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59520E" w:rsidRPr="004D7992">
        <w:fldChar w:fldCharType="begin"/>
      </w:r>
      <w:r w:rsidR="00567E0A">
        <w:instrText>SET</w:instrText>
      </w:r>
      <w:r w:rsidR="002A0FFE" w:rsidRPr="004D7992">
        <w:instrText xml:space="preserve"> project </w:instrText>
      </w:r>
      <w:r w:rsidR="0059520E"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59520E" w:rsidRPr="004D7992">
        <w:fldChar w:fldCharType="separate"/>
      </w:r>
      <w:r w:rsidR="002175E1">
        <w:instrText>SPECCHIO</w:instrText>
      </w:r>
      <w:r w:rsidR="0059520E" w:rsidRPr="004D7992">
        <w:fldChar w:fldCharType="end"/>
      </w:r>
      <w:r w:rsidR="0059520E" w:rsidRPr="004D7992">
        <w:fldChar w:fldCharType="separate"/>
      </w:r>
      <w:bookmarkStart w:id="0" w:name="project"/>
      <w:r w:rsidR="002175E1">
        <w:rPr>
          <w:noProof/>
        </w:rPr>
        <w:t>SPECCHIO</w:t>
      </w:r>
      <w:bookmarkEnd w:id="0"/>
      <w:r w:rsidR="0059520E" w:rsidRPr="004D7992">
        <w:fldChar w:fldCharType="end"/>
      </w:r>
      <w:r w:rsidR="0059520E" w:rsidRPr="004D7992">
        <w:fldChar w:fldCharType="begin"/>
      </w:r>
      <w:r w:rsidR="00567E0A">
        <w:instrText>SET</w:instrText>
      </w:r>
      <w:r w:rsidR="002A0FFE" w:rsidRPr="004D7992">
        <w:instrText xml:space="preserve"> partproject </w:instrText>
      </w:r>
      <w:r w:rsidR="0059520E"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59520E" w:rsidRPr="004D7992">
        <w:fldChar w:fldCharType="end"/>
      </w:r>
      <w:r w:rsidR="0059520E" w:rsidRPr="004D7992">
        <w:fldChar w:fldCharType="separate"/>
      </w:r>
      <w:bookmarkStart w:id="1" w:name="partproject"/>
      <w:bookmarkEnd w:id="1"/>
      <w:r w:rsidR="002175E1">
        <w:rPr>
          <w:noProof/>
        </w:rPr>
        <w:t xml:space="preserve"> </w:t>
      </w:r>
      <w:r w:rsidR="0059520E" w:rsidRPr="004D7992">
        <w:fldChar w:fldCharType="end"/>
      </w:r>
    </w:p>
    <w:p w:rsidR="002A0FFE" w:rsidRPr="004D7992" w:rsidRDefault="002A0FFE">
      <w:pPr>
        <w:pStyle w:val="Title"/>
        <w:suppressAutoHyphens/>
        <w:spacing w:before="960"/>
        <w:rPr>
          <w:sz w:val="24"/>
        </w:rPr>
      </w:pPr>
      <w:r w:rsidRPr="004D7992">
        <w:rPr>
          <w:sz w:val="22"/>
        </w:rPr>
        <w:br/>
      </w:r>
      <w:r w:rsidR="0059520E" w:rsidRPr="00084655">
        <w:fldChar w:fldCharType="begin"/>
      </w:r>
      <w:r w:rsidR="00567E0A">
        <w:instrText>SET</w:instrText>
      </w:r>
      <w:r w:rsidRPr="00084655">
        <w:instrText xml:space="preserve"> DOC_TITLE </w:instrText>
      </w:r>
      <w:r w:rsidR="0059520E">
        <w:fldChar w:fldCharType="begin"/>
      </w:r>
      <w:r w:rsidR="00FB7375">
        <w:instrText xml:space="preserve"> </w:instrText>
      </w:r>
      <w:r w:rsidR="00567E0A">
        <w:instrText>FILLIN</w:instrText>
      </w:r>
      <w:r w:rsidR="00FB7375">
        <w:instrText xml:space="preserve"> "Document Title (e.g. ITPM Manual)" \* CHARFORMAT </w:instrText>
      </w:r>
      <w:r w:rsidR="0059520E">
        <w:fldChar w:fldCharType="separate"/>
      </w:r>
      <w:r w:rsidR="002175E1">
        <w:instrText>User Guide</w:instrText>
      </w:r>
      <w:r w:rsidR="0059520E">
        <w:fldChar w:fldCharType="end"/>
      </w:r>
      <w:r w:rsidR="0059520E" w:rsidRPr="00084655">
        <w:fldChar w:fldCharType="separate"/>
      </w:r>
      <w:bookmarkStart w:id="2" w:name="DOC_TITLE"/>
      <w:r w:rsidR="002175E1">
        <w:rPr>
          <w:noProof/>
        </w:rPr>
        <w:t>User Guide</w:t>
      </w:r>
      <w:bookmarkEnd w:id="2"/>
      <w:r w:rsidR="0059520E" w:rsidRPr="00084655">
        <w:fldChar w:fldCharType="end"/>
      </w:r>
      <w:fldSimple w:instr=" REF DOC_TITLE \* MERGEFORMAT ">
        <w:r w:rsidR="002175E1">
          <w:rPr>
            <w:noProof/>
          </w:rPr>
          <w:t>User Guide</w:t>
        </w:r>
      </w:fldSimple>
    </w:p>
    <w:p w:rsidR="002A0FFE" w:rsidRPr="004D7992" w:rsidRDefault="0059520E">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4704E6">
        <w:t>2.2.0</w:t>
      </w:r>
      <w:r w:rsidR="0059520E" w:rsidRPr="00084655">
        <w:fldChar w:fldCharType="begin"/>
      </w:r>
      <w:r w:rsidR="00567E0A">
        <w:instrText>SET</w:instrText>
      </w:r>
      <w:r w:rsidRPr="00084655">
        <w:instrText xml:space="preserve"> VQS </w:instrText>
      </w:r>
      <w:r w:rsidR="0059520E">
        <w:fldChar w:fldCharType="begin"/>
      </w:r>
      <w:r w:rsidR="00567E0A">
        <w:instrText>FILLIN</w:instrText>
      </w:r>
      <w:r w:rsidR="00734122">
        <w:instrText xml:space="preserve"> "Version (e.g. 1.0)"</w:instrText>
      </w:r>
      <w:r w:rsidR="0059520E">
        <w:fldChar w:fldCharType="separate"/>
      </w:r>
      <w:r w:rsidR="002175E1">
        <w:instrText>3.0</w:instrText>
      </w:r>
      <w:r w:rsidR="0059520E">
        <w:fldChar w:fldCharType="end"/>
      </w:r>
      <w:r w:rsidR="0059520E" w:rsidRPr="00084655">
        <w:fldChar w:fldCharType="separate"/>
      </w:r>
      <w:bookmarkStart w:id="3" w:name="VQS"/>
      <w:r w:rsidR="002175E1">
        <w:rPr>
          <w:noProof/>
        </w:rPr>
        <w:t>3.0</w:t>
      </w:r>
      <w:bookmarkEnd w:id="3"/>
      <w:r w:rsidR="0059520E"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59520E" w:rsidRPr="00084655">
        <w:fldChar w:fldCharType="begin"/>
      </w:r>
      <w:r w:rsidR="00567E0A">
        <w:instrText>SET</w:instrText>
      </w:r>
      <w:r w:rsidRPr="00084655">
        <w:instrText xml:space="preserve"> DD </w:instrText>
      </w:r>
      <w:r w:rsidR="0059520E">
        <w:fldChar w:fldCharType="begin"/>
      </w:r>
      <w:r w:rsidR="00567E0A">
        <w:instrText>FILLIN</w:instrText>
      </w:r>
      <w:r w:rsidR="00734122">
        <w:instrText xml:space="preserve"> "Date (dd.mm.yyyy)”</w:instrText>
      </w:r>
      <w:r w:rsidR="0059520E">
        <w:fldChar w:fldCharType="separate"/>
      </w:r>
      <w:r w:rsidR="002175E1">
        <w:instrText>08.05.2012</w:instrText>
      </w:r>
      <w:r w:rsidR="0059520E">
        <w:fldChar w:fldCharType="end"/>
      </w:r>
      <w:r w:rsidR="0059520E" w:rsidRPr="00084655">
        <w:fldChar w:fldCharType="separate"/>
      </w:r>
      <w:bookmarkStart w:id="4" w:name="DD"/>
      <w:bookmarkStart w:id="5" w:name="DATE"/>
      <w:r w:rsidR="002175E1">
        <w:rPr>
          <w:noProof/>
        </w:rPr>
        <w:t>08.05.2012</w:t>
      </w:r>
      <w:bookmarkEnd w:id="4"/>
      <w:bookmarkEnd w:id="5"/>
      <w:r w:rsidR="0059520E" w:rsidRPr="00084655">
        <w:fldChar w:fldCharType="end"/>
      </w:r>
      <w:fldSimple w:instr="REF DD  \* MERGEFORMAT ">
        <w:r w:rsidR="002175E1">
          <w:rPr>
            <w:noProof/>
          </w:rPr>
          <w:t>08.05.2012</w:t>
        </w:r>
      </w:fldSimple>
    </w:p>
    <w:p w:rsidR="002A0FFE" w:rsidRPr="00084655" w:rsidRDefault="002A0FFE">
      <w:pPr>
        <w:pStyle w:val="Version"/>
        <w:tabs>
          <w:tab w:val="clear" w:pos="1701"/>
        </w:tabs>
        <w:ind w:left="1701" w:hanging="1701"/>
      </w:pPr>
      <w:r w:rsidRPr="00084655">
        <w:t>Status:</w:t>
      </w:r>
      <w:r w:rsidRPr="00084655">
        <w:tab/>
      </w:r>
      <w:r w:rsidR="0059520E" w:rsidRPr="00084655">
        <w:fldChar w:fldCharType="begin"/>
      </w:r>
      <w:r w:rsidR="00567E0A">
        <w:instrText>SET</w:instrText>
      </w:r>
      <w:r w:rsidRPr="00084655">
        <w:instrText xml:space="preserve"> SQS </w:instrText>
      </w:r>
      <w:r w:rsidR="0059520E">
        <w:fldChar w:fldCharType="begin"/>
      </w:r>
      <w:r w:rsidR="00567E0A">
        <w:instrText>FILLIN</w:instrText>
      </w:r>
      <w:r w:rsidR="00734122">
        <w:instrText xml:space="preserve"> "Status (Draft, Valid, Approved)"</w:instrText>
      </w:r>
      <w:r w:rsidR="0059520E">
        <w:fldChar w:fldCharType="separate"/>
      </w:r>
      <w:r w:rsidR="002175E1">
        <w:instrText>Draft</w:instrText>
      </w:r>
      <w:r w:rsidR="0059520E">
        <w:fldChar w:fldCharType="end"/>
      </w:r>
      <w:r w:rsidR="0059520E" w:rsidRPr="00084655">
        <w:fldChar w:fldCharType="separate"/>
      </w:r>
      <w:bookmarkStart w:id="6" w:name="SQS"/>
      <w:r w:rsidR="002175E1">
        <w:rPr>
          <w:noProof/>
        </w:rPr>
        <w:t>Draft</w:t>
      </w:r>
      <w:bookmarkEnd w:id="6"/>
      <w:r w:rsidR="0059520E" w:rsidRPr="00084655">
        <w:fldChar w:fldCharType="end"/>
      </w:r>
      <w:fldSimple w:instr="REF SQS  \* MERGEFORMAT ">
        <w:r w:rsidR="002175E1">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59520E" w:rsidRPr="00084655">
        <w:fldChar w:fldCharType="begin"/>
      </w:r>
      <w:r w:rsidR="00567E0A">
        <w:instrText>SET</w:instrText>
      </w:r>
      <w:r w:rsidRPr="00084655">
        <w:instrText xml:space="preserve"> DOC_AUTHOR </w:instrText>
      </w:r>
      <w:r w:rsidR="0059520E">
        <w:fldChar w:fldCharType="begin"/>
      </w:r>
      <w:r w:rsidR="00567E0A">
        <w:instrText>FILLIN</w:instrText>
      </w:r>
      <w:r w:rsidR="00734122">
        <w:instrText xml:space="preserve"> "Author (e.g. F. Test, Organisation 'X')"</w:instrText>
      </w:r>
      <w:r w:rsidR="0059520E">
        <w:fldChar w:fldCharType="separate"/>
      </w:r>
      <w:r w:rsidR="002175E1">
        <w:instrText>P. Roberts (Intersect), A. Hueni &amp; D. Kuekenbrink (Remote Sensing Laboratories, University of Zurich)</w:instrText>
      </w:r>
      <w:r w:rsidR="0059520E">
        <w:fldChar w:fldCharType="end"/>
      </w:r>
      <w:r w:rsidR="0059520E" w:rsidRPr="00084655">
        <w:fldChar w:fldCharType="separate"/>
      </w:r>
      <w:bookmarkStart w:id="7" w:name="DOC_AUTHOR"/>
      <w:r w:rsidR="002175E1">
        <w:rPr>
          <w:noProof/>
        </w:rPr>
        <w:t>P. Roberts (Intersect), A. Hueni &amp; D. Kuekenbrink (Remote Sensing Laboratories, University of Zurich)</w:t>
      </w:r>
      <w:bookmarkEnd w:id="7"/>
      <w:r w:rsidR="0059520E" w:rsidRPr="00084655">
        <w:fldChar w:fldCharType="end"/>
      </w:r>
      <w:fldSimple w:instr="REF DOC_AUTHOR  \* MERGEFORMAT ">
        <w:r w:rsidR="002175E1">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59520E" w:rsidRPr="00084655">
        <w:fldChar w:fldCharType="begin"/>
      </w:r>
      <w:r w:rsidR="00567E0A">
        <w:instrText>SET</w:instrText>
      </w:r>
      <w:r w:rsidRPr="00084655">
        <w:instrText xml:space="preserve"> PFAD </w:instrText>
      </w:r>
      <w:r w:rsidR="0059520E" w:rsidRPr="00084655">
        <w:fldChar w:fldCharType="end"/>
      </w:r>
      <w:r w:rsidRPr="00084655">
        <w:t>\</w:t>
      </w:r>
      <w:r w:rsidR="0059520E">
        <w:fldChar w:fldCharType="begin"/>
      </w:r>
      <w:r w:rsidR="00567E0A">
        <w:instrText>FILENAME</w:instrText>
      </w:r>
      <w:r w:rsidR="00734122">
        <w:instrText xml:space="preserve"> </w:instrText>
      </w:r>
      <w:r w:rsidR="0059520E">
        <w:fldChar w:fldCharType="separate"/>
      </w:r>
      <w:r w:rsidR="002175E1">
        <w:rPr>
          <w:noProof/>
        </w:rPr>
        <w:t>SPECCHIO_UserGuide - MERGED.docx</w:t>
      </w:r>
      <w:r w:rsidR="0059520E">
        <w:rPr>
          <w:noProof/>
        </w:rPr>
        <w:fldChar w:fldCharType="end"/>
      </w:r>
    </w:p>
    <w:p w:rsidR="002A0FFE" w:rsidRPr="00084655" w:rsidRDefault="002A0FFE">
      <w:pPr>
        <w:pStyle w:val="Version"/>
        <w:tabs>
          <w:tab w:val="clear" w:pos="1701"/>
        </w:tabs>
        <w:ind w:left="1701" w:hanging="1701"/>
      </w:pPr>
      <w:r w:rsidRPr="00084655">
        <w:t>Pages:</w:t>
      </w:r>
      <w:r w:rsidRPr="00084655">
        <w:tab/>
      </w:r>
      <w:r w:rsidR="0059520E">
        <w:fldChar w:fldCharType="begin"/>
      </w:r>
      <w:r w:rsidR="00567E0A">
        <w:instrText>NUMPAGES</w:instrText>
      </w:r>
      <w:r w:rsidR="00734122">
        <w:instrText xml:space="preserve"> </w:instrText>
      </w:r>
      <w:r w:rsidR="0059520E">
        <w:fldChar w:fldCharType="separate"/>
      </w:r>
      <w:r w:rsidR="002175E1">
        <w:rPr>
          <w:noProof/>
        </w:rPr>
        <w:t>141</w:t>
      </w:r>
      <w:r w:rsidR="0059520E">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59520E" w:rsidRPr="00084655">
        <w:fldChar w:fldCharType="begin"/>
      </w:r>
      <w:r w:rsidR="00567E0A">
        <w:instrText>SET</w:instrText>
      </w:r>
      <w:r w:rsidRPr="00084655">
        <w:instrText xml:space="preserve"> CLASSIFICATION </w:instrText>
      </w:r>
      <w:r w:rsidR="0059520E" w:rsidRPr="00084655">
        <w:fldChar w:fldCharType="end"/>
      </w:r>
    </w:p>
    <w:p w:rsidR="002A0FFE" w:rsidRPr="00084655" w:rsidRDefault="002A0FFE">
      <w:pPr>
        <w:pStyle w:val="Version"/>
        <w:tabs>
          <w:tab w:val="clear" w:pos="1701"/>
        </w:tabs>
        <w:ind w:left="1701" w:hanging="1701"/>
      </w:pPr>
      <w:r w:rsidRPr="00084655">
        <w:t>Distribution:</w:t>
      </w:r>
      <w:r w:rsidRPr="00084655">
        <w:tab/>
      </w:r>
      <w:r w:rsidR="0059520E" w:rsidRPr="00084655">
        <w:fldChar w:fldCharType="begin"/>
      </w:r>
      <w:r w:rsidR="00567E0A">
        <w:instrText>SET</w:instrText>
      </w:r>
      <w:r w:rsidRPr="00084655">
        <w:instrText xml:space="preserve"> DISTRIBUTION  </w:instrText>
      </w:r>
      <w:r w:rsidR="0059520E">
        <w:fldChar w:fldCharType="begin"/>
      </w:r>
      <w:r w:rsidR="00567E0A">
        <w:instrText>FILLIN</w:instrText>
      </w:r>
      <w:r w:rsidR="00734122">
        <w:instrText xml:space="preserve"> "Distribution list"</w:instrText>
      </w:r>
      <w:r w:rsidR="0059520E">
        <w:fldChar w:fldCharType="separate"/>
      </w:r>
      <w:r w:rsidR="002175E1">
        <w:instrText>SPECCHIO Users</w:instrText>
      </w:r>
      <w:r w:rsidR="0059520E">
        <w:fldChar w:fldCharType="end"/>
      </w:r>
      <w:r w:rsidR="0059520E" w:rsidRPr="00084655">
        <w:fldChar w:fldCharType="separate"/>
      </w:r>
      <w:bookmarkStart w:id="8" w:name="DISTRIBUTION"/>
      <w:r w:rsidR="002175E1">
        <w:rPr>
          <w:noProof/>
        </w:rPr>
        <w:t>SPECCHIO Users</w:t>
      </w:r>
      <w:bookmarkEnd w:id="8"/>
      <w:r w:rsidR="0059520E" w:rsidRPr="00084655">
        <w:fldChar w:fldCharType="end"/>
      </w:r>
      <w:fldSimple w:instr="REF DISTRIBUTION  \* MERGEFORMAT ">
        <w:r w:rsidR="002175E1">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5769262"/>
      <w:r w:rsidRPr="00067105">
        <w:lastRenderedPageBreak/>
        <w:t>Table of Contents</w:t>
      </w:r>
      <w:bookmarkEnd w:id="9"/>
      <w:bookmarkEnd w:id="10"/>
    </w:p>
    <w:bookmarkStart w:id="11" w:name="_Toc356279529"/>
    <w:p w:rsidR="002175E1" w:rsidRDefault="0059520E">
      <w:pPr>
        <w:pStyle w:val="TOC1"/>
        <w:rPr>
          <w:rFonts w:asciiTheme="minorHAnsi" w:eastAsiaTheme="minorEastAsia" w:hAnsiTheme="minorHAnsi" w:cstheme="minorBidi"/>
          <w:b w:val="0"/>
          <w:noProof/>
          <w:sz w:val="22"/>
          <w:szCs w:val="22"/>
          <w:lang w:val="en-AU" w:eastAsia="ja-JP"/>
        </w:rPr>
      </w:pPr>
      <w:r w:rsidRPr="0059520E">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59520E">
        <w:rPr>
          <w:b w:val="0"/>
        </w:rPr>
        <w:fldChar w:fldCharType="separate"/>
      </w:r>
      <w:r w:rsidR="002175E1">
        <w:rPr>
          <w:noProof/>
        </w:rPr>
        <w:t>Table of Contents</w:t>
      </w:r>
      <w:r w:rsidR="002175E1">
        <w:rPr>
          <w:noProof/>
        </w:rPr>
        <w:tab/>
      </w:r>
      <w:r>
        <w:rPr>
          <w:noProof/>
        </w:rPr>
        <w:fldChar w:fldCharType="begin"/>
      </w:r>
      <w:r w:rsidR="002175E1">
        <w:rPr>
          <w:noProof/>
        </w:rPr>
        <w:instrText xml:space="preserve"> PAGEREF _Toc355769262 \h </w:instrText>
      </w:r>
      <w:r>
        <w:rPr>
          <w:noProof/>
        </w:rPr>
      </w:r>
      <w:r>
        <w:rPr>
          <w:noProof/>
        </w:rPr>
        <w:fldChar w:fldCharType="separate"/>
      </w:r>
      <w:r w:rsidR="002175E1">
        <w:rPr>
          <w:noProof/>
        </w:rPr>
        <w:t>2</w:t>
      </w:r>
      <w:r>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59520E">
        <w:rPr>
          <w:noProof/>
        </w:rPr>
        <w:fldChar w:fldCharType="begin"/>
      </w:r>
      <w:r>
        <w:rPr>
          <w:noProof/>
        </w:rPr>
        <w:instrText xml:space="preserve"> PAGEREF _Toc355769263 \h </w:instrText>
      </w:r>
      <w:r w:rsidR="0059520E">
        <w:rPr>
          <w:noProof/>
        </w:rPr>
      </w:r>
      <w:r w:rsidR="0059520E">
        <w:rPr>
          <w:noProof/>
        </w:rPr>
        <w:fldChar w:fldCharType="separate"/>
      </w:r>
      <w:r>
        <w:rPr>
          <w:noProof/>
        </w:rPr>
        <w:t>6</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59520E">
        <w:rPr>
          <w:noProof/>
        </w:rPr>
        <w:fldChar w:fldCharType="begin"/>
      </w:r>
      <w:r>
        <w:rPr>
          <w:noProof/>
        </w:rPr>
        <w:instrText xml:space="preserve"> PAGEREF _Toc355769264 \h </w:instrText>
      </w:r>
      <w:r w:rsidR="0059520E">
        <w:rPr>
          <w:noProof/>
        </w:rPr>
      </w:r>
      <w:r w:rsidR="0059520E">
        <w:rPr>
          <w:noProof/>
        </w:rPr>
        <w:fldChar w:fldCharType="separate"/>
      </w:r>
      <w:r>
        <w:rPr>
          <w:noProof/>
        </w:rPr>
        <w:t>6</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59520E">
        <w:rPr>
          <w:noProof/>
        </w:rPr>
        <w:fldChar w:fldCharType="begin"/>
      </w:r>
      <w:r>
        <w:rPr>
          <w:noProof/>
        </w:rPr>
        <w:instrText xml:space="preserve"> PAGEREF _Toc355769265 \h </w:instrText>
      </w:r>
      <w:r w:rsidR="0059520E">
        <w:rPr>
          <w:noProof/>
        </w:rPr>
      </w:r>
      <w:r w:rsidR="0059520E">
        <w:rPr>
          <w:noProof/>
        </w:rPr>
        <w:fldChar w:fldCharType="separate"/>
      </w:r>
      <w:r>
        <w:rPr>
          <w:noProof/>
        </w:rPr>
        <w:t>6</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59520E">
        <w:rPr>
          <w:noProof/>
        </w:rPr>
        <w:fldChar w:fldCharType="begin"/>
      </w:r>
      <w:r>
        <w:rPr>
          <w:noProof/>
        </w:rPr>
        <w:instrText xml:space="preserve"> PAGEREF _Toc355769266 \h </w:instrText>
      </w:r>
      <w:r w:rsidR="0059520E">
        <w:rPr>
          <w:noProof/>
        </w:rPr>
      </w:r>
      <w:r w:rsidR="0059520E">
        <w:rPr>
          <w:noProof/>
        </w:rPr>
        <w:fldChar w:fldCharType="separate"/>
      </w:r>
      <w:r>
        <w:rPr>
          <w:noProof/>
        </w:rPr>
        <w:t>6</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59520E">
        <w:rPr>
          <w:noProof/>
        </w:rPr>
        <w:fldChar w:fldCharType="begin"/>
      </w:r>
      <w:r>
        <w:rPr>
          <w:noProof/>
        </w:rPr>
        <w:instrText xml:space="preserve"> PAGEREF _Toc355769267 \h </w:instrText>
      </w:r>
      <w:r w:rsidR="0059520E">
        <w:rPr>
          <w:noProof/>
        </w:rPr>
      </w:r>
      <w:r w:rsidR="0059520E">
        <w:rPr>
          <w:noProof/>
        </w:rPr>
        <w:fldChar w:fldCharType="separate"/>
      </w:r>
      <w:r>
        <w:rPr>
          <w:noProof/>
        </w:rPr>
        <w:t>6</w:t>
      </w:r>
      <w:r w:rsidR="0059520E">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sidR="0059520E">
        <w:rPr>
          <w:noProof/>
        </w:rPr>
        <w:fldChar w:fldCharType="begin"/>
      </w:r>
      <w:r>
        <w:rPr>
          <w:noProof/>
        </w:rPr>
        <w:instrText xml:space="preserve"> PAGEREF _Toc355769268 \h </w:instrText>
      </w:r>
      <w:r w:rsidR="0059520E">
        <w:rPr>
          <w:noProof/>
        </w:rPr>
      </w:r>
      <w:r w:rsidR="0059520E">
        <w:rPr>
          <w:noProof/>
        </w:rPr>
        <w:fldChar w:fldCharType="separate"/>
      </w:r>
      <w:r>
        <w:rPr>
          <w:noProof/>
        </w:rPr>
        <w:t>7</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2.1</w:t>
      </w:r>
      <w:r>
        <w:rPr>
          <w:rFonts w:asciiTheme="minorHAnsi" w:eastAsiaTheme="minorEastAsia" w:hAnsiTheme="minorHAnsi" w:cstheme="minorBidi"/>
          <w:noProof/>
          <w:szCs w:val="22"/>
          <w:lang w:val="en-AU" w:eastAsia="ja-JP"/>
        </w:rPr>
        <w:tab/>
      </w:r>
      <w:r>
        <w:rPr>
          <w:noProof/>
        </w:rPr>
        <w:t>Before you install</w:t>
      </w:r>
      <w:r>
        <w:rPr>
          <w:noProof/>
        </w:rPr>
        <w:tab/>
      </w:r>
      <w:r w:rsidR="0059520E">
        <w:rPr>
          <w:noProof/>
        </w:rPr>
        <w:fldChar w:fldCharType="begin"/>
      </w:r>
      <w:r>
        <w:rPr>
          <w:noProof/>
        </w:rPr>
        <w:instrText xml:space="preserve"> PAGEREF _Toc355769269 \h </w:instrText>
      </w:r>
      <w:r w:rsidR="0059520E">
        <w:rPr>
          <w:noProof/>
        </w:rPr>
      </w:r>
      <w:r w:rsidR="0059520E">
        <w:rPr>
          <w:noProof/>
        </w:rPr>
        <w:fldChar w:fldCharType="separate"/>
      </w:r>
      <w:r>
        <w:rPr>
          <w:noProof/>
        </w:rPr>
        <w:t>7</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2.2</w:t>
      </w:r>
      <w:r>
        <w:rPr>
          <w:rFonts w:asciiTheme="minorHAnsi" w:eastAsiaTheme="minorEastAsia" w:hAnsiTheme="minorHAnsi" w:cstheme="minorBidi"/>
          <w:noProof/>
          <w:szCs w:val="22"/>
          <w:lang w:val="en-AU" w:eastAsia="ja-JP"/>
        </w:rPr>
        <w:tab/>
      </w:r>
      <w:r>
        <w:rPr>
          <w:noProof/>
        </w:rPr>
        <w:t>The Specchio Application Bundle</w:t>
      </w:r>
      <w:r>
        <w:rPr>
          <w:noProof/>
        </w:rPr>
        <w:tab/>
      </w:r>
      <w:r w:rsidR="0059520E">
        <w:rPr>
          <w:noProof/>
        </w:rPr>
        <w:fldChar w:fldCharType="begin"/>
      </w:r>
      <w:r>
        <w:rPr>
          <w:noProof/>
        </w:rPr>
        <w:instrText xml:space="preserve"> PAGEREF _Toc355769270 \h </w:instrText>
      </w:r>
      <w:r w:rsidR="0059520E">
        <w:rPr>
          <w:noProof/>
        </w:rPr>
      </w:r>
      <w:r w:rsidR="0059520E">
        <w:rPr>
          <w:noProof/>
        </w:rPr>
        <w:fldChar w:fldCharType="separate"/>
      </w:r>
      <w:r>
        <w:rPr>
          <w:noProof/>
        </w:rPr>
        <w:t>7</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2.3</w:t>
      </w:r>
      <w:r>
        <w:rPr>
          <w:rFonts w:asciiTheme="minorHAnsi" w:eastAsiaTheme="minorEastAsia" w:hAnsiTheme="minorHAnsi" w:cstheme="minorBidi"/>
          <w:noProof/>
          <w:szCs w:val="22"/>
          <w:lang w:val="en-AU" w:eastAsia="ja-JP"/>
        </w:rPr>
        <w:tab/>
      </w:r>
      <w:r>
        <w:rPr>
          <w:noProof/>
        </w:rPr>
        <w:t>Microsoft Windows Installation</w:t>
      </w:r>
      <w:r>
        <w:rPr>
          <w:noProof/>
        </w:rPr>
        <w:tab/>
      </w:r>
      <w:r w:rsidR="0059520E">
        <w:rPr>
          <w:noProof/>
        </w:rPr>
        <w:fldChar w:fldCharType="begin"/>
      </w:r>
      <w:r>
        <w:rPr>
          <w:noProof/>
        </w:rPr>
        <w:instrText xml:space="preserve"> PAGEREF _Toc355769271 \h </w:instrText>
      </w:r>
      <w:r w:rsidR="0059520E">
        <w:rPr>
          <w:noProof/>
        </w:rPr>
      </w:r>
      <w:r w:rsidR="0059520E">
        <w:rPr>
          <w:noProof/>
        </w:rPr>
        <w:fldChar w:fldCharType="separate"/>
      </w:r>
      <w:r>
        <w:rPr>
          <w:noProof/>
        </w:rPr>
        <w:t>8</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2.4</w:t>
      </w:r>
      <w:r>
        <w:rPr>
          <w:rFonts w:asciiTheme="minorHAnsi" w:eastAsiaTheme="minorEastAsia" w:hAnsiTheme="minorHAnsi" w:cstheme="minorBidi"/>
          <w:noProof/>
          <w:szCs w:val="22"/>
          <w:lang w:val="en-AU" w:eastAsia="ja-JP"/>
        </w:rPr>
        <w:tab/>
      </w:r>
      <w:r>
        <w:rPr>
          <w:noProof/>
        </w:rPr>
        <w:t>UNIX Installation</w:t>
      </w:r>
      <w:r>
        <w:rPr>
          <w:noProof/>
        </w:rPr>
        <w:tab/>
      </w:r>
      <w:r w:rsidR="0059520E">
        <w:rPr>
          <w:noProof/>
        </w:rPr>
        <w:fldChar w:fldCharType="begin"/>
      </w:r>
      <w:r>
        <w:rPr>
          <w:noProof/>
        </w:rPr>
        <w:instrText xml:space="preserve"> PAGEREF _Toc355769272 \h </w:instrText>
      </w:r>
      <w:r w:rsidR="0059520E">
        <w:rPr>
          <w:noProof/>
        </w:rPr>
      </w:r>
      <w:r w:rsidR="0059520E">
        <w:rPr>
          <w:noProof/>
        </w:rPr>
        <w:fldChar w:fldCharType="separate"/>
      </w:r>
      <w:r>
        <w:rPr>
          <w:noProof/>
        </w:rPr>
        <w:t>8</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2.5</w:t>
      </w:r>
      <w:r>
        <w:rPr>
          <w:rFonts w:asciiTheme="minorHAnsi" w:eastAsiaTheme="minorEastAsia" w:hAnsiTheme="minorHAnsi" w:cstheme="minorBidi"/>
          <w:noProof/>
          <w:szCs w:val="22"/>
          <w:lang w:val="en-AU" w:eastAsia="ja-JP"/>
        </w:rPr>
        <w:tab/>
      </w:r>
      <w:r>
        <w:rPr>
          <w:noProof/>
        </w:rPr>
        <w:t>Apple Macintosh Installation</w:t>
      </w:r>
      <w:r>
        <w:rPr>
          <w:noProof/>
        </w:rPr>
        <w:tab/>
      </w:r>
      <w:r w:rsidR="0059520E">
        <w:rPr>
          <w:noProof/>
        </w:rPr>
        <w:fldChar w:fldCharType="begin"/>
      </w:r>
      <w:r>
        <w:rPr>
          <w:noProof/>
        </w:rPr>
        <w:instrText xml:space="preserve"> PAGEREF _Toc355769273 \h </w:instrText>
      </w:r>
      <w:r w:rsidR="0059520E">
        <w:rPr>
          <w:noProof/>
        </w:rPr>
      </w:r>
      <w:r w:rsidR="0059520E">
        <w:rPr>
          <w:noProof/>
        </w:rPr>
        <w:fldChar w:fldCharType="separate"/>
      </w:r>
      <w:r>
        <w:rPr>
          <w:noProof/>
        </w:rPr>
        <w:t>9</w:t>
      </w:r>
      <w:r w:rsidR="0059520E">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59520E">
        <w:rPr>
          <w:noProof/>
        </w:rPr>
        <w:fldChar w:fldCharType="begin"/>
      </w:r>
      <w:r>
        <w:rPr>
          <w:noProof/>
        </w:rPr>
        <w:instrText xml:space="preserve"> PAGEREF _Toc355769274 \h </w:instrText>
      </w:r>
      <w:r w:rsidR="0059520E">
        <w:rPr>
          <w:noProof/>
        </w:rPr>
      </w:r>
      <w:r w:rsidR="0059520E">
        <w:rPr>
          <w:noProof/>
        </w:rPr>
        <w:fldChar w:fldCharType="separate"/>
      </w:r>
      <w:r>
        <w:rPr>
          <w:noProof/>
        </w:rPr>
        <w:t>10</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User Accounts</w:t>
      </w:r>
      <w:r>
        <w:rPr>
          <w:noProof/>
        </w:rPr>
        <w:tab/>
      </w:r>
      <w:r w:rsidR="0059520E">
        <w:rPr>
          <w:noProof/>
        </w:rPr>
        <w:fldChar w:fldCharType="begin"/>
      </w:r>
      <w:r>
        <w:rPr>
          <w:noProof/>
        </w:rPr>
        <w:instrText xml:space="preserve"> PAGEREF _Toc355769275 \h </w:instrText>
      </w:r>
      <w:r w:rsidR="0059520E">
        <w:rPr>
          <w:noProof/>
        </w:rPr>
      </w:r>
      <w:r w:rsidR="0059520E">
        <w:rPr>
          <w:noProof/>
        </w:rPr>
        <w:fldChar w:fldCharType="separate"/>
      </w:r>
      <w:r>
        <w:rPr>
          <w:noProof/>
        </w:rPr>
        <w:t>11</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Administrator Access</w:t>
      </w:r>
      <w:r>
        <w:rPr>
          <w:noProof/>
        </w:rPr>
        <w:tab/>
      </w:r>
      <w:r w:rsidR="0059520E">
        <w:rPr>
          <w:noProof/>
        </w:rPr>
        <w:fldChar w:fldCharType="begin"/>
      </w:r>
      <w:r>
        <w:rPr>
          <w:noProof/>
        </w:rPr>
        <w:instrText xml:space="preserve"> PAGEREF _Toc355769276 \h </w:instrText>
      </w:r>
      <w:r w:rsidR="0059520E">
        <w:rPr>
          <w:noProof/>
        </w:rPr>
      </w:r>
      <w:r w:rsidR="0059520E">
        <w:rPr>
          <w:noProof/>
        </w:rPr>
        <w:fldChar w:fldCharType="separate"/>
      </w:r>
      <w:r>
        <w:rPr>
          <w:noProof/>
        </w:rPr>
        <w:t>14</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Operational Dataflow</w:t>
      </w:r>
      <w:r>
        <w:rPr>
          <w:noProof/>
        </w:rPr>
        <w:tab/>
      </w:r>
      <w:r w:rsidR="0059520E">
        <w:rPr>
          <w:noProof/>
        </w:rPr>
        <w:fldChar w:fldCharType="begin"/>
      </w:r>
      <w:r>
        <w:rPr>
          <w:noProof/>
        </w:rPr>
        <w:instrText xml:space="preserve"> PAGEREF _Toc355769277 \h </w:instrText>
      </w:r>
      <w:r w:rsidR="0059520E">
        <w:rPr>
          <w:noProof/>
        </w:rPr>
      </w:r>
      <w:r w:rsidR="0059520E">
        <w:rPr>
          <w:noProof/>
        </w:rPr>
        <w:fldChar w:fldCharType="separate"/>
      </w:r>
      <w:r>
        <w:rPr>
          <w:noProof/>
        </w:rPr>
        <w:t>14</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sidR="0059520E">
        <w:rPr>
          <w:noProof/>
        </w:rPr>
        <w:fldChar w:fldCharType="begin"/>
      </w:r>
      <w:r>
        <w:rPr>
          <w:noProof/>
        </w:rPr>
        <w:instrText xml:space="preserve"> PAGEREF _Toc355769278 \h </w:instrText>
      </w:r>
      <w:r w:rsidR="0059520E">
        <w:rPr>
          <w:noProof/>
        </w:rPr>
      </w:r>
      <w:r w:rsidR="0059520E">
        <w:rPr>
          <w:noProof/>
        </w:rPr>
        <w:fldChar w:fldCharType="separate"/>
      </w:r>
      <w:r>
        <w:rPr>
          <w:noProof/>
        </w:rPr>
        <w:t>14</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Data uploaded to SPECCHIO are organised into Campaigns.</w:t>
      </w:r>
      <w:r>
        <w:rPr>
          <w:noProof/>
        </w:rPr>
        <w:tab/>
      </w:r>
      <w:r w:rsidR="0059520E">
        <w:rPr>
          <w:noProof/>
        </w:rPr>
        <w:fldChar w:fldCharType="begin"/>
      </w:r>
      <w:r>
        <w:rPr>
          <w:noProof/>
        </w:rPr>
        <w:instrText xml:space="preserve"> PAGEREF _Toc355769279 \h </w:instrText>
      </w:r>
      <w:r w:rsidR="0059520E">
        <w:rPr>
          <w:noProof/>
        </w:rPr>
      </w:r>
      <w:r w:rsidR="0059520E">
        <w:rPr>
          <w:noProof/>
        </w:rPr>
        <w:fldChar w:fldCharType="separate"/>
      </w:r>
      <w:r>
        <w:rPr>
          <w:noProof/>
        </w:rPr>
        <w:t>14</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sidR="0059520E">
        <w:rPr>
          <w:noProof/>
        </w:rPr>
        <w:fldChar w:fldCharType="begin"/>
      </w:r>
      <w:r>
        <w:rPr>
          <w:noProof/>
        </w:rPr>
        <w:instrText xml:space="preserve"> PAGEREF _Toc355769280 \h </w:instrText>
      </w:r>
      <w:r w:rsidR="0059520E">
        <w:rPr>
          <w:noProof/>
        </w:rPr>
      </w:r>
      <w:r w:rsidR="0059520E">
        <w:rPr>
          <w:noProof/>
        </w:rPr>
        <w:fldChar w:fldCharType="separate"/>
      </w:r>
      <w:r>
        <w:rPr>
          <w:noProof/>
        </w:rPr>
        <w:t>15</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Time Data</w:t>
      </w:r>
      <w:r>
        <w:rPr>
          <w:noProof/>
        </w:rPr>
        <w:tab/>
      </w:r>
      <w:r w:rsidR="0059520E">
        <w:rPr>
          <w:noProof/>
        </w:rPr>
        <w:fldChar w:fldCharType="begin"/>
      </w:r>
      <w:r>
        <w:rPr>
          <w:noProof/>
        </w:rPr>
        <w:instrText xml:space="preserve"> PAGEREF _Toc355769281 \h </w:instrText>
      </w:r>
      <w:r w:rsidR="0059520E">
        <w:rPr>
          <w:noProof/>
        </w:rPr>
      </w:r>
      <w:r w:rsidR="0059520E">
        <w:rPr>
          <w:noProof/>
        </w:rPr>
        <w:fldChar w:fldCharType="separate"/>
      </w:r>
      <w:r>
        <w:rPr>
          <w:noProof/>
        </w:rPr>
        <w:t>15</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Data Links</w:t>
      </w:r>
      <w:r>
        <w:rPr>
          <w:noProof/>
        </w:rPr>
        <w:tab/>
      </w:r>
      <w:r w:rsidR="0059520E">
        <w:rPr>
          <w:noProof/>
        </w:rPr>
        <w:fldChar w:fldCharType="begin"/>
      </w:r>
      <w:r>
        <w:rPr>
          <w:noProof/>
        </w:rPr>
        <w:instrText xml:space="preserve"> PAGEREF _Toc355769282 \h </w:instrText>
      </w:r>
      <w:r w:rsidR="0059520E">
        <w:rPr>
          <w:noProof/>
        </w:rPr>
      </w:r>
      <w:r w:rsidR="0059520E">
        <w:rPr>
          <w:noProof/>
        </w:rPr>
        <w:fldChar w:fldCharType="separate"/>
      </w:r>
      <w:r>
        <w:rPr>
          <w:noProof/>
        </w:rPr>
        <w:t>15</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Sensors and Instruments</w:t>
      </w:r>
      <w:r>
        <w:rPr>
          <w:noProof/>
        </w:rPr>
        <w:tab/>
      </w:r>
      <w:r w:rsidR="0059520E">
        <w:rPr>
          <w:noProof/>
        </w:rPr>
        <w:fldChar w:fldCharType="begin"/>
      </w:r>
      <w:r>
        <w:rPr>
          <w:noProof/>
        </w:rPr>
        <w:instrText xml:space="preserve"> PAGEREF _Toc355769283 \h </w:instrText>
      </w:r>
      <w:r w:rsidR="0059520E">
        <w:rPr>
          <w:noProof/>
        </w:rPr>
      </w:r>
      <w:r w:rsidR="0059520E">
        <w:rPr>
          <w:noProof/>
        </w:rPr>
        <w:fldChar w:fldCharType="separate"/>
      </w:r>
      <w:r>
        <w:rPr>
          <w:noProof/>
        </w:rPr>
        <w:t>16</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Metadata</w:t>
      </w:r>
      <w:r>
        <w:rPr>
          <w:noProof/>
        </w:rPr>
        <w:tab/>
      </w:r>
      <w:r w:rsidR="0059520E">
        <w:rPr>
          <w:noProof/>
        </w:rPr>
        <w:fldChar w:fldCharType="begin"/>
      </w:r>
      <w:r>
        <w:rPr>
          <w:noProof/>
        </w:rPr>
        <w:instrText xml:space="preserve"> PAGEREF _Toc355769284 \h </w:instrText>
      </w:r>
      <w:r w:rsidR="0059520E">
        <w:rPr>
          <w:noProof/>
        </w:rPr>
      </w:r>
      <w:r w:rsidR="0059520E">
        <w:rPr>
          <w:noProof/>
        </w:rPr>
        <w:fldChar w:fldCharType="separate"/>
      </w:r>
      <w:r>
        <w:rPr>
          <w:noProof/>
        </w:rPr>
        <w:t>17</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3.10.1</w:t>
      </w:r>
      <w:r>
        <w:rPr>
          <w:rFonts w:asciiTheme="minorHAnsi" w:eastAsiaTheme="minorEastAsia" w:hAnsiTheme="minorHAnsi" w:cstheme="minorBidi"/>
          <w:noProof/>
          <w:szCs w:val="22"/>
          <w:lang w:val="en-AU" w:eastAsia="ja-JP"/>
        </w:rPr>
        <w:tab/>
      </w:r>
      <w:r>
        <w:rPr>
          <w:noProof/>
        </w:rPr>
        <w:t>Campaign Related Metadata</w:t>
      </w:r>
      <w:r>
        <w:rPr>
          <w:noProof/>
        </w:rPr>
        <w:tab/>
      </w:r>
      <w:r w:rsidR="0059520E">
        <w:rPr>
          <w:noProof/>
        </w:rPr>
        <w:fldChar w:fldCharType="begin"/>
      </w:r>
      <w:r>
        <w:rPr>
          <w:noProof/>
        </w:rPr>
        <w:instrText xml:space="preserve"> PAGEREF _Toc355769285 \h </w:instrText>
      </w:r>
      <w:r w:rsidR="0059520E">
        <w:rPr>
          <w:noProof/>
        </w:rPr>
      </w:r>
      <w:r w:rsidR="0059520E">
        <w:rPr>
          <w:noProof/>
        </w:rPr>
        <w:fldChar w:fldCharType="separate"/>
      </w:r>
      <w:r>
        <w:rPr>
          <w:noProof/>
        </w:rPr>
        <w:t>17</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3.10.2</w:t>
      </w:r>
      <w:r>
        <w:rPr>
          <w:rFonts w:asciiTheme="minorHAnsi" w:eastAsiaTheme="minorEastAsia" w:hAnsiTheme="minorHAnsi" w:cstheme="minorBidi"/>
          <w:noProof/>
          <w:szCs w:val="22"/>
          <w:lang w:val="en-AU" w:eastAsia="ja-JP"/>
        </w:rPr>
        <w:tab/>
      </w:r>
      <w:r>
        <w:rPr>
          <w:noProof/>
        </w:rPr>
        <w:t>Spectrum Related Metadata</w:t>
      </w:r>
      <w:r>
        <w:rPr>
          <w:noProof/>
        </w:rPr>
        <w:tab/>
      </w:r>
      <w:r w:rsidR="0059520E">
        <w:rPr>
          <w:noProof/>
        </w:rPr>
        <w:fldChar w:fldCharType="begin"/>
      </w:r>
      <w:r>
        <w:rPr>
          <w:noProof/>
        </w:rPr>
        <w:instrText xml:space="preserve"> PAGEREF _Toc355769286 \h </w:instrText>
      </w:r>
      <w:r w:rsidR="0059520E">
        <w:rPr>
          <w:noProof/>
        </w:rPr>
      </w:r>
      <w:r w:rsidR="0059520E">
        <w:rPr>
          <w:noProof/>
        </w:rPr>
        <w:fldChar w:fldCharType="separate"/>
      </w:r>
      <w:r>
        <w:rPr>
          <w:noProof/>
        </w:rPr>
        <w:t>17</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3.10.3</w:t>
      </w:r>
      <w:r>
        <w:rPr>
          <w:rFonts w:asciiTheme="minorHAnsi" w:eastAsiaTheme="minorEastAsia" w:hAnsiTheme="minorHAnsi" w:cstheme="minorBidi"/>
          <w:noProof/>
          <w:szCs w:val="22"/>
          <w:lang w:val="en-AU" w:eastAsia="ja-JP"/>
        </w:rPr>
        <w:tab/>
      </w:r>
      <w:r>
        <w:rPr>
          <w:noProof/>
        </w:rPr>
        <w:t>Other metadata stuff</w:t>
      </w:r>
      <w:r>
        <w:rPr>
          <w:noProof/>
        </w:rPr>
        <w:tab/>
      </w:r>
      <w:r w:rsidR="0059520E">
        <w:rPr>
          <w:noProof/>
        </w:rPr>
        <w:fldChar w:fldCharType="begin"/>
      </w:r>
      <w:r>
        <w:rPr>
          <w:noProof/>
        </w:rPr>
        <w:instrText xml:space="preserve"> PAGEREF _Toc355769287 \h </w:instrText>
      </w:r>
      <w:r w:rsidR="0059520E">
        <w:rPr>
          <w:noProof/>
        </w:rPr>
      </w:r>
      <w:r w:rsidR="0059520E">
        <w:rPr>
          <w:noProof/>
        </w:rPr>
        <w:fldChar w:fldCharType="separate"/>
      </w:r>
      <w:r>
        <w:rPr>
          <w:noProof/>
        </w:rPr>
        <w:t>28</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59520E">
        <w:rPr>
          <w:noProof/>
        </w:rPr>
        <w:fldChar w:fldCharType="begin"/>
      </w:r>
      <w:r>
        <w:rPr>
          <w:noProof/>
        </w:rPr>
        <w:instrText xml:space="preserve"> PAGEREF _Toc355769288 \h </w:instrText>
      </w:r>
      <w:r w:rsidR="0059520E">
        <w:rPr>
          <w:noProof/>
        </w:rPr>
      </w:r>
      <w:r w:rsidR="0059520E">
        <w:rPr>
          <w:noProof/>
        </w:rPr>
        <w:fldChar w:fldCharType="separate"/>
      </w:r>
      <w:r>
        <w:rPr>
          <w:noProof/>
        </w:rPr>
        <w:t>30</w:t>
      </w:r>
      <w:r w:rsidR="0059520E">
        <w:rPr>
          <w:noProof/>
        </w:rPr>
        <w:fldChar w:fldCharType="end"/>
      </w:r>
    </w:p>
    <w:p w:rsidR="002175E1" w:rsidRDefault="002175E1">
      <w:pPr>
        <w:pStyle w:val="TOC2"/>
        <w:rPr>
          <w:rFonts w:asciiTheme="minorHAnsi" w:eastAsiaTheme="minorEastAsia" w:hAnsiTheme="minorHAnsi" w:cstheme="minorBidi"/>
          <w:noProof/>
          <w:szCs w:val="22"/>
          <w:lang w:val="en-AU" w:eastAsia="ja-JP"/>
        </w:rPr>
      </w:pPr>
      <w:r>
        <w:rPr>
          <w:noProof/>
        </w:rPr>
        <w:t>3.12</w:t>
      </w:r>
      <w:r>
        <w:rPr>
          <w:noProof/>
        </w:rPr>
        <w:tab/>
      </w:r>
      <w:r w:rsidR="0059520E">
        <w:rPr>
          <w:noProof/>
        </w:rPr>
        <w:fldChar w:fldCharType="begin"/>
      </w:r>
      <w:r>
        <w:rPr>
          <w:noProof/>
        </w:rPr>
        <w:instrText xml:space="preserve"> PAGEREF _Toc355769289 \h </w:instrText>
      </w:r>
      <w:r w:rsidR="0059520E">
        <w:rPr>
          <w:noProof/>
        </w:rPr>
      </w:r>
      <w:r w:rsidR="0059520E">
        <w:rPr>
          <w:noProof/>
        </w:rPr>
        <w:fldChar w:fldCharType="separate"/>
      </w:r>
      <w:r>
        <w:rPr>
          <w:noProof/>
        </w:rPr>
        <w:t>31</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Supported Input and Output File Formats</w:t>
      </w:r>
      <w:r>
        <w:rPr>
          <w:noProof/>
        </w:rPr>
        <w:tab/>
      </w:r>
      <w:r w:rsidR="0059520E">
        <w:rPr>
          <w:noProof/>
        </w:rPr>
        <w:fldChar w:fldCharType="begin"/>
      </w:r>
      <w:r>
        <w:rPr>
          <w:noProof/>
        </w:rPr>
        <w:instrText xml:space="preserve"> PAGEREF _Toc355769290 \h </w:instrText>
      </w:r>
      <w:r w:rsidR="0059520E">
        <w:rPr>
          <w:noProof/>
        </w:rPr>
      </w:r>
      <w:r w:rsidR="0059520E">
        <w:rPr>
          <w:noProof/>
        </w:rPr>
        <w:fldChar w:fldCharType="separate"/>
      </w:r>
      <w:r>
        <w:rPr>
          <w:noProof/>
        </w:rPr>
        <w:t>32</w:t>
      </w:r>
      <w:r w:rsidR="0059520E">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sidR="0059520E">
        <w:rPr>
          <w:noProof/>
        </w:rPr>
        <w:fldChar w:fldCharType="begin"/>
      </w:r>
      <w:r>
        <w:rPr>
          <w:noProof/>
        </w:rPr>
        <w:instrText xml:space="preserve"> PAGEREF _Toc355769291 \h </w:instrText>
      </w:r>
      <w:r w:rsidR="0059520E">
        <w:rPr>
          <w:noProof/>
        </w:rPr>
      </w:r>
      <w:r w:rsidR="0059520E">
        <w:rPr>
          <w:noProof/>
        </w:rPr>
        <w:fldChar w:fldCharType="separate"/>
      </w:r>
      <w:r>
        <w:rPr>
          <w:noProof/>
        </w:rPr>
        <w:t>33</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Overview</w:t>
      </w:r>
      <w:r>
        <w:rPr>
          <w:noProof/>
        </w:rPr>
        <w:tab/>
      </w:r>
      <w:r w:rsidR="0059520E">
        <w:rPr>
          <w:noProof/>
        </w:rPr>
        <w:fldChar w:fldCharType="begin"/>
      </w:r>
      <w:r>
        <w:rPr>
          <w:noProof/>
        </w:rPr>
        <w:instrText xml:space="preserve"> PAGEREF _Toc355769292 \h </w:instrText>
      </w:r>
      <w:r w:rsidR="0059520E">
        <w:rPr>
          <w:noProof/>
        </w:rPr>
      </w:r>
      <w:r w:rsidR="0059520E">
        <w:rPr>
          <w:noProof/>
        </w:rPr>
        <w:fldChar w:fldCharType="separate"/>
      </w:r>
      <w:r>
        <w:rPr>
          <w:noProof/>
        </w:rPr>
        <w:t>33</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Hierarchical Structure</w:t>
      </w:r>
      <w:r>
        <w:rPr>
          <w:noProof/>
        </w:rPr>
        <w:tab/>
      </w:r>
      <w:r w:rsidR="0059520E">
        <w:rPr>
          <w:noProof/>
        </w:rPr>
        <w:fldChar w:fldCharType="begin"/>
      </w:r>
      <w:r>
        <w:rPr>
          <w:noProof/>
        </w:rPr>
        <w:instrText xml:space="preserve"> PAGEREF _Toc355769293 \h </w:instrText>
      </w:r>
      <w:r w:rsidR="0059520E">
        <w:rPr>
          <w:noProof/>
        </w:rPr>
      </w:r>
      <w:r w:rsidR="0059520E">
        <w:rPr>
          <w:noProof/>
        </w:rPr>
        <w:fldChar w:fldCharType="separate"/>
      </w:r>
      <w:r>
        <w:rPr>
          <w:noProof/>
        </w:rPr>
        <w:t>33</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Directory Structure and Spectral Files</w:t>
      </w:r>
      <w:r>
        <w:rPr>
          <w:noProof/>
        </w:rPr>
        <w:tab/>
      </w:r>
      <w:r w:rsidR="0059520E">
        <w:rPr>
          <w:noProof/>
        </w:rPr>
        <w:fldChar w:fldCharType="begin"/>
      </w:r>
      <w:r>
        <w:rPr>
          <w:noProof/>
        </w:rPr>
        <w:instrText xml:space="preserve"> PAGEREF _Toc355769294 \h </w:instrText>
      </w:r>
      <w:r w:rsidR="0059520E">
        <w:rPr>
          <w:noProof/>
        </w:rPr>
      </w:r>
      <w:r w:rsidR="0059520E">
        <w:rPr>
          <w:noProof/>
        </w:rPr>
        <w:fldChar w:fldCharType="separate"/>
      </w:r>
      <w:r>
        <w:rPr>
          <w:noProof/>
        </w:rPr>
        <w:t>34</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4.3.1</w:t>
      </w:r>
      <w:r>
        <w:rPr>
          <w:rFonts w:asciiTheme="minorHAnsi" w:eastAsiaTheme="minorEastAsia" w:hAnsiTheme="minorHAnsi" w:cstheme="minorBidi"/>
          <w:noProof/>
          <w:szCs w:val="22"/>
          <w:lang w:val="en-AU" w:eastAsia="ja-JP"/>
        </w:rPr>
        <w:tab/>
      </w:r>
      <w:r>
        <w:rPr>
          <w:noProof/>
        </w:rPr>
        <w:t>Structure to store Reflectance Spectra of several Species and Sampling Sites</w:t>
      </w:r>
      <w:r>
        <w:rPr>
          <w:noProof/>
        </w:rPr>
        <w:tab/>
      </w:r>
      <w:r w:rsidR="0059520E">
        <w:rPr>
          <w:noProof/>
        </w:rPr>
        <w:fldChar w:fldCharType="begin"/>
      </w:r>
      <w:r>
        <w:rPr>
          <w:noProof/>
        </w:rPr>
        <w:instrText xml:space="preserve"> PAGEREF _Toc355769295 \h </w:instrText>
      </w:r>
      <w:r w:rsidR="0059520E">
        <w:rPr>
          <w:noProof/>
        </w:rPr>
      </w:r>
      <w:r w:rsidR="0059520E">
        <w:rPr>
          <w:noProof/>
        </w:rPr>
        <w:fldChar w:fldCharType="separate"/>
      </w:r>
      <w:r>
        <w:rPr>
          <w:noProof/>
        </w:rPr>
        <w:t>34</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4.3.2</w:t>
      </w:r>
      <w:r>
        <w:rPr>
          <w:rFonts w:asciiTheme="minorHAnsi" w:eastAsiaTheme="minorEastAsia" w:hAnsiTheme="minorHAnsi" w:cstheme="minorBidi"/>
          <w:noProof/>
          <w:szCs w:val="22"/>
          <w:lang w:val="en-AU" w:eastAsia="ja-JP"/>
        </w:rPr>
        <w:tab/>
      </w:r>
      <w:r>
        <w:rPr>
          <w:noProof/>
        </w:rPr>
        <w:t>Structure to store Reference and Target Spectra</w:t>
      </w:r>
      <w:r>
        <w:rPr>
          <w:noProof/>
        </w:rPr>
        <w:tab/>
      </w:r>
      <w:r w:rsidR="0059520E">
        <w:rPr>
          <w:noProof/>
        </w:rPr>
        <w:fldChar w:fldCharType="begin"/>
      </w:r>
      <w:r>
        <w:rPr>
          <w:noProof/>
        </w:rPr>
        <w:instrText xml:space="preserve"> PAGEREF _Toc355769296 \h </w:instrText>
      </w:r>
      <w:r w:rsidR="0059520E">
        <w:rPr>
          <w:noProof/>
        </w:rPr>
      </w:r>
      <w:r w:rsidR="0059520E">
        <w:rPr>
          <w:noProof/>
        </w:rPr>
        <w:fldChar w:fldCharType="separate"/>
      </w:r>
      <w:r>
        <w:rPr>
          <w:noProof/>
        </w:rPr>
        <w:t>35</w:t>
      </w:r>
      <w:r w:rsidR="0059520E">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59520E">
        <w:rPr>
          <w:noProof/>
        </w:rPr>
        <w:fldChar w:fldCharType="begin"/>
      </w:r>
      <w:r>
        <w:rPr>
          <w:noProof/>
        </w:rPr>
        <w:instrText xml:space="preserve"> PAGEREF _Toc355769297 \h </w:instrText>
      </w:r>
      <w:r w:rsidR="0059520E">
        <w:rPr>
          <w:noProof/>
        </w:rPr>
      </w:r>
      <w:r w:rsidR="0059520E">
        <w:rPr>
          <w:noProof/>
        </w:rPr>
        <w:fldChar w:fldCharType="separate"/>
      </w:r>
      <w:r>
        <w:rPr>
          <w:noProof/>
        </w:rPr>
        <w:t>36</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Unix Operation</w:t>
      </w:r>
      <w:r>
        <w:rPr>
          <w:noProof/>
        </w:rPr>
        <w:tab/>
      </w:r>
      <w:r w:rsidR="0059520E">
        <w:rPr>
          <w:noProof/>
        </w:rPr>
        <w:fldChar w:fldCharType="begin"/>
      </w:r>
      <w:r>
        <w:rPr>
          <w:noProof/>
        </w:rPr>
        <w:instrText xml:space="preserve"> PAGEREF _Toc355769298 \h </w:instrText>
      </w:r>
      <w:r w:rsidR="0059520E">
        <w:rPr>
          <w:noProof/>
        </w:rPr>
      </w:r>
      <w:r w:rsidR="0059520E">
        <w:rPr>
          <w:noProof/>
        </w:rPr>
        <w:fldChar w:fldCharType="separate"/>
      </w:r>
      <w:r>
        <w:rPr>
          <w:noProof/>
        </w:rPr>
        <w:t>36</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Main Window</w:t>
      </w:r>
      <w:r>
        <w:rPr>
          <w:noProof/>
        </w:rPr>
        <w:tab/>
      </w:r>
      <w:r w:rsidR="0059520E">
        <w:rPr>
          <w:noProof/>
        </w:rPr>
        <w:fldChar w:fldCharType="begin"/>
      </w:r>
      <w:r>
        <w:rPr>
          <w:noProof/>
        </w:rPr>
        <w:instrText xml:space="preserve"> PAGEREF _Toc355769299 \h </w:instrText>
      </w:r>
      <w:r w:rsidR="0059520E">
        <w:rPr>
          <w:noProof/>
        </w:rPr>
      </w:r>
      <w:r w:rsidR="0059520E">
        <w:rPr>
          <w:noProof/>
        </w:rPr>
        <w:fldChar w:fldCharType="separate"/>
      </w:r>
      <w:r>
        <w:rPr>
          <w:noProof/>
        </w:rPr>
        <w:t>36</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59520E">
        <w:rPr>
          <w:noProof/>
        </w:rPr>
        <w:fldChar w:fldCharType="begin"/>
      </w:r>
      <w:r>
        <w:rPr>
          <w:noProof/>
        </w:rPr>
        <w:instrText xml:space="preserve"> PAGEREF _Toc355769300 \h </w:instrText>
      </w:r>
      <w:r w:rsidR="0059520E">
        <w:rPr>
          <w:noProof/>
        </w:rPr>
      </w:r>
      <w:r w:rsidR="0059520E">
        <w:rPr>
          <w:noProof/>
        </w:rPr>
        <w:fldChar w:fldCharType="separate"/>
      </w:r>
      <w:r>
        <w:rPr>
          <w:noProof/>
        </w:rPr>
        <w:t>38</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5.3.1</w:t>
      </w:r>
      <w:r>
        <w:rPr>
          <w:rFonts w:asciiTheme="minorHAnsi" w:eastAsiaTheme="minorEastAsia" w:hAnsiTheme="minorHAnsi" w:cstheme="minorBidi"/>
          <w:noProof/>
          <w:szCs w:val="22"/>
          <w:lang w:val="en-AU" w:eastAsia="ja-JP"/>
        </w:rPr>
        <w:tab/>
      </w:r>
      <w:r>
        <w:rPr>
          <w:noProof/>
        </w:rPr>
        <w:t>SSH Connection</w:t>
      </w:r>
      <w:r>
        <w:rPr>
          <w:noProof/>
        </w:rPr>
        <w:tab/>
      </w:r>
      <w:r w:rsidR="0059520E">
        <w:rPr>
          <w:noProof/>
        </w:rPr>
        <w:fldChar w:fldCharType="begin"/>
      </w:r>
      <w:r>
        <w:rPr>
          <w:noProof/>
        </w:rPr>
        <w:instrText xml:space="preserve"> PAGEREF _Toc355769301 \h </w:instrText>
      </w:r>
      <w:r w:rsidR="0059520E">
        <w:rPr>
          <w:noProof/>
        </w:rPr>
      </w:r>
      <w:r w:rsidR="0059520E">
        <w:rPr>
          <w:noProof/>
        </w:rPr>
        <w:fldChar w:fldCharType="separate"/>
      </w:r>
      <w:r>
        <w:rPr>
          <w:noProof/>
        </w:rPr>
        <w:t>38</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Logging Out</w:t>
      </w:r>
      <w:r>
        <w:rPr>
          <w:noProof/>
        </w:rPr>
        <w:tab/>
      </w:r>
      <w:r w:rsidR="0059520E">
        <w:rPr>
          <w:noProof/>
        </w:rPr>
        <w:fldChar w:fldCharType="begin"/>
      </w:r>
      <w:r>
        <w:rPr>
          <w:noProof/>
        </w:rPr>
        <w:instrText xml:space="preserve"> PAGEREF _Toc355769302 \h </w:instrText>
      </w:r>
      <w:r w:rsidR="0059520E">
        <w:rPr>
          <w:noProof/>
        </w:rPr>
      </w:r>
      <w:r w:rsidR="0059520E">
        <w:rPr>
          <w:noProof/>
        </w:rPr>
        <w:fldChar w:fldCharType="separate"/>
      </w:r>
      <w:r>
        <w:rPr>
          <w:noProof/>
        </w:rPr>
        <w:t>40</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Changing your User Details</w:t>
      </w:r>
      <w:r>
        <w:rPr>
          <w:noProof/>
        </w:rPr>
        <w:tab/>
      </w:r>
      <w:r w:rsidR="0059520E">
        <w:rPr>
          <w:noProof/>
        </w:rPr>
        <w:fldChar w:fldCharType="begin"/>
      </w:r>
      <w:r>
        <w:rPr>
          <w:noProof/>
        </w:rPr>
        <w:instrText xml:space="preserve"> PAGEREF _Toc355769303 \h </w:instrText>
      </w:r>
      <w:r w:rsidR="0059520E">
        <w:rPr>
          <w:noProof/>
        </w:rPr>
      </w:r>
      <w:r w:rsidR="0059520E">
        <w:rPr>
          <w:noProof/>
        </w:rPr>
        <w:fldChar w:fldCharType="separate"/>
      </w:r>
      <w:r>
        <w:rPr>
          <w:noProof/>
        </w:rPr>
        <w:t>40</w:t>
      </w:r>
      <w:r w:rsidR="0059520E">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Loading Data into Specchio</w:t>
      </w:r>
      <w:r>
        <w:rPr>
          <w:noProof/>
        </w:rPr>
        <w:tab/>
      </w:r>
      <w:r w:rsidR="0059520E">
        <w:rPr>
          <w:noProof/>
        </w:rPr>
        <w:fldChar w:fldCharType="begin"/>
      </w:r>
      <w:r>
        <w:rPr>
          <w:noProof/>
        </w:rPr>
        <w:instrText xml:space="preserve"> PAGEREF _Toc355769304 \h </w:instrText>
      </w:r>
      <w:r w:rsidR="0059520E">
        <w:rPr>
          <w:noProof/>
        </w:rPr>
      </w:r>
      <w:r w:rsidR="0059520E">
        <w:rPr>
          <w:noProof/>
        </w:rPr>
        <w:fldChar w:fldCharType="separate"/>
      </w:r>
      <w:r>
        <w:rPr>
          <w:noProof/>
        </w:rPr>
        <w:t>42</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Creating a new Campaign</w:t>
      </w:r>
      <w:r>
        <w:rPr>
          <w:noProof/>
        </w:rPr>
        <w:tab/>
      </w:r>
      <w:r w:rsidR="0059520E">
        <w:rPr>
          <w:noProof/>
        </w:rPr>
        <w:fldChar w:fldCharType="begin"/>
      </w:r>
      <w:r>
        <w:rPr>
          <w:noProof/>
        </w:rPr>
        <w:instrText xml:space="preserve"> PAGEREF _Toc355769305 \h </w:instrText>
      </w:r>
      <w:r w:rsidR="0059520E">
        <w:rPr>
          <w:noProof/>
        </w:rPr>
      </w:r>
      <w:r w:rsidR="0059520E">
        <w:rPr>
          <w:noProof/>
        </w:rPr>
        <w:fldChar w:fldCharType="separate"/>
      </w:r>
      <w:r>
        <w:rPr>
          <w:noProof/>
        </w:rPr>
        <w:t>42</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Loading Campaign Spectrum Data</w:t>
      </w:r>
      <w:r>
        <w:rPr>
          <w:noProof/>
        </w:rPr>
        <w:tab/>
      </w:r>
      <w:r w:rsidR="0059520E">
        <w:rPr>
          <w:noProof/>
        </w:rPr>
        <w:fldChar w:fldCharType="begin"/>
      </w:r>
      <w:r>
        <w:rPr>
          <w:noProof/>
        </w:rPr>
        <w:instrText xml:space="preserve"> PAGEREF _Toc355769306 \h </w:instrText>
      </w:r>
      <w:r w:rsidR="0059520E">
        <w:rPr>
          <w:noProof/>
        </w:rPr>
      </w:r>
      <w:r w:rsidR="0059520E">
        <w:rPr>
          <w:noProof/>
        </w:rPr>
        <w:fldChar w:fldCharType="separate"/>
      </w:r>
      <w:r>
        <w:rPr>
          <w:noProof/>
        </w:rPr>
        <w:t>43</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6.2.1</w:t>
      </w:r>
      <w:r>
        <w:rPr>
          <w:rFonts w:asciiTheme="minorHAnsi" w:eastAsiaTheme="minorEastAsia" w:hAnsiTheme="minorHAnsi" w:cstheme="minorBidi"/>
          <w:noProof/>
          <w:szCs w:val="22"/>
          <w:lang w:val="en-AU" w:eastAsia="ja-JP"/>
        </w:rPr>
        <w:tab/>
      </w:r>
      <w:r>
        <w:rPr>
          <w:noProof/>
        </w:rPr>
        <w:t>ASD Files</w:t>
      </w:r>
      <w:r>
        <w:rPr>
          <w:noProof/>
        </w:rPr>
        <w:tab/>
      </w:r>
      <w:r w:rsidR="0059520E">
        <w:rPr>
          <w:noProof/>
        </w:rPr>
        <w:fldChar w:fldCharType="begin"/>
      </w:r>
      <w:r>
        <w:rPr>
          <w:noProof/>
        </w:rPr>
        <w:instrText xml:space="preserve"> PAGEREF _Toc355769307 \h </w:instrText>
      </w:r>
      <w:r w:rsidR="0059520E">
        <w:rPr>
          <w:noProof/>
        </w:rPr>
      </w:r>
      <w:r w:rsidR="0059520E">
        <w:rPr>
          <w:noProof/>
        </w:rPr>
        <w:fldChar w:fldCharType="separate"/>
      </w:r>
      <w:r>
        <w:rPr>
          <w:noProof/>
        </w:rPr>
        <w:t>44</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6.2.2</w:t>
      </w:r>
      <w:r>
        <w:rPr>
          <w:rFonts w:asciiTheme="minorHAnsi" w:eastAsiaTheme="minorEastAsia" w:hAnsiTheme="minorHAnsi" w:cstheme="minorBidi"/>
          <w:noProof/>
          <w:szCs w:val="22"/>
          <w:lang w:val="en-AU" w:eastAsia="ja-JP"/>
        </w:rPr>
        <w:tab/>
      </w:r>
      <w:r>
        <w:rPr>
          <w:noProof/>
        </w:rPr>
        <w:t>GER Signature Files</w:t>
      </w:r>
      <w:r>
        <w:rPr>
          <w:noProof/>
        </w:rPr>
        <w:tab/>
      </w:r>
      <w:r w:rsidR="0059520E">
        <w:rPr>
          <w:noProof/>
        </w:rPr>
        <w:fldChar w:fldCharType="begin"/>
      </w:r>
      <w:r>
        <w:rPr>
          <w:noProof/>
        </w:rPr>
        <w:instrText xml:space="preserve"> PAGEREF _Toc355769308 \h </w:instrText>
      </w:r>
      <w:r w:rsidR="0059520E">
        <w:rPr>
          <w:noProof/>
        </w:rPr>
      </w:r>
      <w:r w:rsidR="0059520E">
        <w:rPr>
          <w:noProof/>
        </w:rPr>
        <w:fldChar w:fldCharType="separate"/>
      </w:r>
      <w:r>
        <w:rPr>
          <w:noProof/>
        </w:rPr>
        <w:t>44</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6.2.3</w:t>
      </w:r>
      <w:r>
        <w:rPr>
          <w:rFonts w:asciiTheme="minorHAnsi" w:eastAsiaTheme="minorEastAsia" w:hAnsiTheme="minorHAnsi" w:cstheme="minorBidi"/>
          <w:noProof/>
          <w:szCs w:val="22"/>
          <w:lang w:val="en-AU" w:eastAsia="ja-JP"/>
        </w:rPr>
        <w:tab/>
      </w:r>
      <w:r>
        <w:rPr>
          <w:noProof/>
        </w:rPr>
        <w:t>MFR OUT Files</w:t>
      </w:r>
      <w:r>
        <w:rPr>
          <w:noProof/>
        </w:rPr>
        <w:tab/>
      </w:r>
      <w:r w:rsidR="0059520E">
        <w:rPr>
          <w:noProof/>
        </w:rPr>
        <w:fldChar w:fldCharType="begin"/>
      </w:r>
      <w:r>
        <w:rPr>
          <w:noProof/>
        </w:rPr>
        <w:instrText xml:space="preserve"> PAGEREF _Toc355769309 \h </w:instrText>
      </w:r>
      <w:r w:rsidR="0059520E">
        <w:rPr>
          <w:noProof/>
        </w:rPr>
      </w:r>
      <w:r w:rsidR="0059520E">
        <w:rPr>
          <w:noProof/>
        </w:rPr>
        <w:fldChar w:fldCharType="separate"/>
      </w:r>
      <w:r>
        <w:rPr>
          <w:noProof/>
        </w:rPr>
        <w:t>45</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6.2.4</w:t>
      </w:r>
      <w:r>
        <w:rPr>
          <w:rFonts w:asciiTheme="minorHAnsi" w:eastAsiaTheme="minorEastAsia" w:hAnsiTheme="minorHAnsi" w:cstheme="minorBidi"/>
          <w:noProof/>
          <w:szCs w:val="22"/>
          <w:lang w:val="en-AU" w:eastAsia="ja-JP"/>
        </w:rPr>
        <w:tab/>
      </w:r>
      <w:r>
        <w:rPr>
          <w:noProof/>
        </w:rPr>
        <w:t>SVC HR-1024 Files</w:t>
      </w:r>
      <w:r>
        <w:rPr>
          <w:noProof/>
        </w:rPr>
        <w:tab/>
      </w:r>
      <w:r w:rsidR="0059520E">
        <w:rPr>
          <w:noProof/>
        </w:rPr>
        <w:fldChar w:fldCharType="begin"/>
      </w:r>
      <w:r>
        <w:rPr>
          <w:noProof/>
        </w:rPr>
        <w:instrText xml:space="preserve"> PAGEREF _Toc355769310 \h </w:instrText>
      </w:r>
      <w:r w:rsidR="0059520E">
        <w:rPr>
          <w:noProof/>
        </w:rPr>
      </w:r>
      <w:r w:rsidR="0059520E">
        <w:rPr>
          <w:noProof/>
        </w:rPr>
        <w:fldChar w:fldCharType="separate"/>
      </w:r>
      <w:r>
        <w:rPr>
          <w:noProof/>
        </w:rPr>
        <w:t>45</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6.2.5</w:t>
      </w:r>
      <w:r>
        <w:rPr>
          <w:rFonts w:asciiTheme="minorHAnsi" w:eastAsiaTheme="minorEastAsia" w:hAnsiTheme="minorHAnsi" w:cstheme="minorBidi"/>
          <w:noProof/>
          <w:szCs w:val="22"/>
          <w:lang w:val="en-AU" w:eastAsia="ja-JP"/>
        </w:rPr>
        <w:tab/>
      </w:r>
      <w:r>
        <w:rPr>
          <w:noProof/>
        </w:rPr>
        <w:t>Apogee Files</w:t>
      </w:r>
      <w:r>
        <w:rPr>
          <w:noProof/>
        </w:rPr>
        <w:tab/>
      </w:r>
      <w:r w:rsidR="0059520E">
        <w:rPr>
          <w:noProof/>
        </w:rPr>
        <w:fldChar w:fldCharType="begin"/>
      </w:r>
      <w:r>
        <w:rPr>
          <w:noProof/>
        </w:rPr>
        <w:instrText xml:space="preserve"> PAGEREF _Toc355769311 \h </w:instrText>
      </w:r>
      <w:r w:rsidR="0059520E">
        <w:rPr>
          <w:noProof/>
        </w:rPr>
      </w:r>
      <w:r w:rsidR="0059520E">
        <w:rPr>
          <w:noProof/>
        </w:rPr>
        <w:fldChar w:fldCharType="separate"/>
      </w:r>
      <w:r>
        <w:rPr>
          <w:noProof/>
        </w:rPr>
        <w:t>47</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6.2.6</w:t>
      </w:r>
      <w:r>
        <w:rPr>
          <w:rFonts w:asciiTheme="minorHAnsi" w:eastAsiaTheme="minorEastAsia" w:hAnsiTheme="minorHAnsi" w:cstheme="minorBidi"/>
          <w:noProof/>
          <w:szCs w:val="22"/>
          <w:lang w:val="en-AU" w:eastAsia="ja-JP"/>
        </w:rPr>
        <w:tab/>
      </w:r>
      <w:r>
        <w:rPr>
          <w:noProof/>
        </w:rPr>
        <w:t>ENVI Spectral Library Files</w:t>
      </w:r>
      <w:r>
        <w:rPr>
          <w:noProof/>
        </w:rPr>
        <w:tab/>
      </w:r>
      <w:r w:rsidR="0059520E">
        <w:rPr>
          <w:noProof/>
        </w:rPr>
        <w:fldChar w:fldCharType="begin"/>
      </w:r>
      <w:r>
        <w:rPr>
          <w:noProof/>
        </w:rPr>
        <w:instrText xml:space="preserve"> PAGEREF _Toc355769312 \h </w:instrText>
      </w:r>
      <w:r w:rsidR="0059520E">
        <w:rPr>
          <w:noProof/>
        </w:rPr>
      </w:r>
      <w:r w:rsidR="0059520E">
        <w:rPr>
          <w:noProof/>
        </w:rPr>
        <w:fldChar w:fldCharType="separate"/>
      </w:r>
      <w:r>
        <w:rPr>
          <w:noProof/>
        </w:rPr>
        <w:t>48</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59520E">
        <w:rPr>
          <w:noProof/>
        </w:rPr>
        <w:fldChar w:fldCharType="begin"/>
      </w:r>
      <w:r>
        <w:rPr>
          <w:noProof/>
        </w:rPr>
        <w:instrText xml:space="preserve"> PAGEREF _Toc355769313 \h </w:instrText>
      </w:r>
      <w:r w:rsidR="0059520E">
        <w:rPr>
          <w:noProof/>
        </w:rPr>
      </w:r>
      <w:r w:rsidR="0059520E">
        <w:rPr>
          <w:noProof/>
        </w:rPr>
        <w:fldChar w:fldCharType="separate"/>
      </w:r>
      <w:r>
        <w:rPr>
          <w:noProof/>
        </w:rPr>
        <w:t>48</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59520E">
        <w:rPr>
          <w:noProof/>
        </w:rPr>
        <w:fldChar w:fldCharType="begin"/>
      </w:r>
      <w:r>
        <w:rPr>
          <w:noProof/>
        </w:rPr>
        <w:instrText xml:space="preserve"> PAGEREF _Toc355769314 \h </w:instrText>
      </w:r>
      <w:r w:rsidR="0059520E">
        <w:rPr>
          <w:noProof/>
        </w:rPr>
      </w:r>
      <w:r w:rsidR="0059520E">
        <w:rPr>
          <w:noProof/>
        </w:rPr>
        <w:fldChar w:fldCharType="separate"/>
      </w:r>
      <w:r>
        <w:rPr>
          <w:noProof/>
        </w:rPr>
        <w:t>49</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6.2.9</w:t>
      </w:r>
      <w:r>
        <w:rPr>
          <w:rFonts w:asciiTheme="minorHAnsi" w:eastAsiaTheme="minorEastAsia" w:hAnsiTheme="minorHAnsi" w:cstheme="minorBidi"/>
          <w:noProof/>
          <w:szCs w:val="22"/>
          <w:lang w:val="en-AU" w:eastAsia="ja-JP"/>
        </w:rPr>
        <w:tab/>
      </w:r>
      <w:r>
        <w:rPr>
          <w:noProof/>
        </w:rPr>
        <w:t>Excel files</w:t>
      </w:r>
      <w:r>
        <w:rPr>
          <w:noProof/>
        </w:rPr>
        <w:tab/>
      </w:r>
      <w:r w:rsidR="0059520E">
        <w:rPr>
          <w:noProof/>
        </w:rPr>
        <w:fldChar w:fldCharType="begin"/>
      </w:r>
      <w:r>
        <w:rPr>
          <w:noProof/>
        </w:rPr>
        <w:instrText xml:space="preserve"> PAGEREF _Toc355769315 \h </w:instrText>
      </w:r>
      <w:r w:rsidR="0059520E">
        <w:rPr>
          <w:noProof/>
        </w:rPr>
      </w:r>
      <w:r w:rsidR="0059520E">
        <w:rPr>
          <w:noProof/>
        </w:rPr>
        <w:fldChar w:fldCharType="separate"/>
      </w:r>
      <w:r>
        <w:rPr>
          <w:noProof/>
        </w:rPr>
        <w:t>49</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6.2.10</w:t>
      </w:r>
      <w:r>
        <w:rPr>
          <w:rFonts w:asciiTheme="minorHAnsi" w:eastAsiaTheme="minorEastAsia" w:hAnsiTheme="minorHAnsi" w:cstheme="minorBidi"/>
          <w:noProof/>
          <w:szCs w:val="22"/>
          <w:lang w:val="en-AU" w:eastAsia="ja-JP"/>
        </w:rPr>
        <w:tab/>
      </w:r>
      <w:r>
        <w:rPr>
          <w:noProof/>
        </w:rPr>
        <w:t>TXT Space Formatted Text Files</w:t>
      </w:r>
      <w:r>
        <w:rPr>
          <w:noProof/>
        </w:rPr>
        <w:tab/>
      </w:r>
      <w:r w:rsidR="0059520E">
        <w:rPr>
          <w:noProof/>
        </w:rPr>
        <w:fldChar w:fldCharType="begin"/>
      </w:r>
      <w:r>
        <w:rPr>
          <w:noProof/>
        </w:rPr>
        <w:instrText xml:space="preserve"> PAGEREF _Toc355769316 \h </w:instrText>
      </w:r>
      <w:r w:rsidR="0059520E">
        <w:rPr>
          <w:noProof/>
        </w:rPr>
      </w:r>
      <w:r w:rsidR="0059520E">
        <w:rPr>
          <w:noProof/>
        </w:rPr>
        <w:fldChar w:fldCharType="separate"/>
      </w:r>
      <w:r>
        <w:rPr>
          <w:noProof/>
        </w:rPr>
        <w:t>49</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59520E">
        <w:rPr>
          <w:noProof/>
        </w:rPr>
        <w:fldChar w:fldCharType="begin"/>
      </w:r>
      <w:r>
        <w:rPr>
          <w:noProof/>
        </w:rPr>
        <w:instrText xml:space="preserve"> PAGEREF _Toc355769317 \h </w:instrText>
      </w:r>
      <w:r w:rsidR="0059520E">
        <w:rPr>
          <w:noProof/>
        </w:rPr>
      </w:r>
      <w:r w:rsidR="0059520E">
        <w:rPr>
          <w:noProof/>
        </w:rPr>
        <w:fldChar w:fldCharType="separate"/>
      </w:r>
      <w:r>
        <w:rPr>
          <w:noProof/>
        </w:rPr>
        <w:t>50</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6.3.1</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59520E">
        <w:rPr>
          <w:noProof/>
        </w:rPr>
        <w:fldChar w:fldCharType="begin"/>
      </w:r>
      <w:r>
        <w:rPr>
          <w:noProof/>
        </w:rPr>
        <w:instrText xml:space="preserve"> PAGEREF _Toc355769318 \h </w:instrText>
      </w:r>
      <w:r w:rsidR="0059520E">
        <w:rPr>
          <w:noProof/>
        </w:rPr>
      </w:r>
      <w:r w:rsidR="0059520E">
        <w:rPr>
          <w:noProof/>
        </w:rPr>
        <w:fldChar w:fldCharType="separate"/>
      </w:r>
      <w:r>
        <w:rPr>
          <w:noProof/>
        </w:rPr>
        <w:t>50</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Adding Add Target – Reference Links</w:t>
      </w:r>
      <w:r>
        <w:rPr>
          <w:noProof/>
        </w:rPr>
        <w:tab/>
      </w:r>
      <w:r w:rsidR="0059520E">
        <w:rPr>
          <w:noProof/>
        </w:rPr>
        <w:fldChar w:fldCharType="begin"/>
      </w:r>
      <w:r>
        <w:rPr>
          <w:noProof/>
        </w:rPr>
        <w:instrText xml:space="preserve"> PAGEREF _Toc355769319 \h </w:instrText>
      </w:r>
      <w:r w:rsidR="0059520E">
        <w:rPr>
          <w:noProof/>
        </w:rPr>
      </w:r>
      <w:r w:rsidR="0059520E">
        <w:rPr>
          <w:noProof/>
        </w:rPr>
        <w:fldChar w:fldCharType="separate"/>
      </w:r>
      <w:r>
        <w:rPr>
          <w:noProof/>
        </w:rPr>
        <w:t>50</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Displaying and Editing Metadata</w:t>
      </w:r>
      <w:r>
        <w:rPr>
          <w:noProof/>
        </w:rPr>
        <w:tab/>
      </w:r>
      <w:r w:rsidR="0059520E">
        <w:rPr>
          <w:noProof/>
        </w:rPr>
        <w:fldChar w:fldCharType="begin"/>
      </w:r>
      <w:r>
        <w:rPr>
          <w:noProof/>
        </w:rPr>
        <w:instrText xml:space="preserve"> PAGEREF _Toc355769320 \h </w:instrText>
      </w:r>
      <w:r w:rsidR="0059520E">
        <w:rPr>
          <w:noProof/>
        </w:rPr>
      </w:r>
      <w:r w:rsidR="0059520E">
        <w:rPr>
          <w:noProof/>
        </w:rPr>
        <w:fldChar w:fldCharType="separate"/>
      </w:r>
      <w:r>
        <w:rPr>
          <w:noProof/>
        </w:rPr>
        <w:t>50</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6.5.1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59520E">
        <w:rPr>
          <w:noProof/>
        </w:rPr>
        <w:fldChar w:fldCharType="begin"/>
      </w:r>
      <w:r>
        <w:rPr>
          <w:noProof/>
        </w:rPr>
        <w:instrText xml:space="preserve"> PAGEREF _Toc355769321 \h </w:instrText>
      </w:r>
      <w:r w:rsidR="0059520E">
        <w:rPr>
          <w:noProof/>
        </w:rPr>
      </w:r>
      <w:r w:rsidR="0059520E">
        <w:rPr>
          <w:noProof/>
        </w:rPr>
        <w:fldChar w:fldCharType="separate"/>
      </w:r>
      <w:r>
        <w:rPr>
          <w:noProof/>
        </w:rPr>
        <w:t>53</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6.5.2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59520E">
        <w:rPr>
          <w:noProof/>
        </w:rPr>
        <w:fldChar w:fldCharType="begin"/>
      </w:r>
      <w:r>
        <w:rPr>
          <w:noProof/>
        </w:rPr>
        <w:instrText xml:space="preserve"> PAGEREF _Toc355769322 \h </w:instrText>
      </w:r>
      <w:r w:rsidR="0059520E">
        <w:rPr>
          <w:noProof/>
        </w:rPr>
      </w:r>
      <w:r w:rsidR="0059520E">
        <w:rPr>
          <w:noProof/>
        </w:rPr>
        <w:fldChar w:fldCharType="separate"/>
      </w:r>
      <w:r>
        <w:rPr>
          <w:noProof/>
        </w:rPr>
        <w:t>53</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UTC Time Correction</w:t>
      </w:r>
      <w:r>
        <w:rPr>
          <w:noProof/>
        </w:rPr>
        <w:tab/>
      </w:r>
      <w:r w:rsidR="0059520E">
        <w:rPr>
          <w:noProof/>
        </w:rPr>
        <w:fldChar w:fldCharType="begin"/>
      </w:r>
      <w:r>
        <w:rPr>
          <w:noProof/>
        </w:rPr>
        <w:instrText xml:space="preserve"> PAGEREF _Toc355769323 \h </w:instrText>
      </w:r>
      <w:r w:rsidR="0059520E">
        <w:rPr>
          <w:noProof/>
        </w:rPr>
      </w:r>
      <w:r w:rsidR="0059520E">
        <w:rPr>
          <w:noProof/>
        </w:rPr>
        <w:fldChar w:fldCharType="separate"/>
      </w:r>
      <w:r>
        <w:rPr>
          <w:noProof/>
        </w:rPr>
        <w:t>68</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59520E">
        <w:rPr>
          <w:noProof/>
        </w:rPr>
        <w:fldChar w:fldCharType="begin"/>
      </w:r>
      <w:r>
        <w:rPr>
          <w:noProof/>
        </w:rPr>
        <w:instrText xml:space="preserve"> PAGEREF _Toc355769324 \h </w:instrText>
      </w:r>
      <w:r w:rsidR="0059520E">
        <w:rPr>
          <w:noProof/>
        </w:rPr>
      </w:r>
      <w:r w:rsidR="0059520E">
        <w:rPr>
          <w:noProof/>
        </w:rPr>
        <w:fldChar w:fldCharType="separate"/>
      </w:r>
      <w:r>
        <w:rPr>
          <w:noProof/>
        </w:rPr>
        <w:t>70</w:t>
      </w:r>
      <w:r w:rsidR="0059520E">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59520E">
        <w:rPr>
          <w:noProof/>
        </w:rPr>
        <w:fldChar w:fldCharType="begin"/>
      </w:r>
      <w:r>
        <w:rPr>
          <w:noProof/>
        </w:rPr>
        <w:instrText xml:space="preserve"> PAGEREF _Toc355769325 \h </w:instrText>
      </w:r>
      <w:r w:rsidR="0059520E">
        <w:rPr>
          <w:noProof/>
        </w:rPr>
      </w:r>
      <w:r w:rsidR="0059520E">
        <w:rPr>
          <w:noProof/>
        </w:rPr>
        <w:fldChar w:fldCharType="separate"/>
      </w:r>
      <w:r>
        <w:rPr>
          <w:noProof/>
        </w:rPr>
        <w:t>74</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Specchio’s Spectrum Browser</w:t>
      </w:r>
      <w:r>
        <w:rPr>
          <w:noProof/>
        </w:rPr>
        <w:tab/>
      </w:r>
      <w:r w:rsidR="0059520E">
        <w:rPr>
          <w:noProof/>
        </w:rPr>
        <w:fldChar w:fldCharType="begin"/>
      </w:r>
      <w:r>
        <w:rPr>
          <w:noProof/>
        </w:rPr>
        <w:instrText xml:space="preserve"> PAGEREF _Toc355769326 \h </w:instrText>
      </w:r>
      <w:r w:rsidR="0059520E">
        <w:rPr>
          <w:noProof/>
        </w:rPr>
      </w:r>
      <w:r w:rsidR="0059520E">
        <w:rPr>
          <w:noProof/>
        </w:rPr>
        <w:fldChar w:fldCharType="separate"/>
      </w:r>
      <w:r>
        <w:rPr>
          <w:noProof/>
        </w:rPr>
        <w:t>74</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Querying Data</w:t>
      </w:r>
      <w:r>
        <w:rPr>
          <w:noProof/>
        </w:rPr>
        <w:tab/>
      </w:r>
      <w:r w:rsidR="0059520E">
        <w:rPr>
          <w:noProof/>
        </w:rPr>
        <w:fldChar w:fldCharType="begin"/>
      </w:r>
      <w:r>
        <w:rPr>
          <w:noProof/>
        </w:rPr>
        <w:instrText xml:space="preserve"> PAGEREF _Toc355769327 \h </w:instrText>
      </w:r>
      <w:r w:rsidR="0059520E">
        <w:rPr>
          <w:noProof/>
        </w:rPr>
      </w:r>
      <w:r w:rsidR="0059520E">
        <w:rPr>
          <w:noProof/>
        </w:rPr>
        <w:fldChar w:fldCharType="separate"/>
      </w:r>
      <w:r>
        <w:rPr>
          <w:noProof/>
        </w:rPr>
        <w:t>75</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Report Generation</w:t>
      </w:r>
      <w:r>
        <w:rPr>
          <w:noProof/>
        </w:rPr>
        <w:tab/>
      </w:r>
      <w:r w:rsidR="0059520E">
        <w:rPr>
          <w:noProof/>
        </w:rPr>
        <w:fldChar w:fldCharType="begin"/>
      </w:r>
      <w:r>
        <w:rPr>
          <w:noProof/>
        </w:rPr>
        <w:instrText xml:space="preserve"> PAGEREF _Toc355769328 \h </w:instrText>
      </w:r>
      <w:r w:rsidR="0059520E">
        <w:rPr>
          <w:noProof/>
        </w:rPr>
      </w:r>
      <w:r w:rsidR="0059520E">
        <w:rPr>
          <w:noProof/>
        </w:rPr>
        <w:fldChar w:fldCharType="separate"/>
      </w:r>
      <w:r>
        <w:rPr>
          <w:noProof/>
        </w:rPr>
        <w:t>79</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Output</w:t>
      </w:r>
      <w:r>
        <w:rPr>
          <w:noProof/>
        </w:rPr>
        <w:tab/>
      </w:r>
      <w:r w:rsidR="0059520E">
        <w:rPr>
          <w:noProof/>
        </w:rPr>
        <w:fldChar w:fldCharType="begin"/>
      </w:r>
      <w:r>
        <w:rPr>
          <w:noProof/>
        </w:rPr>
        <w:instrText xml:space="preserve"> PAGEREF _Toc355769329 \h </w:instrText>
      </w:r>
      <w:r w:rsidR="0059520E">
        <w:rPr>
          <w:noProof/>
        </w:rPr>
      </w:r>
      <w:r w:rsidR="0059520E">
        <w:rPr>
          <w:noProof/>
        </w:rPr>
        <w:fldChar w:fldCharType="separate"/>
      </w:r>
      <w:r>
        <w:rPr>
          <w:noProof/>
        </w:rPr>
        <w:t>81</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File Format</w:t>
      </w:r>
      <w:r>
        <w:rPr>
          <w:noProof/>
        </w:rPr>
        <w:tab/>
      </w:r>
      <w:r w:rsidR="0059520E">
        <w:rPr>
          <w:noProof/>
        </w:rPr>
        <w:fldChar w:fldCharType="begin"/>
      </w:r>
      <w:r>
        <w:rPr>
          <w:noProof/>
        </w:rPr>
        <w:instrText xml:space="preserve"> PAGEREF _Toc355769330 \h </w:instrText>
      </w:r>
      <w:r w:rsidR="0059520E">
        <w:rPr>
          <w:noProof/>
        </w:rPr>
      </w:r>
      <w:r w:rsidR="0059520E">
        <w:rPr>
          <w:noProof/>
        </w:rPr>
        <w:fldChar w:fldCharType="separate"/>
      </w:r>
      <w:r>
        <w:rPr>
          <w:noProof/>
        </w:rPr>
        <w:t>83</w:t>
      </w:r>
      <w:r w:rsidR="0059520E">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59520E">
        <w:rPr>
          <w:noProof/>
        </w:rPr>
        <w:fldChar w:fldCharType="begin"/>
      </w:r>
      <w:r>
        <w:rPr>
          <w:noProof/>
        </w:rPr>
        <w:instrText xml:space="preserve"> PAGEREF _Toc355769331 \h </w:instrText>
      </w:r>
      <w:r w:rsidR="0059520E">
        <w:rPr>
          <w:noProof/>
        </w:rPr>
      </w:r>
      <w:r w:rsidR="0059520E">
        <w:rPr>
          <w:noProof/>
        </w:rPr>
        <w:fldChar w:fldCharType="separate"/>
      </w:r>
      <w:r>
        <w:rPr>
          <w:noProof/>
        </w:rPr>
        <w:t>85</w:t>
      </w:r>
      <w:r w:rsidR="0059520E">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59520E">
        <w:rPr>
          <w:noProof/>
        </w:rPr>
        <w:fldChar w:fldCharType="begin"/>
      </w:r>
      <w:r>
        <w:rPr>
          <w:noProof/>
        </w:rPr>
        <w:instrText xml:space="preserve"> PAGEREF _Toc355769332 \h </w:instrText>
      </w:r>
      <w:r w:rsidR="0059520E">
        <w:rPr>
          <w:noProof/>
        </w:rPr>
      </w:r>
      <w:r w:rsidR="0059520E">
        <w:rPr>
          <w:noProof/>
        </w:rPr>
        <w:fldChar w:fldCharType="separate"/>
      </w:r>
      <w:r>
        <w:rPr>
          <w:noProof/>
        </w:rPr>
        <w:t>86</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59520E">
        <w:rPr>
          <w:noProof/>
        </w:rPr>
        <w:fldChar w:fldCharType="begin"/>
      </w:r>
      <w:r>
        <w:rPr>
          <w:noProof/>
        </w:rPr>
        <w:instrText xml:space="preserve"> PAGEREF _Toc355769333 \h </w:instrText>
      </w:r>
      <w:r w:rsidR="0059520E">
        <w:rPr>
          <w:noProof/>
        </w:rPr>
      </w:r>
      <w:r w:rsidR="0059520E">
        <w:rPr>
          <w:noProof/>
        </w:rPr>
        <w:fldChar w:fldCharType="separate"/>
      </w:r>
      <w:r>
        <w:rPr>
          <w:noProof/>
        </w:rPr>
        <w:t>87</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59520E">
        <w:rPr>
          <w:noProof/>
        </w:rPr>
        <w:fldChar w:fldCharType="begin"/>
      </w:r>
      <w:r>
        <w:rPr>
          <w:noProof/>
        </w:rPr>
        <w:instrText xml:space="preserve"> PAGEREF _Toc355769334 \h </w:instrText>
      </w:r>
      <w:r w:rsidR="0059520E">
        <w:rPr>
          <w:noProof/>
        </w:rPr>
      </w:r>
      <w:r w:rsidR="0059520E">
        <w:rPr>
          <w:noProof/>
        </w:rPr>
        <w:fldChar w:fldCharType="separate"/>
      </w:r>
      <w:r>
        <w:rPr>
          <w:noProof/>
        </w:rPr>
        <w:t>88</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Configuration of Modules</w:t>
      </w:r>
      <w:r>
        <w:rPr>
          <w:noProof/>
        </w:rPr>
        <w:tab/>
      </w:r>
      <w:r w:rsidR="0059520E">
        <w:rPr>
          <w:noProof/>
        </w:rPr>
        <w:fldChar w:fldCharType="begin"/>
      </w:r>
      <w:r>
        <w:rPr>
          <w:noProof/>
        </w:rPr>
        <w:instrText xml:space="preserve"> PAGEREF _Toc355769335 \h </w:instrText>
      </w:r>
      <w:r w:rsidR="0059520E">
        <w:rPr>
          <w:noProof/>
        </w:rPr>
      </w:r>
      <w:r w:rsidR="0059520E">
        <w:rPr>
          <w:noProof/>
        </w:rPr>
        <w:fldChar w:fldCharType="separate"/>
      </w:r>
      <w:r>
        <w:rPr>
          <w:noProof/>
        </w:rPr>
        <w:t>89</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Processing Module Descriptions</w:t>
      </w:r>
      <w:r>
        <w:rPr>
          <w:noProof/>
        </w:rPr>
        <w:tab/>
      </w:r>
      <w:r w:rsidR="0059520E">
        <w:rPr>
          <w:noProof/>
        </w:rPr>
        <w:fldChar w:fldCharType="begin"/>
      </w:r>
      <w:r>
        <w:rPr>
          <w:noProof/>
        </w:rPr>
        <w:instrText xml:space="preserve"> PAGEREF _Toc355769336 \h </w:instrText>
      </w:r>
      <w:r w:rsidR="0059520E">
        <w:rPr>
          <w:noProof/>
        </w:rPr>
      </w:r>
      <w:r w:rsidR="0059520E">
        <w:rPr>
          <w:noProof/>
        </w:rPr>
        <w:fldChar w:fldCharType="separate"/>
      </w:r>
      <w:r>
        <w:rPr>
          <w:noProof/>
        </w:rPr>
        <w:t>89</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59520E">
        <w:rPr>
          <w:noProof/>
        </w:rPr>
        <w:fldChar w:fldCharType="begin"/>
      </w:r>
      <w:r>
        <w:rPr>
          <w:noProof/>
        </w:rPr>
        <w:instrText xml:space="preserve"> PAGEREF _Toc355769337 \h </w:instrText>
      </w:r>
      <w:r w:rsidR="0059520E">
        <w:rPr>
          <w:noProof/>
        </w:rPr>
      </w:r>
      <w:r w:rsidR="0059520E">
        <w:rPr>
          <w:noProof/>
        </w:rPr>
        <w:fldChar w:fldCharType="separate"/>
      </w:r>
      <w:r>
        <w:rPr>
          <w:noProof/>
        </w:rPr>
        <w:t>90</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59520E">
        <w:rPr>
          <w:noProof/>
        </w:rPr>
        <w:fldChar w:fldCharType="begin"/>
      </w:r>
      <w:r>
        <w:rPr>
          <w:noProof/>
        </w:rPr>
        <w:instrText xml:space="preserve"> PAGEREF _Toc355769338 \h </w:instrText>
      </w:r>
      <w:r w:rsidR="0059520E">
        <w:rPr>
          <w:noProof/>
        </w:rPr>
      </w:r>
      <w:r w:rsidR="0059520E">
        <w:rPr>
          <w:noProof/>
        </w:rPr>
        <w:fldChar w:fldCharType="separate"/>
      </w:r>
      <w:r>
        <w:rPr>
          <w:noProof/>
        </w:rPr>
        <w:t>90</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59520E">
        <w:rPr>
          <w:noProof/>
        </w:rPr>
        <w:fldChar w:fldCharType="begin"/>
      </w:r>
      <w:r>
        <w:rPr>
          <w:noProof/>
        </w:rPr>
        <w:instrText xml:space="preserve"> PAGEREF _Toc355769339 \h </w:instrText>
      </w:r>
      <w:r w:rsidR="0059520E">
        <w:rPr>
          <w:noProof/>
        </w:rPr>
      </w:r>
      <w:r w:rsidR="0059520E">
        <w:rPr>
          <w:noProof/>
        </w:rPr>
        <w:fldChar w:fldCharType="separate"/>
      </w:r>
      <w:r>
        <w:rPr>
          <w:noProof/>
        </w:rPr>
        <w:t>91</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9.4.4</w:t>
      </w:r>
      <w:r>
        <w:rPr>
          <w:rFonts w:asciiTheme="minorHAnsi" w:eastAsiaTheme="minorEastAsia" w:hAnsiTheme="minorHAnsi" w:cstheme="minorBidi"/>
          <w:noProof/>
          <w:szCs w:val="22"/>
          <w:lang w:val="en-AU" w:eastAsia="ja-JP"/>
        </w:rPr>
        <w:tab/>
      </w:r>
      <w:r>
        <w:rPr>
          <w:noProof/>
        </w:rPr>
        <w:t>Delta</w:t>
      </w:r>
      <w:r>
        <w:rPr>
          <w:noProof/>
        </w:rPr>
        <w:tab/>
      </w:r>
      <w:r w:rsidR="0059520E">
        <w:rPr>
          <w:noProof/>
        </w:rPr>
        <w:fldChar w:fldCharType="begin"/>
      </w:r>
      <w:r>
        <w:rPr>
          <w:noProof/>
        </w:rPr>
        <w:instrText xml:space="preserve"> PAGEREF _Toc355769340 \h </w:instrText>
      </w:r>
      <w:r w:rsidR="0059520E">
        <w:rPr>
          <w:noProof/>
        </w:rPr>
      </w:r>
      <w:r w:rsidR="0059520E">
        <w:rPr>
          <w:noProof/>
        </w:rPr>
        <w:fldChar w:fldCharType="separate"/>
      </w:r>
      <w:r>
        <w:rPr>
          <w:noProof/>
        </w:rPr>
        <w:t>92</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9.4.5</w:t>
      </w:r>
      <w:r>
        <w:rPr>
          <w:rFonts w:asciiTheme="minorHAnsi" w:eastAsiaTheme="minorEastAsia" w:hAnsiTheme="minorHAnsi" w:cstheme="minorBidi"/>
          <w:noProof/>
          <w:szCs w:val="22"/>
          <w:lang w:val="en-AU" w:eastAsia="ja-JP"/>
        </w:rPr>
        <w:tab/>
      </w:r>
      <w:r>
        <w:rPr>
          <w:noProof/>
        </w:rPr>
        <w:t>Waveband Filter</w:t>
      </w:r>
      <w:r>
        <w:rPr>
          <w:noProof/>
        </w:rPr>
        <w:tab/>
      </w:r>
      <w:r w:rsidR="0059520E">
        <w:rPr>
          <w:noProof/>
        </w:rPr>
        <w:fldChar w:fldCharType="begin"/>
      </w:r>
      <w:r>
        <w:rPr>
          <w:noProof/>
        </w:rPr>
        <w:instrText xml:space="preserve"> PAGEREF _Toc355769341 \h </w:instrText>
      </w:r>
      <w:r w:rsidR="0059520E">
        <w:rPr>
          <w:noProof/>
        </w:rPr>
      </w:r>
      <w:r w:rsidR="0059520E">
        <w:rPr>
          <w:noProof/>
        </w:rPr>
        <w:fldChar w:fldCharType="separate"/>
      </w:r>
      <w:r>
        <w:rPr>
          <w:noProof/>
        </w:rPr>
        <w:t>93</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59520E">
        <w:rPr>
          <w:noProof/>
        </w:rPr>
        <w:fldChar w:fldCharType="begin"/>
      </w:r>
      <w:r>
        <w:rPr>
          <w:noProof/>
        </w:rPr>
        <w:instrText xml:space="preserve"> PAGEREF _Toc355769342 \h </w:instrText>
      </w:r>
      <w:r w:rsidR="0059520E">
        <w:rPr>
          <w:noProof/>
        </w:rPr>
      </w:r>
      <w:r w:rsidR="0059520E">
        <w:rPr>
          <w:noProof/>
        </w:rPr>
        <w:fldChar w:fldCharType="separate"/>
      </w:r>
      <w:r>
        <w:rPr>
          <w:noProof/>
        </w:rPr>
        <w:t>94</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Visualisation Modules</w:t>
      </w:r>
      <w:r>
        <w:rPr>
          <w:noProof/>
        </w:rPr>
        <w:tab/>
      </w:r>
      <w:r w:rsidR="0059520E">
        <w:rPr>
          <w:noProof/>
        </w:rPr>
        <w:fldChar w:fldCharType="begin"/>
      </w:r>
      <w:r>
        <w:rPr>
          <w:noProof/>
        </w:rPr>
        <w:instrText xml:space="preserve"> PAGEREF _Toc355769343 \h </w:instrText>
      </w:r>
      <w:r w:rsidR="0059520E">
        <w:rPr>
          <w:noProof/>
        </w:rPr>
      </w:r>
      <w:r w:rsidR="0059520E">
        <w:rPr>
          <w:noProof/>
        </w:rPr>
        <w:fldChar w:fldCharType="separate"/>
      </w:r>
      <w:r>
        <w:rPr>
          <w:noProof/>
        </w:rPr>
        <w:t>95</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Spectral Line Plot</w:t>
      </w:r>
      <w:r>
        <w:rPr>
          <w:noProof/>
        </w:rPr>
        <w:tab/>
      </w:r>
      <w:r w:rsidR="0059520E">
        <w:rPr>
          <w:noProof/>
        </w:rPr>
        <w:fldChar w:fldCharType="begin"/>
      </w:r>
      <w:r>
        <w:rPr>
          <w:noProof/>
        </w:rPr>
        <w:instrText xml:space="preserve"> PAGEREF _Toc355769344 \h </w:instrText>
      </w:r>
      <w:r w:rsidR="0059520E">
        <w:rPr>
          <w:noProof/>
        </w:rPr>
      </w:r>
      <w:r w:rsidR="0059520E">
        <w:rPr>
          <w:noProof/>
        </w:rPr>
        <w:fldChar w:fldCharType="separate"/>
      </w:r>
      <w:r>
        <w:rPr>
          <w:noProof/>
        </w:rPr>
        <w:t>95</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9.5.2</w:t>
      </w:r>
      <w:r>
        <w:rPr>
          <w:rFonts w:asciiTheme="minorHAnsi" w:eastAsiaTheme="minorEastAsia" w:hAnsiTheme="minorHAnsi" w:cstheme="minorBidi"/>
          <w:noProof/>
          <w:szCs w:val="22"/>
          <w:lang w:val="en-AU" w:eastAsia="ja-JP"/>
        </w:rPr>
        <w:tab/>
      </w:r>
      <w:r>
        <w:rPr>
          <w:noProof/>
        </w:rPr>
        <w:t>Spectral Scatter Plot</w:t>
      </w:r>
      <w:r>
        <w:rPr>
          <w:noProof/>
        </w:rPr>
        <w:tab/>
      </w:r>
      <w:r w:rsidR="0059520E">
        <w:rPr>
          <w:noProof/>
        </w:rPr>
        <w:fldChar w:fldCharType="begin"/>
      </w:r>
      <w:r>
        <w:rPr>
          <w:noProof/>
        </w:rPr>
        <w:instrText xml:space="preserve"> PAGEREF _Toc355769345 \h </w:instrText>
      </w:r>
      <w:r w:rsidR="0059520E">
        <w:rPr>
          <w:noProof/>
        </w:rPr>
      </w:r>
      <w:r w:rsidR="0059520E">
        <w:rPr>
          <w:noProof/>
        </w:rPr>
        <w:fldChar w:fldCharType="separate"/>
      </w:r>
      <w:r>
        <w:rPr>
          <w:noProof/>
        </w:rPr>
        <w:t>96</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9.5.3</w:t>
      </w:r>
      <w:r>
        <w:rPr>
          <w:rFonts w:asciiTheme="minorHAnsi" w:eastAsiaTheme="minorEastAsia" w:hAnsiTheme="minorHAnsi" w:cstheme="minorBidi"/>
          <w:noProof/>
          <w:szCs w:val="22"/>
          <w:lang w:val="en-AU" w:eastAsia="ja-JP"/>
        </w:rPr>
        <w:tab/>
      </w:r>
      <w:r>
        <w:rPr>
          <w:noProof/>
        </w:rPr>
        <w:t>Gonio Sampling Points Plot</w:t>
      </w:r>
      <w:r>
        <w:rPr>
          <w:noProof/>
        </w:rPr>
        <w:tab/>
      </w:r>
      <w:r w:rsidR="0059520E">
        <w:rPr>
          <w:noProof/>
        </w:rPr>
        <w:fldChar w:fldCharType="begin"/>
      </w:r>
      <w:r>
        <w:rPr>
          <w:noProof/>
        </w:rPr>
        <w:instrText xml:space="preserve"> PAGEREF _Toc355769346 \h </w:instrText>
      </w:r>
      <w:r w:rsidR="0059520E">
        <w:rPr>
          <w:noProof/>
        </w:rPr>
      </w:r>
      <w:r w:rsidR="0059520E">
        <w:rPr>
          <w:noProof/>
        </w:rPr>
        <w:fldChar w:fldCharType="separate"/>
      </w:r>
      <w:r>
        <w:rPr>
          <w:noProof/>
        </w:rPr>
        <w:t>97</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9.5.4</w:t>
      </w:r>
      <w:r>
        <w:rPr>
          <w:rFonts w:asciiTheme="minorHAnsi" w:eastAsiaTheme="minorEastAsia" w:hAnsiTheme="minorHAnsi" w:cstheme="minorBidi"/>
          <w:noProof/>
          <w:szCs w:val="22"/>
          <w:lang w:val="en-AU" w:eastAsia="ja-JP"/>
        </w:rPr>
        <w:tab/>
      </w:r>
      <w:r>
        <w:rPr>
          <w:noProof/>
        </w:rPr>
        <w:t>Gonio Hemisphere Explorer</w:t>
      </w:r>
      <w:r>
        <w:rPr>
          <w:noProof/>
        </w:rPr>
        <w:tab/>
      </w:r>
      <w:r w:rsidR="0059520E">
        <w:rPr>
          <w:noProof/>
        </w:rPr>
        <w:fldChar w:fldCharType="begin"/>
      </w:r>
      <w:r>
        <w:rPr>
          <w:noProof/>
        </w:rPr>
        <w:instrText xml:space="preserve"> PAGEREF _Toc355769347 \h </w:instrText>
      </w:r>
      <w:r w:rsidR="0059520E">
        <w:rPr>
          <w:noProof/>
        </w:rPr>
      </w:r>
      <w:r w:rsidR="0059520E">
        <w:rPr>
          <w:noProof/>
        </w:rPr>
        <w:fldChar w:fldCharType="separate"/>
      </w:r>
      <w:r>
        <w:rPr>
          <w:noProof/>
        </w:rPr>
        <w:t>97</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9.5.5</w:t>
      </w:r>
      <w:r>
        <w:rPr>
          <w:rFonts w:asciiTheme="minorHAnsi" w:eastAsiaTheme="minorEastAsia" w:hAnsiTheme="minorHAnsi" w:cstheme="minorBidi"/>
          <w:noProof/>
          <w:szCs w:val="22"/>
          <w:lang w:val="en-AU" w:eastAsia="ja-JP"/>
        </w:rPr>
        <w:tab/>
      </w:r>
      <w:r>
        <w:rPr>
          <w:noProof/>
        </w:rPr>
        <w:t>Time Line Plot</w:t>
      </w:r>
      <w:r>
        <w:rPr>
          <w:noProof/>
        </w:rPr>
        <w:tab/>
      </w:r>
      <w:r w:rsidR="0059520E">
        <w:rPr>
          <w:noProof/>
        </w:rPr>
        <w:fldChar w:fldCharType="begin"/>
      </w:r>
      <w:r>
        <w:rPr>
          <w:noProof/>
        </w:rPr>
        <w:instrText xml:space="preserve"> PAGEREF _Toc355769348 \h </w:instrText>
      </w:r>
      <w:r w:rsidR="0059520E">
        <w:rPr>
          <w:noProof/>
        </w:rPr>
      </w:r>
      <w:r w:rsidR="0059520E">
        <w:rPr>
          <w:noProof/>
        </w:rPr>
        <w:fldChar w:fldCharType="separate"/>
      </w:r>
      <w:r>
        <w:rPr>
          <w:noProof/>
        </w:rPr>
        <w:t>99</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9.5.6</w:t>
      </w:r>
      <w:r>
        <w:rPr>
          <w:rFonts w:asciiTheme="minorHAnsi" w:eastAsiaTheme="minorEastAsia" w:hAnsiTheme="minorHAnsi" w:cstheme="minorBidi"/>
          <w:noProof/>
          <w:szCs w:val="22"/>
          <w:lang w:val="en-AU" w:eastAsia="ja-JP"/>
        </w:rPr>
        <w:tab/>
      </w:r>
      <w:r>
        <w:rPr>
          <w:noProof/>
        </w:rPr>
        <w:t>Time Line Explorer</w:t>
      </w:r>
      <w:r>
        <w:rPr>
          <w:noProof/>
        </w:rPr>
        <w:tab/>
      </w:r>
      <w:r w:rsidR="0059520E">
        <w:rPr>
          <w:noProof/>
        </w:rPr>
        <w:fldChar w:fldCharType="begin"/>
      </w:r>
      <w:r>
        <w:rPr>
          <w:noProof/>
        </w:rPr>
        <w:instrText xml:space="preserve"> PAGEREF _Toc355769349 \h </w:instrText>
      </w:r>
      <w:r w:rsidR="0059520E">
        <w:rPr>
          <w:noProof/>
        </w:rPr>
      </w:r>
      <w:r w:rsidR="0059520E">
        <w:rPr>
          <w:noProof/>
        </w:rPr>
        <w:fldChar w:fldCharType="separate"/>
      </w:r>
      <w:r>
        <w:rPr>
          <w:noProof/>
        </w:rPr>
        <w:t>100</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File Export Module</w:t>
      </w:r>
      <w:r>
        <w:rPr>
          <w:noProof/>
        </w:rPr>
        <w:tab/>
      </w:r>
      <w:r w:rsidR="0059520E">
        <w:rPr>
          <w:noProof/>
        </w:rPr>
        <w:fldChar w:fldCharType="begin"/>
      </w:r>
      <w:r>
        <w:rPr>
          <w:noProof/>
        </w:rPr>
        <w:instrText xml:space="preserve"> PAGEREF _Toc355769350 \h </w:instrText>
      </w:r>
      <w:r w:rsidR="0059520E">
        <w:rPr>
          <w:noProof/>
        </w:rPr>
      </w:r>
      <w:r w:rsidR="0059520E">
        <w:rPr>
          <w:noProof/>
        </w:rPr>
        <w:fldChar w:fldCharType="separate"/>
      </w:r>
      <w:r>
        <w:rPr>
          <w:noProof/>
        </w:rPr>
        <w:t>101</w:t>
      </w:r>
      <w:r w:rsidR="0059520E">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59520E">
        <w:rPr>
          <w:noProof/>
        </w:rPr>
        <w:fldChar w:fldCharType="begin"/>
      </w:r>
      <w:r>
        <w:rPr>
          <w:noProof/>
        </w:rPr>
        <w:instrText xml:space="preserve"> PAGEREF _Toc355769351 \h </w:instrText>
      </w:r>
      <w:r w:rsidR="0059520E">
        <w:rPr>
          <w:noProof/>
        </w:rPr>
      </w:r>
      <w:r w:rsidR="0059520E">
        <w:rPr>
          <w:noProof/>
        </w:rPr>
        <w:fldChar w:fldCharType="separate"/>
      </w:r>
      <w:r>
        <w:rPr>
          <w:noProof/>
        </w:rPr>
        <w:t>102</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Removing data</w:t>
      </w:r>
      <w:r>
        <w:rPr>
          <w:noProof/>
        </w:rPr>
        <w:tab/>
      </w:r>
      <w:r w:rsidR="0059520E">
        <w:rPr>
          <w:noProof/>
        </w:rPr>
        <w:fldChar w:fldCharType="begin"/>
      </w:r>
      <w:r>
        <w:rPr>
          <w:noProof/>
        </w:rPr>
        <w:instrText xml:space="preserve"> PAGEREF _Toc355769352 \h </w:instrText>
      </w:r>
      <w:r w:rsidR="0059520E">
        <w:rPr>
          <w:noProof/>
        </w:rPr>
      </w:r>
      <w:r w:rsidR="0059520E">
        <w:rPr>
          <w:noProof/>
        </w:rPr>
        <w:fldChar w:fldCharType="separate"/>
      </w:r>
      <w:r>
        <w:rPr>
          <w:noProof/>
        </w:rPr>
        <w:t>102</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Campaign Export</w:t>
      </w:r>
      <w:r>
        <w:rPr>
          <w:noProof/>
        </w:rPr>
        <w:tab/>
      </w:r>
      <w:r w:rsidR="0059520E">
        <w:rPr>
          <w:noProof/>
        </w:rPr>
        <w:fldChar w:fldCharType="begin"/>
      </w:r>
      <w:r>
        <w:rPr>
          <w:noProof/>
        </w:rPr>
        <w:instrText xml:space="preserve"> PAGEREF _Toc355769353 \h </w:instrText>
      </w:r>
      <w:r w:rsidR="0059520E">
        <w:rPr>
          <w:noProof/>
        </w:rPr>
      </w:r>
      <w:r w:rsidR="0059520E">
        <w:rPr>
          <w:noProof/>
        </w:rPr>
        <w:fldChar w:fldCharType="separate"/>
      </w:r>
      <w:r>
        <w:rPr>
          <w:noProof/>
        </w:rPr>
        <w:t>103</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Campaign Import</w:t>
      </w:r>
      <w:r>
        <w:rPr>
          <w:noProof/>
        </w:rPr>
        <w:tab/>
      </w:r>
      <w:r w:rsidR="0059520E">
        <w:rPr>
          <w:noProof/>
        </w:rPr>
        <w:fldChar w:fldCharType="begin"/>
      </w:r>
      <w:r>
        <w:rPr>
          <w:noProof/>
        </w:rPr>
        <w:instrText xml:space="preserve"> PAGEREF _Toc355769354 \h </w:instrText>
      </w:r>
      <w:r w:rsidR="0059520E">
        <w:rPr>
          <w:noProof/>
        </w:rPr>
      </w:r>
      <w:r w:rsidR="0059520E">
        <w:rPr>
          <w:noProof/>
        </w:rPr>
        <w:fldChar w:fldCharType="separate"/>
      </w:r>
      <w:r>
        <w:rPr>
          <w:noProof/>
        </w:rPr>
        <w:t>103</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Definition of new Sensors</w:t>
      </w:r>
      <w:r>
        <w:rPr>
          <w:noProof/>
        </w:rPr>
        <w:tab/>
      </w:r>
      <w:r w:rsidR="0059520E">
        <w:rPr>
          <w:noProof/>
        </w:rPr>
        <w:fldChar w:fldCharType="begin"/>
      </w:r>
      <w:r>
        <w:rPr>
          <w:noProof/>
        </w:rPr>
        <w:instrText xml:space="preserve"> PAGEREF _Toc355769355 \h </w:instrText>
      </w:r>
      <w:r w:rsidR="0059520E">
        <w:rPr>
          <w:noProof/>
        </w:rPr>
      </w:r>
      <w:r w:rsidR="0059520E">
        <w:rPr>
          <w:noProof/>
        </w:rPr>
        <w:fldChar w:fldCharType="separate"/>
      </w:r>
      <w:r>
        <w:rPr>
          <w:noProof/>
        </w:rPr>
        <w:t>104</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Instrumentation Administration</w:t>
      </w:r>
      <w:r>
        <w:rPr>
          <w:noProof/>
        </w:rPr>
        <w:tab/>
      </w:r>
      <w:r w:rsidR="0059520E">
        <w:rPr>
          <w:noProof/>
        </w:rPr>
        <w:fldChar w:fldCharType="begin"/>
      </w:r>
      <w:r>
        <w:rPr>
          <w:noProof/>
        </w:rPr>
        <w:instrText xml:space="preserve"> PAGEREF _Toc355769356 \h </w:instrText>
      </w:r>
      <w:r w:rsidR="0059520E">
        <w:rPr>
          <w:noProof/>
        </w:rPr>
      </w:r>
      <w:r w:rsidR="0059520E">
        <w:rPr>
          <w:noProof/>
        </w:rPr>
        <w:fldChar w:fldCharType="separate"/>
      </w:r>
      <w:r>
        <w:rPr>
          <w:noProof/>
        </w:rPr>
        <w:t>105</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Instrument Administration</w:t>
      </w:r>
      <w:r>
        <w:rPr>
          <w:noProof/>
        </w:rPr>
        <w:tab/>
      </w:r>
      <w:r w:rsidR="0059520E">
        <w:rPr>
          <w:noProof/>
        </w:rPr>
        <w:fldChar w:fldCharType="begin"/>
      </w:r>
      <w:r>
        <w:rPr>
          <w:noProof/>
        </w:rPr>
        <w:instrText xml:space="preserve"> PAGEREF _Toc355769357 \h </w:instrText>
      </w:r>
      <w:r w:rsidR="0059520E">
        <w:rPr>
          <w:noProof/>
        </w:rPr>
      </w:r>
      <w:r w:rsidR="0059520E">
        <w:rPr>
          <w:noProof/>
        </w:rPr>
        <w:fldChar w:fldCharType="separate"/>
      </w:r>
      <w:r>
        <w:rPr>
          <w:noProof/>
        </w:rPr>
        <w:t>105</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Reference Panel Administration</w:t>
      </w:r>
      <w:r>
        <w:rPr>
          <w:noProof/>
        </w:rPr>
        <w:tab/>
      </w:r>
      <w:r w:rsidR="0059520E">
        <w:rPr>
          <w:noProof/>
        </w:rPr>
        <w:fldChar w:fldCharType="begin"/>
      </w:r>
      <w:r>
        <w:rPr>
          <w:noProof/>
        </w:rPr>
        <w:instrText xml:space="preserve"> PAGEREF _Toc355769358 \h </w:instrText>
      </w:r>
      <w:r w:rsidR="0059520E">
        <w:rPr>
          <w:noProof/>
        </w:rPr>
      </w:r>
      <w:r w:rsidR="0059520E">
        <w:rPr>
          <w:noProof/>
        </w:rPr>
        <w:fldChar w:fldCharType="separate"/>
      </w:r>
      <w:r>
        <w:rPr>
          <w:noProof/>
        </w:rPr>
        <w:t>107</w:t>
      </w:r>
      <w:r w:rsidR="0059520E">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59520E">
        <w:rPr>
          <w:noProof/>
        </w:rPr>
        <w:fldChar w:fldCharType="begin"/>
      </w:r>
      <w:r>
        <w:rPr>
          <w:noProof/>
        </w:rPr>
        <w:instrText xml:space="preserve"> PAGEREF _Toc355769359 \h </w:instrText>
      </w:r>
      <w:r w:rsidR="0059520E">
        <w:rPr>
          <w:noProof/>
        </w:rPr>
      </w:r>
      <w:r w:rsidR="0059520E">
        <w:rPr>
          <w:noProof/>
        </w:rPr>
        <w:fldChar w:fldCharType="separate"/>
      </w:r>
      <w:r>
        <w:rPr>
          <w:noProof/>
        </w:rPr>
        <w:t>111</w:t>
      </w:r>
      <w:r w:rsidR="0059520E">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Tutorial</w:t>
      </w:r>
      <w:r>
        <w:rPr>
          <w:noProof/>
        </w:rPr>
        <w:tab/>
      </w:r>
      <w:r w:rsidR="0059520E">
        <w:rPr>
          <w:noProof/>
        </w:rPr>
        <w:fldChar w:fldCharType="begin"/>
      </w:r>
      <w:r>
        <w:rPr>
          <w:noProof/>
        </w:rPr>
        <w:instrText xml:space="preserve"> PAGEREF _Toc355769360 \h </w:instrText>
      </w:r>
      <w:r w:rsidR="0059520E">
        <w:rPr>
          <w:noProof/>
        </w:rPr>
      </w:r>
      <w:r w:rsidR="0059520E">
        <w:rPr>
          <w:noProof/>
        </w:rPr>
        <w:fldChar w:fldCharType="separate"/>
      </w:r>
      <w:r>
        <w:rPr>
          <w:noProof/>
        </w:rPr>
        <w:t>112</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12.1</w:t>
      </w:r>
      <w:r>
        <w:rPr>
          <w:rFonts w:asciiTheme="minorHAnsi" w:eastAsiaTheme="minorEastAsia" w:hAnsiTheme="minorHAnsi" w:cstheme="minorBidi"/>
          <w:noProof/>
          <w:szCs w:val="22"/>
          <w:lang w:val="en-AU" w:eastAsia="ja-JP"/>
        </w:rPr>
        <w:tab/>
      </w:r>
      <w:r>
        <w:rPr>
          <w:noProof/>
        </w:rPr>
        <w:t>SPECCHIO Online Test Database</w:t>
      </w:r>
      <w:r>
        <w:rPr>
          <w:noProof/>
        </w:rPr>
        <w:tab/>
      </w:r>
      <w:r w:rsidR="0059520E">
        <w:rPr>
          <w:noProof/>
        </w:rPr>
        <w:fldChar w:fldCharType="begin"/>
      </w:r>
      <w:r>
        <w:rPr>
          <w:noProof/>
        </w:rPr>
        <w:instrText xml:space="preserve"> PAGEREF _Toc355769361 \h </w:instrText>
      </w:r>
      <w:r w:rsidR="0059520E">
        <w:rPr>
          <w:noProof/>
        </w:rPr>
      </w:r>
      <w:r w:rsidR="0059520E">
        <w:rPr>
          <w:noProof/>
        </w:rPr>
        <w:fldChar w:fldCharType="separate"/>
      </w:r>
      <w:r>
        <w:rPr>
          <w:noProof/>
        </w:rPr>
        <w:t>112</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sidR="0059520E">
        <w:rPr>
          <w:noProof/>
        </w:rPr>
        <w:fldChar w:fldCharType="begin"/>
      </w:r>
      <w:r>
        <w:rPr>
          <w:noProof/>
        </w:rPr>
        <w:instrText xml:space="preserve"> PAGEREF _Toc355769362 \h </w:instrText>
      </w:r>
      <w:r w:rsidR="0059520E">
        <w:rPr>
          <w:noProof/>
        </w:rPr>
      </w:r>
      <w:r w:rsidR="0059520E">
        <w:rPr>
          <w:noProof/>
        </w:rPr>
        <w:fldChar w:fldCharType="separate"/>
      </w:r>
      <w:r>
        <w:rPr>
          <w:noProof/>
        </w:rPr>
        <w:t>113</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12.1.2</w:t>
      </w:r>
      <w:r>
        <w:rPr>
          <w:rFonts w:asciiTheme="minorHAnsi" w:eastAsiaTheme="minorEastAsia" w:hAnsiTheme="minorHAnsi" w:cstheme="minorBidi"/>
          <w:noProof/>
          <w:szCs w:val="22"/>
          <w:lang w:val="en-AU" w:eastAsia="ja-JP"/>
        </w:rPr>
        <w:tab/>
      </w:r>
      <w:r>
        <w:rPr>
          <w:noProof/>
        </w:rPr>
        <w:t>Downloading Test Data Sets</w:t>
      </w:r>
      <w:r>
        <w:rPr>
          <w:noProof/>
        </w:rPr>
        <w:tab/>
      </w:r>
      <w:r w:rsidR="0059520E">
        <w:rPr>
          <w:noProof/>
        </w:rPr>
        <w:fldChar w:fldCharType="begin"/>
      </w:r>
      <w:r>
        <w:rPr>
          <w:noProof/>
        </w:rPr>
        <w:instrText xml:space="preserve"> PAGEREF _Toc355769363 \h </w:instrText>
      </w:r>
      <w:r w:rsidR="0059520E">
        <w:rPr>
          <w:noProof/>
        </w:rPr>
      </w:r>
      <w:r w:rsidR="0059520E">
        <w:rPr>
          <w:noProof/>
        </w:rPr>
        <w:fldChar w:fldCharType="separate"/>
      </w:r>
      <w:r>
        <w:rPr>
          <w:noProof/>
        </w:rPr>
        <w:t>113</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sidR="0059520E">
        <w:rPr>
          <w:noProof/>
        </w:rPr>
        <w:fldChar w:fldCharType="begin"/>
      </w:r>
      <w:r>
        <w:rPr>
          <w:noProof/>
        </w:rPr>
        <w:instrText xml:space="preserve"> PAGEREF _Toc355769364 \h </w:instrText>
      </w:r>
      <w:r w:rsidR="0059520E">
        <w:rPr>
          <w:noProof/>
        </w:rPr>
      </w:r>
      <w:r w:rsidR="0059520E">
        <w:rPr>
          <w:noProof/>
        </w:rPr>
        <w:fldChar w:fldCharType="separate"/>
      </w:r>
      <w:r>
        <w:rPr>
          <w:noProof/>
        </w:rPr>
        <w:t>114</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sidR="0059520E">
        <w:rPr>
          <w:noProof/>
        </w:rPr>
        <w:fldChar w:fldCharType="begin"/>
      </w:r>
      <w:r>
        <w:rPr>
          <w:noProof/>
        </w:rPr>
        <w:instrText xml:space="preserve"> PAGEREF _Toc355769365 \h </w:instrText>
      </w:r>
      <w:r w:rsidR="0059520E">
        <w:rPr>
          <w:noProof/>
        </w:rPr>
      </w:r>
      <w:r w:rsidR="0059520E">
        <w:rPr>
          <w:noProof/>
        </w:rPr>
        <w:fldChar w:fldCharType="separate"/>
      </w:r>
      <w:r>
        <w:rPr>
          <w:noProof/>
        </w:rPr>
        <w:t>114</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sidR="0059520E">
        <w:rPr>
          <w:noProof/>
        </w:rPr>
        <w:fldChar w:fldCharType="begin"/>
      </w:r>
      <w:r>
        <w:rPr>
          <w:noProof/>
        </w:rPr>
        <w:instrText xml:space="preserve"> PAGEREF _Toc355769366 \h </w:instrText>
      </w:r>
      <w:r w:rsidR="0059520E">
        <w:rPr>
          <w:noProof/>
        </w:rPr>
      </w:r>
      <w:r w:rsidR="0059520E">
        <w:rPr>
          <w:noProof/>
        </w:rPr>
        <w:fldChar w:fldCharType="separate"/>
      </w:r>
      <w:r>
        <w:rPr>
          <w:noProof/>
        </w:rPr>
        <w:t>114</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12.2.3</w:t>
      </w:r>
      <w:r>
        <w:rPr>
          <w:rFonts w:asciiTheme="minorHAnsi" w:eastAsiaTheme="minorEastAsia" w:hAnsiTheme="minorHAnsi" w:cstheme="minorBidi"/>
          <w:noProof/>
          <w:szCs w:val="22"/>
          <w:lang w:val="en-AU" w:eastAsia="ja-JP"/>
        </w:rPr>
        <w:tab/>
      </w:r>
      <w:r>
        <w:rPr>
          <w:noProof/>
        </w:rPr>
        <w:t>Get to Know Your Data</w:t>
      </w:r>
      <w:r>
        <w:rPr>
          <w:noProof/>
        </w:rPr>
        <w:tab/>
      </w:r>
      <w:r w:rsidR="0059520E">
        <w:rPr>
          <w:noProof/>
        </w:rPr>
        <w:fldChar w:fldCharType="begin"/>
      </w:r>
      <w:r>
        <w:rPr>
          <w:noProof/>
        </w:rPr>
        <w:instrText xml:space="preserve"> PAGEREF _Toc355769367 \h </w:instrText>
      </w:r>
      <w:r w:rsidR="0059520E">
        <w:rPr>
          <w:noProof/>
        </w:rPr>
      </w:r>
      <w:r w:rsidR="0059520E">
        <w:rPr>
          <w:noProof/>
        </w:rPr>
        <w:fldChar w:fldCharType="separate"/>
      </w:r>
      <w:r>
        <w:rPr>
          <w:noProof/>
        </w:rPr>
        <w:t>115</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12.2.4</w:t>
      </w:r>
      <w:r>
        <w:rPr>
          <w:rFonts w:asciiTheme="minorHAnsi" w:eastAsiaTheme="minorEastAsia" w:hAnsiTheme="minorHAnsi" w:cstheme="minorBidi"/>
          <w:noProof/>
          <w:szCs w:val="22"/>
          <w:lang w:val="en-AU" w:eastAsia="ja-JP"/>
        </w:rPr>
        <w:tab/>
      </w:r>
      <w:r>
        <w:rPr>
          <w:noProof/>
        </w:rPr>
        <w:t>Exporting Data to CSV</w:t>
      </w:r>
      <w:r>
        <w:rPr>
          <w:noProof/>
        </w:rPr>
        <w:tab/>
      </w:r>
      <w:r w:rsidR="0059520E">
        <w:rPr>
          <w:noProof/>
        </w:rPr>
        <w:fldChar w:fldCharType="begin"/>
      </w:r>
      <w:r>
        <w:rPr>
          <w:noProof/>
        </w:rPr>
        <w:instrText xml:space="preserve"> PAGEREF _Toc355769368 \h </w:instrText>
      </w:r>
      <w:r w:rsidR="0059520E">
        <w:rPr>
          <w:noProof/>
        </w:rPr>
      </w:r>
      <w:r w:rsidR="0059520E">
        <w:rPr>
          <w:noProof/>
        </w:rPr>
        <w:fldChar w:fldCharType="separate"/>
      </w:r>
      <w:r>
        <w:rPr>
          <w:noProof/>
        </w:rPr>
        <w:t>117</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sidR="0059520E">
        <w:rPr>
          <w:noProof/>
        </w:rPr>
        <w:fldChar w:fldCharType="begin"/>
      </w:r>
      <w:r>
        <w:rPr>
          <w:noProof/>
        </w:rPr>
        <w:instrText xml:space="preserve"> PAGEREF _Toc355769369 \h </w:instrText>
      </w:r>
      <w:r w:rsidR="0059520E">
        <w:rPr>
          <w:noProof/>
        </w:rPr>
      </w:r>
      <w:r w:rsidR="0059520E">
        <w:rPr>
          <w:noProof/>
        </w:rPr>
        <w:fldChar w:fldCharType="separate"/>
      </w:r>
      <w:r>
        <w:rPr>
          <w:noProof/>
        </w:rPr>
        <w:t>118</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12.2.6</w:t>
      </w:r>
      <w:r>
        <w:rPr>
          <w:rFonts w:asciiTheme="minorHAnsi" w:eastAsiaTheme="minorEastAsia" w:hAnsiTheme="minorHAnsi" w:cstheme="minorBidi"/>
          <w:noProof/>
          <w:szCs w:val="22"/>
          <w:lang w:val="en-AU" w:eastAsia="ja-JP"/>
        </w:rPr>
        <w:tab/>
      </w:r>
      <w:r>
        <w:rPr>
          <w:noProof/>
        </w:rPr>
        <w:t>Editing Metadata</w:t>
      </w:r>
      <w:r>
        <w:rPr>
          <w:noProof/>
        </w:rPr>
        <w:tab/>
      </w:r>
      <w:r w:rsidR="0059520E">
        <w:rPr>
          <w:noProof/>
        </w:rPr>
        <w:fldChar w:fldCharType="begin"/>
      </w:r>
      <w:r>
        <w:rPr>
          <w:noProof/>
        </w:rPr>
        <w:instrText xml:space="preserve"> PAGEREF _Toc355769370 \h </w:instrText>
      </w:r>
      <w:r w:rsidR="0059520E">
        <w:rPr>
          <w:noProof/>
        </w:rPr>
      </w:r>
      <w:r w:rsidR="0059520E">
        <w:rPr>
          <w:noProof/>
        </w:rPr>
        <w:fldChar w:fldCharType="separate"/>
      </w:r>
      <w:r>
        <w:rPr>
          <w:noProof/>
        </w:rPr>
        <w:t>119</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12.3</w:t>
      </w:r>
      <w:r>
        <w:rPr>
          <w:rFonts w:asciiTheme="minorHAnsi" w:eastAsiaTheme="minorEastAsia" w:hAnsiTheme="minorHAnsi" w:cstheme="minorBidi"/>
          <w:noProof/>
          <w:szCs w:val="22"/>
          <w:lang w:val="en-AU" w:eastAsia="ja-JP"/>
        </w:rPr>
        <w:tab/>
      </w:r>
      <w:r>
        <w:rPr>
          <w:noProof/>
        </w:rPr>
        <w:t>Part 2: GER Files</w:t>
      </w:r>
      <w:r>
        <w:rPr>
          <w:noProof/>
        </w:rPr>
        <w:tab/>
      </w:r>
      <w:r w:rsidR="0059520E">
        <w:rPr>
          <w:noProof/>
        </w:rPr>
        <w:fldChar w:fldCharType="begin"/>
      </w:r>
      <w:r>
        <w:rPr>
          <w:noProof/>
        </w:rPr>
        <w:instrText xml:space="preserve"> PAGEREF _Toc355769371 \h </w:instrText>
      </w:r>
      <w:r w:rsidR="0059520E">
        <w:rPr>
          <w:noProof/>
        </w:rPr>
      </w:r>
      <w:r w:rsidR="0059520E">
        <w:rPr>
          <w:noProof/>
        </w:rPr>
        <w:fldChar w:fldCharType="separate"/>
      </w:r>
      <w:r>
        <w:rPr>
          <w:noProof/>
        </w:rPr>
        <w:t>123</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12.4</w:t>
      </w:r>
      <w:r>
        <w:rPr>
          <w:rFonts w:asciiTheme="minorHAnsi" w:eastAsiaTheme="minorEastAsia" w:hAnsiTheme="minorHAnsi" w:cstheme="minorBidi"/>
          <w:noProof/>
          <w:szCs w:val="22"/>
          <w:lang w:val="en-AU" w:eastAsia="ja-JP"/>
        </w:rPr>
        <w:tab/>
      </w:r>
      <w:r>
        <w:rPr>
          <w:noProof/>
        </w:rPr>
        <w:t>Part 3: Directional Data</w:t>
      </w:r>
      <w:r>
        <w:rPr>
          <w:noProof/>
        </w:rPr>
        <w:tab/>
      </w:r>
      <w:r w:rsidR="0059520E">
        <w:rPr>
          <w:noProof/>
        </w:rPr>
        <w:fldChar w:fldCharType="begin"/>
      </w:r>
      <w:r>
        <w:rPr>
          <w:noProof/>
        </w:rPr>
        <w:instrText xml:space="preserve"> PAGEREF _Toc355769372 \h </w:instrText>
      </w:r>
      <w:r w:rsidR="0059520E">
        <w:rPr>
          <w:noProof/>
        </w:rPr>
      </w:r>
      <w:r w:rsidR="0059520E">
        <w:rPr>
          <w:noProof/>
        </w:rPr>
        <w:fldChar w:fldCharType="separate"/>
      </w:r>
      <w:r>
        <w:rPr>
          <w:noProof/>
        </w:rPr>
        <w:t>125</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sidR="0059520E">
        <w:rPr>
          <w:noProof/>
        </w:rPr>
        <w:fldChar w:fldCharType="begin"/>
      </w:r>
      <w:r>
        <w:rPr>
          <w:noProof/>
        </w:rPr>
        <w:instrText xml:space="preserve"> PAGEREF _Toc355769373 \h </w:instrText>
      </w:r>
      <w:r w:rsidR="0059520E">
        <w:rPr>
          <w:noProof/>
        </w:rPr>
      </w:r>
      <w:r w:rsidR="0059520E">
        <w:rPr>
          <w:noProof/>
        </w:rPr>
        <w:fldChar w:fldCharType="separate"/>
      </w:r>
      <w:r>
        <w:rPr>
          <w:noProof/>
        </w:rPr>
        <w:t>128</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12.5.1</w:t>
      </w:r>
      <w:r>
        <w:rPr>
          <w:rFonts w:asciiTheme="minorHAnsi" w:eastAsiaTheme="minorEastAsia" w:hAnsiTheme="minorHAnsi" w:cstheme="minorBidi"/>
          <w:noProof/>
          <w:szCs w:val="22"/>
          <w:lang w:val="en-AU" w:eastAsia="ja-JP"/>
        </w:rPr>
        <w:tab/>
      </w:r>
      <w:r>
        <w:rPr>
          <w:noProof/>
        </w:rPr>
        <w:t>Converting Radiances to Reflectances</w:t>
      </w:r>
      <w:r>
        <w:rPr>
          <w:noProof/>
        </w:rPr>
        <w:tab/>
      </w:r>
      <w:r w:rsidR="0059520E">
        <w:rPr>
          <w:noProof/>
        </w:rPr>
        <w:fldChar w:fldCharType="begin"/>
      </w:r>
      <w:r>
        <w:rPr>
          <w:noProof/>
        </w:rPr>
        <w:instrText xml:space="preserve"> PAGEREF _Toc355769374 \h </w:instrText>
      </w:r>
      <w:r w:rsidR="0059520E">
        <w:rPr>
          <w:noProof/>
        </w:rPr>
      </w:r>
      <w:r w:rsidR="0059520E">
        <w:rPr>
          <w:noProof/>
        </w:rPr>
        <w:fldChar w:fldCharType="separate"/>
      </w:r>
      <w:r>
        <w:rPr>
          <w:noProof/>
        </w:rPr>
        <w:t>128</w:t>
      </w:r>
      <w:r w:rsidR="0059520E">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12.5.2</w:t>
      </w:r>
      <w:r>
        <w:rPr>
          <w:rFonts w:asciiTheme="minorHAnsi" w:eastAsiaTheme="minorEastAsia" w:hAnsiTheme="minorHAnsi" w:cstheme="minorBidi"/>
          <w:noProof/>
          <w:szCs w:val="22"/>
          <w:lang w:val="en-AU" w:eastAsia="ja-JP"/>
        </w:rPr>
        <w:tab/>
      </w:r>
      <w:r>
        <w:rPr>
          <w:noProof/>
        </w:rPr>
        <w:t>Data Queries</w:t>
      </w:r>
      <w:r>
        <w:rPr>
          <w:noProof/>
        </w:rPr>
        <w:tab/>
      </w:r>
      <w:r w:rsidR="0059520E">
        <w:rPr>
          <w:noProof/>
        </w:rPr>
        <w:fldChar w:fldCharType="begin"/>
      </w:r>
      <w:r>
        <w:rPr>
          <w:noProof/>
        </w:rPr>
        <w:instrText xml:space="preserve"> PAGEREF _Toc355769375 \h </w:instrText>
      </w:r>
      <w:r w:rsidR="0059520E">
        <w:rPr>
          <w:noProof/>
        </w:rPr>
      </w:r>
      <w:r w:rsidR="0059520E">
        <w:rPr>
          <w:noProof/>
        </w:rPr>
        <w:fldChar w:fldCharType="separate"/>
      </w:r>
      <w:r>
        <w:rPr>
          <w:noProof/>
        </w:rPr>
        <w:t>130</w:t>
      </w:r>
      <w:r w:rsidR="0059520E">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59520E">
        <w:rPr>
          <w:noProof/>
        </w:rPr>
        <w:fldChar w:fldCharType="begin"/>
      </w:r>
      <w:r>
        <w:rPr>
          <w:noProof/>
        </w:rPr>
        <w:instrText xml:space="preserve"> PAGEREF _Toc355769376 \h </w:instrText>
      </w:r>
      <w:r w:rsidR="0059520E">
        <w:rPr>
          <w:noProof/>
        </w:rPr>
      </w:r>
      <w:r w:rsidR="0059520E">
        <w:rPr>
          <w:noProof/>
        </w:rPr>
        <w:fldChar w:fldCharType="separate"/>
      </w:r>
      <w:r>
        <w:rPr>
          <w:noProof/>
        </w:rPr>
        <w:t>133</w:t>
      </w:r>
      <w:r w:rsidR="0059520E">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References – OLD %%%</w:t>
      </w:r>
      <w:r>
        <w:rPr>
          <w:noProof/>
        </w:rPr>
        <w:tab/>
      </w:r>
      <w:r w:rsidR="0059520E">
        <w:rPr>
          <w:noProof/>
        </w:rPr>
        <w:fldChar w:fldCharType="begin"/>
      </w:r>
      <w:r>
        <w:rPr>
          <w:noProof/>
        </w:rPr>
        <w:instrText xml:space="preserve"> PAGEREF _Toc355769377 \h </w:instrText>
      </w:r>
      <w:r w:rsidR="0059520E">
        <w:rPr>
          <w:noProof/>
        </w:rPr>
      </w:r>
      <w:r w:rsidR="0059520E">
        <w:rPr>
          <w:noProof/>
        </w:rPr>
        <w:fldChar w:fldCharType="separate"/>
      </w:r>
      <w:r>
        <w:rPr>
          <w:noProof/>
        </w:rPr>
        <w:t>135</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14.1</w:t>
      </w:r>
      <w:r>
        <w:rPr>
          <w:rFonts w:asciiTheme="minorHAnsi" w:eastAsiaTheme="minorEastAsia" w:hAnsiTheme="minorHAnsi" w:cstheme="minorBidi"/>
          <w:noProof/>
          <w:szCs w:val="22"/>
          <w:lang w:val="en-AU" w:eastAsia="ja-JP"/>
        </w:rPr>
        <w:tab/>
      </w:r>
      <w:r>
        <w:rPr>
          <w:noProof/>
        </w:rPr>
        <w:t>References from Introduction:</w:t>
      </w:r>
      <w:r>
        <w:rPr>
          <w:noProof/>
        </w:rPr>
        <w:tab/>
      </w:r>
      <w:r w:rsidR="0059520E">
        <w:rPr>
          <w:noProof/>
        </w:rPr>
        <w:fldChar w:fldCharType="begin"/>
      </w:r>
      <w:r>
        <w:rPr>
          <w:noProof/>
        </w:rPr>
        <w:instrText xml:space="preserve"> PAGEREF _Toc355769378 \h </w:instrText>
      </w:r>
      <w:r w:rsidR="0059520E">
        <w:rPr>
          <w:noProof/>
        </w:rPr>
      </w:r>
      <w:r w:rsidR="0059520E">
        <w:rPr>
          <w:noProof/>
        </w:rPr>
        <w:fldChar w:fldCharType="separate"/>
      </w:r>
      <w:r>
        <w:rPr>
          <w:noProof/>
        </w:rPr>
        <w:t>135</w:t>
      </w:r>
      <w:r w:rsidR="0059520E">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14.2</w:t>
      </w:r>
      <w:r>
        <w:rPr>
          <w:rFonts w:asciiTheme="minorHAnsi" w:eastAsiaTheme="minorEastAsia" w:hAnsiTheme="minorHAnsi" w:cstheme="minorBidi"/>
          <w:noProof/>
          <w:szCs w:val="22"/>
          <w:lang w:val="en-AU" w:eastAsia="ja-JP"/>
        </w:rPr>
        <w:tab/>
      </w:r>
      <w:r>
        <w:rPr>
          <w:noProof/>
        </w:rPr>
        <w:t>References from End Note field at end of document.</w:t>
      </w:r>
      <w:r>
        <w:rPr>
          <w:noProof/>
        </w:rPr>
        <w:tab/>
      </w:r>
      <w:r w:rsidR="0059520E">
        <w:rPr>
          <w:noProof/>
        </w:rPr>
        <w:fldChar w:fldCharType="begin"/>
      </w:r>
      <w:r>
        <w:rPr>
          <w:noProof/>
        </w:rPr>
        <w:instrText xml:space="preserve"> PAGEREF _Toc355769379 \h </w:instrText>
      </w:r>
      <w:r w:rsidR="0059520E">
        <w:rPr>
          <w:noProof/>
        </w:rPr>
      </w:r>
      <w:r w:rsidR="0059520E">
        <w:rPr>
          <w:noProof/>
        </w:rPr>
        <w:fldChar w:fldCharType="separate"/>
      </w:r>
      <w:r>
        <w:rPr>
          <w:noProof/>
        </w:rPr>
        <w:t>135</w:t>
      </w:r>
      <w:r w:rsidR="0059520E">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References</w:t>
      </w:r>
      <w:r>
        <w:rPr>
          <w:noProof/>
        </w:rPr>
        <w:tab/>
      </w:r>
      <w:r w:rsidR="0059520E">
        <w:rPr>
          <w:noProof/>
        </w:rPr>
        <w:fldChar w:fldCharType="begin"/>
      </w:r>
      <w:r>
        <w:rPr>
          <w:noProof/>
        </w:rPr>
        <w:instrText xml:space="preserve"> PAGEREF _Toc355769380 \h </w:instrText>
      </w:r>
      <w:r w:rsidR="0059520E">
        <w:rPr>
          <w:noProof/>
        </w:rPr>
      </w:r>
      <w:r w:rsidR="0059520E">
        <w:rPr>
          <w:noProof/>
        </w:rPr>
        <w:fldChar w:fldCharType="separate"/>
      </w:r>
      <w:r>
        <w:rPr>
          <w:noProof/>
        </w:rPr>
        <w:t>136</w:t>
      </w:r>
      <w:r w:rsidR="0059520E">
        <w:rPr>
          <w:noProof/>
        </w:rPr>
        <w:fldChar w:fldCharType="end"/>
      </w:r>
    </w:p>
    <w:p w:rsidR="002175E1" w:rsidRDefault="002175E1">
      <w:pPr>
        <w:pStyle w:val="TOC1"/>
        <w:rPr>
          <w:rFonts w:asciiTheme="minorHAnsi" w:eastAsiaTheme="minorEastAsia" w:hAnsiTheme="minorHAnsi" w:cstheme="minorBidi"/>
          <w:b w:val="0"/>
          <w:noProof/>
          <w:sz w:val="22"/>
          <w:szCs w:val="22"/>
          <w:lang w:val="en-AU" w:eastAsia="ja-JP"/>
        </w:rPr>
      </w:pPr>
      <w:r>
        <w:rPr>
          <w:noProof/>
        </w:rPr>
        <w:t>Document History</w:t>
      </w:r>
      <w:r>
        <w:rPr>
          <w:noProof/>
        </w:rPr>
        <w:tab/>
      </w:r>
      <w:r w:rsidR="0059520E">
        <w:rPr>
          <w:noProof/>
        </w:rPr>
        <w:fldChar w:fldCharType="begin"/>
      </w:r>
      <w:r>
        <w:rPr>
          <w:noProof/>
        </w:rPr>
        <w:instrText xml:space="preserve"> PAGEREF _Toc355769381 \h </w:instrText>
      </w:r>
      <w:r w:rsidR="0059520E">
        <w:rPr>
          <w:noProof/>
        </w:rPr>
      </w:r>
      <w:r w:rsidR="0059520E">
        <w:rPr>
          <w:noProof/>
        </w:rPr>
        <w:fldChar w:fldCharType="separate"/>
      </w:r>
      <w:r>
        <w:rPr>
          <w:noProof/>
        </w:rPr>
        <w:t>138</w:t>
      </w:r>
      <w:r w:rsidR="0059520E">
        <w:rPr>
          <w:noProof/>
        </w:rPr>
        <w:fldChar w:fldCharType="end"/>
      </w:r>
    </w:p>
    <w:p w:rsidR="002A0FFE" w:rsidRPr="00084655" w:rsidRDefault="0059520E">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5769263"/>
      <w:bookmarkEnd w:id="11"/>
      <w:r w:rsidRPr="00084655">
        <w:t>Introduction</w:t>
      </w:r>
      <w:bookmarkEnd w:id="12"/>
      <w:bookmarkEnd w:id="13"/>
      <w:bookmarkEnd w:id="14"/>
    </w:p>
    <w:p w:rsidR="002A0FFE" w:rsidRPr="00084655" w:rsidRDefault="006251A9" w:rsidP="00A7583F">
      <w:pPr>
        <w:pStyle w:val="Body"/>
      </w:pPr>
      <w:r>
        <w:t>SPECCHIO is a spectral database combined with user-friendly interface software designed to store spectral data acquired by spectroradiometers and associated metadata. SPECCHIO was developed to support long term usability and data sharing between researchers.</w:t>
      </w:r>
    </w:p>
    <w:p w:rsidR="002A0FFE" w:rsidRDefault="002A0FFE" w:rsidP="00A7583F">
      <w:pPr>
        <w:pStyle w:val="Body"/>
      </w:pPr>
      <w:r w:rsidRPr="00084655">
        <w:t>For further information please refer to the SPECCHIO website (</w:t>
      </w:r>
      <w:hyperlink r:id="rId11" w:history="1">
        <w:r w:rsidRPr="00084655">
          <w:rPr>
            <w:rStyle w:val="Hyperlink"/>
          </w:rPr>
          <w:t>www.specchio.ch</w:t>
        </w:r>
      </w:hyperlink>
      <w:r w:rsidRPr="00084655">
        <w:t>) and to the following articles:</w:t>
      </w:r>
    </w:p>
    <w:p w:rsidR="001F5344" w:rsidRDefault="001F5344" w:rsidP="00A7583F">
      <w:pPr>
        <w:pStyle w:val="DocAction"/>
      </w:pPr>
      <w:r>
        <w:t xml:space="preserve">%%% The first list from the reference list </w:t>
      </w:r>
      <w:r w:rsidR="00CE3F4D">
        <w:t xml:space="preserve">is now </w:t>
      </w:r>
      <w:r>
        <w:t>at the end of the document. T</w:t>
      </w:r>
      <w:r w:rsidR="00CE3F4D">
        <w:t>he t</w:t>
      </w:r>
      <w:r>
        <w:t>wo lists should be consolidated and the articles from the first list referred to in some simple way.</w:t>
      </w:r>
    </w:p>
    <w:p w:rsidR="007221BB" w:rsidRDefault="007221BB" w:rsidP="007221BB">
      <w:pPr>
        <w:pStyle w:val="Heading2"/>
      </w:pPr>
      <w:bookmarkStart w:id="15" w:name="_Toc355280329"/>
      <w:bookmarkStart w:id="16" w:name="_Toc355769264"/>
      <w:r>
        <w:t>Document scope</w:t>
      </w:r>
      <w:bookmarkEnd w:id="15"/>
      <w:bookmarkEnd w:id="16"/>
    </w:p>
    <w:p w:rsidR="007221BB" w:rsidRPr="007221BB" w:rsidRDefault="007221BB" w:rsidP="007221BB">
      <w:pPr>
        <w:pStyle w:val="Body"/>
      </w:pPr>
      <w:r>
        <w:t xml:space="preserve">This Use Guide covers operation of the PC components of Specchio only. For information on the Specchio server and its administration see </w:t>
      </w:r>
      <w:r w:rsidRPr="007221BB">
        <w:rPr>
          <w:rStyle w:val="DocActionChar"/>
        </w:rPr>
        <w:t>%%%</w:t>
      </w:r>
    </w:p>
    <w:p w:rsidR="007221BB" w:rsidRDefault="007221BB" w:rsidP="007221BB">
      <w:pPr>
        <w:pStyle w:val="Heading2"/>
      </w:pPr>
      <w:bookmarkStart w:id="17" w:name="_Toc355280330"/>
      <w:bookmarkStart w:id="18" w:name="_Toc355769265"/>
      <w:r>
        <w:t>Intended audience</w:t>
      </w:r>
      <w:bookmarkEnd w:id="17"/>
      <w:bookmarkEnd w:id="18"/>
    </w:p>
    <w:p w:rsidR="007221BB" w:rsidRPr="007221BB" w:rsidRDefault="007221BB" w:rsidP="007221BB">
      <w:pPr>
        <w:pStyle w:val="Body"/>
      </w:pPr>
      <w:r>
        <w:t xml:space="preserve">This document assumes that readers are familiar with remote sensing and the disciplines and </w:t>
      </w:r>
      <w:r w:rsidR="004B60CF">
        <w:t>processes</w:t>
      </w:r>
      <w:r>
        <w:t xml:space="preserve"> related to it. It is not a tutorial on remote sensing.</w:t>
      </w:r>
    </w:p>
    <w:p w:rsidR="007221BB" w:rsidRPr="007221BB" w:rsidRDefault="007221BB" w:rsidP="007221BB">
      <w:pPr>
        <w:pStyle w:val="DocAction"/>
      </w:pPr>
      <w:r>
        <w:t>%%%</w:t>
      </w:r>
    </w:p>
    <w:p w:rsidR="007221BB" w:rsidRDefault="007221BB" w:rsidP="007221BB">
      <w:pPr>
        <w:pStyle w:val="Heading2"/>
      </w:pPr>
      <w:bookmarkStart w:id="19" w:name="_Toc355280331"/>
      <w:bookmarkStart w:id="20" w:name="_Toc355769266"/>
      <w:r>
        <w:t>Specchio ownership and access</w:t>
      </w:r>
      <w:bookmarkEnd w:id="19"/>
      <w:bookmarkEnd w:id="20"/>
    </w:p>
    <w:p w:rsidR="007221BB" w:rsidRPr="007221BB" w:rsidRDefault="007221BB" w:rsidP="007221BB">
      <w:pPr>
        <w:pStyle w:val="Body"/>
      </w:pPr>
      <w:r>
        <w:t xml:space="preserve">Specchio was developed by University of Zurich </w:t>
      </w:r>
      <w:r w:rsidRPr="007221BB">
        <w:rPr>
          <w:rStyle w:val="DocActionChar"/>
        </w:rPr>
        <w:t>%%%</w:t>
      </w:r>
    </w:p>
    <w:p w:rsidR="007221BB" w:rsidRDefault="007221BB" w:rsidP="007221BB">
      <w:pPr>
        <w:pStyle w:val="Heading2"/>
      </w:pPr>
      <w:bookmarkStart w:id="21" w:name="_Toc355280332"/>
      <w:bookmarkStart w:id="22" w:name="_Toc355769267"/>
      <w:r>
        <w:t>Copyright</w:t>
      </w:r>
      <w:r w:rsidR="00564907">
        <w:t xml:space="preserve"> and </w:t>
      </w:r>
      <w:r>
        <w:t>licensing</w:t>
      </w:r>
      <w:bookmarkEnd w:id="21"/>
      <w:bookmarkEnd w:id="22"/>
    </w:p>
    <w:p w:rsidR="007221BB" w:rsidRP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p>
    <w:p w:rsidR="002A0FFE" w:rsidRPr="00084655" w:rsidRDefault="002A0FFE" w:rsidP="00306258">
      <w:pPr>
        <w:pStyle w:val="Heading1"/>
      </w:pPr>
      <w:bookmarkStart w:id="23" w:name="_Toc355280333"/>
      <w:bookmarkStart w:id="24" w:name="_Toc355769268"/>
      <w:r w:rsidRPr="00084655">
        <w:t>Installation and Configuration</w:t>
      </w:r>
      <w:bookmarkEnd w:id="23"/>
      <w:bookmarkEnd w:id="24"/>
    </w:p>
    <w:p w:rsidR="00821767" w:rsidRDefault="00821767" w:rsidP="00306258">
      <w:pPr>
        <w:pStyle w:val="Heading2"/>
      </w:pPr>
      <w:bookmarkStart w:id="25" w:name="_Toc355280334"/>
      <w:bookmarkStart w:id="26" w:name="_Toc355769269"/>
      <w:bookmarkStart w:id="27" w:name="_Ref130804782"/>
      <w:r>
        <w:t>Before you install</w:t>
      </w:r>
      <w:bookmarkEnd w:id="25"/>
      <w:bookmarkEnd w:id="26"/>
    </w:p>
    <w:bookmarkEnd w:id="27"/>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p>
    <w:p w:rsidR="002A0FFE" w:rsidRPr="00084655" w:rsidRDefault="00821767" w:rsidP="00821767">
      <w:pPr>
        <w:pStyle w:val="Heading2"/>
      </w:pPr>
      <w:bookmarkStart w:id="28" w:name="_Toc355280335"/>
      <w:bookmarkStart w:id="29" w:name="_Toc355769270"/>
      <w:r>
        <w:t xml:space="preserve">The Specchio </w:t>
      </w:r>
      <w:r w:rsidR="002A0FFE" w:rsidRPr="00084655">
        <w:t>Application Bundle</w:t>
      </w:r>
      <w:bookmarkEnd w:id="28"/>
      <w:bookmarkEnd w:id="29"/>
    </w:p>
    <w:p w:rsidR="002A0FFE" w:rsidRPr="00084655" w:rsidRDefault="002A0FFE" w:rsidP="00821767">
      <w:pPr>
        <w:pStyle w:val="Body"/>
      </w:pPr>
      <w:r w:rsidRPr="00084655">
        <w:t xml:space="preserve">The SPECCHIO application plus the needed libraries are supplied as </w:t>
      </w:r>
      <w:r w:rsidR="00821767">
        <w:t xml:space="preserve">an </w:t>
      </w:r>
      <w:r w:rsidRPr="00084655">
        <w:t>applica</w:t>
      </w:r>
      <w:r w:rsidR="00821767">
        <w:t>tion bundle in ZIP file format.</w:t>
      </w:r>
    </w:p>
    <w:p w:rsidR="002A0FFE" w:rsidRDefault="002A0FFE" w:rsidP="00821767">
      <w:pPr>
        <w:pStyle w:val="Body"/>
      </w:pPr>
      <w:r w:rsidRPr="00084655">
        <w:t>The files contained in the bundle are</w:t>
      </w:r>
      <w:r w:rsidR="00821767">
        <w:t>…</w:t>
      </w:r>
    </w:p>
    <w:tbl>
      <w:tblPr>
        <w:tblStyle w:val="TableGrid"/>
        <w:tblW w:w="0" w:type="auto"/>
        <w:tblInd w:w="709" w:type="dxa"/>
        <w:tblLook w:val="04A0"/>
      </w:tblPr>
      <w:tblGrid>
        <w:gridCol w:w="1459"/>
        <w:gridCol w:w="7403"/>
      </w:tblGrid>
      <w:tr w:rsidR="00821767" w:rsidTr="00821767">
        <w:tc>
          <w:tcPr>
            <w:tcW w:w="0" w:type="auto"/>
          </w:tcPr>
          <w:p w:rsidR="00821767" w:rsidRDefault="00821767" w:rsidP="00821767">
            <w:pPr>
              <w:pStyle w:val="Body"/>
              <w:ind w:left="0"/>
            </w:pPr>
            <w:r w:rsidRPr="00084655">
              <w:t>Application Files</w:t>
            </w:r>
          </w:p>
        </w:tc>
        <w:tc>
          <w:tcPr>
            <w:tcW w:w="0" w:type="auto"/>
          </w:tcPr>
          <w:p w:rsidR="00821767" w:rsidRPr="001F5FAB" w:rsidRDefault="00821767" w:rsidP="00821767">
            <w:pPr>
              <w:pStyle w:val="DocAction"/>
            </w:pPr>
            <w:r w:rsidRPr="001F5FAB">
              <w:t>%%% This was not consistent with my experience of installation. Is a doc change needed here, or will the production system actually match this process?</w:t>
            </w:r>
          </w:p>
          <w:p w:rsidR="00821767" w:rsidRPr="00084655" w:rsidRDefault="00821767" w:rsidP="00821767">
            <w:r w:rsidRPr="00084655">
              <w:t>The SPECCHIO application is contained in a Java archive file: SPECCHIO_App_V&lt;x.xx&gt;.jar. &lt;x.xx&gt; stands for the version tag, e.g. 1.0c, i.e. the jar file would be named SPECCHIO_App_V1.0c.jar.</w:t>
            </w:r>
          </w:p>
          <w:p w:rsidR="00821767" w:rsidRPr="00084655" w:rsidRDefault="00821767" w:rsidP="00821767">
            <w:r w:rsidRPr="00084655">
              <w:t>The file db_config.txt contains database connection configurations.</w:t>
            </w:r>
          </w:p>
          <w:p w:rsidR="00821767" w:rsidRDefault="00821767" w:rsidP="00821767">
            <w:pPr>
              <w:pStyle w:val="Body"/>
              <w:ind w:left="0"/>
            </w:pPr>
          </w:p>
        </w:tc>
      </w:tr>
      <w:tr w:rsidR="00821767" w:rsidTr="00821767">
        <w:tc>
          <w:tcPr>
            <w:tcW w:w="0" w:type="auto"/>
          </w:tcPr>
          <w:p w:rsidR="00821767" w:rsidRDefault="00821767" w:rsidP="00821767">
            <w:pPr>
              <w:pStyle w:val="Body"/>
              <w:ind w:left="0"/>
            </w:pPr>
            <w:r w:rsidRPr="00084655">
              <w:t>Java Library Extensions</w:t>
            </w:r>
          </w:p>
        </w:tc>
        <w:tc>
          <w:tcPr>
            <w:tcW w:w="0" w:type="auto"/>
          </w:tcPr>
          <w:p w:rsidR="00821767" w:rsidRPr="00084655" w:rsidRDefault="00821767" w:rsidP="00821767">
            <w:r w:rsidRPr="00084655">
              <w:t>The following files are needed to run SPECCHIO:</w:t>
            </w:r>
          </w:p>
          <w:p w:rsidR="00821767" w:rsidRPr="00084655" w:rsidRDefault="00821767" w:rsidP="00821767">
            <w:pPr>
              <w:numPr>
                <w:ilvl w:val="0"/>
                <w:numId w:val="12"/>
              </w:numPr>
            </w:pPr>
            <w:commentRangeStart w:id="30"/>
            <w:r w:rsidRPr="00084655">
              <w:t>jcommon-1.0.5.jar</w:t>
            </w:r>
            <w:commentRangeEnd w:id="30"/>
            <w:r>
              <w:rPr>
                <w:rStyle w:val="CommentReference"/>
              </w:rPr>
              <w:commentReference w:id="30"/>
            </w:r>
          </w:p>
          <w:p w:rsidR="00821767" w:rsidRDefault="00821767" w:rsidP="00821767">
            <w:pPr>
              <w:numPr>
                <w:ilvl w:val="0"/>
                <w:numId w:val="12"/>
              </w:numPr>
            </w:pPr>
            <w:r w:rsidRPr="00084655">
              <w:t>jfreechart-1.0.2.jar</w:t>
            </w:r>
          </w:p>
          <w:p w:rsidR="00821767" w:rsidRPr="00084655" w:rsidRDefault="00821767" w:rsidP="00821767">
            <w:pPr>
              <w:numPr>
                <w:ilvl w:val="0"/>
                <w:numId w:val="12"/>
              </w:numPr>
            </w:pPr>
            <w:r>
              <w:t>jgraph.jar</w:t>
            </w:r>
          </w:p>
          <w:p w:rsidR="00821767" w:rsidRDefault="00821767" w:rsidP="00821767">
            <w:pPr>
              <w:numPr>
                <w:ilvl w:val="0"/>
                <w:numId w:val="12"/>
              </w:numPr>
            </w:pPr>
            <w:r w:rsidRPr="00084655">
              <w:t>mysql-connector-java-3.1.13-bin.jar</w:t>
            </w:r>
          </w:p>
          <w:p w:rsidR="00821767" w:rsidRDefault="00821767" w:rsidP="00821767">
            <w:pPr>
              <w:numPr>
                <w:ilvl w:val="0"/>
                <w:numId w:val="12"/>
              </w:numPr>
            </w:pPr>
            <w:r w:rsidRPr="00C448CA">
              <w:t>qcchart3djava.jar</w:t>
            </w:r>
          </w:p>
          <w:p w:rsidR="00821767" w:rsidRDefault="00821767" w:rsidP="00821767">
            <w:pPr>
              <w:numPr>
                <w:ilvl w:val="0"/>
                <w:numId w:val="12"/>
              </w:numPr>
            </w:pPr>
            <w:r>
              <w:t>jhdf.jar</w:t>
            </w:r>
          </w:p>
          <w:p w:rsidR="00821767" w:rsidRDefault="00821767" w:rsidP="00821767">
            <w:pPr>
              <w:numPr>
                <w:ilvl w:val="0"/>
                <w:numId w:val="12"/>
              </w:numPr>
            </w:pPr>
            <w:r>
              <w:t>jhdf5.jar</w:t>
            </w:r>
          </w:p>
          <w:p w:rsidR="00821767" w:rsidRDefault="00821767" w:rsidP="00821767">
            <w:pPr>
              <w:numPr>
                <w:ilvl w:val="0"/>
                <w:numId w:val="12"/>
              </w:numPr>
            </w:pPr>
            <w:r>
              <w:t>jhdf5obj.jar</w:t>
            </w:r>
          </w:p>
          <w:p w:rsidR="00821767" w:rsidRDefault="00821767" w:rsidP="00821767">
            <w:pPr>
              <w:numPr>
                <w:ilvl w:val="0"/>
                <w:numId w:val="12"/>
              </w:numPr>
            </w:pPr>
            <w:r>
              <w:t>jhdfobj.</w:t>
            </w:r>
            <w:commentRangeStart w:id="31"/>
            <w:commentRangeStart w:id="32"/>
            <w:r>
              <w:t>jar</w:t>
            </w:r>
            <w:commentRangeEnd w:id="31"/>
            <w:r>
              <w:rPr>
                <w:rStyle w:val="CommentReference"/>
              </w:rPr>
              <w:commentReference w:id="31"/>
            </w:r>
            <w:commentRangeEnd w:id="32"/>
          </w:p>
          <w:p w:rsidR="00821767" w:rsidRDefault="00821767" w:rsidP="00821767">
            <w:pPr>
              <w:numPr>
                <w:ilvl w:val="0"/>
                <w:numId w:val="12"/>
              </w:numPr>
            </w:pPr>
            <w:r>
              <w:rPr>
                <w:rStyle w:val="CommentReference"/>
              </w:rPr>
              <w:commentReference w:id="32"/>
            </w:r>
            <w:r>
              <w:t>jsch-0.1.44.jar</w:t>
            </w:r>
          </w:p>
          <w:p w:rsidR="00821767" w:rsidRDefault="00821767" w:rsidP="00821767">
            <w:pPr>
              <w:numPr>
                <w:ilvl w:val="0"/>
                <w:numId w:val="12"/>
              </w:numPr>
            </w:pPr>
            <w:r w:rsidRPr="00667AA2">
              <w:t>ganymed-ssh2-build251beta1.jar</w:t>
            </w:r>
          </w:p>
          <w:p w:rsidR="00821767" w:rsidRPr="00084655" w:rsidRDefault="00821767" w:rsidP="00821767">
            <w:pPr>
              <w:numPr>
                <w:ilvl w:val="0"/>
                <w:numId w:val="12"/>
              </w:numPr>
            </w:pPr>
            <w:r w:rsidRPr="00471317">
              <w:t>jcalendar.jar</w:t>
            </w:r>
          </w:p>
          <w:p w:rsidR="00821767" w:rsidRPr="00084655" w:rsidRDefault="00821767" w:rsidP="00821767">
            <w:pPr>
              <w:ind w:left="720"/>
            </w:pPr>
          </w:p>
          <w:p w:rsidR="00821767" w:rsidRDefault="00821767" w:rsidP="00821767">
            <w:pPr>
              <w:ind w:left="720"/>
            </w:pPr>
            <w:r w:rsidRPr="00084655">
              <w:t>The extensions are supplied in the same folder as the SPECCHIO application file.</w:t>
            </w:r>
          </w:p>
          <w:p w:rsidR="00821767" w:rsidRDefault="00821767" w:rsidP="00821767">
            <w:pPr>
              <w:pStyle w:val="Body"/>
              <w:ind w:left="0"/>
            </w:pPr>
          </w:p>
        </w:tc>
      </w:tr>
      <w:tr w:rsidR="00821767" w:rsidTr="00821767">
        <w:tc>
          <w:tcPr>
            <w:tcW w:w="0" w:type="auto"/>
          </w:tcPr>
          <w:p w:rsidR="00821767" w:rsidRDefault="00821767" w:rsidP="00564907">
            <w:pPr>
              <w:pStyle w:val="Body"/>
              <w:ind w:left="0"/>
            </w:pPr>
            <w:r>
              <w:t>Matlab Integration Files</w:t>
            </w:r>
          </w:p>
          <w:p w:rsidR="00821767" w:rsidRDefault="00821767" w:rsidP="00564907">
            <w:pPr>
              <w:pStyle w:val="Body"/>
              <w:ind w:left="0"/>
            </w:pPr>
          </w:p>
        </w:tc>
        <w:tc>
          <w:tcPr>
            <w:tcW w:w="0" w:type="auto"/>
          </w:tcPr>
          <w:p w:rsidR="00821767" w:rsidRDefault="00821767" w:rsidP="00821767">
            <w:r>
              <w:t>The following files are supplied to simplify the access of SPECCHIO databases from Matlab:</w:t>
            </w:r>
          </w:p>
          <w:p w:rsidR="00821767" w:rsidRPr="00084655" w:rsidRDefault="00821767" w:rsidP="00821767">
            <w:pPr>
              <w:numPr>
                <w:ilvl w:val="0"/>
                <w:numId w:val="12"/>
              </w:numPr>
            </w:pPr>
            <w:r w:rsidRPr="00682910">
              <w:t>get_spectral_data_from_specchio.m</w:t>
            </w:r>
          </w:p>
          <w:p w:rsidR="00821767" w:rsidRDefault="00821767" w:rsidP="00821767">
            <w:pPr>
              <w:numPr>
                <w:ilvl w:val="0"/>
                <w:numId w:val="12"/>
              </w:numPr>
            </w:pPr>
            <w:r w:rsidRPr="00682910">
              <w:t>getquery.fig</w:t>
            </w:r>
          </w:p>
          <w:p w:rsidR="00821767" w:rsidRDefault="00821767" w:rsidP="00821767">
            <w:pPr>
              <w:numPr>
                <w:ilvl w:val="0"/>
                <w:numId w:val="12"/>
              </w:numPr>
            </w:pPr>
            <w:r>
              <w:t>getquery.m</w:t>
            </w:r>
          </w:p>
          <w:p w:rsidR="00821767" w:rsidRDefault="00821767" w:rsidP="00821767">
            <w:pPr>
              <w:pStyle w:val="Body"/>
              <w:ind w:left="0"/>
            </w:pPr>
          </w:p>
        </w:tc>
      </w:tr>
    </w:tbl>
    <w:p w:rsidR="002A0FFE" w:rsidRDefault="002A0FFE" w:rsidP="00821767">
      <w:pPr>
        <w:pStyle w:val="Heading2"/>
      </w:pPr>
      <w:bookmarkStart w:id="33" w:name="_Ref355279324"/>
      <w:bookmarkStart w:id="34" w:name="_Toc355280336"/>
      <w:bookmarkStart w:id="35" w:name="_Toc355769271"/>
      <w:r w:rsidRPr="00084655">
        <w:t>Microsoft Windows</w:t>
      </w:r>
      <w:r w:rsidR="00821767">
        <w:t xml:space="preserve"> Installation</w:t>
      </w:r>
      <w:bookmarkEnd w:id="33"/>
      <w:bookmarkEnd w:id="34"/>
      <w:bookmarkEnd w:id="35"/>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(SPECCHIO_Application.jar, the db_config.txt and the libraries)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SPECCHIO_App_V&lt;x.xx&gt;.jar icon.</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36" w:name="_Ref354991724"/>
      <w:bookmarkStart w:id="37" w:name="_Ref354991733"/>
      <w:bookmarkStart w:id="38" w:name="_Ref355279326"/>
      <w:bookmarkStart w:id="39" w:name="_Toc355280337"/>
      <w:bookmarkStart w:id="40" w:name="_Toc355769272"/>
      <w:r w:rsidRPr="00084655">
        <w:t>UNIX</w:t>
      </w:r>
      <w:bookmarkEnd w:id="36"/>
      <w:bookmarkEnd w:id="37"/>
      <w:r w:rsidR="001310CE">
        <w:t xml:space="preserve"> Installation</w:t>
      </w:r>
      <w:bookmarkEnd w:id="38"/>
      <w:bookmarkEnd w:id="39"/>
      <w:bookmarkEnd w:id="40"/>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(SPECCHIO_Application.jar, the db_config.txt and the libraries) to </w:t>
      </w:r>
      <w:r w:rsidR="001310CE">
        <w:t>a</w:t>
      </w:r>
      <w:r w:rsidRPr="00084655">
        <w:t xml:space="preserve"> new directory on your user account.</w:t>
      </w:r>
    </w:p>
    <w:p w:rsidR="002A0FFE" w:rsidRPr="00084655" w:rsidRDefault="002A0FFE" w:rsidP="001310CE">
      <w:pPr>
        <w:pStyle w:val="Body"/>
      </w:pPr>
      <w:r w:rsidRPr="00084655">
        <w:t xml:space="preserve">To </w:t>
      </w:r>
      <w:r w:rsidR="001310CE">
        <w:t>launch</w:t>
      </w:r>
      <w:r w:rsidRPr="00084655">
        <w:t xml:space="preserve"> the software either double-click the SPECCHIO_App_V&lt;x.xx&gt;.jar file (may not work on all UNIX systems) or alternatively open a shell (terminal), navigate to the directory containing the applications and type</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41" w:name="_Ref355279327"/>
      <w:bookmarkStart w:id="42" w:name="_Toc355280338"/>
      <w:bookmarkStart w:id="43" w:name="_Toc355769273"/>
      <w:r w:rsidRPr="00084655">
        <w:t>Apple Macintosh</w:t>
      </w:r>
      <w:r w:rsidR="001310CE">
        <w:t xml:space="preserve"> Installation</w:t>
      </w:r>
      <w:bookmarkEnd w:id="41"/>
      <w:bookmarkEnd w:id="42"/>
      <w:bookmarkEnd w:id="43"/>
    </w:p>
    <w:p w:rsidR="001310CE" w:rsidRPr="001310CE" w:rsidRDefault="001310CE" w:rsidP="001310CE">
      <w:pPr>
        <w:pStyle w:val="DocAction"/>
      </w:pPr>
      <w:r>
        <w:t xml:space="preserve">%%% Is there a </w:t>
      </w:r>
      <w:ins w:id="44" w:author="Peter" w:date="2013-05-08T09:19:00Z">
        <w:r w:rsidR="00F442DF">
          <w:t xml:space="preserve">file access </w:t>
        </w:r>
      </w:ins>
      <w:r>
        <w:t>permission issue here too?</w:t>
      </w:r>
    </w:p>
    <w:p w:rsidR="00F442DF" w:rsidRPr="00F442DF" w:rsidRDefault="00F442DF" w:rsidP="00F442DF">
      <w:pPr>
        <w:pStyle w:val="DocAction"/>
        <w:rPr>
          <w:ins w:id="45" w:author="Peter" w:date="2013-05-08T09:19:00Z"/>
        </w:rPr>
      </w:pPr>
      <w:ins w:id="46" w:author="Peter" w:date="2013-05-08T09:19:00Z">
        <w:r>
          <w:t>%%% This doc refers to left and right buttons but I think Macs are not so endowed. How do they provide this functionality?</w:t>
        </w:r>
      </w:ins>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p>
    <w:p w:rsidR="002A0FFE" w:rsidRPr="00084655" w:rsidRDefault="002A0FFE" w:rsidP="001310CE">
      <w:pPr>
        <w:pStyle w:val="Body"/>
      </w:pPr>
      <w:r w:rsidRPr="00084655">
        <w:t xml:space="preserve">Double click the </w:t>
      </w:r>
      <w:r w:rsidRPr="001310CE">
        <w:rPr>
          <w:rStyle w:val="CodeChar"/>
        </w:rPr>
        <w:t>SPECCHIO_App_V&lt;x.xx&gt;.jar</w:t>
      </w:r>
      <w:r w:rsidRPr="00084655">
        <w:t xml:space="preserve"> file to run SPECCHIO</w:t>
      </w:r>
    </w:p>
    <w:p w:rsidR="001310CE" w:rsidRPr="00084655" w:rsidRDefault="001310CE" w:rsidP="00306258">
      <w:pPr>
        <w:pStyle w:val="Heading1"/>
      </w:pPr>
      <w:bookmarkStart w:id="47" w:name="_Toc355280339"/>
      <w:bookmarkStart w:id="48" w:name="_Toc355769274"/>
      <w:bookmarkStart w:id="49" w:name="_Ref130603700"/>
      <w:r w:rsidRPr="00084655">
        <w:t>SPECCHIO Concepts</w:t>
      </w:r>
      <w:bookmarkEnd w:id="47"/>
      <w:bookmarkEnd w:id="48"/>
    </w:p>
    <w:p w:rsidR="0039469A" w:rsidRDefault="0039469A" w:rsidP="001310CE">
      <w:pPr>
        <w:pStyle w:val="Body"/>
      </w:pPr>
      <w:bookmarkStart w:id="50" w:name="_Ref153625210"/>
      <w:r>
        <w:t>Specchio is a distributed client-server system which has been written using Java and MySQL.</w:t>
      </w:r>
    </w:p>
    <w:p w:rsidR="00971581" w:rsidRDefault="001310CE" w:rsidP="001310CE">
      <w:pPr>
        <w:pStyle w:val="Body"/>
      </w:pPr>
      <w:r>
        <w:t xml:space="preserve">All data in Specchio is </w:t>
      </w:r>
      <w:r w:rsidR="00953B21">
        <w:t>copied into</w:t>
      </w:r>
      <w:r>
        <w:t xml:space="preserve"> an online database</w:t>
      </w:r>
      <w:r w:rsidR="00971581">
        <w:t xml:space="preserve">. A local </w:t>
      </w:r>
      <w:r w:rsidR="00953B21">
        <w:t>Specchio User A</w:t>
      </w:r>
      <w:r>
        <w:t>pplication accesses the database via a web interface. The system architecture allows for multiple databases, but each site will generally access only a single database.</w:t>
      </w:r>
    </w:p>
    <w:p w:rsidR="00C03D2A" w:rsidRPr="00587DC2" w:rsidRDefault="00C03D2A" w:rsidP="00C03D2A">
      <w:pPr>
        <w:pStyle w:val="Figure"/>
        <w:rPr>
          <w:ins w:id="51" w:author="Peter" w:date="2013-05-08T09:19:00Z"/>
          <w:lang w:val="en-GB"/>
        </w:rPr>
      </w:pPr>
    </w:p>
    <w:p w:rsidR="00C03D2A" w:rsidRDefault="0059520E" w:rsidP="00C03D2A">
      <w:pPr>
        <w:pStyle w:val="Figure"/>
        <w:rPr>
          <w:ins w:id="52" w:author="Peter Roberts" w:date="2013-05-08T09:19:00Z"/>
        </w:rPr>
      </w:pPr>
      <w:ins w:id="53"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ect id="_x0000_s1028" style="position:absolute;left:2370;top:3650;width:3000;height:3930"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DF0182" w:rsidRPr="00953B21" w:rsidRDefault="00DF0182">
                      <w:pPr>
                        <w:rPr>
                          <w:ins w:id="54" w:author="Peter Roberts" w:date="2013-05-08T09:19:00Z"/>
                          <w:b/>
                          <w:lang w:val="en-AU"/>
                        </w:rPr>
                      </w:pPr>
                      <w:ins w:id="55" w:author="Peter Roberts" w:date="2013-05-08T09:19:00Z">
                        <w:r w:rsidRPr="00953B21">
                          <w:rPr>
                            <w:b/>
                            <w:lang w:val="en-AU"/>
                          </w:rPr>
                          <w:t>User A’s Computer</w:t>
                        </w:r>
                      </w:ins>
                    </w:p>
                  </w:txbxContent>
                </v:textbox>
              </v:shape>
              <v:rect id="_x0000_s1030" style="position:absolute;left:7680;top:4370;width:3480;height:6135" fillcolor="#f2f2f2 [3052]"/>
              <v:shape id="_x0000_s1031" type="#_x0000_t202" style="position:absolute;left:7680;top:4370;width:3120;height:769" filled="f" fillcolor="#f2f2f2 [3052]" stroked="f">
                <v:textbox>
                  <w:txbxContent>
                    <w:p w:rsidR="00DF0182" w:rsidRPr="00953B21" w:rsidRDefault="00DF0182">
                      <w:pPr>
                        <w:rPr>
                          <w:ins w:id="56" w:author="Peter Roberts" w:date="2013-05-08T09:19:00Z"/>
                          <w:b/>
                          <w:lang w:val="en-AU"/>
                        </w:rPr>
                      </w:pPr>
                      <w:ins w:id="57"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DF0182" w:rsidRPr="00953B21" w:rsidRDefault="00DF0182" w:rsidP="00953B21">
                      <w:pPr>
                        <w:jc w:val="center"/>
                        <w:rPr>
                          <w:ins w:id="58" w:author="Peter Roberts" w:date="2013-05-08T09:19:00Z"/>
                          <w:b/>
                          <w:lang w:val="en-AU"/>
                        </w:rPr>
                      </w:pPr>
                      <w:ins w:id="59" w:author="Peter Roberts" w:date="2013-05-08T09:19:00Z">
                        <w:r w:rsidRPr="00953B21">
                          <w:rPr>
                            <w:b/>
                            <w:lang w:val="en-AU"/>
                          </w:rPr>
                          <w:t>Network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DF0182" w:rsidRPr="00872665" w:rsidRDefault="00DF0182" w:rsidP="00C03D2A">
                      <w:pPr>
                        <w:rPr>
                          <w:ins w:id="60" w:author="Peter Roberts" w:date="2013-05-08T09:19:00Z"/>
                          <w:lang w:val="en-AU"/>
                        </w:rPr>
                      </w:pPr>
                      <w:ins w:id="61" w:author="Peter Roberts" w:date="2013-05-08T09:19:00Z">
                        <w:r>
                          <w:rPr>
                            <w:lang w:val="en-AU"/>
                          </w:rPr>
                          <w:t>MySQL</w:t>
                        </w:r>
                        <w:r>
                          <w:rPr>
                            <w:lang w:val="en-AU"/>
                          </w:rPr>
                          <w:br/>
                          <w:t>Database</w:t>
                        </w:r>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DF0182" w:rsidRPr="00872665" w:rsidRDefault="00DF0182" w:rsidP="00C03D2A">
                      <w:pPr>
                        <w:rPr>
                          <w:ins w:id="62" w:author="Peter Roberts" w:date="2013-05-08T09:19:00Z"/>
                          <w:lang w:val="en-AU"/>
                        </w:rPr>
                      </w:pPr>
                      <w:ins w:id="63" w:author="Peter Roberts" w:date="2013-05-08T09:19:00Z">
                        <w:r>
                          <w:rPr>
                            <w:lang w:val="en-AU"/>
                          </w:rPr>
                          <w:t>Specchio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DF0182" w:rsidRPr="00872665" w:rsidRDefault="00DF0182" w:rsidP="00C03D2A">
                      <w:pPr>
                        <w:rPr>
                          <w:ins w:id="64" w:author="Peter Roberts" w:date="2013-05-08T09:19:00Z"/>
                          <w:lang w:val="en-AU"/>
                        </w:rPr>
                      </w:pPr>
                      <w:ins w:id="65"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410;width:2626;height:480" filled="f" stroked="f">
                <v:textbox>
                  <w:txbxContent>
                    <w:p w:rsidR="00DF0182" w:rsidRPr="00953B21" w:rsidRDefault="00DF0182">
                      <w:pPr>
                        <w:rPr>
                          <w:ins w:id="66" w:author="Peter Roberts" w:date="2013-05-08T09:19:00Z"/>
                          <w:b/>
                          <w:lang w:val="en-AU"/>
                        </w:rPr>
                      </w:pPr>
                      <w:ins w:id="67" w:author="Peter Roberts" w:date="2013-05-08T09:19:00Z">
                        <w:r w:rsidRPr="00953B21">
                          <w:rPr>
                            <w:b/>
                            <w:lang w:val="en-AU"/>
                          </w:rPr>
                          <w:t>Specchio Database</w:t>
                        </w:r>
                      </w:ins>
                    </w:p>
                  </w:txbxContent>
                </v:textbox>
              </v:shape>
              <v:rect id="_x0000_s1041" style="position:absolute;left:8309;top:7370;width:2356;height:1005" fillcolor="#c6d9f1 [671]" stroked="f" strokecolor="white [3212]">
                <v:textbox>
                  <w:txbxContent>
                    <w:p w:rsidR="00DF0182" w:rsidRPr="00C074B4" w:rsidRDefault="00DF0182">
                      <w:pPr>
                        <w:rPr>
                          <w:ins w:id="68" w:author="Peter Roberts" w:date="2013-05-08T09:19:00Z"/>
                          <w:lang w:val="en-AU"/>
                        </w:rPr>
                      </w:pPr>
                      <w:ins w:id="69" w:author="Peter Roberts" w:date="2013-05-08T09:19:00Z">
                        <w:r>
                          <w:rPr>
                            <w:lang w:val="en-AU"/>
                          </w:rPr>
                          <w:t>Uploaded copy of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ect id="_x0000_s1044" style="position:absolute;left:2370;top:7873;width:3000;height:3930" fillcolor="#f2f2f2 [3052]"/>
              <v:shape id="_x0000_s1045" type="#_x0000_t202" style="position:absolute;left:2370;top:7873;width:2670;height:450" filled="f" fillcolor="#f2f2f2 [3052]" stroked="f">
                <v:textbox>
                  <w:txbxContent>
                    <w:p w:rsidR="00DF0182" w:rsidRPr="00953B21" w:rsidRDefault="00DF0182">
                      <w:pPr>
                        <w:rPr>
                          <w:ins w:id="70" w:author="Peter Roberts" w:date="2013-05-08T09:19:00Z"/>
                          <w:b/>
                          <w:lang w:val="en-AU"/>
                        </w:rPr>
                      </w:pPr>
                      <w:ins w:id="71"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DF0182" w:rsidRPr="00872665" w:rsidRDefault="00DF0182" w:rsidP="00C03D2A">
                      <w:pPr>
                        <w:rPr>
                          <w:ins w:id="72" w:author="Peter Roberts" w:date="2013-05-08T09:19:00Z"/>
                          <w:lang w:val="en-AU"/>
                        </w:rPr>
                      </w:pPr>
                      <w:ins w:id="73" w:author="Peter Roberts" w:date="2013-05-08T09:19:00Z">
                        <w:r>
                          <w:rPr>
                            <w:lang w:val="en-AU"/>
                          </w:rPr>
                          <w:t>Specchio User Application</w:t>
                        </w:r>
                      </w:ins>
                    </w:p>
                  </w:txbxContent>
                </v:textbox>
              </v:rect>
              <v:shape id="_x0000_s1047" type="#_x0000_t132" style="position:absolute;left:2744;top:9773;width:2071;height:1640" fillcolor="#eaf1dd [662]">
                <v:textbox>
                  <w:txbxContent>
                    <w:p w:rsidR="00DF0182" w:rsidRPr="00872665" w:rsidRDefault="00DF0182" w:rsidP="00C03D2A">
                      <w:pPr>
                        <w:rPr>
                          <w:ins w:id="74" w:author="Peter Roberts" w:date="2013-05-08T09:19:00Z"/>
                          <w:lang w:val="en-AU"/>
                        </w:rPr>
                      </w:pPr>
                      <w:ins w:id="75"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DF0182" w:rsidRPr="00C074B4" w:rsidRDefault="00DF0182">
                      <w:pPr>
                        <w:rPr>
                          <w:ins w:id="76" w:author="Peter Roberts" w:date="2013-05-08T09:19:00Z"/>
                          <w:lang w:val="en-AU"/>
                        </w:rPr>
                      </w:pPr>
                      <w:ins w:id="77" w:author="Peter Roberts" w:date="2013-05-08T09:19:00Z">
                        <w:r>
                          <w:rPr>
                            <w:lang w:val="en-AU"/>
                          </w:rPr>
                          <w:t>Uploaded copy of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1440;height:960" adj="-8895,-14310,-4395,4073,0,4073,150,46665">
                <v:textbox style="mso-next-textbox:#_x0000_s1052" inset="1.5mm">
                  <w:txbxContent>
                    <w:p w:rsidR="00DF0182" w:rsidRPr="00CE038C" w:rsidRDefault="00DF0182">
                      <w:pPr>
                        <w:rPr>
                          <w:ins w:id="78" w:author="Peter Roberts" w:date="2013-05-08T09:19:00Z"/>
                          <w:lang w:val="en-AU"/>
                        </w:rPr>
                      </w:pPr>
                      <w:ins w:id="79" w:author="Peter Roberts" w:date="2013-05-08T09:19:00Z">
                        <w:r>
                          <w:rPr>
                            <w:lang w:val="en-AU"/>
                          </w:rPr>
                          <w:t>Both copies kept 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2175E1">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1310CE" w:rsidRDefault="001310CE" w:rsidP="001310CE">
      <w:pPr>
        <w:pStyle w:val="Body"/>
      </w:pPr>
      <w:r>
        <w:t>You should contact your site’s database administrator to find out the value</w:t>
      </w:r>
      <w:r w:rsidR="00971581">
        <w:t>s</w:t>
      </w:r>
      <w:r>
        <w:t xml:space="preserve"> of these </w:t>
      </w:r>
      <w:r w:rsidR="00106BCD">
        <w:t>th</w:t>
      </w:r>
      <w:r w:rsidR="005755A6">
        <w:t>r</w:t>
      </w:r>
      <w:r w:rsidR="00106BCD">
        <w:t xml:space="preserve">ee </w:t>
      </w:r>
      <w:r>
        <w:t>fields for your site.</w:t>
      </w:r>
    </w:p>
    <w:p w:rsidR="001310CE" w:rsidRDefault="001310CE" w:rsidP="00971581">
      <w:pPr>
        <w:pStyle w:val="Heading2"/>
      </w:pPr>
      <w:bookmarkStart w:id="80" w:name="_Ref353786217"/>
      <w:bookmarkStart w:id="81" w:name="_Ref353786223"/>
      <w:bookmarkStart w:id="82" w:name="_Toc355280340"/>
      <w:bookmarkStart w:id="83" w:name="_Toc355769275"/>
      <w:r>
        <w:t>User Accounts</w:t>
      </w:r>
      <w:bookmarkEnd w:id="80"/>
      <w:bookmarkEnd w:id="81"/>
      <w:bookmarkEnd w:id="82"/>
      <w:bookmarkEnd w:id="83"/>
    </w:p>
    <w:p w:rsidR="001310CE" w:rsidRDefault="001310CE" w:rsidP="001310CE">
      <w:pPr>
        <w:pStyle w:val="Body"/>
      </w:pPr>
      <w:r>
        <w:t xml:space="preserve">In order to log in to a Specchio database, you will need a User Name and Password. These are assigned automatically, so anyone who has downloaded the Specchio Application and knows the URL, Port Number and Path for a Specchio 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1310CE">
      <w:pPr>
        <w:pStyle w:val="Body"/>
      </w:pPr>
      <w:r>
        <w:t>To create a User account…</w:t>
      </w:r>
    </w:p>
    <w:p w:rsidR="001310CE" w:rsidRPr="00A9779B" w:rsidRDefault="001310CE" w:rsidP="001310CE">
      <w:pPr>
        <w:pStyle w:val="Bullet"/>
        <w:rPr>
          <w:rStyle w:val="DocActionChar"/>
          <w:i w:val="0"/>
          <w:color w:val="auto"/>
        </w:rPr>
      </w:pPr>
      <w:r>
        <w:t xml:space="preserve">Start the Specchio Application on your local computer. (See the instructions specific to your computer </w:t>
      </w:r>
      <w:r w:rsidR="00E0577E">
        <w:t>–</w:t>
      </w:r>
      <w:r>
        <w:t xml:space="preserve"> section</w:t>
      </w:r>
      <w:r w:rsidR="00E0577E">
        <w:t xml:space="preserve">s </w:t>
      </w:r>
      <w:fldSimple w:instr=" REF _Ref355279324 \r \h  \* MERGEFORMAT ">
        <w:r w:rsidR="002175E1" w:rsidRPr="002175E1">
          <w:rPr>
            <w:rStyle w:val="CrossReference"/>
          </w:rPr>
          <w:t>2.3</w:t>
        </w:r>
      </w:fldSimple>
      <w:r w:rsidR="00E0577E">
        <w:t xml:space="preserve">, </w:t>
      </w:r>
      <w:fldSimple w:instr=" REF _Ref355279326 \r \h  \* MERGEFORMAT ">
        <w:r w:rsidR="002175E1" w:rsidRPr="002175E1">
          <w:rPr>
            <w:rStyle w:val="CrossReference"/>
          </w:rPr>
          <w:t>2.4</w:t>
        </w:r>
      </w:fldSimple>
      <w:r w:rsidR="00E0577E">
        <w:t xml:space="preserve"> or </w:t>
      </w:r>
      <w:fldSimple w:instr=" REF _Ref355279327 \r \h  \* MERGEFORMAT ">
        <w:r w:rsidR="002175E1" w:rsidRPr="002175E1">
          <w:rPr>
            <w:rStyle w:val="CrossReference"/>
          </w:rPr>
          <w:t>2.5</w:t>
        </w:r>
      </w:fldSimple>
      <w:r w:rsidR="00E0577E">
        <w:t xml:space="preserve"> for Microsoft, Unix or Windows.</w:t>
      </w:r>
      <w:r>
        <w:t>)</w:t>
      </w:r>
    </w:p>
    <w:p w:rsidR="001310CE" w:rsidRDefault="001310CE" w:rsidP="001310CE">
      <w:pPr>
        <w:pStyle w:val="Bullet"/>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1310CE" w:rsidRDefault="001310CE" w:rsidP="001310CE">
      <w:pPr>
        <w:pStyle w:val="FigureIndented"/>
      </w:pPr>
      <w:r>
        <w:rPr>
          <w:lang w:val="en-AU"/>
        </w:rPr>
        <w:drawing>
          <wp:inline distT="0" distB="0" distL="0" distR="0">
            <wp:extent cx="3399064" cy="3374684"/>
            <wp:effectExtent l="19050" t="0" r="0" b="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1310CE" w:rsidRPr="00084655" w:rsidRDefault="001310CE" w:rsidP="001310CE">
      <w:pPr>
        <w:pStyle w:val="CaptionIndented"/>
      </w:pPr>
      <w:r w:rsidRPr="00084655">
        <w:t xml:space="preserve">Figure </w:t>
      </w:r>
      <w:fldSimple w:instr=" SEQ Figure \* ARABIC ">
        <w:r w:rsidR="002175E1">
          <w:rPr>
            <w:noProof/>
          </w:rPr>
          <w:t>2</w:t>
        </w:r>
      </w:fldSimple>
      <w:r w:rsidRPr="00084655">
        <w:t xml:space="preserve">: </w:t>
      </w:r>
      <w:r>
        <w:t>Create User Account dialog</w:t>
      </w:r>
    </w:p>
    <w:p w:rsidR="001310CE" w:rsidRDefault="001310CE" w:rsidP="001310CE">
      <w:pPr>
        <w:pStyle w:val="Bullet"/>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1310CE" w:rsidRDefault="001310CE" w:rsidP="001310CE">
      <w:pPr>
        <w:pStyle w:val="Bullet"/>
      </w:pPr>
      <w:r>
        <w:t xml:space="preserve">Click on </w:t>
      </w:r>
      <w:r w:rsidRPr="00CE3F4D">
        <w:rPr>
          <w:rStyle w:val="ActionButton"/>
        </w:rPr>
        <w:t xml:space="preserve"> </w:t>
      </w:r>
      <w:r w:rsidRPr="00E12A44">
        <w:rPr>
          <w:rStyle w:val="ActionButton"/>
        </w:rPr>
        <w:t>Connect</w:t>
      </w:r>
      <w:r>
        <w:rPr>
          <w:rStyle w:val="ActionButton"/>
        </w:rPr>
        <w:t xml:space="preserve"> </w:t>
      </w:r>
      <w:r>
        <w:t xml:space="preserve">. The remaining fields on the screen will become active. If ANDS Publishing is supported for your database, ANDS related fields will appear in the dialog box as shown below. See </w:t>
      </w:r>
      <w:r w:rsidR="005755A6" w:rsidRPr="005755A6">
        <w:rPr>
          <w:rStyle w:val="CrossReference"/>
        </w:rPr>
        <w:t xml:space="preserve">Chapter </w:t>
      </w:r>
      <w:fldSimple w:instr=" REF _Ref355008517 \r \h  \* MERGEFORMAT ">
        <w:r w:rsidR="002175E1" w:rsidRPr="002175E1">
          <w:rPr>
            <w:rStyle w:val="CrossReference"/>
          </w:rPr>
          <w:t>8</w:t>
        </w:r>
      </w:fldSimple>
      <w:r w:rsidR="005755A6" w:rsidRPr="005755A6">
        <w:rPr>
          <w:rStyle w:val="CrossReference"/>
        </w:rPr>
        <w:t xml:space="preserve"> </w:t>
      </w:r>
      <w:fldSimple w:instr=" REF _Ref355008521 \h  \* MERGEFORMAT ">
        <w:r w:rsidR="002175E1" w:rsidRPr="002175E1">
          <w:rPr>
            <w:rStyle w:val="CrossReference"/>
          </w:rPr>
          <w:t>Publishing Data to ANDS</w:t>
        </w:r>
      </w:fldSimple>
      <w:r>
        <w:t xml:space="preserve"> for more information about the ANDS service and its operation.</w:t>
      </w:r>
    </w:p>
    <w:p w:rsidR="001310CE" w:rsidRDefault="001310CE" w:rsidP="001310CE">
      <w:pPr>
        <w:pStyle w:val="FigureIndented"/>
      </w:pPr>
      <w:r>
        <w:rPr>
          <w:lang w:val="en-AU"/>
        </w:rPr>
        <w:drawing>
          <wp:inline distT="0" distB="0" distL="0" distR="0">
            <wp:extent cx="3344019" cy="3868057"/>
            <wp:effectExtent l="19050" t="0" r="8781" b="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1310CE" w:rsidRPr="00084655" w:rsidRDefault="001310CE" w:rsidP="001310CE">
      <w:pPr>
        <w:pStyle w:val="CaptionIndented"/>
      </w:pPr>
      <w:r w:rsidRPr="00084655">
        <w:t xml:space="preserve">Figure </w:t>
      </w:r>
      <w:fldSimple w:instr=" SEQ Figure \* ARABIC ">
        <w:r w:rsidR="002175E1">
          <w:rPr>
            <w:noProof/>
          </w:rPr>
          <w:t>3</w:t>
        </w:r>
      </w:fldSimple>
      <w:r w:rsidRPr="00084655">
        <w:t xml:space="preserve">: </w:t>
      </w:r>
      <w:r>
        <w:t>Create User Account dialog for ANDS users</w:t>
      </w:r>
    </w:p>
    <w:p w:rsidR="001310CE" w:rsidRDefault="001310CE" w:rsidP="001310CE">
      <w:pPr>
        <w:pStyle w:val="Bullet"/>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1310CE" w:rsidRDefault="001310CE" w:rsidP="001310CE">
      <w:pPr>
        <w:pStyle w:val="Bullet"/>
      </w:pPr>
      <w:r>
        <w:t xml:space="preserve">Select the name of your </w:t>
      </w:r>
      <w:r w:rsidRPr="00E12A44">
        <w:rPr>
          <w:rStyle w:val="GUIWord"/>
        </w:rPr>
        <w:t>Institute</w:t>
      </w:r>
      <w:r>
        <w:t xml:space="preserve"> from the dropdown list. If the name of your Institute is not present in the list, click on </w:t>
      </w:r>
      <w:r w:rsidR="005755A6">
        <w:rPr>
          <w:rStyle w:val="ActionButton"/>
        </w:rPr>
        <w:t> </w:t>
      </w:r>
      <w:r w:rsidRPr="005755A6">
        <w:rPr>
          <w:rStyle w:val="ActionButton"/>
        </w:rPr>
        <w:t>Add new institute…</w:t>
      </w:r>
      <w:r w:rsidR="005755A6">
        <w:rPr>
          <w:rStyle w:val="ActionButton"/>
        </w:rPr>
        <w:t> </w:t>
      </w:r>
      <w:r>
        <w:t xml:space="preserve"> This will cause a small dialog box to appear. Enter your institute and department name and click on </w:t>
      </w:r>
      <w:r w:rsidR="005755A6">
        <w:rPr>
          <w:rStyle w:val="ActionButton"/>
        </w:rPr>
        <w:t> </w:t>
      </w:r>
      <w:r w:rsidRPr="00E12A44">
        <w:rPr>
          <w:rStyle w:val="ActionButton"/>
        </w:rPr>
        <w:t>Create</w:t>
      </w:r>
      <w:r w:rsidR="005755A6">
        <w:rPr>
          <w:rStyle w:val="ActionButton"/>
        </w:rPr>
        <w:t> </w:t>
      </w:r>
      <w:r>
        <w:t xml:space="preserve">. </w:t>
      </w:r>
      <w:r w:rsidR="00CF19AD">
        <w:t xml:space="preserve">It is possible to create an empty institute name where both Institute and Department are blank. </w:t>
      </w:r>
      <w:r>
        <w:t>(Take care to enter these details correctly. There is no function to change or remove these names. If there is a need to change or remove a name, you will need to request your database administrator to do it for you.)</w:t>
      </w:r>
    </w:p>
    <w:p w:rsidR="001310CE" w:rsidRDefault="001310CE" w:rsidP="001310CE">
      <w:pPr>
        <w:pStyle w:val="Bullet"/>
      </w:pPr>
      <w:r>
        <w:t>Enter your email address and a URL which other Specchio users can use to contact you and access information about you.</w:t>
      </w:r>
    </w:p>
    <w:p w:rsidR="001310CE" w:rsidRDefault="001310CE" w:rsidP="001310CE">
      <w:pPr>
        <w:pStyle w:val="Bullet"/>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1310CE" w:rsidRDefault="001310CE" w:rsidP="001310CE">
      <w:pPr>
        <w:pStyle w:val="Bullet"/>
      </w:pPr>
      <w:r>
        <w:t xml:space="preserve">Click on </w:t>
      </w:r>
      <w:r w:rsidR="005755A6" w:rsidRPr="005755A6">
        <w:rPr>
          <w:rStyle w:val="ActionButton"/>
        </w:rPr>
        <w:t> </w:t>
      </w:r>
      <w:r w:rsidRPr="00E12A44">
        <w:rPr>
          <w:rStyle w:val="ActionButton"/>
        </w:rPr>
        <w:t>Create</w:t>
      </w:r>
      <w:r w:rsidR="005755A6">
        <w:rPr>
          <w:rStyle w:val="ActionButton"/>
        </w:rPr>
        <w:t> </w:t>
      </w:r>
      <w:r>
        <w:t>. The dialog box will close.</w:t>
      </w:r>
    </w:p>
    <w:p w:rsidR="001310CE" w:rsidRDefault="001310CE" w:rsidP="001310CE">
      <w:pPr>
        <w:pStyle w:val="Body"/>
      </w:pPr>
      <w:r>
        <w:t>This process will generate the following information and store it in the database’s User list.</w:t>
      </w:r>
    </w:p>
    <w:p w:rsidR="001310CE" w:rsidRDefault="001310CE" w:rsidP="001310CE">
      <w:pPr>
        <w:pStyle w:val="HangingIndent"/>
      </w:pPr>
      <w:r w:rsidRPr="005220B7">
        <w:rPr>
          <w:rStyle w:val="Strong"/>
        </w:rPr>
        <w:t>User Name</w:t>
      </w:r>
      <w:r>
        <w:tab/>
        <w:t>A short name constructed from your own name which will be used to identify you when you log into the Specchio database.</w:t>
      </w:r>
    </w:p>
    <w:p w:rsidR="001310CE" w:rsidRDefault="001310CE" w:rsidP="001310CE">
      <w:pPr>
        <w:pStyle w:val="HangingIndent"/>
      </w:pPr>
      <w:r w:rsidRPr="005220B7">
        <w:rPr>
          <w:rStyle w:val="Strong"/>
        </w:rPr>
        <w:t>Password</w:t>
      </w:r>
      <w:r>
        <w:tab/>
        <w:t>A password that is required when you log into the Specchio database.</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84" w:author="Peter" w:date="2013-05-08T09:19:00Z">
        <w:r w:rsidR="00D04BE3">
          <w:t>If you edit this file, you can add known accounts to it. The account which appears as the first non-comment line is the default account in the login dialog. Follow the instructions in the comment lines in the file if you wish to make manual changes.</w:t>
        </w:r>
      </w:ins>
      <w:del w:id="85" w:author="Peter" w:date="2013-05-08T09:19:00Z">
        <w:r>
          <w:delText xml:space="preserve">See the next section for more information. </w:delText>
        </w:r>
      </w:del>
    </w:p>
    <w:p w:rsidR="001310CE" w:rsidRDefault="001310CE" w:rsidP="001310CE">
      <w:pPr>
        <w:pStyle w:val="Body"/>
      </w:pPr>
      <w:r>
        <w:t>When you are logged on to Specchio, you can edit your User Account information</w:t>
      </w:r>
      <w:ins w:id="86" w:author="Peter" w:date="2013-05-08T09:19:00Z">
        <w:r w:rsidR="00D04BE3">
          <w:t xml:space="preserve"> which is stored in the Specchio database</w:t>
        </w:r>
      </w:ins>
      <w:r>
        <w:t>.</w:t>
      </w:r>
    </w:p>
    <w:p w:rsidR="001310CE" w:rsidRDefault="001310CE" w:rsidP="001310CE">
      <w:pPr>
        <w:pStyle w:val="Bullet"/>
      </w:pPr>
      <w:r>
        <w:t xml:space="preserve">Select the </w:t>
      </w:r>
      <w:r w:rsidRPr="00E12A44">
        <w:rPr>
          <w:rStyle w:val="GUIWord"/>
        </w:rPr>
        <w:t>Database</w:t>
      </w:r>
      <w:r>
        <w:t xml:space="preserve"> and </w:t>
      </w:r>
      <w:r w:rsidRPr="00E12A44">
        <w:rPr>
          <w:rStyle w:val="GUIWord"/>
        </w:rPr>
        <w:t>Edit user information</w:t>
      </w:r>
      <w:r>
        <w:t xml:space="preserve"> menu items to display the following dialog box.</w:t>
      </w:r>
    </w:p>
    <w:p w:rsidR="001310CE" w:rsidRDefault="001310CE" w:rsidP="001310CE">
      <w:pPr>
        <w:pStyle w:val="FigureIndented"/>
      </w:pPr>
      <w:r>
        <w:rPr>
          <w:lang w:val="en-AU"/>
        </w:rPr>
        <w:drawing>
          <wp:inline distT="0" distB="0" distL="0" distR="0">
            <wp:extent cx="3362387" cy="2735943"/>
            <wp:effectExtent l="19050" t="0" r="9463" b="0"/>
            <wp:docPr id="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87" w:author="Peter Roberts" w:date="2013-05-08T09:19:00Z">
        <w:r w:rsidRPr="00ED49E4">
          <w:rPr>
            <w:rStyle w:val="DocActionChar"/>
          </w:rPr>
          <w:delText>details</w:delText>
        </w:r>
      </w:del>
      <w:ins w:id="88" w:author="Peter Roberts" w:date="2013-05-08T09:19:00Z">
        <w:r w:rsidR="00CE038C">
          <w:rPr>
            <w:rStyle w:val="DocActionChar"/>
          </w:rPr>
          <w:t>user data</w:t>
        </w:r>
      </w:ins>
      <w:r w:rsidR="00CE038C">
        <w:rPr>
          <w:rStyle w:val="DocActionChar"/>
        </w:rPr>
        <w:t xml:space="preserve"> </w:t>
      </w:r>
      <w:r w:rsidRPr="00ED49E4">
        <w:rPr>
          <w:rStyle w:val="DocActionChar"/>
        </w:rPr>
        <w:t>should be in this screen dump.</w:t>
      </w:r>
    </w:p>
    <w:p w:rsidR="001310CE" w:rsidRPr="00084655" w:rsidRDefault="001310CE" w:rsidP="001310CE">
      <w:pPr>
        <w:pStyle w:val="CaptionIndented"/>
      </w:pPr>
      <w:r w:rsidRPr="00084655">
        <w:t xml:space="preserve">Figure </w:t>
      </w:r>
      <w:fldSimple w:instr=" SEQ Figure \* ARABIC ">
        <w:r w:rsidR="002175E1">
          <w:rPr>
            <w:noProof/>
          </w:rPr>
          <w:t>4</w:t>
        </w:r>
      </w:fldSimple>
      <w:r w:rsidRPr="00084655">
        <w:t xml:space="preserve">: </w:t>
      </w:r>
      <w:r>
        <w:t>Edit User Account dialog</w:t>
      </w:r>
    </w:p>
    <w:p w:rsidR="001310CE" w:rsidRDefault="001310CE" w:rsidP="001310CE">
      <w:pPr>
        <w:pStyle w:val="Bullet"/>
      </w:pPr>
      <w:r>
        <w:t xml:space="preserve">Update the details as you require and click on </w:t>
      </w:r>
      <w:r w:rsidR="005755A6" w:rsidRPr="005755A6">
        <w:rPr>
          <w:rStyle w:val="ActionButton"/>
        </w:rPr>
        <w:t> </w:t>
      </w:r>
      <w:r w:rsidRPr="00E12A44">
        <w:rPr>
          <w:rStyle w:val="ActionButton"/>
        </w:rPr>
        <w:t>Update</w:t>
      </w:r>
      <w:r w:rsidR="005755A6">
        <w:rPr>
          <w:rStyle w:val="ActionButton"/>
        </w:rPr>
        <w:t> </w:t>
      </w:r>
      <w:r>
        <w:t xml:space="preserve">. All fields can be changed on this dialog box except the </w:t>
      </w:r>
      <w:r w:rsidRPr="00E12A44">
        <w:rPr>
          <w:rStyle w:val="GUIWord"/>
        </w:rPr>
        <w:t>ANDS Party Identifier</w:t>
      </w:r>
      <w:r>
        <w:t>.</w:t>
      </w:r>
    </w:p>
    <w:p w:rsidR="001310CE" w:rsidRDefault="001310CE" w:rsidP="00106BCD">
      <w:pPr>
        <w:pStyle w:val="Heading2"/>
      </w:pPr>
      <w:bookmarkStart w:id="89" w:name="_Toc355280341"/>
      <w:bookmarkStart w:id="90" w:name="_Toc355769276"/>
      <w:r>
        <w:t>Administrator Access</w:t>
      </w:r>
      <w:bookmarkEnd w:id="89"/>
      <w:bookmarkEnd w:id="90"/>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operations </w:t>
      </w:r>
      <w:r w:rsidR="00E0577E">
        <w:t xml:space="preserve">on their respective sub-menus </w:t>
      </w:r>
      <w:r>
        <w:t>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6716AF" w:rsidRPr="00084655" w:rsidRDefault="006716AF" w:rsidP="006716AF">
      <w:pPr>
        <w:pStyle w:val="Heading2"/>
      </w:pPr>
      <w:bookmarkStart w:id="91" w:name="_Toc355769277"/>
      <w:ins w:id="92" w:author="Peter Roberts" w:date="2013-05-08T09:19:00Z">
        <w:r>
          <w:t xml:space="preserve">Operational </w:t>
        </w:r>
        <w:r w:rsidRPr="00084655">
          <w:t>Dataflow</w:t>
        </w:r>
      </w:ins>
      <w:bookmarkEnd w:id="91"/>
    </w:p>
    <w:p w:rsidR="006716AF" w:rsidRDefault="006716AF" w:rsidP="006716AF">
      <w:pPr>
        <w:pStyle w:val="DocAction"/>
        <w:rPr>
          <w:ins w:id="93" w:author="Peter Roberts" w:date="2013-05-08T09:19:00Z"/>
        </w:rPr>
      </w:pPr>
      <w:ins w:id="94" w:author="Peter Roberts" w:date="2013-05-08T09:19:00Z">
        <w:r>
          <w:t>%%% Does this need to be expanded and renamed to give a better overview and define a few words.</w:t>
        </w:r>
      </w:ins>
    </w:p>
    <w:p w:rsidR="006716AF" w:rsidRPr="00084655" w:rsidRDefault="006716AF" w:rsidP="006716AF">
      <w:pPr>
        <w:pStyle w:val="Body"/>
        <w:rPr>
          <w:ins w:id="95" w:author="Peter Roberts" w:date="2013-05-08T09:19:00Z"/>
        </w:rPr>
      </w:pPr>
      <w:ins w:id="96" w:author="Peter Roberts" w:date="2013-05-08T09:19:00Z">
        <w:r w:rsidRPr="00084655">
          <w:t xml:space="preserve">A typical dataflow is illustrated in </w:t>
        </w:r>
        <w:r w:rsidR="0059520E">
          <w:fldChar w:fldCharType="begin"/>
        </w:r>
        <w:r>
          <w:instrText xml:space="preserve"> REF _Ref122057866 \h </w:instrText>
        </w:r>
      </w:ins>
      <w:ins w:id="97" w:author="Peter Roberts" w:date="2013-05-08T09:19:00Z">
        <w:r w:rsidR="0059520E">
          <w:fldChar w:fldCharType="separate"/>
        </w:r>
        <w:r w:rsidR="002175E1" w:rsidRPr="00084655">
          <w:t xml:space="preserve">Figure </w:t>
        </w:r>
      </w:ins>
      <w:r w:rsidR="002175E1">
        <w:rPr>
          <w:noProof/>
        </w:rPr>
        <w:t>5</w:t>
      </w:r>
      <w:ins w:id="98" w:author="Peter Roberts" w:date="2013-05-08T09:19:00Z">
        <w:r w:rsidR="0059520E">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716AF" w:rsidRDefault="006716AF" w:rsidP="006716AF">
      <w:pPr>
        <w:pStyle w:val="Body"/>
      </w:pPr>
      <w:ins w:id="99" w:author="Peter Roberts" w:date="2013-05-08T09:19:00Z">
        <w:r w:rsidRPr="00084655">
          <w:t>These files are transferred to a laboratory computer where they are read by the SPECCHIO application and stored in the relevant tables in the spectral database.</w:t>
        </w:r>
      </w:ins>
    </w:p>
    <w:p w:rsidR="006716AF" w:rsidRPr="00084655" w:rsidRDefault="006716AF" w:rsidP="006716AF">
      <w:pPr>
        <w:pStyle w:val="DocAction"/>
        <w:rPr>
          <w:ins w:id="100" w:author="Peter Roberts" w:date="2013-05-08T09:19:00Z"/>
        </w:rPr>
      </w:pPr>
      <w:ins w:id="101" w:author="Peter Roberts" w:date="2013-05-08T09:19:00Z">
        <w:r>
          <w:t>%%% What about the downstream processing? I’d seem that this doc should be concentrating on that rather than the parts it doesn’t actually do.</w:t>
        </w:r>
      </w:ins>
    </w:p>
    <w:p w:rsidR="006716AF" w:rsidRPr="00084655" w:rsidRDefault="00DF0182" w:rsidP="006716AF">
      <w:pPr>
        <w:pStyle w:val="Figure"/>
        <w:rPr>
          <w:ins w:id="102" w:author="Peter Roberts" w:date="2013-05-08T09:19:00Z"/>
        </w:rPr>
      </w:pPr>
      <w:ins w:id="103" w:author="Peter Roberts" w:date="2013-05-08T09:19:00Z">
        <w:r>
          <w:rPr>
            <w:lang w:val="en-AU"/>
          </w:rPr>
          <w:drawing>
            <wp:inline distT="0" distB="0" distL="0" distR="0">
              <wp:extent cx="4572000" cy="1613535"/>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716AF" w:rsidRPr="00084655" w:rsidRDefault="006716AF" w:rsidP="006716AF">
      <w:pPr>
        <w:pStyle w:val="Caption"/>
        <w:rPr>
          <w:ins w:id="104" w:author="Peter Roberts" w:date="2013-05-08T09:19:00Z"/>
        </w:rPr>
      </w:pPr>
      <w:bookmarkStart w:id="105" w:name="_Ref122057866"/>
      <w:bookmarkStart w:id="106" w:name="_Toc129431964"/>
      <w:ins w:id="107" w:author="Peter Roberts" w:date="2013-05-08T09:19:00Z">
        <w:r w:rsidRPr="00084655">
          <w:t xml:space="preserve">Figure </w:t>
        </w:r>
        <w:r w:rsidR="0059520E">
          <w:fldChar w:fldCharType="begin"/>
        </w:r>
        <w:r w:rsidR="0059560A">
          <w:instrText xml:space="preserve"> SEQ Figure \* ARABIC </w:instrText>
        </w:r>
        <w:r w:rsidR="0059520E">
          <w:fldChar w:fldCharType="separate"/>
        </w:r>
      </w:ins>
      <w:r w:rsidR="002175E1">
        <w:rPr>
          <w:noProof/>
        </w:rPr>
        <w:t>5</w:t>
      </w:r>
      <w:ins w:id="108" w:author="Peter Roberts" w:date="2013-05-08T09:19:00Z">
        <w:r w:rsidR="0059520E">
          <w:fldChar w:fldCharType="end"/>
        </w:r>
        <w:bookmarkEnd w:id="105"/>
        <w:r w:rsidRPr="00084655">
          <w:t>: Dataflow and involved hardware</w:t>
        </w:r>
        <w:bookmarkEnd w:id="106"/>
      </w:ins>
    </w:p>
    <w:p w:rsidR="00E10D8B" w:rsidRDefault="00E10D8B" w:rsidP="00E10D8B">
      <w:pPr>
        <w:pStyle w:val="Heading2"/>
      </w:pPr>
      <w:bookmarkStart w:id="109" w:name="_Toc355769278"/>
      <w:moveToRangeStart w:id="110" w:author="Peter Roberts" w:date="2013-05-08T09:19:00Z" w:name="move355768085"/>
      <w:moveTo w:id="111" w:author="Peter Roberts" w:date="2013-05-08T09:19:00Z">
        <w:r>
          <w:t>Campaigns</w:t>
        </w:r>
      </w:moveTo>
      <w:bookmarkEnd w:id="109"/>
    </w:p>
    <w:p w:rsidR="00556D60" w:rsidRDefault="00556D60" w:rsidP="00E10D8B">
      <w:pPr>
        <w:pStyle w:val="Body"/>
      </w:pPr>
      <w:moveFromRangeStart w:id="112" w:author="Peter Roberts" w:date="2013-05-08T09:19:00Z" w:name="move355768085"/>
      <w:moveToRangeEnd w:id="110"/>
      <w:moveFrom w:id="113" w:author="Peter Roberts" w:date="2013-05-08T09:19:00Z">
        <w:r>
          <w:t xml:space="preserve">Data uploaded to </w:t>
        </w:r>
        <w:r w:rsidR="00E10D8B" w:rsidRPr="00084655">
          <w:t xml:space="preserve">SPECCHIO </w:t>
        </w:r>
        <w:r>
          <w:t>are organised into Campaigns.</w:t>
        </w:r>
      </w:moveFrom>
      <w:moveFromRangeEnd w:id="112"/>
      <w:r>
        <w:t>Ideally</w:t>
      </w:r>
      <w:r w:rsidR="00E10D8B" w:rsidRPr="00084655">
        <w:t xml:space="preserve">, a new </w:t>
      </w:r>
      <w:r>
        <w:t>C</w:t>
      </w:r>
      <w:r w:rsidR="00E10D8B" w:rsidRPr="00084655">
        <w:t>ampaign is created to hold data for</w:t>
      </w:r>
      <w:r>
        <w:t xml:space="preserve"> </w:t>
      </w:r>
      <w:del w:id="114" w:author="Peter Roberts" w:date="2013-05-08T09:19:00Z">
        <w:r>
          <w:delText>every</w:delText>
        </w:r>
      </w:del>
      <w:ins w:id="115" w:author="Peter Roberts" w:date="2013-05-08T09:19:00Z">
        <w:r w:rsidR="006716AF">
          <w:t>each</w:t>
        </w:r>
      </w:ins>
      <w:r>
        <w:t xml:space="preserve"> new sampling experiment.</w:t>
      </w:r>
    </w:p>
    <w:p w:rsidR="00E10D8B" w:rsidRPr="00084655"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held by a </w:t>
      </w:r>
      <w:r>
        <w:t>sub-directory</w:t>
      </w:r>
      <w:r w:rsidR="00E10D8B" w:rsidRPr="00084655">
        <w:t xml:space="preserve"> structure </w:t>
      </w:r>
      <w:r>
        <w:t>which organises the spectral data according to their function</w:t>
      </w:r>
      <w:r w:rsidR="00E10D8B" w:rsidRPr="00084655">
        <w:t xml:space="preserve">. </w:t>
      </w:r>
      <w:r>
        <w:t xml:space="preserve">(For more information see section </w:t>
      </w:r>
      <w:fldSimple w:instr=" REF _Ref130789600 \r \h  \* MERGEFORMAT ">
        <w:r w:rsidR="002175E1" w:rsidRPr="002175E1">
          <w:rPr>
            <w:rStyle w:val="CrossReference"/>
          </w:rPr>
          <w:t>4.2</w:t>
        </w:r>
      </w:fldSimple>
      <w:r w:rsidRPr="00556D60">
        <w:rPr>
          <w:rStyle w:val="CrossReference"/>
        </w:rPr>
        <w:t xml:space="preserve"> </w:t>
      </w:r>
      <w:fldSimple w:instr=" REF _Ref130789600 \h  \* MERGEFORMAT ">
        <w:r w:rsidR="002175E1" w:rsidRPr="002175E1">
          <w:rPr>
            <w:rStyle w:val="CrossReference"/>
          </w:rPr>
          <w:t>Hierarchical Structure</w:t>
        </w:r>
      </w:fldSimple>
      <w:r>
        <w:t xml:space="preserve">.) </w:t>
      </w:r>
      <w:r w:rsidR="00E10D8B" w:rsidRPr="00084655">
        <w:t xml:space="preserve">This </w:t>
      </w:r>
      <w:r>
        <w:t>sub-directory structure will be replicated in the Specchio database when the Campaign data are uploaded. The sub-directory structure should not be renamed, moved, reorganised or deleted after uploading, so that additional data can subsequently be uploaded easily.</w:t>
      </w:r>
    </w:p>
    <w:p w:rsidR="00E10D8B" w:rsidRPr="00084655" w:rsidRDefault="00E10D8B" w:rsidP="00E10D8B">
      <w:pPr>
        <w:pStyle w:val="Body"/>
      </w:pPr>
      <w:r w:rsidRPr="00084655">
        <w:t>Typically, the operations carried out for each campaign are:</w:t>
      </w:r>
    </w:p>
    <w:p w:rsidR="00E10D8B" w:rsidRPr="00084655" w:rsidRDefault="00E10D8B" w:rsidP="00E10D8B">
      <w:pPr>
        <w:pStyle w:val="Numbered"/>
      </w:pPr>
      <w:bookmarkStart w:id="116" w:name="_Ref131844226"/>
      <w:r w:rsidRPr="00084655">
        <w:t xml:space="preserve">Creation of a new </w:t>
      </w:r>
      <w:bookmarkEnd w:id="116"/>
      <w:r w:rsidR="00556D60">
        <w:t>C</w:t>
      </w:r>
      <w:r w:rsidRPr="00084655">
        <w:t>ampaign</w:t>
      </w:r>
      <w:r w:rsidR="00556D60">
        <w:t xml:space="preserve"> in Specchio and linking it to the sub-directory of spectra on your computer’s disk</w:t>
      </w:r>
    </w:p>
    <w:p w:rsidR="00E10D8B" w:rsidRPr="00084655" w:rsidRDefault="00556D60" w:rsidP="00E10D8B">
      <w:pPr>
        <w:pStyle w:val="Numbered"/>
      </w:pPr>
      <w:r>
        <w:t>Upl</w:t>
      </w:r>
      <w:r w:rsidR="00E10D8B" w:rsidRPr="00084655">
        <w:t>oading of spectra</w:t>
      </w:r>
      <w:r>
        <w:t xml:space="preserve"> data from your local disk to the Specchio database</w:t>
      </w:r>
    </w:p>
    <w:p w:rsidR="00E10D8B" w:rsidRPr="00084655" w:rsidRDefault="00E10D8B" w:rsidP="00E10D8B">
      <w:pPr>
        <w:pStyle w:val="Numbered"/>
      </w:pPr>
      <w:r w:rsidRPr="00084655">
        <w:t>Entering of metadata</w:t>
      </w:r>
      <w:r w:rsidR="00556D60">
        <w:t xml:space="preserve"> into the Specchio database for the uploaded spectra</w:t>
      </w:r>
    </w:p>
    <w:p w:rsidR="00E10D8B" w:rsidRPr="00084655" w:rsidRDefault="00E10D8B" w:rsidP="00E10D8B">
      <w:pPr>
        <w:pStyle w:val="Numbered"/>
      </w:pPr>
      <w:r w:rsidRPr="00084655">
        <w:t>Repeated data query, visualisation</w:t>
      </w:r>
      <w:r>
        <w:t>, processing</w:t>
      </w:r>
      <w:r w:rsidRPr="00084655">
        <w:t xml:space="preserve"> and file output</w:t>
      </w:r>
      <w:r w:rsidR="00556D60">
        <w:t xml:space="preserve"> based on the uploaded data</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them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 in this case.</w:t>
      </w:r>
      <w:r w:rsidR="00556D60">
        <w:t xml:space="preserve"> Existing data will not be duplicated.</w:t>
      </w:r>
    </w:p>
    <w:p w:rsidR="001310CE" w:rsidRDefault="001310CE" w:rsidP="00971581">
      <w:pPr>
        <w:pStyle w:val="Heading2"/>
      </w:pPr>
      <w:bookmarkStart w:id="117" w:name="_Toc355280343"/>
      <w:bookmarkStart w:id="118" w:name="_Toc355769280"/>
      <w:r>
        <w:t>Research Groups and Accessing Specchio Data</w:t>
      </w:r>
      <w:bookmarkEnd w:id="117"/>
      <w:bookmarkEnd w:id="118"/>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See </w:t>
      </w:r>
      <w:fldSimple w:instr=" REF _Ref354084379 \r \h  \* MERGEFORMAT ">
        <w:r w:rsidR="002175E1" w:rsidRPr="002175E1">
          <w:rPr>
            <w:rStyle w:val="CrossReference"/>
          </w:rPr>
          <w:t>3.10.1</w:t>
        </w:r>
      </w:fldSimple>
      <w:r w:rsidRPr="001A42EB">
        <w:rPr>
          <w:rStyle w:val="CrossReference"/>
        </w:rPr>
        <w:t xml:space="preserve"> </w:t>
      </w:r>
      <w:fldSimple w:instr=" REF _Ref354084379 \h  \* MERGEFORMAT ">
        <w:r w:rsidR="002175E1" w:rsidRPr="002175E1">
          <w:rPr>
            <w:rStyle w:val="CrossReference"/>
          </w:rPr>
          <w:t>Campaign Related Metadata</w:t>
        </w:r>
      </w:fldSimple>
      <w:r>
        <w:t xml:space="preserve"> for more information about metadata and </w:t>
      </w:r>
      <w:fldSimple w:instr=" REF _Ref354142563 \r \h  \* MERGEFORMAT ">
        <w:r w:rsidR="002175E1" w:rsidRPr="002175E1">
          <w:rPr>
            <w:rStyle w:val="CrossReference"/>
          </w:rPr>
          <w:t>6.5.1</w:t>
        </w:r>
      </w:fldSimple>
      <w:r w:rsidRPr="001A42EB">
        <w:rPr>
          <w:rStyle w:val="CrossReference"/>
        </w:rPr>
        <w:t xml:space="preserve"> </w:t>
      </w:r>
      <w:fldSimple w:instr=" REF _Ref354142567 \h  \* MERGEFORMAT ">
        <w:ins w:id="119" w:author="Peter" w:date="2013-05-08T09:19:00Z">
          <w:r w:rsidR="002175E1" w:rsidRPr="002175E1">
            <w:rPr>
              <w:rStyle w:val="CrossReference"/>
            </w:rPr>
            <w:t xml:space="preserve">Displaying and </w:t>
          </w:r>
        </w:ins>
        <w:r w:rsidR="002175E1" w:rsidRPr="002175E1">
          <w:rPr>
            <w:rStyle w:val="CrossReference"/>
          </w:rPr>
          <w:t>Editing Campaign Metadata</w:t>
        </w:r>
      </w:fldSimple>
      <w:r>
        <w:t xml:space="preserve"> for instructions for updating it. Each Research Group applies only to one Campaign. </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120" w:name="_Toc355280344"/>
      <w:bookmarkStart w:id="121" w:name="_Toc355769281"/>
      <w:bookmarkEnd w:id="50"/>
      <w:r w:rsidRPr="00084655">
        <w:t>Time Data</w:t>
      </w:r>
      <w:bookmarkEnd w:id="120"/>
      <w:bookmarkEnd w:id="121"/>
    </w:p>
    <w:p w:rsidR="001310CE" w:rsidRPr="00084655" w:rsidRDefault="001310CE" w:rsidP="00A7583F">
      <w:pPr>
        <w:pStyle w:val="Body"/>
      </w:pPr>
      <w:r w:rsidRPr="00084655">
        <w:t>SPECCHIO expects 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59520E">
            <w:fldChar w:fldCharType="begin"/>
          </w:r>
          <w:r w:rsidR="00243D76">
            <w:rPr>
              <w:lang w:val="en-AU"/>
            </w:rPr>
            <w:instrText xml:space="preserve"> CITATION Ast03 \l 3081 </w:instrText>
          </w:r>
          <w:r w:rsidR="0059520E">
            <w:fldChar w:fldCharType="separate"/>
          </w:r>
          <w:r w:rsidR="002175E1" w:rsidRPr="002175E1">
            <w:rPr>
              <w:noProof/>
              <w:lang w:val="en-AU"/>
            </w:rPr>
            <w:t>[1]</w:t>
          </w:r>
          <w:r w:rsidR="0059520E">
            <w:fldChar w:fldCharType="end"/>
          </w:r>
        </w:sdtContent>
      </w:sdt>
      <w:r w:rsidRPr="00084655">
        <w:t>.</w:t>
      </w:r>
    </w:p>
    <w:p w:rsidR="001310CE" w:rsidRPr="00084655" w:rsidRDefault="001310CE" w:rsidP="00A7583F">
      <w:pPr>
        <w:pStyle w:val="Body"/>
      </w:pPr>
      <w:r w:rsidRPr="00084655">
        <w:t>The above implies that all computers capturing data for use in SPECCHIO 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using a function in the Metadata Editor if a time different </w:t>
      </w:r>
      <w:r w:rsidR="00104C68">
        <w:t>from</w:t>
      </w:r>
      <w:r w:rsidRPr="00084655">
        <w:t xml:space="preserve"> UTC was used.</w:t>
      </w:r>
    </w:p>
    <w:p w:rsidR="001310CE" w:rsidRPr="00084655" w:rsidRDefault="001310CE" w:rsidP="00306258">
      <w:pPr>
        <w:pStyle w:val="Heading2"/>
      </w:pPr>
      <w:bookmarkStart w:id="122" w:name="_Ref153677830"/>
      <w:bookmarkStart w:id="123" w:name="_Toc355280345"/>
      <w:bookmarkStart w:id="124" w:name="_Toc355769282"/>
      <w:r w:rsidRPr="00084655">
        <w:t>Data Links</w:t>
      </w:r>
      <w:bookmarkEnd w:id="122"/>
      <w:bookmarkEnd w:id="123"/>
      <w:bookmarkEnd w:id="124"/>
    </w:p>
    <w:p w:rsidR="00C9189A" w:rsidRDefault="00C9189A" w:rsidP="00C9189A">
      <w:pPr>
        <w:pStyle w:val="DocAction"/>
      </w:pPr>
      <w:r>
        <w:t>%%% I can’t get data links to work. I always get a Java error and the progress bar sticks at 0%. You can close the progress bar box and retry, but I always get the same result no matter which spectra I highlight. 500 internal server error on POST.</w:t>
      </w:r>
      <w:r w:rsidR="00E56406">
        <w:t xml:space="preserve"> 2/5 Nick gets the same error, but it works for him on GER_Example, where it fails for me. JIRA DC10-</w:t>
      </w:r>
      <w:r w:rsidR="00E51617">
        <w:t>180</w:t>
      </w:r>
      <w:r w:rsidR="00E56406">
        <w:t>.</w:t>
      </w:r>
    </w:p>
    <w:p w:rsidR="00C9189A" w:rsidRDefault="00C9189A" w:rsidP="00C9189A">
      <w:pPr>
        <w:pStyle w:val="DocAction"/>
        <w:rPr>
          <w:del w:id="125" w:author="Peter Roberts" w:date="2013-05-08T09:19:00Z"/>
        </w:rPr>
      </w:pPr>
      <w:del w:id="126" w:author="Peter Roberts" w:date="2013-05-08T09:19:00Z">
        <w:r>
          <w:delText>%%% Are there still three varieties of data link?</w:delText>
        </w:r>
        <w:r w:rsidR="00E56406">
          <w:delText xml:space="preserve"> 2/5 Nick will check with Andy.</w:delText>
        </w:r>
      </w:del>
    </w:p>
    <w:p w:rsidR="00C9189A" w:rsidRDefault="00C9189A" w:rsidP="00C9189A">
      <w:pPr>
        <w:pStyle w:val="DocAction"/>
        <w:rPr>
          <w:ins w:id="127" w:author="Peter Roberts" w:date="2013-05-08T09:19:00Z"/>
        </w:rPr>
      </w:pPr>
      <w:ins w:id="128" w:author="Peter Roberts" w:date="2013-05-08T09:19:00Z">
        <w:r>
          <w:t xml:space="preserve">%%% </w:t>
        </w:r>
        <w:r w:rsidR="00D148B5">
          <w:t>Andy says there are now only two varieties of data link – Spectralon and Cosine receptor. What are these? There’s only one Link button, and the link type is judged from the spectrum’s “Reference Measurement”  - if Radiance, then Spectralon. If Irradiance, then cosine. Otherwise Crash! Andy is looking at this. I have no info yet on what these two types actually mean.</w:t>
        </w:r>
      </w:ins>
    </w:p>
    <w:p w:rsidR="00C9189A" w:rsidRDefault="00C9189A" w:rsidP="00C9189A">
      <w:pPr>
        <w:pStyle w:val="DocAction"/>
      </w:pPr>
      <w:r>
        <w:t>%%% Is it possible to view the data links in any way? I can’t find a way. How does a user tell that they’re set up correctly?</w:t>
      </w:r>
      <w:r w:rsidR="00E56406">
        <w:t xml:space="preserve"> 2/5 Nick will check with Andy by email.</w:t>
      </w:r>
      <w:ins w:id="129" w:author="Peter Roberts" w:date="2013-05-08T09:19:00Z">
        <w:r w:rsidR="000F2D03">
          <w:t xml:space="preserve"> Andy says they can’t be viewed, and shouldn’t be set up twice. This is a significant problem!</w:t>
        </w:r>
      </w:ins>
    </w:p>
    <w:p w:rsidR="00E10D8B" w:rsidRDefault="001310CE" w:rsidP="00A7583F">
      <w:pPr>
        <w:pStyle w:val="Body"/>
      </w:pPr>
      <w:r w:rsidRPr="00084655">
        <w:t xml:space="preserve">Data links </w:t>
      </w:r>
      <w:r w:rsidR="00104C68">
        <w:t>define</w:t>
      </w:r>
      <w:r w:rsidRPr="00084655">
        <w:t xml:space="preserve"> </w:t>
      </w:r>
      <w:r w:rsidR="00E10D8B" w:rsidRPr="00084655">
        <w:t xml:space="preserve">relationships </w:t>
      </w:r>
      <w:r w:rsidRPr="00084655">
        <w:t xml:space="preserve">between data sets or single spectra. </w:t>
      </w:r>
      <w:r>
        <w:t>That is,</w:t>
      </w:r>
      <w:r w:rsidRPr="00084655">
        <w:t xml:space="preserve"> data links are 1:1 relationships between either two hierarchies or two spectra. </w:t>
      </w:r>
      <w:r w:rsidR="00E10D8B">
        <w:t>There are three types of d</w:t>
      </w:r>
      <w:r w:rsidRPr="00084655">
        <w:t>ata links</w:t>
      </w:r>
      <w:r w:rsidR="00E10D8B">
        <w:t>.</w:t>
      </w:r>
    </w:p>
    <w:p w:rsidR="00E10D8B" w:rsidRDefault="001310CE" w:rsidP="00E10D8B">
      <w:pPr>
        <w:pStyle w:val="HangingIndent"/>
      </w:pPr>
      <w:r w:rsidRPr="00084655">
        <w:t>Photometer data</w:t>
      </w:r>
      <w:r w:rsidR="00E10D8B">
        <w:tab/>
      </w:r>
      <w:r w:rsidR="00E10D8B" w:rsidRPr="00C9189A">
        <w:rPr>
          <w:rStyle w:val="DocActionChar"/>
        </w:rPr>
        <w:t>%%% explain what these types actually mean.</w:t>
      </w:r>
    </w:p>
    <w:p w:rsidR="00E10D8B" w:rsidRDefault="001310CE" w:rsidP="00E10D8B">
      <w:pPr>
        <w:pStyle w:val="HangingIndent"/>
      </w:pPr>
      <w:r w:rsidRPr="00084655">
        <w:t>Spectralon data</w:t>
      </w:r>
      <w:r w:rsidR="00E10D8B">
        <w:tab/>
      </w:r>
      <w:r w:rsidR="00E10D8B" w:rsidRPr="00C9189A">
        <w:rPr>
          <w:rStyle w:val="DocActionChar"/>
        </w:rPr>
        <w:t>%%%</w:t>
      </w:r>
    </w:p>
    <w:p w:rsidR="001310CE" w:rsidRPr="00084655" w:rsidRDefault="001310CE" w:rsidP="00E10D8B">
      <w:pPr>
        <w:pStyle w:val="HangingIndent"/>
      </w:pPr>
      <w:r>
        <w:t>Radiance data</w:t>
      </w:r>
      <w:r w:rsidR="00E10D8B">
        <w:tab/>
      </w:r>
      <w:r w:rsidR="00E10D8B" w:rsidRPr="00C9189A">
        <w:rPr>
          <w:rStyle w:val="DocActionChar"/>
        </w:rPr>
        <w: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campaign data loading. </w:t>
      </w:r>
      <w:r w:rsidR="001310CE">
        <w:t>For example,</w:t>
      </w:r>
      <w:r w:rsidR="001310CE" w:rsidRPr="00084655">
        <w:t xml:space="preserve"> GER signature files include the spectra of both target and white reference. </w:t>
      </w:r>
    </w:p>
    <w:p w:rsidR="001310CE" w:rsidRPr="00084655" w:rsidRDefault="001310CE" w:rsidP="00A7583F">
      <w:pPr>
        <w:pStyle w:val="Body"/>
      </w:pPr>
      <w:r w:rsidRPr="00084655">
        <w:t xml:space="preserve">For more information on data links see </w:t>
      </w:r>
      <w:r w:rsidR="0059520E">
        <w:fldChar w:fldCharType="begin"/>
      </w:r>
      <w:r>
        <w:instrText xml:space="preserve"> REF _Ref153795826 \r \h </w:instrText>
      </w:r>
      <w:r w:rsidR="0059520E">
        <w:fldChar w:fldCharType="separate"/>
      </w:r>
      <w:r w:rsidR="002175E1">
        <w:t>6.2.1</w:t>
      </w:r>
      <w:r w:rsidR="0059520E">
        <w:fldChar w:fldCharType="end"/>
      </w:r>
      <w:r w:rsidRPr="00084655">
        <w:t xml:space="preserve"> </w:t>
      </w:r>
      <w:r w:rsidRPr="006B202C">
        <w:rPr>
          <w:rStyle w:val="DocActionChar"/>
        </w:rPr>
        <w:t>(%%% No info in ASD section</w:t>
      </w:r>
      <w:r>
        <w:rPr>
          <w:rStyle w:val="DocActionChar"/>
        </w:rPr>
        <w:t xml:space="preserve">, should it be </w:t>
      </w:r>
      <w:r w:rsidR="00E10D8B">
        <w:rPr>
          <w:rStyle w:val="DocActionChar"/>
        </w:rPr>
        <w:t xml:space="preserve">reference to </w:t>
      </w:r>
      <w:r>
        <w:rPr>
          <w:rStyle w:val="DocActionChar"/>
        </w:rPr>
        <w:t>following section GER?</w:t>
      </w:r>
      <w:r w:rsidRPr="006B202C">
        <w:rPr>
          <w:rStyle w:val="DocActionChar"/>
        </w:rPr>
        <w:t>)</w:t>
      </w:r>
      <w:r>
        <w:t xml:space="preserve"> </w:t>
      </w:r>
      <w:r w:rsidRPr="00084655">
        <w:t xml:space="preserve">and </w:t>
      </w:r>
      <w:r w:rsidR="0059520E">
        <w:fldChar w:fldCharType="begin"/>
      </w:r>
      <w:r>
        <w:instrText xml:space="preserve"> REF _Ref153794273 \r \h </w:instrText>
      </w:r>
      <w:r w:rsidR="0059520E">
        <w:fldChar w:fldCharType="separate"/>
      </w:r>
      <w:r w:rsidR="002175E1">
        <w:t>6.5.2.7.2</w:t>
      </w:r>
      <w:r w:rsidR="0059520E">
        <w:fldChar w:fldCharType="end"/>
      </w:r>
      <w:r w:rsidRPr="00084655">
        <w:t>.</w:t>
      </w:r>
    </w:p>
    <w:p w:rsidR="001310CE" w:rsidRDefault="001310CE" w:rsidP="00A7583F">
      <w:pPr>
        <w:pStyle w:val="Body"/>
      </w:pPr>
      <w:r w:rsidRPr="00084655">
        <w:t xml:space="preserve">SPECCHIO </w:t>
      </w:r>
      <w:r w:rsidR="00E10D8B">
        <w:t>refers to</w:t>
      </w:r>
      <w:r>
        <w:t xml:space="preserve"> data link information</w:t>
      </w:r>
      <w:r w:rsidR="00E10D8B">
        <w:t xml:space="preserve"> in some of its operations</w:t>
      </w:r>
      <w:r>
        <w:t>, for</w:t>
      </w:r>
      <w:r w:rsidRPr="00084655">
        <w:t xml:space="preserve"> </w:t>
      </w:r>
      <w:r>
        <w:t>example</w:t>
      </w:r>
      <w:r w:rsidRPr="00084655">
        <w:t xml:space="preserve"> </w:t>
      </w:r>
      <w:r>
        <w:t xml:space="preserve">the </w:t>
      </w:r>
      <w:r w:rsidRPr="00084655">
        <w:t>automatic calculation of reflectance from target and reference radiances.</w:t>
      </w:r>
    </w:p>
    <w:p w:rsidR="001310CE" w:rsidRPr="00084655" w:rsidRDefault="001310CE" w:rsidP="0080641E">
      <w:pPr>
        <w:pStyle w:val="Heading2"/>
      </w:pPr>
      <w:bookmarkStart w:id="130" w:name="_Ref153696358"/>
      <w:bookmarkStart w:id="131" w:name="_Toc355280346"/>
      <w:bookmarkStart w:id="132" w:name="_Toc355769283"/>
      <w:r w:rsidRPr="00084655">
        <w:t>Sensors and Instruments</w:t>
      </w:r>
      <w:bookmarkEnd w:id="130"/>
      <w:bookmarkEnd w:id="131"/>
      <w:bookmarkEnd w:id="132"/>
    </w:p>
    <w:p w:rsidR="001310CE" w:rsidRDefault="001310CE" w:rsidP="00A7583F">
      <w:pPr>
        <w:pStyle w:val="Body"/>
      </w:pPr>
      <w:r w:rsidRPr="00084655">
        <w:t xml:space="preserve">SPECCHIO defines </w:t>
      </w:r>
      <w:r w:rsidR="00E0577E">
        <w:t>S</w:t>
      </w:r>
      <w:r w:rsidRPr="00084655">
        <w:t xml:space="preserve">ensors and </w:t>
      </w:r>
      <w:r w:rsidR="00E0577E">
        <w:t>I</w:t>
      </w:r>
      <w:r w:rsidRPr="00084655">
        <w:t>nstruments</w:t>
      </w:r>
      <w:r w:rsidR="00E0577E">
        <w:t>, which</w:t>
      </w:r>
      <w:r w:rsidRPr="00084655">
        <w:t xml:space="preserve"> are modelled as two different entities in the database.</w:t>
      </w:r>
    </w:p>
    <w:p w:rsidR="00243D76" w:rsidRPr="00084655" w:rsidRDefault="00243D76" w:rsidP="00243D76">
      <w:pPr>
        <w:pStyle w:val="DocAction"/>
      </w:pPr>
      <w:r>
        <w:t>%%% Maybe a diagram describing sensors, instruments and calibrations and their linkages could be helpful here. A sort of Booch diagram.</w:t>
      </w:r>
    </w:p>
    <w:p w:rsidR="001310CE" w:rsidRDefault="00E0577E" w:rsidP="00E0577E">
      <w:pPr>
        <w:pStyle w:val="HangingIndent"/>
      </w:pPr>
      <w:r>
        <w:t>Sensor</w:t>
      </w:r>
      <w:r>
        <w:tab/>
        <w:t>A</w:t>
      </w:r>
      <w:r w:rsidR="001310CE" w:rsidRPr="00084655">
        <w:t xml:space="preserve"> physical setup of sensors, i.e. number of channels, average wavelength and FWHM per channel, sensor type number (usually a code given by the manufacturer, e.g. 4 for ASD FSFR sensor). Sensors are defined only once in the database. </w:t>
      </w:r>
      <w:r w:rsidRPr="00E0577E">
        <w:rPr>
          <w:rStyle w:val="DocActionChar"/>
        </w:rPr>
        <w:t>%%% Would this also be a Sensor type”, as referred below, or a “Instrument model”?</w:t>
      </w:r>
    </w:p>
    <w:p w:rsidR="001310CE" w:rsidRPr="00084655" w:rsidRDefault="001310CE" w:rsidP="00E0577E">
      <w:pPr>
        <w:pStyle w:val="HangingIndent"/>
      </w:pPr>
      <w:r w:rsidRPr="00084655">
        <w:t>Instrument</w:t>
      </w:r>
      <w:r w:rsidR="00E0577E">
        <w:tab/>
        <w:t>E</w:t>
      </w:r>
      <w:r w:rsidRPr="00084655">
        <w:t xml:space="preserve">xisting instances of a certain sensor type. There can be several different instruments that are all of one sensor type. Instruments also have a defined owner and a history of calibrations. </w:t>
      </w:r>
    </w:p>
    <w:p w:rsidR="001310CE" w:rsidRDefault="001310CE" w:rsidP="00A7583F">
      <w:pPr>
        <w:pStyle w:val="Body"/>
      </w:pPr>
      <w:r w:rsidRPr="00084655">
        <w:t xml:space="preserve">Consider the example of a GER 3700 instrument: this instrument is an instance of a GER 3700 sensor. The sensor defines the average wavelength per channel. As long as no calibration for the instrument has been entered into the database the channels defined in the sensor will be used for plotting and exporting spectral data. When calibrations are entered for instruments they override the sensor specifications. For further information please refer to </w:t>
      </w:r>
      <w:sdt>
        <w:sdtPr>
          <w:id w:val="12084321"/>
          <w:citation/>
        </w:sdtPr>
        <w:sdtContent>
          <w:r w:rsidR="0059520E">
            <w:fldChar w:fldCharType="begin"/>
          </w:r>
          <w:r w:rsidR="00E0577E">
            <w:rPr>
              <w:lang w:val="en-AU"/>
            </w:rPr>
            <w:instrText xml:space="preserve"> CITATION Hün07 \l 3081 </w:instrText>
          </w:r>
          <w:r w:rsidR="0059520E">
            <w:fldChar w:fldCharType="separate"/>
          </w:r>
          <w:r w:rsidR="002175E1" w:rsidRPr="002175E1">
            <w:rPr>
              <w:noProof/>
              <w:lang w:val="en-AU"/>
            </w:rPr>
            <w:t>[2]</w:t>
          </w:r>
          <w:r w:rsidR="0059520E">
            <w:fldChar w:fldCharType="end"/>
          </w:r>
        </w:sdtContent>
      </w:sdt>
      <w:r w:rsidR="00E0577E">
        <w:t xml:space="preserve"> </w:t>
      </w:r>
      <w:r w:rsidR="00E0577E" w:rsidRPr="00243D76">
        <w:rPr>
          <w:rStyle w:val="DocActionChar"/>
        </w:rPr>
        <w:t>%%% Check this reference. It could be one of three. Even better, remove the need for it, because these references are all references to info which should be in this document</w:t>
      </w:r>
      <w:r w:rsidRPr="00084655">
        <w:t xml:space="preserve">. </w:t>
      </w:r>
    </w:p>
    <w:p w:rsidR="001310CE" w:rsidRPr="00084655"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1310CE" w:rsidRDefault="001310CE" w:rsidP="0049064B">
      <w:pPr>
        <w:pStyle w:val="Heading2"/>
      </w:pPr>
      <w:bookmarkStart w:id="133" w:name="_Ref354072820"/>
      <w:bookmarkStart w:id="134" w:name="_Ref354072822"/>
      <w:bookmarkStart w:id="135" w:name="_Toc355280347"/>
      <w:bookmarkStart w:id="136" w:name="_Toc355769284"/>
      <w:r w:rsidRPr="00084655">
        <w:t>Metadata</w:t>
      </w:r>
      <w:bookmarkEnd w:id="133"/>
      <w:bookmarkEnd w:id="134"/>
      <w:bookmarkEnd w:id="135"/>
      <w:bookmarkEnd w:id="136"/>
    </w:p>
    <w:p w:rsidR="001310CE" w:rsidRDefault="001310CE" w:rsidP="00A7583F">
      <w:pPr>
        <w:pStyle w:val="Body"/>
      </w:pPr>
      <w:r>
        <w:t>Specchio allows Users to store metadata about the data they have uploaded into Specchio Campaigns. It is stored at two levels: Campaign Related Metadata and Spectrum Related Metadata.</w:t>
      </w:r>
    </w:p>
    <w:p w:rsidR="001310CE" w:rsidRDefault="001310CE" w:rsidP="00A7583F">
      <w:pPr>
        <w:pStyle w:val="Body"/>
      </w:pPr>
      <w:r>
        <w:t>For more information on the metadata parameters supported by SPECCHIO please refer to</w:t>
      </w:r>
      <w:r w:rsidRPr="00084655">
        <w:t xml:space="preserve"> Hüni et al.</w:t>
      </w:r>
      <w:r w:rsidR="0059520E" w:rsidRPr="00084655">
        <w:fldChar w:fldCharType="begin"/>
      </w:r>
      <w:r>
        <w:instrText xml:space="preserve"> ADDIN EN.CITE &lt;EndNote&gt;&lt;Cite ExcludeAuth="1"&gt;&lt;Author&gt;Hüni&lt;/Author&gt;&lt;Year&gt;2007&lt;/Year&gt;&lt;RecNum&gt;220&lt;/RecNum&gt;&lt;record&gt;&lt;rec-number&gt;220&lt;/rec-number&gt;&lt;foreign-keys&gt;&lt;key app="EN" db-id="0svr2tdvgevw2ned2pb5tt5ur5tdf0savr9s"&gt;220&lt;/key&gt;&lt;/foreign-keys&gt;&lt;ref-type name="Conference Proceedings"&gt;10&lt;/ref-type&gt;&lt;contributors&gt;&lt;authors&gt;&lt;author&gt;Hüni, A.&lt;/author&gt;&lt;author&gt;Nieke, Jens&lt;/author&gt;&lt;author&gt;Schopfer, J.&lt;/author&gt;&lt;author&gt;Kneubühler, M.&lt;/author&gt;&lt;author&gt;Itten, Klaus&lt;/author&gt;&lt;/authors&gt;&lt;/contributors&gt;&lt;titles&gt;&lt;title&gt;Metadata of Spectral Data Collections&lt;/title&gt;&lt;secondary-title&gt;5th EARSeL Workshop on Imaging Spectroscopy&lt;/secondary-title&gt;&lt;/titles&gt;&lt;pages&gt;14&lt;/pages&gt;&lt;dates&gt;&lt;year&gt;2007&lt;/year&gt;&lt;pub-dates&gt;&lt;date&gt;23-25 April 2007&lt;/date&gt;&lt;/pub-dates&gt;&lt;/dates&gt;&lt;pub-location&gt;Bruges, Belgium&lt;/pub-location&gt;&lt;urls&gt;&lt;/urls&gt;&lt;/record&gt;&lt;/Cite&gt;&lt;/EndNote&gt;</w:instrText>
      </w:r>
      <w:r w:rsidR="0059520E" w:rsidRPr="00084655">
        <w:fldChar w:fldCharType="separate"/>
      </w:r>
      <w:r w:rsidRPr="00084655">
        <w:rPr>
          <w:noProof/>
        </w:rPr>
        <w:t>(2007)</w:t>
      </w:r>
      <w:r w:rsidR="0059520E" w:rsidRPr="00084655">
        <w:fldChar w:fldCharType="end"/>
      </w:r>
      <w:r>
        <w:t xml:space="preserve">.  </w:t>
      </w:r>
      <w:sdt>
        <w:sdtPr>
          <w:id w:val="12084322"/>
          <w:citation/>
        </w:sdtPr>
        <w:sdtContent>
          <w:r w:rsidR="0059520E">
            <w:fldChar w:fldCharType="begin"/>
          </w:r>
          <w:r w:rsidR="00243D76">
            <w:rPr>
              <w:lang w:val="en-AU"/>
            </w:rPr>
            <w:instrText xml:space="preserve"> CITATION Hün07 \l 3081 </w:instrText>
          </w:r>
          <w:r w:rsidR="0059520E">
            <w:fldChar w:fldCharType="separate"/>
          </w:r>
          <w:r w:rsidR="002175E1" w:rsidRPr="002175E1">
            <w:rPr>
              <w:noProof/>
              <w:lang w:val="en-AU"/>
            </w:rPr>
            <w:t>[2]</w:t>
          </w:r>
          <w:r w:rsidR="0059520E">
            <w:fldChar w:fldCharType="end"/>
          </w:r>
        </w:sdtContent>
      </w:sdt>
      <w:r w:rsidR="00243D76">
        <w:t xml:space="preserve"> </w:t>
      </w:r>
      <w:r w:rsidR="00243D76" w:rsidRPr="00243D76">
        <w:rPr>
          <w:rStyle w:val="DocActionChar"/>
        </w:rPr>
        <w:t>%%% Check this reference. It could be one of three. Even better, remove the need for it, because these references are all references to info which should be in this document</w:t>
      </w:r>
      <w:r w:rsidR="00243D76">
        <w:rPr>
          <w:rStyle w:val="DocActionChar"/>
        </w:rPr>
        <w:t xml:space="preserve"> </w:t>
      </w:r>
      <w:r w:rsidRPr="00CF7394">
        <w:rPr>
          <w:rStyle w:val="DocActionChar"/>
        </w:rPr>
        <w:t>%%%</w:t>
      </w:r>
      <w:r>
        <w:rPr>
          <w:rStyle w:val="DocActionChar"/>
        </w:rPr>
        <w:t xml:space="preserve"> </w:t>
      </w:r>
      <w:r w:rsidR="00243D76">
        <w:rPr>
          <w:rStyle w:val="DocActionChar"/>
        </w:rPr>
        <w:t>Can I see the</w:t>
      </w:r>
      <w:r w:rsidRPr="00CF7394">
        <w:rPr>
          <w:rStyle w:val="DocActionChar"/>
        </w:rPr>
        <w:t>s</w:t>
      </w:r>
      <w:r w:rsidR="00243D76">
        <w:rPr>
          <w:rStyle w:val="DocActionChar"/>
        </w:rPr>
        <w:t>e three</w:t>
      </w:r>
      <w:r w:rsidRPr="00CF7394">
        <w:rPr>
          <w:rStyle w:val="DocActionChar"/>
        </w:rPr>
        <w:t xml:space="preserve"> reference</w:t>
      </w:r>
      <w:r w:rsidR="00243D76">
        <w:rPr>
          <w:rStyle w:val="DocActionChar"/>
        </w:rPr>
        <w:t>s</w:t>
      </w:r>
      <w:r w:rsidRPr="00CF7394">
        <w:rPr>
          <w:rStyle w:val="DocActionChar"/>
        </w:rPr>
        <w:t>?</w:t>
      </w:r>
      <w:r w:rsidR="00243D76">
        <w:rPr>
          <w:rStyle w:val="DocActionChar"/>
        </w:rPr>
        <w:t xml:space="preserve"> Ask Andy.</w:t>
      </w:r>
    </w:p>
    <w:p w:rsidR="001310CE" w:rsidRDefault="001310CE" w:rsidP="00A7583F">
      <w:pPr>
        <w:pStyle w:val="Heading3"/>
      </w:pPr>
      <w:bookmarkStart w:id="137" w:name="_Ref354084379"/>
      <w:bookmarkStart w:id="138" w:name="_Ref354084382"/>
      <w:bookmarkStart w:id="139" w:name="_Toc355280348"/>
      <w:bookmarkStart w:id="140" w:name="_Toc355769285"/>
      <w:r>
        <w:t>Campaign Related Metadata</w:t>
      </w:r>
      <w:bookmarkEnd w:id="137"/>
      <w:bookmarkEnd w:id="138"/>
      <w:bookmarkEnd w:id="139"/>
      <w:bookmarkEnd w:id="140"/>
    </w:p>
    <w:p w:rsidR="001310CE" w:rsidRDefault="001310CE" w:rsidP="00A7583F">
      <w:pPr>
        <w:pStyle w:val="Body"/>
      </w:pPr>
      <w:r>
        <w:t>The following metadata can be set for each Campaign.</w:t>
      </w:r>
    </w:p>
    <w:tbl>
      <w:tblPr>
        <w:tblStyle w:val="TableSimple"/>
        <w:tblW w:w="0" w:type="auto"/>
        <w:tblInd w:w="817" w:type="dxa"/>
        <w:tblLook w:val="04A0"/>
      </w:tblPr>
      <w:tblGrid>
        <w:gridCol w:w="1828"/>
        <w:gridCol w:w="6926"/>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310CE" w:rsidP="00305207">
            <w:pPr>
              <w:pStyle w:val="TableText"/>
            </w:pPr>
            <w:r w:rsidRPr="00084655">
              <w:t xml:space="preserve">This </w:t>
            </w:r>
            <w:r>
              <w:t>value should be</w:t>
            </w:r>
            <w:r w:rsidRPr="00084655">
              <w:t xml:space="preserve"> changed if the </w:t>
            </w:r>
            <w:r>
              <w:t>C</w:t>
            </w:r>
            <w:r w:rsidRPr="00084655">
              <w:t xml:space="preserve">ampaign folder was shifted on </w:t>
            </w:r>
            <w:r>
              <w:t>your computer after the uploading</w:t>
            </w:r>
            <w:r w:rsidRPr="00084655">
              <w:t xml:space="preserve"> of the </w:t>
            </w:r>
            <w:r>
              <w:t>C</w:t>
            </w:r>
            <w:r w:rsidRPr="00084655">
              <w:t>ampaign.</w:t>
            </w:r>
            <w:r>
              <w:t xml:space="preserve"> It will assist if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305207">
            <w:pPr>
              <w:pStyle w:val="TableText"/>
            </w:pPr>
            <w:r>
              <w:t>A list of Users of this Specchio database who have permission to modify this Campaign.</w:t>
            </w:r>
          </w:p>
        </w:tc>
      </w:tr>
    </w:tbl>
    <w:p w:rsidR="001310CE" w:rsidRDefault="001310CE" w:rsidP="00A7583F">
      <w:pPr>
        <w:pStyle w:val="Heading3"/>
      </w:pPr>
      <w:bookmarkStart w:id="141" w:name="_Ref354084522"/>
      <w:bookmarkStart w:id="142" w:name="_Ref354084526"/>
      <w:bookmarkStart w:id="143" w:name="_Toc355280349"/>
      <w:bookmarkStart w:id="144" w:name="_Toc355769286"/>
      <w:r>
        <w:t>Spectrum Related Metadata</w:t>
      </w:r>
      <w:bookmarkEnd w:id="141"/>
      <w:bookmarkEnd w:id="142"/>
      <w:bookmarkEnd w:id="143"/>
      <w:bookmarkEnd w:id="144"/>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fields for </w:t>
      </w:r>
      <w:r w:rsidR="002B10D8">
        <w:t>each Spectrum it uploads. Once uploaded, this Metadata can be viewed, edited or added to, as described later in this User Guide.</w:t>
      </w:r>
    </w:p>
    <w:p w:rsidR="002B10D8" w:rsidRDefault="002B10D8" w:rsidP="00A7583F">
      <w:pPr>
        <w:pStyle w:val="Body"/>
      </w:pPr>
      <w:r>
        <w:t>Similar Metadata are grouped into sections to facilitate management.</w:t>
      </w:r>
    </w:p>
    <w:p w:rsidR="001310CE" w:rsidRDefault="001310CE" w:rsidP="00A7583F">
      <w:pPr>
        <w:pStyle w:val="Body"/>
      </w:pPr>
      <w:r>
        <w:t>Th</w:t>
      </w:r>
      <w:r w:rsidR="002B10D8">
        <w:t>is section lists the M</w:t>
      </w:r>
      <w:r>
        <w:t xml:space="preserve">etadata </w:t>
      </w:r>
      <w:r w:rsidR="002B10D8">
        <w:t xml:space="preserve">fields which </w:t>
      </w:r>
      <w:r>
        <w:t xml:space="preserve">can be </w:t>
      </w:r>
      <w:r w:rsidR="002B10D8">
        <w:t>stored</w:t>
      </w:r>
      <w:r>
        <w:t xml:space="preserve"> for each individual Spectrum.</w:t>
      </w:r>
      <w:r w:rsidR="002B10D8">
        <w:t xml:space="preserve"> </w:t>
      </w:r>
      <w:r w:rsidR="00A30980">
        <w:t xml:space="preserve">Users cannot enter Metadata except into these already defined fields. If new Metadata fields are required, they can generally be defined easily. Contact your System Administrator with a detailed description of the Metadata field you need added and a specification for the data that it can contain. </w:t>
      </w:r>
    </w:p>
    <w:p w:rsidR="009E2A7E" w:rsidRDefault="009E2A7E" w:rsidP="009E2A7E">
      <w:pPr>
        <w:pStyle w:val="DocAction"/>
      </w:pPr>
      <w:r>
        <w:t>%%%% There is a help function which explains all metadata which explains it all. Andy will send Excel spreadsheet</w:t>
      </w:r>
      <w:r w:rsidR="00C90EF8">
        <w:t xml:space="preserve"> </w:t>
      </w:r>
      <w:r>
        <w:t>which explains it all in good detail</w:t>
      </w:r>
      <w:r w:rsidR="00C90EF8">
        <w:t xml:space="preserve"> (received 1/5 – review it)</w:t>
      </w:r>
      <w:r>
        <w:t>.</w:t>
      </w:r>
      <w:r w:rsidR="00493F81">
        <w:t xml:space="preserve"> This does mostly not detail what it’s for nor units, but it does give the expected format (e.g. fl pt vs. string vs. </w:t>
      </w:r>
      <w:del w:id="145" w:author="Peter Roberts" w:date="2013-05-08T09:19:00Z">
        <w:r w:rsidR="00493F81">
          <w:delText>int)</w:delText>
        </w:r>
      </w:del>
      <w:ins w:id="146" w:author="Peter Roberts" w:date="2013-05-08T09:19:00Z">
        <w:r w:rsidR="00493F81">
          <w:t>int)</w:t>
        </w:r>
        <w:r w:rsidR="000F2D03">
          <w:t>, but that’s obvious from the app anyhow.</w:t>
        </w:r>
      </w:ins>
    </w:p>
    <w:p w:rsidR="001310CE" w:rsidRDefault="001310CE" w:rsidP="00A7583F">
      <w:pPr>
        <w:pStyle w:val="Body"/>
        <w:rPr>
          <w:rStyle w:val="Strong"/>
        </w:rPr>
      </w:pPr>
      <w:r w:rsidRPr="009F280F">
        <w:rPr>
          <w:rStyle w:val="Strong"/>
        </w:rPr>
        <w:t>Campaign Details</w:t>
      </w:r>
    </w:p>
    <w:p w:rsidR="00C90EF8" w:rsidRDefault="00C90EF8" w:rsidP="00C90EF8">
      <w:pPr>
        <w:pStyle w:val="Body"/>
      </w:pPr>
      <w:r>
        <w:t xml:space="preserve">These metadata fields are not intended for general use. Some formats for spectrum files contain </w:t>
      </w:r>
      <w:r w:rsidR="002B10D8">
        <w:t>C</w:t>
      </w:r>
      <w:r>
        <w:t>ampaign</w:t>
      </w:r>
      <w:r w:rsidR="002B10D8">
        <w:t>-related</w:t>
      </w:r>
      <w:r>
        <w:t xml:space="preserve"> information, particularly HDF formatted files. When spectrum files of these formats are loaded, the Campaign</w:t>
      </w:r>
      <w:r w:rsidR="002B10D8">
        <w:t>-</w:t>
      </w:r>
      <w:r>
        <w:t>related metadata that they contain is loaded into these fields</w:t>
      </w:r>
      <w:r w:rsidR="002B10D8">
        <w:t xml:space="preserve">. This allows you to review it </w:t>
      </w:r>
      <w:r>
        <w:t>and, if necessary, manually transfer</w:t>
      </w:r>
      <w:r w:rsidR="002B10D8">
        <w:t xml:space="preserve"> it</w:t>
      </w:r>
      <w:r>
        <w:t xml:space="preserve"> to the Campaign-related metadata fields</w:t>
      </w:r>
      <w:r w:rsidR="002B10D8">
        <w:t xml:space="preserve"> described in section </w:t>
      </w:r>
      <w:fldSimple w:instr=" REF _Ref354084379 \r \h  \* MERGEFORMAT ">
        <w:r w:rsidR="002175E1" w:rsidRPr="002175E1">
          <w:rPr>
            <w:rStyle w:val="CrossReference"/>
          </w:rPr>
          <w:t>3.10.1</w:t>
        </w:r>
      </w:fldSimple>
      <w:r w:rsidR="002B10D8" w:rsidRPr="002B10D8">
        <w:rPr>
          <w:rStyle w:val="CrossReference"/>
        </w:rPr>
        <w:t xml:space="preserve"> </w:t>
      </w:r>
      <w:fldSimple w:instr=" REF _Ref354084379 \h  \* MERGEFORMAT ">
        <w:r w:rsidR="002175E1" w:rsidRPr="002175E1">
          <w:rPr>
            <w:rStyle w:val="CrossReference"/>
          </w:rPr>
          <w:t>Campaign Related Metadata</w:t>
        </w:r>
      </w:fldSimple>
      <w:r>
        <w:t>.</w:t>
      </w:r>
    </w:p>
    <w:p w:rsidR="00C90EF8" w:rsidRPr="00C90EF8" w:rsidRDefault="00C90EF8" w:rsidP="00C90EF8">
      <w:pPr>
        <w:pStyle w:val="Body"/>
      </w:pPr>
      <w:r>
        <w:t xml:space="preserve">It is not recommended to </w:t>
      </w:r>
      <w:r w:rsidR="002B10D8">
        <w:t xml:space="preserve">otherwise </w:t>
      </w:r>
      <w:r>
        <w:t>enter Campaign metadata into these Spectrum-related metadata fields.</w:t>
      </w:r>
      <w:r w:rsidR="002B10D8">
        <w:t xml:space="preserve"> Instead, use the Campaign Metadata fields described in section </w:t>
      </w:r>
      <w:fldSimple w:instr=" REF _Ref354084379 \r \h  \* MERGEFORMAT ">
        <w:r w:rsidR="002175E1" w:rsidRPr="002175E1">
          <w:rPr>
            <w:rStyle w:val="CrossReference"/>
          </w:rPr>
          <w:t>3.10.1</w:t>
        </w:r>
      </w:fldSimple>
      <w:r w:rsidR="002B10D8" w:rsidRPr="002B10D8">
        <w:rPr>
          <w:rStyle w:val="CrossReference"/>
        </w:rPr>
        <w:t xml:space="preserve"> </w:t>
      </w:r>
      <w:fldSimple w:instr=" REF _Ref354084379 \h  \* MERGEFORMAT ">
        <w:r w:rsidR="002175E1" w:rsidRPr="002175E1">
          <w:rPr>
            <w:rStyle w:val="CrossReference"/>
          </w:rPr>
          <w:t>Campaign Related Metadata</w:t>
        </w:r>
      </w:fldSimple>
      <w:r w:rsidR="002B10D8">
        <w:t>.</w:t>
      </w:r>
    </w:p>
    <w:tbl>
      <w:tblPr>
        <w:tblStyle w:val="TableGrid"/>
        <w:tblW w:w="0" w:type="auto"/>
        <w:tblInd w:w="817" w:type="dxa"/>
        <w:tblLook w:val="04A0"/>
      </w:tblPr>
      <w:tblGrid>
        <w:gridCol w:w="1501"/>
        <w:gridCol w:w="7253"/>
      </w:tblGrid>
      <w:tr w:rsidR="0079636E" w:rsidTr="00305207">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1310CE" w:rsidRDefault="001310CE" w:rsidP="0079636E">
            <w:pPr>
              <w:pStyle w:val="TableText"/>
            </w:pPr>
            <w:r>
              <w:t xml:space="preserve">[Alpha string] </w:t>
            </w:r>
            <w:r w:rsidR="00C90EF8">
              <w:t xml:space="preserve">Copied from the Agency Code field </w:t>
            </w:r>
            <w:r w:rsidR="0079636E">
              <w:t>if it is set in the related spectrum file</w:t>
            </w:r>
            <w:r w:rsidR="00C90EF8">
              <w:t xml:space="preserve"> </w:t>
            </w:r>
            <w:r w:rsidR="0079636E">
              <w:t xml:space="preserve">(particularly HDF files) </w:t>
            </w:r>
            <w:r w:rsidR="00C90EF8">
              <w:t xml:space="preserve">when </w:t>
            </w:r>
            <w:r w:rsidR="0079636E">
              <w:t>it is</w:t>
            </w:r>
            <w:r w:rsidR="00C90EF8">
              <w:t xml:space="preserve"> loaded.</w:t>
            </w:r>
          </w:p>
        </w:tc>
      </w:tr>
      <w:tr w:rsidR="0079636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79636E">
            <w:pPr>
              <w:pStyle w:val="TableText"/>
            </w:pPr>
            <w:r>
              <w:t>[</w:t>
            </w:r>
            <w:r w:rsidRPr="009F280F">
              <w:t>Alpha string</w:t>
            </w:r>
            <w:r>
              <w:t>]</w:t>
            </w:r>
            <w:r w:rsidRPr="009F280F">
              <w:t xml:space="preserve"> </w:t>
            </w:r>
            <w:r w:rsidR="0079636E">
              <w:t xml:space="preserve">Copied from the Campaign Name field if it is set in the related spectrum file (particularly HDF files) when it is loaded. </w:t>
            </w:r>
          </w:p>
        </w:tc>
      </w:tr>
      <w:tr w:rsidR="0079636E" w:rsidTr="00305207">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1310CE" w:rsidRDefault="001310CE" w:rsidP="0079636E">
            <w:pPr>
              <w:pStyle w:val="TableText"/>
            </w:pPr>
            <w:r>
              <w:t>[Alpha string]</w:t>
            </w:r>
            <w:r w:rsidR="0079636E">
              <w:t xml:space="preserve"> Copied from the Project ID field if it is set in the related spectrum file (particularly HDF files) when it is loaded.</w:t>
            </w:r>
          </w:p>
        </w:tc>
      </w:tr>
    </w:tbl>
    <w:p w:rsidR="001310CE" w:rsidRDefault="001310CE" w:rsidP="00A7583F">
      <w:pPr>
        <w:pStyle w:val="Body"/>
        <w:rPr>
          <w:rStyle w:val="Strong"/>
        </w:rPr>
      </w:pPr>
      <w:r w:rsidRPr="009F280F">
        <w:rPr>
          <w:rStyle w:val="Strong"/>
        </w:rPr>
        <w:t>Data Portal</w:t>
      </w:r>
    </w:p>
    <w:p w:rsidR="001310CE" w:rsidRDefault="001310CE" w:rsidP="00A7583F">
      <w:pPr>
        <w:pStyle w:val="Body"/>
        <w:rPr>
          <w:rStyle w:val="DocActionChar"/>
        </w:rPr>
      </w:pPr>
      <w:r w:rsidRPr="00245A33">
        <w:t xml:space="preserve">These metadata relate to the Publishing of the Spectrum on the Australian National Data S%%% system. </w:t>
      </w:r>
      <w:r w:rsidRPr="00245A33">
        <w:rPr>
          <w:rStyle w:val="DocActionChar"/>
        </w:rPr>
        <w:t>%%% Why is it here and not in the Campaign level, as Campaigns are published, not Spect</w:t>
      </w:r>
      <w:r>
        <w:rPr>
          <w:rStyle w:val="DocActionChar"/>
        </w:rPr>
        <w:t>r</w:t>
      </w:r>
      <w:r w:rsidRPr="00245A33">
        <w:rPr>
          <w:rStyle w:val="DocActionChar"/>
        </w:rPr>
        <w:t>a, and what happens if you change it for just one Spectrum. Explain this here.</w:t>
      </w:r>
    </w:p>
    <w:p w:rsidR="009E2A7E" w:rsidRPr="00245A33" w:rsidRDefault="009E2A7E" w:rsidP="00A7583F">
      <w:pPr>
        <w:pStyle w:val="Body"/>
      </w:pPr>
      <w:r>
        <w:rPr>
          <w:rStyle w:val="DocActionChar"/>
        </w:rPr>
        <w:t>%%%% Nick says these fields should be set before publication for each spectrum.</w:t>
      </w:r>
    </w:p>
    <w:tbl>
      <w:tblPr>
        <w:tblStyle w:val="TableGrid"/>
        <w:tblW w:w="0" w:type="auto"/>
        <w:tblInd w:w="817" w:type="dxa"/>
        <w:tblLook w:val="04A0"/>
      </w:tblPr>
      <w:tblGrid>
        <w:gridCol w:w="1619"/>
        <w:gridCol w:w="7135"/>
      </w:tblGrid>
      <w:tr w:rsidR="009E2A7E" w:rsidTr="00305207">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1310CE" w:rsidP="00305207">
            <w:pPr>
              <w:pStyle w:val="TableText"/>
            </w:pPr>
            <w:r>
              <w:t>The ANDS Collection Key of the most recent Publication which included this Spectrum.</w:t>
            </w:r>
          </w:p>
          <w:p w:rsidR="001310CE" w:rsidRDefault="00F97784" w:rsidP="00F97784">
            <w:pPr>
              <w:pStyle w:val="DocAction"/>
            </w:pPr>
            <w:r>
              <w:t>%%% Possible to change it or add them, but just don’t.</w:t>
            </w:r>
          </w:p>
          <w:p w:rsidR="00F97784" w:rsidRDefault="00F97784" w:rsidP="00F97784">
            <w:pPr>
              <w:pStyle w:val="DocAction"/>
            </w:pPr>
            <w:r>
              <w:t>%%% It should list all publications, but this needs testing. Log in JIRA if it doesn’t.</w:t>
            </w:r>
          </w:p>
        </w:tc>
      </w:tr>
      <w:tr w:rsidR="009E2A7E" w:rsidTr="00305207">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1310CE" w:rsidRDefault="009E2A7E" w:rsidP="0079636E">
            <w:pPr>
              <w:pStyle w:val="DocAction"/>
            </w:pPr>
            <w:r>
              <w:t>%%%% Owner indicates who or what should be cited. It predates ANDS Publication. It fills in RIF-CS “Rights Statement” field.</w:t>
            </w:r>
          </w:p>
        </w:tc>
      </w:tr>
      <w:tr w:rsidR="009E2A7E" w:rsidTr="00305207">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310CE" w:rsidRDefault="001310CE" w:rsidP="0079636E">
            <w:pPr>
              <w:pStyle w:val="DocAction"/>
            </w:pPr>
            <w:r>
              <w:t>%%% Refer to the same website as DC20 did.</w:t>
            </w:r>
          </w:p>
        </w:tc>
      </w:tr>
    </w:tbl>
    <w:p w:rsidR="001310CE" w:rsidRDefault="001310CE" w:rsidP="00A7583F">
      <w:pPr>
        <w:pStyle w:val="Body"/>
        <w:rPr>
          <w:rStyle w:val="Strong"/>
        </w:rPr>
      </w:pPr>
      <w:r w:rsidRPr="009F280F">
        <w:rPr>
          <w:rStyle w:val="Strong"/>
        </w:rPr>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Grid"/>
        <w:tblW w:w="0" w:type="auto"/>
        <w:tblInd w:w="817" w:type="dxa"/>
        <w:tblLook w:val="04A0"/>
      </w:tblPr>
      <w:tblGrid>
        <w:gridCol w:w="1836"/>
        <w:gridCol w:w="6918"/>
      </w:tblGrid>
      <w:tr w:rsidR="001310CE" w:rsidTr="00305207">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305207">
            <w:pPr>
              <w:pStyle w:val="TableText"/>
            </w:pPr>
            <w:r>
              <w:t>[</w:t>
            </w:r>
            <w:r w:rsidRPr="00084655">
              <w:t>hPa</w:t>
            </w:r>
            <w:ins w:id="147" w:author="Peter" w:date="2013-05-08T09:19:00Z">
              <w:r w:rsidR="002935FF">
                <w:t xml:space="preserve"> %%%</w:t>
              </w:r>
              <w:r>
                <w:t>]</w:t>
              </w:r>
            </w:ins>
            <w:del w:id="148" w:author="Peter" w:date="2013-05-08T09:19:00Z">
              <w:r>
                <w:delText>]</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305207">
            <w:pPr>
              <w:pStyle w:val="TableText"/>
            </w:pPr>
            <w:r>
              <w:t>[</w:t>
            </w:r>
            <w:r w:rsidRPr="00084655">
              <w:t>degrees Celsius</w:t>
            </w:r>
            <w:ins w:id="149" w:author="Peter" w:date="2013-05-08T09:19:00Z">
              <w:r w:rsidR="002935FF">
                <w:t xml:space="preserve"> %%%</w:t>
              </w:r>
              <w:r>
                <w:t>]</w:t>
              </w:r>
            </w:ins>
            <w:del w:id="150" w:author="Peter" w:date="2013-05-08T09:19:00Z">
              <w:r>
                <w:delText>]</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F20CD9" w:rsidP="00F20CD9">
            <w:pPr>
              <w:pStyle w:val="DocAction"/>
            </w:pPr>
            <w:ins w:id="151" w:author="Peter Roberts" w:date="2013-05-08T09:19:00Z">
              <w:r>
                <w:t xml:space="preserve">%%%% </w:t>
              </w:r>
              <w:r w:rsidR="000F2D03">
                <w:t>Andy says</w:t>
              </w:r>
            </w:ins>
            <w:r w:rsidR="000F2D03">
              <w:t xml:space="preserve"> </w:t>
            </w:r>
            <w:r>
              <w:t xml:space="preserve">Octas are gone and a percentage cloud cover replaces it. </w:t>
            </w:r>
            <w:ins w:id="152" w:author="Peter" w:date="2013-05-08T09:19:00Z">
              <w:r w:rsidR="002935FF">
                <w:t>Floating point is required</w:t>
              </w:r>
            </w:ins>
            <w:del w:id="153" w:author="Peter" w:date="2013-05-08T09:19:00Z">
              <w:r>
                <w:delText>Check in program itself</w:delText>
              </w:r>
            </w:del>
            <w:r>
              <w:t>.</w:t>
            </w:r>
          </w:p>
        </w:tc>
      </w:tr>
      <w:tr w:rsidR="001310CE" w:rsidTr="00305207">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54" w:author="Peter" w:date="2013-05-08T09:19:00Z">
              <w:r>
                <w:t>[%</w:t>
              </w:r>
              <w:r w:rsidR="002935FF">
                <w:t xml:space="preserve"> </w:t>
              </w:r>
              <w:r w:rsidR="002935FF" w:rsidRPr="002935FF">
                <w:rPr>
                  <w:rStyle w:val="DocActionChar"/>
                </w:rPr>
                <w:t>%%%</w:t>
              </w:r>
              <w:r>
                <w:t>]</w:t>
              </w:r>
            </w:ins>
            <w:del w:id="155" w:author="Peter" w:date="2013-05-08T09:19:00Z">
              <w:r>
                <w:delText>[%]</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DF0182" w:rsidRDefault="002935FF">
            <w:pPr>
              <w:pStyle w:val="DocAction"/>
              <w:pPrChange w:id="156" w:author="Peter" w:date="2013-05-08T09:19:00Z">
                <w:pPr>
                  <w:pStyle w:val="TableText"/>
                </w:pPr>
              </w:pPrChange>
            </w:pPr>
            <w:ins w:id="157" w:author="Peter" w:date="2013-05-08T09:19:00Z">
              <w:r>
                <w:t>%%% String</w:t>
              </w:r>
            </w:ins>
          </w:p>
        </w:tc>
      </w:tr>
      <w:tr w:rsidR="001310CE" w:rsidTr="00305207">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1310CE" w:rsidRDefault="002935FF" w:rsidP="00305207">
            <w:pPr>
              <w:pStyle w:val="TableText"/>
              <w:rPr>
                <w:del w:id="158" w:author="Peter" w:date="2013-05-08T09:19:00Z"/>
              </w:rPr>
            </w:pPr>
            <w:ins w:id="159" w:author="Peter" w:date="2013-05-08T09:19:00Z">
              <w:r>
                <w:t>%%% Other doco says, “</w:t>
              </w:r>
            </w:ins>
            <w:r w:rsidR="001310CE" w:rsidRPr="00084655">
              <w:t>direction from where the wind originates in 45 degree steps: N, NE, E, SE, S, SW, W, NW</w:t>
            </w:r>
            <w:ins w:id="160" w:author="Peter" w:date="2013-05-08T09:19:00Z">
              <w:r>
                <w:t xml:space="preserve">” </w:t>
              </w:r>
            </w:ins>
          </w:p>
          <w:p w:rsidR="00DF0182" w:rsidRDefault="001310CE">
            <w:pPr>
              <w:pStyle w:val="DocAction"/>
              <w:pPrChange w:id="161" w:author="Peter" w:date="2013-05-08T09:19:00Z">
                <w:pPr>
                  <w:pStyle w:val="TableText"/>
                </w:pPr>
              </w:pPrChange>
            </w:pPr>
            <w:r>
              <w:t xml:space="preserve">%%% Bearing? You can </w:t>
            </w:r>
            <w:ins w:id="162" w:author="Peter" w:date="2013-05-08T09:19:00Z">
              <w:r w:rsidR="002935FF">
                <w:t xml:space="preserve">actually </w:t>
              </w:r>
            </w:ins>
            <w:r>
              <w:t>enter any fl pt number.</w:t>
            </w:r>
          </w:p>
        </w:tc>
      </w:tr>
      <w:tr w:rsidR="001310CE" w:rsidTr="00305207">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1310CE" w:rsidRDefault="001310CE" w:rsidP="00305207">
            <w:pPr>
              <w:pStyle w:val="TableText"/>
            </w:pPr>
            <w:r w:rsidRPr="00084655">
              <w:t>calm, breezy, windy, stormy</w:t>
            </w:r>
          </w:p>
          <w:p w:rsidR="00DF0182" w:rsidRDefault="001310CE">
            <w:pPr>
              <w:pStyle w:val="DocAction"/>
              <w:pPrChange w:id="163" w:author="Peter" w:date="2013-05-08T09:19:00Z">
                <w:pPr>
                  <w:pStyle w:val="TableText"/>
                </w:pPr>
              </w:pPrChange>
            </w:pPr>
            <w:r>
              <w:t>%%% But the app requires a fl pt number! Units? Way of estimating?</w:t>
            </w:r>
          </w:p>
        </w:tc>
      </w:tr>
    </w:tbl>
    <w:p w:rsidR="001310CE" w:rsidRDefault="001310CE" w:rsidP="00A7583F">
      <w:pPr>
        <w:pStyle w:val="Body"/>
        <w:rPr>
          <w:rStyle w:val="Strong"/>
        </w:rPr>
      </w:pPr>
      <w:r w:rsidRPr="009F280F">
        <w:rPr>
          <w:rStyle w:val="Strong"/>
        </w:rPr>
        <w:t>General</w:t>
      </w:r>
    </w:p>
    <w:p w:rsidR="001310CE" w:rsidRPr="00245A33" w:rsidRDefault="001310CE" w:rsidP="00A7583F">
      <w:pPr>
        <w:pStyle w:val="Body"/>
      </w:pPr>
      <w:r w:rsidRPr="00245A33">
        <w:t>This metadata group collects together information about the Spectrum’s file.</w:t>
      </w:r>
    </w:p>
    <w:tbl>
      <w:tblPr>
        <w:tblStyle w:val="TableGrid"/>
        <w:tblW w:w="0" w:type="auto"/>
        <w:tblInd w:w="817" w:type="dxa"/>
        <w:tblLook w:val="04A0"/>
      </w:tblPr>
      <w:tblGrid>
        <w:gridCol w:w="1607"/>
        <w:gridCol w:w="7147"/>
      </w:tblGrid>
      <w:tr w:rsidR="001310CE" w:rsidTr="00305207">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2935FF" w:rsidRDefault="001310CE" w:rsidP="00C96D90">
            <w:pPr>
              <w:pStyle w:val="TableText"/>
              <w:rPr>
                <w:ins w:id="164" w:author="Peter" w:date="2013-05-08T09:19:00Z"/>
              </w:rPr>
            </w:pPr>
            <w:r w:rsidRPr="00084655">
              <w:t>Capture date</w:t>
            </w:r>
            <w:r w:rsidR="00C96D90">
              <w:t xml:space="preserve"> and time</w:t>
            </w:r>
            <w:r w:rsidRPr="00084655">
              <w:t xml:space="preserve"> in 24h format (UTC)</w:t>
            </w:r>
            <w:r w:rsidR="00C96D90">
              <w:t>.</w:t>
            </w:r>
          </w:p>
          <w:p w:rsidR="001310CE" w:rsidRDefault="00C96D90" w:rsidP="00C96D90">
            <w:pPr>
              <w:pStyle w:val="TableText"/>
              <w:rPr>
                <w:del w:id="165" w:author="Peter" w:date="2013-05-08T09:19:00Z"/>
              </w:rPr>
            </w:pPr>
            <w:ins w:id="166" w:author="Peter" w:date="2013-05-08T09:19:00Z">
              <w:r>
                <w:t xml:space="preserve">If </w:t>
              </w:r>
              <w:r w:rsidR="002935FF">
                <w:t>the acquisition system’s</w:t>
              </w:r>
            </w:ins>
            <w:del w:id="167" w:author="Peter" w:date="2013-05-08T09:19:00Z">
              <w:r>
                <w:delText xml:space="preserve"> This</w:delText>
              </w:r>
            </w:del>
            <w:r>
              <w:t xml:space="preserve"> time </w:t>
            </w:r>
            <w:ins w:id="168" w:author="Peter" w:date="2013-05-08T09:19:00Z">
              <w:r w:rsidR="002935FF">
                <w:t>was</w:t>
              </w:r>
            </w:ins>
            <w:del w:id="169" w:author="Peter" w:date="2013-05-08T09:19:00Z">
              <w:r>
                <w:delText>is set from %%%. If this is</w:delText>
              </w:r>
            </w:del>
            <w:r>
              <w:t xml:space="preserve"> not set to UTC, </w:t>
            </w:r>
            <w:ins w:id="170" w:author="Peter" w:date="2013-05-08T09:19:00Z">
              <w:r w:rsidR="002935FF">
                <w:t>then</w:t>
              </w:r>
            </w:ins>
            <w:del w:id="171"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 </w:t>
            </w:r>
            <w:ins w:id="172" w:author="Peter" w:date="2013-05-08T09:19:00Z">
              <w:r w:rsidR="0059520E">
                <w:fldChar w:fldCharType="begin"/>
              </w:r>
              <w:r w:rsidR="00410625">
                <w:instrText xml:space="preserve"> REF _Ref157338239 \r \h  \* MERGEFORMAT </w:instrText>
              </w:r>
            </w:ins>
            <w:ins w:id="173" w:author="Peter" w:date="2013-05-08T09:19:00Z">
              <w:r w:rsidR="0059520E">
                <w:fldChar w:fldCharType="separate"/>
              </w:r>
            </w:ins>
            <w:r w:rsidR="002175E1" w:rsidRPr="002175E1">
              <w:rPr>
                <w:rStyle w:val="CrossReference"/>
              </w:rPr>
              <w:t>6.6</w:t>
            </w:r>
            <w:ins w:id="174" w:author="Peter" w:date="2013-05-08T09:19:00Z">
              <w:r w:rsidR="0059520E">
                <w:fldChar w:fldCharType="end"/>
              </w:r>
              <w:r w:rsidR="002935FF" w:rsidRPr="002935FF">
                <w:rPr>
                  <w:rStyle w:val="CrossReference"/>
                </w:rPr>
                <w:t xml:space="preserve"> </w:t>
              </w:r>
              <w:r w:rsidR="0059520E">
                <w:fldChar w:fldCharType="begin"/>
              </w:r>
              <w:r w:rsidR="00410625">
                <w:instrText xml:space="preserve"> REF _Ref157338239 \h  \* MERGEFORMAT </w:instrText>
              </w:r>
            </w:ins>
            <w:ins w:id="175" w:author="Peter" w:date="2013-05-08T09:19:00Z">
              <w:r w:rsidR="0059520E">
                <w:fldChar w:fldCharType="separate"/>
              </w:r>
            </w:ins>
            <w:r w:rsidR="002175E1" w:rsidRPr="002175E1">
              <w:rPr>
                <w:rStyle w:val="CrossReference"/>
              </w:rPr>
              <w:t>UTC Time Correction</w:t>
            </w:r>
            <w:ins w:id="176" w:author="Peter" w:date="2013-05-08T09:19:00Z">
              <w:r w:rsidR="0059520E">
                <w:fldChar w:fldCharType="end"/>
              </w:r>
              <w:r>
                <w:t>.</w:t>
              </w:r>
            </w:ins>
            <w:del w:id="177" w:author="Peter" w:date="2013-05-08T09:19:00Z">
              <w:r>
                <w:delText>%%%.</w:delText>
              </w:r>
            </w:del>
          </w:p>
          <w:p w:rsidR="00DF0182" w:rsidRDefault="00C96D90">
            <w:pPr>
              <w:pStyle w:val="TableText"/>
              <w:pPrChange w:id="178" w:author="Peter" w:date="2013-05-08T09:19:00Z">
                <w:pPr>
                  <w:pStyle w:val="DocAction"/>
                </w:pPr>
              </w:pPrChange>
            </w:pPr>
            <w:del w:id="179" w:author="Peter" w:date="2013-05-08T09:19:00Z">
              <w:r>
                <w:delText>%%% Is this ever correct at upload? Is it always set from the system time – client or server’s?</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Default="001310CE" w:rsidP="00305207">
            <w:pPr>
              <w:pStyle w:val="TableText"/>
            </w:pPr>
            <w:r>
              <w:t xml:space="preserve">[Alpha string] </w:t>
            </w:r>
            <w:r w:rsidRPr="00195485">
              <w:rPr>
                <w:rStyle w:val="DocActionChar"/>
              </w:rPr>
              <w:t>%%% Purpose?</w:t>
            </w:r>
          </w:p>
          <w:p w:rsidR="001310CE" w:rsidRDefault="001310CE" w:rsidP="00305207">
            <w:pPr>
              <w:pStyle w:val="TableText"/>
            </w:pPr>
            <w:r>
              <w:t>Specchio sets any</w:t>
            </w:r>
            <w:r w:rsidRPr="00084655">
              <w:t xml:space="preserve"> comments entered when capturing the spectrum (e.g. possible with ASD’s R3 capturing software)</w:t>
            </w:r>
            <w:r>
              <w:t xml:space="preserve"> into this field on spectrum upload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2935FF" w:rsidRDefault="002935FF" w:rsidP="002935FF">
            <w:pPr>
              <w:pStyle w:val="TableText"/>
              <w:rPr>
                <w:ins w:id="180" w:author="Peter" w:date="2013-05-08T09:19:00Z"/>
              </w:rPr>
            </w:pPr>
            <w:ins w:id="181" w:author="Peter" w:date="2013-05-08T09:19:00Z">
              <w:r>
                <w:t xml:space="preserve">This Attribute is compulsory. It will always be present. If no data is available, set it to </w:t>
              </w:r>
              <w:r w:rsidRPr="00EF56D8">
                <w:rPr>
                  <w:rStyle w:val="GUIWord"/>
                </w:rPr>
                <w:t>Nil</w:t>
              </w:r>
              <w:r>
                <w:t>.</w:t>
              </w:r>
            </w:ins>
          </w:p>
          <w:p w:rsidR="001310CE" w:rsidRDefault="001310CE" w:rsidP="00305207">
            <w:pPr>
              <w:pStyle w:val="TableText"/>
            </w:pPr>
            <w:r>
              <w:t>The format of the file from which this Spectrum was uploaded. It is selected from a dropdown list of supported file formats. (All Spectra are stored internally in the database in Specchio’s internal Spectrum format.)</w:t>
            </w:r>
          </w:p>
          <w:p w:rsidR="001310CE" w:rsidRDefault="001310CE" w:rsidP="00305207">
            <w:pPr>
              <w:pStyle w:val="TableText"/>
            </w:pPr>
            <w:r>
              <w:t>While this value can be changed, it is not advised.</w:t>
            </w:r>
          </w:p>
        </w:tc>
      </w:tr>
      <w:tr w:rsidR="001310CE" w:rsidTr="00305207">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1310CE" w:rsidP="00305207">
            <w:pPr>
              <w:pStyle w:val="TableText"/>
            </w:pPr>
            <w:r>
              <w:t>The name of the file from which this Spectrum was uploaded.</w:t>
            </w:r>
          </w:p>
          <w:p w:rsidR="001310CE" w:rsidRDefault="0079636E" w:rsidP="00305207">
            <w:pPr>
              <w:pStyle w:val="TableText"/>
            </w:pPr>
            <w:r>
              <w:t>Although</w:t>
            </w:r>
            <w:r w:rsidR="001310CE">
              <w:t xml:space="preserve"> this value can be changed, it is not advised. </w:t>
            </w:r>
            <w:r>
              <w:t xml:space="preserve">Changing it may result in duplicate </w:t>
            </w:r>
            <w:ins w:id="182" w:author="Peter" w:date="2013-05-08T09:19:00Z">
              <w:r w:rsidR="002935FF">
                <w:t>S</w:t>
              </w:r>
              <w:r>
                <w:t>pectra</w:t>
              </w:r>
            </w:ins>
            <w:del w:id="183" w:author="Peter" w:date="2013-05-08T09:19:00Z">
              <w:r>
                <w:delText>spectra</w:delText>
              </w:r>
            </w:del>
            <w:r>
              <w:t xml:space="preserve"> when a subsequent update load is performed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2935FF" w:rsidRDefault="001310CE" w:rsidP="00C96D90">
            <w:pPr>
              <w:pStyle w:val="TableText"/>
              <w:rPr>
                <w:ins w:id="184" w:author="Peter" w:date="2013-05-08T09:19:00Z"/>
              </w:rPr>
            </w:pPr>
            <w:r>
              <w:t xml:space="preserve">Date </w:t>
            </w:r>
            <w:r w:rsidRPr="00084655">
              <w:t>in 24h format</w:t>
            </w:r>
            <w:r>
              <w:t xml:space="preserve"> (system time) on which the spectrum was uploaded into the Specchio database.</w:t>
            </w:r>
            <w:ins w:id="185" w:author="Peter" w:date="2013-05-08T09:19:00Z">
              <w:r w:rsidR="00C96D90">
                <w:t xml:space="preserve"> </w:t>
              </w:r>
              <w:r w:rsidR="002935FF">
                <w:t>This value is automatically set when the Spectrum is uploaded to Specchio.</w:t>
              </w:r>
            </w:ins>
            <w:r w:rsidR="00587DC2">
              <w:t xml:space="preserve"> </w:t>
            </w:r>
            <w:r w:rsidR="00587DC2" w:rsidRPr="00587DC2">
              <w:rPr>
                <w:rStyle w:val="DocActionChar"/>
              </w:rPr>
              <w:t>%%% Is it set to the Specchio client’s time or the Specchio server’s time or UTC?</w:t>
            </w:r>
          </w:p>
          <w:p w:rsidR="001310CE" w:rsidRDefault="00C96D90" w:rsidP="00C96D90">
            <w:pPr>
              <w:pStyle w:val="TableText"/>
            </w:pPr>
            <w:del w:id="186"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187" w:author="Peter" w:date="2013-05-08T09:19:00Z">
              <w:r>
                <w:t>.</w:t>
              </w:r>
            </w:ins>
            <w:del w:id="188" w:author="Peter" w:date="2013-05-08T09:19:00Z">
              <w:r>
                <w:delText>.)</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EF56D8" w:rsidRDefault="00EF56D8" w:rsidP="00305207">
            <w:pPr>
              <w:pStyle w:val="TableText"/>
              <w:rPr>
                <w:ins w:id="189" w:author="Peter" w:date="2013-05-08T09:19:00Z"/>
              </w:rPr>
            </w:pPr>
            <w:ins w:id="190" w:author="Peter" w:date="2013-05-08T09:19:00Z">
              <w:r>
                <w:t xml:space="preserve">This Attribute is compulsory and cannot be deleted. If no data is available, set it to </w:t>
              </w:r>
              <w:r w:rsidRPr="00EF56D8">
                <w:rPr>
                  <w:rStyle w:val="GUIWord"/>
                </w:rPr>
                <w:t>Nil</w:t>
              </w:r>
              <w:r>
                <w:t>.</w:t>
              </w:r>
            </w:ins>
          </w:p>
          <w:p w:rsidR="001310CE" w:rsidRDefault="00121DE8" w:rsidP="00305207">
            <w:pPr>
              <w:pStyle w:val="TableText"/>
            </w:pPr>
            <w:ins w:id="191" w:author="Peter" w:date="2013-05-08T09:19:00Z">
              <w:r>
                <w:t>Describes the nature</w:t>
              </w:r>
            </w:ins>
            <w:del w:id="192" w:author="Peter" w:date="2013-05-08T09:19:00Z">
              <w:r w:rsidR="001310CE" w:rsidRPr="00084655">
                <w:delText>Name</w:delText>
              </w:r>
            </w:del>
            <w:r w:rsidR="001310CE" w:rsidRPr="00084655">
              <w:t xml:space="preserve"> of the </w:t>
            </w:r>
            <w:del w:id="193" w:author="Peter" w:date="2013-05-08T09:19:00Z">
              <w:r w:rsidR="001310CE" w:rsidRPr="00084655">
                <w:delText xml:space="preserve">spectral </w:delText>
              </w:r>
            </w:del>
            <w:r w:rsidR="001310CE" w:rsidRPr="00084655">
              <w:t>measurement</w:t>
            </w:r>
            <w:ins w:id="194" w:author="Peter" w:date="2013-05-08T09:19:00Z">
              <w:r>
                <w:t>. Select from the available options.</w:t>
              </w:r>
            </w:ins>
            <w:del w:id="195" w:author="Peter" w:date="2013-05-08T09:19:00Z">
              <w:r w:rsidR="001310CE" w:rsidRPr="00084655">
                <w:delText xml:space="preserve"> 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2B10D8" w:rsidRDefault="001310CE" w:rsidP="00305207">
            <w:pPr>
              <w:pStyle w:val="TableText"/>
            </w:pPr>
            <w:r>
              <w:t xml:space="preserve">[+ve int] </w:t>
            </w:r>
            <w:r w:rsidR="0079636E">
              <w:t xml:space="preserve">Some </w:t>
            </w:r>
            <w:r w:rsidR="002B10D8">
              <w:t xml:space="preserve">recording devices </w:t>
            </w:r>
            <w:ins w:id="196" w:author="Peter" w:date="2013-05-08T09:19:00Z">
              <w:r w:rsidR="00723D0B">
                <w:t xml:space="preserve">and file formats </w:t>
              </w:r>
            </w:ins>
            <w:r w:rsidR="002B10D8">
              <w:t>apply a number which is recorded in the Spectrum file</w:t>
            </w:r>
            <w:del w:id="197"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 Otherwise, </w:t>
            </w:r>
            <w:r w:rsidR="002B10D8" w:rsidRPr="00A028F3">
              <w:rPr>
                <w:rStyle w:val="DocActionChar"/>
              </w:rPr>
              <w:t>%%% what happ</w:t>
            </w:r>
            <w:r w:rsidR="00A028F3" w:rsidRPr="00A028F3">
              <w:rPr>
                <w:rStyle w:val="DocActionChar"/>
              </w:rPr>
              <w:t>ens?</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ins w:id="198" w:author="Peter" w:date="2013-05-08T09:19:00Z">
              <w:r w:rsidR="001310CE">
                <w:rPr>
                  <w:rStyle w:val="DocActionChar"/>
                  <w:i w:val="0"/>
                  <w:color w:val="auto"/>
                </w:rPr>
                <w:t xml:space="preserve"> </w:t>
              </w:r>
              <w:r w:rsidR="00723D0B">
                <w:rPr>
                  <w:rStyle w:val="DocActionChar"/>
                  <w:i w:val="0"/>
                  <w:color w:val="auto"/>
                </w:rPr>
                <w:t>The</w:t>
              </w:r>
            </w:ins>
            <w:r w:rsidR="001310CE">
              <w:rPr>
                <w:rStyle w:val="DocActionChar"/>
                <w:i w:val="0"/>
                <w:color w:val="auto"/>
              </w:rPr>
              <w:t xml:space="preserve"> Spectrum Numbers </w:t>
            </w:r>
            <w:ins w:id="199" w:author="Peter" w:date="2013-05-08T09:19:00Z">
              <w:r w:rsidR="00723D0B">
                <w:rPr>
                  <w:rStyle w:val="DocActionChar"/>
                  <w:i w:val="0"/>
                  <w:color w:val="auto"/>
                </w:rPr>
                <w:t xml:space="preserve">in this field </w:t>
              </w:r>
            </w:ins>
            <w:r w:rsidR="001310CE">
              <w:rPr>
                <w:rStyle w:val="DocActionChar"/>
                <w:i w:val="0"/>
                <w:color w:val="auto"/>
              </w:rPr>
              <w:t xml:space="preserve">are viewable only in the Metadata </w:t>
            </w:r>
            <w:ins w:id="200" w:author="Peter" w:date="2013-05-08T09:19:00Z">
              <w:r w:rsidR="001310CE">
                <w:rPr>
                  <w:rStyle w:val="DocActionChar"/>
                  <w:i w:val="0"/>
                  <w:color w:val="auto"/>
                </w:rPr>
                <w:t>Edit</w:t>
              </w:r>
              <w:r w:rsidR="00723D0B">
                <w:rPr>
                  <w:rStyle w:val="DocActionChar"/>
                  <w:i w:val="0"/>
                  <w:color w:val="auto"/>
                </w:rPr>
                <w:t>or</w:t>
              </w:r>
            </w:ins>
            <w:del w:id="201" w:author="Peter" w:date="2013-05-08T09:19:00Z">
              <w:r w:rsidR="001310CE">
                <w:rPr>
                  <w:rStyle w:val="DocActionChar"/>
                  <w:i w:val="0"/>
                  <w:color w:val="auto"/>
                </w:rPr>
                <w:delText>Edit</w:delText>
              </w:r>
            </w:del>
            <w:r w:rsidR="001310CE">
              <w:rPr>
                <w:rStyle w:val="DocActionChar"/>
                <w:i w:val="0"/>
                <w:color w:val="auto"/>
              </w:rPr>
              <w:t xml:space="preserve"> window and </w:t>
            </w:r>
            <w:ins w:id="202" w:author="Peter" w:date="2013-05-08T09:19:00Z">
              <w:r w:rsidR="00723D0B">
                <w:rPr>
                  <w:rStyle w:val="DocActionChar"/>
                  <w:i w:val="0"/>
                  <w:color w:val="auto"/>
                </w:rPr>
                <w:t xml:space="preserve">are </w:t>
              </w:r>
            </w:ins>
            <w:ins w:id="203" w:author="Peter Roberts" w:date="2013-05-08T09:19:00Z">
              <w:r w:rsidR="000F2D03">
                <w:rPr>
                  <w:rStyle w:val="DocActionChar"/>
                  <w:i w:val="0"/>
                  <w:color w:val="auto"/>
                </w:rPr>
                <w:t xml:space="preserve">can be used for spectrum </w:t>
              </w:r>
              <w:r w:rsidR="001310CE">
                <w:rPr>
                  <w:rStyle w:val="DocActionChar"/>
                  <w:i w:val="0"/>
                  <w:color w:val="auto"/>
                </w:rPr>
                <w:t>select</w:t>
              </w:r>
              <w:r w:rsidR="000F2D03">
                <w:rPr>
                  <w:rStyle w:val="DocActionChar"/>
                  <w:i w:val="0"/>
                  <w:color w:val="auto"/>
                </w:rPr>
                <w:t>ion</w:t>
              </w:r>
            </w:ins>
            <w:r w:rsidR="001310CE">
              <w:rPr>
                <w:rStyle w:val="DocActionChar"/>
                <w:i w:val="0"/>
                <w:color w:val="auto"/>
              </w:rPr>
              <w:t xml:space="preserve"> in the Query Builder.</w:t>
            </w:r>
          </w:p>
          <w:p w:rsidR="001310CE" w:rsidRDefault="001310CE" w:rsidP="00305207">
            <w:pPr>
              <w:pStyle w:val="TableText"/>
              <w:rPr>
                <w:rStyle w:val="DocActionChar"/>
                <w:i w:val="0"/>
                <w:color w:val="auto"/>
              </w:rPr>
            </w:pPr>
            <w:r>
              <w:rPr>
                <w:rStyle w:val="DocActionChar"/>
                <w:i w:val="0"/>
                <w:color w:val="auto"/>
              </w:rPr>
              <w:t>Spectrum Numbers can be changed in the Metadata Editor. Spectrum IDs cannot be changed.</w:t>
            </w:r>
          </w:p>
          <w:p w:rsidR="004D7399" w:rsidRDefault="004D7399" w:rsidP="00723D0B">
            <w:pPr>
              <w:pStyle w:val="DocAction"/>
              <w:rPr>
                <w:ins w:id="204" w:author="Peter" w:date="2013-05-08T09:19:00Z"/>
              </w:rPr>
            </w:pPr>
            <w:r w:rsidRPr="004D7399">
              <w:t xml:space="preserve">%%%% </w:t>
            </w:r>
            <w:ins w:id="205" w:author="Peter" w:date="2013-05-08T09:19:00Z">
              <w:r w:rsidR="00723D0B">
                <w:t xml:space="preserve">Some other doc says it’s </w:t>
              </w:r>
            </w:ins>
            <w:del w:id="206" w:author="Peter" w:date="2013-05-08T09:19:00Z">
              <w:r w:rsidR="0079636E">
                <w:delText xml:space="preserve">It should be </w:delText>
              </w:r>
            </w:del>
            <w:r w:rsidR="0079636E">
              <w:t>alpha</w:t>
            </w:r>
            <w:ins w:id="207" w:author="Peter" w:date="2013-05-08T09:19:00Z">
              <w:r w:rsidR="00723D0B">
                <w:t xml:space="preserve"> </w:t>
              </w:r>
            </w:ins>
            <w:del w:id="208" w:author="Peter" w:date="2013-05-08T09:19:00Z">
              <w:r w:rsidR="0079636E">
                <w:delText>-</w:delText>
              </w:r>
            </w:del>
            <w:r w:rsidR="0079636E">
              <w:t xml:space="preserve">numeric, </w:t>
            </w:r>
            <w:ins w:id="209" w:author="Peter" w:date="2013-05-08T09:19:00Z">
              <w:r w:rsidR="00723D0B">
                <w:t>but V3 supports only an integer. It can be –ve, but yet some other doc suggests it’s only +ve.</w:t>
              </w:r>
            </w:ins>
          </w:p>
          <w:p w:rsidR="004D7399" w:rsidRDefault="00723D0B" w:rsidP="00A028F3">
            <w:pPr>
              <w:pStyle w:val="DocAction"/>
            </w:pPr>
            <w:ins w:id="210" w:author="Peter" w:date="2013-05-08T09:19:00Z">
              <w:r>
                <w:t>%%% Spectrum Numbers are shared records in</w:t>
              </w:r>
            </w:ins>
            <w:del w:id="211" w:author="Peter" w:date="2013-05-08T09:19:00Z">
              <w:r w:rsidR="0079636E">
                <w:delText>so check</w:delText>
              </w:r>
            </w:del>
            <w:r w:rsidR="0079636E">
              <w:t xml:space="preserve"> the </w:t>
            </w:r>
            <w:ins w:id="212" w:author="Peter" w:date="2013-05-08T09:19:00Z">
              <w:r>
                <w:t>DB. E.g. All values of 8 are shared!</w:t>
              </w:r>
            </w:ins>
            <w:del w:id="213" w:author="Peter" w:date="2013-05-08T09:19:00Z">
              <w:r w:rsidR="0079636E">
                <w:delText>actual program.</w:delText>
              </w:r>
            </w:del>
          </w:p>
        </w:tc>
      </w:tr>
    </w:tbl>
    <w:p w:rsidR="001310CE" w:rsidRPr="00577A95" w:rsidRDefault="001310CE" w:rsidP="00A7583F">
      <w:pPr>
        <w:pStyle w:val="Body"/>
        <w:rPr>
          <w:rStyle w:val="Strong"/>
        </w:rPr>
      </w:pPr>
      <w:r w:rsidRPr="00577A95">
        <w:rPr>
          <w:rStyle w:val="Strong"/>
        </w:rPr>
        <w:t>Generic Target Properties</w:t>
      </w:r>
    </w:p>
    <w:tbl>
      <w:tblPr>
        <w:tblStyle w:val="TableGrid"/>
        <w:tblW w:w="0" w:type="auto"/>
        <w:tblInd w:w="817" w:type="dxa"/>
        <w:tblLook w:val="04A0"/>
      </w:tblPr>
      <w:tblGrid>
        <w:gridCol w:w="2454"/>
        <w:gridCol w:w="6045"/>
        <w:tblGridChange w:id="214">
          <w:tblGrid>
            <w:gridCol w:w="817"/>
            <w:gridCol w:w="1637"/>
            <w:gridCol w:w="817"/>
            <w:gridCol w:w="4050"/>
            <w:gridCol w:w="1995"/>
          </w:tblGrid>
        </w:tblGridChange>
      </w:tblGrid>
      <w:tr w:rsidR="001310CE" w:rsidTr="00305207">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Default="001310CE" w:rsidP="00305207">
            <w:pPr>
              <w:pStyle w:val="TableText"/>
              <w:rPr>
                <w:ins w:id="215" w:author="Peter" w:date="2013-05-08T09:19:00Z"/>
              </w:rPr>
            </w:pPr>
            <w:r>
              <w:t>[date and time]</w:t>
            </w:r>
          </w:p>
          <w:p w:rsidR="00DF0182" w:rsidRDefault="00723D0B">
            <w:pPr>
              <w:pStyle w:val="DocAction"/>
              <w:pPrChange w:id="216" w:author="Peter" w:date="2013-05-08T09:19:00Z">
                <w:pPr>
                  <w:pStyle w:val="TableText"/>
                </w:pPr>
              </w:pPrChange>
            </w:pPr>
            <w:ins w:id="217" w:author="Peter" w:date="2013-05-08T09:19:00Z">
              <w:r>
                <w:t>%%% How is this different from Acquisition Time?</w:t>
              </w:r>
            </w:ins>
          </w:p>
        </w:tc>
      </w:tr>
      <w:tr w:rsidR="001310CE" w:rsidTr="00305207">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1310CE" w:rsidRDefault="001310CE" w:rsidP="00305207">
            <w:pPr>
              <w:pStyle w:val="TableText"/>
              <w:rPr>
                <w:ins w:id="218" w:author="Peter" w:date="2013-05-08T09:19:00Z"/>
              </w:rPr>
            </w:pPr>
            <w:r>
              <w:t>[alpha string]</w:t>
            </w:r>
          </w:p>
          <w:p w:rsidR="00DF0182" w:rsidRDefault="00723D0B">
            <w:pPr>
              <w:pStyle w:val="DocAction"/>
              <w:pPrChange w:id="219" w:author="Peter" w:date="2013-05-08T09:19:00Z">
                <w:pPr>
                  <w:pStyle w:val="TableText"/>
                </w:pPr>
              </w:pPrChange>
            </w:pPr>
            <w:ins w:id="220" w:author="Peter" w:date="2013-05-08T09:19:00Z">
              <w:r>
                <w:t>%%% How is this different from Spectrum Number?</w:t>
              </w:r>
            </w:ins>
          </w:p>
        </w:tc>
      </w:tr>
      <w:tr w:rsidR="001310CE" w:rsidTr="00305207">
        <w:tblPrEx>
          <w:tblW w:w="0" w:type="auto"/>
          <w:tblInd w:w="817" w:type="dxa"/>
          <w:tblPrExChange w:id="221" w:author="Peter" w:date="2013-05-08T09:19:00Z">
            <w:tblPrEx>
              <w:tblW w:w="0" w:type="auto"/>
              <w:tblInd w:w="817" w:type="dxa"/>
            </w:tblPrEx>
          </w:tblPrExChange>
        </w:tblPrEx>
        <w:trPr>
          <w:trPrChange w:id="222" w:author="Peter" w:date="2013-05-08T09:19:00Z">
            <w:trPr>
              <w:gridAfter w:val="0"/>
            </w:trPr>
          </w:trPrChange>
        </w:trPr>
        <w:tc>
          <w:tcPr>
            <w:tcW w:w="0" w:type="auto"/>
            <w:tcPrChange w:id="22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Site ID</w:t>
            </w:r>
          </w:p>
        </w:tc>
        <w:tc>
          <w:tcPr>
            <w:tcW w:w="0" w:type="auto"/>
            <w:tcPrChange w:id="224" w:author="Peter" w:date="2013-05-08T09:19:00Z">
              <w:tcPr>
                <w:tcW w:w="0" w:type="auto"/>
                <w:gridSpan w:val="2"/>
              </w:tcPr>
            </w:tcPrChange>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1D57A4">
            <w:pPr>
              <w:pStyle w:val="TableText"/>
            </w:pPr>
            <w:r>
              <w:t>[alpha string]</w:t>
            </w:r>
            <w:ins w:id="225" w:author="Peter Roberts" w:date="2013-05-08T09:19:00Z">
              <w:r w:rsidR="001D57A4">
                <w:t xml:space="preserve"> Indicate the type of target in use.</w:t>
              </w:r>
            </w:ins>
          </w:p>
        </w:tc>
      </w:tr>
      <w:tr w:rsidR="001310CE" w:rsidTr="00305207">
        <w:tblPrEx>
          <w:tblW w:w="0" w:type="auto"/>
          <w:tblInd w:w="817" w:type="dxa"/>
          <w:tblPrExChange w:id="226" w:author="Peter" w:date="2013-05-08T09:19:00Z">
            <w:tblPrEx>
              <w:tblW w:w="0" w:type="auto"/>
              <w:tblInd w:w="817" w:type="dxa"/>
            </w:tblPrEx>
          </w:tblPrExChange>
        </w:tblPrEx>
        <w:trPr>
          <w:trPrChange w:id="227" w:author="Peter" w:date="2013-05-08T09:19:00Z">
            <w:trPr>
              <w:gridAfter w:val="0"/>
            </w:trPr>
          </w:trPrChange>
        </w:trPr>
        <w:tc>
          <w:tcPr>
            <w:tcW w:w="0" w:type="auto"/>
            <w:tcPrChange w:id="22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Target ID</w:t>
            </w:r>
          </w:p>
        </w:tc>
        <w:tc>
          <w:tcPr>
            <w:tcW w:w="0" w:type="auto"/>
            <w:tcPrChange w:id="229" w:author="Peter" w:date="2013-05-08T09:19:00Z">
              <w:tcPr>
                <w:tcW w:w="0" w:type="auto"/>
                <w:gridSpan w:val="2"/>
              </w:tcPr>
            </w:tcPrChange>
          </w:tcPr>
          <w:p w:rsidR="001310CE" w:rsidRDefault="001310CE" w:rsidP="00305207">
            <w:pPr>
              <w:pStyle w:val="TableText"/>
            </w:pPr>
            <w:r>
              <w:t>[alpha string]</w:t>
            </w:r>
          </w:p>
        </w:tc>
      </w:tr>
    </w:tbl>
    <w:p w:rsidR="001310CE" w:rsidRPr="00577A95" w:rsidRDefault="001310CE" w:rsidP="00A7583F">
      <w:pPr>
        <w:pStyle w:val="Body"/>
        <w:rPr>
          <w:rStyle w:val="Strong"/>
        </w:rPr>
      </w:pPr>
      <w:r w:rsidRPr="00577A95">
        <w:rPr>
          <w:rStyle w:val="Strong"/>
        </w:rPr>
        <w:t>Illumination</w:t>
      </w:r>
    </w:p>
    <w:tbl>
      <w:tblPr>
        <w:tblStyle w:val="TableGrid"/>
        <w:tblW w:w="0" w:type="auto"/>
        <w:tblInd w:w="817" w:type="dxa"/>
        <w:tblLook w:val="04A0"/>
      </w:tblPr>
      <w:tblGrid>
        <w:gridCol w:w="1943"/>
        <w:gridCol w:w="6192"/>
      </w:tblGrid>
      <w:tr w:rsidR="001310CE" w:rsidTr="00305207">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Default="001310CE" w:rsidP="00305207">
            <w:pPr>
              <w:pStyle w:val="TableText"/>
            </w:pPr>
            <w:r>
              <w:t xml:space="preserve">[alpha string] </w:t>
            </w:r>
            <w:r w:rsidRPr="00245A33">
              <w:rPr>
                <w:rStyle w:val="DocActionChar"/>
              </w:rPr>
              <w:t>%%% What goes here?</w:t>
            </w:r>
          </w:p>
        </w:tc>
      </w:tr>
      <w:tr w:rsidR="001310CE" w:rsidTr="00305207">
        <w:tc>
          <w:tcPr>
            <w:tcW w:w="0" w:type="auto"/>
          </w:tcPr>
          <w:p w:rsidR="001310CE" w:rsidRPr="00F2736F" w:rsidRDefault="001310CE" w:rsidP="00305207">
            <w:pPr>
              <w:pStyle w:val="TableText"/>
              <w:rPr>
                <w:rStyle w:val="GUIWord"/>
              </w:rPr>
            </w:pPr>
            <w:r w:rsidRPr="00F2736F">
              <w:rPr>
                <w:rStyle w:val="GUIWord"/>
              </w:rPr>
              <w:t>Polarization Angle</w:t>
            </w:r>
          </w:p>
        </w:tc>
        <w:tc>
          <w:tcPr>
            <w:tcW w:w="0" w:type="auto"/>
          </w:tcPr>
          <w:p w:rsidR="001310CE" w:rsidRDefault="001310CE" w:rsidP="00305207">
            <w:pPr>
              <w:pStyle w:val="TableText"/>
            </w:pPr>
            <w:r>
              <w:t xml:space="preserve">[fl pt number] </w:t>
            </w:r>
            <w:r w:rsidRPr="00245A33">
              <w:rPr>
                <w:rStyle w:val="DocActionChar"/>
              </w:rPr>
              <w:t>%%% Angle measured from where? Degrees?</w:t>
            </w:r>
          </w:p>
        </w:tc>
      </w:tr>
    </w:tbl>
    <w:p w:rsidR="001310CE" w:rsidRDefault="001310CE" w:rsidP="00A7583F">
      <w:pPr>
        <w:pStyle w:val="Body"/>
        <w:rPr>
          <w:rStyle w:val="Strong"/>
        </w:rPr>
      </w:pPr>
      <w:r w:rsidRPr="00577A95">
        <w:rPr>
          <w:rStyle w:val="Strong"/>
        </w:rPr>
        <w:t>Instrument</w:t>
      </w:r>
    </w:p>
    <w:p w:rsidR="001310CE" w:rsidRPr="0014777F" w:rsidRDefault="0014777F" w:rsidP="0014777F">
      <w:pPr>
        <w:pStyle w:val="Body"/>
        <w:rPr>
          <w:rStyle w:val="Strong"/>
          <w:b w:val="0"/>
          <w:bCs w:val="0"/>
        </w:rPr>
      </w:pPr>
      <w:r w:rsidRPr="0014777F">
        <w:rPr>
          <w:rStyle w:val="Strong"/>
          <w:b w:val="0"/>
          <w:bCs w:val="0"/>
        </w:rPr>
        <w:t xml:space="preserve">The information in this group refers to </w:t>
      </w:r>
      <w:r>
        <w:rPr>
          <w:rStyle w:val="Strong"/>
          <w:b w:val="0"/>
          <w:bCs w:val="0"/>
        </w:rPr>
        <w:t>the</w:t>
      </w:r>
      <w:r w:rsidRPr="0014777F">
        <w:rPr>
          <w:rStyle w:val="Strong"/>
          <w:b w:val="0"/>
          <w:bCs w:val="0"/>
        </w:rPr>
        <w:t xml:space="preserve"> </w:t>
      </w:r>
      <w:r>
        <w:rPr>
          <w:rStyle w:val="Strong"/>
          <w:b w:val="0"/>
          <w:bCs w:val="0"/>
        </w:rPr>
        <w:t>specific</w:t>
      </w:r>
      <w:r w:rsidRPr="0014777F">
        <w:rPr>
          <w:rStyle w:val="Strong"/>
          <w:b w:val="0"/>
          <w:bCs w:val="0"/>
        </w:rPr>
        <w:t xml:space="preserve"> spectroradiographic instrument</w:t>
      </w:r>
      <w:r>
        <w:rPr>
          <w:rStyle w:val="Strong"/>
          <w:b w:val="0"/>
          <w:bCs w:val="0"/>
        </w:rPr>
        <w:t xml:space="preserve"> which has been used to acquire the Spectrum data</w:t>
      </w:r>
      <w:r w:rsidRPr="0014777F">
        <w:rPr>
          <w:rStyle w:val="Strong"/>
          <w:b w:val="0"/>
          <w:bCs w:val="0"/>
        </w:rPr>
        <w:t>.</w:t>
      </w:r>
      <w:r>
        <w:rPr>
          <w:rStyle w:val="Strong"/>
          <w:b w:val="0"/>
          <w:bCs w:val="0"/>
        </w:rPr>
        <w:t xml:space="preserve"> It could be identified by its serial number or the organisation which owns and operates it.</w:t>
      </w:r>
    </w:p>
    <w:tbl>
      <w:tblPr>
        <w:tblStyle w:val="TableGrid"/>
        <w:tblW w:w="0" w:type="auto"/>
        <w:tblInd w:w="817" w:type="dxa"/>
        <w:tblLook w:val="04A0"/>
      </w:tblPr>
      <w:tblGrid>
        <w:gridCol w:w="1513"/>
        <w:gridCol w:w="7241"/>
        <w:tblGridChange w:id="230">
          <w:tblGrid>
            <w:gridCol w:w="817"/>
            <w:gridCol w:w="777"/>
            <w:gridCol w:w="736"/>
            <w:gridCol w:w="6424"/>
            <w:gridCol w:w="817"/>
          </w:tblGrid>
        </w:tblGridChange>
      </w:tblGrid>
      <w:tr w:rsidR="004D7399" w:rsidTr="00305207">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2935FF" w:rsidRDefault="002935FF" w:rsidP="002935FF">
            <w:pPr>
              <w:pStyle w:val="TableText"/>
              <w:rPr>
                <w:ins w:id="231" w:author="Peter" w:date="2013-05-08T09:19:00Z"/>
              </w:rPr>
            </w:pPr>
            <w:ins w:id="232" w:author="Peter" w:date="2013-05-08T09:19:00Z">
              <w:r>
                <w:t xml:space="preserve">This Attribute is compulsory and cannot be deleted. If no data is available, set it to </w:t>
              </w:r>
              <w:r w:rsidRPr="00EF56D8">
                <w:rPr>
                  <w:rStyle w:val="GUIWord"/>
                </w:rPr>
                <w:t>Nil</w:t>
              </w:r>
              <w:r>
                <w:t>.</w:t>
              </w:r>
            </w:ins>
          </w:p>
          <w:p w:rsidR="001310CE" w:rsidRPr="00C41199" w:rsidRDefault="00723D0B" w:rsidP="00305207">
            <w:pPr>
              <w:pStyle w:val="TableText"/>
              <w:rPr>
                <w:rPrChange w:id="233" w:author="Peter" w:date="2013-05-08T09:19:00Z">
                  <w:rPr>
                    <w:rStyle w:val="DocActionChar"/>
                  </w:rPr>
                </w:rPrChange>
              </w:rPr>
            </w:pPr>
            <w:ins w:id="234" w:author="Peter" w:date="2013-05-08T09:19:00Z">
              <w:r>
                <w:t xml:space="preserve">This </w:t>
              </w:r>
              <w:r w:rsidR="00C41199">
                <w:t>name</w:t>
              </w:r>
              <w:r>
                <w:t xml:space="preserve"> describe</w:t>
              </w:r>
              <w:r w:rsidR="00C41199">
                <w:t>s</w:t>
              </w:r>
              <w:r>
                <w:t xml:space="preserve"> the </w:t>
              </w:r>
            </w:ins>
            <w:r w:rsidR="0014777F">
              <w:rPr>
                <w:rStyle w:val="Strong"/>
                <w:b w:val="0"/>
                <w:bCs w:val="0"/>
              </w:rPr>
              <w:t>specific</w:t>
            </w:r>
            <w:r w:rsidR="0014777F" w:rsidRPr="0014777F">
              <w:rPr>
                <w:rStyle w:val="Strong"/>
                <w:b w:val="0"/>
                <w:bCs w:val="0"/>
              </w:rPr>
              <w:t xml:space="preserve"> </w:t>
            </w:r>
            <w:r w:rsidR="001310CE">
              <w:t xml:space="preserve">Instrument </w:t>
            </w:r>
            <w:ins w:id="235" w:author="Peter" w:date="2013-05-08T09:19:00Z">
              <w:r>
                <w:t>used to take these measurements. It is</w:t>
              </w:r>
            </w:ins>
            <w:del w:id="236" w:author="Peter" w:date="2013-05-08T09:19:00Z">
              <w:r w:rsidR="001310CE">
                <w:delText>type</w:delText>
              </w:r>
            </w:del>
            <w:r w:rsidR="001310CE">
              <w:t xml:space="preserve"> selected from a predefined list of </w:t>
            </w:r>
            <w:ins w:id="237" w:author="Peter" w:date="2013-05-08T09:19:00Z">
              <w:r>
                <w:t>I</w:t>
              </w:r>
              <w:r w:rsidR="001310CE">
                <w:t>nstrument</w:t>
              </w:r>
              <w:r>
                <w:t>s</w:t>
              </w:r>
              <w:r w:rsidR="001310CE">
                <w:t xml:space="preserve"> </w:t>
              </w:r>
              <w:r>
                <w:t xml:space="preserve">which is created using the </w:t>
              </w:r>
              <w:r w:rsidR="00C41199" w:rsidRPr="00C41199">
                <w:rPr>
                  <w:rStyle w:val="GUIWord"/>
                </w:rPr>
                <w:t>Data maintenance/</w:t>
              </w:r>
            </w:ins>
            <w:del w:id="238" w:author="Peter" w:date="2013-05-08T09:19:00Z">
              <w:r w:rsidR="001310CE">
                <w:delText xml:space="preserve">instrument types. </w:delText>
              </w:r>
              <w:r w:rsidR="001310CE" w:rsidRPr="00CC7FBD">
                <w:rPr>
                  <w:rStyle w:val="DocActionChar"/>
                </w:rPr>
                <w:delText>(%%% models?)</w:delText>
              </w:r>
              <w:r w:rsidR="004D7399">
                <w:rPr>
                  <w:rStyle w:val="DocActionChar"/>
                </w:rPr>
                <w:delText xml:space="preserve"> %%% Name chosen from list of known instruments. Use </w:delText>
              </w:r>
            </w:del>
            <w:r w:rsidR="0059520E" w:rsidRPr="0059520E">
              <w:rPr>
                <w:rStyle w:val="GUIWord"/>
                <w:rPrChange w:id="239" w:author="Peter" w:date="2013-05-08T09:19:00Z">
                  <w:rPr>
                    <w:rStyle w:val="DocActionChar"/>
                  </w:rPr>
                </w:rPrChange>
              </w:rPr>
              <w:t xml:space="preserve">Instrument </w:t>
            </w:r>
            <w:ins w:id="240" w:author="Peter" w:date="2013-05-08T09:19:00Z">
              <w:r w:rsidR="00C41199" w:rsidRPr="00C41199">
                <w:rPr>
                  <w:rStyle w:val="GUIWord"/>
                </w:rPr>
                <w:t>admin.</w:t>
              </w:r>
              <w:r w:rsidR="00C41199">
                <w:t xml:space="preserve"> </w:t>
              </w:r>
            </w:ins>
            <w:r w:rsidR="0059520E" w:rsidRPr="0059520E">
              <w:rPr>
                <w:rPrChange w:id="241" w:author="Peter" w:date="2013-05-08T09:19:00Z">
                  <w:rPr>
                    <w:rStyle w:val="DocActionChar"/>
                  </w:rPr>
                </w:rPrChange>
              </w:rPr>
              <w:t>function</w:t>
            </w:r>
            <w:del w:id="242" w:author="Peter" w:date="2013-05-08T09:19:00Z">
              <w:r w:rsidR="004D7399">
                <w:rPr>
                  <w:rStyle w:val="DocActionChar"/>
                </w:rPr>
                <w:delText xml:space="preserve"> metadata editor</w:delText>
              </w:r>
            </w:del>
            <w:r w:rsidR="0059520E" w:rsidRPr="0059520E">
              <w:rPr>
                <w:rPrChange w:id="243" w:author="Peter" w:date="2013-05-08T09:19:00Z">
                  <w:rPr>
                    <w:rStyle w:val="DocActionChar"/>
                  </w:rPr>
                </w:rPrChange>
              </w:rPr>
              <w:t>.</w:t>
            </w:r>
          </w:p>
          <w:p w:rsidR="004D7399" w:rsidRDefault="0059520E" w:rsidP="00305207">
            <w:pPr>
              <w:pStyle w:val="TableText"/>
            </w:pPr>
            <w:r w:rsidRPr="0059520E">
              <w:rPr>
                <w:rPrChange w:id="244" w:author="Peter" w:date="2013-05-08T09:19:00Z">
                  <w:rPr>
                    <w:rStyle w:val="DocActionChar"/>
                  </w:rPr>
                </w:rPrChange>
              </w:rPr>
              <w:t xml:space="preserve">If you load a </w:t>
            </w:r>
            <w:ins w:id="245" w:author="Peter" w:date="2013-05-08T09:19:00Z">
              <w:r w:rsidR="00C41199">
                <w:t>S</w:t>
              </w:r>
              <w:r w:rsidR="004D7399" w:rsidRPr="00C41199">
                <w:t xml:space="preserve">pectrum </w:t>
              </w:r>
              <w:r w:rsidR="00C41199">
                <w:t xml:space="preserve">file which contains </w:t>
              </w:r>
            </w:ins>
            <w:del w:id="246" w:author="Peter" w:date="2013-05-08T09:19:00Z">
              <w:r w:rsidR="004D7399">
                <w:rPr>
                  <w:rStyle w:val="DocActionChar"/>
                </w:rPr>
                <w:delText xml:space="preserve">spectrum with </w:delText>
              </w:r>
            </w:del>
            <w:r w:rsidRPr="0059520E">
              <w:rPr>
                <w:rPrChange w:id="247" w:author="Peter" w:date="2013-05-08T09:19:00Z">
                  <w:rPr>
                    <w:rStyle w:val="DocActionChar"/>
                  </w:rPr>
                </w:rPrChange>
              </w:rPr>
              <w:t xml:space="preserve">a reference to an unknown </w:t>
            </w:r>
            <w:ins w:id="248" w:author="Peter" w:date="2013-05-08T09:19:00Z">
              <w:r w:rsidR="00C41199">
                <w:t>I</w:t>
              </w:r>
              <w:r w:rsidR="004D7399" w:rsidRPr="00C41199">
                <w:t>nstr</w:t>
              </w:r>
              <w:r w:rsidR="00C41199">
                <w:t xml:space="preserve">ument, Specchio </w:t>
              </w:r>
            </w:ins>
            <w:del w:id="249" w:author="Peter" w:date="2013-05-08T09:19:00Z">
              <w:r w:rsidR="004D7399">
                <w:rPr>
                  <w:rStyle w:val="DocActionChar"/>
                </w:rPr>
                <w:delText xml:space="preserve">instrument, it </w:delText>
              </w:r>
            </w:del>
            <w:r w:rsidRPr="0059520E">
              <w:rPr>
                <w:rPrChange w:id="250" w:author="Peter" w:date="2013-05-08T09:19:00Z">
                  <w:rPr>
                    <w:rStyle w:val="DocActionChar"/>
                  </w:rPr>
                </w:rPrChange>
              </w:rPr>
              <w:t xml:space="preserve">will place </w:t>
            </w:r>
            <w:ins w:id="251" w:author="Peter" w:date="2013-05-08T09:19:00Z">
              <w:r w:rsidR="00C41199">
                <w:t>its name into</w:t>
              </w:r>
            </w:ins>
            <w:del w:id="252" w:author="Peter" w:date="2013-05-08T09:19:00Z">
              <w:r w:rsidR="004D7399">
                <w:rPr>
                  <w:rStyle w:val="DocActionChar"/>
                </w:rPr>
                <w:delText>it in</w:delText>
              </w:r>
            </w:del>
            <w:r w:rsidRPr="0059520E">
              <w:rPr>
                <w:rPrChange w:id="253" w:author="Peter" w:date="2013-05-08T09:19:00Z">
                  <w:rPr>
                    <w:rStyle w:val="DocActionChar"/>
                  </w:rPr>
                </w:rPrChange>
              </w:rPr>
              <w:t xml:space="preserve"> the </w:t>
            </w:r>
            <w:ins w:id="254" w:author="Peter" w:date="2013-05-08T09:19:00Z">
              <w:r w:rsidR="00C41199">
                <w:t>I</w:t>
              </w:r>
              <w:r w:rsidR="004D7399" w:rsidRPr="00C41199">
                <w:t>nstrument</w:t>
              </w:r>
            </w:ins>
            <w:del w:id="255" w:author="Peter" w:date="2013-05-08T09:19:00Z">
              <w:r w:rsidR="004D7399">
                <w:rPr>
                  <w:rStyle w:val="DocActionChar"/>
                </w:rPr>
                <w:delText>instrument</w:delText>
              </w:r>
            </w:del>
            <w:r w:rsidRPr="0059520E">
              <w:rPr>
                <w:rPrChange w:id="256" w:author="Peter" w:date="2013-05-08T09:19:00Z">
                  <w:rPr>
                    <w:rStyle w:val="DocActionChar"/>
                  </w:rPr>
                </w:rPrChange>
              </w:rPr>
              <w:t xml:space="preserve"> table with dummy </w:t>
            </w:r>
            <w:ins w:id="257" w:author="Peter" w:date="2013-05-08T09:19:00Z">
              <w:r w:rsidR="004D7399" w:rsidRPr="00C41199">
                <w:t>info</w:t>
              </w:r>
              <w:r w:rsidR="00C41199">
                <w:t>rmation</w:t>
              </w:r>
              <w:r w:rsidR="004D7399" w:rsidRPr="00C41199">
                <w:t xml:space="preserve">. </w:t>
              </w:r>
              <w:r w:rsidR="00C41199">
                <w:t xml:space="preserve">After loading, use the </w:t>
              </w:r>
              <w:r w:rsidR="00C41199" w:rsidRPr="00C41199">
                <w:rPr>
                  <w:rStyle w:val="GUIWord"/>
                </w:rPr>
                <w:t>Data maintenance/</w:t>
              </w:r>
            </w:ins>
            <w:del w:id="258" w:author="Peter" w:date="2013-05-08T09:19:00Z">
              <w:r w:rsidR="004D7399">
                <w:rPr>
                  <w:rStyle w:val="DocActionChar"/>
                </w:rPr>
                <w:delText xml:space="preserve">info. Then </w:delText>
              </w:r>
            </w:del>
            <w:r w:rsidRPr="0059520E">
              <w:rPr>
                <w:rStyle w:val="GUIWord"/>
                <w:rPrChange w:id="259" w:author="Peter" w:date="2013-05-08T09:19:00Z">
                  <w:rPr>
                    <w:rStyle w:val="DocActionChar"/>
                  </w:rPr>
                </w:rPrChange>
              </w:rPr>
              <w:t xml:space="preserve">Instrument </w:t>
            </w:r>
            <w:ins w:id="260" w:author="Peter" w:date="2013-05-08T09:19:00Z">
              <w:r w:rsidR="00C41199" w:rsidRPr="00C41199">
                <w:rPr>
                  <w:rStyle w:val="GUIWord"/>
                </w:rPr>
                <w:t>admin.</w:t>
              </w:r>
              <w:r w:rsidR="00C41199">
                <w:t xml:space="preserve"> function</w:t>
              </w:r>
            </w:ins>
            <w:del w:id="261" w:author="Peter" w:date="2013-05-08T09:19:00Z">
              <w:r w:rsidR="004D7399">
                <w:rPr>
                  <w:rStyle w:val="DocActionChar"/>
                </w:rPr>
                <w:delText>metadata can be used</w:delText>
              </w:r>
            </w:del>
            <w:r w:rsidRPr="0059520E">
              <w:rPr>
                <w:rPrChange w:id="262" w:author="Peter" w:date="2013-05-08T09:19:00Z">
                  <w:rPr>
                    <w:rStyle w:val="DocActionChar"/>
                  </w:rPr>
                </w:rPrChange>
              </w:rPr>
              <w:t xml:space="preserve"> to fill in data </w:t>
            </w:r>
            <w:ins w:id="263" w:author="Peter" w:date="2013-05-08T09:19:00Z">
              <w:r w:rsidR="00C41199">
                <w:t>for the Instrument</w:t>
              </w:r>
            </w:ins>
            <w:del w:id="264" w:author="Peter" w:date="2013-05-08T09:19:00Z">
              <w:r w:rsidR="004D7399">
                <w:rPr>
                  <w:rStyle w:val="DocActionChar"/>
                </w:rPr>
                <w:delText>manually</w:delText>
              </w:r>
            </w:del>
            <w:r w:rsidRPr="0059520E">
              <w:rPr>
                <w:rPrChange w:id="265" w:author="Peter" w:date="2013-05-08T09:19:00Z">
                  <w:rPr>
                    <w:rStyle w:val="DocActionChar"/>
                  </w:rPr>
                </w:rPrChange>
              </w:rPr>
              <w:t>.</w:t>
            </w:r>
          </w:p>
        </w:tc>
      </w:tr>
      <w:tr w:rsidR="004D7399" w:rsidTr="00305207">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2935FF" w:rsidRDefault="002935FF" w:rsidP="002935FF">
            <w:pPr>
              <w:pStyle w:val="TableText"/>
              <w:rPr>
                <w:ins w:id="266" w:author="Peter" w:date="2013-05-08T09:19:00Z"/>
              </w:rPr>
            </w:pPr>
            <w:ins w:id="267" w:author="Peter" w:date="2013-05-08T09:19:00Z">
              <w:r>
                <w:t xml:space="preserve">This Attribute is compulsory and cannot be deleted. If </w:t>
              </w:r>
            </w:ins>
            <w:r w:rsidR="0014777F">
              <w:t>not required</w:t>
            </w:r>
            <w:ins w:id="268" w:author="Peter" w:date="2013-05-08T09:19:00Z">
              <w:r>
                <w:t xml:space="preserve">, set it to </w:t>
              </w:r>
              <w:r w:rsidRPr="00EF56D8">
                <w:rPr>
                  <w:rStyle w:val="GUIWord"/>
                </w:rPr>
                <w:t>Nil</w:t>
              </w:r>
              <w:r>
                <w:t>.</w:t>
              </w:r>
            </w:ins>
          </w:p>
          <w:p w:rsidR="0014777F" w:rsidRDefault="0014777F" w:rsidP="00305207">
            <w:pPr>
              <w:pStyle w:val="TableText"/>
            </w:pPr>
            <w:r>
              <w:t>This Attribute is ignored if the Instrument field above is set.</w:t>
            </w:r>
          </w:p>
          <w:p w:rsidR="00C41199" w:rsidRDefault="00C41199" w:rsidP="00305207">
            <w:pPr>
              <w:pStyle w:val="TableText"/>
              <w:rPr>
                <w:ins w:id="269" w:author="Peter" w:date="2013-05-08T09:19:00Z"/>
              </w:rPr>
            </w:pPr>
            <w:ins w:id="270" w:author="Peter" w:date="2013-05-08T09:19:00Z">
              <w:r>
                <w:t xml:space="preserve">This </w:t>
              </w:r>
            </w:ins>
            <w:r w:rsidR="0014777F">
              <w:t>Attribute</w:t>
            </w:r>
            <w:ins w:id="271" w:author="Peter" w:date="2013-05-08T09:19:00Z">
              <w:r>
                <w:t xml:space="preserve"> describes the </w:t>
              </w:r>
            </w:ins>
            <w:r w:rsidR="001310CE">
              <w:t xml:space="preserve">Sensor type </w:t>
            </w:r>
            <w:ins w:id="272" w:author="Peter" w:date="2013-05-08T09:19:00Z">
              <w:r>
                <w:t xml:space="preserve">or Instrument model of the specific Instrument </w:t>
              </w:r>
            </w:ins>
            <w:r w:rsidR="0014777F">
              <w:t>used</w:t>
            </w:r>
            <w:ins w:id="273" w:author="Peter" w:date="2013-05-08T09:19:00Z">
              <w:r>
                <w:t xml:space="preserve">. Typically, multiple Instruments will refer the </w:t>
              </w:r>
            </w:ins>
            <w:r w:rsidR="001310CE">
              <w:t>selected from a predefined list of types.</w:t>
            </w:r>
          </w:p>
          <w:p w:rsidR="00DF0182" w:rsidRDefault="00C41199">
            <w:pPr>
              <w:pStyle w:val="DocAction"/>
              <w:pPrChange w:id="274" w:author="Peter" w:date="2013-05-08T09:19:00Z">
                <w:pPr>
                  <w:pStyle w:val="TableText"/>
                </w:pPr>
              </w:pPrChange>
            </w:pPr>
            <w:ins w:id="275" w:author="Peter" w:date="2013-05-08T09:19:00Z">
              <w:r>
                <w:t>%%% How does this relate to the</w:t>
              </w:r>
            </w:ins>
            <w:del w:id="276" w:author="Peter" w:date="2013-05-08T09:19:00Z">
              <w:r w:rsidR="001310CE">
                <w:delText xml:space="preserve"> </w:delText>
              </w:r>
              <w:r w:rsidR="001310CE" w:rsidRPr="00CC7FBD">
                <w:rPr>
                  <w:rStyle w:val="DocActionChar"/>
                </w:rPr>
                <w:delText>(%%% models?)</w:delText>
              </w:r>
              <w:r w:rsidR="00E97B4D">
                <w:rPr>
                  <w:rStyle w:val="DocActionChar"/>
                </w:rPr>
                <w:delText xml:space="preserve"> See Load</w:delText>
              </w:r>
            </w:del>
            <w:r w:rsidR="0059520E" w:rsidRPr="0059520E">
              <w:rPr>
                <w:rPrChange w:id="277" w:author="Peter" w:date="2013-05-08T09:19:00Z">
                  <w:rPr>
                    <w:rStyle w:val="DocActionChar"/>
                  </w:rPr>
                </w:rPrChange>
              </w:rPr>
              <w:t xml:space="preserve"> Sensor </w:t>
            </w:r>
            <w:ins w:id="278" w:author="Peter" w:date="2013-05-08T09:19:00Z">
              <w:r>
                <w:t xml:space="preserve">which is defined in the Instrument </w:t>
              </w:r>
            </w:ins>
            <w:r w:rsidR="0059520E" w:rsidRPr="0059520E">
              <w:rPr>
                <w:rPrChange w:id="279" w:author="Peter" w:date="2013-05-08T09:19:00Z">
                  <w:rPr>
                    <w:rStyle w:val="DocActionChar"/>
                  </w:rPr>
                </w:rPrChange>
              </w:rPr>
              <w:t>definition</w:t>
            </w:r>
            <w:ins w:id="280" w:author="Peter" w:date="2013-05-08T09:19:00Z">
              <w:r>
                <w:t xml:space="preserve"> set up in </w:t>
              </w:r>
              <w:r w:rsidRPr="00C41199">
                <w:rPr>
                  <w:rStyle w:val="GUIWord"/>
                </w:rPr>
                <w:t>Data maintenance/Instrument admin.</w:t>
              </w:r>
              <w:r w:rsidRPr="00C41199">
                <w:t>? That one seems to make much more sense than this one.</w:t>
              </w:r>
              <w:r>
                <w:t xml:space="preserve"> What happens if they don’t agree? Which one is used?</w:t>
              </w:r>
            </w:ins>
            <w:del w:id="281" w:author="Peter" w:date="2013-05-08T09:19:00Z">
              <w:r w:rsidR="00E97B4D">
                <w:rPr>
                  <w:rStyle w:val="DocActionChar"/>
                </w:rPr>
                <w:delText>. Special format text file (CSV) which defines sensors. Each instrument has a sensor.</w:delText>
              </w:r>
            </w:del>
          </w:p>
        </w:tc>
      </w:tr>
      <w:tr w:rsidR="004D7399" w:rsidTr="00305207">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E97B4D" w:rsidRDefault="001310CE" w:rsidP="00C41199">
            <w:pPr>
              <w:pStyle w:val="TableText"/>
              <w:rPr>
                <w:ins w:id="282" w:author="Peter" w:date="2013-05-08T09:19:00Z"/>
                <w:rStyle w:val="DocActionChar"/>
              </w:rPr>
            </w:pPr>
            <w:r>
              <w:t xml:space="preserve">[+ve int] </w:t>
            </w:r>
            <w:r w:rsidRPr="00AE7034">
              <w:rPr>
                <w:rStyle w:val="DocActionChar"/>
              </w:rPr>
              <w:t>%%%</w:t>
            </w:r>
            <w:r w:rsidR="00E97B4D" w:rsidRPr="00AE7034">
              <w:rPr>
                <w:rStyle w:val="DocActionChar"/>
              </w:rPr>
              <w:t xml:space="preserve"> Calibration of a </w:t>
            </w:r>
            <w:ins w:id="283" w:author="Peter" w:date="2013-05-08T09:19:00Z">
              <w:r w:rsidR="00C41199">
                <w:rPr>
                  <w:rStyle w:val="DocActionChar"/>
                </w:rPr>
                <w:t>Instrument</w:t>
              </w:r>
            </w:ins>
            <w:del w:id="284" w:author="Peter" w:date="2013-05-08T09:19:00Z">
              <w:r w:rsidR="00E97B4D" w:rsidRPr="00AE7034">
                <w:rPr>
                  <w:rStyle w:val="DocActionChar"/>
                </w:rPr>
                <w:delText>sensor</w:delText>
              </w:r>
            </w:del>
            <w:r w:rsidR="00E97B4D" w:rsidRPr="00AE7034">
              <w:rPr>
                <w:rStyle w:val="DocActionChar"/>
              </w:rPr>
              <w:t>. Sometimes it’s in the data files. It’s usually a code which is incremented each time the sensor is sent away for recalibration.</w:t>
            </w:r>
            <w:del w:id="285" w:author="Peter" w:date="2013-05-08T09:19:00Z">
              <w:r w:rsidR="00E97B4D" w:rsidRPr="00AE7034">
                <w:rPr>
                  <w:rStyle w:val="DocActionChar"/>
                </w:rPr>
                <w:delText xml:space="preserve"> Check if it’s really a +ve integer.</w:delText>
              </w:r>
            </w:del>
            <w:r w:rsidR="00AE7034" w:rsidRPr="00AE7034">
              <w:rPr>
                <w:rStyle w:val="DocActionChar"/>
              </w:rPr>
              <w:t xml:space="preserve"> </w:t>
            </w:r>
            <w:r w:rsidR="00E97B4D" w:rsidRPr="00AE7034">
              <w:rPr>
                <w:rStyle w:val="DocActionChar"/>
              </w:rPr>
              <w:t>The timestamp of the acquisition on the spectrum which should be used to refer back to the history of the instrument to determine the calibration is the only sure-fire way.</w:t>
            </w:r>
          </w:p>
          <w:p w:rsidR="00E97B4D" w:rsidRDefault="00C41199" w:rsidP="00AE7034">
            <w:pPr>
              <w:pStyle w:val="TableText"/>
            </w:pPr>
            <w:ins w:id="286" w:author="Peter" w:date="2013-05-08T09:19:00Z">
              <w:r>
                <w:rPr>
                  <w:rStyle w:val="DocActionChar"/>
                </w:rPr>
                <w:t>%%% Why is this here? If date is used to select calibrations and overrides this value, then this just misleading.</w:t>
              </w:r>
            </w:ins>
          </w:p>
        </w:tc>
      </w:tr>
      <w:tr w:rsidR="004D7399" w:rsidTr="00305207">
        <w:tblPrEx>
          <w:tblW w:w="0" w:type="auto"/>
          <w:tblInd w:w="817" w:type="dxa"/>
          <w:tblPrExChange w:id="287" w:author="Peter" w:date="2013-05-08T09:19:00Z">
            <w:tblPrEx>
              <w:tblW w:w="0" w:type="auto"/>
              <w:tblInd w:w="817" w:type="dxa"/>
            </w:tblPrEx>
          </w:tblPrExChange>
        </w:tblPrEx>
        <w:trPr>
          <w:trPrChange w:id="288" w:author="Peter" w:date="2013-05-08T09:19:00Z">
            <w:trPr>
              <w:gridAfter w:val="0"/>
            </w:trPr>
          </w:trPrChange>
        </w:trPr>
        <w:tc>
          <w:tcPr>
            <w:tcW w:w="0" w:type="auto"/>
            <w:tcPrChange w:id="289"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90" w:author="Peter" w:date="2013-05-08T09:19:00Z">
              <w:tcPr>
                <w:tcW w:w="0" w:type="auto"/>
                <w:gridSpan w:val="2"/>
              </w:tcPr>
            </w:tcPrChange>
          </w:tcPr>
          <w:p w:rsidR="001310CE" w:rsidRDefault="001310CE" w:rsidP="00305207">
            <w:pPr>
              <w:pStyle w:val="TableText"/>
            </w:pPr>
            <w:r>
              <w:t>[alpha string] %%%</w:t>
            </w:r>
          </w:p>
        </w:tc>
      </w:tr>
      <w:tr w:rsidR="004D7399" w:rsidTr="00305207">
        <w:tblPrEx>
          <w:tblW w:w="0" w:type="auto"/>
          <w:tblInd w:w="817" w:type="dxa"/>
          <w:tblPrExChange w:id="291" w:author="Peter" w:date="2013-05-08T09:19:00Z">
            <w:tblPrEx>
              <w:tblW w:w="0" w:type="auto"/>
              <w:tblInd w:w="817" w:type="dxa"/>
            </w:tblPrEx>
          </w:tblPrExChange>
        </w:tblPrEx>
        <w:trPr>
          <w:trPrChange w:id="292" w:author="Peter" w:date="2013-05-08T09:19:00Z">
            <w:trPr>
              <w:gridAfter w:val="0"/>
            </w:trPr>
          </w:trPrChange>
        </w:trPr>
        <w:tc>
          <w:tcPr>
            <w:tcW w:w="0" w:type="auto"/>
            <w:tcPrChange w:id="29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94" w:author="Peter" w:date="2013-05-08T09:19:00Z">
              <w:tcPr>
                <w:tcW w:w="0" w:type="auto"/>
                <w:gridSpan w:val="2"/>
              </w:tcPr>
            </w:tcPrChange>
          </w:tcPr>
          <w:p w:rsidR="001310CE" w:rsidRDefault="001310CE" w:rsidP="00305207">
            <w:pPr>
              <w:pStyle w:val="TableText"/>
            </w:pPr>
            <w:r>
              <w:t>[alpha string] %%%</w:t>
            </w:r>
          </w:p>
        </w:tc>
      </w:tr>
    </w:tbl>
    <w:p w:rsidR="001310CE" w:rsidRPr="001265C9" w:rsidRDefault="001310CE" w:rsidP="00A7583F">
      <w:pPr>
        <w:pStyle w:val="Body"/>
        <w:rPr>
          <w:rStyle w:val="Strong"/>
          <w:b w:val="0"/>
          <w:bCs w:val="0"/>
        </w:rPr>
      </w:pPr>
      <w:r w:rsidRPr="00577A95">
        <w:rPr>
          <w:rStyle w:val="Strong"/>
        </w:rPr>
        <w:t>Instrument Settings</w:t>
      </w:r>
    </w:p>
    <w:p w:rsidR="005679CD" w:rsidRDefault="005679CD" w:rsidP="00A7583F">
      <w:pPr>
        <w:pStyle w:val="Body"/>
        <w:rPr>
          <w:ins w:id="295" w:author="Peter" w:date="2013-05-08T09:19:00Z"/>
        </w:rPr>
      </w:pPr>
      <w:ins w:id="296" w:author="Peter" w:date="2013-05-08T09:19:00Z">
        <w:r>
          <w:t xml:space="preserve">These attributes describe the settings of the </w:t>
        </w:r>
      </w:ins>
      <w:r w:rsidR="001310CE">
        <w:t xml:space="preserve">Instrument </w:t>
      </w:r>
      <w:ins w:id="297" w:author="Peter" w:date="2013-05-08T09:19:00Z">
        <w:r>
          <w:t>at the time the Spectum was observed.</w:t>
        </w:r>
      </w:ins>
    </w:p>
    <w:p w:rsidR="001310CE" w:rsidRDefault="005679CD" w:rsidP="00A7583F">
      <w:pPr>
        <w:pStyle w:val="Body"/>
      </w:pPr>
      <w:ins w:id="298" w:author="Peter" w:date="2013-05-08T09:19:00Z">
        <w:r>
          <w:t xml:space="preserve">For some Instruments and file formats, the following </w:t>
        </w:r>
        <w:r w:rsidR="001310CE">
          <w:t>Instrument settings</w:t>
        </w:r>
        <w:r>
          <w:t xml:space="preserve"> are read</w:t>
        </w:r>
      </w:ins>
      <w:del w:id="299" w:author="Peter" w:date="2013-05-08T09:19:00Z">
        <w:r w:rsidR="001310CE">
          <w:delText>settings, depending on the sensor. Automatically generated</w:delText>
        </w:r>
      </w:del>
      <w:r w:rsidR="001310CE">
        <w:t xml:space="preserve"> from the </w:t>
      </w:r>
      <w:ins w:id="300" w:author="Peter" w:date="2013-05-08T09:19:00Z">
        <w:r>
          <w:t>Spectrum</w:t>
        </w:r>
      </w:ins>
      <w:del w:id="301" w:author="Peter" w:date="2013-05-08T09:19:00Z">
        <w:r w:rsidR="001310CE">
          <w:delText>spectral</w:delText>
        </w:r>
      </w:del>
      <w:r w:rsidR="001310CE">
        <w:t xml:space="preserve"> input file</w:t>
      </w:r>
      <w:ins w:id="302" w:author="Peter" w:date="2013-05-08T09:19:00Z">
        <w:r>
          <w:t xml:space="preserve"> and set into the Spectrum metadata</w:t>
        </w:r>
      </w:ins>
      <w:r w:rsidR="001310CE">
        <w:t>.</w:t>
      </w:r>
    </w:p>
    <w:tbl>
      <w:tblPr>
        <w:tblStyle w:val="TableGrid"/>
        <w:tblW w:w="0" w:type="auto"/>
        <w:tblInd w:w="817" w:type="dxa"/>
        <w:tblLook w:val="04A0"/>
      </w:tblPr>
      <w:tblGrid>
        <w:gridCol w:w="3568"/>
        <w:gridCol w:w="668"/>
      </w:tblGrid>
      <w:tr w:rsidR="001310CE" w:rsidTr="00305207">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1310CE" w:rsidRDefault="001310CE" w:rsidP="00305207">
            <w:pPr>
              <w:pStyle w:val="TableText"/>
            </w:pPr>
            <w:r>
              <w:t>[ms]</w:t>
            </w:r>
          </w:p>
        </w:tc>
      </w:tr>
      <w:tr w:rsidR="001310CE" w:rsidTr="00305207">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1310CE" w:rsidP="00305207">
            <w:pPr>
              <w:pStyle w:val="TableText"/>
            </w:pPr>
          </w:p>
        </w:tc>
      </w:tr>
    </w:tbl>
    <w:p w:rsidR="001310CE" w:rsidRDefault="001310CE" w:rsidP="00A7583F">
      <w:pPr>
        <w:pStyle w:val="Body"/>
        <w:rPr>
          <w:rStyle w:val="Strong"/>
        </w:rPr>
      </w:pPr>
      <w:r w:rsidRPr="00577A95">
        <w:rPr>
          <w:rStyle w:val="Strong"/>
        </w:rPr>
        <w:t>Instrumentation</w:t>
      </w:r>
    </w:p>
    <w:p w:rsidR="000F2D03" w:rsidRPr="000F2D03" w:rsidRDefault="005679CD" w:rsidP="00A7583F">
      <w:pPr>
        <w:pStyle w:val="Body"/>
        <w:rPr>
          <w:del w:id="303" w:author="Peter" w:date="2013-05-08T09:19:00Z"/>
        </w:rPr>
      </w:pPr>
      <w:ins w:id="304" w:author="Peter" w:date="2013-05-08T09:19:00Z">
        <w:r>
          <w:t>These attributes describe</w:t>
        </w:r>
      </w:ins>
      <w:del w:id="305" w:author="Peter" w:date="2013-05-08T09:19:00Z">
        <w:r w:rsidR="000F2D03" w:rsidRPr="000F2D03">
          <w:delText>This group defines how</w:delText>
        </w:r>
      </w:del>
      <w:r w:rsidR="000F2D03" w:rsidRPr="000F2D03">
        <w:t xml:space="preserve"> the </w:t>
      </w:r>
      <w:ins w:id="306" w:author="Peter" w:date="2013-05-08T09:19:00Z">
        <w:r>
          <w:t>way in which</w:t>
        </w:r>
      </w:ins>
      <w:del w:id="307" w:author="Peter" w:date="2013-05-08T09:19:00Z">
        <w:r w:rsidR="000F2D03" w:rsidRPr="000F2D03">
          <w:delText>instrument has been set up.</w:delText>
        </w:r>
      </w:del>
    </w:p>
    <w:p w:rsidR="00DF0182" w:rsidRDefault="001310CE">
      <w:pPr>
        <w:pStyle w:val="Body"/>
        <w:pPrChange w:id="308" w:author="Peter" w:date="2013-05-08T09:19:00Z">
          <w:pPr>
            <w:pStyle w:val="DocAction"/>
          </w:pPr>
        </w:pPrChange>
      </w:pPr>
      <w:del w:id="309" w:author="Peter" w:date="2013-05-08T09:19:00Z">
        <w:r w:rsidRPr="00245A33">
          <w:delText>%%% How does</w:delText>
        </w:r>
      </w:del>
      <w:r w:rsidRPr="00245A33">
        <w:t xml:space="preserve"> the </w:t>
      </w:r>
      <w:del w:id="310" w:author="Peter" w:date="2013-05-08T09:19:00Z">
        <w:r w:rsidRPr="00245A33">
          <w:delText xml:space="preserve">objective of this group differ from </w:delText>
        </w:r>
      </w:del>
      <w:r w:rsidRPr="00245A33">
        <w:t xml:space="preserve">Instrument </w:t>
      </w:r>
      <w:ins w:id="311" w:author="Peter" w:date="2013-05-08T09:19:00Z">
        <w:r w:rsidR="005679CD">
          <w:t xml:space="preserve">was being used </w:t>
        </w:r>
        <w:r w:rsidR="00C82A81">
          <w:t>at</w:t>
        </w:r>
      </w:ins>
      <w:del w:id="312" w:author="Peter" w:date="2013-05-08T09:19:00Z">
        <w:r w:rsidRPr="00245A33">
          <w:delText>and Instrument Settings?</w:delText>
        </w:r>
        <w:r w:rsidR="00E97B4D">
          <w:delText xml:space="preserve"> This is any further manually recorded information related to</w:delText>
        </w:r>
      </w:del>
      <w:r w:rsidR="00E97B4D">
        <w:t xml:space="preserve"> the </w:t>
      </w:r>
      <w:ins w:id="313" w:author="Peter" w:date="2013-05-08T09:19:00Z">
        <w:r w:rsidR="00C82A81">
          <w:t>time the Spectrum was observed</w:t>
        </w:r>
      </w:ins>
      <w:del w:id="314"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315" w:author="Peter" w:date="2013-05-08T09:19:00Z"/>
        </w:rPr>
      </w:pPr>
      <w:ins w:id="316" w:author="Peter" w:date="2013-05-08T09:19:00Z">
        <w:r>
          <w:t>For some file formats (particularly HDF files), the following Instrumentation settings are read from the Spectrum input file and set into the Spectrum metadata.</w:t>
        </w:r>
      </w:ins>
    </w:p>
    <w:tbl>
      <w:tblPr>
        <w:tblStyle w:val="TableGrid"/>
        <w:tblW w:w="0" w:type="auto"/>
        <w:tblInd w:w="817" w:type="dxa"/>
        <w:tblLook w:val="04A0"/>
      </w:tblPr>
      <w:tblGrid>
        <w:gridCol w:w="1789"/>
        <w:gridCol w:w="6965"/>
      </w:tblGrid>
      <w:tr w:rsidR="00A30980" w:rsidTr="00305207">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A30980" w:rsidP="00A30980">
            <w:pPr>
              <w:pStyle w:val="TableText"/>
            </w:pPr>
            <w:r w:rsidRPr="00084655">
              <w:t>Goniometer: FIGOS</w:t>
            </w:r>
            <w:r>
              <w:t xml:space="preserve">, </w:t>
            </w:r>
            <w:r w:rsidRPr="00084655">
              <w:t>LAGOS</w:t>
            </w:r>
            <w:r>
              <w:t xml:space="preserve"> or FIGIFIGO –</w:t>
            </w:r>
            <w:r>
              <w:rPr>
                <w:rStyle w:val="DocActionChar"/>
              </w:rPr>
              <w:t xml:space="preserve"> </w:t>
            </w:r>
            <w:r w:rsidRPr="00A30980">
              <w:rPr>
                <w:rStyle w:val="DocActionChar"/>
              </w:rPr>
              <w:t>%%% Check whether these items are a predefined list or not.</w:t>
            </w:r>
          </w:p>
        </w:tc>
      </w:tr>
      <w:tr w:rsidR="00A30980" w:rsidTr="00305207">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2935FF" w:rsidRDefault="002935FF" w:rsidP="002935FF">
            <w:pPr>
              <w:pStyle w:val="TableText"/>
              <w:rPr>
                <w:ins w:id="317" w:author="Peter" w:date="2013-05-08T09:19:00Z"/>
              </w:rPr>
            </w:pPr>
            <w:ins w:id="318" w:author="Peter" w:date="2013-05-08T09:19:00Z">
              <w:r>
                <w:t xml:space="preserve">This Attribute is compulsory and cannot be deleted. If no data is available, set it to </w:t>
              </w:r>
              <w:r w:rsidRPr="00EF56D8">
                <w:rPr>
                  <w:rStyle w:val="GUIWord"/>
                </w:rPr>
                <w:t>Nil</w:t>
              </w:r>
              <w:r>
                <w:t>.</w:t>
              </w:r>
            </w:ins>
          </w:p>
          <w:p w:rsidR="00363277" w:rsidRDefault="00363277" w:rsidP="00363277">
            <w:pPr>
              <w:pStyle w:val="DocAction"/>
            </w:pPr>
            <w:r>
              <w:t xml:space="preserve">%%% Is this the Reference Panel field? </w:t>
            </w:r>
            <w:r w:rsidRPr="00363277">
              <w:t>Andy says, There is a drop down list of reference panels defined in the Instrumentation Metadata editor.</w:t>
            </w:r>
          </w:p>
          <w:p w:rsidR="00363277" w:rsidRDefault="00363277" w:rsidP="00363277">
            <w:pPr>
              <w:numPr>
                <w:ilvl w:val="0"/>
                <w:numId w:val="7"/>
              </w:numPr>
            </w:pPr>
            <w:r>
              <w:t>Name of the used reference panel</w:t>
            </w:r>
          </w:p>
          <w:p w:rsidR="00363277" w:rsidRPr="00084655" w:rsidRDefault="00363277" w:rsidP="00363277">
            <w:pPr>
              <w:numPr>
                <w:ilvl w:val="0"/>
                <w:numId w:val="7"/>
              </w:numPr>
            </w:pPr>
            <w:r>
              <w:t xml:space="preserve">Button to bring up a new window showing information about the reference panel (see </w:t>
            </w:r>
            <w:r w:rsidR="0059520E">
              <w:fldChar w:fldCharType="begin"/>
            </w:r>
            <w:r>
              <w:instrText xml:space="preserve"> REF _Ref97094125 \h </w:instrText>
            </w:r>
            <w:r w:rsidR="0059520E">
              <w:fldChar w:fldCharType="separate"/>
            </w:r>
            <w:r w:rsidR="002175E1">
              <w:t xml:space="preserve">Figure </w:t>
            </w:r>
            <w:r w:rsidR="002175E1">
              <w:rPr>
                <w:noProof/>
              </w:rPr>
              <w:t>9</w:t>
            </w:r>
            <w:r w:rsidR="0059520E">
              <w:fldChar w:fldCharType="end"/>
            </w:r>
            <w:r>
              <w:t>)</w:t>
            </w:r>
          </w:p>
          <w:p w:rsidR="001310CE" w:rsidRDefault="00363277" w:rsidP="000F2D03">
            <w:pPr>
              <w:pStyle w:val="DocAction"/>
            </w:pPr>
            <w:r>
              <w:t xml:space="preserve">%%% Figure </w:t>
            </w:r>
            <w:del w:id="319" w:author="Peter Roberts" w:date="2013-05-08T09:19:00Z">
              <w:r>
                <w:delText xml:space="preserve">9 </w:delText>
              </w:r>
            </w:del>
            <w:r>
              <w:t>doesn’t seem to be in V3.</w:t>
            </w:r>
          </w:p>
        </w:tc>
      </w:tr>
      <w:tr w:rsidR="00A30980" w:rsidTr="00305207">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1310CE" w:rsidRDefault="001310CE" w:rsidP="00305207">
            <w:pPr>
              <w:pStyle w:val="TableText"/>
            </w:pPr>
          </w:p>
        </w:tc>
      </w:tr>
    </w:tbl>
    <w:p w:rsidR="001310CE" w:rsidRDefault="001310CE" w:rsidP="00A7583F">
      <w:pPr>
        <w:pStyle w:val="Body"/>
        <w:rPr>
          <w:rStyle w:val="Strong"/>
        </w:rPr>
      </w:pPr>
      <w:r w:rsidRPr="00577A95">
        <w:rPr>
          <w:rStyle w:val="Strong"/>
        </w:rPr>
        <w:t>Keywords</w:t>
      </w:r>
    </w:p>
    <w:p w:rsidR="001310CE" w:rsidRDefault="001310CE" w:rsidP="00A7583F">
      <w:pPr>
        <w:pStyle w:val="Body"/>
        <w:rPr>
          <w:rStyle w:val="DocActionChar"/>
          <w:rPrChange w:id="320" w:author="Peter" w:date="2013-05-08T09:19:00Z">
            <w:rPr/>
          </w:rPrChange>
        </w:rPr>
      </w:pPr>
      <w:r w:rsidRPr="00612627">
        <w:t xml:space="preserve">Keywords can be used to search for particular spectra. </w:t>
      </w:r>
      <w:r w:rsidRPr="00612627">
        <w:rPr>
          <w:rStyle w:val="DocActionChar"/>
        </w:rPr>
        <w:t>%%% Why is it here and not at the Campaign level?</w:t>
      </w:r>
      <w:r w:rsidR="00E97B4D">
        <w:rPr>
          <w:rStyle w:val="DocActionChar"/>
        </w:rPr>
        <w:t xml:space="preserve"> </w:t>
      </w:r>
      <w:r w:rsidR="00DA6DBD">
        <w:rPr>
          <w:rStyle w:val="DocActionChar"/>
        </w:rPr>
        <w:t xml:space="preserve">%%%% </w:t>
      </w:r>
      <w:r w:rsidR="00E97B4D">
        <w:rPr>
          <w:rStyle w:val="DocActionChar"/>
        </w:rPr>
        <w:t xml:space="preserve">You can click on the Campaign level and change the </w:t>
      </w:r>
      <w:ins w:id="321" w:author="Peter" w:date="2013-05-08T09:19:00Z">
        <w:r w:rsidR="003E508C">
          <w:rPr>
            <w:rStyle w:val="DocActionChar"/>
          </w:rPr>
          <w:t>Keyword</w:t>
        </w:r>
      </w:ins>
      <w:del w:id="322" w:author="Peter" w:date="2013-05-08T09:19:00Z">
        <w:r w:rsidR="00E97B4D">
          <w:rPr>
            <w:rStyle w:val="DocActionChar"/>
          </w:rPr>
          <w:delText>Keywords</w:delText>
        </w:r>
      </w:del>
      <w:r w:rsidR="00E97B4D">
        <w:rPr>
          <w:rStyle w:val="DocActionChar"/>
        </w:rPr>
        <w:t>.</w:t>
      </w:r>
    </w:p>
    <w:p w:rsidR="00C82A81" w:rsidRPr="00612627" w:rsidRDefault="00C82A81" w:rsidP="00A7583F">
      <w:pPr>
        <w:pStyle w:val="Body"/>
        <w:rPr>
          <w:ins w:id="323" w:author="Peter" w:date="2013-05-08T09:19:00Z"/>
        </w:rPr>
      </w:pPr>
      <w:ins w:id="324" w:author="Peter" w:date="2013-05-08T09:19:00Z">
        <w:r>
          <w:rPr>
            <w:rStyle w:val="DocActionChar"/>
          </w:rPr>
          <w:t>%%% If multiple keywords were supported, how would edits at the hierarchy node level work?</w:t>
        </w:r>
      </w:ins>
    </w:p>
    <w:tbl>
      <w:tblPr>
        <w:tblStyle w:val="TableGrid"/>
        <w:tblW w:w="0" w:type="auto"/>
        <w:tblInd w:w="817" w:type="dxa"/>
        <w:tblLook w:val="04A0"/>
      </w:tblPr>
      <w:tblGrid>
        <w:gridCol w:w="1055"/>
        <w:gridCol w:w="7699"/>
      </w:tblGrid>
      <w:tr w:rsidR="001310CE" w:rsidTr="00305207">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1310CE" w:rsidRDefault="003E508C" w:rsidP="00305207">
            <w:pPr>
              <w:pStyle w:val="TableText"/>
            </w:pPr>
            <w:ins w:id="325" w:author="Peter" w:date="2013-05-08T09:19:00Z">
              <w:r>
                <w:t>Enter a single keyword into this field. Take care on spelling and avoid leading or trailing spaces to avoid confusion when searching. Keywords are not case sensitive.</w:t>
              </w:r>
            </w:ins>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p>
    <w:tbl>
      <w:tblPr>
        <w:tblStyle w:val="TableGrid"/>
        <w:tblW w:w="0" w:type="auto"/>
        <w:tblInd w:w="817" w:type="dxa"/>
        <w:tblLook w:val="04A0"/>
        <w:tblPrChange w:id="326" w:author="Peter" w:date="2013-05-08T09:19:00Z">
          <w:tblPr>
            <w:tblStyle w:val="TableGrid"/>
            <w:tblW w:w="0" w:type="auto"/>
            <w:tblInd w:w="817" w:type="dxa"/>
            <w:tblLook w:val="04A0"/>
          </w:tblPr>
        </w:tblPrChange>
      </w:tblPr>
      <w:tblGrid>
        <w:gridCol w:w="1269"/>
        <w:gridCol w:w="7485"/>
        <w:tblGridChange w:id="327">
          <w:tblGrid>
            <w:gridCol w:w="817"/>
            <w:gridCol w:w="591"/>
            <w:gridCol w:w="678"/>
            <w:gridCol w:w="6668"/>
            <w:gridCol w:w="817"/>
          </w:tblGrid>
        </w:tblGridChange>
      </w:tblGrid>
      <w:tr w:rsidR="001310CE" w:rsidTr="00305207">
        <w:trPr>
          <w:trPrChange w:id="328" w:author="Peter" w:date="2013-05-08T09:19:00Z">
            <w:trPr>
              <w:gridAfter w:val="0"/>
            </w:trPr>
          </w:trPrChange>
        </w:trPr>
        <w:tc>
          <w:tcPr>
            <w:tcW w:w="0" w:type="auto"/>
            <w:tcPrChange w:id="329"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330" w:author="Peter" w:date="2013-05-08T09:19:00Z">
              <w:tcPr>
                <w:tcW w:w="0" w:type="auto"/>
                <w:gridSpan w:val="2"/>
              </w:tcPr>
            </w:tcPrChange>
          </w:tcPr>
          <w:p w:rsidR="001310CE" w:rsidRDefault="001310CE" w:rsidP="00305207">
            <w:pPr>
              <w:pStyle w:val="TableText"/>
            </w:pPr>
            <w:r>
              <w:t>[m]</w:t>
            </w:r>
            <w:r w:rsidRPr="00084655">
              <w:t xml:space="preserve"> metres above sea level</w:t>
            </w:r>
          </w:p>
        </w:tc>
      </w:tr>
      <w:tr w:rsidR="001310CE" w:rsidTr="00305207">
        <w:trPr>
          <w:trPrChange w:id="331" w:author="Peter" w:date="2013-05-08T09:19:00Z">
            <w:trPr>
              <w:gridAfter w:val="0"/>
            </w:trPr>
          </w:trPrChange>
        </w:trPr>
        <w:tc>
          <w:tcPr>
            <w:tcW w:w="0" w:type="auto"/>
            <w:tcPrChange w:id="33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333" w:author="Peter" w:date="2013-05-08T09:19:00Z">
              <w:tcPr>
                <w:tcW w:w="0" w:type="auto"/>
                <w:gridSpan w:val="2"/>
              </w:tcPr>
            </w:tcPrChange>
          </w:tcPr>
          <w:p w:rsidR="001310CE" w:rsidRDefault="001310CE" w:rsidP="00305207">
            <w:pPr>
              <w:pStyle w:val="TableText"/>
            </w:pPr>
            <w:r>
              <w:t>[degrees]</w:t>
            </w:r>
            <w:r w:rsidRPr="00084655">
              <w:t xml:space="preserve"> Northern hemisphere coordinates are positive, southern negative</w:t>
            </w:r>
            <w:r>
              <w:t>.</w:t>
            </w:r>
            <w:r w:rsidRPr="00084655">
              <w:t xml:space="preserve"> Coordinates are entered as degrees and fractions of degrees.</w:t>
            </w:r>
          </w:p>
        </w:tc>
      </w:tr>
      <w:tr w:rsidR="001310CE" w:rsidTr="00305207">
        <w:trPr>
          <w:trPrChange w:id="334" w:author="Peter" w:date="2013-05-08T09:19:00Z">
            <w:trPr>
              <w:gridAfter w:val="0"/>
            </w:trPr>
          </w:trPrChange>
        </w:trPr>
        <w:tc>
          <w:tcPr>
            <w:tcW w:w="0" w:type="auto"/>
            <w:tcPrChange w:id="33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336" w:author="Peter" w:date="2013-05-08T09:19:00Z">
              <w:tcPr>
                <w:tcW w:w="0" w:type="auto"/>
                <w:gridSpan w:val="2"/>
              </w:tcPr>
            </w:tcPrChange>
          </w:tcPr>
          <w:p w:rsidR="001310CE" w:rsidRDefault="001310CE" w:rsidP="00305207">
            <w:pPr>
              <w:pStyle w:val="TableText"/>
            </w:pPr>
            <w:r>
              <w:t>[degrees]</w:t>
            </w:r>
            <w:r w:rsidRPr="00084655">
              <w:t xml:space="preserve"> West of Greenwich: positive. East of Greenwich: negative</w:t>
            </w:r>
          </w:p>
        </w:tc>
      </w:tr>
      <w:tr w:rsidR="001310CE" w:rsidTr="00305207">
        <w:trPr>
          <w:trPrChange w:id="337" w:author="Peter" w:date="2013-05-08T09:19:00Z">
            <w:trPr>
              <w:gridAfter w:val="0"/>
            </w:trPr>
          </w:trPrChange>
        </w:trPr>
        <w:tc>
          <w:tcPr>
            <w:tcW w:w="0" w:type="auto"/>
            <w:tcPrChange w:id="33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339" w:author="Peter" w:date="2013-05-08T09:19:00Z">
              <w:tcPr>
                <w:tcW w:w="0" w:type="auto"/>
                <w:gridSpan w:val="2"/>
              </w:tcPr>
            </w:tcPrChange>
          </w:tcPr>
          <w:p w:rsidR="001310CE" w:rsidRDefault="001310CE" w:rsidP="00305207">
            <w:pPr>
              <w:pStyle w:val="TableText"/>
            </w:pPr>
            <w:r>
              <w:t>%%% Is this the same as “</w:t>
            </w:r>
            <w:r w:rsidRPr="00084655">
              <w:t>Location</w:t>
            </w:r>
            <w:r>
              <w:t>” in the old system?</w:t>
            </w:r>
          </w:p>
          <w:p w:rsidR="001310CE" w:rsidRDefault="001310CE" w:rsidP="00305207">
            <w:pPr>
              <w:pStyle w:val="TableText"/>
            </w:pPr>
            <w:r>
              <w:t>F</w:t>
            </w:r>
            <w:r w:rsidRPr="00084655">
              <w:t>ree text</w:t>
            </w:r>
          </w:p>
        </w:tc>
      </w:tr>
      <w:tr w:rsidR="001310CE" w:rsidTr="00305207">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40" w:author="Peter" w:date="2013-05-08T09:19:00Z"/>
              </w:rPr>
            </w:pPr>
            <w:r>
              <w:t xml:space="preserve">[alpha string] </w:t>
            </w:r>
            <w:ins w:id="341" w:author="Peter" w:date="2013-05-08T09:19:00Z">
              <w:r w:rsidR="003E508C">
                <w:t xml:space="preserve">Enter the State in which the observations were made. </w:t>
              </w:r>
            </w:ins>
          </w:p>
          <w:p w:rsidR="001310CE" w:rsidRDefault="003E508C" w:rsidP="00305207">
            <w:pPr>
              <w:pStyle w:val="TableText"/>
            </w:pPr>
            <w:ins w:id="342" w:author="Peter" w:date="2013-05-08T09:19:00Z">
              <w:r>
                <w:t xml:space="preserve">To avoid confusion in searching later, </w:t>
              </w:r>
              <w:r w:rsidR="00842401">
                <w:t>it is suggested to use the standard abbreviation for the state - for example</w:t>
              </w:r>
            </w:ins>
            <w:del w:id="343" w:author="Peter" w:date="2013-05-08T09:19:00Z">
              <w:r w:rsidR="001310CE" w:rsidRPr="00612627">
                <w:rPr>
                  <w:rStyle w:val="DocActionChar"/>
                </w:rPr>
                <w:delText>%%% Presumably SA</w:delText>
              </w:r>
            </w:del>
            <w:r w:rsidR="0059520E" w:rsidRPr="0059520E">
              <w:rPr>
                <w:rPrChange w:id="344" w:author="Peter" w:date="2013-05-08T09:19:00Z">
                  <w:rPr>
                    <w:rStyle w:val="DocActionChar"/>
                  </w:rPr>
                </w:rPrChange>
              </w:rPr>
              <w:t>, NSW</w:t>
            </w:r>
            <w:ins w:id="345" w:author="Peter" w:date="2013-05-08T09:19:00Z">
              <w:r w:rsidR="00842401">
                <w:t>, Qld, Vic... D</w:t>
              </w:r>
              <w:r>
                <w:t>o</w:t>
              </w:r>
            </w:ins>
            <w:del w:id="346" w:author="Peter" w:date="2013-05-08T09:19:00Z">
              <w:r w:rsidR="001310CE" w:rsidRPr="00612627">
                <w:rPr>
                  <w:rStyle w:val="DocActionChar"/>
                </w:rPr>
                <w:delText xml:space="preserve"> etc. Why</w:delText>
              </w:r>
            </w:del>
            <w:r w:rsidR="0059520E" w:rsidRPr="0059520E">
              <w:rPr>
                <w:rPrChange w:id="347" w:author="Peter" w:date="2013-05-08T09:19:00Z">
                  <w:rPr>
                    <w:rStyle w:val="DocActionChar"/>
                  </w:rPr>
                </w:rPrChange>
              </w:rPr>
              <w:t xml:space="preserve"> not </w:t>
            </w:r>
            <w:ins w:id="348" w:author="Peter" w:date="2013-05-08T09:19:00Z">
              <w:r>
                <w:t xml:space="preserve">use periods, </w:t>
              </w:r>
              <w:r w:rsidR="00842401">
                <w:t xml:space="preserve">leading, embedded or </w:t>
              </w:r>
              <w:r>
                <w:t xml:space="preserve">trailing spaces in the field. </w:t>
              </w:r>
              <w:r w:rsidR="00842401">
                <w:t>Searching is not case sensitive</w:t>
              </w:r>
            </w:ins>
            <w:del w:id="349" w:author="Peter" w:date="2013-05-08T09:19:00Z">
              <w:r w:rsidR="001310CE" w:rsidRPr="00612627">
                <w:rPr>
                  <w:rStyle w:val="DocActionChar"/>
                </w:rPr>
                <w:delText>a drop down? Is it international? Could be a configured list</w:delText>
              </w:r>
            </w:del>
            <w:r w:rsidR="0059520E" w:rsidRPr="0059520E">
              <w:rPr>
                <w:rPrChange w:id="350" w:author="Peter" w:date="2013-05-08T09:19:00Z">
                  <w:rPr>
                    <w:rStyle w:val="DocActionChar"/>
                  </w:rPr>
                </w:rPrChange>
              </w:rPr>
              <w:t>.</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51" w:author="Peter" w:date="2013-05-08T09:19:00Z">
          <w:tblPr>
            <w:tblStyle w:val="TableGrid"/>
            <w:tblW w:w="0" w:type="auto"/>
            <w:tblInd w:w="817" w:type="dxa"/>
            <w:tblLook w:val="04A0"/>
          </w:tblPr>
        </w:tblPrChange>
      </w:tblPr>
      <w:tblGrid>
        <w:gridCol w:w="1243"/>
        <w:gridCol w:w="7511"/>
        <w:tblGridChange w:id="352">
          <w:tblGrid>
            <w:gridCol w:w="817"/>
            <w:gridCol w:w="445"/>
            <w:gridCol w:w="798"/>
            <w:gridCol w:w="6694"/>
            <w:gridCol w:w="817"/>
          </w:tblGrid>
        </w:tblGridChange>
      </w:tblGrid>
      <w:tr w:rsidR="001310CE" w:rsidTr="00305207">
        <w:trPr>
          <w:trPrChange w:id="353" w:author="Peter" w:date="2013-05-08T09:19:00Z">
            <w:trPr>
              <w:gridAfter w:val="0"/>
            </w:trPr>
          </w:trPrChange>
        </w:trPr>
        <w:tc>
          <w:tcPr>
            <w:tcW w:w="0" w:type="auto"/>
            <w:tcPrChange w:id="35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55" w:author="Peter" w:date="2013-05-08T09:19:00Z">
              <w:tcPr>
                <w:tcW w:w="0" w:type="auto"/>
                <w:gridSpan w:val="2"/>
              </w:tcPr>
            </w:tcPrChange>
          </w:tcPr>
          <w:p w:rsidR="001310CE" w:rsidRDefault="001310CE" w:rsidP="00305207">
            <w:pPr>
              <w:pStyle w:val="TableText"/>
            </w:pPr>
            <w:r>
              <w:t>[alpha string]</w:t>
            </w:r>
            <w:r w:rsidR="0040574B">
              <w:t xml:space="preserve"> %%%</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DA6DBD" w:rsidRPr="00DA6DBD" w:rsidRDefault="001310CE" w:rsidP="0040574B">
            <w:pPr>
              <w:pStyle w:val="TableText"/>
            </w:pPr>
            <w:r>
              <w:t xml:space="preserve">[alpha string] </w:t>
            </w:r>
            <w:r w:rsidR="0040574B">
              <w:t xml:space="preserve">When ENVI Files are loaded (see </w:t>
            </w:r>
            <w:fldSimple w:instr=" REF _Ref355167308 \r \h  \* MERGEFORMAT ">
              <w:r w:rsidR="002175E1" w:rsidRPr="002175E1">
                <w:rPr>
                  <w:rStyle w:val="CrossReference"/>
                </w:rPr>
                <w:t>6.2.6</w:t>
              </w:r>
            </w:fldSimple>
            <w:r w:rsidR="0040574B" w:rsidRPr="0040574B">
              <w:rPr>
                <w:rStyle w:val="CrossReference"/>
              </w:rPr>
              <w:t xml:space="preserve"> </w:t>
            </w:r>
            <w:fldSimple w:instr=" REF _Ref355167311 \h  \* MERGEFORMAT ">
              <w:r w:rsidR="002175E1" w:rsidRPr="002175E1">
                <w:rPr>
                  <w:rStyle w:val="CrossReference"/>
                </w:rPr>
                <w:t>ENVI Spectral Library Files</w:t>
              </w:r>
            </w:fldSimple>
            <w:r w:rsidR="0040574B">
              <w:t>), the content of the Spectrum Names tag is copied here, if it is set</w:t>
            </w:r>
            <w:ins w:id="356" w:author="Peter" w:date="2013-05-08T09:19:00Z">
              <w:r w:rsidR="00842401">
                <w:t xml:space="preserve"> in the input file</w:t>
              </w:r>
              <w:r w:rsidR="0040574B">
                <w:t>.</w:t>
              </w:r>
            </w:ins>
            <w:del w:id="357" w:author="Peter" w:date="2013-05-08T09:19:00Z">
              <w:r w:rsidR="0040574B">
                <w:delText>.</w:delText>
              </w:r>
            </w:del>
          </w:p>
        </w:tc>
      </w:tr>
      <w:tr w:rsidR="001310CE" w:rsidTr="00305207">
        <w:trPr>
          <w:trPrChange w:id="358" w:author="Peter" w:date="2013-05-08T09:19:00Z">
            <w:trPr>
              <w:gridAfter w:val="0"/>
            </w:trPr>
          </w:trPrChange>
        </w:trPr>
        <w:tc>
          <w:tcPr>
            <w:tcW w:w="0" w:type="auto"/>
            <w:tcPrChange w:id="359"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60" w:author="Peter" w:date="2013-05-08T09:19:00Z">
              <w:tcPr>
                <w:tcW w:w="0" w:type="auto"/>
                <w:gridSpan w:val="2"/>
              </w:tcPr>
            </w:tcPrChange>
          </w:tcPr>
          <w:p w:rsidR="001310CE" w:rsidRDefault="001310CE" w:rsidP="00305207">
            <w:pPr>
              <w:pStyle w:val="TableText"/>
            </w:pPr>
            <w:r>
              <w:t>[alpha string]</w:t>
            </w:r>
            <w:r w:rsidR="0040574B">
              <w:t xml:space="preserve"> %%%</w:t>
            </w:r>
          </w:p>
        </w:tc>
      </w:tr>
    </w:tbl>
    <w:p w:rsidR="001310CE" w:rsidRPr="00BC4E01" w:rsidRDefault="001310CE" w:rsidP="00A7583F">
      <w:pPr>
        <w:pStyle w:val="Body"/>
        <w:rPr>
          <w:rStyle w:val="Strong"/>
        </w:rPr>
      </w:pPr>
      <w:r w:rsidRPr="00BC4E01">
        <w:rPr>
          <w:rStyle w:val="Strong"/>
        </w:rPr>
        <w:t>Optics</w:t>
      </w:r>
    </w:p>
    <w:tbl>
      <w:tblPr>
        <w:tblStyle w:val="TableGrid"/>
        <w:tblW w:w="0" w:type="auto"/>
        <w:tblInd w:w="817" w:type="dxa"/>
        <w:tblLook w:val="04A0"/>
      </w:tblPr>
      <w:tblGrid>
        <w:gridCol w:w="1449"/>
        <w:gridCol w:w="3372"/>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1310CE" w:rsidP="00305207">
            <w:pPr>
              <w:pStyle w:val="TableText"/>
            </w:pPr>
            <w:r>
              <w:t>[int degrees] Field of View angle</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p>
        </w:tc>
      </w:tr>
    </w:tbl>
    <w:p w:rsidR="001310CE" w:rsidRPr="00BC4E01" w:rsidRDefault="001310CE" w:rsidP="00A7583F">
      <w:pPr>
        <w:pStyle w:val="Body"/>
        <w:rPr>
          <w:rStyle w:val="Strong"/>
        </w:rPr>
      </w:pPr>
      <w:r w:rsidRPr="00BC4E01">
        <w:rPr>
          <w:rStyle w:val="Strong"/>
        </w:rPr>
        <w:t>PDFs</w:t>
      </w:r>
    </w:p>
    <w:p w:rsidR="00A863FC" w:rsidRPr="00A863FC" w:rsidRDefault="00A863FC" w:rsidP="00A863FC">
      <w:pPr>
        <w:pStyle w:val="Body"/>
        <w:rPr>
          <w:ins w:id="361" w:author="Peter" w:date="2013-05-08T09:19:00Z"/>
          <w:rStyle w:val="Strong"/>
          <w:b w:val="0"/>
          <w:bCs w:val="0"/>
        </w:rPr>
      </w:pPr>
      <w:ins w:id="362" w:author="Peter" w:date="2013-05-08T09:19:00Z">
        <w:r w:rsidRPr="00A863FC">
          <w:rPr>
            <w:rStyle w:val="Strong"/>
            <w:b w:val="0"/>
            <w:bCs w:val="0"/>
          </w:rPr>
          <w:t>Specchio supports uploading up to two PDF files for each Spectrum.</w:t>
        </w:r>
        <w:r>
          <w:rPr>
            <w:rStyle w:val="Strong"/>
            <w:b w:val="0"/>
            <w:bCs w:val="0"/>
          </w:rPr>
          <w:t xml:space="preserve"> The PDF files can be viewed directly from the Metadata Editor screen. </w:t>
        </w:r>
        <w:r w:rsidRPr="00A863FC">
          <w:rPr>
            <w:rStyle w:val="DocActionChar"/>
          </w:rPr>
          <w:t>%%% anywhere else too?</w:t>
        </w:r>
      </w:ins>
    </w:p>
    <w:tbl>
      <w:tblPr>
        <w:tblStyle w:val="TableGrid"/>
        <w:tblW w:w="0" w:type="auto"/>
        <w:tblInd w:w="817" w:type="dxa"/>
        <w:tblLook w:val="04A0"/>
      </w:tblPr>
      <w:tblGrid>
        <w:gridCol w:w="1860"/>
        <w:gridCol w:w="6894"/>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1310CE" w:rsidP="00305207">
            <w:pPr>
              <w:pStyle w:val="TableText"/>
            </w:pPr>
            <w:del w:id="363" w:author="Peter" w:date="2013-05-08T09:19:00Z">
              <w:r>
                <w:delText xml:space="preserve">[Uploaded PDF file] </w:delText>
              </w:r>
              <w:r w:rsidRPr="009D39DD">
                <w:rPr>
                  <w:rStyle w:val="DocActionChar"/>
                </w:rPr>
                <w:delText>%%% I can upload, but I can’t View.</w:delText>
              </w:r>
              <w:r>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1310CE" w:rsidP="00305207">
            <w:pPr>
              <w:pStyle w:val="TableText"/>
            </w:pPr>
            <w:del w:id="364" w:author="Peter" w:date="2013-05-08T09:19:00Z">
              <w:r>
                <w:delText xml:space="preserve">[Uploaded PDF file] </w:delText>
              </w:r>
              <w:r w:rsidR="0040574B">
                <w:delText>%%%</w:delText>
              </w:r>
            </w:del>
          </w:p>
        </w:tc>
      </w:tr>
    </w:tbl>
    <w:p w:rsidR="001310CE" w:rsidRPr="00BC4E01" w:rsidRDefault="00842401" w:rsidP="00A7583F">
      <w:pPr>
        <w:pStyle w:val="Body"/>
        <w:rPr>
          <w:ins w:id="365" w:author="Peter" w:date="2013-05-08T09:19:00Z"/>
          <w:rStyle w:val="Strong"/>
        </w:rPr>
      </w:pPr>
      <w:ins w:id="366" w:author="Peter" w:date="2013-05-08T09:19:00Z">
        <w:r w:rsidRPr="00BC4E01">
          <w:rPr>
            <w:rStyle w:val="Strong"/>
          </w:rPr>
          <w:t>Personnel</w:t>
        </w:r>
      </w:ins>
    </w:p>
    <w:p w:rsidR="001310CE" w:rsidRPr="00BC4E01" w:rsidRDefault="001310CE" w:rsidP="00A7583F">
      <w:pPr>
        <w:pStyle w:val="Body"/>
        <w:rPr>
          <w:del w:id="367" w:author="Peter" w:date="2013-05-08T09:19:00Z"/>
          <w:rStyle w:val="Strong"/>
        </w:rPr>
      </w:pPr>
      <w:del w:id="368" w:author="Peter" w:date="2013-05-08T09:19:00Z">
        <w:r w:rsidRPr="00BC4E01">
          <w:rPr>
            <w:rStyle w:val="Strong"/>
          </w:rPr>
          <w:delText>Personell</w:delText>
        </w:r>
      </w:del>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842401" w:rsidRDefault="00842401" w:rsidP="00842401">
            <w:pPr>
              <w:pStyle w:val="TableText"/>
              <w:rPr>
                <w:ins w:id="369" w:author="Peter" w:date="2013-05-08T09:19:00Z"/>
              </w:rPr>
            </w:pPr>
            <w:ins w:id="370" w:author="Peter" w:date="2013-05-08T09:19:00Z">
              <w:r>
                <w:t>The Investigator’s name is free text</w:t>
              </w:r>
            </w:ins>
            <w:r w:rsidR="00E67DCB">
              <w:t xml:space="preserve">. It </w:t>
            </w:r>
            <w:ins w:id="371" w:author="Peter" w:date="2013-05-08T09:19:00Z">
              <w:r>
                <w:t>is not necessar</w:t>
              </w:r>
            </w:ins>
            <w:r w:rsidR="00E67DCB">
              <w:t>il</w:t>
            </w:r>
            <w:ins w:id="372" w:author="Peter" w:date="2013-05-08T09:19:00Z">
              <w:r>
                <w:t>y related to any Specchio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73" w:author="Peter" w:date="2013-05-08T09:19:00Z"/>
              </w:rPr>
            </w:pPr>
            <w:ins w:id="374"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DF0182" w:rsidRDefault="00A863FC">
            <w:pPr>
              <w:pStyle w:val="TableText"/>
              <w:rPr>
                <w:b/>
              </w:rPr>
              <w:pPrChange w:id="375" w:author="Peter" w:date="2013-05-08T09:19:00Z">
                <w:pPr>
                  <w:pStyle w:val="DocAction"/>
                  <w:tabs>
                    <w:tab w:val="right" w:leader="dot" w:pos="8788"/>
                  </w:tabs>
                </w:pPr>
              </w:pPrChange>
            </w:pPr>
            <w:ins w:id="376" w:author="Peter" w:date="2013-05-08T09:19:00Z">
              <w:r>
                <w:t>Users are encouraged to rely on the Campaign Metadata (either the Investigator, Research Group Members or Description fields) for this function.</w:t>
              </w:r>
            </w:ins>
            <w:del w:id="377"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Default="001310CE" w:rsidP="00A7583F">
      <w:pPr>
        <w:pStyle w:val="Body"/>
        <w:rPr>
          <w:rStyle w:val="Strong"/>
        </w:rPr>
      </w:pPr>
      <w:r w:rsidRPr="00BC4E01">
        <w:rPr>
          <w:rStyle w:val="Strong"/>
        </w:rPr>
        <w:t>Pictures</w:t>
      </w:r>
    </w:p>
    <w:p w:rsidR="001310CE" w:rsidRDefault="001310CE" w:rsidP="00A7583F">
      <w:pPr>
        <w:pStyle w:val="Body"/>
        <w:rPr>
          <w:rStyle w:val="DocActionChar"/>
        </w:rPr>
      </w:pPr>
      <w:r w:rsidRPr="00084655">
        <w:t>A list of pictures plus captions. Currently only the JPEG format is supported.</w:t>
      </w:r>
      <w:r>
        <w:t xml:space="preserve"> </w:t>
      </w:r>
      <w:r w:rsidRPr="001A05D9">
        <w:rPr>
          <w:rStyle w:val="DocActionChar"/>
        </w:rPr>
        <w:t>%%% Seems to have changed in structure.</w:t>
      </w:r>
    </w:p>
    <w:p w:rsidR="00E92E2C" w:rsidRDefault="00E92E2C" w:rsidP="00E92E2C">
      <w:pPr>
        <w:pStyle w:val="DocAction"/>
      </w:pPr>
      <w:r>
        <w:t>%%%% There are other formats supported now. Nick will give me a list of them.</w:t>
      </w:r>
      <w:del w:id="378" w:author="Peter" w:date="2013-05-08T09:19:00Z">
        <w:r w:rsidR="001D57A4">
          <w:delText xml:space="preserve"> Andy tried TIFF, which worked.</w:delText>
        </w:r>
      </w:del>
    </w:p>
    <w:p w:rsidR="001D57A4" w:rsidRPr="001D57A4" w:rsidRDefault="00E92E2C" w:rsidP="001D57A4">
      <w:pPr>
        <w:pStyle w:val="DocAction"/>
      </w:pPr>
      <w:r>
        <w:t>%%%% Captions are no longer supported.</w:t>
      </w:r>
    </w:p>
    <w:p w:rsidR="001310CE" w:rsidRPr="00084655" w:rsidRDefault="001310CE" w:rsidP="00A7583F">
      <w:pPr>
        <w:pStyle w:val="Note"/>
      </w:pPr>
      <w:r>
        <w:t>Note</w:t>
      </w:r>
      <w:r>
        <w:tab/>
      </w:r>
      <w:ins w:id="379" w:author="Peter" w:date="2013-05-08T09:19:00Z">
        <w:r>
          <w:t>Pictures</w:t>
        </w:r>
      </w:ins>
      <w:del w:id="380" w:author="Peter" w:date="2013-05-08T09:19:00Z">
        <w:r w:rsidR="001D57A4">
          <w:delText>For speed reasons, p</w:delText>
        </w:r>
        <w:r>
          <w:delText>ictures</w:delText>
        </w:r>
      </w:del>
      <w:r>
        <w:t xml:space="preserve"> should be reduced in size before loading to the database</w:t>
      </w:r>
      <w:del w:id="381" w:author="Peter Roberts" w:date="2013-05-08T09:19:00Z">
        <w:r>
          <w:delText xml:space="preserve"> for speed reasons</w:delText>
        </w:r>
      </w:del>
      <w:r>
        <w:t>. Appropriate sizes are around 400</w:t>
      </w:r>
      <w:r w:rsidR="005208AE">
        <w:t xml:space="preserve"> to </w:t>
      </w:r>
      <w:r>
        <w:t>500 pixels width or height.</w:t>
      </w:r>
    </w:p>
    <w:tbl>
      <w:tblPr>
        <w:tblStyle w:val="TableGrid"/>
        <w:tblW w:w="0" w:type="auto"/>
        <w:tblInd w:w="817" w:type="dxa"/>
        <w:tblLook w:val="04A0"/>
      </w:tblPr>
      <w:tblGrid>
        <w:gridCol w:w="2013"/>
        <w:gridCol w:w="6741"/>
        <w:tblGridChange w:id="382">
          <w:tblGrid>
            <w:gridCol w:w="817"/>
            <w:gridCol w:w="1196"/>
            <w:gridCol w:w="817"/>
            <w:gridCol w:w="5924"/>
            <w:gridCol w:w="817"/>
          </w:tblGrid>
        </w:tblGridChange>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p>
        </w:tc>
        <w:tc>
          <w:tcPr>
            <w:tcW w:w="0" w:type="auto"/>
          </w:tcPr>
          <w:p w:rsidR="001310CE" w:rsidRPr="00BC4E01" w:rsidRDefault="001310CE" w:rsidP="00E92E2C">
            <w:pPr>
              <w:pStyle w:val="DocAction"/>
            </w:pPr>
            <w:r>
              <w:t xml:space="preserve">%%% I get an error every time I try to upload </w:t>
            </w:r>
            <w:ins w:id="383" w:author="Peter Roberts" w:date="2013-05-08T09:19:00Z">
              <w:r w:rsidR="001D57A4">
                <w:t xml:space="preserve">a JPEG to </w:t>
              </w:r>
            </w:ins>
            <w:r>
              <w:t>any one of these four.</w:t>
            </w:r>
            <w:ins w:id="384" w:author="Peter Roberts" w:date="2013-05-08T09:19:00Z">
              <w:r w:rsidR="001D57A4">
                <w:t xml:space="preserve"> JIRA DC10-???</w:t>
              </w:r>
            </w:ins>
          </w:p>
        </w:tc>
      </w:tr>
      <w:tr w:rsidR="001310CE" w:rsidRPr="00BC4E01" w:rsidTr="00305207">
        <w:tblPrEx>
          <w:tblW w:w="0" w:type="auto"/>
          <w:tblInd w:w="817" w:type="dxa"/>
          <w:tblPrExChange w:id="385" w:author="Peter" w:date="2013-05-08T09:19:00Z">
            <w:tblPrEx>
              <w:tblW w:w="0" w:type="auto"/>
              <w:tblInd w:w="817" w:type="dxa"/>
            </w:tblPrEx>
          </w:tblPrExChange>
        </w:tblPrEx>
        <w:trPr>
          <w:trPrChange w:id="386" w:author="Peter" w:date="2013-05-08T09:19:00Z">
            <w:trPr>
              <w:gridAfter w:val="0"/>
            </w:trPr>
          </w:trPrChange>
        </w:trPr>
        <w:tc>
          <w:tcPr>
            <w:tcW w:w="0" w:type="auto"/>
            <w:tcPrChange w:id="38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Sampling Setup</w:t>
            </w:r>
          </w:p>
        </w:tc>
        <w:tc>
          <w:tcPr>
            <w:tcW w:w="0" w:type="auto"/>
            <w:tcPrChange w:id="388" w:author="Peter" w:date="2013-05-08T09:19:00Z">
              <w:tcPr>
                <w:tcW w:w="0" w:type="auto"/>
                <w:gridSpan w:val="2"/>
              </w:tcPr>
            </w:tcPrChange>
          </w:tcPr>
          <w:p w:rsidR="001310CE" w:rsidRPr="00BC4E01" w:rsidRDefault="001310CE" w:rsidP="00305207">
            <w:pPr>
              <w:pStyle w:val="TableText"/>
            </w:pPr>
          </w:p>
        </w:tc>
      </w:tr>
      <w:tr w:rsidR="001310CE" w:rsidRPr="00BC4E01" w:rsidTr="00305207">
        <w:tblPrEx>
          <w:tblW w:w="0" w:type="auto"/>
          <w:tblInd w:w="817" w:type="dxa"/>
          <w:tblPrExChange w:id="389" w:author="Peter" w:date="2013-05-08T09:19:00Z">
            <w:tblPrEx>
              <w:tblW w:w="0" w:type="auto"/>
              <w:tblInd w:w="817" w:type="dxa"/>
            </w:tblPrEx>
          </w:tblPrExChange>
        </w:tblPrEx>
        <w:trPr>
          <w:trPrChange w:id="390" w:author="Peter" w:date="2013-05-08T09:19:00Z">
            <w:trPr>
              <w:gridAfter w:val="0"/>
            </w:trPr>
          </w:trPrChange>
        </w:trPr>
        <w:tc>
          <w:tcPr>
            <w:tcW w:w="0" w:type="auto"/>
            <w:tcPrChange w:id="39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Sky</w:t>
            </w:r>
          </w:p>
        </w:tc>
        <w:tc>
          <w:tcPr>
            <w:tcW w:w="0" w:type="auto"/>
            <w:tcPrChange w:id="392" w:author="Peter" w:date="2013-05-08T09:19:00Z">
              <w:tcPr>
                <w:tcW w:w="0" w:type="auto"/>
                <w:gridSpan w:val="2"/>
              </w:tcPr>
            </w:tcPrChange>
          </w:tcPr>
          <w:p w:rsidR="001310CE" w:rsidRPr="00BC4E01" w:rsidRDefault="001310CE" w:rsidP="00305207">
            <w:pPr>
              <w:pStyle w:val="TableText"/>
            </w:pPr>
          </w:p>
        </w:tc>
      </w:tr>
      <w:tr w:rsidR="001310CE" w:rsidRPr="00BC4E01" w:rsidTr="00305207">
        <w:tblPrEx>
          <w:tblW w:w="0" w:type="auto"/>
          <w:tblInd w:w="817" w:type="dxa"/>
          <w:tblPrExChange w:id="393" w:author="Peter" w:date="2013-05-08T09:19:00Z">
            <w:tblPrEx>
              <w:tblW w:w="0" w:type="auto"/>
              <w:tblInd w:w="817" w:type="dxa"/>
            </w:tblPrEx>
          </w:tblPrExChange>
        </w:tblPrEx>
        <w:trPr>
          <w:trPrChange w:id="394" w:author="Peter" w:date="2013-05-08T09:19:00Z">
            <w:trPr>
              <w:gridAfter w:val="0"/>
            </w:trPr>
          </w:trPrChange>
        </w:trPr>
        <w:tc>
          <w:tcPr>
            <w:tcW w:w="0" w:type="auto"/>
            <w:tcPrChange w:id="39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Target</w:t>
            </w:r>
          </w:p>
        </w:tc>
        <w:tc>
          <w:tcPr>
            <w:tcW w:w="0" w:type="auto"/>
            <w:tcPrChange w:id="396" w:author="Peter" w:date="2013-05-08T09:19:00Z">
              <w:tcPr>
                <w:tcW w:w="0" w:type="auto"/>
                <w:gridSpan w:val="2"/>
              </w:tcPr>
            </w:tcPrChange>
          </w:tcPr>
          <w:p w:rsidR="001310CE" w:rsidRPr="00BC4E01" w:rsidRDefault="001310CE" w:rsidP="00305207">
            <w:pPr>
              <w:pStyle w:val="TableText"/>
            </w:pPr>
          </w:p>
        </w:tc>
      </w:tr>
    </w:tbl>
    <w:p w:rsidR="001310CE" w:rsidRPr="00BC4E01" w:rsidRDefault="001310CE" w:rsidP="00A7583F">
      <w:pPr>
        <w:pStyle w:val="Body"/>
        <w:rPr>
          <w:rStyle w:val="Strong"/>
        </w:rPr>
      </w:pPr>
      <w:r w:rsidRPr="00BC4E01">
        <w:rPr>
          <w:rStyle w:val="Strong"/>
        </w:rPr>
        <w:t>Processing</w:t>
      </w:r>
    </w:p>
    <w:p w:rsidR="00A863FC" w:rsidRPr="00A863FC" w:rsidRDefault="00A863FC" w:rsidP="00A863FC">
      <w:pPr>
        <w:pStyle w:val="Body"/>
        <w:rPr>
          <w:ins w:id="397" w:author="Peter" w:date="2013-05-08T09:19:00Z"/>
        </w:rPr>
      </w:pPr>
      <w:ins w:id="398" w:author="Peter" w:date="2013-05-08T09:19:00Z">
        <w:r w:rsidRPr="00A863FC">
          <w:t>These Attributes describe processing which has been performed on the Spectrum.</w:t>
        </w:r>
      </w:ins>
    </w:p>
    <w:tbl>
      <w:tblPr>
        <w:tblStyle w:val="TableGrid"/>
        <w:tblW w:w="0" w:type="auto"/>
        <w:tblInd w:w="817" w:type="dxa"/>
        <w:tblLook w:val="04A0"/>
        <w:tblPrChange w:id="399" w:author="Peter" w:date="2013-05-08T09:19:00Z">
          <w:tblPr>
            <w:tblStyle w:val="TableGrid"/>
            <w:tblW w:w="0" w:type="auto"/>
            <w:tblInd w:w="817" w:type="dxa"/>
            <w:tblLook w:val="04A0"/>
          </w:tblPr>
        </w:tblPrChange>
      </w:tblPr>
      <w:tblGrid>
        <w:gridCol w:w="1513"/>
        <w:gridCol w:w="7241"/>
        <w:tblGridChange w:id="400">
          <w:tblGrid>
            <w:gridCol w:w="817"/>
            <w:gridCol w:w="730"/>
            <w:gridCol w:w="783"/>
            <w:gridCol w:w="6424"/>
            <w:gridCol w:w="817"/>
          </w:tblGrid>
        </w:tblGridChange>
      </w:tblGrid>
      <w:tr w:rsidR="00C96D90" w:rsidTr="00305207">
        <w:trPr>
          <w:trPrChange w:id="401" w:author="Peter" w:date="2013-05-08T09:19:00Z">
            <w:trPr>
              <w:gridAfter w:val="0"/>
            </w:trPr>
          </w:trPrChange>
        </w:trPr>
        <w:tc>
          <w:tcPr>
            <w:tcW w:w="0" w:type="auto"/>
            <w:tcPrChange w:id="40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Data Ingestion Notes</w:t>
            </w:r>
          </w:p>
        </w:tc>
        <w:tc>
          <w:tcPr>
            <w:tcW w:w="0" w:type="auto"/>
            <w:tcPrChange w:id="403" w:author="Peter" w:date="2013-05-08T09:19:00Z">
              <w:tcPr>
                <w:tcW w:w="0" w:type="auto"/>
                <w:gridSpan w:val="2"/>
              </w:tcPr>
            </w:tcPrChange>
          </w:tcPr>
          <w:p w:rsidR="001310CE" w:rsidRDefault="001310CE" w:rsidP="00305207">
            <w:pPr>
              <w:pStyle w:val="TableText"/>
            </w:pPr>
          </w:p>
        </w:tc>
      </w:tr>
      <w:tr w:rsidR="00C96D90" w:rsidTr="00305207">
        <w:trPr>
          <w:trPrChange w:id="404" w:author="Peter" w:date="2013-05-08T09:19:00Z">
            <w:trPr>
              <w:gridAfter w:val="0"/>
            </w:trPr>
          </w:trPrChange>
        </w:trPr>
        <w:tc>
          <w:tcPr>
            <w:tcW w:w="0" w:type="auto"/>
            <w:tcPrChange w:id="40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DC Flag</w:t>
            </w:r>
          </w:p>
        </w:tc>
        <w:tc>
          <w:tcPr>
            <w:tcW w:w="0" w:type="auto"/>
            <w:tcPrChange w:id="406" w:author="Peter" w:date="2013-05-08T09:19:00Z">
              <w:tcPr>
                <w:tcW w:w="0" w:type="auto"/>
                <w:gridSpan w:val="2"/>
              </w:tcPr>
            </w:tcPrChange>
          </w:tcPr>
          <w:p w:rsidR="001310CE" w:rsidRDefault="001310CE" w:rsidP="00305207">
            <w:pPr>
              <w:pStyle w:val="TableText"/>
            </w:pPr>
          </w:p>
        </w:tc>
      </w:tr>
      <w:tr w:rsidR="00C96D90" w:rsidTr="00305207">
        <w:trPr>
          <w:trPrChange w:id="407" w:author="Peter" w:date="2013-05-08T09:19:00Z">
            <w:trPr>
              <w:gridAfter w:val="0"/>
            </w:trPr>
          </w:trPrChange>
        </w:trPr>
        <w:tc>
          <w:tcPr>
            <w:tcW w:w="0" w:type="auto"/>
            <w:tcPrChange w:id="40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Garbage Flag</w:t>
            </w:r>
          </w:p>
        </w:tc>
        <w:tc>
          <w:tcPr>
            <w:tcW w:w="0" w:type="auto"/>
            <w:tcPrChange w:id="409" w:author="Peter" w:date="2013-05-08T09:19:00Z">
              <w:tcPr>
                <w:tcW w:w="0" w:type="auto"/>
                <w:gridSpan w:val="2"/>
              </w:tcPr>
            </w:tcPrChange>
          </w:tcPr>
          <w:p w:rsidR="001310CE" w:rsidRDefault="001310CE" w:rsidP="00305207">
            <w:pPr>
              <w:pStyle w:val="TableText"/>
            </w:pPr>
          </w:p>
        </w:tc>
      </w:tr>
      <w:tr w:rsidR="00C96D90" w:rsidTr="00305207">
        <w:trPr>
          <w:trPrChange w:id="410" w:author="Peter" w:date="2013-05-08T09:19:00Z">
            <w:trPr>
              <w:gridAfter w:val="0"/>
            </w:trPr>
          </w:trPrChange>
        </w:trPr>
        <w:tc>
          <w:tcPr>
            <w:tcW w:w="0" w:type="auto"/>
            <w:tcPrChange w:id="41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Algorithm</w:t>
            </w:r>
          </w:p>
        </w:tc>
        <w:tc>
          <w:tcPr>
            <w:tcW w:w="0" w:type="auto"/>
            <w:tcPrChange w:id="412" w:author="Peter" w:date="2013-05-08T09:19:00Z">
              <w:tcPr>
                <w:tcW w:w="0" w:type="auto"/>
                <w:gridSpan w:val="2"/>
              </w:tcPr>
            </w:tcPrChange>
          </w:tcPr>
          <w:p w:rsidR="001310CE" w:rsidRDefault="001310CE" w:rsidP="00305207">
            <w:pPr>
              <w:pStyle w:val="TableText"/>
            </w:pPr>
          </w:p>
        </w:tc>
      </w:tr>
      <w:tr w:rsidR="00C96D90" w:rsidTr="00305207">
        <w:trPr>
          <w:trPrChange w:id="413" w:author="Peter" w:date="2013-05-08T09:19:00Z">
            <w:trPr>
              <w:gridAfter w:val="0"/>
            </w:trPr>
          </w:trPrChange>
        </w:trPr>
        <w:tc>
          <w:tcPr>
            <w:tcW w:w="0" w:type="auto"/>
            <w:tcPrChange w:id="41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Level</w:t>
            </w:r>
          </w:p>
        </w:tc>
        <w:tc>
          <w:tcPr>
            <w:tcW w:w="0" w:type="auto"/>
            <w:tcPrChange w:id="415" w:author="Peter" w:date="2013-05-08T09:19:00Z">
              <w:tcPr>
                <w:tcW w:w="0" w:type="auto"/>
                <w:gridSpan w:val="2"/>
              </w:tcPr>
            </w:tcPrChange>
          </w:tcPr>
          <w:p w:rsidR="001310CE" w:rsidRDefault="001310CE" w:rsidP="00305207">
            <w:pPr>
              <w:pStyle w:val="TableText"/>
            </w:pPr>
          </w:p>
        </w:tc>
      </w:tr>
      <w:tr w:rsidR="00C96D90" w:rsidTr="00305207">
        <w:trPr>
          <w:trPrChange w:id="416" w:author="Peter" w:date="2013-05-08T09:19:00Z">
            <w:trPr>
              <w:gridAfter w:val="0"/>
            </w:trPr>
          </w:trPrChange>
        </w:trPr>
        <w:tc>
          <w:tcPr>
            <w:tcW w:w="0" w:type="auto"/>
            <w:tcPrChange w:id="41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Module</w:t>
            </w:r>
          </w:p>
        </w:tc>
        <w:tc>
          <w:tcPr>
            <w:tcW w:w="0" w:type="auto"/>
            <w:tcPrChange w:id="418" w:author="Peter" w:date="2013-05-08T09:19:00Z">
              <w:tcPr>
                <w:tcW w:w="0" w:type="auto"/>
                <w:gridSpan w:val="2"/>
              </w:tcPr>
            </w:tcPrChange>
          </w:tcPr>
          <w:p w:rsidR="001310CE" w:rsidRDefault="001310CE" w:rsidP="00305207">
            <w:pPr>
              <w:pStyle w:val="TableText"/>
            </w:pPr>
          </w:p>
        </w:tc>
      </w:tr>
      <w:tr w:rsidR="00C96D90" w:rsidTr="00305207">
        <w:trPr>
          <w:trPrChange w:id="419" w:author="Peter" w:date="2013-05-08T09:19:00Z">
            <w:trPr>
              <w:gridAfter w:val="0"/>
            </w:trPr>
          </w:trPrChange>
        </w:trPr>
        <w:tc>
          <w:tcPr>
            <w:tcW w:w="0" w:type="auto"/>
            <w:tcPrChange w:id="42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Source File</w:t>
            </w:r>
          </w:p>
        </w:tc>
        <w:tc>
          <w:tcPr>
            <w:tcW w:w="0" w:type="auto"/>
            <w:tcPrChange w:id="421" w:author="Peter" w:date="2013-05-08T09:19:00Z">
              <w:tcPr>
                <w:tcW w:w="0" w:type="auto"/>
                <w:gridSpan w:val="2"/>
              </w:tcPr>
            </w:tcPrChange>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1310CE" w:rsidRDefault="00C96D90" w:rsidP="00C96D90">
            <w:pPr>
              <w:pStyle w:val="TableText"/>
              <w:rPr>
                <w:ins w:id="422" w:author="Peter Roberts" w:date="2013-05-08T09:19:00Z"/>
              </w:rPr>
            </w:pPr>
            <w:r>
              <w:t xml:space="preserve">This records the first time shift processing event that was applied to the spectrum using the Special functions/Correct local time to UTC operation. See </w:t>
            </w:r>
            <w:ins w:id="423" w:author="Peter" w:date="2013-05-08T09:19:00Z">
              <w:r w:rsidR="0059520E">
                <w:fldChar w:fldCharType="begin"/>
              </w:r>
              <w:r w:rsidR="00410625">
                <w:instrText xml:space="preserve"> REF _Ref157338239 \r \h  \* MERGEFORMAT </w:instrText>
              </w:r>
            </w:ins>
            <w:ins w:id="424" w:author="Peter" w:date="2013-05-08T09:19:00Z">
              <w:r w:rsidR="0059520E">
                <w:fldChar w:fldCharType="separate"/>
              </w:r>
            </w:ins>
            <w:r w:rsidR="002175E1" w:rsidRPr="002175E1">
              <w:rPr>
                <w:rStyle w:val="CrossReference"/>
              </w:rPr>
              <w:t>6.6</w:t>
            </w:r>
            <w:ins w:id="425" w:author="Peter" w:date="2013-05-08T09:19:00Z">
              <w:r w:rsidR="0059520E">
                <w:fldChar w:fldCharType="end"/>
              </w:r>
              <w:r w:rsidR="00A863FC" w:rsidRPr="00A863FC">
                <w:rPr>
                  <w:rStyle w:val="CrossReference"/>
                </w:rPr>
                <w:t xml:space="preserve"> </w:t>
              </w:r>
              <w:r w:rsidR="0059520E">
                <w:fldChar w:fldCharType="begin"/>
              </w:r>
              <w:r w:rsidR="00410625">
                <w:instrText xml:space="preserve"> REF _Ref157338239 \h  \* MERGEFORMAT </w:instrText>
              </w:r>
            </w:ins>
            <w:ins w:id="426" w:author="Peter" w:date="2013-05-08T09:19:00Z">
              <w:r w:rsidR="0059520E">
                <w:fldChar w:fldCharType="separate"/>
              </w:r>
            </w:ins>
            <w:r w:rsidR="002175E1" w:rsidRPr="002175E1">
              <w:rPr>
                <w:rStyle w:val="CrossReference"/>
              </w:rPr>
              <w:t>UTC Time Correction</w:t>
            </w:r>
            <w:ins w:id="427" w:author="Peter" w:date="2013-05-08T09:19:00Z">
              <w:r w:rsidR="0059520E">
                <w:fldChar w:fldCharType="end"/>
              </w:r>
            </w:ins>
            <w:del w:id="428" w:author="Peter" w:date="2013-05-08T09:19:00Z">
              <w:r>
                <w:delText>%%%</w:delText>
              </w:r>
            </w:del>
            <w:r>
              <w:t xml:space="preserve"> for more information on changing the times.</w:t>
            </w:r>
          </w:p>
          <w:p w:rsidR="00DF0182" w:rsidRDefault="001D57A4">
            <w:pPr>
              <w:pStyle w:val="DocAction"/>
            </w:pPr>
            <w:ins w:id="429" w:author="Peter Roberts" w:date="2013-05-08T09:19:00Z">
              <w:r>
                <w:t xml:space="preserve">%%% </w:t>
              </w:r>
            </w:ins>
            <w:r w:rsidR="00893B8C">
              <w:t>M</w:t>
            </w:r>
            <w:ins w:id="430" w:author="Peter Roberts" w:date="2013-05-08T09:19:00Z">
              <w:r>
                <w:t>ultiple entries</w:t>
              </w:r>
            </w:ins>
            <w:r w:rsidR="00893B8C">
              <w:t xml:space="preserve"> will be supported in the next release.</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688"/>
        <w:gridCol w:w="7066"/>
      </w:tblGrid>
      <w:tr w:rsidR="001310CE" w:rsidTr="00305207">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1310CE" w:rsidRPr="00084655" w:rsidRDefault="001310CE" w:rsidP="00305207">
            <w:pPr>
              <w:pStyle w:val="TableText"/>
            </w:pPr>
            <w:r>
              <w:t>SPECCHIO supports the nine fundamental</w:t>
            </w:r>
            <w:r w:rsidRPr="00084655">
              <w:t xml:space="preserve"> </w:t>
            </w:r>
            <w:r>
              <w:t>beam geometry types</w:t>
            </w:r>
            <w:r w:rsidRPr="00084655">
              <w:t xml:space="preserve"> </w:t>
            </w:r>
            <w:r>
              <w:t>describing the incoming and reflected beams. They are selected from a predefined list of geometries.</w:t>
            </w:r>
          </w:p>
          <w:p w:rsidR="001310CE" w:rsidRDefault="001310CE" w:rsidP="00305207">
            <w:pPr>
              <w:pStyle w:val="TableText"/>
            </w:pPr>
            <w:r>
              <w:t>Bidirectional (CASE1)</w:t>
            </w:r>
          </w:p>
          <w:p w:rsidR="001310CE" w:rsidRDefault="001310CE" w:rsidP="00305207">
            <w:pPr>
              <w:pStyle w:val="TableText"/>
            </w:pPr>
            <w:r>
              <w:t>Directional-conical (CASE 2)</w:t>
            </w:r>
          </w:p>
          <w:p w:rsidR="001310CE" w:rsidRDefault="001310CE" w:rsidP="00305207">
            <w:pPr>
              <w:pStyle w:val="TableText"/>
            </w:pPr>
            <w:r>
              <w:t>Directional-hemispherical (CASE 3)</w:t>
            </w:r>
          </w:p>
          <w:p w:rsidR="001310CE" w:rsidRDefault="001310CE" w:rsidP="00305207">
            <w:pPr>
              <w:pStyle w:val="TableText"/>
            </w:pPr>
            <w:r>
              <w:t>Conical-directional (CASE 4)</w:t>
            </w:r>
          </w:p>
          <w:p w:rsidR="001310CE" w:rsidRDefault="001310CE" w:rsidP="00305207">
            <w:pPr>
              <w:pStyle w:val="TableText"/>
            </w:pPr>
            <w:r>
              <w:t>Biconical (CASE 5)</w:t>
            </w:r>
          </w:p>
          <w:p w:rsidR="001310CE" w:rsidRDefault="001310CE" w:rsidP="00305207">
            <w:pPr>
              <w:pStyle w:val="TableText"/>
            </w:pPr>
            <w:r>
              <w:t>Conical-hemispherical (CASE 6)</w:t>
            </w:r>
          </w:p>
          <w:p w:rsidR="001310CE" w:rsidRDefault="001310CE" w:rsidP="00305207">
            <w:pPr>
              <w:pStyle w:val="TableText"/>
            </w:pPr>
            <w:r>
              <w:t>Hemispherical-directional (CASE 7)</w:t>
            </w:r>
          </w:p>
          <w:p w:rsidR="001310CE" w:rsidRDefault="001310CE" w:rsidP="00305207">
            <w:pPr>
              <w:pStyle w:val="TableText"/>
            </w:pPr>
            <w:r>
              <w:t>Hemispherical-conical (CASE 8)</w:t>
            </w:r>
          </w:p>
          <w:p w:rsidR="001310CE" w:rsidRDefault="001310CE" w:rsidP="00305207">
            <w:pPr>
              <w:pStyle w:val="TableText"/>
            </w:pPr>
            <w:r>
              <w:t>Bihemispherical (CASE 9)</w:t>
            </w:r>
          </w:p>
          <w:p w:rsidR="001310CE" w:rsidRDefault="001310CE" w:rsidP="00305207">
            <w:pPr>
              <w:pStyle w:val="TableText"/>
            </w:pPr>
            <w:r>
              <w:t xml:space="preserve">For further information about the beam geometry types, please refer to </w:t>
            </w:r>
            <w:r w:rsidR="0059520E">
              <w:fldChar w:fldCharType="begin"/>
            </w:r>
            <w:r>
              <w:instrText xml:space="preserve"> ADDIN EN.CITE &lt;EndNote&gt;&lt;Cite&gt;&lt;Author&gt;Schaepman-Strub&lt;/Author&gt;&lt;Year&gt;2006&lt;/Year&gt;&lt;RecNum&gt;284&lt;/RecNum&gt;&lt;record&gt;&lt;rec-number&gt;284&lt;/rec-number&gt;&lt;foreign-keys&gt;&lt;key app="EN" db-id="0svr2tdvgevw2ned2pb5tt5ur5tdf0savr9s"&gt;284&lt;/key&gt;&lt;/foreign-keys&gt;&lt;ref-type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Environment&lt;/full-title&gt;&lt;/periodical&gt;&lt;pages&gt;27-42&lt;/pages&gt;&lt;volume&gt;103&lt;/volume&gt;&lt;dates&gt;&lt;year&gt;2006&lt;/year&gt;&lt;/dates&gt;&lt;urls&gt;&lt;/urls&gt;&lt;/record&gt;&lt;/Cite&gt;&lt;/EndNote&gt;</w:instrText>
            </w:r>
            <w:r w:rsidR="0059520E">
              <w:fldChar w:fldCharType="separate"/>
            </w:r>
            <w:r>
              <w:rPr>
                <w:noProof/>
              </w:rPr>
              <w:t>(Schaepman-Strub, Schaepman et al. 2006)</w:t>
            </w:r>
            <w:r w:rsidR="0059520E">
              <w:fldChar w:fldCharType="end"/>
            </w:r>
            <w:r>
              <w:t xml:space="preserve"> and </w:t>
            </w:r>
            <w:r w:rsidR="0059520E">
              <w:fldChar w:fldCharType="begin"/>
            </w:r>
            <w:r>
              <w:instrText xml:space="preserve"> REF _Ref190487291 \h </w:instrText>
            </w:r>
            <w:r w:rsidR="0059520E">
              <w:fldChar w:fldCharType="separate"/>
            </w:r>
            <w:r w:rsidR="002175E1">
              <w:t xml:space="preserve">Figure </w:t>
            </w:r>
            <w:r w:rsidR="002175E1">
              <w:rPr>
                <w:noProof/>
              </w:rPr>
              <w:t>6</w:t>
            </w:r>
            <w:r w:rsidR="0059520E">
              <w:fldChar w:fldCharType="end"/>
            </w:r>
            <w:r>
              <w:t xml:space="preserve"> below.</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1310CE" w:rsidP="00305207">
            <w:pPr>
              <w:pStyle w:val="TableText"/>
            </w:pPr>
            <w:r w:rsidRPr="00084655">
              <w:t>absolute angle in degrees</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1310CE" w:rsidP="00305207">
            <w:pPr>
              <w:pStyle w:val="TableText"/>
            </w:pPr>
            <w:r w:rsidRPr="00084655">
              <w:t>distance from source to target</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1310CE" w:rsidRDefault="001310CE" w:rsidP="00305207">
            <w:pPr>
              <w:pStyle w:val="TableText"/>
            </w:pPr>
            <w:r w:rsidRPr="00084655">
              <w:t>angle in degrees (where 0 degrees is equal to nadir)</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1310CE" w:rsidRDefault="001310CE" w:rsidP="00305207">
            <w:pPr>
              <w:pStyle w:val="TableText"/>
            </w:pPr>
            <w:r w:rsidRPr="00084655">
              <w:t xml:space="preserve">angle in degrees measured relative to the </w:t>
            </w:r>
            <w:r>
              <w:t xml:space="preserve">principal plane. I.e. </w:t>
            </w:r>
            <w:r w:rsidRPr="00084655">
              <w:t>0 degrees = the principal plane opposite of illumination source)</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1310CE" w:rsidP="00305207">
            <w:pPr>
              <w:pStyle w:val="TableText"/>
            </w:pPr>
            <w:r w:rsidRPr="00084655">
              <w:t>distance of sensor to target in metres</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1310CE" w:rsidRDefault="001310CE" w:rsidP="00305207">
            <w:pPr>
              <w:pStyle w:val="TableText"/>
            </w:pPr>
            <w:r w:rsidRPr="00084655">
              <w:t>angle in degrees (where 0 degrees is equal to nadir)</w:t>
            </w:r>
          </w:p>
        </w:tc>
      </w:tr>
    </w:tbl>
    <w:p w:rsidR="001310CE" w:rsidRDefault="001310CE" w:rsidP="00EB49E0">
      <w:pPr>
        <w:pStyle w:val="Figure"/>
      </w:pPr>
      <w:r>
        <w:rPr>
          <w:lang w:val="en-AU"/>
        </w:rPr>
        <w:drawing>
          <wp:inline distT="0" distB="0" distL="0" distR="0">
            <wp:extent cx="5580380" cy="3134762"/>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0380" cy="3134762"/>
                    </a:xfrm>
                    <a:prstGeom prst="rect">
                      <a:avLst/>
                    </a:prstGeom>
                    <a:noFill/>
                    <a:ln>
                      <a:noFill/>
                    </a:ln>
                  </pic:spPr>
                </pic:pic>
              </a:graphicData>
            </a:graphic>
          </wp:inline>
        </w:drawing>
      </w:r>
    </w:p>
    <w:p w:rsidR="001310CE" w:rsidRDefault="001310CE" w:rsidP="00EB49E0">
      <w:pPr>
        <w:pStyle w:val="Caption"/>
      </w:pPr>
      <w:bookmarkStart w:id="431" w:name="_Ref190487291"/>
      <w:r>
        <w:t xml:space="preserve">Figure </w:t>
      </w:r>
      <w:fldSimple w:instr=" SEQ Figure \* ARABIC ">
        <w:r w:rsidR="002175E1">
          <w:rPr>
            <w:noProof/>
          </w:rPr>
          <w:t>6</w:t>
        </w:r>
      </w:fldSimple>
      <w:bookmarkEnd w:id="431"/>
      <w:r>
        <w:t xml:space="preserve">: The nine beam geometry cases </w:t>
      </w:r>
      <w:r w:rsidR="0059520E">
        <w:fldChar w:fldCharType="begin"/>
      </w:r>
      <w:r>
        <w:instrText xml:space="preserve"> ADDIN EN.CITE &lt;EndNote&gt;&lt;Cite&gt;&lt;Author&gt;Schaepman-Strub&lt;/Author&gt;&lt;Year&gt;2006&lt;/Year&gt;&lt;RecNum&gt;284&lt;/RecNum&gt;&lt;record&gt;&lt;rec-number&gt;284&lt;/rec-number&gt;&lt;foreign-keys&gt;&lt;key app="EN" db-id="0svr2tdvgevw2ned2pb5tt5ur5tdf0savr9s"&gt;284&lt;/key&gt;&lt;/foreign-keys&gt;&lt;ref-type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Environment&lt;/full-title&gt;&lt;/periodical&gt;&lt;pages&gt;27-42&lt;/pages&gt;&lt;volume&gt;103&lt;/volume&gt;&lt;dates&gt;&lt;year&gt;2006&lt;/year&gt;&lt;/dates&gt;&lt;urls&gt;&lt;/urls&gt;&lt;/record&gt;&lt;/Cite&gt;&lt;/EndNote&gt;</w:instrText>
      </w:r>
      <w:r w:rsidR="0059520E">
        <w:fldChar w:fldCharType="separate"/>
      </w:r>
      <w:r>
        <w:rPr>
          <w:noProof/>
        </w:rPr>
        <w:t>(Schaepman-Strub, Schaepman et al. 2006)</w:t>
      </w:r>
      <w:r w:rsidR="0059520E">
        <w:fldChar w:fldCharType="end"/>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1310CE" w:rsidRDefault="001310CE" w:rsidP="00305207">
            <w:pPr>
              <w:pStyle w:val="TableText"/>
            </w:pPr>
          </w:p>
        </w:tc>
      </w:tr>
    </w:tbl>
    <w:p w:rsidR="001310CE" w:rsidRPr="00BC4E01" w:rsidRDefault="001310CE" w:rsidP="00A7583F">
      <w:pPr>
        <w:pStyle w:val="Body"/>
        <w:rPr>
          <w:rStyle w:val="Strong"/>
        </w:rPr>
      </w:pPr>
      <w:r w:rsidRPr="00BC4E01">
        <w:rPr>
          <w:rStyle w:val="Strong"/>
        </w:rPr>
        <w:t>Soil Parameters</w:t>
      </w:r>
    </w:p>
    <w:tbl>
      <w:tblPr>
        <w:tblStyle w:val="TableGrid"/>
        <w:tblW w:w="0" w:type="auto"/>
        <w:tblInd w:w="817" w:type="dxa"/>
        <w:tblLook w:val="04A0"/>
      </w:tblPr>
      <w:tblGrid>
        <w:gridCol w:w="1960"/>
        <w:gridCol w:w="5157"/>
      </w:tblGrid>
      <w:tr w:rsidR="001310CE" w:rsidRPr="00BC4E01" w:rsidTr="00305207">
        <w:tc>
          <w:tcPr>
            <w:tcW w:w="0" w:type="auto"/>
          </w:tcPr>
          <w:p w:rsidR="001310CE" w:rsidRPr="00BC4E01" w:rsidRDefault="001310CE" w:rsidP="00305207">
            <w:pPr>
              <w:pStyle w:val="TableText"/>
            </w:pPr>
            <w:r>
              <w:t>Too</w:t>
            </w:r>
            <w:r w:rsidRPr="00BC4E01">
              <w:t xml:space="preserve"> Many</w:t>
            </w:r>
            <w:r>
              <w:t xml:space="preserve"> To List</w:t>
            </w:r>
            <w:r w:rsidRPr="00BC4E01">
              <w:t>!</w:t>
            </w:r>
          </w:p>
        </w:tc>
        <w:tc>
          <w:tcPr>
            <w:tcW w:w="0" w:type="auto"/>
          </w:tcPr>
          <w:p w:rsidR="001310CE" w:rsidRPr="00BC4E01" w:rsidRDefault="001310CE" w:rsidP="00F2736F">
            <w:pPr>
              <w:pStyle w:val="DocAction"/>
            </w:pPr>
            <w:r>
              <w:t>%%% Look for a pattern to simplify listing.</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604"/>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1310CE" w:rsidP="00305207">
            <w:pPr>
              <w:pStyle w:val="TableText"/>
            </w:pPr>
          </w:p>
        </w:tc>
      </w:tr>
    </w:tbl>
    <w:p w:rsidR="001310CE" w:rsidRDefault="001310CE" w:rsidP="00A7583F">
      <w:pPr>
        <w:pStyle w:val="Body"/>
      </w:pPr>
    </w:p>
    <w:p w:rsidR="001310CE" w:rsidRPr="00084655" w:rsidRDefault="001310CE" w:rsidP="00E75709">
      <w:r w:rsidRPr="00084655">
        <w:t>Spectrum Data:</w:t>
      </w:r>
      <w:r>
        <w:t xml:space="preserve">  </w:t>
      </w:r>
      <w:r w:rsidRPr="00E75709">
        <w:rPr>
          <w:rStyle w:val="DocActionChar"/>
        </w:rPr>
        <w:t>%%% There seem to be some leftovers here.</w:t>
      </w:r>
      <w:r>
        <w:rPr>
          <w:rStyle w:val="DocActionChar"/>
        </w:rPr>
        <w:t xml:space="preserve"> Are they implemented in this version of the app?</w:t>
      </w:r>
    </w:p>
    <w:p w:rsidR="001310CE" w:rsidRPr="005208AE" w:rsidRDefault="001310CE" w:rsidP="005208AE">
      <w:pPr>
        <w:numPr>
          <w:ilvl w:val="0"/>
          <w:numId w:val="4"/>
        </w:numPr>
        <w:rPr>
          <w:rStyle w:val="Strong"/>
          <w:b w:val="0"/>
          <w:bCs w:val="0"/>
        </w:rPr>
      </w:pPr>
      <w:r w:rsidRPr="00084655">
        <w:t>Is reference: an option that can define this spectrum as being a reference spectrum. Only specchio_admin can set this field.</w:t>
      </w:r>
      <w:r w:rsidR="00A30980">
        <w:t xml:space="preserve"> </w:t>
      </w:r>
      <w:r w:rsidR="00A30980" w:rsidRPr="00A30980">
        <w:rPr>
          <w:rStyle w:val="DocActionChar"/>
        </w:rPr>
        <w:t>%%% I think this is no longer true. I asked Andy, but I need to get my head around Links before I can understand this. Check the app.</w:t>
      </w:r>
    </w:p>
    <w:p w:rsidR="001310CE" w:rsidRPr="00084655" w:rsidRDefault="001310CE" w:rsidP="00BC3E3B"/>
    <w:p w:rsidR="001310CE" w:rsidRPr="00084655" w:rsidRDefault="001310CE" w:rsidP="00BC3E3B">
      <w:r w:rsidRPr="00084655">
        <w:t>General Data:</w:t>
      </w:r>
    </w:p>
    <w:p w:rsidR="001310CE" w:rsidRPr="00084655" w:rsidRDefault="001310CE" w:rsidP="004B4EE6">
      <w:pPr>
        <w:numPr>
          <w:ilvl w:val="0"/>
          <w:numId w:val="6"/>
        </w:numPr>
      </w:pPr>
      <w:r w:rsidRPr="00084655">
        <w:t>Sampling environment: Defines the general type of environment where the sampling took place: field, lab</w:t>
      </w:r>
      <w:r>
        <w:t>oratory</w:t>
      </w:r>
      <w:r w:rsidRPr="00084655">
        <w:t>, hdrf to brf, or model. ‘model’ stands for simulated data using a computational model of some sort.</w:t>
      </w:r>
      <w:r w:rsidR="004961F4">
        <w:t xml:space="preserve"> </w:t>
      </w:r>
      <w:r w:rsidR="004961F4" w:rsidRPr="004961F4">
        <w:rPr>
          <w:rStyle w:val="DocActionChar"/>
        </w:rPr>
        <w:t xml:space="preserve">%%% </w:t>
      </w:r>
      <w:r w:rsidR="00A30980">
        <w:rPr>
          <w:rStyle w:val="DocActionChar"/>
        </w:rPr>
        <w:t>Andy says it’s n</w:t>
      </w:r>
      <w:r w:rsidR="004961F4" w:rsidRPr="004961F4">
        <w:rPr>
          <w:rStyle w:val="DocActionChar"/>
        </w:rPr>
        <w:t>ow under general?</w:t>
      </w:r>
      <w:r w:rsidR="00A30980">
        <w:rPr>
          <w:rStyle w:val="DocActionChar"/>
        </w:rPr>
        <w:t xml:space="preserve"> I can’t find it there. There is a Sampling Environment Picture, but that seems to be different. Check again with Andy. </w:t>
      </w:r>
    </w:p>
    <w:p w:rsidR="001310CE" w:rsidRPr="00084655" w:rsidRDefault="001310CE" w:rsidP="00BC3E3B"/>
    <w:p w:rsidR="00DF0182" w:rsidRDefault="001310CE">
      <w:pPr>
        <w:shd w:val="clear" w:color="auto" w:fill="FFFFFF"/>
        <w:rPr>
          <w:rPrChange w:id="432" w:author="Peter" w:date="2013-05-08T09:19:00Z">
            <w:rPr>
              <w:rFonts w:ascii="Arial" w:hAnsi="Arial" w:cs="Arial"/>
              <w:color w:val="222222"/>
              <w:sz w:val="14"/>
              <w:szCs w:val="14"/>
              <w:lang w:val="en-AU" w:eastAsia="ja-JP"/>
            </w:rPr>
          </w:rPrChange>
        </w:rPr>
        <w:pPrChange w:id="433" w:author="Peter Roberts" w:date="2013-05-08T09:19:00Z">
          <w:pPr/>
        </w:pPrChange>
      </w:pPr>
      <w:r w:rsidRPr="00084655">
        <w:t>Target Type:</w:t>
      </w:r>
      <w:r>
        <w:t xml:space="preserve">  </w:t>
      </w:r>
      <w:r w:rsidRPr="001265C9">
        <w:rPr>
          <w:rStyle w:val="DocActionChar"/>
        </w:rPr>
        <w:t>%%% Can’t find this one</w:t>
      </w:r>
      <w:r w:rsidR="004961F4">
        <w:rPr>
          <w:rStyle w:val="DocActionChar"/>
        </w:rPr>
        <w:t xml:space="preserve"> – Andy </w:t>
      </w:r>
      <w:del w:id="434" w:author="Peter Roberts" w:date="2013-05-08T09:19:00Z">
        <w:r w:rsidR="004961F4">
          <w:rPr>
            <w:rStyle w:val="DocActionChar"/>
          </w:rPr>
          <w:delText>thinks it’s still supported. He’ll let me know.</w:delText>
        </w:r>
      </w:del>
      <w:ins w:id="435" w:author="Peter Roberts" w:date="2013-05-08T09:19:00Z">
        <w:r w:rsidR="001D57A4">
          <w:rPr>
            <w:rStyle w:val="DocActionChar"/>
          </w:rPr>
          <w:t>says, “</w:t>
        </w:r>
        <w:r w:rsidR="001D57A4" w:rsidRPr="001D57A4">
          <w:rPr>
            <w:rFonts w:ascii="Arial" w:hAnsi="Arial" w:cs="Arial"/>
            <w:color w:val="222222"/>
            <w:sz w:val="14"/>
            <w:szCs w:val="14"/>
            <w:lang w:val="en-AU" w:eastAsia="ja-JP"/>
          </w:rPr>
          <w:t>The target types as defined vocabulary as in V2.2 are no longer supported (as they adhere to no national or international standard).</w:t>
        </w:r>
      </w:ins>
    </w:p>
    <w:p w:rsidR="001D57A4" w:rsidRPr="001D57A4" w:rsidRDefault="001D57A4" w:rsidP="001D57A4">
      <w:pPr>
        <w:shd w:val="clear" w:color="auto" w:fill="FFFFFF"/>
        <w:rPr>
          <w:ins w:id="436" w:author="Peter Roberts" w:date="2013-05-08T09:19:00Z"/>
          <w:rFonts w:ascii="Arial" w:hAnsi="Arial" w:cs="Arial"/>
          <w:color w:val="222222"/>
          <w:sz w:val="14"/>
          <w:szCs w:val="14"/>
          <w:lang w:val="en-AU" w:eastAsia="ja-JP"/>
        </w:rPr>
      </w:pPr>
      <w:ins w:id="437" w:author="Peter Roberts" w:date="2013-05-08T09:19:00Z">
        <w:r w:rsidRPr="001D57A4">
          <w:rPr>
            <w:rFonts w:ascii="Arial" w:hAnsi="Arial" w:cs="Arial"/>
            <w:color w:val="222222"/>
            <w:sz w:val="14"/>
            <w:szCs w:val="14"/>
            <w:lang w:val="en-AU" w:eastAsia="ja-JP"/>
          </w:rPr>
          <w:t>What will be done in the database upgrade is to enter the previous target type as text into the attribute </w:t>
        </w:r>
        <w:r w:rsidRPr="001D57A4">
          <w:rPr>
            <w:rFonts w:ascii="Monaco" w:hAnsi="Monaco" w:cs="Arial"/>
            <w:color w:val="4F9192"/>
            <w:sz w:val="12"/>
            <w:szCs w:val="12"/>
            <w:lang w:val="en-AU" w:eastAsia="ja-JP"/>
          </w:rPr>
          <w:t>Target Description</w:t>
        </w:r>
        <w:r>
          <w:rPr>
            <w:rFonts w:ascii="Monaco" w:hAnsi="Monaco" w:cs="Arial"/>
            <w:color w:val="4F9192"/>
            <w:sz w:val="12"/>
            <w:szCs w:val="12"/>
            <w:lang w:val="en-AU" w:eastAsia="ja-JP"/>
          </w:rPr>
          <w:t>”</w:t>
        </w:r>
      </w:ins>
    </w:p>
    <w:p w:rsidR="001310CE" w:rsidRPr="00084655" w:rsidRDefault="001310CE" w:rsidP="004B4EE6">
      <w:pPr>
        <w:numPr>
          <w:ilvl w:val="0"/>
          <w:numId w:val="7"/>
        </w:numPr>
      </w:pPr>
      <w:r w:rsidRPr="00084655">
        <w:t xml:space="preserve">Defines the target type and the abundance of this target type in the sampled object (cf. also </w:t>
      </w:r>
      <w:r w:rsidR="0059520E">
        <w:fldChar w:fldCharType="begin"/>
      </w:r>
      <w:r>
        <w:instrText xml:space="preserve"> REF _Ref153696219 \r \h </w:instrText>
      </w:r>
      <w:r w:rsidR="0059520E">
        <w:fldChar w:fldCharType="separate"/>
      </w:r>
      <w:r w:rsidR="002175E1">
        <w:t>0</w:t>
      </w:r>
      <w:r w:rsidR="0059520E">
        <w:fldChar w:fldCharType="end"/>
      </w:r>
      <w:r w:rsidRPr="00084655">
        <w:t xml:space="preserve">). Further target types can be defined by the administrator. Use the Add, Edit and Remove buttons next to the list to change to contents of the list. </w:t>
      </w:r>
    </w:p>
    <w:p w:rsidR="001310CE" w:rsidRDefault="001310CE" w:rsidP="00BC3E3B"/>
    <w:p w:rsidR="001310CE" w:rsidRDefault="001310CE" w:rsidP="00BC3E3B">
      <w:r>
        <w:t xml:space="preserve">Associated Measurements:  </w:t>
      </w:r>
      <w:r w:rsidRPr="001265C9">
        <w:rPr>
          <w:rStyle w:val="DocActionChar"/>
        </w:rPr>
        <w:t>%%% Can’t find this one</w:t>
      </w:r>
      <w:r w:rsidR="004961F4">
        <w:rPr>
          <w:rStyle w:val="DocActionChar"/>
        </w:rPr>
        <w:t xml:space="preserve"> – Andy says, these are things like soil attributes. They are part generic metadata.</w:t>
      </w:r>
      <w:r w:rsidR="00A30980">
        <w:rPr>
          <w:rStyle w:val="DocActionChar"/>
        </w:rPr>
        <w:t xml:space="preserve"> Check with in the Soil Type lists. </w:t>
      </w:r>
      <w:r w:rsidR="00363277">
        <w:rPr>
          <w:rStyle w:val="DocActionChar"/>
        </w:rPr>
        <w:t>This can then probably be deleted.</w:t>
      </w:r>
    </w:p>
    <w:p w:rsidR="001310CE" w:rsidRPr="00084655" w:rsidRDefault="001310CE" w:rsidP="004B4EE6">
      <w:pPr>
        <w:pStyle w:val="ListParagraph"/>
        <w:numPr>
          <w:ilvl w:val="0"/>
          <w:numId w:val="21"/>
        </w:numPr>
      </w:pPr>
      <w:r>
        <w:t>Add any number of measurements (geo-physical parameters) associated with the current spectral measurement. Ask your administrator if physical units are missing.</w:t>
      </w:r>
    </w:p>
    <w:p w:rsidR="001310CE" w:rsidRPr="00084655" w:rsidRDefault="001310CE" w:rsidP="00BC3E3B"/>
    <w:p w:rsidR="001310CE" w:rsidRPr="00084655" w:rsidRDefault="00363277" w:rsidP="00363277">
      <w:bookmarkStart w:id="438" w:name="_Ref153696219"/>
      <w:r>
        <w:t>T</w:t>
      </w:r>
      <w:r w:rsidR="001310CE" w:rsidRPr="00084655">
        <w:t>arget Types</w:t>
      </w:r>
      <w:bookmarkEnd w:id="438"/>
    </w:p>
    <w:p w:rsidR="001310CE" w:rsidRPr="00084655" w:rsidRDefault="001310CE" w:rsidP="00A7583F">
      <w:pPr>
        <w:pStyle w:val="DocAction"/>
      </w:pPr>
      <w:r>
        <w:t>%%% I can’t find Target Type in any of the metadata groups or in the app anywhere. Should it be removed from the document?</w:t>
      </w:r>
      <w:r w:rsidR="00363277">
        <w:t xml:space="preserve"> Check the app again, and refer also to Instrumentation/Reference, which may be this one.</w:t>
      </w:r>
    </w:p>
    <w:p w:rsidR="001310CE" w:rsidRPr="00084655" w:rsidRDefault="001310CE" w:rsidP="00A7583F">
      <w:pPr>
        <w:pStyle w:val="Body"/>
      </w:pPr>
      <w:r w:rsidRPr="00084655">
        <w:t>Target types are predefined in the database and can only be edited by the SPECCHIO administrator. Target types should always be chosen with the goal to help the search and selection of spectra</w:t>
      </w:r>
      <w:r>
        <w:t>,</w:t>
      </w:r>
      <w:r w:rsidRPr="00084655">
        <w:t xml:space="preserve"> for </w:t>
      </w:r>
      <w:r>
        <w:t>example</w:t>
      </w:r>
      <w:r w:rsidRPr="00084655">
        <w:t xml:space="preserve"> image classification tasks. The target types should therefore not be too detailed.</w:t>
      </w:r>
    </w:p>
    <w:p w:rsidR="001310CE" w:rsidRPr="00084655" w:rsidRDefault="001310CE" w:rsidP="00A7583F">
      <w:pPr>
        <w:pStyle w:val="Body"/>
      </w:pPr>
      <w:r w:rsidRPr="00084655">
        <w:t>It is foreseen that target types can be grouped into categories. This might be implemented in future when the number of target types becomes a handling problem for the user.</w:t>
      </w:r>
    </w:p>
    <w:p w:rsidR="001310CE" w:rsidRDefault="001310CE" w:rsidP="00306258">
      <w:pPr>
        <w:pStyle w:val="Heading2"/>
      </w:pPr>
      <w:bookmarkStart w:id="439" w:name="_Ref97181069"/>
      <w:bookmarkStart w:id="440" w:name="_Ref354146650"/>
      <w:bookmarkStart w:id="441" w:name="_Ref354146654"/>
      <w:bookmarkStart w:id="442" w:name="_Toc355280351"/>
      <w:bookmarkStart w:id="443" w:name="_Toc355769288"/>
      <w:r>
        <w:t>Spaces, Space Factory and Data Processing using the Space Network</w:t>
      </w:r>
      <w:bookmarkEnd w:id="439"/>
      <w:bookmarkEnd w:id="440"/>
      <w:bookmarkEnd w:id="441"/>
      <w:bookmarkEnd w:id="442"/>
      <w:bookmarkEnd w:id="443"/>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59520E">
            <w:fldChar w:fldCharType="begin"/>
          </w:r>
          <w:r w:rsidR="0046580D">
            <w:rPr>
              <w:lang w:val="en-AU"/>
            </w:rPr>
            <w:instrText xml:space="preserve"> CITATION Lan97 \l 3081 </w:instrText>
          </w:r>
          <w:r w:rsidR="0059520E">
            <w:fldChar w:fldCharType="separate"/>
          </w:r>
          <w:r w:rsidR="002175E1" w:rsidRPr="002175E1">
            <w:rPr>
              <w:noProof/>
              <w:lang w:val="en-AU"/>
            </w:rPr>
            <w:t>[3]</w:t>
          </w:r>
          <w:r w:rsidR="0059520E">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59520E">
            <w:fldChar w:fldCharType="begin"/>
          </w:r>
          <w:r w:rsidR="0046580D">
            <w:rPr>
              <w:lang w:val="en-AU"/>
            </w:rPr>
            <w:instrText xml:space="preserve"> CITATION Hue092 \l 3081 </w:instrText>
          </w:r>
          <w:r w:rsidR="0059520E">
            <w:fldChar w:fldCharType="separate"/>
          </w:r>
          <w:r w:rsidR="002175E1" w:rsidRPr="002175E1">
            <w:rPr>
              <w:noProof/>
              <w:lang w:val="en-AU"/>
            </w:rPr>
            <w:t>[4]</w:t>
          </w:r>
          <w:r w:rsidR="0059520E">
            <w:fldChar w:fldCharType="end"/>
          </w:r>
        </w:sdtContent>
      </w:sdt>
      <w:r w:rsidR="0046580D">
        <w:t xml:space="preserve"> </w:t>
      </w:r>
      <w:r w:rsidR="0046580D" w:rsidRPr="0046580D">
        <w:rPr>
          <w:rStyle w:val="DocActionChar"/>
        </w:rPr>
        <w:t>%%% Check this reference – there are multiple options</w:t>
      </w:r>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59520E">
            <w:fldChar w:fldCharType="begin"/>
          </w:r>
          <w:r w:rsidR="0046580D">
            <w:rPr>
              <w:lang w:val="en-AU"/>
            </w:rPr>
            <w:instrText xml:space="preserve"> CITATION Hün072 \l 3081 </w:instrText>
          </w:r>
          <w:r w:rsidR="0059520E">
            <w:fldChar w:fldCharType="separate"/>
          </w:r>
          <w:r w:rsidR="002175E1" w:rsidRPr="002175E1">
            <w:rPr>
              <w:noProof/>
              <w:lang w:val="en-AU"/>
            </w:rPr>
            <w:t>[5]</w:t>
          </w:r>
          <w:r w:rsidR="0059520E">
            <w:fldChar w:fldCharType="end"/>
          </w:r>
        </w:sdtContent>
      </w:sdt>
      <w:r w:rsidR="0046580D" w:rsidRPr="0046580D">
        <w:rPr>
          <w:rStyle w:val="DocActionChar"/>
        </w:rPr>
        <w:t>%%% Check this reference – there are multiple options</w:t>
      </w:r>
      <w:r>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59520E">
        <w:fldChar w:fldCharType="begin"/>
      </w:r>
      <w:r>
        <w:instrText xml:space="preserve"> REF _Ref95120608 \h </w:instrText>
      </w:r>
      <w:r w:rsidR="0059520E">
        <w:fldChar w:fldCharType="separate"/>
      </w:r>
      <w:r w:rsidR="002175E1">
        <w:t xml:space="preserve">Figure </w:t>
      </w:r>
      <w:r w:rsidR="002175E1">
        <w:rPr>
          <w:noProof/>
        </w:rPr>
        <w:t>10</w:t>
      </w:r>
      <w:r w:rsidR="0059520E">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18"/>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444" w:name="_Ref95120608"/>
      <w:r>
        <w:t xml:space="preserve">Figure </w:t>
      </w:r>
      <w:fldSimple w:instr=" SEQ Figure \* ARABIC ">
        <w:r w:rsidR="002175E1">
          <w:rPr>
            <w:noProof/>
          </w:rPr>
          <w:t>10</w:t>
        </w:r>
      </w:fldSimple>
      <w:bookmarkEnd w:id="444"/>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19"/>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445" w:name="_Ref69211722"/>
      <w:r w:rsidRPr="00A71C6E">
        <w:t xml:space="preserve">Figure </w:t>
      </w:r>
      <w:fldSimple w:instr=" SEQ Figure \* ARABIC ">
        <w:r w:rsidR="002175E1">
          <w:rPr>
            <w:noProof/>
          </w:rPr>
          <w:t>11</w:t>
        </w:r>
      </w:fldSimple>
      <w:bookmarkEnd w:id="445"/>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59520E">
        <w:fldChar w:fldCharType="begin"/>
      </w:r>
      <w:r>
        <w:instrText xml:space="preserve"> REF _Ref69211722 \h </w:instrText>
      </w:r>
      <w:r w:rsidR="0059520E">
        <w:fldChar w:fldCharType="separate"/>
      </w:r>
      <w:r w:rsidR="002175E1" w:rsidRPr="00A71C6E">
        <w:t xml:space="preserve">Figure </w:t>
      </w:r>
      <w:r w:rsidR="002175E1">
        <w:rPr>
          <w:noProof/>
        </w:rPr>
        <w:t>11</w:t>
      </w:r>
      <w:r w:rsidR="0059520E">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1310CE" w:rsidRPr="00084655" w:rsidRDefault="00363277" w:rsidP="001A05D9">
      <w:pPr>
        <w:pStyle w:val="Heading2"/>
      </w:pPr>
      <w:bookmarkStart w:id="446" w:name="_Toc355280353"/>
      <w:bookmarkStart w:id="447" w:name="_Toc355769290"/>
      <w:r>
        <w:t>Supported Input and Output File Formats</w:t>
      </w:r>
      <w:bookmarkEnd w:id="446"/>
      <w:bookmarkEnd w:id="447"/>
    </w:p>
    <w:p w:rsidR="001310CE" w:rsidRPr="00084655" w:rsidRDefault="001310CE" w:rsidP="00A7583F">
      <w:pPr>
        <w:pStyle w:val="Body"/>
      </w:pPr>
      <w:r w:rsidRPr="00084655">
        <w:t xml:space="preserve">SPECCHIO provides </w:t>
      </w:r>
      <w:r w:rsidR="00363277">
        <w:t>loading support for the following</w:t>
      </w:r>
      <w:r w:rsidRPr="00084655">
        <w:t xml:space="preserve"> file formats</w:t>
      </w:r>
      <w:r w:rsidR="00363277">
        <w:t>.</w:t>
      </w:r>
    </w:p>
    <w:p w:rsidR="001310CE" w:rsidRPr="00084655" w:rsidRDefault="001310CE" w:rsidP="00F50667">
      <w:pPr>
        <w:pStyle w:val="Bullet"/>
      </w:pPr>
      <w:r w:rsidRPr="00084655">
        <w:t>ASD binary file as produced by the ASD FieldSpecPro</w:t>
      </w:r>
      <w:r>
        <w:t>/FS3 s</w:t>
      </w:r>
      <w:r w:rsidRPr="00084655">
        <w:t>pectroradiometer</w:t>
      </w:r>
      <w:r>
        <w:t>s</w:t>
      </w:r>
    </w:p>
    <w:p w:rsidR="001310CE" w:rsidRPr="00084655" w:rsidRDefault="001310CE" w:rsidP="00F50667">
      <w:pPr>
        <w:pStyle w:val="Bullet"/>
      </w:pPr>
      <w:r w:rsidRPr="00084655">
        <w:t>ENVI Spectral library files (SLB and SLI)</w:t>
      </w:r>
    </w:p>
    <w:p w:rsidR="001310CE" w:rsidRPr="00084655" w:rsidRDefault="001310CE" w:rsidP="00F50667">
      <w:pPr>
        <w:pStyle w:val="Bullet"/>
      </w:pPr>
      <w:r w:rsidRPr="00084655">
        <w:t>GER signature files as produced by the GER 3700 (Files produced by other GER instruments remain subject to testing)</w:t>
      </w:r>
    </w:p>
    <w:p w:rsidR="001310CE" w:rsidRPr="00084655" w:rsidRDefault="001310CE" w:rsidP="00F50667">
      <w:pPr>
        <w:pStyle w:val="Bullet"/>
      </w:pPr>
      <w:r w:rsidRPr="00084655">
        <w:t>TXT space formatted text files</w:t>
      </w:r>
    </w:p>
    <w:p w:rsidR="001310CE" w:rsidRDefault="001310CE" w:rsidP="00F50667">
      <w:pPr>
        <w:pStyle w:val="Bullet"/>
      </w:pPr>
      <w:r w:rsidRPr="00084655">
        <w:t>MFR Photometer OUT files</w:t>
      </w:r>
    </w:p>
    <w:p w:rsidR="001310CE" w:rsidRDefault="001310CE" w:rsidP="00F50667">
      <w:pPr>
        <w:pStyle w:val="Bullet"/>
      </w:pPr>
      <w:r>
        <w:t>Apogee files (restricted to one tested file format only)</w:t>
      </w:r>
    </w:p>
    <w:p w:rsidR="001310CE" w:rsidRDefault="001310CE" w:rsidP="00F50667">
      <w:pPr>
        <w:pStyle w:val="Bullet"/>
      </w:pPr>
      <w:r>
        <w:t>SVC HR-1024 files (using PDA acquisition)</w:t>
      </w:r>
    </w:p>
    <w:p w:rsidR="001310CE" w:rsidRPr="00084655" w:rsidRDefault="001310CE" w:rsidP="00F50667">
      <w:pPr>
        <w:pStyle w:val="Bullet"/>
      </w:pPr>
      <w:r>
        <w:t>Ocean Optics Spectra Suite</w:t>
      </w:r>
    </w:p>
    <w:p w:rsidR="001310CE" w:rsidRDefault="001310CE" w:rsidP="00F50667">
      <w:pPr>
        <w:pStyle w:val="Bullet"/>
      </w:pPr>
      <w:r>
        <w:t>HDF5 files and xml files containing measurement data from FGI (Finish Geodetic Institute) goniometer measurements</w:t>
      </w:r>
    </w:p>
    <w:p w:rsidR="001310CE" w:rsidRPr="00084655" w:rsidRDefault="001310CE" w:rsidP="00F50667">
      <w:pPr>
        <w:pStyle w:val="Bullet"/>
      </w:pPr>
      <w:r>
        <w:t>New ASD file format (Indico Version 7)</w:t>
      </w:r>
    </w:p>
    <w:p w:rsidR="001310CE" w:rsidRDefault="001310CE" w:rsidP="00F50667">
      <w:pPr>
        <w:pStyle w:val="Bullet"/>
      </w:pPr>
      <w:r w:rsidRPr="00084655">
        <w:t>Proprietary sensor definition file. Sensor definition files are an efficient way of defining new sensors in the database.</w:t>
      </w:r>
    </w:p>
    <w:p w:rsidR="001310CE" w:rsidRDefault="001310CE" w:rsidP="00F50667">
      <w:pPr>
        <w:pStyle w:val="Bullet"/>
      </w:pPr>
      <w:r>
        <w:t>XML type file format for campaign imports for data transfer between SPECCHIO databases</w:t>
      </w:r>
    </w:p>
    <w:p w:rsidR="001310CE" w:rsidRPr="00084655" w:rsidRDefault="001310CE" w:rsidP="00A7583F">
      <w:pPr>
        <w:pStyle w:val="Body"/>
      </w:pPr>
      <w:r w:rsidRPr="00084655">
        <w:t>Output can be written in three data formats</w:t>
      </w:r>
      <w:r w:rsidR="00363277">
        <w:t xml:space="preserve">. </w:t>
      </w:r>
      <w:r w:rsidR="00363277" w:rsidRPr="00363277">
        <w:rPr>
          <w:rStyle w:val="DocActionChar"/>
        </w:rPr>
        <w:t>%%% What is written into these output files?</w:t>
      </w:r>
    </w:p>
    <w:p w:rsidR="001310CE" w:rsidRPr="00084655" w:rsidRDefault="001310CE" w:rsidP="00F50667">
      <w:pPr>
        <w:pStyle w:val="Bullet"/>
      </w:pPr>
      <w:r w:rsidRPr="00084655">
        <w:t>CSV (Comma Separated Values) for subsequent import into various 3</w:t>
      </w:r>
      <w:r w:rsidRPr="00084655">
        <w:rPr>
          <w:vertAlign w:val="superscript"/>
        </w:rPr>
        <w:t>rd</w:t>
      </w:r>
      <w:r w:rsidRPr="00084655">
        <w:t xml:space="preserve"> party applications like spreadsheets or statistic packages</w:t>
      </w:r>
    </w:p>
    <w:p w:rsidR="001310CE" w:rsidRPr="00084655" w:rsidRDefault="001310CE" w:rsidP="00F50667">
      <w:pPr>
        <w:pStyle w:val="Bullet"/>
      </w:pPr>
      <w:r w:rsidRPr="00084655">
        <w:t>ENVI Spectral Library (SLB)</w:t>
      </w:r>
    </w:p>
    <w:p w:rsidR="001310CE" w:rsidRPr="00084655" w:rsidRDefault="001310CE" w:rsidP="00F50667">
      <w:pPr>
        <w:pStyle w:val="Bullet"/>
      </w:pPr>
      <w:r w:rsidRPr="00084655">
        <w:t>XML type file format for campaign exports</w:t>
      </w:r>
      <w:r>
        <w:t xml:space="preserve"> (for data transfer between SPECCHIO databases)</w:t>
      </w:r>
      <w:r>
        <w:tab/>
      </w:r>
    </w:p>
    <w:p w:rsidR="002A0FFE" w:rsidRPr="00084655" w:rsidRDefault="002A0FFE" w:rsidP="00306258">
      <w:pPr>
        <w:pStyle w:val="Heading1"/>
      </w:pPr>
      <w:bookmarkStart w:id="448" w:name="_Toc355280354"/>
      <w:bookmarkStart w:id="449" w:name="_Toc355769291"/>
      <w:r w:rsidRPr="00084655">
        <w:t>Design of Sampling Experiments</w:t>
      </w:r>
      <w:bookmarkEnd w:id="49"/>
      <w:r w:rsidR="00522234">
        <w:t xml:space="preserve"> and Data Structuring</w:t>
      </w:r>
      <w:bookmarkEnd w:id="448"/>
      <w:bookmarkEnd w:id="449"/>
    </w:p>
    <w:p w:rsidR="002A0FFE" w:rsidRPr="00084655" w:rsidRDefault="002A0FFE" w:rsidP="00A7583F">
      <w:pPr>
        <w:pStyle w:val="Body"/>
      </w:pPr>
      <w:r w:rsidRPr="00084655">
        <w:t xml:space="preserve">This section contains a description of a setup of a possible spectral sampling campaign. Users designing their own sampling campaigns and planning to load them into SPECCHIO can </w:t>
      </w:r>
      <w:r w:rsidR="00D726AB">
        <w:t>find</w:t>
      </w:r>
      <w:r w:rsidRPr="00084655">
        <w:t xml:space="preserve"> some basic ideas on campaign planning and data structuring hereafter.</w:t>
      </w:r>
    </w:p>
    <w:p w:rsidR="002A0FFE" w:rsidRPr="00084655" w:rsidRDefault="002A0FFE" w:rsidP="00306258">
      <w:pPr>
        <w:pStyle w:val="Heading2"/>
      </w:pPr>
      <w:bookmarkStart w:id="450" w:name="_Toc355280355"/>
      <w:bookmarkStart w:id="451" w:name="_Toc355769292"/>
      <w:r w:rsidRPr="00084655">
        <w:t>Overview</w:t>
      </w:r>
      <w:bookmarkEnd w:id="450"/>
      <w:bookmarkEnd w:id="451"/>
    </w:p>
    <w:p w:rsidR="002A0FFE" w:rsidRPr="00084655" w:rsidRDefault="002A0FFE" w:rsidP="00A7583F">
      <w:pPr>
        <w:pStyle w:val="Body"/>
      </w:pPr>
      <w:r w:rsidRPr="00084655">
        <w:t xml:space="preserve">The data collected during sampling campaigns must be organised in a structured way in order to allow the automated import into the spectral database. Section </w:t>
      </w:r>
      <w:r w:rsidR="0059520E">
        <w:fldChar w:fldCharType="begin"/>
      </w:r>
      <w:r w:rsidR="00A30B2D">
        <w:instrText xml:space="preserve"> REF _Ref130789600 \r \h </w:instrText>
      </w:r>
      <w:r w:rsidR="0059520E">
        <w:fldChar w:fldCharType="separate"/>
      </w:r>
      <w:r w:rsidR="002175E1">
        <w:t>4.2</w:t>
      </w:r>
      <w:r w:rsidR="0059520E">
        <w:fldChar w:fldCharType="end"/>
      </w:r>
      <w:r w:rsidRPr="00084655">
        <w:t xml:space="preserve"> explains the background of the structure used and section </w:t>
      </w:r>
      <w:r w:rsidR="0059520E">
        <w:fldChar w:fldCharType="begin"/>
      </w:r>
      <w:r w:rsidR="00A30B2D">
        <w:instrText xml:space="preserve"> REF _Ref130789629 \r \h </w:instrText>
      </w:r>
      <w:r w:rsidR="0059520E">
        <w:fldChar w:fldCharType="separate"/>
      </w:r>
      <w:r w:rsidR="002175E1">
        <w:t>4.3</w:t>
      </w:r>
      <w:r w:rsidR="0059520E">
        <w:fldChar w:fldCharType="end"/>
      </w:r>
      <w:r w:rsidRPr="00084655">
        <w:t xml:space="preserve"> gives a practical example of a directory and file structure that should be adopted for data collection. </w:t>
      </w:r>
    </w:p>
    <w:p w:rsidR="002A0FFE" w:rsidRPr="00084655" w:rsidRDefault="002A0FFE" w:rsidP="00A7583F">
      <w:pPr>
        <w:pStyle w:val="Body"/>
      </w:pPr>
      <w:r w:rsidRPr="00084655">
        <w:t>Preferably sampling experiments should be designed to include some form of data structuring from the beginning. Alternatively, existing data can be arranged to meet the requirements.</w:t>
      </w:r>
    </w:p>
    <w:p w:rsidR="002A0FFE" w:rsidRPr="00084655" w:rsidRDefault="002A0FFE" w:rsidP="00306258">
      <w:pPr>
        <w:pStyle w:val="Heading2"/>
      </w:pPr>
      <w:bookmarkStart w:id="452" w:name="_Ref130789600"/>
      <w:bookmarkStart w:id="453" w:name="_Toc355280356"/>
      <w:bookmarkStart w:id="454" w:name="_Toc355769293"/>
      <w:r w:rsidRPr="00084655">
        <w:t>Hierarchical Structure</w:t>
      </w:r>
      <w:bookmarkEnd w:id="452"/>
      <w:bookmarkEnd w:id="453"/>
      <w:bookmarkEnd w:id="454"/>
    </w:p>
    <w:p w:rsidR="002A0FFE" w:rsidRPr="00084655" w:rsidRDefault="002A0FFE" w:rsidP="00A7583F">
      <w:pPr>
        <w:pStyle w:val="Body"/>
      </w:pPr>
      <w:r w:rsidRPr="00084655">
        <w:t xml:space="preserve">The concept of hierarchical data structure has been adapted from SpectraProc </w:t>
      </w:r>
      <w:r w:rsidR="0059520E" w:rsidRPr="00084655">
        <w:fldChar w:fldCharType="begin"/>
      </w:r>
      <w:r w:rsidR="006B5382">
        <w:instrText xml:space="preserve"> ADDIN EN.CITE &lt;EndNote&gt;&lt;Cite&gt;&lt;Author&gt;Hueni&lt;/Author&gt;&lt;Year&gt;2006&lt;/Year&gt;&lt;RecNum&gt;83&lt;/RecNum&gt;&lt;record&gt;&lt;rec-number&gt;83&lt;/rec-number&gt;&lt;foreign-keys&gt;&lt;key app="EN" db-id="0svr2tdvgevw2ned2pb5tt5ur5tdf0savr9s"&gt;83&lt;/key&gt;&lt;/foreign-keys&gt;&lt;ref-type name="Thesis"&gt;32&lt;/ref-type&gt;&lt;contributors&gt;&lt;authors&gt;&lt;author&gt;Hueni, A.&lt;/author&gt;&lt;/authors&gt;&lt;tertiary-authors&gt;&lt;author&gt;Tuohy, M.&lt;/author&gt;&lt;/tertiary-authors&gt;&lt;/contributors&gt;&lt;titles&gt;&lt;title&gt;Field Spectroradiometer Data: Acquisition, Organisation, Processing and Analysis on the Example of New Zealand Native Plants&lt;/title&gt;&lt;secondary-title&gt;Institute of Natural Resources&lt;/secondary-title&gt;&lt;/titles&gt;&lt;dates&gt;&lt;year&gt;2006&lt;/year&gt;&lt;/dates&gt;&lt;pub-location&gt;Palmerston North&lt;/pub-location&gt;&lt;publisher&gt;Massey University&lt;/publisher&gt;&lt;work-type&gt;Master&lt;/work-type&gt;&lt;urls&gt;&lt;/urls&gt;&lt;/record&gt;&lt;/Cite&gt;&lt;/EndNote&gt;</w:instrText>
      </w:r>
      <w:r w:rsidR="0059520E" w:rsidRPr="00084655">
        <w:fldChar w:fldCharType="separate"/>
      </w:r>
      <w:r w:rsidR="00CA0DFA">
        <w:rPr>
          <w:noProof/>
        </w:rPr>
        <w:t>(Hueni 2006)</w:t>
      </w:r>
      <w:r w:rsidR="0059520E" w:rsidRPr="00084655">
        <w:fldChar w:fldCharType="end"/>
      </w:r>
      <w:r w:rsidRPr="00084655">
        <w:t>.</w:t>
      </w:r>
    </w:p>
    <w:p w:rsidR="002A0FFE" w:rsidRPr="00084655" w:rsidRDefault="002A0FFE" w:rsidP="00A7583F">
      <w:pPr>
        <w:pStyle w:val="Body"/>
      </w:pPr>
      <w:r w:rsidRPr="00084655">
        <w:t>SpectraProc was built on a fixed hierarchy of three levels. The following example is based on the sampling design used for SpectraProc campaigns.</w:t>
      </w:r>
    </w:p>
    <w:p w:rsidR="002A0FFE" w:rsidRPr="00084655" w:rsidRDefault="002A0FFE" w:rsidP="00A7583F">
      <w:pPr>
        <w:pStyle w:val="Body"/>
      </w:pPr>
      <w:r w:rsidRPr="00084655">
        <w:t>A hierarchical data structure that reflects the real world and the setup of sampling campaigns for vegetation is used. This structure is derived from the following conditions:</w:t>
      </w:r>
    </w:p>
    <w:p w:rsidR="002A0FFE" w:rsidRPr="00084655" w:rsidRDefault="002A0FFE" w:rsidP="006820AE">
      <w:pPr>
        <w:pStyle w:val="Numbered"/>
      </w:pPr>
      <w:r w:rsidRPr="00084655">
        <w:t xml:space="preserve">Reflectances of several different species are captured </w:t>
      </w:r>
    </w:p>
    <w:p w:rsidR="002A0FFE" w:rsidRPr="00084655" w:rsidRDefault="002A0FFE" w:rsidP="00A7583F">
      <w:pPr>
        <w:pStyle w:val="Body"/>
      </w:pPr>
      <w:r w:rsidRPr="00084655">
        <w:t>In order to describe the in-species variation, several specimens of a species are sampled</w:t>
      </w:r>
    </w:p>
    <w:p w:rsidR="002A0FFE" w:rsidRPr="00084655" w:rsidRDefault="002A0FFE" w:rsidP="00A7583F">
      <w:pPr>
        <w:pStyle w:val="Body"/>
      </w:pPr>
      <w:r w:rsidRPr="00084655">
        <w:t>The variability of the specimens is described by several measurements per specimen</w:t>
      </w:r>
    </w:p>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59520E">
        <w:fldChar w:fldCharType="begin"/>
      </w:r>
      <w:r w:rsidR="00A30B2D">
        <w:instrText xml:space="preserve"> REF _Ref122063892 \h </w:instrText>
      </w:r>
      <w:r w:rsidR="0059520E">
        <w:fldChar w:fldCharType="separate"/>
      </w:r>
      <w:r w:rsidR="002175E1" w:rsidRPr="00084655">
        <w:t xml:space="preserve">Figure </w:t>
      </w:r>
      <w:r w:rsidR="002175E1">
        <w:rPr>
          <w:noProof/>
        </w:rPr>
        <w:t>13</w:t>
      </w:r>
      <w:r w:rsidR="0059520E">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0"/>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55" w:name="_Ref122063892"/>
      <w:bookmarkStart w:id="456" w:name="_Toc129263006"/>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w:t>
      </w:r>
      <w:r w:rsidR="0059520E">
        <w:rPr>
          <w:noProof/>
        </w:rPr>
        <w:fldChar w:fldCharType="end"/>
      </w:r>
      <w:bookmarkEnd w:id="455"/>
      <w:r w:rsidRPr="00084655">
        <w:t>: Hierarchical directory structure</w:t>
      </w:r>
      <w:bookmarkEnd w:id="456"/>
    </w:p>
    <w:p w:rsidR="002A0FFE" w:rsidRPr="00084655" w:rsidRDefault="002A0FFE" w:rsidP="00A7583F">
      <w:pPr>
        <w:pStyle w:val="Body"/>
      </w:pPr>
      <w:r w:rsidRPr="00084655">
        <w:t>Although the term species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e.g. cluster analysis.</w:t>
      </w:r>
    </w:p>
    <w:p w:rsidR="002A0FFE" w:rsidRPr="00084655" w:rsidRDefault="002A0FFE" w:rsidP="00A7583F">
      <w:pPr>
        <w:pStyle w:val="Body"/>
      </w:pPr>
      <w:r w:rsidRPr="00084655">
        <w:t>SPECCHIO builds up on the above concept of hierarchies. However there is no restriction on the number of levels used. Thus any level number (0:N) can be used.</w:t>
      </w:r>
    </w:p>
    <w:p w:rsidR="002F155E" w:rsidRDefault="002A0FFE" w:rsidP="00306258">
      <w:pPr>
        <w:pStyle w:val="Heading2"/>
      </w:pPr>
      <w:bookmarkStart w:id="457" w:name="_Ref180463872"/>
      <w:bookmarkStart w:id="458" w:name="_Toc355280357"/>
      <w:bookmarkStart w:id="459" w:name="_Toc355769294"/>
      <w:bookmarkStart w:id="460" w:name="_Ref130789629"/>
      <w:r w:rsidRPr="00084655">
        <w:t>Directory Structure and Spectral Files</w:t>
      </w:r>
      <w:bookmarkEnd w:id="457"/>
      <w:bookmarkEnd w:id="458"/>
      <w:bookmarkEnd w:id="459"/>
    </w:p>
    <w:p w:rsidR="002F155E" w:rsidRPr="002F155E" w:rsidRDefault="002F155E" w:rsidP="00A7583F">
      <w:pPr>
        <w:pStyle w:val="Body"/>
      </w:pPr>
      <w:r>
        <w:t xml:space="preserve">This section lists examples of data structures employed to hold the files generated by spectroradiometers. Note that SPECCHIO enforces no particular structure. The provided examples are mere suggestions based on experience and you may decide to choose a different approach. </w:t>
      </w:r>
    </w:p>
    <w:p w:rsidR="002A0FFE" w:rsidRPr="002F155E" w:rsidRDefault="002F155E" w:rsidP="00A7583F">
      <w:pPr>
        <w:pStyle w:val="Heading3"/>
      </w:pPr>
      <w:bookmarkStart w:id="461" w:name="_Toc355280358"/>
      <w:bookmarkStart w:id="462" w:name="_Toc355769295"/>
      <w:r>
        <w:t>Structure to store Reflectance Spectra of several Species and Sampling Sites</w:t>
      </w:r>
      <w:bookmarkEnd w:id="461"/>
      <w:bookmarkEnd w:id="462"/>
    </w:p>
    <w:p w:rsidR="002A0FFE" w:rsidRPr="00084655" w:rsidRDefault="002A0FFE" w:rsidP="00A7583F">
      <w:pPr>
        <w:pStyle w:val="Body"/>
      </w:pPr>
      <w:r w:rsidRPr="00084655">
        <w:t xml:space="preserve">A hierarchical structure as introduced in </w:t>
      </w:r>
      <w:r w:rsidR="0059520E">
        <w:fldChar w:fldCharType="begin"/>
      </w:r>
      <w:r w:rsidR="00A30B2D">
        <w:instrText xml:space="preserve"> REF _Ref130789600 \r \h </w:instrText>
      </w:r>
      <w:r w:rsidR="0059520E">
        <w:fldChar w:fldCharType="separate"/>
      </w:r>
      <w:r w:rsidR="002175E1">
        <w:t>4.2</w:t>
      </w:r>
      <w:r w:rsidR="0059520E">
        <w:fldChar w:fldCharType="end"/>
      </w:r>
      <w:r w:rsidRPr="00084655">
        <w:t xml:space="preserve"> is used to build the directory structure that holds the spectral files. Ideally, this directory structure is setup when designing the experiment.</w:t>
      </w:r>
    </w:p>
    <w:p w:rsidR="002A0FFE" w:rsidRPr="00084655" w:rsidRDefault="0059520E" w:rsidP="00A7583F">
      <w:pPr>
        <w:pStyle w:val="Body"/>
      </w:pPr>
      <w:r>
        <w:fldChar w:fldCharType="begin"/>
      </w:r>
      <w:r w:rsidR="00A30B2D">
        <w:instrText xml:space="preserve"> REF _Ref130790579 \h </w:instrText>
      </w:r>
      <w:r>
        <w:fldChar w:fldCharType="separate"/>
      </w:r>
      <w:r w:rsidR="002175E1" w:rsidRPr="00084655">
        <w:t xml:space="preserve">Figure </w:t>
      </w:r>
      <w:r w:rsidR="002175E1">
        <w:rPr>
          <w:noProof/>
        </w:rPr>
        <w:t>14</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when creating a campaign in the database (cf. </w:t>
      </w:r>
      <w:r>
        <w:fldChar w:fldCharType="begin"/>
      </w:r>
      <w:r w:rsidR="00A30B2D">
        <w:instrText xml:space="preserve"> REF _Ref153711531 \r \h </w:instrText>
      </w:r>
      <w:r>
        <w:fldChar w:fldCharType="separate"/>
      </w:r>
      <w:r w:rsidR="002175E1">
        <w:t>5.4</w:t>
      </w:r>
      <w:r>
        <w:fldChar w:fldCharType="end"/>
      </w:r>
      <w:r w:rsidR="002A0FFE" w:rsidRPr="00084655">
        <w:t xml:space="preserve">). The species directories contain the site directories. </w:t>
      </w:r>
    </w:p>
    <w:p w:rsidR="002A0FFE" w:rsidRPr="00084655" w:rsidRDefault="002A0FFE" w:rsidP="00A7583F">
      <w:pPr>
        <w:pStyle w:val="Body"/>
      </w:pPr>
      <w:r w:rsidRPr="00084655">
        <w:t>The site directories contain all spectral files collected at these sites. The spectral files are auto-numbered by the ASD capturing software.</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1"/>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63" w:name="_Ref130790579"/>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w:t>
      </w:r>
      <w:r w:rsidR="0059520E">
        <w:rPr>
          <w:noProof/>
        </w:rPr>
        <w:fldChar w:fldCharType="end"/>
      </w:r>
      <w:bookmarkEnd w:id="463"/>
      <w:r w:rsidRPr="00084655">
        <w:t>: Example of a directory structures holding spectral files</w:t>
      </w:r>
    </w:p>
    <w:p w:rsidR="002F155E" w:rsidRDefault="002A0FFE" w:rsidP="00A7583F">
      <w:pPr>
        <w:pStyle w:val="Body"/>
      </w:pPr>
      <w:r w:rsidRPr="00084655">
        <w:t xml:space="preserve">Campaigns can contain spectra measured with different instruments and sensors, i.e. instruments of different sensor types and instruments with different calibration dates. The only restriction that is imposed is that a hierarchy (i.e. a folder) can contain only one file type. </w:t>
      </w:r>
    </w:p>
    <w:p w:rsidR="002F155E" w:rsidRDefault="009D1F99" w:rsidP="00A7583F">
      <w:pPr>
        <w:pStyle w:val="Body"/>
      </w:pPr>
      <w:r>
        <w:t>One exception to this restriction can be found for the import of FGI-HDF files. There it is possible to have an .h5-file as well as a .xml-file in one folder</w:t>
      </w:r>
      <w:commentRangeStart w:id="464"/>
      <w:r>
        <w:t xml:space="preserve">. But it is important not to mix files from different data structure versions in one folder. </w:t>
      </w:r>
      <w:commentRangeEnd w:id="464"/>
      <w:r>
        <w:rPr>
          <w:rStyle w:val="CommentReference"/>
        </w:rPr>
        <w:commentReference w:id="464"/>
      </w:r>
    </w:p>
    <w:p w:rsidR="002F155E" w:rsidRDefault="002F155E" w:rsidP="00A7583F">
      <w:pPr>
        <w:pStyle w:val="Heading3"/>
      </w:pPr>
      <w:bookmarkStart w:id="465" w:name="_Toc355280359"/>
      <w:bookmarkStart w:id="466" w:name="_Toc355769296"/>
      <w:r>
        <w:t>Structure to store Reference and Target Spectra</w:t>
      </w:r>
      <w:bookmarkEnd w:id="465"/>
      <w:bookmarkEnd w:id="466"/>
    </w:p>
    <w:p w:rsidR="002F155E" w:rsidRDefault="002F155E" w:rsidP="00A3077B">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 and reference radiance spectra.</w:t>
      </w:r>
    </w:p>
    <w:p w:rsidR="002F155E" w:rsidRDefault="002F155E" w:rsidP="00A7583F">
      <w:pPr>
        <w:pStyle w:val="Body"/>
      </w:pPr>
      <w:r>
        <w:t xml:space="preserve">A possible structure is shown in </w:t>
      </w:r>
      <w:r w:rsidR="0059520E">
        <w:fldChar w:fldCharType="begin"/>
      </w:r>
      <w:r w:rsidR="00A30B2D">
        <w:instrText xml:space="preserve"> REF _Ref96530518 \h </w:instrText>
      </w:r>
      <w:r w:rsidR="0059520E">
        <w:fldChar w:fldCharType="separate"/>
      </w:r>
      <w:r w:rsidR="002175E1">
        <w:t xml:space="preserve">Figure </w:t>
      </w:r>
      <w:r w:rsidR="002175E1">
        <w:rPr>
          <w:noProof/>
        </w:rPr>
        <w:t>15</w:t>
      </w:r>
      <w:r w:rsidR="0059520E">
        <w:fldChar w:fldCharType="end"/>
      </w:r>
      <w:r>
        <w:t>:</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Pr="00084655" w:rsidRDefault="00A17CED" w:rsidP="00EB49E0">
      <w:pPr>
        <w:pStyle w:val="Caption"/>
      </w:pPr>
      <w:bookmarkStart w:id="467" w:name="_Ref96530518"/>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w:t>
      </w:r>
      <w:r w:rsidR="0059520E">
        <w:rPr>
          <w:noProof/>
        </w:rPr>
        <w:fldChar w:fldCharType="end"/>
      </w:r>
      <w:bookmarkEnd w:id="467"/>
      <w:r>
        <w:t>: A possible structure for the storage of target and reference radiance spectra</w:t>
      </w:r>
    </w:p>
    <w:p w:rsidR="002A0FFE" w:rsidRDefault="002A0FFE" w:rsidP="00BA3445">
      <w:pPr>
        <w:pStyle w:val="Heading1"/>
      </w:pPr>
      <w:bookmarkStart w:id="468" w:name="_Toc355280360"/>
      <w:bookmarkStart w:id="469" w:name="_Toc355769297"/>
      <w:bookmarkEnd w:id="460"/>
      <w:r w:rsidRPr="00084655">
        <w:t xml:space="preserve">SPECCHIO </w:t>
      </w:r>
      <w:r w:rsidR="001A05D9">
        <w:t>Basic Operation</w:t>
      </w:r>
      <w:bookmarkEnd w:id="468"/>
      <w:bookmarkEnd w:id="469"/>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The screenshots provided in the following sections have been taken on Windows XP</w:t>
      </w:r>
      <w:r w:rsidR="00384FF3">
        <w:t xml:space="preserve"> and MacOS X</w:t>
      </w:r>
      <w:r w:rsidRPr="00084655">
        <w:t xml:space="preserve">. Depending on your system, the windows and widgets </w:t>
      </w:r>
      <w:r w:rsidR="00B40030">
        <w:t>may</w:t>
      </w:r>
      <w:r w:rsidRPr="00084655">
        <w:t xml:space="preserve"> look </w:t>
      </w:r>
      <w:ins w:id="470"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B40030" w:rsidRDefault="00B40030" w:rsidP="00B40030">
      <w:pPr>
        <w:pStyle w:val="Heading2"/>
      </w:pPr>
      <w:bookmarkStart w:id="471" w:name="_Ref355008998"/>
      <w:bookmarkStart w:id="472" w:name="_Ref355009000"/>
      <w:bookmarkStart w:id="473" w:name="_Toc355280361"/>
      <w:bookmarkStart w:id="474" w:name="_Toc355769298"/>
      <w:r>
        <w:t>Unix Operation</w:t>
      </w:r>
      <w:bookmarkEnd w:id="471"/>
      <w:bookmarkEnd w:id="472"/>
      <w:bookmarkEnd w:id="473"/>
      <w:bookmarkEnd w:id="474"/>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59520E">
        <w:fldChar w:fldCharType="begin"/>
      </w:r>
      <w:r w:rsidR="00A30B2D">
        <w:instrText xml:space="preserve"> REF _Ref157221331 \h </w:instrText>
      </w:r>
      <w:r w:rsidR="0059520E">
        <w:fldChar w:fldCharType="separate"/>
      </w:r>
      <w:r w:rsidR="002175E1" w:rsidRPr="00084655">
        <w:t xml:space="preserve">Figure </w:t>
      </w:r>
      <w:r w:rsidR="002175E1">
        <w:rPr>
          <w:noProof/>
        </w:rPr>
        <w:t>16</w:t>
      </w:r>
      <w:r w:rsidR="0059520E">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23"/>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75" w:name="_Ref157221331"/>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16</w:t>
      </w:r>
      <w:r w:rsidR="0059520E">
        <w:rPr>
          <w:noProof/>
        </w:rPr>
        <w:fldChar w:fldCharType="end"/>
      </w:r>
      <w:bookmarkEnd w:id="475"/>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76" w:name="_Ref180291208"/>
      <w:bookmarkStart w:id="477" w:name="_Toc355280362"/>
      <w:bookmarkStart w:id="478" w:name="_Toc355769299"/>
      <w:r w:rsidRPr="00084655">
        <w:t>Main Window</w:t>
      </w:r>
      <w:bookmarkEnd w:id="476"/>
      <w:bookmarkEnd w:id="477"/>
      <w:bookmarkEnd w:id="478"/>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p w:rsidR="002A0FFE" w:rsidRPr="00084655" w:rsidRDefault="00F86C48" w:rsidP="00EB49E0">
      <w:pPr>
        <w:pStyle w:val="Figure"/>
      </w:pPr>
      <w:r>
        <w:rPr>
          <w:lang w:val="en-AU"/>
        </w:rPr>
        <w:drawing>
          <wp:inline distT="0" distB="0" distL="0" distR="0">
            <wp:extent cx="5171168" cy="2866738"/>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5168800" cy="2865425"/>
                    </a:xfrm>
                    <a:prstGeom prst="rect">
                      <a:avLst/>
                    </a:prstGeom>
                    <a:noFill/>
                    <a:ln w="9525">
                      <a:noFill/>
                      <a:miter lim="800000"/>
                      <a:headEnd/>
                      <a:tailEnd/>
                    </a:ln>
                  </pic:spPr>
                </pic:pic>
              </a:graphicData>
            </a:graphic>
          </wp:inline>
        </w:drawing>
      </w:r>
      <w:r>
        <w:t xml:space="preserve"> </w:t>
      </w:r>
      <w:r w:rsidR="001176EE">
        <w:rPr>
          <w:lang w:val="en-AU"/>
        </w:rPr>
        <w:drawing>
          <wp:inline distT="0" distB="0" distL="0" distR="0">
            <wp:extent cx="5577840" cy="3027680"/>
            <wp:effectExtent l="25400" t="0" r="10160" b="0"/>
            <wp:docPr id="9" name="Picture 13" descr=":::Plots and Graphs and Screenshots:Main Window.pp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 and Graphs and Screenshots:Main Window.ppt.pdf"/>
                    <pic:cNvPicPr>
                      <a:picLocks noChangeAspect="1" noChangeArrowheads="1"/>
                    </pic:cNvPicPr>
                  </pic:nvPicPr>
                  <pic:blipFill>
                    <a:blip r:embed="rId25"/>
                    <a:srcRect/>
                    <a:stretch>
                      <a:fillRect/>
                    </a:stretch>
                  </pic:blipFill>
                  <pic:spPr bwMode="auto">
                    <a:xfrm>
                      <a:off x="0" y="0"/>
                      <a:ext cx="5577840" cy="3027680"/>
                    </a:xfrm>
                    <a:prstGeom prst="rect">
                      <a:avLst/>
                    </a:prstGeom>
                    <a:noFill/>
                    <a:ln w="9525">
                      <a:noFill/>
                      <a:miter lim="800000"/>
                      <a:headEnd/>
                      <a:tailEnd/>
                    </a:ln>
                  </pic:spPr>
                </pic:pic>
              </a:graphicData>
            </a:graphic>
          </wp:inline>
        </w:drawing>
      </w:r>
    </w:p>
    <w:p w:rsidR="002A0FFE" w:rsidRDefault="002A0FFE" w:rsidP="00EB49E0">
      <w:pPr>
        <w:pStyle w:val="Caption"/>
      </w:pPr>
      <w:bookmarkStart w:id="479" w:name="_Ref130601899"/>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17</w:t>
      </w:r>
      <w:r w:rsidR="0059520E">
        <w:rPr>
          <w:noProof/>
        </w:rPr>
        <w:fldChar w:fldCharType="end"/>
      </w:r>
      <w:bookmarkEnd w:id="479"/>
      <w:r w:rsidRPr="00084655">
        <w:t xml:space="preserve">: Main window </w:t>
      </w:r>
    </w:p>
    <w:p w:rsidR="00F86C48" w:rsidRDefault="00F86C48" w:rsidP="00F86C48">
      <w:pPr>
        <w:pStyle w:val="DocAction"/>
      </w:pPr>
      <w:r>
        <w:t>%%% After making final screenshots, copy annotations to it.</w:t>
      </w:r>
    </w:p>
    <w:p w:rsidR="00B40030" w:rsidRDefault="00B40030" w:rsidP="00B40030">
      <w:pPr>
        <w:pStyle w:val="HangingIndent"/>
      </w:pPr>
      <w:r>
        <w:t>Main menu</w:t>
      </w:r>
      <w:r>
        <w:tab/>
        <w:t xml:space="preserve">Select the </w:t>
      </w:r>
      <w:r w:rsidR="00F86C48">
        <w:t xml:space="preserve">Specchio </w:t>
      </w:r>
      <w:r>
        <w:t>functions you wish to run from here.</w:t>
      </w:r>
    </w:p>
    <w:p w:rsidR="00F86C48" w:rsidRDefault="00B40030" w:rsidP="00B40030">
      <w:pPr>
        <w:pStyle w:val="HangingIndent"/>
      </w:pPr>
      <w:r>
        <w:t xml:space="preserve">Progress Report Panel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t xml:space="preserve">Database Connection Information   </w:t>
      </w:r>
      <w:r>
        <w:tab/>
        <w:t>Is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480" w:name="_Ref180396043"/>
      <w:bookmarkStart w:id="481" w:name="_Toc355280363"/>
      <w:bookmarkStart w:id="482" w:name="_Toc355769300"/>
      <w:bookmarkStart w:id="483" w:name="_Ref130639221"/>
      <w:bookmarkStart w:id="484" w:name="_Ref131844250"/>
      <w:r>
        <w:t>Logging In</w:t>
      </w:r>
      <w:r w:rsidRPr="00084655">
        <w:t xml:space="preserve"> </w:t>
      </w:r>
      <w:r>
        <w:t xml:space="preserve">and </w:t>
      </w:r>
      <w:r w:rsidR="002A0FFE" w:rsidRPr="00084655">
        <w:t>Connecting to a Database</w:t>
      </w:r>
      <w:bookmarkEnd w:id="480"/>
      <w:bookmarkEnd w:id="481"/>
      <w:bookmarkEnd w:id="482"/>
    </w:p>
    <w:p w:rsidR="00D778C5" w:rsidRDefault="00015032" w:rsidP="00A7583F">
      <w:pPr>
        <w:pStyle w:val="Body"/>
      </w:pPr>
      <w:r>
        <w:t xml:space="preserve">Because the user account details are kept in the database, </w:t>
      </w:r>
      <w:r w:rsidR="00D778C5">
        <w:t xml:space="preserve">connecting to the Specchio database and logging in are performed </w:t>
      </w:r>
      <w:ins w:id="485" w:author="Peter" w:date="2013-05-08T09:19:00Z">
        <w:r w:rsidR="00D04BE3">
          <w:t>as one operation</w:t>
        </w:r>
      </w:ins>
      <w:del w:id="486"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ins w:id="487" w:author="Peter" w:date="2013-05-08T09:19:00Z">
        <w:r w:rsidR="00D04BE3">
          <w:t>are</w:t>
        </w:r>
      </w:ins>
      <w:del w:id="488" w:author="Peter" w:date="2013-05-08T09:19:00Z">
        <w:r>
          <w:delText>is</w:delText>
        </w:r>
      </w:del>
      <w:r>
        <w:t xml:space="preserve"> stored in the </w:t>
      </w:r>
      <w:r w:rsidRPr="00D778C5">
        <w:rPr>
          <w:rStyle w:val="CodeChar"/>
        </w:rPr>
        <w:t>db-config.txt</w:t>
      </w:r>
      <w:r>
        <w:t xml:space="preserve"> file on your computer. See section </w:t>
      </w:r>
      <w:fldSimple w:instr=" REF _Ref353786217 \r \h  \* MERGEFORMAT ">
        <w:r w:rsidR="002175E1" w:rsidRPr="002175E1">
          <w:rPr>
            <w:rStyle w:val="CrossReference"/>
          </w:rPr>
          <w:t>3.1</w:t>
        </w:r>
      </w:fldSimple>
      <w:r w:rsidRPr="00E9051F">
        <w:rPr>
          <w:rStyle w:val="CrossReference"/>
        </w:rPr>
        <w:t xml:space="preserve"> </w:t>
      </w:r>
      <w:fldSimple w:instr=" REF _Ref353786223 \h  \* MERGEFORMAT ">
        <w:r w:rsidR="002175E1" w:rsidRPr="002175E1">
          <w:rPr>
            <w:rStyle w:val="CrossReference"/>
          </w:rPr>
          <w:t>User Accounts</w:t>
        </w:r>
      </w:fldSimple>
      <w:r w:rsidRPr="00E9051F">
        <w:rPr>
          <w:rStyle w:val="CrossReference"/>
        </w:rPr>
        <w:t xml:space="preserve"> </w:t>
      </w:r>
      <w:r>
        <w:t>for instructions on creating a User Account.</w:t>
      </w:r>
    </w:p>
    <w:p w:rsidR="00015032" w:rsidRPr="00A9779B" w:rsidRDefault="00015032" w:rsidP="00F50667">
      <w:pPr>
        <w:pStyle w:val="Bullet"/>
        <w:rPr>
          <w:rStyle w:val="DocActionChar"/>
          <w:i w:val="0"/>
          <w:color w:val="auto"/>
        </w:rPr>
      </w:pPr>
      <w:r>
        <w:t xml:space="preserve">Start the Specchio Application. (See the instructions specific to your computer in section </w:t>
      </w:r>
      <w:r w:rsidRPr="00A9779B">
        <w:rPr>
          <w:rStyle w:val="DocActionChar"/>
        </w:rPr>
        <w:t>%%% Currently 2.2, but may change so put in link later</w:t>
      </w:r>
      <w:r w:rsidRPr="00DB127A">
        <w:t>.</w:t>
      </w:r>
      <w:r>
        <w:t>)</w:t>
      </w:r>
    </w:p>
    <w:p w:rsidR="00015032" w:rsidRDefault="00015032" w:rsidP="00F50667">
      <w:pPr>
        <w:pStyle w:val="Bullet"/>
      </w:pPr>
      <w:r>
        <w:t xml:space="preserve">Select the </w:t>
      </w:r>
      <w:r w:rsidRPr="00E12A44">
        <w:rPr>
          <w:rStyle w:val="GUIWord"/>
        </w:rPr>
        <w:t>Database</w:t>
      </w:r>
      <w:r>
        <w:t xml:space="preserve"> and </w:t>
      </w:r>
      <w:r w:rsidRPr="00E12A44">
        <w:rPr>
          <w:rStyle w:val="GUIWord"/>
        </w:rPr>
        <w:t>Connect to database</w:t>
      </w:r>
      <w:r>
        <w:t xml:space="preserve"> menu items </w:t>
      </w:r>
      <w:r w:rsidR="00D778C5">
        <w:t xml:space="preserve">from Specchio’s Main Windows </w:t>
      </w:r>
      <w:r>
        <w:t>to display the following dialog box.</w:t>
      </w:r>
    </w:p>
    <w:p w:rsidR="00015032" w:rsidRDefault="00015032" w:rsidP="00A3077B">
      <w:pPr>
        <w:pStyle w:val="FigureIndented"/>
      </w:pPr>
      <w:r>
        <w:rPr>
          <w:lang w:val="en-AU"/>
        </w:rPr>
        <w:drawing>
          <wp:inline distT="0" distB="0" distL="0" distR="0">
            <wp:extent cx="4168321" cy="2011873"/>
            <wp:effectExtent l="19050" t="0" r="3629"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015032" w:rsidRPr="00084655" w:rsidRDefault="00015032" w:rsidP="00A3077B">
      <w:pPr>
        <w:pStyle w:val="CaptionIndented"/>
      </w:pPr>
      <w:r w:rsidRPr="00084655">
        <w:t xml:space="preserve">Figure </w:t>
      </w:r>
      <w:fldSimple w:instr=" SEQ Figure \* ARABIC ">
        <w:r w:rsidR="002175E1">
          <w:rPr>
            <w:noProof/>
          </w:rPr>
          <w:t>18</w:t>
        </w:r>
      </w:fldSimple>
      <w:r w:rsidRPr="00084655">
        <w:t xml:space="preserve">: </w:t>
      </w:r>
      <w:r>
        <w:t>Connect to Database dialog</w:t>
      </w:r>
    </w:p>
    <w:p w:rsidR="00015032" w:rsidRDefault="00015032" w:rsidP="00F50667">
      <w:pPr>
        <w:pStyle w:val="Bullet"/>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015032" w:rsidRDefault="00015032" w:rsidP="00F50667">
      <w:pPr>
        <w:pStyle w:val="Bullet"/>
      </w:pPr>
      <w:r>
        <w:t xml:space="preserve">Inspect the values which </w:t>
      </w:r>
      <w:r w:rsidR="00834A06">
        <w:t>are</w:t>
      </w:r>
      <w:r>
        <w:t xml:space="preserve"> updated in the dialog box. It should not be necessary to change anything unless specifically requested by your database administrator.</w:t>
      </w:r>
    </w:p>
    <w:p w:rsidR="00015032" w:rsidRDefault="00015032" w:rsidP="00F50667">
      <w:pPr>
        <w:pStyle w:val="Bullet"/>
      </w:pPr>
      <w:r>
        <w:t xml:space="preserve">Click on </w:t>
      </w:r>
      <w:r w:rsidR="00AC5289" w:rsidRPr="00AC5289">
        <w:rPr>
          <w:rStyle w:val="ActionButton"/>
        </w:rPr>
        <w:t> </w:t>
      </w:r>
      <w:r w:rsidRPr="00E12A44">
        <w:rPr>
          <w:rStyle w:val="ActionButton"/>
        </w:rPr>
        <w:t>Connect</w:t>
      </w:r>
      <w:r w:rsidR="00AC5289">
        <w:rPr>
          <w:rStyle w:val="ActionButton"/>
        </w:rPr>
        <w:t> </w:t>
      </w:r>
      <w:r>
        <w:t xml:space="preserve">. The dialog box will close and there will be short delay while the database is read. </w:t>
      </w:r>
      <w:r w:rsidR="00D778C5">
        <w:t>The details of your database and log in account will be displayed in the left hand panel of the Main Windows and t</w:t>
      </w:r>
      <w:r>
        <w:t xml:space="preserve">he sub-menu items for Specchio </w:t>
      </w:r>
      <w:r w:rsidR="00D778C5">
        <w:t xml:space="preserve">functions </w:t>
      </w:r>
      <w:r>
        <w:t>will now be active.</w:t>
      </w:r>
    </w:p>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89" w:name="_Toc355280365"/>
      <w:bookmarkStart w:id="490" w:name="_Toc355769302"/>
      <w:bookmarkStart w:id="491" w:name="_Ref153711531"/>
      <w:r>
        <w:t>Logging Out</w:t>
      </w:r>
      <w:bookmarkEnd w:id="489"/>
      <w:bookmarkEnd w:id="490"/>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492" w:name="_Toc355280366"/>
      <w:bookmarkStart w:id="493" w:name="_Toc355769303"/>
      <w:r>
        <w:t>Changing your User Details</w:t>
      </w:r>
      <w:bookmarkEnd w:id="492"/>
      <w:bookmarkEnd w:id="493"/>
    </w:p>
    <w:p w:rsidR="00834A06" w:rsidRDefault="00834A06" w:rsidP="00A7583F">
      <w:pPr>
        <w:pStyle w:val="Body"/>
      </w:pPr>
      <w:r>
        <w:t>After you have logged in and connected to your database, you can adjust your User Information.</w:t>
      </w:r>
    </w:p>
    <w:p w:rsidR="00834A06" w:rsidRPr="00834A06" w:rsidRDefault="00834A06" w:rsidP="00F50667">
      <w:pPr>
        <w:pStyle w:val="Bullet"/>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w:t>
      </w:r>
      <w:r w:rsidR="00D23C16">
        <w:t xml:space="preserve"> showing your User information</w:t>
      </w:r>
      <w:r>
        <w:t>.</w:t>
      </w:r>
    </w:p>
    <w:p w:rsidR="00834A06" w:rsidRDefault="00834A06" w:rsidP="00B43B0C">
      <w:pPr>
        <w:pStyle w:val="FigureIndented"/>
      </w:pPr>
      <w:r>
        <w:rPr>
          <w:lang w:val="en-AU"/>
        </w:rPr>
        <w:drawing>
          <wp:inline distT="0" distB="0" distL="0" distR="0">
            <wp:extent cx="3297464" cy="2683116"/>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834A06" w:rsidRDefault="00834A06" w:rsidP="00B43B0C">
      <w:pPr>
        <w:pStyle w:val="CaptionIndented"/>
      </w:pPr>
      <w:r>
        <w:t xml:space="preserve">Figure </w:t>
      </w:r>
      <w:fldSimple w:instr=" SEQ Figure \* ARABIC ">
        <w:r w:rsidR="002175E1">
          <w:rPr>
            <w:noProof/>
          </w:rPr>
          <w:t>21</w:t>
        </w:r>
      </w:fldSimple>
      <w:r>
        <w:t>: User Information update dialog</w:t>
      </w:r>
    </w:p>
    <w:p w:rsidR="00834A06" w:rsidRDefault="00834A06" w:rsidP="00F50667">
      <w:pPr>
        <w:pStyle w:val="Bullet"/>
      </w:pPr>
      <w:r>
        <w:t>Update the information as required. You cannot change the ANDS Party Identifier.</w:t>
      </w:r>
    </w:p>
    <w:p w:rsidR="00834A06" w:rsidRDefault="00834A06" w:rsidP="00F50667">
      <w:pPr>
        <w:pStyle w:val="Bullet"/>
      </w:pPr>
      <w:r>
        <w:t xml:space="preserve">Clink on </w:t>
      </w:r>
      <w:r w:rsidRPr="00D23C16">
        <w:rPr>
          <w:rStyle w:val="ActionButton"/>
        </w:rPr>
        <w:t>Update</w:t>
      </w:r>
      <w:r>
        <w:t xml:space="preserve"> to cause the changes to be written back into the database.</w:t>
      </w:r>
    </w:p>
    <w:p w:rsidR="00834A06" w:rsidRP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6B4F6F" w:rsidRDefault="006B4F6F" w:rsidP="006B4F6F">
      <w:pPr>
        <w:pStyle w:val="Heading1"/>
      </w:pPr>
      <w:bookmarkStart w:id="494" w:name="_Toc355280367"/>
      <w:bookmarkStart w:id="495" w:name="_Toc355769304"/>
      <w:r>
        <w:t>Loading</w:t>
      </w:r>
      <w:r w:rsidR="001A05D9">
        <w:t xml:space="preserve"> Data into Specchio</w:t>
      </w:r>
      <w:bookmarkEnd w:id="494"/>
      <w:bookmarkEnd w:id="495"/>
    </w:p>
    <w:p w:rsidR="002A0FFE" w:rsidRPr="00084655" w:rsidRDefault="002A0FFE" w:rsidP="00BA3445">
      <w:pPr>
        <w:pStyle w:val="Heading2"/>
      </w:pPr>
      <w:bookmarkStart w:id="496" w:name="_Toc355280368"/>
      <w:bookmarkStart w:id="497" w:name="_Toc355769305"/>
      <w:r w:rsidRPr="00084655">
        <w:t xml:space="preserve">Creating a new </w:t>
      </w:r>
      <w:bookmarkEnd w:id="483"/>
      <w:bookmarkEnd w:id="484"/>
      <w:r w:rsidRPr="00084655">
        <w:t>Campaign</w:t>
      </w:r>
      <w:bookmarkEnd w:id="491"/>
      <w:bookmarkEnd w:id="496"/>
      <w:bookmarkEnd w:id="497"/>
    </w:p>
    <w:p w:rsidR="002A0FFE" w:rsidRPr="00084655" w:rsidRDefault="00D23C16" w:rsidP="00F50667">
      <w:pPr>
        <w:pStyle w:val="Bullet"/>
      </w:pPr>
      <w:r>
        <w:t>S</w:t>
      </w:r>
      <w:r w:rsidR="002A0FFE" w:rsidRPr="00084655">
        <w:t xml:space="preserve">elect </w:t>
      </w:r>
      <w:r w:rsidR="002A0FFE" w:rsidRPr="00D23C16">
        <w:rPr>
          <w:rStyle w:val="GUIWord"/>
        </w:rPr>
        <w:t>Data Input</w:t>
      </w:r>
      <w:r w:rsidR="002A0FFE" w:rsidRPr="00084655">
        <w:t xml:space="preserve"> </w:t>
      </w:r>
      <w:r>
        <w:t xml:space="preserve">and </w:t>
      </w:r>
      <w:r w:rsidR="002A0FFE" w:rsidRPr="00D23C16">
        <w:rPr>
          <w:rStyle w:val="GUIWord"/>
        </w:rPr>
        <w:t>Create new campaign</w:t>
      </w:r>
      <w:r w:rsidR="002A0FFE" w:rsidRPr="00084655">
        <w:t xml:space="preserve"> </w:t>
      </w:r>
      <w:r>
        <w:t xml:space="preserve">from the </w:t>
      </w:r>
      <w:r w:rsidR="00A3077B">
        <w:t>Main Window</w:t>
      </w:r>
      <w:r>
        <w:t xml:space="preserve"> menus</w:t>
      </w:r>
      <w:r w:rsidR="002A0FFE" w:rsidRPr="00084655">
        <w:t xml:space="preserve">. This brings up the new </w:t>
      </w:r>
      <w:r w:rsidR="006D1BDC" w:rsidRPr="00084655">
        <w:t xml:space="preserve">Campaign </w:t>
      </w:r>
      <w:r w:rsidR="002A0FFE" w:rsidRPr="00084655">
        <w:t>dialog.</w:t>
      </w:r>
    </w:p>
    <w:p w:rsidR="00D23C16" w:rsidRPr="00084655" w:rsidRDefault="00D23C16" w:rsidP="00B43B0C">
      <w:pPr>
        <w:pStyle w:val="FigureIndented"/>
      </w:pPr>
      <w:r>
        <w:rPr>
          <w:lang w:val="en-AU"/>
        </w:rPr>
        <w:drawing>
          <wp:inline distT="0" distB="0" distL="0" distR="0">
            <wp:extent cx="3332480" cy="1168400"/>
            <wp:effectExtent l="2540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D23C16" w:rsidRPr="00084655" w:rsidRDefault="00D23C16" w:rsidP="00B43B0C">
      <w:pPr>
        <w:pStyle w:val="CaptionIndented"/>
      </w:pPr>
      <w:bookmarkStart w:id="498" w:name="_Ref130604624"/>
      <w:r w:rsidRPr="00084655">
        <w:t xml:space="preserve">Figure </w:t>
      </w:r>
      <w:fldSimple w:instr=" SEQ Figure \* ARABIC ">
        <w:r w:rsidR="002175E1">
          <w:rPr>
            <w:noProof/>
          </w:rPr>
          <w:t>22</w:t>
        </w:r>
      </w:fldSimple>
      <w:bookmarkEnd w:id="498"/>
      <w:r w:rsidRPr="00084655">
        <w:t xml:space="preserve">: New </w:t>
      </w:r>
      <w:r w:rsidR="006D1BDC" w:rsidRPr="00084655">
        <w:t xml:space="preserve">Campaign </w:t>
      </w:r>
      <w:r w:rsidRPr="00084655">
        <w:t>dialog</w:t>
      </w:r>
    </w:p>
    <w:p w:rsidR="002A0FFE" w:rsidRPr="00084655" w:rsidRDefault="00D23C16" w:rsidP="00F50667">
      <w:pPr>
        <w:pStyle w:val="Bullet"/>
      </w:pPr>
      <w:r>
        <w:t>Enter the name you have selected for this</w:t>
      </w:r>
      <w:r w:rsidR="002A0FFE" w:rsidRPr="00084655">
        <w:t xml:space="preserve"> </w:t>
      </w:r>
      <w:r>
        <w:t>C</w:t>
      </w:r>
      <w:r w:rsidR="002A0FFE" w:rsidRPr="00084655">
        <w:t>ampaign</w:t>
      </w:r>
      <w:r>
        <w:t xml:space="preserve">. The maximum length is </w:t>
      </w:r>
      <w:r w:rsidR="002A0FFE" w:rsidRPr="00084655">
        <w:t>45 characters.</w:t>
      </w:r>
    </w:p>
    <w:p w:rsidR="00893B8C" w:rsidRDefault="002A0FFE" w:rsidP="00893B8C">
      <w:pPr>
        <w:pStyle w:val="Bullet"/>
      </w:pPr>
      <w:ins w:id="499" w:author="Peter" w:date="2013-05-08T09:19:00Z">
        <w:r w:rsidRPr="00084655">
          <w:t xml:space="preserve">To set the </w:t>
        </w:r>
        <w:r w:rsidR="00D23C16" w:rsidRPr="00D23C16">
          <w:rPr>
            <w:rStyle w:val="GUIWord"/>
          </w:rPr>
          <w:t>Main directory</w:t>
        </w:r>
        <w:r w:rsidR="005A0AA1">
          <w:t>,</w:t>
        </w:r>
        <w:r w:rsidRPr="00084655">
          <w:t xml:space="preserve"> select the </w:t>
        </w:r>
        <w:r w:rsidRPr="00D23C16">
          <w:rPr>
            <w:rStyle w:val="ActionButton"/>
          </w:rPr>
          <w:t>Browse</w:t>
        </w:r>
        <w:r w:rsidRPr="00084655">
          <w:t xml:space="preserve"> button </w:t>
        </w:r>
        <w:r w:rsidR="005A0AA1">
          <w:t>to display</w:t>
        </w:r>
        <w:r w:rsidRPr="00084655">
          <w:t xml:space="preserve"> a directory tree (</w:t>
        </w:r>
        <w:r w:rsidR="0059520E">
          <w:fldChar w:fldCharType="begin"/>
        </w:r>
        <w:r w:rsidR="00A30B2D">
          <w:instrText xml:space="preserve"> REF _Ref130605631 \h </w:instrText>
        </w:r>
      </w:ins>
      <w:r w:rsidR="00893B8C">
        <w:instrText xml:space="preserve"> \* MERGEFORMAT </w:instrText>
      </w:r>
      <w:ins w:id="500" w:author="Peter" w:date="2013-05-08T09:19:00Z">
        <w:r w:rsidR="0059520E">
          <w:fldChar w:fldCharType="separate"/>
        </w:r>
        <w:r w:rsidR="002175E1" w:rsidRPr="00084655">
          <w:t xml:space="preserve">Figure </w:t>
        </w:r>
      </w:ins>
      <w:r w:rsidR="002175E1">
        <w:rPr>
          <w:noProof/>
        </w:rPr>
        <w:t>23</w:t>
      </w:r>
      <w:ins w:id="501" w:author="Peter" w:date="2013-05-08T09:19:00Z">
        <w:r w:rsidR="0059520E">
          <w:fldChar w:fldCharType="end"/>
        </w:r>
        <w:r w:rsidRPr="00084655">
          <w:t xml:space="preserve">). </w:t>
        </w:r>
      </w:ins>
    </w:p>
    <w:p w:rsidR="002A0FFE" w:rsidRDefault="000F2D03" w:rsidP="00F50667">
      <w:pPr>
        <w:pStyle w:val="Bullet"/>
      </w:pPr>
      <w:r w:rsidRPr="00084655">
        <w:t xml:space="preserve">The </w:t>
      </w:r>
      <w:r w:rsidRPr="00D23C16">
        <w:rPr>
          <w:rStyle w:val="GUIWord"/>
        </w:rPr>
        <w:t>Main directory</w:t>
      </w:r>
      <w:r w:rsidRPr="00084655">
        <w:t xml:space="preserve"> path is a file system pathname pointing to the directory that contains all hierarchies and </w:t>
      </w:r>
      <w:del w:id="502" w:author="Peter Roberts" w:date="2013-05-08T09:19:00Z">
        <w:r w:rsidR="00D23C16" w:rsidRPr="00084655">
          <w:delText>spectra of this study.</w:delText>
        </w:r>
      </w:del>
      <w:ins w:id="503" w:author="Peter Roberts" w:date="2013-05-08T09:19:00Z">
        <w:r w:rsidR="00AA303E">
          <w:t>S</w:t>
        </w:r>
        <w:r w:rsidRPr="00084655">
          <w:t xml:space="preserve">pectra </w:t>
        </w:r>
        <w:r>
          <w:t>for this Campaign</w:t>
        </w:r>
        <w:r w:rsidRPr="00084655">
          <w:t>.</w:t>
        </w:r>
        <w:r>
          <w:t xml:space="preserve"> </w:t>
        </w:r>
        <w:r w:rsidR="00AA303E">
          <w:t xml:space="preserve">When you load Spectral data, it will be loaded from this directory. </w:t>
        </w:r>
        <w:r w:rsidR="002A0FFE" w:rsidRPr="00084655">
          <w:t xml:space="preserve">To set the </w:t>
        </w:r>
        <w:r w:rsidR="00D23C16" w:rsidRPr="00D23C16">
          <w:rPr>
            <w:rStyle w:val="GUIWord"/>
          </w:rPr>
          <w:t>Main directory</w:t>
        </w:r>
        <w:r w:rsidR="005A0AA1">
          <w:t>,</w:t>
        </w:r>
        <w:r w:rsidR="002A0FFE" w:rsidRPr="00084655">
          <w:t xml:space="preserve"> </w:t>
        </w:r>
        <w:r w:rsidR="00AA303E">
          <w:t>click on</w:t>
        </w:r>
        <w:r w:rsidR="002A0FFE" w:rsidRPr="00084655">
          <w:t xml:space="preserve"> the </w:t>
        </w:r>
        <w:r w:rsidR="002A0FFE" w:rsidRPr="00D23C16">
          <w:rPr>
            <w:rStyle w:val="ActionButton"/>
          </w:rPr>
          <w:t>Browse</w:t>
        </w:r>
        <w:r w:rsidR="002A0FFE" w:rsidRPr="00084655">
          <w:t xml:space="preserve"> button </w:t>
        </w:r>
        <w:r w:rsidR="005A0AA1">
          <w:t>to display</w:t>
        </w:r>
        <w:r w:rsidR="002A0FFE" w:rsidRPr="00084655">
          <w:t xml:space="preserve"> a directory tree</w:t>
        </w:r>
        <w:r>
          <w:t xml:space="preserve"> browser</w:t>
        </w:r>
        <w:r w:rsidR="002A0FFE" w:rsidRPr="00084655">
          <w:t xml:space="preserve">. </w:t>
        </w:r>
        <w:r>
          <w:t>Navigate to the required path on your hard disk.</w:t>
        </w:r>
      </w:ins>
      <w:r>
        <w:t xml:space="preserve"> </w:t>
      </w:r>
      <w:r w:rsidR="00D23C16">
        <w:t>(W</w:t>
      </w:r>
      <w:r w:rsidR="002A0FFE" w:rsidRPr="00084655">
        <w:t>hen using a UNIX system you may have</w:t>
      </w:r>
      <w:r w:rsidR="00D23C16">
        <w:t xml:space="preserve"> to enter a dot as filename </w:t>
      </w:r>
      <w:r w:rsidR="00B43B0C">
        <w:t>–</w:t>
      </w:r>
      <w:r w:rsidR="00D23C16">
        <w:t xml:space="preserve"> </w:t>
      </w:r>
      <w:r w:rsidR="005A0AA1">
        <w:t>see</w:t>
      </w:r>
      <w:r w:rsidR="00DF6BD7">
        <w:t xml:space="preserve"> </w:t>
      </w:r>
      <w:fldSimple w:instr=" REF _Ref355008998 \r \h  \* MERGEFORMAT ">
        <w:r w:rsidR="002175E1" w:rsidRPr="002175E1">
          <w:rPr>
            <w:rStyle w:val="CrossReference"/>
          </w:rPr>
          <w:t>5.1</w:t>
        </w:r>
      </w:fldSimple>
      <w:r w:rsidR="00DF6BD7" w:rsidRPr="00DF6BD7">
        <w:rPr>
          <w:rStyle w:val="CrossReference"/>
        </w:rPr>
        <w:t xml:space="preserve"> </w:t>
      </w:r>
      <w:fldSimple w:instr=" REF _Ref355009000 \h  \* MERGEFORMAT ">
        <w:r w:rsidR="002175E1" w:rsidRPr="002175E1">
          <w:rPr>
            <w:rStyle w:val="CrossReference"/>
          </w:rPr>
          <w:t>Unix Operation</w:t>
        </w:r>
      </w:fldSimple>
      <w:r w:rsidR="00D23C16">
        <w:t>.</w:t>
      </w:r>
      <w:r w:rsidR="002A0FFE" w:rsidRPr="00084655">
        <w:t>)</w:t>
      </w:r>
    </w:p>
    <w:p w:rsidR="002574CB" w:rsidRPr="00084655" w:rsidRDefault="002A0FFE" w:rsidP="00893B8C">
      <w:pPr>
        <w:pStyle w:val="Bullet"/>
        <w:rPr>
          <w:del w:id="504" w:author="Peter Roberts" w:date="2013-05-08T09:19:00Z"/>
        </w:rPr>
      </w:pPr>
      <w:r w:rsidRPr="00084655">
        <w:t xml:space="preserve">Click </w:t>
      </w:r>
      <w:r w:rsidR="00DF6BD7" w:rsidRPr="00DF6BD7">
        <w:rPr>
          <w:rStyle w:val="ActionButton"/>
        </w:rPr>
        <w:t> </w:t>
      </w:r>
      <w:r w:rsidRPr="00D23C16">
        <w:rPr>
          <w:rStyle w:val="ActionButton"/>
        </w:rPr>
        <w:t>Create</w:t>
      </w:r>
      <w:r w:rsidR="00DF6BD7">
        <w:rPr>
          <w:rStyle w:val="ActionButton"/>
        </w:rPr>
        <w:t> </w:t>
      </w:r>
      <w:r w:rsidRPr="00084655">
        <w:t xml:space="preserve"> to create the new</w:t>
      </w:r>
      <w:del w:id="505" w:author="Peter Roberts" w:date="2013-05-08T09:19:00Z">
        <w:r w:rsidRPr="00084655">
          <w:delText>,</w:delText>
        </w:r>
      </w:del>
      <w:r w:rsidR="000874EE">
        <w:t xml:space="preserve"> </w:t>
      </w:r>
      <w:r w:rsidR="00AA303E">
        <w:t xml:space="preserve">empty </w:t>
      </w:r>
      <w:del w:id="506" w:author="Peter Roberts" w:date="2013-05-08T09:19:00Z">
        <w:r w:rsidR="00D23C16">
          <w:delText>campaign on</w:delText>
        </w:r>
      </w:del>
      <w:ins w:id="507" w:author="Peter Roberts" w:date="2013-05-08T09:19:00Z">
        <w:r w:rsidR="000874EE">
          <w:t>C</w:t>
        </w:r>
        <w:r w:rsidR="00D23C16">
          <w:t xml:space="preserve">ampaign </w:t>
        </w:r>
        <w:r w:rsidR="000874EE">
          <w:t>i</w:t>
        </w:r>
        <w:r w:rsidR="00D23C16">
          <w:t>n</w:t>
        </w:r>
      </w:ins>
      <w:r w:rsidR="00D23C16">
        <w:t xml:space="preserve"> the database.</w:t>
      </w:r>
      <w:r w:rsidR="00AA303E">
        <w:t xml:space="preserve"> </w:t>
      </w:r>
      <w:r w:rsidR="002574CB" w:rsidRPr="00084655">
        <w:t xml:space="preserve">A message box will appear once the </w:t>
      </w:r>
      <w:del w:id="508" w:author="Peter Roberts" w:date="2013-05-08T09:19:00Z">
        <w:r w:rsidR="002574CB" w:rsidRPr="00084655">
          <w:delText>campaign</w:delText>
        </w:r>
      </w:del>
      <w:ins w:id="509" w:author="Peter Roberts" w:date="2013-05-08T09:19:00Z">
        <w:r w:rsidR="000874EE">
          <w:t>C</w:t>
        </w:r>
        <w:r w:rsidR="002574CB" w:rsidRPr="00084655">
          <w:t>ampaign</w:t>
        </w:r>
      </w:ins>
      <w:r w:rsidR="002574CB" w:rsidRPr="00084655">
        <w:t xml:space="preserve"> has been successfully created.</w:t>
      </w:r>
    </w:p>
    <w:p w:rsidR="00DF0182" w:rsidRDefault="002A0FFE">
      <w:pPr>
        <w:pStyle w:val="Bullet"/>
      </w:pPr>
      <w:del w:id="510" w:author="Peter Roberts" w:date="2013-05-08T09:19:00Z">
        <w:r w:rsidRPr="00084655">
          <w:delText xml:space="preserve">Note </w:delText>
        </w:r>
        <w:r w:rsidR="00D23C16">
          <w:tab/>
          <w:delText>T</w:delText>
        </w:r>
        <w:r w:rsidRPr="00084655">
          <w:delText xml:space="preserve">here is no check if a campaign of the same name already exists. It is technically </w:delText>
        </w:r>
        <w:r w:rsidR="005A0AA1">
          <w:delText>feasible</w:delText>
        </w:r>
      </w:del>
      <w:ins w:id="511" w:author="Peter Roberts" w:date="2013-05-08T09:19:00Z">
        <w:r w:rsidR="000874EE">
          <w:t xml:space="preserve"> Click </w:t>
        </w:r>
        <w:r w:rsidR="000874EE" w:rsidRPr="000874EE">
          <w:rPr>
            <w:rStyle w:val="ActionButton"/>
          </w:rPr>
          <w:t> OK </w:t>
        </w:r>
      </w:ins>
      <w:r w:rsidR="000874EE">
        <w:t xml:space="preserve"> to </w:t>
      </w:r>
      <w:del w:id="512" w:author="Peter Roberts" w:date="2013-05-08T09:19:00Z">
        <w:r w:rsidRPr="00084655">
          <w:delText>have two campaigns named the same. However,</w:delText>
        </w:r>
      </w:del>
      <w:ins w:id="513" w:author="Peter Roberts" w:date="2013-05-08T09:19:00Z">
        <w:r w:rsidR="000874EE">
          <w:t>close</w:t>
        </w:r>
      </w:ins>
      <w:r w:rsidR="000874EE">
        <w:t xml:space="preserve"> it</w:t>
      </w:r>
      <w:del w:id="514" w:author="Peter Roberts" w:date="2013-05-08T09:19:00Z">
        <w:r w:rsidRPr="00084655">
          <w:delText xml:space="preserve"> is suggested to check on existing campaigns to avoid multiple campaigns with identical names. </w:delText>
        </w:r>
      </w:del>
      <w:ins w:id="515" w:author="Peter Roberts" w:date="2013-05-08T09:19:00Z">
        <w:r w:rsidR="000874EE">
          <w:t>.</w:t>
        </w:r>
      </w:ins>
    </w:p>
    <w:p w:rsidR="000874EE" w:rsidRPr="00084655" w:rsidRDefault="002A0FFE" w:rsidP="00F50667">
      <w:pPr>
        <w:pStyle w:val="Bullet"/>
        <w:rPr>
          <w:ins w:id="516" w:author="Peter Roberts" w:date="2013-05-08T09:19:00Z"/>
        </w:rPr>
      </w:pPr>
      <w:del w:id="517" w:author="Peter Roberts" w:date="2013-05-08T09:19:00Z">
        <w:r w:rsidRPr="00084655">
          <w:delText xml:space="preserve">No automatic loading of </w:delText>
        </w:r>
      </w:del>
      <w:ins w:id="518" w:author="Peter Roberts" w:date="2013-05-08T09:19:00Z">
        <w:r w:rsidR="000874EE">
          <w:t xml:space="preserve">Wait for the Spectral data to upload. The progress is shown in the Main Screen’s left panel. When loading is completed, a message box will appear. Click </w:t>
        </w:r>
        <w:r w:rsidR="000874EE" w:rsidRPr="000874EE">
          <w:rPr>
            <w:rStyle w:val="ActionButton"/>
          </w:rPr>
          <w:t> OK </w:t>
        </w:r>
        <w:r w:rsidR="000874EE">
          <w:t xml:space="preserve"> to close this message box.</w:t>
        </w:r>
      </w:ins>
    </w:p>
    <w:p w:rsidR="00893B8C" w:rsidRPr="00084655" w:rsidRDefault="00893B8C" w:rsidP="00893B8C">
      <w:pPr>
        <w:pStyle w:val="Note"/>
        <w:rPr>
          <w:ins w:id="519" w:author="Peter Roberts" w:date="2013-05-08T09:19:00Z"/>
        </w:rPr>
      </w:pPr>
      <w:ins w:id="520" w:author="Peter Roberts" w:date="2013-05-08T09:19:00Z">
        <w:r w:rsidRPr="00084655">
          <w:t xml:space="preserve">Note </w:t>
        </w:r>
        <w:r>
          <w:tab/>
          <w:t>T</w:t>
        </w:r>
        <w:r w:rsidRPr="00084655">
          <w:t xml:space="preserve">here is no check </w:t>
        </w:r>
      </w:ins>
      <w:r>
        <w:t>for the existence o</w:t>
      </w:r>
      <w:ins w:id="521" w:author="Peter Roberts" w:date="2013-05-08T09:19:00Z">
        <w:r w:rsidRPr="00084655">
          <w:t xml:space="preserve">f a Campaign of the same name. </w:t>
        </w:r>
      </w:ins>
      <w:r>
        <w:t>Although it would work, it is not advisable</w:t>
      </w:r>
      <w:ins w:id="522" w:author="Peter Roberts" w:date="2013-05-08T09:19:00Z">
        <w:r w:rsidRPr="00084655">
          <w:t xml:space="preserve">. </w:t>
        </w:r>
        <w:r>
          <w:t>C</w:t>
        </w:r>
        <w:r w:rsidRPr="00084655">
          <w:t xml:space="preserve">heck </w:t>
        </w:r>
      </w:ins>
      <w:r>
        <w:t xml:space="preserve">the </w:t>
      </w:r>
      <w:ins w:id="523" w:author="Peter Roberts" w:date="2013-05-08T09:19:00Z">
        <w:r>
          <w:t>e</w:t>
        </w:r>
        <w:r w:rsidRPr="00084655">
          <w:t xml:space="preserve">xisting Campaigns to avoid multiple Campaigns with identical </w:t>
        </w:r>
      </w:ins>
      <w:r>
        <w:t xml:space="preserve">or confusing </w:t>
      </w:r>
      <w:ins w:id="524" w:author="Peter Roberts" w:date="2013-05-08T09:19:00Z">
        <w:r w:rsidRPr="00084655">
          <w:t>names.</w:t>
        </w:r>
      </w:ins>
    </w:p>
    <w:p w:rsidR="00AA303E" w:rsidRDefault="00AA303E" w:rsidP="00AA303E">
      <w:pPr>
        <w:pStyle w:val="Body"/>
        <w:rPr>
          <w:ins w:id="525" w:author="Peter Roberts" w:date="2013-05-08T09:19:00Z"/>
        </w:rPr>
      </w:pPr>
      <w:ins w:id="526" w:author="Peter Roberts" w:date="2013-05-08T09:19:00Z">
        <w:r>
          <w:t xml:space="preserve">You can now load </w:t>
        </w:r>
      </w:ins>
      <w:r w:rsidR="006D1BDC">
        <w:t>S</w:t>
      </w:r>
      <w:r>
        <w:t xml:space="preserve">pectral </w:t>
      </w:r>
      <w:del w:id="527" w:author="Peter Roberts" w:date="2013-05-08T09:19:00Z">
        <w:r w:rsidR="002A0FFE" w:rsidRPr="00084655">
          <w:delText xml:space="preserve">files is initiated when a new campaign is created. To load </w:delText>
        </w:r>
      </w:del>
      <w:r>
        <w:t xml:space="preserve">data into </w:t>
      </w:r>
      <w:del w:id="528" w:author="Peter Roberts" w:date="2013-05-08T09:19:00Z">
        <w:r w:rsidR="002A0FFE" w:rsidRPr="00084655">
          <w:delText>a new campaign</w:delText>
        </w:r>
      </w:del>
      <w:ins w:id="529"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530" w:author="Peter Roberts" w:date="2013-05-08T09:19:00Z">
        <w:r>
          <w:t>It is possible to</w:t>
        </w:r>
      </w:ins>
      <w:r>
        <w:t xml:space="preserve"> use the</w:t>
      </w:r>
      <w:r w:rsidR="000874EE">
        <w:t xml:space="preserve"> </w:t>
      </w:r>
      <w:del w:id="531" w:author="Peter Roberts" w:date="2013-05-08T09:19:00Z">
        <w:r w:rsidR="002A0FFE" w:rsidRPr="00084655">
          <w:delText>function ‘load campaign data’</w:delText>
        </w:r>
      </w:del>
      <w:ins w:id="532"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533" w:author="Peter Roberts" w:date="2013-05-08T09:19:00Z"/>
        </w:rPr>
      </w:pPr>
      <w:bookmarkStart w:id="534" w:name="_Ref153794251"/>
      <w:bookmarkStart w:id="535" w:name="_Ref130607984"/>
      <w:del w:id="536" w:author="Peter Roberts" w:date="2013-05-08T09:19:00Z">
        <w:r>
          <w:delText>%%% Create and Load button isn’t documented.</w:delText>
        </w:r>
      </w:del>
    </w:p>
    <w:p w:rsidR="002A0FFE" w:rsidRDefault="002A0FFE" w:rsidP="00BA3445">
      <w:pPr>
        <w:pStyle w:val="Heading2"/>
      </w:pPr>
      <w:bookmarkStart w:id="537" w:name="_Toc355280369"/>
      <w:bookmarkStart w:id="538" w:name="_Toc355769306"/>
      <w:r w:rsidRPr="00084655">
        <w:t xml:space="preserve">Loading Campaign </w:t>
      </w:r>
      <w:r w:rsidR="00363277">
        <w:t xml:space="preserve">Spectrum </w:t>
      </w:r>
      <w:r w:rsidRPr="00084655">
        <w:t>Data</w:t>
      </w:r>
      <w:bookmarkEnd w:id="534"/>
      <w:bookmarkEnd w:id="537"/>
      <w:bookmarkEnd w:id="538"/>
    </w:p>
    <w:p w:rsidR="00FE5251" w:rsidRDefault="00363277" w:rsidP="00363277">
      <w:pPr>
        <w:pStyle w:val="Body"/>
        <w:rPr>
          <w:ins w:id="539" w:author="Peter Roberts" w:date="2013-05-08T09:19:00Z"/>
        </w:rPr>
      </w:pPr>
      <w:del w:id="540" w:author="Peter Roberts" w:date="2013-05-08T09:19:00Z">
        <w:r>
          <w:delText xml:space="preserve">Loading of Campaign </w:delText>
        </w:r>
      </w:del>
      <w:ins w:id="541" w:author="Peter Roberts" w:date="2013-05-08T09:19:00Z">
        <w:r w:rsidR="00AA303E">
          <w:t xml:space="preserve">All </w:t>
        </w:r>
      </w:ins>
      <w:r>
        <w:t>Spectr</w:t>
      </w:r>
      <w:r w:rsidR="006D1BDC">
        <w:t>al</w:t>
      </w:r>
      <w:r>
        <w:t xml:space="preserve"> data </w:t>
      </w:r>
      <w:del w:id="542" w:author="Peter Roberts" w:date="2013-05-08T09:19:00Z">
        <w:r>
          <w:delText>occurs</w:delText>
        </w:r>
      </w:del>
      <w:ins w:id="543" w:author="Peter Roberts" w:date="2013-05-08T09:19:00Z">
        <w:r w:rsidR="00AA303E">
          <w:t>in the hard disk</w:t>
        </w:r>
        <w:r>
          <w:t xml:space="preserve"> </w:t>
        </w:r>
        <w:r w:rsidR="00633AC3">
          <w:t>location associated with this Campaign will be loaded from your computer to the database</w:t>
        </w:r>
      </w:ins>
      <w:r w:rsidR="00633AC3">
        <w:t xml:space="preserve"> </w:t>
      </w:r>
      <w:r>
        <w:t xml:space="preserve">as </w:t>
      </w:r>
      <w:r w:rsidR="00633AC3">
        <w:t>a single operation.</w:t>
      </w:r>
      <w:r w:rsidR="00FE5251">
        <w:t xml:space="preserve"> </w:t>
      </w:r>
    </w:p>
    <w:p w:rsidR="00363277" w:rsidRDefault="00204599" w:rsidP="00363277">
      <w:pPr>
        <w:pStyle w:val="Body"/>
      </w:pPr>
      <w:r>
        <w:t xml:space="preserve">On your local disk drive, prepare a sub-directory structure which reflects the hierarchy you require for your data in Specchio and put your Spectrum data files into this </w:t>
      </w:r>
      <w:del w:id="544" w:author="Peter Roberts" w:date="2013-05-08T09:19:00Z">
        <w:r>
          <w:delText>sub-directory structure</w:delText>
        </w:r>
      </w:del>
      <w:ins w:id="545" w:author="Peter Roberts" w:date="2013-05-08T09:19:00Z">
        <w:r>
          <w:t xml:space="preserve">structure. </w:t>
        </w:r>
        <w:r w:rsidR="00FE5251">
          <w:t>Separate reference and target spectra into adjacent directories to facilitate later linking and processing</w:t>
        </w:r>
      </w:ins>
      <w:r w:rsidR="00FE5251">
        <w:t xml:space="preserve">. </w:t>
      </w:r>
      <w:r>
        <w:t xml:space="preserve">It is OK to place </w:t>
      </w:r>
      <w:r w:rsidR="006D1BDC">
        <w:t xml:space="preserve">Spectrum </w:t>
      </w:r>
      <w:r>
        <w:t>files in intermediate sub-directories.</w:t>
      </w:r>
    </w:p>
    <w:p w:rsidR="00204599" w:rsidRDefault="00204599" w:rsidP="00204599">
      <w:pPr>
        <w:pStyle w:val="Body"/>
      </w:pPr>
      <w:r>
        <w:t>The</w:t>
      </w:r>
      <w:ins w:id="546" w:author="Peter Roberts" w:date="2013-05-08T09:19:00Z">
        <w:r>
          <w:t xml:space="preserve"> </w:t>
        </w:r>
        <w:r w:rsidR="00FE5251">
          <w:t>entire</w:t>
        </w:r>
      </w:ins>
      <w:r w:rsidR="00FE5251">
        <w:t xml:space="preserve"> </w:t>
      </w:r>
      <w:r>
        <w:t xml:space="preserve">sub-directory tree must contain only </w:t>
      </w:r>
      <w:r w:rsidR="006D1BDC">
        <w:t xml:space="preserve">Spectrum </w:t>
      </w:r>
      <w:r>
        <w:t xml:space="preserve">files, and each sub-directory within the tree must contain only one type of </w:t>
      </w:r>
      <w:ins w:id="547" w:author="Peter Roberts" w:date="2013-05-08T09:19:00Z">
        <w:r w:rsidR="00A42ED3">
          <w:t xml:space="preserve">Spectrum </w:t>
        </w:r>
      </w:ins>
      <w:r>
        <w:t>file format.</w:t>
      </w:r>
    </w:p>
    <w:p w:rsidR="00204599" w:rsidRPr="00363277" w:rsidRDefault="00204599" w:rsidP="00204599">
      <w:pPr>
        <w:pStyle w:val="Body"/>
      </w:pPr>
      <w:r>
        <w:t>When you start the Spectrum load process, Specchio will process all sub-directories and files within this sub-directory tree and create a matching structure</w:t>
      </w:r>
      <w:r w:rsidR="00A42ED3">
        <w:t xml:space="preserve"> </w:t>
      </w:r>
      <w:ins w:id="548" w:author="Peter Roberts" w:date="2013-05-08T09:19:00Z">
        <w:r w:rsidR="006D1BDC">
          <w:t xml:space="preserve">for </w:t>
        </w:r>
      </w:ins>
      <w:r w:rsidR="006D1BDC">
        <w:t xml:space="preserve">your Campaign </w:t>
      </w:r>
      <w:r w:rsidR="00A42ED3">
        <w:t xml:space="preserve">in </w:t>
      </w:r>
      <w:ins w:id="549" w:author="Peter Roberts" w:date="2013-05-08T09:19:00Z">
        <w:r w:rsidR="00A42ED3">
          <w:t>the database</w:t>
        </w:r>
      </w:ins>
      <w:r>
        <w:t xml:space="preserve">. For each sub-directory, it will open </w:t>
      </w:r>
      <w:r w:rsidR="006D1BDC">
        <w:t>the first</w:t>
      </w:r>
      <w:r>
        <w:t xml:space="preserve"> file </w:t>
      </w:r>
      <w:r w:rsidR="006D1BDC">
        <w:t xml:space="preserve">it finds </w:t>
      </w:r>
      <w:r>
        <w:t xml:space="preserve">and check its format. It will then read all files in the sub-directory using the reading functions for that file format. If any file cannot be read, it will stop processing and advise you of the file which </w:t>
      </w:r>
      <w:r w:rsidR="006D1BDC">
        <w:t xml:space="preserve">it </w:t>
      </w:r>
      <w:r>
        <w:t>failed</w:t>
      </w:r>
      <w:r w:rsidR="006D1BDC">
        <w:t xml:space="preserve"> load</w:t>
      </w:r>
      <w:r>
        <w:t xml:space="preserve">. Correct that file (either by removing it if it is not a spectrum file, </w:t>
      </w:r>
      <w:r w:rsidR="006D1BDC">
        <w:t xml:space="preserve">sorting it into a sub-directory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p w:rsidR="00204599" w:rsidRDefault="00204599" w:rsidP="00204599">
      <w:pPr>
        <w:pStyle w:val="DocAction"/>
        <w:rPr>
          <w:del w:id="550" w:author="Peter Roberts" w:date="2013-05-08T09:19:00Z"/>
        </w:rPr>
      </w:pPr>
      <w:del w:id="551" w:author="Peter Roberts" w:date="2013-05-08T09:19:00Z">
        <w:r>
          <w:delText>%%% Clarify the following...</w:delText>
        </w:r>
      </w:del>
    </w:p>
    <w:p w:rsidR="002574CB" w:rsidRPr="00084655" w:rsidRDefault="002574CB" w:rsidP="00A7583F">
      <w:pPr>
        <w:pStyle w:val="Body"/>
        <w:rPr>
          <w:del w:id="552" w:author="Peter Roberts" w:date="2013-05-08T09:19:00Z"/>
        </w:rPr>
      </w:pPr>
      <w:del w:id="553"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AA303E" w:rsidRPr="0007393B" w:rsidRDefault="00AA303E" w:rsidP="00AA303E">
      <w:pPr>
        <w:pStyle w:val="DocAction"/>
      </w:pPr>
      <w:ins w:id="554" w:author="Peter Roberts" w:date="2013-05-08T09:19:00Z">
        <w:r>
          <w:t>%%% DC10-159 describes having multiple data upload paths for multiple computers. This changes the lay of the land a bit in this a</w:t>
        </w:r>
      </w:ins>
      <w:r w:rsidR="00893B8C">
        <w:t>rea. A</w:t>
      </w:r>
      <w:ins w:id="555" w:author="Peter Roberts" w:date="2013-05-08T09:19:00Z">
        <w:r>
          <w:t xml:space="preserve"> new section needed here somewhere, and the key architecture diagram may need to be revisited.</w:t>
        </w:r>
      </w:ins>
    </w:p>
    <w:p w:rsidR="002574CB" w:rsidRDefault="002574CB" w:rsidP="00F50667">
      <w:pPr>
        <w:pStyle w:val="Bullet"/>
      </w:pPr>
      <w:r>
        <w:t>S</w:t>
      </w:r>
      <w:r w:rsidR="002A0FFE" w:rsidRPr="00084655">
        <w:t xml:space="preserve">elect </w:t>
      </w:r>
      <w:r w:rsidR="002A0FFE" w:rsidRPr="002574CB">
        <w:rPr>
          <w:rStyle w:val="GUIWord"/>
        </w:rPr>
        <w:t>Data Input</w:t>
      </w:r>
      <w:r>
        <w:t xml:space="preserve"> and </w:t>
      </w:r>
      <w:r w:rsidR="002A0FFE" w:rsidRPr="002574CB">
        <w:rPr>
          <w:rStyle w:val="GUIWord"/>
        </w:rPr>
        <w:t>Load campaign data</w:t>
      </w:r>
      <w:r>
        <w:t xml:space="preserve"> from the Specchio </w:t>
      </w:r>
      <w:r w:rsidR="00A3077B">
        <w:t>Main Window</w:t>
      </w:r>
      <w:r>
        <w:t>.</w:t>
      </w:r>
    </w:p>
    <w:p w:rsidR="002574CB" w:rsidRPr="00084655" w:rsidRDefault="002574CB" w:rsidP="007362C3">
      <w:pPr>
        <w:pStyle w:val="FigureIndented"/>
      </w:pPr>
      <w:r>
        <w:rPr>
          <w:lang w:val="en-AU"/>
        </w:rPr>
        <w:drawing>
          <wp:inline distT="0" distB="0" distL="0" distR="0">
            <wp:extent cx="3464560" cy="1320800"/>
            <wp:effectExtent l="2540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3464560" cy="1320800"/>
                    </a:xfrm>
                    <a:prstGeom prst="rect">
                      <a:avLst/>
                    </a:prstGeom>
                    <a:noFill/>
                    <a:ln w="9525">
                      <a:noFill/>
                      <a:miter lim="800000"/>
                      <a:headEnd/>
                      <a:tailEnd/>
                    </a:ln>
                  </pic:spPr>
                </pic:pic>
              </a:graphicData>
            </a:graphic>
          </wp:inline>
        </w:drawing>
      </w:r>
      <w:ins w:id="556" w:author="Peter Roberts" w:date="2013-05-08T09:19:00Z">
        <w:r w:rsidR="00FE5251" w:rsidRPr="00362A26">
          <w:rPr>
            <w:rStyle w:val="DocActionChar"/>
          </w:rPr>
          <w:t>%%% Update</w:t>
        </w:r>
      </w:ins>
      <w:r w:rsidR="00362A26" w:rsidRPr="00362A26">
        <w:rPr>
          <w:rStyle w:val="DocActionChar"/>
        </w:rPr>
        <w:t xml:space="preserve"> screen dump</w:t>
      </w:r>
      <w:r w:rsidR="006D1BDC">
        <w:rPr>
          <w:rStyle w:val="DocActionChar"/>
        </w:rPr>
        <w:t xml:space="preserve"> when new version ready. It has Directory question too.</w:t>
      </w:r>
    </w:p>
    <w:p w:rsidR="002574CB" w:rsidRPr="00084655" w:rsidRDefault="002574CB" w:rsidP="007362C3">
      <w:pPr>
        <w:pStyle w:val="CaptionIndented"/>
      </w:pPr>
      <w:r w:rsidRPr="00084655">
        <w:t xml:space="preserve">Figure </w:t>
      </w:r>
      <w:fldSimple w:instr=" SEQ Figure \* ARABIC ">
        <w:r w:rsidR="002175E1">
          <w:rPr>
            <w:noProof/>
          </w:rPr>
          <w:t>24</w:t>
        </w:r>
      </w:fldSimple>
      <w:r w:rsidRPr="00084655">
        <w:t>: Load Spectral Data dialog</w:t>
      </w:r>
    </w:p>
    <w:p w:rsidR="002574CB" w:rsidRDefault="007362C3" w:rsidP="00F50667">
      <w:pPr>
        <w:pStyle w:val="Bullet"/>
        <w:rPr>
          <w:ins w:id="557" w:author="Peter Roberts" w:date="2013-05-08T09:19:00Z"/>
        </w:rPr>
      </w:pPr>
      <w:ins w:id="558" w:author="Peter Roberts" w:date="2013-05-08T09:19:00Z">
        <w:r>
          <w:t xml:space="preserve">From the list of </w:t>
        </w:r>
        <w:r w:rsidRPr="002574CB">
          <w:rPr>
            <w:rStyle w:val="GUIWord"/>
          </w:rPr>
          <w:t>Campaign names</w:t>
        </w:r>
        <w:r>
          <w:t xml:space="preserve"> in the dropdown box, s</w:t>
        </w:r>
        <w:r w:rsidR="002A0FFE" w:rsidRPr="00084655">
          <w:t>elect the</w:t>
        </w:r>
        <w:r w:rsidR="002574CB">
          <w:t xml:space="preserve"> name of the</w:t>
        </w:r>
        <w:r w:rsidR="002A0FFE" w:rsidRPr="00084655">
          <w:t xml:space="preserve"> </w:t>
        </w:r>
        <w:r w:rsidR="006D1BDC" w:rsidRPr="00084655">
          <w:t xml:space="preserve">Campaign </w:t>
        </w:r>
        <w:r>
          <w:t>into which</w:t>
        </w:r>
        <w:r w:rsidR="002A0FFE" w:rsidRPr="00084655">
          <w:t xml:space="preserve"> you want to load</w:t>
        </w:r>
        <w:r>
          <w:t xml:space="preserve"> data</w:t>
        </w:r>
        <w:r w:rsidR="002574CB">
          <w:t>.</w:t>
        </w:r>
      </w:ins>
    </w:p>
    <w:p w:rsidR="00FE5251" w:rsidRDefault="00FE5251" w:rsidP="00F50667">
      <w:pPr>
        <w:pStyle w:val="Bullet"/>
        <w:rPr>
          <w:ins w:id="559" w:author="Peter Roberts" w:date="2013-05-08T09:19:00Z"/>
        </w:rPr>
      </w:pPr>
      <w:ins w:id="560" w:author="Peter Roberts" w:date="2013-05-08T09:19:00Z">
        <w:r w:rsidRPr="005E1014">
          <w:rPr>
            <w:rStyle w:val="DocActionChar"/>
          </w:rPr>
          <w:t>%%%</w:t>
        </w:r>
        <w:r>
          <w:t xml:space="preserve"> From the drop-down list of </w:t>
        </w:r>
        <w:r w:rsidRPr="005E1014">
          <w:rPr>
            <w:rStyle w:val="DocActionChar"/>
          </w:rPr>
          <w:t>%%%</w:t>
        </w:r>
        <w:r>
          <w:t xml:space="preserve"> select the pathname which applies to your computer.</w:t>
        </w:r>
        <w:r w:rsidR="005E1014">
          <w:t xml:space="preserve"> </w:t>
        </w:r>
        <w:r w:rsidR="005E1014" w:rsidRPr="005E1014">
          <w:rPr>
            <w:rStyle w:val="DocActionChar"/>
          </w:rPr>
          <w:t>%%% When is the list populated?</w:t>
        </w:r>
      </w:ins>
    </w:p>
    <w:p w:rsidR="002A0FFE" w:rsidRPr="00084655" w:rsidRDefault="002574CB" w:rsidP="00F50667">
      <w:pPr>
        <w:pStyle w:val="Bullet"/>
      </w:pPr>
      <w:r>
        <w:t>C</w:t>
      </w:r>
      <w:r w:rsidR="002A0FFE" w:rsidRPr="00084655">
        <w:t xml:space="preserve">lick the </w:t>
      </w:r>
      <w:r w:rsidR="007362C3" w:rsidRPr="007362C3">
        <w:rPr>
          <w:rStyle w:val="ActionButton"/>
        </w:rPr>
        <w:t xml:space="preserve"> </w:t>
      </w:r>
      <w:r w:rsidR="002A0FFE" w:rsidRPr="002574CB">
        <w:rPr>
          <w:rStyle w:val="ActionButton"/>
        </w:rPr>
        <w:t>Load</w:t>
      </w:r>
      <w:r>
        <w:rPr>
          <w:rStyle w:val="ActionButton"/>
        </w:rPr>
        <w:t xml:space="preserve"> </w:t>
      </w:r>
      <w:r w:rsidR="007362C3" w:rsidRPr="007362C3">
        <w:t xml:space="preserve"> </w:t>
      </w:r>
      <w:r w:rsidR="002A0FFE" w:rsidRPr="00084655">
        <w:t xml:space="preserve">button. </w:t>
      </w:r>
      <w:r w:rsidR="005E1014">
        <w:t xml:space="preserve">The </w:t>
      </w:r>
      <w:ins w:id="561" w:author="Peter Roberts" w:date="2013-05-08T09:19:00Z">
        <w:r w:rsidR="005E1014">
          <w:t>dialog box closes and the t</w:t>
        </w:r>
        <w:r w:rsidR="002A0FFE" w:rsidRPr="00084655">
          <w:t xml:space="preserve">he </w:t>
        </w:r>
      </w:ins>
      <w:r w:rsidR="002A0FFE" w:rsidRPr="00084655">
        <w:t xml:space="preserve">loading progress is shown in the </w:t>
      </w:r>
      <w:ins w:id="562" w:author="Peter Roberts" w:date="2013-05-08T09:19:00Z">
        <w:r w:rsidR="00AA303E">
          <w:t xml:space="preserve">left panel of the </w:t>
        </w:r>
      </w:ins>
      <w:r w:rsidR="007362C3" w:rsidRPr="00084655">
        <w:t>Main Window</w:t>
      </w:r>
      <w:r w:rsidR="002A0FFE" w:rsidRPr="00084655">
        <w:t>. A message box will appear once all data</w:t>
      </w:r>
      <w:r>
        <w:t xml:space="preserve"> has been loaded to the system.</w:t>
      </w:r>
      <w:ins w:id="563" w:author="Peter Roberts" w:date="2013-05-08T09:19:00Z">
        <w:r w:rsidR="00C20C86">
          <w:t xml:space="preserve"> Do not perform other operations on this Campaign until the load has completed.</w:t>
        </w:r>
        <w:r w:rsidR="005E1014">
          <w:t xml:space="preserve"> Click </w:t>
        </w:r>
        <w:r w:rsidR="005E1014" w:rsidRPr="005E1014">
          <w:rPr>
            <w:rStyle w:val="ActionButton"/>
          </w:rPr>
          <w:t> OK </w:t>
        </w:r>
        <w:r w:rsidR="005E1014">
          <w:t xml:space="preserve"> to clear the message box.</w:t>
        </w:r>
      </w:ins>
    </w:p>
    <w:p w:rsidR="002A0FFE" w:rsidRDefault="002A0FFE" w:rsidP="00A7583F">
      <w:pPr>
        <w:pStyle w:val="Body"/>
        <w:rPr>
          <w:del w:id="564" w:author="Peter Roberts" w:date="2013-05-08T09:19:00Z"/>
        </w:rPr>
      </w:pPr>
      <w:del w:id="565"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66" w:author="Peter Roberts" w:date="2013-05-08T09:19:00Z"/>
        </w:rPr>
      </w:pPr>
      <w:del w:id="567"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335C2A" w:rsidRDefault="00335C2A" w:rsidP="00335C2A">
      <w:pPr>
        <w:pStyle w:val="Note"/>
        <w:rPr>
          <w:ins w:id="568" w:author="Peter Roberts" w:date="2013-05-08T09:19:00Z"/>
        </w:rPr>
      </w:pPr>
      <w:ins w:id="569" w:author="Peter Roberts" w:date="2013-05-08T09:19:00Z">
        <w:r>
          <w:t>Note</w:t>
        </w:r>
        <w:r>
          <w:tab/>
          <w:t>After uploading your Spectral data to Specchio, do not change the sub-directory structure</w:t>
        </w:r>
        <w:r w:rsidR="00C20C86">
          <w:t xml:space="preserve"> on the hard disk that</w:t>
        </w:r>
        <w:r>
          <w:t xml:space="preserve"> you set up and used. You will need this if you wish to upload further spectral data to this Campaign in the future.</w:t>
        </w:r>
      </w:ins>
    </w:p>
    <w:p w:rsidR="005E1014" w:rsidRDefault="005E1014" w:rsidP="005E1014">
      <w:pPr>
        <w:pStyle w:val="DocAction"/>
        <w:rPr>
          <w:ins w:id="570" w:author="Peter Roberts" w:date="2013-05-08T09:19:00Z"/>
        </w:rPr>
      </w:pPr>
      <w:ins w:id="571" w:author="Peter Roberts" w:date="2013-05-08T09:19:00Z">
        <w:r>
          <w:t>%%% c.f. with Loading Additional Spectral Data</w:t>
        </w:r>
      </w:ins>
    </w:p>
    <w:p w:rsidR="00BA0289" w:rsidRDefault="00BA0289" w:rsidP="00BA0289">
      <w:pPr>
        <w:pStyle w:val="DocAction"/>
        <w:rPr>
          <w:ins w:id="572" w:author="Peter Roberts" w:date="2013-05-08T09:19:00Z"/>
        </w:rPr>
      </w:pPr>
      <w:ins w:id="573" w:author="Peter Roberts" w:date="2013-05-08T09:19:00Z">
        <w:r>
          <w:t>%%% Are file extens</w:t>
        </w:r>
        <w:r w:rsidR="008761BA">
          <w:t>ions used to help recognise the file type, or can you use any file extension you like</w:t>
        </w:r>
        <w:r>
          <w:t xml:space="preserve">? </w:t>
        </w:r>
      </w:ins>
    </w:p>
    <w:p w:rsidR="00945FEF" w:rsidRDefault="00945FEF" w:rsidP="00EC5FA4">
      <w:pPr>
        <w:pStyle w:val="Body"/>
      </w:pPr>
      <w:r>
        <w:t>If a directory contains unknown file types, an according warning message is shown:</w:t>
      </w:r>
    </w:p>
    <w:p w:rsidR="00945FEF" w:rsidRDefault="00945FEF" w:rsidP="00EC5FA4">
      <w:pPr>
        <w:pStyle w:val="Figure"/>
      </w:pPr>
      <w:r>
        <w:rPr>
          <w:lang w:val="en-AU"/>
        </w:rPr>
        <w:drawing>
          <wp:inline distT="0" distB="0" distL="0" distR="0">
            <wp:extent cx="5580380" cy="1060525"/>
            <wp:effectExtent l="2540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580380" cy="1060525"/>
                    </a:xfrm>
                    <a:prstGeom prst="rect">
                      <a:avLst/>
                    </a:prstGeom>
                    <a:noFill/>
                    <a:ln w="9525">
                      <a:noFill/>
                      <a:miter lim="800000"/>
                      <a:headEnd/>
                      <a:tailEnd/>
                    </a:ln>
                  </pic:spPr>
                </pic:pic>
              </a:graphicData>
            </a:graphic>
          </wp:inline>
        </w:drawing>
      </w:r>
    </w:p>
    <w:p w:rsidR="002A0FFE" w:rsidRDefault="00945FEF" w:rsidP="00EC5FA4">
      <w:pPr>
        <w:pStyle w:val="Body"/>
      </w:pPr>
      <w:r>
        <w:t>Make sure that the files in the indicated directory are supported by SPECCHIO.</w:t>
      </w:r>
    </w:p>
    <w:p w:rsidR="008761BA" w:rsidRDefault="008761BA" w:rsidP="008761BA">
      <w:pPr>
        <w:pStyle w:val="DocAction"/>
      </w:pPr>
      <w:r>
        <w:t xml:space="preserve">%%% What should you do if you get this message? Delete </w:t>
      </w:r>
      <w:r w:rsidR="00CC1762">
        <w:t xml:space="preserve">teh Campaign hierarchy </w:t>
      </w:r>
      <w:r>
        <w:t>and start again? Correct and retry without cleanup? Does it tell you which was the offending file, so you can correct the problem? In the current app, does it tell you the directory? Check when server comes up again?</w:t>
      </w:r>
    </w:p>
    <w:p w:rsidR="00D84FA6" w:rsidRDefault="00D84FA6" w:rsidP="00EC5FA4">
      <w:pPr>
        <w:pStyle w:val="Body"/>
      </w:pPr>
      <w:r>
        <w:t>The following sections list all of the supported Spectrum file types.</w:t>
      </w:r>
    </w:p>
    <w:p w:rsidR="00105693" w:rsidRDefault="00105693" w:rsidP="00D84FA6">
      <w:pPr>
        <w:pStyle w:val="Heading3"/>
      </w:pPr>
      <w:bookmarkStart w:id="574" w:name="_Toc355280370"/>
      <w:bookmarkStart w:id="575" w:name="_Toc355769307"/>
      <w:bookmarkStart w:id="576" w:name="_Ref153795826"/>
      <w:r>
        <w:t>ASD Files</w:t>
      </w:r>
      <w:bookmarkEnd w:id="574"/>
      <w:bookmarkEnd w:id="575"/>
    </w:p>
    <w:p w:rsidR="00105693" w:rsidRDefault="00105693" w:rsidP="00EC5FA4">
      <w:pPr>
        <w:pStyle w:val="Body"/>
      </w:pPr>
      <w:r>
        <w:t>SPECCHIO has been tested with ASD FS3, ASD FS PRO and ASD FSVNIR binary files.</w:t>
      </w:r>
    </w:p>
    <w:p w:rsidR="00105693" w:rsidRPr="00105693" w:rsidRDefault="006E74A3" w:rsidP="00EC5FA4">
      <w:pPr>
        <w:pStyle w:val="Body"/>
      </w:pPr>
      <w:r>
        <w:t>Since SPECCHIO version 2.2</w:t>
      </w:r>
      <w:r w:rsidR="00712354">
        <w:t>.0</w:t>
      </w:r>
      <w:r w:rsidR="002574CB">
        <w:t xml:space="preserve">, </w:t>
      </w:r>
      <w:r>
        <w:t>the new ASD file format (Indico Version 7) is supported.</w:t>
      </w:r>
    </w:p>
    <w:p w:rsidR="002A0FFE" w:rsidRPr="00084655" w:rsidRDefault="002A0FFE" w:rsidP="00D84FA6">
      <w:pPr>
        <w:pStyle w:val="Heading3"/>
      </w:pPr>
      <w:bookmarkStart w:id="577" w:name="_Toc355280371"/>
      <w:bookmarkStart w:id="578" w:name="_Toc355769308"/>
      <w:r w:rsidRPr="00084655">
        <w:t>GER Signature Files</w:t>
      </w:r>
      <w:bookmarkEnd w:id="576"/>
      <w:bookmarkEnd w:id="577"/>
      <w:bookmarkEnd w:id="578"/>
    </w:p>
    <w:p w:rsidR="002A0FFE" w:rsidRPr="00084655" w:rsidRDefault="002A0FFE" w:rsidP="00EC5FA4">
      <w:pPr>
        <w:pStyle w:val="Body"/>
      </w:pPr>
      <w:r w:rsidRPr="00084655">
        <w:t xml:space="preserve">These files hold two spectral measurements at once: the target and the white reference </w:t>
      </w:r>
      <w:r w:rsidR="002100B4" w:rsidRPr="00084655">
        <w:t>Spectr</w:t>
      </w:r>
      <w:r w:rsidR="002100B4">
        <w:t>a</w:t>
      </w:r>
      <w:r w:rsidRPr="00084655">
        <w:t xml:space="preserve">. When loading GER files two hierarchies named </w:t>
      </w:r>
      <w:r w:rsidR="002574CB">
        <w:rPr>
          <w:rStyle w:val="GUIWord"/>
        </w:rPr>
        <w:t>t</w:t>
      </w:r>
      <w:r w:rsidRPr="002574CB">
        <w:rPr>
          <w:rStyle w:val="GUIWord"/>
        </w:rPr>
        <w:t>argets</w:t>
      </w:r>
      <w:r w:rsidRPr="00084655">
        <w:t xml:space="preserve"> and </w:t>
      </w:r>
      <w:r w:rsidR="002574CB">
        <w:rPr>
          <w:rStyle w:val="GUIWord"/>
        </w:rPr>
        <w:t>r</w:t>
      </w:r>
      <w:r w:rsidRPr="002574CB">
        <w:rPr>
          <w:rStyle w:val="GUIWord"/>
        </w:rPr>
        <w:t>eferences</w:t>
      </w:r>
      <w:r w:rsidR="002574CB">
        <w:t xml:space="preserve"> are created</w:t>
      </w:r>
      <w:r w:rsidRPr="00084655">
        <w:t xml:space="preserve">. The target and the reference </w:t>
      </w:r>
      <w:r w:rsidR="002100B4">
        <w:t>Spectra</w:t>
      </w:r>
      <w:r w:rsidR="002100B4" w:rsidRPr="00084655">
        <w:t xml:space="preserve"> </w:t>
      </w:r>
      <w:r w:rsidRPr="00084655">
        <w:t>filename</w:t>
      </w:r>
      <w:r w:rsidR="006F0D43">
        <w:t>s are duplicated in each hierarchy</w:t>
      </w:r>
      <w:r w:rsidRPr="00084655">
        <w:t xml:space="preserve"> (</w:t>
      </w:r>
      <w:r w:rsidR="006F0D43">
        <w:t>e.g.</w:t>
      </w:r>
      <w:r w:rsidRPr="00084655">
        <w:t xml:space="preserve"> </w:t>
      </w:r>
      <w:r w:rsidR="0059520E">
        <w:fldChar w:fldCharType="begin"/>
      </w:r>
      <w:r w:rsidR="00A30B2D">
        <w:instrText xml:space="preserve"> REF _Ref153795734 \h </w:instrText>
      </w:r>
      <w:r w:rsidR="0059520E">
        <w:fldChar w:fldCharType="separate"/>
      </w:r>
      <w:r w:rsidR="002175E1" w:rsidRPr="00084655">
        <w:t xml:space="preserve">Figure </w:t>
      </w:r>
      <w:r w:rsidR="002175E1">
        <w:rPr>
          <w:noProof/>
        </w:rPr>
        <w:t>25</w:t>
      </w:r>
      <w:r w:rsidR="0059520E">
        <w:fldChar w:fldCharType="end"/>
      </w:r>
      <w:r w:rsidR="002574CB">
        <w:t xml:space="preserve">). A data link of the type </w:t>
      </w:r>
      <w:r w:rsidR="002574CB" w:rsidRPr="002574CB">
        <w:rPr>
          <w:rStyle w:val="GUIWord"/>
        </w:rPr>
        <w:t>Spectralon</w:t>
      </w:r>
      <w:r w:rsidRPr="00084655">
        <w:t xml:space="preserve"> is </w:t>
      </w:r>
      <w:r w:rsidR="002574CB">
        <w:t>created</w:t>
      </w:r>
      <w:r w:rsidRPr="00084655">
        <w:t xml:space="preserve"> linking the target to the reference </w:t>
      </w:r>
      <w:r w:rsidR="002100B4" w:rsidRPr="00084655">
        <w:t>Spectrum</w:t>
      </w:r>
      <w:r w:rsidRPr="00084655">
        <w:t>.</w:t>
      </w:r>
    </w:p>
    <w:p w:rsidR="002A0FFE" w:rsidRPr="00084655" w:rsidRDefault="00410FC7" w:rsidP="00EC5FA4">
      <w:pPr>
        <w:pStyle w:val="Figure"/>
      </w:pPr>
      <w:r>
        <w:rPr>
          <w:lang w:val="en-AU"/>
        </w:rPr>
        <w:drawing>
          <wp:inline distT="0" distB="0" distL="0" distR="0">
            <wp:extent cx="1493520" cy="802640"/>
            <wp:effectExtent l="2540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2A0FFE" w:rsidRPr="00084655" w:rsidRDefault="002A0FFE" w:rsidP="00EC5FA4">
      <w:pPr>
        <w:pStyle w:val="Caption"/>
      </w:pPr>
      <w:bookmarkStart w:id="579" w:name="_Ref153795734"/>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25</w:t>
      </w:r>
      <w:r w:rsidR="0059520E">
        <w:rPr>
          <w:noProof/>
        </w:rPr>
        <w:fldChar w:fldCharType="end"/>
      </w:r>
      <w:bookmarkEnd w:id="579"/>
      <w:r w:rsidR="002100B4">
        <w:rPr>
          <w:noProof/>
        </w:rPr>
        <w:t xml:space="preserve">: </w:t>
      </w:r>
      <w:r w:rsidRPr="00084655">
        <w:t xml:space="preserve"> Automatically created hierarchies for GER files</w:t>
      </w:r>
    </w:p>
    <w:p w:rsidR="002A0FFE" w:rsidRPr="00084655" w:rsidRDefault="002A0FFE" w:rsidP="00D84FA6">
      <w:pPr>
        <w:pStyle w:val="Heading3"/>
      </w:pPr>
      <w:bookmarkStart w:id="580" w:name="_Toc355280372"/>
      <w:bookmarkStart w:id="581" w:name="_Toc355769309"/>
      <w:r w:rsidRPr="00084655">
        <w:t>MFR OUT Files</w:t>
      </w:r>
      <w:bookmarkEnd w:id="580"/>
      <w:bookmarkEnd w:id="581"/>
    </w:p>
    <w:p w:rsidR="006F0D43" w:rsidRDefault="002A0FFE" w:rsidP="00EC5FA4">
      <w:pPr>
        <w:pStyle w:val="Body"/>
      </w:pPr>
      <w:r w:rsidRPr="00084655">
        <w:t>These files contain the capture time, the sun zenith angle and the spectral data for total, diffuse and direct irradiance.</w:t>
      </w:r>
      <w:r w:rsidR="006F0D43">
        <w:t xml:space="preserve"> </w:t>
      </w:r>
      <w:r w:rsidRPr="00084655">
        <w:t xml:space="preserve">The sun angle and the direct irradiance data are discarded and only the total </w:t>
      </w:r>
      <w:r w:rsidR="006F0D43">
        <w:t>and diffuse spectra are stored.</w:t>
      </w:r>
    </w:p>
    <w:p w:rsidR="002A0FFE" w:rsidRPr="00084655" w:rsidRDefault="006F0D43" w:rsidP="00EC5FA4">
      <w:pPr>
        <w:pStyle w:val="Body"/>
      </w:pPr>
      <w:r>
        <w:t>When loading these files</w:t>
      </w:r>
      <w:r w:rsidR="002A0FFE" w:rsidRPr="00084655">
        <w:t xml:space="preserve"> two hierarchies named </w:t>
      </w:r>
      <w:r w:rsidR="002A0FFE" w:rsidRPr="006F0D43">
        <w:rPr>
          <w:rStyle w:val="GUIWord"/>
        </w:rPr>
        <w:t>total</w:t>
      </w:r>
      <w:r w:rsidR="002A0FFE" w:rsidRPr="00084655">
        <w:t xml:space="preserve"> and </w:t>
      </w:r>
      <w:r w:rsidR="002A0FFE" w:rsidRPr="006F0D43">
        <w:rPr>
          <w:rStyle w:val="GUIWord"/>
        </w:rPr>
        <w:t>diffuse</w:t>
      </w:r>
      <w:r w:rsidR="002A0FFE" w:rsidRPr="00084655">
        <w:t xml:space="preserve"> are created. The filenames a</w:t>
      </w:r>
      <w:r w:rsidR="005A0AA1">
        <w:t xml:space="preserve">ssigned to the spectra are </w:t>
      </w:r>
      <w:r w:rsidR="002A0FFE" w:rsidRPr="00084655">
        <w:t>generated using the captur</w:t>
      </w:r>
      <w:r w:rsidR="002100B4">
        <w:t>e</w:t>
      </w:r>
      <w:r w:rsidR="002A0FFE" w:rsidRPr="00084655">
        <w:t xml:space="preserve"> date and time.</w:t>
      </w:r>
      <w:r>
        <w:t xml:space="preserve"> The same filenames will appear in the </w:t>
      </w:r>
      <w:r w:rsidRPr="006F0D43">
        <w:rPr>
          <w:rStyle w:val="GUIWord"/>
        </w:rPr>
        <w:t>total</w:t>
      </w:r>
      <w:r>
        <w:t xml:space="preserve"> and </w:t>
      </w:r>
      <w:r w:rsidRPr="006F0D43">
        <w:rPr>
          <w:rStyle w:val="GUIWord"/>
        </w:rPr>
        <w:t>diffuse</w:t>
      </w:r>
      <w:r>
        <w:t xml:space="preserve"> hierarchies</w:t>
      </w:r>
      <w:r w:rsidRPr="00084655">
        <w:t xml:space="preserve"> (</w:t>
      </w:r>
      <w:r>
        <w:t>e.g</w:t>
      </w:r>
      <w:r w:rsidRPr="00084655">
        <w:t xml:space="preserve">. </w:t>
      </w:r>
      <w:r w:rsidR="0059520E">
        <w:fldChar w:fldCharType="begin"/>
      </w:r>
      <w:r w:rsidR="00A30B2D">
        <w:instrText xml:space="preserve"> REF _Ref153796254 \h </w:instrText>
      </w:r>
      <w:r w:rsidR="0059520E">
        <w:fldChar w:fldCharType="separate"/>
      </w:r>
      <w:r w:rsidR="002175E1" w:rsidRPr="00084655">
        <w:t xml:space="preserve">Figure </w:t>
      </w:r>
      <w:r w:rsidR="002175E1">
        <w:rPr>
          <w:noProof/>
        </w:rPr>
        <w:t>26</w:t>
      </w:r>
      <w:r w:rsidR="0059520E">
        <w:fldChar w:fldCharType="end"/>
      </w:r>
      <w:r w:rsidRPr="00084655">
        <w:t>)</w:t>
      </w:r>
      <w:r>
        <w:t>.</w:t>
      </w:r>
    </w:p>
    <w:p w:rsidR="002A0FFE" w:rsidRPr="00084655" w:rsidRDefault="00410FC7" w:rsidP="00EC5FA4">
      <w:pPr>
        <w:pStyle w:val="Figure"/>
      </w:pPr>
      <w:r>
        <w:rPr>
          <w:lang w:val="en-AU"/>
        </w:rPr>
        <w:drawing>
          <wp:inline distT="0" distB="0" distL="0" distR="0">
            <wp:extent cx="2011680" cy="3352800"/>
            <wp:effectExtent l="2540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2A0FFE" w:rsidRDefault="002A0FFE" w:rsidP="00EC5FA4">
      <w:pPr>
        <w:pStyle w:val="Caption"/>
      </w:pPr>
      <w:bookmarkStart w:id="582" w:name="_Ref153796254"/>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26</w:t>
      </w:r>
      <w:r w:rsidR="0059520E">
        <w:rPr>
          <w:noProof/>
        </w:rPr>
        <w:fldChar w:fldCharType="end"/>
      </w:r>
      <w:bookmarkEnd w:id="582"/>
      <w:r w:rsidRPr="00084655">
        <w:t>: Automatically created total and diffuse hierarchies for MFR data</w:t>
      </w:r>
    </w:p>
    <w:p w:rsidR="002100B4" w:rsidRPr="002100B4" w:rsidRDefault="002100B4" w:rsidP="002100B4">
      <w:pPr>
        <w:pStyle w:val="DocAction"/>
      </w:pPr>
      <w:r>
        <w:t xml:space="preserve">%%% Why are all the times in the above list :59 seconds, except for the last? It looks like a bug somewhere. It should be </w:t>
      </w:r>
      <w:r w:rsidR="00CC1762">
        <w:t xml:space="preserve">either </w:t>
      </w:r>
      <w:r>
        <w:t>corrected or commented on.</w:t>
      </w:r>
    </w:p>
    <w:p w:rsidR="00D31B9F" w:rsidRPr="00A7583F" w:rsidRDefault="00D31B9F" w:rsidP="00D84FA6">
      <w:pPr>
        <w:pStyle w:val="Heading3"/>
      </w:pPr>
      <w:bookmarkStart w:id="583" w:name="_Toc355280373"/>
      <w:bookmarkStart w:id="584" w:name="_Toc355769310"/>
      <w:r w:rsidRPr="00A7583F">
        <w:t>SVC HR-1024 Files</w:t>
      </w:r>
      <w:bookmarkEnd w:id="583"/>
      <w:bookmarkEnd w:id="584"/>
    </w:p>
    <w:p w:rsidR="00D31B9F" w:rsidRDefault="00D31B9F" w:rsidP="00EC5FA4">
      <w:pPr>
        <w:pStyle w:val="Body"/>
      </w:pPr>
      <w:r>
        <w:t>SPECCHIO supports SVC HR-1024 files provided that they were captured using a PDA</w:t>
      </w:r>
      <w:r w:rsidR="006F0D43">
        <w:t>. F</w:t>
      </w:r>
      <w:r>
        <w:t>iles acquired with a laptop are different in file format and are not recognised by th</w:t>
      </w:r>
      <w:r w:rsidR="006F0D43">
        <w:t>e current file loading routine.</w:t>
      </w:r>
    </w:p>
    <w:p w:rsidR="00E74C65" w:rsidRDefault="00D31B9F" w:rsidP="00EC5FA4">
      <w:pPr>
        <w:pStyle w:val="Body"/>
      </w:pPr>
      <w:r>
        <w:t xml:space="preserve">The HR-1024 stores radiances of reflectance panel, target and the computed target reflectance. During the data loading, SPECCHIO generates a hierarchical structure to store these files (see </w:t>
      </w:r>
      <w:r w:rsidR="0059520E">
        <w:fldChar w:fldCharType="begin"/>
      </w:r>
      <w:r w:rsidR="00A30B2D">
        <w:instrText xml:space="preserve"> REF _Ref145054801 \h </w:instrText>
      </w:r>
      <w:r w:rsidR="0059520E">
        <w:fldChar w:fldCharType="separate"/>
      </w:r>
      <w:r w:rsidR="002175E1">
        <w:t xml:space="preserve">Figure </w:t>
      </w:r>
      <w:r w:rsidR="002175E1">
        <w:rPr>
          <w:noProof/>
        </w:rPr>
        <w:t>27</w:t>
      </w:r>
      <w:r w:rsidR="0059520E">
        <w:fldChar w:fldCharType="end"/>
      </w:r>
      <w:r>
        <w:t>), setting up data links that connect the reflectance to the target radiance (</w:t>
      </w:r>
      <w:r w:rsidRPr="006F0D43">
        <w:rPr>
          <w:rStyle w:val="GUIWord"/>
        </w:rPr>
        <w:t>Radiance</w:t>
      </w:r>
      <w:r>
        <w:t xml:space="preserve"> data link) and connecting the target radiance to the reference radiance (</w:t>
      </w:r>
      <w:r w:rsidRPr="006F0D43">
        <w:rPr>
          <w:rStyle w:val="GUIWord"/>
        </w:rPr>
        <w:t>Spectralon</w:t>
      </w:r>
      <w:r>
        <w:t xml:space="preserve"> data link).</w:t>
      </w:r>
      <w:r w:rsidR="0029326D">
        <w:t xml:space="preserve"> If the instrument was set to acquire radiances only (i.e. no white reference taken), then no special structure will be created.</w:t>
      </w:r>
    </w:p>
    <w:p w:rsidR="00D31B9F" w:rsidRDefault="00E74C65" w:rsidP="00EC5FA4">
      <w:pPr>
        <w:pStyle w:val="Note"/>
      </w:pPr>
      <w:r w:rsidRPr="006F0D43">
        <w:t>Note</w:t>
      </w:r>
      <w:r w:rsidR="006F0D43">
        <w:tab/>
        <w:t>I</w:t>
      </w:r>
      <w:r>
        <w:t>t is highly recommended to enter the instrument into the database and load a wavelengths calibration</w:t>
      </w:r>
      <w:r w:rsidR="006F0D43">
        <w:t>.</w:t>
      </w:r>
      <w:r w:rsidR="002100B4">
        <w:t xml:space="preserve"> </w:t>
      </w:r>
      <w:r w:rsidR="006F0D43">
        <w:t>T</w:t>
      </w:r>
      <w:r>
        <w:t xml:space="preserve">he wavelengths between instruments differ quite a lot and the blueprint sensor </w:t>
      </w:r>
      <w:r w:rsidR="001361E8">
        <w:t>definition in SPECCHIO</w:t>
      </w:r>
      <w:r>
        <w:t xml:space="preserve"> </w:t>
      </w:r>
      <w:r w:rsidR="001361E8">
        <w:t>is only a poor representation of the real wavelengths.</w:t>
      </w:r>
    </w:p>
    <w:p w:rsidR="00D31B9F" w:rsidRDefault="006F0D43" w:rsidP="00EC5FA4">
      <w:pPr>
        <w:pStyle w:val="DocAction"/>
      </w:pPr>
      <w:r>
        <w:t>%%% This diagram doesn’t match in style.</w:t>
      </w:r>
    </w:p>
    <w:p w:rsidR="00085B0D" w:rsidRDefault="00085B0D" w:rsidP="00EC5FA4">
      <w:pPr>
        <w:pStyle w:val="Figure"/>
      </w:pPr>
      <w:r>
        <w:rPr>
          <w:lang w:val="en-AU"/>
        </w:rPr>
        <w:drawing>
          <wp:inline distT="0" distB="0" distL="0" distR="0">
            <wp:extent cx="1989051" cy="1924050"/>
            <wp:effectExtent l="2540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D31B9F" w:rsidRDefault="00085B0D" w:rsidP="00EC5FA4">
      <w:pPr>
        <w:pStyle w:val="Caption"/>
      </w:pPr>
      <w:bookmarkStart w:id="585" w:name="_Ref145054801"/>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27</w:t>
      </w:r>
      <w:r w:rsidR="0059520E">
        <w:rPr>
          <w:noProof/>
        </w:rPr>
        <w:fldChar w:fldCharType="end"/>
      </w:r>
      <w:bookmarkEnd w:id="585"/>
      <w:r>
        <w:t>: Automatically generated hierarchy for HR-1024 files</w:t>
      </w:r>
    </w:p>
    <w:p w:rsidR="00D31B9F" w:rsidRDefault="00E74C65" w:rsidP="00EC5FA4">
      <w:pPr>
        <w:pStyle w:val="Body"/>
      </w:pPr>
      <w:r>
        <w:t>Examples of two valid</w:t>
      </w:r>
      <w:r w:rsidR="00D31B9F">
        <w:t xml:space="preserve"> file</w:t>
      </w:r>
      <w:r>
        <w:t>s</w:t>
      </w:r>
      <w:r w:rsidR="00D31B9F">
        <w:t xml:space="preserve"> </w:t>
      </w:r>
      <w:r w:rsidR="006F0D43">
        <w:t>are</w:t>
      </w:r>
      <w:r w:rsidR="00D31B9F">
        <w:t xml:space="preserve"> given below:</w:t>
      </w:r>
    </w:p>
    <w:p w:rsidR="00D31B9F" w:rsidRPr="006F0D43" w:rsidRDefault="00D31B9F" w:rsidP="00C96D90">
      <w:pPr>
        <w:pStyle w:val="Code"/>
      </w:pPr>
      <w:r w:rsidRPr="006F0D43">
        <w:t>/*** Spectra Vista HR-1024 ***/</w:t>
      </w:r>
    </w:p>
    <w:p w:rsidR="00D31B9F" w:rsidRPr="006F0D43" w:rsidRDefault="00D31B9F" w:rsidP="00C96D90">
      <w:pPr>
        <w:pStyle w:val="Code"/>
      </w:pPr>
      <w:r w:rsidRPr="006F0D43">
        <w:t>name= \My Documents\HR1024_Data\HR.071710.0017.sig</w:t>
      </w:r>
    </w:p>
    <w:p w:rsidR="00D31B9F" w:rsidRPr="006F0D43" w:rsidRDefault="00D31B9F" w:rsidP="00C96D90">
      <w:pPr>
        <w:pStyle w:val="Code"/>
      </w:pPr>
      <w:r w:rsidRPr="006F0D43">
        <w:t>instrument= HR: 0761008</w:t>
      </w:r>
    </w:p>
    <w:p w:rsidR="00D31B9F" w:rsidRPr="006F0D43" w:rsidRDefault="00D31B9F" w:rsidP="00C96D90">
      <w:pPr>
        <w:pStyle w:val="Code"/>
      </w:pPr>
      <w:r w:rsidRPr="006F0D43">
        <w:t>integration= 2, 22, 20, 12, 50, 30</w:t>
      </w:r>
    </w:p>
    <w:p w:rsidR="00D31B9F" w:rsidRPr="006F0D43" w:rsidRDefault="00D31B9F" w:rsidP="00C96D90">
      <w:pPr>
        <w:pStyle w:val="Code"/>
      </w:pPr>
      <w:r w:rsidRPr="006F0D43">
        <w:t>scan time=1, 1</w:t>
      </w:r>
    </w:p>
    <w:p w:rsidR="00D31B9F" w:rsidRPr="006F0D43" w:rsidRDefault="00D31B9F" w:rsidP="00C96D90">
      <w:pPr>
        <w:pStyle w:val="Code"/>
      </w:pPr>
      <w:r w:rsidRPr="006F0D43">
        <w:t>optic= LENS14, LENS14</w:t>
      </w:r>
    </w:p>
    <w:p w:rsidR="00D31B9F" w:rsidRPr="006F0D43" w:rsidRDefault="00D31B9F" w:rsidP="00C96D90">
      <w:pPr>
        <w:pStyle w:val="Code"/>
      </w:pPr>
      <w:r w:rsidRPr="006F0D43">
        <w:t>temp= 31.29, 0.41, -5.71, 31.53, 0.41, -5.77</w:t>
      </w:r>
    </w:p>
    <w:p w:rsidR="00D31B9F" w:rsidRPr="006F0D43" w:rsidRDefault="00D31B9F" w:rsidP="00C96D90">
      <w:pPr>
        <w:pStyle w:val="Code"/>
      </w:pPr>
      <w:r w:rsidRPr="006F0D43">
        <w:t>battery= 7.7, 7.7</w:t>
      </w:r>
    </w:p>
    <w:p w:rsidR="00D31B9F" w:rsidRPr="006F0D43" w:rsidRDefault="00D31B9F" w:rsidP="00C96D90">
      <w:pPr>
        <w:pStyle w:val="Code"/>
      </w:pPr>
      <w:r w:rsidRPr="006F0D43">
        <w:t>error= 0, 0</w:t>
      </w:r>
    </w:p>
    <w:p w:rsidR="00D31B9F" w:rsidRPr="006F0D43" w:rsidRDefault="00D31B9F" w:rsidP="00C96D90">
      <w:pPr>
        <w:pStyle w:val="Code"/>
      </w:pPr>
      <w:r w:rsidRPr="006F0D43">
        <w:t>units= Radiance, Radiance</w:t>
      </w:r>
    </w:p>
    <w:p w:rsidR="00D31B9F" w:rsidRPr="006F0D43" w:rsidRDefault="00D31B9F" w:rsidP="00C96D90">
      <w:pPr>
        <w:pStyle w:val="Code"/>
      </w:pPr>
      <w:r w:rsidRPr="006F0D43">
        <w:t>time= 7/18/10 9:47:09 AM, 7/18/10 9:47:31 AM</w:t>
      </w:r>
    </w:p>
    <w:p w:rsidR="00D31B9F" w:rsidRPr="006F0D43" w:rsidRDefault="00D31B9F" w:rsidP="00C96D90">
      <w:pPr>
        <w:pStyle w:val="Code"/>
      </w:pPr>
      <w:r w:rsidRPr="006F0D43">
        <w:t>longitude= 11121.2335,W, 11121.2324,W</w:t>
      </w:r>
    </w:p>
    <w:p w:rsidR="00D31B9F" w:rsidRPr="006F0D43" w:rsidRDefault="00D31B9F" w:rsidP="00C96D90">
      <w:pPr>
        <w:pStyle w:val="Code"/>
      </w:pPr>
      <w:r w:rsidRPr="006F0D43">
        <w:t>latitude= 5330.5955,N, 5330.5964,N</w:t>
      </w:r>
    </w:p>
    <w:p w:rsidR="00D31B9F" w:rsidRPr="006F0D43" w:rsidRDefault="00D31B9F" w:rsidP="00C96D90">
      <w:pPr>
        <w:pStyle w:val="Code"/>
      </w:pPr>
      <w:r w:rsidRPr="006F0D43">
        <w:t>gpstime= 154336.000, 154356.000</w:t>
      </w:r>
    </w:p>
    <w:p w:rsidR="00D31B9F" w:rsidRPr="006F0D43" w:rsidRDefault="00D31B9F" w:rsidP="00C96D90">
      <w:pPr>
        <w:pStyle w:val="Code"/>
      </w:pPr>
      <w:r w:rsidRPr="006F0D43">
        <w:t xml:space="preserve">comm= </w:t>
      </w:r>
    </w:p>
    <w:p w:rsidR="00D31B9F" w:rsidRPr="006F0D43" w:rsidRDefault="00D31B9F" w:rsidP="00C96D90">
      <w:pPr>
        <w:pStyle w:val="Code"/>
      </w:pPr>
      <w:r w:rsidRPr="006F0D43">
        <w:t>memory slot= 0, 0</w:t>
      </w:r>
    </w:p>
    <w:p w:rsidR="00D31B9F" w:rsidRPr="006F0D43" w:rsidRDefault="00D31B9F" w:rsidP="00C96D90">
      <w:pPr>
        <w:pStyle w:val="Code"/>
      </w:pPr>
      <w:r w:rsidRPr="006F0D43">
        <w:t xml:space="preserve">factors= </w:t>
      </w:r>
    </w:p>
    <w:p w:rsidR="00D31B9F" w:rsidRPr="006F0D43" w:rsidRDefault="00D31B9F" w:rsidP="00C96D90">
      <w:pPr>
        <w:pStyle w:val="Code"/>
      </w:pPr>
      <w:r w:rsidRPr="006F0D43">
        <w:t xml:space="preserve">data= </w:t>
      </w:r>
    </w:p>
    <w:p w:rsidR="00D31B9F" w:rsidRPr="006F0D43" w:rsidRDefault="00D31B9F" w:rsidP="00C96D90">
      <w:pPr>
        <w:pStyle w:val="Code"/>
      </w:pPr>
      <w:r w:rsidRPr="006F0D43">
        <w:t>344.2 56023.55 4381.86 7.82</w:t>
      </w:r>
    </w:p>
    <w:p w:rsidR="00D31B9F" w:rsidRPr="006F0D43" w:rsidRDefault="00D31B9F" w:rsidP="00C96D90">
      <w:pPr>
        <w:pStyle w:val="Code"/>
      </w:pPr>
      <w:r w:rsidRPr="006F0D43">
        <w:t>345.8 54418.00 4186.00 7.69</w:t>
      </w:r>
    </w:p>
    <w:p w:rsidR="00D31B9F" w:rsidRPr="006F0D43" w:rsidRDefault="00D31B9F" w:rsidP="00C96D90">
      <w:pPr>
        <w:pStyle w:val="Code"/>
      </w:pPr>
      <w:r w:rsidRPr="006F0D43">
        <w:t>347.3 56037.65 4365.57 7.79</w:t>
      </w:r>
    </w:p>
    <w:p w:rsidR="00D31B9F" w:rsidRPr="006F0D43" w:rsidRDefault="00D31B9F" w:rsidP="00C96D90">
      <w:pPr>
        <w:pStyle w:val="Code"/>
      </w:pPr>
      <w:r w:rsidRPr="006F0D43">
        <w:t>348.9 59474.63 4568.75 7.68</w:t>
      </w:r>
    </w:p>
    <w:p w:rsidR="00E74C65" w:rsidRPr="006F0D43" w:rsidRDefault="00F2736F" w:rsidP="00C96D90">
      <w:pPr>
        <w:pStyle w:val="Code"/>
      </w:pPr>
      <w:r>
        <w:t>…</w:t>
      </w:r>
    </w:p>
    <w:p w:rsidR="006F0D43" w:rsidRDefault="006F0D43" w:rsidP="00EC5FA4">
      <w:pPr>
        <w:pStyle w:val="Body"/>
      </w:pPr>
    </w:p>
    <w:p w:rsidR="00E74C65" w:rsidRPr="006F0D43" w:rsidRDefault="00E74C65" w:rsidP="00C96D90">
      <w:pPr>
        <w:pStyle w:val="Code"/>
      </w:pPr>
      <w:r w:rsidRPr="006F0D43">
        <w:t>/*** Spectra Vista SIG Data ***/</w:t>
      </w:r>
    </w:p>
    <w:p w:rsidR="00E74C65" w:rsidRPr="006F0D43" w:rsidRDefault="00E74C65" w:rsidP="00C96D90">
      <w:pPr>
        <w:pStyle w:val="Code"/>
      </w:pPr>
      <w:r w:rsidRPr="006F0D43">
        <w:t>name= \My Documents\HR1024_Data\HR.080910.0010.sig</w:t>
      </w:r>
    </w:p>
    <w:p w:rsidR="00E74C65" w:rsidRPr="006F0D43" w:rsidRDefault="00E74C65" w:rsidP="00C96D90">
      <w:pPr>
        <w:pStyle w:val="Code"/>
      </w:pPr>
      <w:r w:rsidRPr="006F0D43">
        <w:t>instrument= HR: 0971030</w:t>
      </w:r>
    </w:p>
    <w:p w:rsidR="00E74C65" w:rsidRPr="006F0D43" w:rsidRDefault="00E74C65" w:rsidP="00C96D90">
      <w:pPr>
        <w:pStyle w:val="Code"/>
      </w:pPr>
      <w:r w:rsidRPr="006F0D43">
        <w:t>integration= 20, 19.2, 30, 200, 60, 30</w:t>
      </w:r>
    </w:p>
    <w:p w:rsidR="00E74C65" w:rsidRPr="006F0D43" w:rsidRDefault="00E74C65" w:rsidP="00C96D90">
      <w:pPr>
        <w:pStyle w:val="Code"/>
      </w:pPr>
      <w:r w:rsidRPr="006F0D43">
        <w:t>scan time= 3, 3</w:t>
      </w:r>
    </w:p>
    <w:p w:rsidR="00E74C65" w:rsidRPr="006F0D43" w:rsidRDefault="00E74C65" w:rsidP="00C96D90">
      <w:pPr>
        <w:pStyle w:val="Code"/>
      </w:pPr>
      <w:r w:rsidRPr="006F0D43">
        <w:t>scan settings= AD, AI, AD, AI</w:t>
      </w:r>
    </w:p>
    <w:p w:rsidR="00E74C65" w:rsidRPr="006F0D43" w:rsidRDefault="00E74C65" w:rsidP="00C96D90">
      <w:pPr>
        <w:pStyle w:val="Code"/>
      </w:pPr>
      <w:r w:rsidRPr="006F0D43">
        <w:t>external data set1= 8224, 8224, 8224, 8224, 8224, 8224, 8224, 8224, 8224, 8224, 8224, 8224, 8224, 8224, 8224, 8224</w:t>
      </w:r>
    </w:p>
    <w:p w:rsidR="00E74C65" w:rsidRPr="006F0D43" w:rsidRDefault="00E74C65" w:rsidP="00C96D90">
      <w:pPr>
        <w:pStyle w:val="Code"/>
      </w:pPr>
      <w:r w:rsidRPr="006F0D43">
        <w:t>external data set2= 8224, 8224, 8224, 8224, 8224, 8224, 8224, 8224, 8224, 8224, 8224, 8224, 8224, 8224, 8224, 8224</w:t>
      </w:r>
    </w:p>
    <w:p w:rsidR="00E74C65" w:rsidRPr="006F0D43" w:rsidRDefault="00E74C65" w:rsidP="00C96D90">
      <w:pPr>
        <w:pStyle w:val="Code"/>
      </w:pPr>
      <w:r w:rsidRPr="006F0D43">
        <w:t>external data dark= 0,0,0,0,0,0,0,0</w:t>
      </w:r>
    </w:p>
    <w:p w:rsidR="00E74C65" w:rsidRPr="006F0D43" w:rsidRDefault="00E74C65" w:rsidP="00C96D90">
      <w:pPr>
        <w:pStyle w:val="Code"/>
      </w:pPr>
      <w:r w:rsidRPr="006F0D43">
        <w:t>external data mask= 0</w:t>
      </w:r>
    </w:p>
    <w:p w:rsidR="00E74C65" w:rsidRPr="006F0D43" w:rsidRDefault="00E74C65" w:rsidP="00C96D90">
      <w:pPr>
        <w:pStyle w:val="Code"/>
      </w:pPr>
      <w:r w:rsidRPr="006F0D43">
        <w:t>optic= LENS 4, LENS 4</w:t>
      </w:r>
    </w:p>
    <w:p w:rsidR="00E74C65" w:rsidRPr="006F0D43" w:rsidRDefault="00E74C65" w:rsidP="00C96D90">
      <w:pPr>
        <w:pStyle w:val="Code"/>
      </w:pPr>
      <w:r w:rsidRPr="006F0D43">
        <w:t>temp= 36.21, 9.08, -5.30, 36.45, 9.08, -5.37</w:t>
      </w:r>
    </w:p>
    <w:p w:rsidR="00E74C65" w:rsidRPr="006F0D43" w:rsidRDefault="00E74C65" w:rsidP="00C96D90">
      <w:pPr>
        <w:pStyle w:val="Code"/>
      </w:pPr>
      <w:r w:rsidRPr="006F0D43">
        <w:t>battery= 7.5, 7.4</w:t>
      </w:r>
    </w:p>
    <w:p w:rsidR="00E74C65" w:rsidRPr="006F0D43" w:rsidRDefault="00E74C65" w:rsidP="00C96D90">
      <w:pPr>
        <w:pStyle w:val="Code"/>
      </w:pPr>
      <w:r w:rsidRPr="006F0D43">
        <w:t>error= 0, 0</w:t>
      </w:r>
    </w:p>
    <w:p w:rsidR="00E74C65" w:rsidRPr="006F0D43" w:rsidRDefault="00E74C65" w:rsidP="00C96D90">
      <w:pPr>
        <w:pStyle w:val="Code"/>
      </w:pPr>
      <w:r w:rsidRPr="006F0D43">
        <w:t>units= Radiance, Radiance</w:t>
      </w:r>
    </w:p>
    <w:p w:rsidR="00E74C65" w:rsidRPr="006F0D43" w:rsidRDefault="00E74C65" w:rsidP="00C96D90">
      <w:pPr>
        <w:pStyle w:val="Code"/>
      </w:pPr>
      <w:r w:rsidRPr="006F0D43">
        <w:t>time= 8/9/10 10:49:47 AM, 8/9/10 10:52:36 AM</w:t>
      </w:r>
    </w:p>
    <w:p w:rsidR="00E74C65" w:rsidRPr="006F0D43" w:rsidRDefault="00E74C65" w:rsidP="00C96D90">
      <w:pPr>
        <w:pStyle w:val="Code"/>
      </w:pPr>
      <w:r w:rsidRPr="006F0D43">
        <w:t>longitude= 01116.9879,E, 01116.9933,E</w:t>
      </w:r>
    </w:p>
    <w:p w:rsidR="00E74C65" w:rsidRPr="006F0D43" w:rsidRDefault="00E74C65" w:rsidP="00C96D90">
      <w:pPr>
        <w:pStyle w:val="Code"/>
      </w:pPr>
      <w:r w:rsidRPr="006F0D43">
        <w:t>latitude= 4806.4988,N, 4806.5075,N</w:t>
      </w:r>
    </w:p>
    <w:p w:rsidR="00E74C65" w:rsidRPr="006F0D43" w:rsidRDefault="00E74C65" w:rsidP="00C96D90">
      <w:pPr>
        <w:pStyle w:val="Code"/>
      </w:pPr>
      <w:r w:rsidRPr="006F0D43">
        <w:t>gpstime= 084748.000, 085034.000</w:t>
      </w:r>
    </w:p>
    <w:p w:rsidR="00E74C65" w:rsidRPr="006F0D43" w:rsidRDefault="00E74C65" w:rsidP="00C96D90">
      <w:pPr>
        <w:pStyle w:val="Code"/>
      </w:pPr>
      <w:r w:rsidRPr="006F0D43">
        <w:t xml:space="preserve">comm= </w:t>
      </w:r>
    </w:p>
    <w:p w:rsidR="00E74C65" w:rsidRPr="006F0D43" w:rsidRDefault="00E74C65" w:rsidP="00C96D90">
      <w:pPr>
        <w:pStyle w:val="Code"/>
      </w:pPr>
      <w:r w:rsidRPr="006F0D43">
        <w:t>memory slot= 0, 0</w:t>
      </w:r>
    </w:p>
    <w:p w:rsidR="00E74C65" w:rsidRPr="006F0D43" w:rsidRDefault="00E74C65" w:rsidP="00C96D90">
      <w:pPr>
        <w:pStyle w:val="Code"/>
      </w:pPr>
      <w:r w:rsidRPr="006F0D43">
        <w:t xml:space="preserve">factors= </w:t>
      </w:r>
    </w:p>
    <w:p w:rsidR="00E74C65" w:rsidRPr="006F0D43" w:rsidRDefault="00E74C65" w:rsidP="00C96D90">
      <w:pPr>
        <w:pStyle w:val="Code"/>
      </w:pPr>
      <w:r w:rsidRPr="006F0D43">
        <w:t xml:space="preserve">data= </w:t>
      </w:r>
    </w:p>
    <w:p w:rsidR="00E74C65" w:rsidRPr="006F0D43" w:rsidRDefault="00E74C65" w:rsidP="00C96D90">
      <w:pPr>
        <w:pStyle w:val="Code"/>
      </w:pPr>
      <w:r w:rsidRPr="006F0D43">
        <w:t>350.6 127369.73 4658.17 3.66</w:t>
      </w:r>
    </w:p>
    <w:p w:rsidR="00E74C65" w:rsidRPr="006F0D43" w:rsidRDefault="00E74C65" w:rsidP="00C96D90">
      <w:pPr>
        <w:pStyle w:val="Code"/>
      </w:pPr>
      <w:r w:rsidRPr="006F0D43">
        <w:t>352.1 130962.30 4815.39 3.68</w:t>
      </w:r>
    </w:p>
    <w:p w:rsidR="00E74C65" w:rsidRPr="006F0D43" w:rsidRDefault="00E74C65" w:rsidP="00C96D90">
      <w:pPr>
        <w:pStyle w:val="Code"/>
      </w:pPr>
      <w:r w:rsidRPr="006F0D43">
        <w:t>353.7 132239.65 4916.35 3.72</w:t>
      </w:r>
    </w:p>
    <w:p w:rsidR="00E74C65" w:rsidRPr="006F0D43" w:rsidRDefault="00E74C65" w:rsidP="00C96D90">
      <w:pPr>
        <w:pStyle w:val="Code"/>
      </w:pPr>
      <w:r w:rsidRPr="006F0D43">
        <w:t>355.3 128726.40 4836.48 3.76</w:t>
      </w:r>
    </w:p>
    <w:p w:rsidR="00E74C65" w:rsidRPr="006F0D43" w:rsidRDefault="00E74C65" w:rsidP="00C96D90">
      <w:pPr>
        <w:pStyle w:val="Code"/>
      </w:pPr>
      <w:r w:rsidRPr="006F0D43">
        <w:t>356.8 124030.10 4677.99 3.77</w:t>
      </w:r>
    </w:p>
    <w:p w:rsidR="00E74C65" w:rsidRPr="006F0D43" w:rsidRDefault="00E74C65" w:rsidP="00C96D90">
      <w:pPr>
        <w:pStyle w:val="Code"/>
      </w:pPr>
      <w:r w:rsidRPr="006F0D43">
        <w:t>358.4 123421.08 4677.13 3.79</w:t>
      </w:r>
    </w:p>
    <w:p w:rsidR="00D31B9F" w:rsidRPr="006F0D43" w:rsidRDefault="00E74C65" w:rsidP="00C96D90">
      <w:pPr>
        <w:pStyle w:val="Code"/>
      </w:pPr>
      <w:r w:rsidRPr="006F0D43">
        <w:t>359.9 130810.10 4966.42 3.80</w:t>
      </w:r>
    </w:p>
    <w:p w:rsidR="00E74C65" w:rsidRPr="006F0D43" w:rsidRDefault="00E74C65" w:rsidP="00C96D90">
      <w:pPr>
        <w:pStyle w:val="Code"/>
      </w:pPr>
      <w:r w:rsidRPr="006F0D43">
        <w:t>…</w:t>
      </w:r>
    </w:p>
    <w:p w:rsidR="00085B0D" w:rsidRDefault="00085B0D" w:rsidP="00D84FA6">
      <w:pPr>
        <w:pStyle w:val="Heading3"/>
      </w:pPr>
      <w:bookmarkStart w:id="586" w:name="_Toc355280374"/>
      <w:bookmarkStart w:id="587" w:name="_Toc355769311"/>
      <w:r>
        <w:t>Apogee Files</w:t>
      </w:r>
      <w:bookmarkEnd w:id="586"/>
      <w:bookmarkEnd w:id="587"/>
    </w:p>
    <w:p w:rsidR="00085B0D" w:rsidRDefault="00085B0D" w:rsidP="00EC5FA4">
      <w:pPr>
        <w:pStyle w:val="Body"/>
      </w:pPr>
      <w:r>
        <w:t>Apogee files are supported but not extensively tested as yet.</w:t>
      </w:r>
      <w:r w:rsidR="006B4F6F">
        <w:t xml:space="preserve"> </w:t>
      </w:r>
      <w:r w:rsidR="006B4F6F" w:rsidRPr="006B4F6F">
        <w:rPr>
          <w:rStyle w:val="DocActionChar"/>
        </w:rPr>
        <w:t>%%% I</w:t>
      </w:r>
      <w:r w:rsidR="006F0D43">
        <w:rPr>
          <w:rStyle w:val="DocActionChar"/>
        </w:rPr>
        <w:t>s</w:t>
      </w:r>
      <w:r w:rsidR="006B4F6F" w:rsidRPr="006B4F6F">
        <w:rPr>
          <w:rStyle w:val="DocActionChar"/>
        </w:rPr>
        <w:t xml:space="preserve"> this still true?</w:t>
      </w:r>
      <w:r w:rsidR="006F0D43">
        <w:rPr>
          <w:rStyle w:val="DocActionChar"/>
        </w:rPr>
        <w:t xml:space="preserve"> I</w:t>
      </w:r>
      <w:r w:rsidR="002100B4">
        <w:rPr>
          <w:rStyle w:val="DocActionChar"/>
        </w:rPr>
        <w:t>f</w:t>
      </w:r>
      <w:r w:rsidR="006F0D43">
        <w:rPr>
          <w:rStyle w:val="DocActionChar"/>
        </w:rPr>
        <w:t xml:space="preserve"> they’re not tested, why are they released?</w:t>
      </w:r>
      <w:r w:rsidR="002100B4">
        <w:rPr>
          <w:rStyle w:val="DocActionChar"/>
        </w:rPr>
        <w:t xml:space="preserve"> If they don’t get tested, perhaps they should not be mentioned in the doc.</w:t>
      </w:r>
    </w:p>
    <w:p w:rsidR="00085B0D" w:rsidRDefault="00085B0D" w:rsidP="00EC5FA4">
      <w:pPr>
        <w:pStyle w:val="Body"/>
      </w:pPr>
      <w:r>
        <w:t>The file format currently recognised is shown below:</w:t>
      </w:r>
    </w:p>
    <w:p w:rsidR="00085B0D" w:rsidRPr="006F0D43" w:rsidRDefault="00085B0D" w:rsidP="00C96D90">
      <w:pPr>
        <w:pStyle w:val="CodeSmall"/>
      </w:pPr>
      <w:r w:rsidRPr="006F0D43">
        <w:t>" File: cachimbalito2\p5_2.TRM</w:t>
      </w:r>
    </w:p>
    <w:p w:rsidR="00085B0D" w:rsidRPr="002100B4" w:rsidRDefault="00085B0D" w:rsidP="00C96D90">
      <w:pPr>
        <w:pStyle w:val="CodeSmall"/>
      </w:pPr>
      <w:r w:rsidRPr="002100B4">
        <w:t xml:space="preserve">" TRANS-&gt;  Wave:733.53nm  Pix:1050  Val: 25.767  Time:23ms  Avg:7  Sm:0  Sg:0  Tc:on  Xt:1  Ch:1 </w:t>
      </w:r>
    </w:p>
    <w:p w:rsidR="00085B0D" w:rsidRPr="006F0D43" w:rsidRDefault="00085B0D" w:rsidP="00C96D90">
      <w:pPr>
        <w:pStyle w:val="CodeSmall"/>
      </w:pPr>
      <w:r w:rsidRPr="006F0D43">
        <w:t xml:space="preserve"> 400.00  1.102E+000</w:t>
      </w:r>
    </w:p>
    <w:p w:rsidR="00085B0D" w:rsidRPr="006F0D43" w:rsidRDefault="00085B0D" w:rsidP="00C96D90">
      <w:pPr>
        <w:pStyle w:val="CodeSmall"/>
      </w:pPr>
      <w:r w:rsidRPr="006F0D43">
        <w:t xml:space="preserve"> 400.50  1.131E+000</w:t>
      </w:r>
    </w:p>
    <w:p w:rsidR="00085B0D" w:rsidRPr="006F0D43" w:rsidRDefault="00085B0D" w:rsidP="00C96D90">
      <w:pPr>
        <w:pStyle w:val="CodeSmall"/>
      </w:pPr>
      <w:r w:rsidRPr="006F0D43">
        <w:t xml:space="preserve"> 401.00  1.205E+000</w:t>
      </w:r>
    </w:p>
    <w:p w:rsidR="00085B0D" w:rsidRPr="006F0D43" w:rsidRDefault="00085B0D" w:rsidP="00C96D90">
      <w:pPr>
        <w:pStyle w:val="CodeSmall"/>
      </w:pPr>
      <w:r w:rsidRPr="006F0D43">
        <w:t xml:space="preserve"> 401.50  1.257E+000</w:t>
      </w:r>
    </w:p>
    <w:p w:rsidR="00085B0D" w:rsidRPr="006F0D43" w:rsidRDefault="00085B0D" w:rsidP="00C96D90">
      <w:pPr>
        <w:pStyle w:val="CodeSmall"/>
      </w:pPr>
      <w:r w:rsidRPr="006F0D43">
        <w:t xml:space="preserve"> 402.00  1.260E+000</w:t>
      </w:r>
    </w:p>
    <w:p w:rsidR="00085B0D" w:rsidRPr="006F0D43" w:rsidRDefault="00085B0D" w:rsidP="00C96D90">
      <w:pPr>
        <w:pStyle w:val="CodeSmall"/>
      </w:pPr>
      <w:r w:rsidRPr="006F0D43">
        <w:t xml:space="preserve"> 402.50  1.336E+000</w:t>
      </w:r>
    </w:p>
    <w:p w:rsidR="00085B0D" w:rsidRPr="006F0D43" w:rsidRDefault="00085B0D" w:rsidP="00C96D90">
      <w:pPr>
        <w:pStyle w:val="CodeSmall"/>
      </w:pPr>
      <w:r w:rsidRPr="006F0D43">
        <w:t xml:space="preserve"> 403.00  1.341E+000</w:t>
      </w:r>
    </w:p>
    <w:p w:rsidR="00085B0D" w:rsidRPr="006F0D43" w:rsidRDefault="00085B0D" w:rsidP="00C96D90">
      <w:pPr>
        <w:pStyle w:val="CodeSmall"/>
      </w:pPr>
      <w:r w:rsidRPr="006F0D43">
        <w:t xml:space="preserve"> 403.50  1.418E+000</w:t>
      </w:r>
    </w:p>
    <w:p w:rsidR="00085B0D" w:rsidRPr="006F0D43" w:rsidRDefault="00085B0D" w:rsidP="00C96D90">
      <w:pPr>
        <w:pStyle w:val="CodeSmall"/>
      </w:pPr>
      <w:r w:rsidRPr="006F0D43">
        <w:t xml:space="preserve"> 404.00  1.451E+000</w:t>
      </w:r>
    </w:p>
    <w:p w:rsidR="00085B0D" w:rsidRPr="006F0D43" w:rsidRDefault="00085B0D" w:rsidP="00C96D90">
      <w:pPr>
        <w:pStyle w:val="CodeSmall"/>
      </w:pPr>
      <w:r w:rsidRPr="006F0D43">
        <w:t xml:space="preserve"> 404.50  1.444E+000</w:t>
      </w:r>
    </w:p>
    <w:p w:rsidR="00085B0D" w:rsidRPr="006F0D43" w:rsidRDefault="00085B0D" w:rsidP="00C96D90">
      <w:pPr>
        <w:pStyle w:val="CodeSmall"/>
      </w:pPr>
      <w:r w:rsidRPr="006F0D43">
        <w:t xml:space="preserve"> 405.00  1.488E+000</w:t>
      </w:r>
    </w:p>
    <w:p w:rsidR="00085B0D" w:rsidRPr="006F0D43" w:rsidRDefault="00085B0D" w:rsidP="00C96D90">
      <w:pPr>
        <w:pStyle w:val="CodeSmall"/>
      </w:pPr>
      <w:r w:rsidRPr="006F0D43">
        <w:t>…</w:t>
      </w:r>
    </w:p>
    <w:p w:rsidR="002A0FFE" w:rsidRPr="00084655" w:rsidRDefault="002A0FFE" w:rsidP="00D84FA6">
      <w:pPr>
        <w:pStyle w:val="Heading3"/>
      </w:pPr>
      <w:bookmarkStart w:id="588" w:name="_Ref355167308"/>
      <w:bookmarkStart w:id="589" w:name="_Ref355167311"/>
      <w:bookmarkStart w:id="590" w:name="_Toc355280375"/>
      <w:bookmarkStart w:id="591" w:name="_Toc355769312"/>
      <w:r w:rsidRPr="00084655">
        <w:t>ENVI Spectral Library Files</w:t>
      </w:r>
      <w:bookmarkEnd w:id="588"/>
      <w:bookmarkEnd w:id="589"/>
      <w:bookmarkEnd w:id="590"/>
      <w:bookmarkEnd w:id="591"/>
    </w:p>
    <w:p w:rsidR="00851208" w:rsidRDefault="00851208" w:rsidP="00EC5FA4">
      <w:pPr>
        <w:pStyle w:val="Body"/>
      </w:pPr>
      <w:r w:rsidRPr="00851208">
        <w:t>The impo</w:t>
      </w:r>
      <w:r>
        <w:t>rt routine expects the spectral library files to have exte</w:t>
      </w:r>
      <w:r w:rsidR="002100B4">
        <w:t>nsions of either .slb or .sli. A</w:t>
      </w:r>
      <w:r>
        <w:t xml:space="preserve"> valid example is given hereafter:</w:t>
      </w:r>
    </w:p>
    <w:p w:rsidR="00851208" w:rsidRPr="00851208" w:rsidRDefault="00851208" w:rsidP="00C96D90">
      <w:pPr>
        <w:pStyle w:val="Code"/>
      </w:pPr>
      <w:r w:rsidRPr="00851208">
        <w:t>my_spectra.slb</w:t>
      </w:r>
    </w:p>
    <w:p w:rsidR="00851208" w:rsidRPr="00851208" w:rsidRDefault="00851208" w:rsidP="00C96D90">
      <w:pPr>
        <w:pStyle w:val="Code"/>
      </w:pPr>
      <w:r w:rsidRPr="00851208">
        <w:t>my_spectra.hdr</w:t>
      </w:r>
    </w:p>
    <w:p w:rsidR="00851208" w:rsidRDefault="00851208" w:rsidP="00EC5FA4">
      <w:pPr>
        <w:pStyle w:val="DocAction"/>
      </w:pPr>
      <w:r>
        <w:t>%%% How does .hdr make sense here?</w:t>
      </w:r>
      <w:r w:rsidR="002100B4">
        <w:t xml:space="preserve"> I was expecting the second file to be .sli.</w:t>
      </w:r>
    </w:p>
    <w:p w:rsidR="002A0FFE" w:rsidRPr="00084655" w:rsidRDefault="002A0FFE" w:rsidP="00EC5FA4">
      <w:pPr>
        <w:pStyle w:val="Body"/>
      </w:pPr>
      <w:r w:rsidRPr="00084655">
        <w:t xml:space="preserve">These files can contain more than one spectrum. </w:t>
      </w:r>
      <w:r w:rsidR="00851208">
        <w:t>Specchio saves e</w:t>
      </w:r>
      <w:r w:rsidRPr="00084655">
        <w:t>ach spectrum separately.</w:t>
      </w:r>
      <w:r w:rsidR="002100B4">
        <w:t xml:space="preserve"> </w:t>
      </w:r>
      <w:r w:rsidR="002100B4" w:rsidRPr="002100B4">
        <w:rPr>
          <w:rStyle w:val="DocActionChar"/>
        </w:rPr>
        <w:t xml:space="preserve">%%% Does it generate </w:t>
      </w:r>
      <w:r w:rsidR="007B0B88">
        <w:rPr>
          <w:rStyle w:val="DocActionChar"/>
        </w:rPr>
        <w:t xml:space="preserve">unique </w:t>
      </w:r>
      <w:r w:rsidR="002100B4" w:rsidRPr="002100B4">
        <w:rPr>
          <w:rStyle w:val="DocActionChar"/>
        </w:rPr>
        <w:t>names?</w:t>
      </w:r>
    </w:p>
    <w:p w:rsidR="00851208" w:rsidRDefault="00851208" w:rsidP="00EC5FA4">
      <w:pPr>
        <w:pStyle w:val="Body"/>
      </w:pPr>
      <w:r>
        <w:t>If</w:t>
      </w:r>
      <w:r w:rsidRPr="00084655">
        <w:t xml:space="preserve"> </w:t>
      </w:r>
      <w:r>
        <w:t>present,</w:t>
      </w:r>
      <w:r w:rsidRPr="00084655">
        <w:t xml:space="preserve"> Spectra names are read from the header file and stored in the database as spectral name entry with a spectral name type = </w:t>
      </w:r>
      <w:r w:rsidRPr="00851208">
        <w:rPr>
          <w:rStyle w:val="GUIWord"/>
        </w:rPr>
        <w:t>ENVI Hdr</w:t>
      </w:r>
      <w:r w:rsidRPr="00084655">
        <w:t>.</w:t>
      </w:r>
    </w:p>
    <w:p w:rsidR="00851208" w:rsidRDefault="002A0FFE" w:rsidP="00EC5FA4">
      <w:pPr>
        <w:pStyle w:val="Note"/>
      </w:pPr>
      <w:r w:rsidRPr="00084655">
        <w:t>Note</w:t>
      </w:r>
      <w:r w:rsidR="00851208">
        <w:tab/>
        <w:t>T</w:t>
      </w:r>
      <w:r w:rsidRPr="00084655">
        <w:t>he sensor definition</w:t>
      </w:r>
      <w:r w:rsidR="004F362E">
        <w:t xml:space="preserve"> (i.e. central wavelengths)</w:t>
      </w:r>
      <w:r w:rsidRPr="00084655">
        <w:t xml:space="preserve"> is not read from the ENVI header file</w:t>
      </w:r>
      <w:r w:rsidR="004F362E">
        <w:t>.</w:t>
      </w:r>
    </w:p>
    <w:p w:rsidR="00851208" w:rsidRDefault="00851208" w:rsidP="00EC5FA4">
      <w:pPr>
        <w:pStyle w:val="Note"/>
      </w:pPr>
      <w:r>
        <w:t>Note</w:t>
      </w:r>
      <w:r>
        <w:tab/>
      </w:r>
      <w:r w:rsidR="004F362E">
        <w:t>S</w:t>
      </w:r>
      <w:r w:rsidR="002A0FFE" w:rsidRPr="00084655">
        <w:t>pectra loaded from ENVI SLB or ENVI SLI files are assigned a sensor</w:t>
      </w:r>
      <w:r w:rsidR="004F362E">
        <w:t xml:space="preserve"> based on the number of channels</w:t>
      </w:r>
      <w:r w:rsidR="006577FD">
        <w:t xml:space="preserve"> if existing; this approach m</w:t>
      </w:r>
      <w:r w:rsidR="0079332C">
        <w:t>a</w:t>
      </w:r>
      <w:r w:rsidR="006577FD">
        <w:t>y produce wrong sensor assignments</w:t>
      </w:r>
      <w:r w:rsidR="002A0FFE" w:rsidRPr="00084655">
        <w:t>. Use the Metadata Editor to set a sensor</w:t>
      </w:r>
      <w:r w:rsidR="006577FD">
        <w:t xml:space="preserve"> if needed</w:t>
      </w:r>
      <w:r>
        <w:t>.</w:t>
      </w:r>
    </w:p>
    <w:p w:rsidR="00B35F44" w:rsidRDefault="00B35F44" w:rsidP="00D84FA6">
      <w:pPr>
        <w:pStyle w:val="Heading3"/>
      </w:pPr>
      <w:bookmarkStart w:id="592" w:name="_Toc355280376"/>
      <w:bookmarkStart w:id="593" w:name="_Toc355769313"/>
      <w:r>
        <w:t>Ocean Optics SpectraSuite Data Files</w:t>
      </w:r>
      <w:bookmarkEnd w:id="592"/>
      <w:bookmarkEnd w:id="593"/>
    </w:p>
    <w:p w:rsidR="00B35F44" w:rsidRDefault="00B35F44" w:rsidP="00EC5FA4">
      <w:pPr>
        <w:pStyle w:val="Body"/>
      </w:pPr>
      <w:r>
        <w:t>The format of these files is as follows:</w:t>
      </w:r>
    </w:p>
    <w:p w:rsidR="00B35F44" w:rsidRPr="00851208" w:rsidRDefault="00B35F44" w:rsidP="00C96D90">
      <w:pPr>
        <w:pStyle w:val="Code"/>
      </w:pPr>
      <w:r w:rsidRPr="00851208">
        <w:t>SpectraSuite Data File</w:t>
      </w:r>
    </w:p>
    <w:p w:rsidR="00B35F44" w:rsidRPr="00851208" w:rsidRDefault="00B35F44" w:rsidP="00C96D90">
      <w:pPr>
        <w:pStyle w:val="Code"/>
      </w:pPr>
      <w:r w:rsidRPr="00851208">
        <w:t>++++++++++++++++++++++++++++++++++++</w:t>
      </w:r>
    </w:p>
    <w:p w:rsidR="00B35F44" w:rsidRPr="00851208" w:rsidRDefault="00B35F44" w:rsidP="00C96D90">
      <w:pPr>
        <w:pStyle w:val="Code"/>
      </w:pPr>
      <w:r w:rsidRPr="00851208">
        <w:t>Date: Wed Sep 15 19:14:15 CEST 2010</w:t>
      </w:r>
    </w:p>
    <w:p w:rsidR="00B35F44" w:rsidRPr="00851208" w:rsidRDefault="00B35F44" w:rsidP="00C96D90">
      <w:pPr>
        <w:pStyle w:val="Code"/>
      </w:pPr>
      <w:r w:rsidRPr="00851208">
        <w:t>User: telerilevamento</w:t>
      </w:r>
    </w:p>
    <w:p w:rsidR="00B35F44" w:rsidRPr="00851208" w:rsidRDefault="00B35F44" w:rsidP="00C96D90">
      <w:pPr>
        <w:pStyle w:val="Code"/>
      </w:pPr>
      <w:r w:rsidRPr="00851208">
        <w:t>Dark Spectrum Present: No</w:t>
      </w:r>
    </w:p>
    <w:p w:rsidR="00B35F44" w:rsidRPr="00851208" w:rsidRDefault="00B35F44" w:rsidP="00C96D90">
      <w:pPr>
        <w:pStyle w:val="Code"/>
      </w:pPr>
      <w:r w:rsidRPr="00851208">
        <w:t>Reference Spectrum Present: No</w:t>
      </w:r>
    </w:p>
    <w:p w:rsidR="00B35F44" w:rsidRPr="00851208" w:rsidRDefault="00B35F44" w:rsidP="00C96D90">
      <w:pPr>
        <w:pStyle w:val="Code"/>
      </w:pPr>
      <w:r w:rsidRPr="00851208">
        <w:t>Number of Sampled Component Spectra: 1</w:t>
      </w:r>
    </w:p>
    <w:p w:rsidR="00B35F44" w:rsidRPr="00851208" w:rsidRDefault="00B35F44" w:rsidP="00C96D90">
      <w:pPr>
        <w:pStyle w:val="Code"/>
      </w:pPr>
      <w:r w:rsidRPr="00851208">
        <w:t>Spectrometers: HR4C1076</w:t>
      </w:r>
    </w:p>
    <w:p w:rsidR="00B35F44" w:rsidRPr="00851208" w:rsidRDefault="00B35F44" w:rsidP="00C96D90">
      <w:pPr>
        <w:pStyle w:val="Code"/>
      </w:pPr>
      <w:r w:rsidRPr="00851208">
        <w:t>Integration Time (usec): 1000000 (HR4C1076)</w:t>
      </w:r>
    </w:p>
    <w:p w:rsidR="00B35F44" w:rsidRPr="00851208" w:rsidRDefault="00B35F44" w:rsidP="00C96D90">
      <w:pPr>
        <w:pStyle w:val="Code"/>
      </w:pPr>
      <w:r w:rsidRPr="00851208">
        <w:t>Spectra Averaged: 10 (HR4C1076)</w:t>
      </w:r>
    </w:p>
    <w:p w:rsidR="00B35F44" w:rsidRPr="00851208" w:rsidRDefault="00B35F44" w:rsidP="00C96D90">
      <w:pPr>
        <w:pStyle w:val="Code"/>
      </w:pPr>
      <w:r w:rsidRPr="00851208">
        <w:t>Boxcar Smoothing: 0 (HR4C1076)</w:t>
      </w:r>
    </w:p>
    <w:p w:rsidR="00B35F44" w:rsidRPr="00851208" w:rsidRDefault="00B35F44" w:rsidP="00C96D90">
      <w:pPr>
        <w:pStyle w:val="Code"/>
      </w:pPr>
      <w:r w:rsidRPr="00851208">
        <w:t>Correct for Electrical Dark: No (HR4C1076)</w:t>
      </w:r>
    </w:p>
    <w:p w:rsidR="00B35F44" w:rsidRPr="00851208" w:rsidRDefault="00B35F44" w:rsidP="00C96D90">
      <w:pPr>
        <w:pStyle w:val="Code"/>
      </w:pPr>
      <w:r w:rsidRPr="00851208">
        <w:t>Strobe/Lamp Enabled: No (HR4C1076)</w:t>
      </w:r>
    </w:p>
    <w:p w:rsidR="00B35F44" w:rsidRPr="00851208" w:rsidRDefault="00B35F44" w:rsidP="00C96D90">
      <w:pPr>
        <w:pStyle w:val="Code"/>
      </w:pPr>
      <w:r w:rsidRPr="00851208">
        <w:t>Correct for Detector Non-linearity: No (HR4C1076)</w:t>
      </w:r>
    </w:p>
    <w:p w:rsidR="00B35F44" w:rsidRPr="00851208" w:rsidRDefault="00B35F44" w:rsidP="00C96D90">
      <w:pPr>
        <w:pStyle w:val="Code"/>
      </w:pPr>
      <w:r w:rsidRPr="00851208">
        <w:t>Correct for Stray Light: No (HR4C1076)</w:t>
      </w:r>
    </w:p>
    <w:p w:rsidR="00B35F44" w:rsidRPr="00851208" w:rsidRDefault="00B35F44" w:rsidP="00C96D90">
      <w:pPr>
        <w:pStyle w:val="Code"/>
      </w:pPr>
      <w:r w:rsidRPr="00851208">
        <w:t>Number of Pixels in Processed Spectrum: 3648</w:t>
      </w:r>
    </w:p>
    <w:p w:rsidR="00B35F44" w:rsidRPr="00851208" w:rsidRDefault="00B35F44" w:rsidP="00C96D90">
      <w:pPr>
        <w:pStyle w:val="Code"/>
      </w:pPr>
      <w:r w:rsidRPr="00851208">
        <w:t>&gt;&gt;&gt;&gt;&gt;Begin Processed Spectral Data&lt;&lt;&lt;&lt;&lt;</w:t>
      </w:r>
    </w:p>
    <w:p w:rsidR="00B35F44" w:rsidRPr="00851208" w:rsidRDefault="00B35F44" w:rsidP="00C96D90">
      <w:pPr>
        <w:pStyle w:val="Code"/>
      </w:pPr>
      <w:r w:rsidRPr="00851208">
        <w:t>Wavelength(nm); radiance(W*m-2*sr-1*nm-1)</w:t>
      </w:r>
    </w:p>
    <w:p w:rsidR="00B35F44" w:rsidRPr="00851208" w:rsidRDefault="00B35F44" w:rsidP="00C96D90">
      <w:pPr>
        <w:pStyle w:val="Code"/>
      </w:pPr>
      <w:r w:rsidRPr="00851208">
        <w:t>717.00000;0.17904775</w:t>
      </w:r>
    </w:p>
    <w:p w:rsidR="00B35F44" w:rsidRPr="00851208" w:rsidRDefault="00B35F44" w:rsidP="00C96D90">
      <w:pPr>
        <w:pStyle w:val="Code"/>
      </w:pPr>
      <w:r w:rsidRPr="00851208">
        <w:t>717.02000;0.17878146</w:t>
      </w:r>
    </w:p>
    <w:p w:rsidR="00B35F44" w:rsidRPr="00851208" w:rsidRDefault="00B35F44" w:rsidP="00C96D90">
      <w:pPr>
        <w:pStyle w:val="Code"/>
      </w:pPr>
      <w:r w:rsidRPr="00851208">
        <w:t>717.04000;0.17849983</w:t>
      </w:r>
    </w:p>
    <w:p w:rsidR="00B35F44" w:rsidRPr="00851208" w:rsidRDefault="00B35F44" w:rsidP="00C96D90">
      <w:pPr>
        <w:pStyle w:val="Code"/>
      </w:pPr>
      <w:r w:rsidRPr="00851208">
        <w:t>717.06000;0.17820124</w:t>
      </w:r>
    </w:p>
    <w:p w:rsidR="00B35F44" w:rsidRPr="00851208" w:rsidRDefault="00B35F44" w:rsidP="00C96D90">
      <w:pPr>
        <w:pStyle w:val="Code"/>
      </w:pPr>
      <w:r w:rsidRPr="00851208">
        <w:t>…</w:t>
      </w:r>
    </w:p>
    <w:p w:rsidR="00BA0289" w:rsidRDefault="00BA0289" w:rsidP="00BA0289">
      <w:pPr>
        <w:pStyle w:val="DocAction"/>
      </w:pPr>
      <w:r>
        <w:t>%%% If this is a standard, why is it defined by example when other standards are not? Is it to allow the User to identify these files for some purpose?</w:t>
      </w:r>
    </w:p>
    <w:p w:rsidR="00B35F44" w:rsidRDefault="00B35F44" w:rsidP="00EC5FA4">
      <w:pPr>
        <w:pStyle w:val="Body"/>
      </w:pPr>
      <w:r>
        <w:t xml:space="preserve">The expected file extension is </w:t>
      </w:r>
      <w:r w:rsidR="00851208">
        <w:t>.</w:t>
      </w:r>
      <w:r>
        <w:t>csv, although the files are not comma separated as such.</w:t>
      </w:r>
    </w:p>
    <w:p w:rsidR="00B35F44" w:rsidRDefault="00B35F44" w:rsidP="00EC5FA4">
      <w:pPr>
        <w:pStyle w:val="Body"/>
      </w:pPr>
      <w:r>
        <w:t>The instrument number is taken to be the last four numbers of the spectrometer name, e.g. 1076 in the above example. The time format is expected to be as in the above example, i.e. it is probably depending on the settings of the controlling/post-processing computer.</w:t>
      </w:r>
    </w:p>
    <w:p w:rsidR="0079332C" w:rsidRDefault="0079332C" w:rsidP="00D84FA6">
      <w:pPr>
        <w:pStyle w:val="Heading3"/>
      </w:pPr>
      <w:bookmarkStart w:id="594" w:name="_Toc355280377"/>
      <w:bookmarkStart w:id="595" w:name="_Toc355769314"/>
      <w:r>
        <w:t>HDF5 Files containing FGI goniometer measurements</w:t>
      </w:r>
      <w:bookmarkEnd w:id="594"/>
      <w:bookmarkEnd w:id="595"/>
    </w:p>
    <w:p w:rsidR="00EE466C" w:rsidRDefault="0079332C" w:rsidP="00EC5FA4">
      <w:pPr>
        <w:pStyle w:val="Body"/>
      </w:pPr>
      <w:r>
        <w:t xml:space="preserve">SPECCHIO is able to read HDF5 files </w:t>
      </w:r>
      <w:r w:rsidR="00C705A6">
        <w:t xml:space="preserve">that contain goniometer measurements carried out by the Finish Geodetic Institute (FGI). </w:t>
      </w:r>
      <w:r w:rsidR="00851208">
        <w:t xml:space="preserve">Specchio supports reading </w:t>
      </w:r>
      <w:r w:rsidR="00C705A6">
        <w:t xml:space="preserve">the newest data structure version with a coupled xml-file, containing all the metadata. But as this data structure version is still </w:t>
      </w:r>
      <w:r w:rsidR="00497214">
        <w:t>at</w:t>
      </w:r>
      <w:r w:rsidR="00C705A6">
        <w:t xml:space="preserve"> an experimental </w:t>
      </w:r>
      <w:r w:rsidR="00497214">
        <w:t>stage</w:t>
      </w:r>
      <w:r w:rsidR="00851208">
        <w:t xml:space="preserve"> </w:t>
      </w:r>
      <w:r w:rsidR="00851208" w:rsidRPr="00C51056">
        <w:rPr>
          <w:rStyle w:val="DocActionChar"/>
        </w:rPr>
        <w:t>(%%% Truly? Or just Specchio’s support of it?)</w:t>
      </w:r>
      <w:r w:rsidR="00C705A6">
        <w:t xml:space="preserve">, the insert is not fully </w:t>
      </w:r>
      <w:r w:rsidR="00FD3B94">
        <w:t xml:space="preserve">supported yet. </w:t>
      </w:r>
      <w:r w:rsidR="00C51056" w:rsidRPr="00C51056">
        <w:rPr>
          <w:rStyle w:val="DocActionChar"/>
        </w:rPr>
        <w:t>%%% What isn’t supported, exactly?</w:t>
      </w:r>
    </w:p>
    <w:p w:rsidR="00EE466C" w:rsidRDefault="00FD3B94" w:rsidP="002100B4">
      <w:pPr>
        <w:pStyle w:val="Body"/>
        <w:ind w:right="-568"/>
      </w:pPr>
      <w:r>
        <w:t>As there are more than one spectr</w:t>
      </w:r>
      <w:r w:rsidR="00C51056">
        <w:t>a</w:t>
      </w:r>
      <w:r>
        <w:t xml:space="preserve"> per file, each spectrum is saved separately. The name of each spectrum is constructed </w:t>
      </w:r>
      <w:r w:rsidR="00C51056">
        <w:t>from</w:t>
      </w:r>
      <w:r>
        <w:t xml:space="preserve"> the campaign name, the beam geometry (if HDRF or BRF), a data structure identifier and </w:t>
      </w:r>
      <w:r w:rsidR="00FB7375">
        <w:t xml:space="preserve">an </w:t>
      </w:r>
      <w:r>
        <w:t>auto numbered id</w:t>
      </w:r>
      <w:r w:rsidR="00FB7375">
        <w:t>entifier (e.</w:t>
      </w:r>
      <w:r w:rsidR="00497214">
        <w:t>g.</w:t>
      </w:r>
      <w:r w:rsidR="00FB7375">
        <w:t xml:space="preserve"> Snow7.HDRF.lib2.14</w:t>
      </w:r>
      <w:r>
        <w:t>).</w:t>
      </w:r>
    </w:p>
    <w:p w:rsidR="005D7D09" w:rsidRDefault="005D7D09" w:rsidP="00D84FA6">
      <w:pPr>
        <w:pStyle w:val="Heading3"/>
      </w:pPr>
      <w:bookmarkStart w:id="596" w:name="_Toc355280378"/>
      <w:bookmarkStart w:id="597" w:name="_Toc355769315"/>
      <w:bookmarkStart w:id="598" w:name="_Ref157236952"/>
      <w:bookmarkEnd w:id="535"/>
      <w:r>
        <w:t>Excel files</w:t>
      </w:r>
      <w:bookmarkEnd w:id="596"/>
      <w:bookmarkEnd w:id="597"/>
    </w:p>
    <w:p w:rsidR="00F268F7" w:rsidRDefault="00F268F7" w:rsidP="00F268F7">
      <w:pPr>
        <w:pStyle w:val="DocAction"/>
      </w:pPr>
      <w:r>
        <w:t>%%% Document this when a working version is available.</w:t>
      </w:r>
    </w:p>
    <w:p w:rsidR="00F268F7" w:rsidRPr="00F268F7" w:rsidRDefault="005D7D09" w:rsidP="00F268F7">
      <w:pPr>
        <w:pStyle w:val="DocAction"/>
      </w:pPr>
      <w:r>
        <w:t>%%%% XLS files are also supported. 30/4: see the XLS file in the vegetation example.</w:t>
      </w:r>
    </w:p>
    <w:p w:rsidR="005D7D09" w:rsidRPr="005D7D09" w:rsidRDefault="005D7D09" w:rsidP="005D7D09">
      <w:pPr>
        <w:pStyle w:val="DocAction"/>
        <w:rPr>
          <w:del w:id="599" w:author="Peter Roberts" w:date="2013-05-08T09:19:00Z"/>
        </w:rPr>
      </w:pPr>
      <w:del w:id="600" w:author="Peter Roberts" w:date="2013-05-08T09:19:00Z">
        <w:r>
          <w:delText>%%% Will it also load .CSV files, and can they be mixed with different Excel versions?</w:delText>
        </w:r>
      </w:del>
    </w:p>
    <w:p w:rsidR="005D7D09" w:rsidRDefault="005D7D09" w:rsidP="005D7D09">
      <w:pPr>
        <w:pStyle w:val="DocAction"/>
        <w:rPr>
          <w:ins w:id="601" w:author="Peter Roberts" w:date="2013-05-08T09:19:00Z"/>
        </w:rPr>
      </w:pPr>
      <w:ins w:id="602" w:author="Peter Roberts" w:date="2013-05-08T09:19:00Z">
        <w:r>
          <w:t xml:space="preserve">%%% </w:t>
        </w:r>
        <w:r w:rsidR="005E1014">
          <w:t>Loads only XLS files (no CSV, XLSX...) The first column is a list of wavelengths. Subsequent columns are one per spectrum. Table must be square.</w:t>
        </w:r>
        <w:r w:rsidR="00570F5B">
          <w:t xml:space="preserve"> All columns are read.</w:t>
        </w:r>
        <w:r w:rsidR="005E1014">
          <w:t xml:space="preserve"> First row is ignored as a header row. Can </w:t>
        </w:r>
      </w:ins>
      <w:r w:rsidR="0014777F">
        <w:t>you</w:t>
      </w:r>
      <w:ins w:id="603" w:author="Peter Roberts" w:date="2013-05-08T09:19:00Z">
        <w:r w:rsidR="005E1014">
          <w:t xml:space="preserve"> put two of these in a directory? How do spectra get named? What happens when you want to upload more spectra in this directory?</w:t>
        </w:r>
      </w:ins>
      <w:r w:rsidR="0014777F">
        <w:t xml:space="preserve"> </w:t>
      </w:r>
    </w:p>
    <w:p w:rsidR="00570F5B" w:rsidRPr="00570F5B" w:rsidRDefault="00570F5B" w:rsidP="00570F5B">
      <w:pPr>
        <w:pStyle w:val="DocAction"/>
        <w:rPr>
          <w:ins w:id="604" w:author="Peter Roberts" w:date="2013-05-08T09:19:00Z"/>
        </w:rPr>
      </w:pPr>
      <w:ins w:id="605" w:author="Peter Roberts" w:date="2013-05-08T09:19:00Z">
        <w:r>
          <w:t>%%% File format errors: not square, not numeric, wavelengths out of sequence, two in sub-dir?</w:t>
        </w:r>
      </w:ins>
    </w:p>
    <w:p w:rsidR="005D7D09" w:rsidRPr="00084655" w:rsidRDefault="005D7D09" w:rsidP="00D84FA6">
      <w:pPr>
        <w:pStyle w:val="Heading3"/>
      </w:pPr>
      <w:bookmarkStart w:id="606" w:name="_Toc355280379"/>
      <w:bookmarkStart w:id="607" w:name="_Toc355769316"/>
      <w:r w:rsidRPr="00084655">
        <w:t>TXT Space Formatted Text Files</w:t>
      </w:r>
      <w:bookmarkEnd w:id="606"/>
      <w:bookmarkEnd w:id="607"/>
    </w:p>
    <w:p w:rsidR="00F268F7" w:rsidRDefault="00F268F7" w:rsidP="00F268F7">
      <w:pPr>
        <w:pStyle w:val="Note"/>
      </w:pPr>
      <w:r>
        <w:t>Note</w:t>
      </w:r>
      <w:r>
        <w:tab/>
        <w:t>TXT files are deprecated, except in the case where Reference Panel calibrations are loaded as Spectra. Please use Excel file formatted Spectrum input instead.</w:t>
      </w:r>
    </w:p>
    <w:p w:rsidR="00B85C2C" w:rsidRDefault="00F268F7" w:rsidP="00B85C2C">
      <w:pPr>
        <w:pStyle w:val="Body"/>
      </w:pPr>
      <w:r>
        <w:t>TXT Spectrum files can be created or viewed with a text editor.</w:t>
      </w:r>
    </w:p>
    <w:p w:rsidR="00B85C2C" w:rsidRDefault="00F268F7" w:rsidP="00B85C2C">
      <w:pPr>
        <w:pStyle w:val="Bullet"/>
      </w:pPr>
      <w:r>
        <w:t>Each file can hold one or more Spectra.</w:t>
      </w:r>
    </w:p>
    <w:p w:rsidR="00B85C2C" w:rsidRDefault="00F268F7" w:rsidP="00B85C2C">
      <w:pPr>
        <w:pStyle w:val="Bullet"/>
      </w:pPr>
      <w:r>
        <w:t xml:space="preserve">Each line in the </w:t>
      </w:r>
      <w:r w:rsidR="00B85C2C">
        <w:t xml:space="preserve">text </w:t>
      </w:r>
      <w:r>
        <w:t xml:space="preserve">file holds the values for </w:t>
      </w:r>
      <w:r w:rsidR="00B85C2C">
        <w:t>each Spectrum for one wavelength.</w:t>
      </w:r>
    </w:p>
    <w:p w:rsidR="00B85C2C" w:rsidRPr="00B85C2C" w:rsidRDefault="00B85C2C" w:rsidP="00B85C2C">
      <w:pPr>
        <w:pStyle w:val="Bullet"/>
        <w:rPr>
          <w:rStyle w:val="DocActionChar"/>
          <w:i w:val="0"/>
          <w:color w:val="auto"/>
        </w:rPr>
      </w:pPr>
      <w:r>
        <w:t xml:space="preserve">Values in each line are space separated. Do not use Tabs. </w:t>
      </w:r>
      <w:r w:rsidRPr="00B85C2C">
        <w:rPr>
          <w:rStyle w:val="DocActionChar"/>
        </w:rPr>
        <w:t>%%% Is this true?</w:t>
      </w:r>
    </w:p>
    <w:p w:rsidR="00B85C2C" w:rsidRPr="00B85C2C" w:rsidRDefault="00B85C2C" w:rsidP="00B85C2C">
      <w:pPr>
        <w:pStyle w:val="Bullet"/>
        <w:rPr>
          <w:rStyle w:val="DocActionChar"/>
          <w:i w:val="0"/>
          <w:color w:val="auto"/>
        </w:rPr>
      </w:pPr>
      <w:r>
        <w:t xml:space="preserve">The first line of the file is a heading line. It’s values are used as the names of the Spectra when loaded. </w:t>
      </w:r>
      <w:r w:rsidRPr="00B85C2C">
        <w:rPr>
          <w:rStyle w:val="DocActionChar"/>
        </w:rPr>
        <w:t>%%% Is this true?</w:t>
      </w:r>
    </w:p>
    <w:p w:rsidR="00B85C2C" w:rsidRDefault="00B85C2C" w:rsidP="00B85C2C">
      <w:pPr>
        <w:pStyle w:val="Bullet"/>
      </w:pPr>
      <w:r>
        <w:t>All values on ubsequent line must be numeric.</w:t>
      </w:r>
    </w:p>
    <w:p w:rsidR="00B85C2C" w:rsidRDefault="00B85C2C" w:rsidP="00B85C2C">
      <w:pPr>
        <w:pStyle w:val="Bullet"/>
      </w:pPr>
      <w:r>
        <w:t>The first column is the wavelength. Subsequent columns are the Spectrum values for each Spectrum at that wavelength.</w:t>
      </w:r>
    </w:p>
    <w:p w:rsidR="005D7D09" w:rsidRPr="00BA0289" w:rsidRDefault="005D7D09" w:rsidP="00BA0289">
      <w:pPr>
        <w:pStyle w:val="DocAction"/>
      </w:pPr>
      <w:r>
        <w:t>%%% What happens if the format is not quite right? Test it.</w:t>
      </w:r>
    </w:p>
    <w:p w:rsidR="005D7D09" w:rsidRPr="00084655" w:rsidRDefault="00B85C2C" w:rsidP="00EC5FA4">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fron 350</w:t>
      </w:r>
      <w:r w:rsidRPr="00B85C2C">
        <w:rPr>
          <w:rFonts w:ascii="Times New Roman" w:hAnsi="Times New Roman"/>
        </w:rPr>
        <w:t>η</w:t>
      </w:r>
      <w:r w:rsidRPr="00B85C2C">
        <w:t>m</w:t>
      </w:r>
      <w:r>
        <w:t xml:space="preserve"> to 361</w:t>
      </w:r>
      <w:r w:rsidRPr="00B85C2C">
        <w:rPr>
          <w:rFonts w:ascii="Times New Roman" w:hAnsi="Times New Roman"/>
        </w:rPr>
        <w:t>η</w:t>
      </w:r>
      <w:r>
        <w:t>m.</w:t>
      </w:r>
    </w:p>
    <w:p w:rsidR="005D7D09" w:rsidRPr="00851208" w:rsidRDefault="005D7D09" w:rsidP="00C96D90">
      <w:pPr>
        <w:pStyle w:val="Code"/>
      </w:pPr>
      <w:r w:rsidRPr="00851208">
        <w:t xml:space="preserve">        wvl              mean_090499              mean_020599           </w:t>
      </w:r>
    </w:p>
    <w:p w:rsidR="005D7D09" w:rsidRPr="00851208" w:rsidRDefault="005D7D09" w:rsidP="00C96D90">
      <w:pPr>
        <w:pStyle w:val="Code"/>
      </w:pPr>
      <w:r w:rsidRPr="00851208">
        <w:t xml:space="preserve">      350.000                0.0246756                0.0229771         </w:t>
      </w:r>
    </w:p>
    <w:p w:rsidR="005D7D09" w:rsidRPr="00851208" w:rsidRDefault="005D7D09" w:rsidP="00C96D90">
      <w:pPr>
        <w:pStyle w:val="Code"/>
      </w:pPr>
      <w:r w:rsidRPr="00851208">
        <w:t xml:space="preserve">      351.000                0.0246917                0.0228430         </w:t>
      </w:r>
    </w:p>
    <w:p w:rsidR="005D7D09" w:rsidRPr="00851208" w:rsidRDefault="005D7D09" w:rsidP="00C96D90">
      <w:pPr>
        <w:pStyle w:val="Code"/>
      </w:pPr>
      <w:r w:rsidRPr="00851208">
        <w:t xml:space="preserve">      352.000                0.0247316                0.0229652         </w:t>
      </w:r>
    </w:p>
    <w:p w:rsidR="005D7D09" w:rsidRPr="00851208" w:rsidRDefault="005D7D09" w:rsidP="00C96D90">
      <w:pPr>
        <w:pStyle w:val="Code"/>
      </w:pPr>
      <w:r w:rsidRPr="00851208">
        <w:t xml:space="preserve">      353.000                0.0248502                0.0231014         </w:t>
      </w:r>
    </w:p>
    <w:p w:rsidR="005D7D09" w:rsidRPr="00851208" w:rsidRDefault="005D7D09" w:rsidP="00C96D90">
      <w:pPr>
        <w:pStyle w:val="Code"/>
      </w:pPr>
      <w:r w:rsidRPr="00851208">
        <w:t xml:space="preserve">      354.000                0.0250081                0.0232272         </w:t>
      </w:r>
    </w:p>
    <w:p w:rsidR="005D7D09" w:rsidRPr="00851208" w:rsidRDefault="005D7D09" w:rsidP="00C96D90">
      <w:pPr>
        <w:pStyle w:val="Code"/>
      </w:pPr>
      <w:r w:rsidRPr="00851208">
        <w:t xml:space="preserve">      355.000                0.0250736                0.0232273         </w:t>
      </w:r>
    </w:p>
    <w:p w:rsidR="005D7D09" w:rsidRPr="00851208" w:rsidRDefault="005D7D09" w:rsidP="00C96D90">
      <w:pPr>
        <w:pStyle w:val="Code"/>
      </w:pPr>
      <w:r w:rsidRPr="00851208">
        <w:t xml:space="preserve">      356.000                0.0249883                0.0233005         </w:t>
      </w:r>
    </w:p>
    <w:p w:rsidR="005D7D09" w:rsidRPr="00851208" w:rsidRDefault="005D7D09" w:rsidP="00C96D90">
      <w:pPr>
        <w:pStyle w:val="Code"/>
      </w:pPr>
      <w:r w:rsidRPr="00851208">
        <w:t xml:space="preserve">      357.000                0.0249174                0.0233962         </w:t>
      </w:r>
    </w:p>
    <w:p w:rsidR="005D7D09" w:rsidRPr="00851208" w:rsidRDefault="005D7D09" w:rsidP="00C96D90">
      <w:pPr>
        <w:pStyle w:val="Code"/>
      </w:pPr>
      <w:r w:rsidRPr="00851208">
        <w:t xml:space="preserve">      358.000                0.0250481                0.0234734         </w:t>
      </w:r>
    </w:p>
    <w:p w:rsidR="005D7D09" w:rsidRPr="00851208" w:rsidRDefault="005D7D09" w:rsidP="00C96D90">
      <w:pPr>
        <w:pStyle w:val="Code"/>
      </w:pPr>
      <w:r w:rsidRPr="00851208">
        <w:t xml:space="preserve">      359.000                0.0252141                0.0235376         </w:t>
      </w:r>
    </w:p>
    <w:p w:rsidR="005D7D09" w:rsidRPr="00851208" w:rsidRDefault="005D7D09" w:rsidP="00C96D90">
      <w:pPr>
        <w:pStyle w:val="Code"/>
      </w:pPr>
      <w:r w:rsidRPr="00851208">
        <w:t xml:space="preserve">      360.000                0.0253346                0.0236057         </w:t>
      </w:r>
    </w:p>
    <w:p w:rsidR="005D7D09" w:rsidRPr="00851208" w:rsidRDefault="005D7D09" w:rsidP="00C96D90">
      <w:pPr>
        <w:pStyle w:val="Code"/>
      </w:pPr>
      <w:r w:rsidRPr="00851208">
        <w:t xml:space="preserve">      361.000                0.0253806                0.0236832         </w:t>
      </w:r>
    </w:p>
    <w:p w:rsidR="00FE5251" w:rsidRDefault="00FE5251" w:rsidP="00BA3445">
      <w:pPr>
        <w:pStyle w:val="Heading2"/>
        <w:rPr>
          <w:ins w:id="608" w:author="Peter Roberts" w:date="2013-05-08T09:19:00Z"/>
        </w:rPr>
      </w:pPr>
      <w:bookmarkStart w:id="609" w:name="_Toc355769317"/>
      <w:ins w:id="610" w:author="Peter Roberts" w:date="2013-05-08T09:19:00Z">
        <w:r>
          <w:t>Loading additional Spectral Data</w:t>
        </w:r>
        <w:bookmarkEnd w:id="609"/>
      </w:ins>
    </w:p>
    <w:p w:rsidR="00FE5251" w:rsidRDefault="00FE5251" w:rsidP="00FE5251">
      <w:pPr>
        <w:pStyle w:val="Body"/>
      </w:pPr>
      <w:ins w:id="611" w:author="Peter Roberts" w:date="2013-05-08T09:19:00Z">
        <w:r>
          <w:t>If further spectral data becomes available for your Campaign, it is possible to conveniently add it to your existing Specchio Campaign.</w:t>
        </w:r>
      </w:ins>
    </w:p>
    <w:tbl>
      <w:tblPr>
        <w:tblStyle w:val="Instructions"/>
        <w:tblW w:w="8647" w:type="dxa"/>
        <w:tblLook w:val="04A0"/>
      </w:tblPr>
      <w:tblGrid>
        <w:gridCol w:w="8647"/>
      </w:tblGrid>
      <w:tr w:rsidR="00B85C2C" w:rsidTr="000C4344">
        <w:tc>
          <w:tcPr>
            <w:tcW w:w="8647" w:type="dxa"/>
          </w:tcPr>
          <w:p w:rsidR="000C4344" w:rsidRDefault="000C4344" w:rsidP="000C4344">
            <w:pPr>
              <w:pStyle w:val="Bullet"/>
              <w:ind w:left="459"/>
              <w:rPr>
                <w:ins w:id="612" w:author="Peter Roberts" w:date="2013-05-08T09:19:00Z"/>
              </w:rPr>
            </w:pPr>
            <w:ins w:id="613" w:author="Peter Roberts" w:date="2013-05-08T09:19:00Z">
              <w:r>
                <w:t>Add the new spectral data to the existing sub-directory structure from which you uploaded the original spectral data. Do not add any files other than Spectral data and ensure that all files within each sub-directory are the same file format. Do not change the file names of any of the original files. Do not change or rename the directories, but you may add new sub-directories.</w:t>
              </w:r>
            </w:ins>
          </w:p>
          <w:p w:rsidR="000C4344" w:rsidRDefault="000C4344" w:rsidP="000C4344">
            <w:pPr>
              <w:pStyle w:val="Bullet"/>
              <w:ind w:left="459"/>
              <w:rPr>
                <w:ins w:id="614" w:author="Peter Roberts" w:date="2013-05-08T09:19:00Z"/>
              </w:rPr>
            </w:pPr>
            <w:ins w:id="615" w:author="Peter Roberts" w:date="2013-05-08T09:19:00Z">
              <w:r>
                <w:t xml:space="preserve">Select </w:t>
              </w:r>
              <w:r w:rsidRPr="002574CB">
                <w:rPr>
                  <w:rStyle w:val="GUIWord"/>
                </w:rPr>
                <w:t>Data Input</w:t>
              </w:r>
              <w:r>
                <w:t xml:space="preserve"> and </w:t>
              </w:r>
              <w:r w:rsidRPr="002574CB">
                <w:rPr>
                  <w:rStyle w:val="GUIWord"/>
                </w:rPr>
                <w:t>Load campaign data</w:t>
              </w:r>
              <w:r>
                <w:t xml:space="preserve"> from the Specchio Main Window, as you did for the original upload.</w:t>
              </w:r>
            </w:ins>
          </w:p>
          <w:p w:rsidR="000C4344" w:rsidRDefault="000C4344" w:rsidP="000C4344">
            <w:pPr>
              <w:pStyle w:val="DocAction"/>
              <w:ind w:left="459"/>
              <w:rPr>
                <w:ins w:id="616" w:author="Peter Roberts" w:date="2013-05-08T09:19:00Z"/>
              </w:rPr>
            </w:pPr>
            <w:ins w:id="617" w:author="Peter Roberts" w:date="2013-05-08T09:19:00Z">
              <w:r>
                <w:t>%%% Add screen dump here.</w:t>
              </w:r>
            </w:ins>
          </w:p>
          <w:p w:rsidR="000C4344" w:rsidRDefault="000C4344" w:rsidP="000C4344">
            <w:pPr>
              <w:pStyle w:val="Bullet"/>
              <w:ind w:left="459"/>
            </w:pPr>
            <w:ins w:id="618"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0C4344" w:rsidRDefault="000C4344" w:rsidP="000C4344">
            <w:pPr>
              <w:pStyle w:val="Bullet"/>
              <w:ind w:left="459"/>
              <w:rPr>
                <w:ins w:id="619" w:author="Peter Roberts" w:date="2013-05-08T09:19:00Z"/>
              </w:rPr>
            </w:pPr>
            <w:ins w:id="620" w:author="Peter Roberts" w:date="2013-05-08T09:19:00Z">
              <w:r w:rsidRPr="005E1014">
                <w:rPr>
                  <w:rStyle w:val="DocActionChar"/>
                </w:rPr>
                <w:t>%%%</w:t>
              </w:r>
              <w:r>
                <w:t xml:space="preserve"> From the drop-down list of </w:t>
              </w:r>
              <w:r w:rsidRPr="005E1014">
                <w:rPr>
                  <w:rStyle w:val="DocActionChar"/>
                </w:rPr>
                <w:t>%%%</w:t>
              </w:r>
              <w:r>
                <w:t xml:space="preserve"> select the pathname which applies to your computer. </w:t>
              </w:r>
              <w:r w:rsidRPr="005E1014">
                <w:rPr>
                  <w:rStyle w:val="DocActionChar"/>
                </w:rPr>
                <w:t>%%% When does it populate the list?</w:t>
              </w:r>
            </w:ins>
          </w:p>
          <w:p w:rsidR="00B85C2C" w:rsidRDefault="000C4344" w:rsidP="000C4344">
            <w:pPr>
              <w:pStyle w:val="Bullet"/>
              <w:ind w:left="459"/>
            </w:pPr>
            <w:ins w:id="621" w:author="Peter Roberts" w:date="2013-05-08T09:19:00Z">
              <w:r>
                <w:t>C</w:t>
              </w:r>
              <w:r w:rsidRPr="00084655">
                <w:t xml:space="preserve">lick the </w:t>
              </w:r>
              <w:r w:rsidRPr="007362C3">
                <w:rPr>
                  <w:rStyle w:val="ActionButton"/>
                </w:rPr>
                <w:t xml:space="preserve"> </w:t>
              </w:r>
              <w:r w:rsidRPr="002574CB">
                <w:rPr>
                  <w:rStyle w:val="ActionButton"/>
                </w:rPr>
                <w:t>Load</w:t>
              </w:r>
              <w:r>
                <w:rPr>
                  <w:rStyle w:val="ActionButton"/>
                </w:rPr>
                <w:t xml:space="preserve"> </w:t>
              </w:r>
              <w:r w:rsidRPr="007362C3">
                <w:t xml:space="preserve"> </w:t>
              </w:r>
              <w:r w:rsidRPr="00084655">
                <w:t xml:space="preserve">button. The loading progress is shown in the </w:t>
              </w:r>
              <w:r>
                <w:t xml:space="preserve">left panel of the </w:t>
              </w:r>
              <w:r w:rsidRPr="00084655">
                <w:t>Main Window. A message box will appear once all data</w:t>
              </w:r>
              <w:r>
                <w:t xml:space="preserve"> has been loaded to the system. Do not perform other operations on this Campaign until the load has completed. Click </w:t>
              </w:r>
              <w:r w:rsidRPr="005E1014">
                <w:rPr>
                  <w:rStyle w:val="ActionButton"/>
                </w:rPr>
                <w:t> OK </w:t>
              </w:r>
              <w:r>
                <w:t xml:space="preserve"> to clear the message box.</w:t>
              </w:r>
            </w:ins>
          </w:p>
        </w:tc>
      </w:tr>
    </w:tbl>
    <w:p w:rsidR="00FE5251" w:rsidRDefault="00FE5251" w:rsidP="00FE5251">
      <w:pPr>
        <w:pStyle w:val="Heading3"/>
        <w:rPr>
          <w:ins w:id="622" w:author="Peter Roberts" w:date="2013-05-08T09:19:00Z"/>
        </w:rPr>
      </w:pPr>
      <w:bookmarkStart w:id="623" w:name="_Toc355769318"/>
      <w:ins w:id="624" w:author="Peter Roberts" w:date="2013-05-08T09:19:00Z">
        <w:r>
          <w:t>Uploading Additional Spectral Data from a Second Computer</w:t>
        </w:r>
        <w:bookmarkEnd w:id="623"/>
      </w:ins>
    </w:p>
    <w:p w:rsidR="00C20C86" w:rsidRPr="00C20C86" w:rsidRDefault="00C20C86" w:rsidP="00C20C86">
      <w:pPr>
        <w:pStyle w:val="Body"/>
        <w:rPr>
          <w:ins w:id="625" w:author="Peter Roberts" w:date="2013-05-08T09:19:00Z"/>
        </w:rPr>
      </w:pPr>
      <w:ins w:id="626" w:author="Peter Roberts" w:date="2013-05-08T09:19:00Z">
        <w:r>
          <w:t xml:space="preserve">Spectral data may be uploaded from multiple computers. </w:t>
        </w:r>
        <w:r w:rsidRPr="00C20C86">
          <w:rPr>
            <w:rStyle w:val="DocActionChar"/>
          </w:rPr>
          <w:t>To do this... %%%</w:t>
        </w:r>
      </w:ins>
    </w:p>
    <w:p w:rsidR="00EC5FA4" w:rsidRDefault="00FE5251" w:rsidP="00BA3445">
      <w:pPr>
        <w:pStyle w:val="Heading2"/>
      </w:pPr>
      <w:bookmarkStart w:id="627" w:name="_Toc355769319"/>
      <w:ins w:id="628" w:author="Peter Roberts" w:date="2013-05-08T09:19:00Z">
        <w:r>
          <w:t xml:space="preserve">Adding </w:t>
        </w:r>
      </w:ins>
      <w:bookmarkStart w:id="629" w:name="_Toc355280380"/>
      <w:r w:rsidR="00EC5FA4">
        <w:t>Add Target – Reference Links</w:t>
      </w:r>
      <w:bookmarkEnd w:id="627"/>
      <w:bookmarkEnd w:id="629"/>
    </w:p>
    <w:p w:rsidR="00EC5FA4" w:rsidRPr="00EC5FA4" w:rsidRDefault="00EC5FA4" w:rsidP="00EC5FA4">
      <w:pPr>
        <w:pStyle w:val="DocAction"/>
      </w:pPr>
      <w:r>
        <w:t xml:space="preserve">%%% This is now under Special Functions on the menu on the Main Window. </w:t>
      </w:r>
      <w:del w:id="630" w:author="Peter Roberts" w:date="2013-05-08T09:19:00Z">
        <w:r>
          <w:delText>Check it out when the server comes back up.</w:delText>
        </w:r>
      </w:del>
      <w:ins w:id="631" w:author="Peter Roberts" w:date="2013-05-08T09:19:00Z">
        <w:r w:rsidR="00FE5251">
          <w:t>It gets a 500 error!</w:t>
        </w:r>
      </w:ins>
    </w:p>
    <w:p w:rsidR="002A0FFE" w:rsidRPr="00084655" w:rsidRDefault="00DD57E2" w:rsidP="00BA3445">
      <w:pPr>
        <w:pStyle w:val="Heading2"/>
      </w:pPr>
      <w:bookmarkStart w:id="632" w:name="_Toc355280381"/>
      <w:bookmarkStart w:id="633" w:name="_Toc355769320"/>
      <w:ins w:id="634" w:author="Peter" w:date="2013-05-08T09:19:00Z">
        <w:r>
          <w:t xml:space="preserve">Displaying and </w:t>
        </w:r>
      </w:ins>
      <w:r w:rsidR="002A0FFE" w:rsidRPr="00084655">
        <w:t>Editing Metadata</w:t>
      </w:r>
      <w:bookmarkEnd w:id="598"/>
      <w:bookmarkEnd w:id="632"/>
      <w:bookmarkEnd w:id="633"/>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2175E1" w:rsidRPr="002175E1">
          <w:rPr>
            <w:rStyle w:val="CrossReference"/>
          </w:rPr>
          <w:t>3.10</w:t>
        </w:r>
      </w:fldSimple>
      <w:r w:rsidR="0003650F" w:rsidRPr="0003650F">
        <w:rPr>
          <w:rStyle w:val="CrossReference"/>
        </w:rPr>
        <w:t xml:space="preserve"> </w:t>
      </w:r>
      <w:fldSimple w:instr=" REF _Ref354072822 \h  \* MERGEFORMAT ">
        <w:r w:rsidR="002175E1" w:rsidRPr="002175E1">
          <w:rPr>
            <w:rStyle w:val="CrossReference"/>
          </w:rPr>
          <w:t>Metadata</w:t>
        </w:r>
      </w:fldSimple>
      <w:r w:rsidR="0003650F">
        <w:t xml:space="preserve"> for detailed information about Metadata stored by Specchio.</w:t>
      </w:r>
    </w:p>
    <w:p w:rsidR="00DD57E2" w:rsidRDefault="00DD57E2" w:rsidP="00A7583F">
      <w:pPr>
        <w:pStyle w:val="Body"/>
        <w:rPr>
          <w:ins w:id="635" w:author="Peter" w:date="2013-05-08T09:19:00Z"/>
        </w:rPr>
      </w:pPr>
      <w:ins w:id="636" w:author="Peter" w:date="2013-05-08T09:19:00Z">
        <w:r>
          <w:t>Metadata is displayed using Specchio’s Metadata editor.</w:t>
        </w:r>
      </w:ins>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p w:rsidR="00BC1169" w:rsidRPr="00084655" w:rsidRDefault="00BC1169" w:rsidP="00EB49E0">
      <w:pPr>
        <w:pStyle w:val="Figure"/>
      </w:pPr>
      <w:r w:rsidRPr="00A83169">
        <w:rPr>
          <w:lang w:val="en-AU"/>
        </w:rPr>
        <w:drawing>
          <wp:inline distT="0" distB="0" distL="0" distR="0">
            <wp:extent cx="5574665" cy="4107815"/>
            <wp:effectExtent l="25400" t="0" r="0" b="0"/>
            <wp:docPr id="1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5574665" cy="4107815"/>
                    </a:xfrm>
                    <a:prstGeom prst="rect">
                      <a:avLst/>
                    </a:prstGeom>
                    <a:noFill/>
                    <a:ln w="9525">
                      <a:noFill/>
                      <a:miter lim="800000"/>
                      <a:headEnd/>
                      <a:tailEnd/>
                    </a:ln>
                  </pic:spPr>
                </pic:pic>
              </a:graphicData>
            </a:graphic>
          </wp:inline>
        </w:drawing>
      </w:r>
    </w:p>
    <w:p w:rsidR="00BC1169" w:rsidRDefault="00BC1169" w:rsidP="00EB49E0">
      <w:pPr>
        <w:pStyle w:val="Caption"/>
      </w:pPr>
      <w:bookmarkStart w:id="637" w:name="_Ref153623337"/>
      <w:r w:rsidRPr="00084655">
        <w:t xml:space="preserve">Figure </w:t>
      </w:r>
      <w:fldSimple w:instr=" SEQ Figure \* ARABIC ">
        <w:r w:rsidR="002175E1">
          <w:rPr>
            <w:noProof/>
          </w:rPr>
          <w:t>28</w:t>
        </w:r>
      </w:fldSimple>
      <w:bookmarkEnd w:id="637"/>
      <w:r w:rsidRPr="00084655">
        <w:t xml:space="preserve">: Metadata </w:t>
      </w:r>
      <w:r w:rsidR="0049064B">
        <w:t>E</w:t>
      </w:r>
      <w:r w:rsidRPr="00084655">
        <w:t xml:space="preserve">ditor showing the </w:t>
      </w:r>
      <w:r w:rsidR="0049064B">
        <w:t>C</w:t>
      </w:r>
      <w:r w:rsidRPr="00084655">
        <w:t>ampaign tab</w:t>
      </w:r>
    </w:p>
    <w:p w:rsidR="006B60CC" w:rsidRDefault="006B60CC" w:rsidP="00A7583F">
      <w:pPr>
        <w:pStyle w:val="DocAction"/>
      </w:pPr>
      <w:r>
        <w:t>%%% Missing in this app are: Current Campaign Selector, Highlight mandatory fields, Highlight shared fields, Show quality compliance tree. Are they no longer relevant?</w:t>
      </w:r>
      <w:r w:rsidR="00E92E2C">
        <w:t xml:space="preserve"> %%%% These are not currently implemented</w:t>
      </w:r>
      <w:r w:rsidR="005D455F">
        <w:t xml:space="preserve"> in V3</w:t>
      </w:r>
      <w:r w:rsidR="00E92E2C">
        <w:t>.</w:t>
      </w:r>
    </w:p>
    <w:p w:rsidR="00204DEB" w:rsidRDefault="00204DEB" w:rsidP="00EB49E0">
      <w:pPr>
        <w:pStyle w:val="Figure"/>
      </w:pPr>
      <w:r>
        <w:rPr>
          <w:lang w:val="en-AU"/>
        </w:rPr>
        <w:drawing>
          <wp:inline distT="0" distB="0" distL="0" distR="0">
            <wp:extent cx="5580380" cy="3807600"/>
            <wp:effectExtent l="19050" t="0" r="127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580380" cy="3807600"/>
                    </a:xfrm>
                    <a:prstGeom prst="rect">
                      <a:avLst/>
                    </a:prstGeom>
                    <a:noFill/>
                    <a:ln w="9525">
                      <a:noFill/>
                      <a:miter lim="800000"/>
                      <a:headEnd/>
                      <a:tailEnd/>
                    </a:ln>
                  </pic:spPr>
                </pic:pic>
              </a:graphicData>
            </a:graphic>
          </wp:inline>
        </w:drawing>
      </w:r>
    </w:p>
    <w:p w:rsidR="00204DEB" w:rsidRDefault="00204DEB" w:rsidP="00EB49E0">
      <w:pPr>
        <w:pStyle w:val="Caption"/>
      </w:pPr>
      <w:r w:rsidRPr="00084655">
        <w:t xml:space="preserve">Figure </w:t>
      </w:r>
      <w:fldSimple w:instr=" SEQ Figure \* ARABIC ">
        <w:r w:rsidR="002175E1">
          <w:rPr>
            <w:noProof/>
          </w:rPr>
          <w:t>29</w:t>
        </w:r>
      </w:fldSimple>
      <w:r w:rsidRPr="00084655">
        <w:t xml:space="preserve">: Metadata editor </w:t>
      </w:r>
      <w:r>
        <w:t>dialog</w:t>
      </w:r>
    </w:p>
    <w:p w:rsidR="0049064B" w:rsidRDefault="0049064B" w:rsidP="0049064B">
      <w:pPr>
        <w:pStyle w:val="DocAction"/>
      </w:pPr>
      <w:r>
        <w:t>%%% Update to current app’s initial editing window and highlight with items listed here.</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Change w:id="638" w:author="Peter" w:date="2013-05-08T09:19:00Z">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PrChange>
      </w:tblPr>
      <w:tblGrid>
        <w:gridCol w:w="2149"/>
        <w:gridCol w:w="6605"/>
        <w:tblGridChange w:id="639">
          <w:tblGrid>
            <w:gridCol w:w="817"/>
            <w:gridCol w:w="1301"/>
            <w:gridCol w:w="848"/>
            <w:gridCol w:w="5788"/>
            <w:gridCol w:w="817"/>
          </w:tblGrid>
        </w:tblGridChange>
      </w:tblGrid>
      <w:tr w:rsidR="00C20C86" w:rsidRPr="00C20C86" w:rsidTr="00D04BE3">
        <w:trPr>
          <w:cantSplit/>
          <w:trPrChange w:id="640" w:author="Peter" w:date="2013-05-08T09:19:00Z">
            <w:trPr>
              <w:gridAfter w:val="0"/>
              <w:cantSplit/>
            </w:trPr>
          </w:trPrChange>
        </w:trPr>
        <w:tc>
          <w:tcPr>
            <w:tcW w:w="0" w:type="auto"/>
            <w:tcPrChange w:id="641" w:author="Peter" w:date="2013-05-08T09:19:00Z">
              <w:tcPr>
                <w:tcW w:w="0" w:type="auto"/>
                <w:gridSpan w:val="2"/>
              </w:tcPr>
            </w:tcPrChange>
          </w:tcPr>
          <w:p w:rsidR="00C20C86" w:rsidRPr="00C20C86" w:rsidRDefault="00C20C86" w:rsidP="00587DC2">
            <w:pPr>
              <w:pStyle w:val="HangingIndent"/>
              <w:ind w:left="0" w:firstLine="0"/>
            </w:pPr>
            <w:r w:rsidRPr="00C20C86">
              <w:t xml:space="preserve">Campaign Tree Navigator   </w:t>
            </w:r>
          </w:p>
        </w:tc>
        <w:tc>
          <w:tcPr>
            <w:tcW w:w="0" w:type="auto"/>
            <w:tcPrChange w:id="642" w:author="Peter" w:date="2013-05-08T09:19:00Z">
              <w:tcPr>
                <w:tcW w:w="0" w:type="auto"/>
                <w:gridSpan w:val="2"/>
              </w:tcPr>
            </w:tcPrChange>
          </w:tcPr>
          <w:p w:rsidR="00C20C86" w:rsidRPr="00C20C86" w:rsidRDefault="00C20C86" w:rsidP="00587DC2">
            <w:pPr>
              <w:pStyle w:val="HangingIndent"/>
              <w:ind w:left="0" w:firstLine="0"/>
            </w:pPr>
            <w:r w:rsidRPr="00C20C86">
              <w:t xml:space="preserve">Shows the Campaigns present in the data base and allows selecting of Campaigns, sub-trees and Spectra. </w:t>
            </w:r>
          </w:p>
        </w:tc>
      </w:tr>
      <w:tr w:rsidR="00C20C86" w:rsidRPr="00C20C86" w:rsidTr="00D04BE3">
        <w:trPr>
          <w:cantSplit/>
          <w:trPrChange w:id="643" w:author="Peter" w:date="2013-05-08T09:19:00Z">
            <w:trPr>
              <w:gridAfter w:val="0"/>
              <w:cantSplit/>
            </w:trPr>
          </w:trPrChange>
        </w:trPr>
        <w:tc>
          <w:tcPr>
            <w:tcW w:w="0" w:type="auto"/>
            <w:tcPrChange w:id="644" w:author="Peter" w:date="2013-05-08T09:19:00Z">
              <w:tcPr>
                <w:tcW w:w="0" w:type="auto"/>
                <w:gridSpan w:val="2"/>
              </w:tcPr>
            </w:tcPrChange>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Change w:id="645" w:author="Peter" w:date="2013-05-08T09:19:00Z">
              <w:tcPr>
                <w:tcW w:w="0" w:type="auto"/>
                <w:gridSpan w:val="2"/>
              </w:tcPr>
            </w:tcPrChange>
          </w:tcPr>
          <w:p w:rsidR="00C20C86" w:rsidRPr="00C20C86" w:rsidRDefault="00C20C86" w:rsidP="00587DC2">
            <w:pPr>
              <w:pStyle w:val="HangingIndent"/>
              <w:ind w:left="0" w:firstLine="0"/>
            </w:pPr>
            <w:r w:rsidRPr="00C20C86">
              <w:t>Select the sort order to use for Spectra in the left hand Campaign navigation window.</w:t>
            </w:r>
          </w:p>
        </w:tc>
      </w:tr>
      <w:tr w:rsidR="00C20C86" w:rsidRPr="00C20C86" w:rsidTr="00C20C86">
        <w:trPr>
          <w:cantSplit/>
        </w:trPr>
        <w:tc>
          <w:tcPr>
            <w:tcW w:w="0" w:type="auto"/>
          </w:tcPr>
          <w:p w:rsidR="00C20C86" w:rsidRPr="00C20C86" w:rsidRDefault="00D04BE3" w:rsidP="00587DC2">
            <w:pPr>
              <w:pStyle w:val="HangingIndent"/>
              <w:ind w:left="0" w:firstLine="0"/>
            </w:pPr>
            <w:ins w:id="646" w:author="Peter" w:date="2013-05-08T09:19:00Z">
              <w:r>
                <w:rPr>
                  <w:rStyle w:val="ActionButton"/>
                </w:rPr>
                <w:t> </w:t>
              </w:r>
            </w:ins>
            <w:r w:rsidR="00C20C86" w:rsidRPr="00C20C86">
              <w:rPr>
                <w:rStyle w:val="ActionButton"/>
              </w:rPr>
              <w:t>Refresh</w:t>
            </w:r>
            <w:ins w:id="647"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20C86" w:rsidRPr="00C20C86" w:rsidTr="00C20C86">
        <w:trPr>
          <w:cantSplit/>
        </w:trPr>
        <w:tc>
          <w:tcPr>
            <w:tcW w:w="0" w:type="auto"/>
          </w:tcPr>
          <w:p w:rsidR="00C20C86" w:rsidRPr="00C20C86" w:rsidRDefault="00D04BE3" w:rsidP="00587DC2">
            <w:pPr>
              <w:pStyle w:val="HangingIndent"/>
              <w:ind w:left="0" w:firstLine="0"/>
            </w:pPr>
            <w:ins w:id="648" w:author="Peter" w:date="2013-05-08T09:19:00Z">
              <w:r>
                <w:rPr>
                  <w:rStyle w:val="ActionButton"/>
                </w:rPr>
                <w:t> </w:t>
              </w:r>
            </w:ins>
            <w:r w:rsidR="00C20C86" w:rsidRPr="00C20C86">
              <w:rPr>
                <w:rStyle w:val="ActionButton"/>
              </w:rPr>
              <w:t>Update</w:t>
            </w:r>
            <w:ins w:id="649"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20C86" w:rsidRPr="00C20C86" w:rsidTr="00C20C86">
        <w:trPr>
          <w:cantSplit/>
        </w:trPr>
        <w:tc>
          <w:tcPr>
            <w:tcW w:w="0" w:type="auto"/>
          </w:tcPr>
          <w:p w:rsidR="00C20C86" w:rsidRPr="00C20C86" w:rsidRDefault="00D04BE3" w:rsidP="00587DC2">
            <w:pPr>
              <w:pStyle w:val="HangingIndent"/>
              <w:ind w:left="0" w:firstLine="0"/>
            </w:pPr>
            <w:ins w:id="650" w:author="Peter" w:date="2013-05-08T09:19:00Z">
              <w:r>
                <w:rPr>
                  <w:rStyle w:val="ActionButton"/>
                </w:rPr>
                <w:t> </w:t>
              </w:r>
            </w:ins>
            <w:r w:rsidR="00C20C86" w:rsidRPr="00C20C86">
              <w:rPr>
                <w:rStyle w:val="ActionButton"/>
              </w:rPr>
              <w:t>Reset</w:t>
            </w:r>
            <w:ins w:id="651"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20C86" w:rsidRPr="00C20C86" w:rsidTr="00D04BE3">
        <w:trPr>
          <w:cantSplit/>
          <w:trPrChange w:id="652" w:author="Peter" w:date="2013-05-08T09:19:00Z">
            <w:trPr>
              <w:gridAfter w:val="0"/>
              <w:cantSplit/>
            </w:trPr>
          </w:trPrChange>
        </w:trPr>
        <w:tc>
          <w:tcPr>
            <w:tcW w:w="0" w:type="auto"/>
            <w:tcPrChange w:id="653" w:author="Peter" w:date="2013-05-08T09:19:00Z">
              <w:tcPr>
                <w:tcW w:w="0" w:type="auto"/>
                <w:gridSpan w:val="2"/>
              </w:tcPr>
            </w:tcPrChange>
          </w:tcPr>
          <w:p w:rsidR="00C20C86" w:rsidRPr="00C20C86" w:rsidRDefault="00C20C86" w:rsidP="00587DC2">
            <w:pPr>
              <w:pStyle w:val="HangingIndent"/>
              <w:ind w:left="0" w:firstLine="0"/>
            </w:pPr>
            <w:r w:rsidRPr="00C20C86">
              <w:t xml:space="preserve">Metadata selection tab   </w:t>
            </w:r>
          </w:p>
        </w:tc>
        <w:tc>
          <w:tcPr>
            <w:tcW w:w="0" w:type="auto"/>
            <w:tcPrChange w:id="654" w:author="Peter" w:date="2013-05-08T09:19:00Z">
              <w:tcPr>
                <w:tcW w:w="0" w:type="auto"/>
                <w:gridSpan w:val="2"/>
              </w:tcPr>
            </w:tcPrChange>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20C86" w:rsidRPr="00C20C86" w:rsidTr="00D04BE3">
        <w:trPr>
          <w:cantSplit/>
          <w:trPrChange w:id="655" w:author="Peter" w:date="2013-05-08T09:19:00Z">
            <w:trPr>
              <w:gridAfter w:val="0"/>
              <w:cantSplit/>
            </w:trPr>
          </w:trPrChange>
        </w:trPr>
        <w:tc>
          <w:tcPr>
            <w:tcW w:w="0" w:type="auto"/>
            <w:tcPrChange w:id="656" w:author="Peter" w:date="2013-05-08T09:19:00Z">
              <w:tcPr>
                <w:tcW w:w="0" w:type="auto"/>
                <w:gridSpan w:val="2"/>
              </w:tcPr>
            </w:tcPrChange>
          </w:tcPr>
          <w:p w:rsidR="00C20C86" w:rsidRPr="00C20C86" w:rsidRDefault="00C20C86" w:rsidP="00587DC2">
            <w:pPr>
              <w:pStyle w:val="HangingIndent"/>
              <w:ind w:left="0" w:firstLine="0"/>
            </w:pPr>
            <w:r w:rsidRPr="00C20C86">
              <w:t xml:space="preserve">Metadata display area   </w:t>
            </w:r>
          </w:p>
        </w:tc>
        <w:tc>
          <w:tcPr>
            <w:tcW w:w="0" w:type="auto"/>
            <w:tcPrChange w:id="657" w:author="Peter" w:date="2013-05-08T09:19:00Z">
              <w:tcPr>
                <w:tcW w:w="0" w:type="auto"/>
                <w:gridSpan w:val="2"/>
              </w:tcPr>
            </w:tcPrChange>
          </w:tcPr>
          <w:p w:rsidR="00C20C86" w:rsidRPr="00C20C86" w:rsidRDefault="00C20C86" w:rsidP="00587DC2">
            <w:pPr>
              <w:pStyle w:val="HangingIndent"/>
              <w:ind w:left="0" w:firstLine="0"/>
            </w:pPr>
            <w:r w:rsidRPr="00C20C86">
              <w:t>This will show the Metadata selected by the Metadata selection tab.</w:t>
            </w:r>
          </w:p>
        </w:tc>
      </w:tr>
      <w:tr w:rsidR="00C20C86" w:rsidRPr="00C20C86" w:rsidTr="00D04BE3">
        <w:trPr>
          <w:cantSplit/>
          <w:trPrChange w:id="658" w:author="Peter" w:date="2013-05-08T09:19:00Z">
            <w:trPr>
              <w:gridAfter w:val="0"/>
              <w:cantSplit/>
            </w:trPr>
          </w:trPrChange>
        </w:trPr>
        <w:tc>
          <w:tcPr>
            <w:tcW w:w="0" w:type="auto"/>
            <w:tcPrChange w:id="659" w:author="Peter" w:date="2013-05-08T09:19:00Z">
              <w:tcPr>
                <w:tcW w:w="0" w:type="auto"/>
                <w:gridSpan w:val="2"/>
              </w:tcPr>
            </w:tcPrChange>
          </w:tcPr>
          <w:p w:rsidR="00C20C86" w:rsidRPr="00C20C86" w:rsidRDefault="00C20C86" w:rsidP="00587DC2">
            <w:pPr>
              <w:pStyle w:val="HangingIndent"/>
              <w:ind w:left="0" w:firstLine="0"/>
            </w:pPr>
            <w:r w:rsidRPr="00C20C86">
              <w:t xml:space="preserve">Spectrum Metadata selection area   </w:t>
            </w:r>
          </w:p>
        </w:tc>
        <w:tc>
          <w:tcPr>
            <w:tcW w:w="0" w:type="auto"/>
            <w:tcPrChange w:id="660" w:author="Peter" w:date="2013-05-08T09:19:00Z">
              <w:tcPr>
                <w:tcW w:w="0" w:type="auto"/>
                <w:gridSpan w:val="2"/>
              </w:tcPr>
            </w:tcPrChange>
          </w:tcPr>
          <w:p w:rsidR="00C20C86" w:rsidRPr="00C20C86" w:rsidRDefault="00C20C86" w:rsidP="00587DC2">
            <w:pPr>
              <w:pStyle w:val="HangingIndent"/>
              <w:ind w:left="0" w:firstLine="0"/>
            </w:pPr>
            <w:r w:rsidRPr="00C20C86">
              <w:t>Click on these checkboxes to display or suppress the various groups of Spectrum Metadata.</w:t>
            </w:r>
          </w:p>
        </w:tc>
      </w:tr>
    </w:tbl>
    <w:p w:rsidR="00016B67" w:rsidRDefault="00016B67" w:rsidP="00A7583F">
      <w:pPr>
        <w:pStyle w:val="Body"/>
        <w:rPr>
          <w:del w:id="661" w:author="Peter" w:date="2013-05-08T09:19:00Z"/>
        </w:rPr>
      </w:pPr>
      <w:r>
        <w:t xml:space="preserve">In this editor, whenever changes are made to any Metadata entries, they are saved in an action list. They are not written immediately to the database. When the </w:t>
      </w:r>
      <w:ins w:id="662" w:author="Peter" w:date="2013-05-08T09:19:00Z">
        <w:r w:rsidR="00DD57E2" w:rsidRPr="00DD57E2">
          <w:rPr>
            <w:rStyle w:val="ActionButton"/>
          </w:rPr>
          <w:t> </w:t>
        </w:r>
      </w:ins>
      <w:r w:rsidR="0059520E" w:rsidRPr="0059520E">
        <w:rPr>
          <w:rStyle w:val="ActionButton"/>
          <w:rPrChange w:id="663" w:author="Peter" w:date="2013-05-08T09:19:00Z">
            <w:rPr>
              <w:i/>
              <w:color w:val="FF0000"/>
            </w:rPr>
          </w:rPrChange>
        </w:rPr>
        <w:t>Update</w:t>
      </w:r>
      <w:ins w:id="664" w:author="Peter" w:date="2013-05-08T09:19:00Z">
        <w:r w:rsidR="00DD57E2" w:rsidRPr="00DD57E2">
          <w:rPr>
            <w:rStyle w:val="ActionButton"/>
          </w:rPr>
          <w:t> </w:t>
        </w:r>
      </w:ins>
      <w:r>
        <w:t xml:space="preserve"> button is clicked, the action list is processed and the database is updated.</w:t>
      </w:r>
      <w:ins w:id="665" w:author="Peter" w:date="2013-05-08T09:19:00Z">
        <w:r w:rsidR="00DD57E2">
          <w:t xml:space="preserve"> </w:t>
        </w:r>
      </w:ins>
    </w:p>
    <w:p w:rsidR="000758C5" w:rsidRDefault="000758C5" w:rsidP="00A7583F">
      <w:pPr>
        <w:pStyle w:val="Body"/>
      </w:pPr>
      <w:r>
        <w:t xml:space="preserve">When the </w:t>
      </w:r>
      <w:ins w:id="666" w:author="Peter" w:date="2013-05-08T09:19:00Z">
        <w:r w:rsidR="00D04BE3" w:rsidRPr="00D04BE3">
          <w:rPr>
            <w:rStyle w:val="ActionButton"/>
          </w:rPr>
          <w:t> </w:t>
        </w:r>
      </w:ins>
      <w:r w:rsidRPr="0049064B">
        <w:rPr>
          <w:rStyle w:val="ActionButton"/>
        </w:rPr>
        <w:t>Reset</w:t>
      </w:r>
      <w:ins w:id="667"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68" w:author="Peter" w:date="2013-05-08T09:19:00Z"/>
        </w:rPr>
      </w:pPr>
      <w:ins w:id="669" w:author="Peter" w:date="2013-05-08T09:19:00Z">
        <w:r>
          <w:t>Warning</w:t>
        </w:r>
        <w:r>
          <w:tab/>
          <w:t xml:space="preserve">Click on </w:t>
        </w:r>
        <w:r w:rsidRPr="00DA5322">
          <w:rPr>
            <w:rStyle w:val="ActionButton"/>
          </w:rPr>
          <w:t> Update </w:t>
        </w:r>
        <w:r>
          <w:t xml:space="preserve"> before making a second change to any metadata item. If you make multiple changes </w:t>
        </w:r>
        <w:r w:rsidR="00DD57E2">
          <w:t xml:space="preserve">to one item </w:t>
        </w:r>
        <w:r>
          <w:t xml:space="preserve">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one you made may not be the last one to be written. </w:t>
        </w:r>
      </w:ins>
    </w:p>
    <w:p w:rsidR="00016B67" w:rsidRDefault="00A7583F" w:rsidP="00AE7011">
      <w:pPr>
        <w:pStyle w:val="Warning"/>
        <w:rPr>
          <w:del w:id="670" w:author="Peter" w:date="2013-05-08T09:19:00Z"/>
        </w:rPr>
      </w:pPr>
      <w:del w:id="671"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72"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73" w:author="Peter" w:date="2013-05-08T09:19:00Z">
        <w:r w:rsidR="00D04BE3">
          <w:t>attribute</w:t>
        </w:r>
      </w:ins>
      <w:del w:id="674" w:author="Peter" w:date="2013-05-08T09:19:00Z">
        <w:r>
          <w:delText>value</w:delText>
        </w:r>
      </w:del>
      <w:r>
        <w:t xml:space="preserve"> you are entering. The editor will permit you to store values which are outside the valid range, which can have </w:t>
      </w:r>
      <w:r w:rsidR="0049064B">
        <w:t xml:space="preserve">misleading or </w:t>
      </w:r>
      <w:r>
        <w:t>unpredictable results later.</w:t>
      </w:r>
    </w:p>
    <w:p w:rsidR="006B60CC" w:rsidRPr="00A7583F" w:rsidRDefault="00DD57E2" w:rsidP="00A7583F">
      <w:pPr>
        <w:pStyle w:val="Heading3"/>
      </w:pPr>
      <w:bookmarkStart w:id="675" w:name="_Ref354142563"/>
      <w:bookmarkStart w:id="676" w:name="_Ref354142567"/>
      <w:bookmarkStart w:id="677" w:name="_Toc355280382"/>
      <w:bookmarkStart w:id="678" w:name="_Toc355769321"/>
      <w:ins w:id="679" w:author="Peter" w:date="2013-05-08T09:19:00Z">
        <w:r>
          <w:t xml:space="preserve">Displaying and </w:t>
        </w:r>
      </w:ins>
      <w:r w:rsidR="006B60CC" w:rsidRPr="00A7583F">
        <w:t>Editing Campaign Metadata</w:t>
      </w:r>
      <w:bookmarkEnd w:id="675"/>
      <w:bookmarkEnd w:id="676"/>
      <w:bookmarkEnd w:id="677"/>
      <w:bookmarkEnd w:id="678"/>
    </w:p>
    <w:p w:rsidR="0049064B" w:rsidRDefault="0049064B" w:rsidP="00A7583F">
      <w:pPr>
        <w:pStyle w:val="Body"/>
      </w:pPr>
      <w:r>
        <w:t xml:space="preserve">See section </w:t>
      </w:r>
      <w:fldSimple w:instr=" REF _Ref354084379 \r \h  \* MERGEFORMAT ">
        <w:r w:rsidR="002175E1" w:rsidRPr="002175E1">
          <w:rPr>
            <w:rStyle w:val="CrossReference"/>
          </w:rPr>
          <w:t>3.10.1</w:t>
        </w:r>
      </w:fldSimple>
      <w:r w:rsidRPr="0049064B">
        <w:rPr>
          <w:rStyle w:val="CrossReference"/>
        </w:rPr>
        <w:t xml:space="preserve"> </w:t>
      </w:r>
      <w:fldSimple w:instr=" REF _Ref354084382 \h  \* MERGEFORMAT ">
        <w:r w:rsidR="002175E1" w:rsidRPr="002175E1">
          <w:rPr>
            <w:rStyle w:val="CrossReference"/>
          </w:rPr>
          <w:t>Campaign Related Metadata</w:t>
        </w:r>
      </w:fldSimple>
      <w:r>
        <w:t xml:space="preserve"> for detailed information about individual Campaign Metadata fields, their meanings and operation.</w:t>
      </w:r>
    </w:p>
    <w:p w:rsidR="000758C5" w:rsidRDefault="00016B67" w:rsidP="00A7583F">
      <w:pPr>
        <w:pStyle w:val="Body"/>
      </w:pPr>
      <w:r>
        <w:t>Click on th</w:t>
      </w:r>
      <w:r w:rsidR="000758C5">
        <w:t xml:space="preserve">e </w:t>
      </w:r>
      <w:r w:rsidR="000758C5" w:rsidRPr="0049064B">
        <w:rPr>
          <w:rStyle w:val="GUIWord"/>
        </w:rPr>
        <w:t>Campaign</w:t>
      </w:r>
      <w:r w:rsidR="000758C5">
        <w:t xml:space="preserve"> tab to highlight it</w:t>
      </w:r>
      <w:r w:rsidR="00D70C99">
        <w:t xml:space="preserve"> and display Campaign Metadata</w:t>
      </w:r>
      <w:r w:rsidR="000758C5">
        <w:t>.</w:t>
      </w:r>
    </w:p>
    <w:p w:rsidR="00016B67" w:rsidRDefault="00016B67" w:rsidP="00A7583F">
      <w:pPr>
        <w:pStyle w:val="Body"/>
      </w:pPr>
      <w:r>
        <w:t>In the Campaign Tree Navigator, click on the Campaign</w:t>
      </w:r>
      <w:r w:rsidR="000758C5">
        <w:t>,</w:t>
      </w:r>
      <w:r w:rsidR="000758C5" w:rsidRPr="000758C5">
        <w:t xml:space="preserve"> </w:t>
      </w:r>
      <w:r w:rsidR="000758C5">
        <w:t>or on anything in that Campaign’s sub-tree.</w:t>
      </w:r>
      <w:r>
        <w:t xml:space="preserve"> The Metadata </w:t>
      </w:r>
      <w:r w:rsidR="000758C5">
        <w:t xml:space="preserve">for that Campaign </w:t>
      </w:r>
      <w:r>
        <w:t xml:space="preserve">will be </w:t>
      </w:r>
      <w:r w:rsidR="000758C5">
        <w:t xml:space="preserve">read from the database and </w:t>
      </w:r>
      <w:r>
        <w:t>displayed</w:t>
      </w:r>
      <w:r w:rsidR="000758C5">
        <w:t xml:space="preserve"> in the Metadata display area</w:t>
      </w:r>
      <w:r>
        <w:t>.</w:t>
      </w:r>
    </w:p>
    <w:p w:rsidR="000758C5" w:rsidRDefault="000758C5" w:rsidP="00A7583F">
      <w:pPr>
        <w:pStyle w:val="Body"/>
      </w:pPr>
      <w:r>
        <w:t xml:space="preserve">After making changes to the Campaign Metadata for one or more Campaigns, click on </w:t>
      </w:r>
      <w:r w:rsidRPr="0049064B">
        <w:rPr>
          <w:rStyle w:val="ActionButton"/>
        </w:rPr>
        <w:t>Update</w:t>
      </w:r>
      <w:r>
        <w:t xml:space="preserve"> to cause these changes to be written to the database.</w:t>
      </w:r>
    </w:p>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A7583F">
      <w:pPr>
        <w:pStyle w:val="Heading3"/>
      </w:pPr>
      <w:bookmarkStart w:id="680" w:name="_Toc355280383"/>
      <w:bookmarkStart w:id="681" w:name="_Toc355769322"/>
      <w:ins w:id="682" w:author="Peter" w:date="2013-05-08T09:19:00Z">
        <w:r>
          <w:t xml:space="preserve">Displaying and </w:t>
        </w:r>
      </w:ins>
      <w:r w:rsidR="006B60CC">
        <w:t>Editing Spectrum Metadata</w:t>
      </w:r>
      <w:bookmarkEnd w:id="680"/>
      <w:bookmarkEnd w:id="681"/>
    </w:p>
    <w:p w:rsidR="0049064B" w:rsidRDefault="0049064B" w:rsidP="0049064B">
      <w:pPr>
        <w:pStyle w:val="Body"/>
      </w:pPr>
      <w:r>
        <w:t xml:space="preserve">See section </w:t>
      </w:r>
      <w:fldSimple w:instr=" REF _Ref354084522 \r \h  \* MERGEFORMAT ">
        <w:r w:rsidR="002175E1" w:rsidRPr="002175E1">
          <w:rPr>
            <w:rStyle w:val="CrossReference"/>
          </w:rPr>
          <w:t>3.10.2</w:t>
        </w:r>
      </w:fldSimple>
      <w:r w:rsidRPr="0049064B">
        <w:rPr>
          <w:rStyle w:val="CrossReference"/>
        </w:rPr>
        <w:t xml:space="preserve"> </w:t>
      </w:r>
      <w:fldSimple w:instr=" REF _Ref354084526 \h  \* MERGEFORMAT ">
        <w:r w:rsidR="002175E1" w:rsidRPr="002175E1">
          <w:rPr>
            <w:rStyle w:val="CrossReference"/>
          </w:rPr>
          <w:t>Spectrum 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83" w:author="Peter" w:date="2013-05-08T09:19:00Z"/>
        </w:rPr>
      </w:pPr>
      <w:r>
        <w:t xml:space="preserve">In order to understand the operation of this Editor, it is helpful to understand how Spectrum Metadata are stored by Specchio. </w:t>
      </w:r>
      <w:ins w:id="684" w:author="Peter" w:date="2013-05-08T09:19:00Z">
        <w:r w:rsidR="00D04BE3">
          <w:t>There are two storage methods.</w:t>
        </w:r>
      </w:ins>
    </w:p>
    <w:p w:rsidR="00B465C8" w:rsidRPr="00B465C8" w:rsidRDefault="00D04BE3" w:rsidP="00D04BE3">
      <w:pPr>
        <w:pStyle w:val="HangingIndent"/>
        <w:rPr>
          <w:ins w:id="685" w:author="Peter" w:date="2013-05-08T09:19:00Z"/>
        </w:rPr>
      </w:pPr>
      <w:ins w:id="686" w:author="Peter" w:date="2013-05-08T09:19:00Z">
        <w:r>
          <w:t xml:space="preserve">Compulsory </w:t>
        </w:r>
        <w:r w:rsidR="00B465C8">
          <w:t>Metadata</w:t>
        </w:r>
        <w:r>
          <w:t xml:space="preserve">  </w:t>
        </w:r>
        <w:r>
          <w:tab/>
          <w:t xml:space="preserve">The following </w:t>
        </w:r>
        <w:r w:rsidR="00B465C8">
          <w:t>attributes</w:t>
        </w:r>
        <w:r>
          <w:t xml:space="preserve"> are stored for all Spectra and are always displayed.</w:t>
        </w:r>
        <w:r w:rsidR="00B465C8">
          <w:t xml:space="preserve"> These attributes are M</w:t>
        </w:r>
        <w:r w:rsidR="00B465C8" w:rsidRPr="00B465C8">
          <w:t xml:space="preserve">easurement 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p>
    <w:p w:rsidR="00DF0182" w:rsidRDefault="00D04BE3">
      <w:pPr>
        <w:pStyle w:val="HangingIndent"/>
        <w:pPrChange w:id="687" w:author="Peter" w:date="2013-05-08T09:19:00Z">
          <w:pPr>
            <w:pStyle w:val="Body"/>
          </w:pPr>
        </w:pPrChange>
      </w:pPr>
      <w:ins w:id="688" w:author="Peter" w:date="2013-05-08T09:19:00Z">
        <w:r>
          <w:t xml:space="preserve">EAV </w:t>
        </w:r>
        <w:r w:rsidR="00B465C8">
          <w:t xml:space="preserve">Metadata </w:t>
        </w:r>
        <w:r>
          <w:t xml:space="preserve">  </w:t>
        </w:r>
        <w:r>
          <w:tab/>
        </w:r>
      </w:ins>
      <w:r w:rsidR="006B60CC">
        <w:t xml:space="preserve">So that </w:t>
      </w:r>
      <w:del w:id="689" w:author="Peter" w:date="2013-05-08T09:19:00Z">
        <w:r w:rsidR="006B60CC">
          <w:delText xml:space="preserve">the </w:delText>
        </w:r>
      </w:del>
      <w:r w:rsidR="006B60CC">
        <w:t xml:space="preserve">space is optimised, </w:t>
      </w:r>
      <w:ins w:id="690" w:author="Peter" w:date="2013-05-08T09:19:00Z">
        <w:r w:rsidR="00B465C8">
          <w:t xml:space="preserve">for all other Metadata </w:t>
        </w:r>
        <w:r w:rsidR="00300FF1">
          <w:t>attributes</w:t>
        </w:r>
        <w:r w:rsidR="00B465C8">
          <w:t xml:space="preserve"> </w:t>
        </w:r>
      </w:ins>
      <w:r w:rsidR="006B60CC">
        <w:t xml:space="preserve">Specchio </w:t>
      </w:r>
      <w:del w:id="691" w:author="Peter" w:date="2013-05-08T09:19:00Z">
        <w:r w:rsidR="006B60CC">
          <w:delText xml:space="preserve">only </w:delText>
        </w:r>
      </w:del>
      <w:r w:rsidR="006B60CC">
        <w:t xml:space="preserve">stores </w:t>
      </w:r>
      <w:ins w:id="692" w:author="Peter" w:date="2013-05-08T09:19:00Z">
        <w:r w:rsidR="00B465C8">
          <w:t>only those</w:t>
        </w:r>
      </w:ins>
      <w:del w:id="693" w:author="Peter" w:date="2013-05-08T09:19:00Z">
        <w:r w:rsidR="006B60CC">
          <w:delText>Metadata</w:delText>
        </w:r>
      </w:del>
      <w:r w:rsidR="006B60CC">
        <w:t xml:space="preserve"> values which are set. They are stored in an Entity/Attribute/Value table, where one Metadata </w:t>
      </w:r>
      <w:ins w:id="694" w:author="Peter" w:date="2013-05-08T09:19:00Z">
        <w:r w:rsidR="00B465C8">
          <w:t>value</w:t>
        </w:r>
      </w:ins>
      <w:del w:id="695" w:author="Peter" w:date="2013-05-08T09:19:00Z">
        <w:r w:rsidR="006B60CC">
          <w:delText>item</w:delText>
        </w:r>
      </w:del>
      <w:r w:rsidR="006B60CC">
        <w:t xml:space="preserve"> is stored in each row of the table as an Attribute</w:t>
      </w:r>
      <w:ins w:id="696" w:author="Peter" w:date="2013-05-08T09:19:00Z">
        <w:r w:rsidR="00B465C8">
          <w:t>=</w:t>
        </w:r>
      </w:ins>
      <w:del w:id="697" w:author="Peter" w:date="2013-05-08T09:19:00Z">
        <w:r w:rsidR="006B60CC">
          <w:delText>/</w:delText>
        </w:r>
      </w:del>
      <w:r w:rsidR="006B60CC">
        <w:t>Value pair (such as Latitude=</w:t>
      </w:r>
      <w:r w:rsidR="005A0497">
        <w:t>-</w:t>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B94047" w:rsidRDefault="0059520E" w:rsidP="00453EF9">
      <w:pPr>
        <w:pStyle w:val="Figure"/>
        <w:rPr>
          <w:ins w:id="698" w:author="Peter" w:date="2013-05-08T09:19:00Z"/>
        </w:rPr>
      </w:pPr>
      <w:ins w:id="699" w:author="Peter" w:date="2013-05-08T09:19:00Z">
        <w:r>
          <w:pict>
            <v:group id="_x0000_s1079" editas="canvas" style="width:467.75pt;height:281.95pt;mso-position-horizontal-relative:char;mso-position-vertical-relative:line" coordorigin="2356,9166" coordsize="7200,4340">
              <o:lock v:ext="edit" aspectratio="t"/>
              <v:shape id="_x0000_s1080" type="#_x0000_t75" style="position:absolute;left:2356;top:9166;width:7200;height:4340" o:preferrelative="f">
                <v:fill o:detectmouseclick="t"/>
                <v:path o:extrusionok="t" o:connecttype="none"/>
                <o:lock v:ext="edit" text="t"/>
              </v:shape>
              <v:rect id="_x0000_s1081" style="position:absolute;left:3455;top:9259;width:969;height:4146"/>
              <v:rect id="_x0000_s1082" style="position:absolute;left:2432;top:9259;width:3123;height:4146" filled="f"/>
              <w10:wrap type="none"/>
              <w10:anchorlock/>
            </v:group>
          </w:pict>
        </w:r>
      </w:ins>
    </w:p>
    <w:p w:rsidR="00453EF9" w:rsidRDefault="00453EF9" w:rsidP="00453EF9">
      <w:pPr>
        <w:pStyle w:val="Caption"/>
        <w:rPr>
          <w:ins w:id="700" w:author="Peter" w:date="2013-05-08T09:19:00Z"/>
        </w:rPr>
      </w:pPr>
      <w:ins w:id="701" w:author="Peter" w:date="2013-05-08T09:19:00Z">
        <w:r>
          <w:t>Figure %%% But I’m not sure it will add much. Try drawing it and see.</w:t>
        </w:r>
      </w:ins>
    </w:p>
    <w:p w:rsidR="005A0497" w:rsidRDefault="00F442DF" w:rsidP="00A7583F">
      <w:pPr>
        <w:pStyle w:val="Body"/>
        <w:rPr>
          <w:del w:id="702" w:author="Peter" w:date="2013-05-08T09:19:00Z"/>
        </w:rPr>
      </w:pPr>
      <w:ins w:id="703" w:author="Peter" w:date="2013-05-08T09:19:00Z">
        <w:r>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704"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705" w:author="Peter" w:date="2013-05-08T09:19:00Z"/>
        </w:rPr>
      </w:pPr>
      <w:moveToRangeStart w:id="706" w:author="Peter" w:date="2013-05-08T09:19:00Z" w:name="move355768088"/>
      <w:moveTo w:id="707"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706"/>
      <w:ins w:id="708" w:author="Peter" w:date="2013-05-08T09:19:00Z">
        <w:r w:rsidR="00F442DF">
          <w:t xml:space="preserve"> </w:t>
        </w:r>
        <w:r w:rsidR="00B465C8">
          <w:t>There are other cases too.</w:t>
        </w:r>
      </w:ins>
    </w:p>
    <w:p w:rsidR="00B465C8" w:rsidRDefault="00B465C8" w:rsidP="00BE3829">
      <w:pPr>
        <w:pStyle w:val="Heading4"/>
        <w:rPr>
          <w:ins w:id="709" w:author="Peter" w:date="2013-05-08T09:19:00Z"/>
        </w:rPr>
      </w:pPr>
      <w:ins w:id="710" w:author="Peter" w:date="2013-05-08T09:19:00Z">
        <w:r>
          <w:t xml:space="preserve">Displaying a </w:t>
        </w:r>
        <w:r w:rsidR="00CD22EF">
          <w:t xml:space="preserve">Single </w:t>
        </w:r>
        <w:r>
          <w:t>Spectrum’s Metadata</w:t>
        </w:r>
      </w:ins>
    </w:p>
    <w:p w:rsidR="00B465C8" w:rsidRDefault="00B465C8" w:rsidP="00B465C8">
      <w:pPr>
        <w:pStyle w:val="Body"/>
        <w:rPr>
          <w:ins w:id="711" w:author="Peter" w:date="2013-05-08T09:19:00Z"/>
        </w:rPr>
      </w:pPr>
      <w:ins w:id="712" w:author="Peter" w:date="2013-05-08T09:19:00Z">
        <w:r>
          <w:t>Displaying Metadata values is done using the Metadata editor window.</w:t>
        </w:r>
      </w:ins>
    </w:p>
    <w:p w:rsidR="00121DE8" w:rsidRDefault="00121DE8" w:rsidP="00121DE8">
      <w:pPr>
        <w:pStyle w:val="DocAction"/>
        <w:rPr>
          <w:ins w:id="713" w:author="Peter" w:date="2013-05-08T09:19:00Z"/>
        </w:rPr>
      </w:pPr>
      <w:ins w:id="714" w:author="Peter" w:date="2013-05-08T09:19:00Z">
        <w:r>
          <w:t>%%% Decide if this instruction format, or something like it, is appropriate. If so, set up styles for it and change the rest of the doc.</w:t>
        </w:r>
      </w:ins>
    </w:p>
    <w:tbl>
      <w:tblPr>
        <w:tblStyle w:val="Instructions"/>
        <w:tblW w:w="0" w:type="auto"/>
        <w:tblLook w:val="04A0"/>
      </w:tblPr>
      <w:tblGrid>
        <w:gridCol w:w="8862"/>
      </w:tblGrid>
      <w:tr w:rsidR="00CD22EF" w:rsidTr="00666C33">
        <w:trPr>
          <w:ins w:id="715" w:author="Peter" w:date="2013-05-08T09:19:00Z"/>
        </w:trPr>
        <w:tc>
          <w:tcPr>
            <w:tcW w:w="9571" w:type="dxa"/>
          </w:tcPr>
          <w:p w:rsidR="00CD22EF" w:rsidRDefault="00CD22EF" w:rsidP="00CD22EF">
            <w:pPr>
              <w:pStyle w:val="Bullet"/>
              <w:ind w:left="425"/>
              <w:rPr>
                <w:ins w:id="716" w:author="Peter" w:date="2013-05-08T09:19:00Z"/>
              </w:rPr>
            </w:pPr>
            <w:ins w:id="717" w:author="Peter" w:date="2013-05-08T09:19:00Z">
              <w:r>
                <w:t>Using the hierarchy browser, select the Spectrum or Spectra for which you wish to display the Metadata values.</w:t>
              </w:r>
            </w:ins>
          </w:p>
          <w:p w:rsidR="00CD22EF" w:rsidRDefault="00CD22EF" w:rsidP="00CD22EF">
            <w:pPr>
              <w:pStyle w:val="Bullet"/>
              <w:ind w:left="425"/>
              <w:rPr>
                <w:ins w:id="718" w:author="Peter" w:date="2013-05-08T09:19:00Z"/>
              </w:rPr>
            </w:pPr>
            <w:ins w:id="719" w:author="Peter" w:date="2013-05-08T09:19:00Z">
              <w:r>
                <w:t xml:space="preserve">Click on the </w:t>
              </w:r>
              <w:r w:rsidRPr="0049064B">
                <w:rPr>
                  <w:rStyle w:val="GUIWord"/>
                </w:rPr>
                <w:t>Metadata</w:t>
              </w:r>
              <w:r>
                <w:t xml:space="preserve"> tab to display Spectrum Metadata.</w:t>
              </w:r>
            </w:ins>
          </w:p>
          <w:p w:rsidR="00CD22EF" w:rsidRDefault="00DF0182" w:rsidP="00CD22EF">
            <w:pPr>
              <w:pStyle w:val="FigureIndented"/>
              <w:ind w:left="425"/>
              <w:rPr>
                <w:ins w:id="720" w:author="Peter" w:date="2013-05-08T09:19:00Z"/>
              </w:rPr>
            </w:pPr>
            <w:ins w:id="721" w:author="Peter" w:date="2013-05-08T09:19:00Z">
              <w:r>
                <w:rPr>
                  <w:lang w:val="en-AU"/>
                  <w:rPrChange w:id="722" w:author="Unknown">
                    <w:rPr>
                      <w:i/>
                      <w:color w:val="FF0000"/>
                      <w:lang w:val="en-AU"/>
                    </w:rPr>
                  </w:rPrChange>
                </w:rPr>
                <w:drawing>
                  <wp:inline distT="0" distB="0" distL="0" distR="0">
                    <wp:extent cx="5179601" cy="2972617"/>
                    <wp:effectExtent l="19050" t="0" r="1999"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5183837" cy="2975048"/>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723" w:author="Peter" w:date="2013-05-08T09:19:00Z"/>
              </w:rPr>
            </w:pPr>
            <w:ins w:id="724" w:author="Peter" w:date="2013-05-08T09:19:00Z">
              <w:r w:rsidRPr="00084655">
                <w:t xml:space="preserve">Figure </w:t>
              </w:r>
              <w:r w:rsidR="0059520E">
                <w:fldChar w:fldCharType="begin"/>
              </w:r>
              <w:r w:rsidR="00410625">
                <w:instrText xml:space="preserve"> SEQ Figure \* ARABIC </w:instrText>
              </w:r>
              <w:r w:rsidR="0059520E">
                <w:fldChar w:fldCharType="separate"/>
              </w:r>
            </w:ins>
            <w:r w:rsidR="002175E1">
              <w:rPr>
                <w:noProof/>
              </w:rPr>
              <w:t>30</w:t>
            </w:r>
            <w:ins w:id="725" w:author="Peter" w:date="2013-05-08T09:19:00Z">
              <w:r w:rsidR="0059520E">
                <w:fldChar w:fldCharType="end"/>
              </w:r>
              <w:r w:rsidRPr="00084655">
                <w:t xml:space="preserve">: Metadata editor </w:t>
              </w:r>
              <w:r>
                <w:t>dialog</w:t>
              </w:r>
            </w:ins>
          </w:p>
          <w:p w:rsidR="00CD22EF" w:rsidRDefault="00CD22EF" w:rsidP="00CD22EF">
            <w:pPr>
              <w:pStyle w:val="Bullet"/>
              <w:ind w:left="425"/>
              <w:rPr>
                <w:ins w:id="726" w:author="Peter" w:date="2013-05-08T09:19:00Z"/>
              </w:rPr>
            </w:pPr>
            <w:ins w:id="727" w:author="Peter" w:date="2013-05-08T09:19:00Z">
              <w:r>
                <w:t>Select or de-select the check boxes for the Metadata Groups. The check boxes are displayed on the right of the Metadata editor window.</w:t>
              </w:r>
            </w:ins>
          </w:p>
          <w:p w:rsidR="00CD22EF" w:rsidRDefault="00CD22EF" w:rsidP="00CD22EF">
            <w:pPr>
              <w:pStyle w:val="Bullet"/>
              <w:ind w:left="425"/>
              <w:rPr>
                <w:ins w:id="728" w:author="Peter" w:date="2013-05-08T09:19:00Z"/>
              </w:rPr>
            </w:pPr>
            <w:ins w:id="729" w:author="Peter" w:date="2013-05-08T09:19:00Z">
              <w:r>
                <w:t>Scroll to the required Metadata Group to see the values of the Metadata attribute in that group.</w:t>
              </w:r>
            </w:ins>
          </w:p>
        </w:tc>
      </w:tr>
    </w:tbl>
    <w:p w:rsidR="00CD22EF" w:rsidRDefault="00CD22EF" w:rsidP="00CD22EF">
      <w:pPr>
        <w:pStyle w:val="Body"/>
        <w:rPr>
          <w:ins w:id="730" w:author="Peter" w:date="2013-05-08T09:19:00Z"/>
        </w:rPr>
      </w:pPr>
      <w:ins w:id="731" w:author="Peter" w:date="2013-05-08T09:19:00Z">
        <w:r>
          <w:t>Metadata attributes which do not have values are not displayed.</w:t>
        </w:r>
      </w:ins>
    </w:p>
    <w:p w:rsidR="00BE3829" w:rsidRDefault="00BE3829" w:rsidP="00BE3829">
      <w:pPr>
        <w:pStyle w:val="Heading4"/>
      </w:pPr>
      <w:r>
        <w:t xml:space="preserve">Editing Metadata for a </w:t>
      </w:r>
      <w:r w:rsidR="0007175F">
        <w:t>S</w:t>
      </w:r>
      <w:r>
        <w:t>ingle Spectrum</w:t>
      </w:r>
    </w:p>
    <w:p w:rsidR="00121DE8" w:rsidRDefault="00121DE8" w:rsidP="00121DE8">
      <w:pPr>
        <w:pStyle w:val="DocAction"/>
        <w:rPr>
          <w:ins w:id="732" w:author="Peter" w:date="2013-05-08T09:19:00Z"/>
        </w:rPr>
      </w:pPr>
      <w:ins w:id="733" w:author="Peter" w:date="2013-05-08T09:19:00Z">
        <w:r>
          <w:t xml:space="preserve">%%% Stall on completing </w:t>
        </w:r>
      </w:ins>
      <w:del w:id="734" w:author="Peter" w:date="2013-05-08T09:19:00Z">
        <w:r w:rsidR="005A0497">
          <w:delText xml:space="preserve">Navigate to </w:delText>
        </w:r>
      </w:del>
      <w:r w:rsidR="00BE3829">
        <w:t>the</w:t>
      </w:r>
      <w:r w:rsidR="005A0497">
        <w:t xml:space="preserve"> </w:t>
      </w:r>
      <w:ins w:id="735" w:author="Peter" w:date="2013-05-08T09:19:00Z">
        <w:r>
          <w:t>following sections until DC10-188 and DC10-192 are addressed. Currently the edit sometimes operation results are unpredictable if more than one change is made. Either I will need to put in a warning to Click Update after each and every change, or wait for the edit paradigm to be rationalised. To describe what actually happens is not only long and convoluted, it will make the system look bad.</w:t>
        </w:r>
      </w:ins>
    </w:p>
    <w:p w:rsidR="005A0497" w:rsidRDefault="008160AA" w:rsidP="00A7583F">
      <w:pPr>
        <w:pStyle w:val="Body"/>
      </w:pPr>
      <w:ins w:id="736"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737" w:author="Peter" w:date="2013-05-08T09:19:00Z">
        <w:r w:rsidR="00300FF1">
          <w:t>hierarchy browser</w:t>
        </w:r>
        <w:r>
          <w:t xml:space="preserve"> and c</w:t>
        </w:r>
        <w:r w:rsidR="0049064B">
          <w:t xml:space="preserve">lick </w:t>
        </w:r>
      </w:ins>
      <w:del w:id="738" w:author="Peter" w:date="2013-05-08T09:19:00Z">
        <w:r w:rsidR="005A0497">
          <w:delText>Tree Navigator</w:delText>
        </w:r>
        <w:r w:rsidR="00AE7011">
          <w:delText>. C</w:delText>
        </w:r>
        <w:r w:rsidR="0049064B">
          <w:delText xml:space="preserve">lick </w:delText>
        </w:r>
      </w:del>
      <w:r w:rsidR="0049064B">
        <w:t>on it to highlight it</w:t>
      </w:r>
      <w:ins w:id="739" w:author="Peter" w:date="2013-05-08T09:19:00Z">
        <w:r>
          <w:t>,</w:t>
        </w:r>
      </w:ins>
      <w:del w:id="740" w:author="Peter" w:date="2013-05-08T09:19:00Z">
        <w:r w:rsidR="0049064B">
          <w:delText xml:space="preserve"> and</w:delText>
        </w:r>
        <w:r w:rsidR="005A0497">
          <w:delText xml:space="preserve"> to display</w:delText>
        </w:r>
      </w:del>
      <w:r w:rsidR="005A0497">
        <w:t xml:space="preserve"> that Spectrum’s Metadata</w:t>
      </w:r>
      <w:ins w:id="741" w:author="Peter" w:date="2013-05-08T09:19:00Z">
        <w:r>
          <w:t xml:space="preserve"> is displayed. </w:t>
        </w:r>
      </w:ins>
      <w:del w:id="742" w:author="Peter" w:date="2013-05-08T09:19:00Z">
        <w:r w:rsidR="005A0497">
          <w:delText>.</w:delText>
        </w:r>
      </w:del>
    </w:p>
    <w:p w:rsidR="005A0497" w:rsidRDefault="00DF0182" w:rsidP="00EB49E0">
      <w:pPr>
        <w:pStyle w:val="Figure"/>
        <w:rPr>
          <w:del w:id="743" w:author="Peter" w:date="2013-05-08T09:19:00Z"/>
        </w:rPr>
      </w:pPr>
      <w:del w:id="744" w:author="Peter" w:date="2013-05-08T09:19:00Z">
        <w:r>
          <w:rPr>
            <w:lang w:val="en-AU"/>
            <w:rPrChange w:id="745"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746" w:author="Peter" w:date="2013-05-08T09:19:00Z"/>
        </w:rPr>
      </w:pPr>
      <w:del w:id="747" w:author="Peter" w:date="2013-05-08T09:19:00Z">
        <w:r w:rsidRPr="00084655">
          <w:delText xml:space="preserve">Figure </w:delText>
        </w:r>
        <w:r w:rsidR="0059520E">
          <w:fldChar w:fldCharType="begin"/>
        </w:r>
        <w:r w:rsidR="0059560A">
          <w:delInstrText xml:space="preserve"> SEQ Figure \* ARABIC </w:delInstrText>
        </w:r>
        <w:r w:rsidR="0059520E">
          <w:fldChar w:fldCharType="separate"/>
        </w:r>
        <w:r w:rsidR="00C20C86">
          <w:rPr>
            <w:noProof/>
          </w:rPr>
          <w:delText>28</w:delText>
        </w:r>
        <w:r w:rsidR="0059520E">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 xml:space="preserve">Click on the Metadata group check boxes in the right hand panel to show or hide the various Metadata groups. </w:t>
      </w:r>
      <w:r w:rsidRPr="0007175F">
        <w:rPr>
          <w:rStyle w:val="GUIWord"/>
        </w:rPr>
        <w:t>Select All</w:t>
      </w:r>
      <w:r>
        <w:t xml:space="preserve"> displays them all, and </w:t>
      </w:r>
      <w:r w:rsidRPr="0007175F">
        <w:rPr>
          <w:rStyle w:val="GUIWord"/>
        </w:rPr>
        <w:t>Select None</w:t>
      </w:r>
      <w:r>
        <w:t xml:space="preserve"> hides them all.</w:t>
      </w:r>
    </w:p>
    <w:p w:rsidR="00F50667" w:rsidRDefault="00300FF1" w:rsidP="00A7583F">
      <w:pPr>
        <w:pStyle w:val="Body"/>
      </w:pPr>
      <w:ins w:id="748" w:author="Peter" w:date="2013-05-08T09:19:00Z">
        <w:r>
          <w:t>For each</w:t>
        </w:r>
      </w:ins>
      <w:del w:id="749" w:author="Peter" w:date="2013-05-08T09:19:00Z">
        <w:r w:rsidR="00F50667">
          <w:delText>Whenever a</w:delText>
        </w:r>
      </w:del>
      <w:r w:rsidR="00F50667">
        <w:t xml:space="preserve"> Metadata value </w:t>
      </w:r>
      <w:ins w:id="750" w:author="Peter" w:date="2013-05-08T09:19:00Z">
        <w:r>
          <w:t>that you</w:t>
        </w:r>
        <w:r w:rsidR="00F50667">
          <w:t xml:space="preserve"> change</w:t>
        </w:r>
        <w:r>
          <w:t xml:space="preserve"> or delete</w:t>
        </w:r>
      </w:ins>
      <w:del w:id="751" w:author="Peter" w:date="2013-05-08T09:19:00Z">
        <w:r w:rsidR="00F50667">
          <w:delText>is changed</w:delText>
        </w:r>
      </w:del>
      <w:r w:rsidR="00F50667">
        <w:t xml:space="preserve">, if that metadata value is shared by </w:t>
      </w:r>
      <w:ins w:id="752" w:author="Peter" w:date="2013-05-08T09:19:00Z">
        <w:r>
          <w:t>another unselected</w:t>
        </w:r>
      </w:ins>
      <w:del w:id="753" w:author="Peter" w:date="2013-05-08T09:19:00Z">
        <w:r w:rsidR="00F50667">
          <w:delText>more than one</w:delText>
        </w:r>
      </w:del>
      <w:r w:rsidR="00F50667">
        <w:t xml:space="preserve"> Spectrum, the following dialog will be displayed</w:t>
      </w:r>
      <w:ins w:id="754" w:author="Peter" w:date="2013-05-08T09:19:00Z">
        <w:r>
          <w:t xml:space="preserve"> when you click </w:t>
        </w:r>
        <w:r w:rsidRPr="00300FF1">
          <w:rPr>
            <w:rStyle w:val="ActionButton"/>
          </w:rPr>
          <w:t> Update</w:t>
        </w:r>
        <w:r w:rsidRPr="00121DE8">
          <w:rPr>
            <w:rStyle w:val="ActionButton"/>
          </w:rPr>
          <w:t> </w:t>
        </w:r>
        <w:r w:rsidR="00F50667">
          <w:t>.</w:t>
        </w:r>
        <w:r>
          <w:t xml:space="preserve"> It is displayed repeatedly, once for each Metadata value that you change or delete. The first sentence is change to “You are about to </w:t>
        </w:r>
        <w:r w:rsidRPr="0043642F">
          <w:rPr>
            <w:rStyle w:val="iEmphasis"/>
          </w:rPr>
          <w:t>delete</w:t>
        </w:r>
        <w:r>
          <w:t xml:space="preserve"> a shared record...” if you have deleted the </w:t>
        </w:r>
        <w:r w:rsidR="0043642F">
          <w:t>Metadata value</w:t>
        </w:r>
      </w:ins>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7"/>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755" w:name="_Ref354068263"/>
      <w:r w:rsidRPr="00084655">
        <w:t xml:space="preserve">Figure </w:t>
      </w:r>
      <w:fldSimple w:instr=" SEQ Figure \* ARABIC ">
        <w:r w:rsidR="002175E1">
          <w:rPr>
            <w:noProof/>
          </w:rPr>
          <w:t>31</w:t>
        </w:r>
      </w:fldSimple>
      <w:r w:rsidRPr="00084655">
        <w:t xml:space="preserve">: </w:t>
      </w:r>
      <w:bookmarkEnd w:id="755"/>
      <w:r w:rsidR="0007175F">
        <w:t>Shared data operation selector dialog</w:t>
      </w:r>
    </w:p>
    <w:p w:rsidR="00F50667" w:rsidRDefault="00F50667" w:rsidP="00A7583F">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t xml:space="preserve"> button is clicked. The options</w:t>
      </w:r>
      <w:ins w:id="756" w:author="Peter" w:date="2013-05-08T09:19:00Z">
        <w:r>
          <w:t xml:space="preserve"> </w:t>
        </w:r>
        <w:r w:rsidR="00300FF1">
          <w:t>depend on whether you have</w:t>
        </w:r>
      </w:ins>
      <w:r>
        <w:t xml:space="preserve"> are: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757" w:author="Peter" w:date="2013-05-08T09:19:00Z">
        <w:r w:rsidR="008160AA">
          <w:t xml:space="preserve">or deleted </w:t>
        </w:r>
      </w:ins>
      <w:r>
        <w:t xml:space="preserve">and </w:t>
      </w:r>
      <w:ins w:id="758" w:author="Peter" w:date="2013-05-08T09:19:00Z">
        <w:r w:rsidR="008160AA">
          <w:t xml:space="preserve">therefore </w:t>
        </w:r>
      </w:ins>
      <w:r>
        <w:t xml:space="preserve">all </w:t>
      </w:r>
      <w:ins w:id="759" w:author="Peter" w:date="2013-05-08T09:19:00Z">
        <w:r w:rsidR="008160AA">
          <w:t>S</w:t>
        </w:r>
        <w:r>
          <w:t>pectra</w:t>
        </w:r>
      </w:ins>
      <w:del w:id="760" w:author="Peter" w:date="2013-05-08T09:19:00Z">
        <w:r>
          <w:delText>spectra</w:delText>
        </w:r>
      </w:del>
      <w:r>
        <w:t xml:space="preserve"> which </w:t>
      </w:r>
      <w:r w:rsidR="0007175F">
        <w:t>share</w:t>
      </w:r>
      <w:r>
        <w:t xml:space="preserve"> this Metadata value will be </w:t>
      </w:r>
      <w:ins w:id="761" w:author="Peter" w:date="2013-05-08T09:19:00Z">
        <w:r w:rsidR="008160AA">
          <w:t>affected</w:t>
        </w:r>
        <w:r>
          <w:t xml:space="preserve"> </w:t>
        </w:r>
        <w:r w:rsidR="0043642F">
          <w:t>by</w:t>
        </w:r>
      </w:ins>
      <w:del w:id="762" w:author="Peter" w:date="2013-05-08T09:19:00Z">
        <w:r>
          <w:delText>updated with</w:delText>
        </w:r>
      </w:del>
      <w:r>
        <w:t xml:space="preserve"> this change.</w:t>
      </w:r>
      <w:r w:rsidR="0028286B">
        <w:t xml:space="preserve"> </w:t>
      </w:r>
      <w:r w:rsidR="00AE7011">
        <w:t>Understand how widely the shared record is referenced when you use this option. It is possible for it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w:t>
      </w:r>
      <w:ins w:id="763"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764"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765" w:author="Peter" w:date="2013-05-08T09:19:00Z"/>
        </w:rPr>
      </w:pPr>
      <w:ins w:id="766"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767" w:author="Peter" w:date="2013-05-08T09:19:00Z">
        <w:r w:rsidR="0043642F">
          <w:t xml:space="preserve">for this Metadata value </w:t>
        </w:r>
      </w:ins>
      <w:r>
        <w:t xml:space="preserve">will be made when the </w:t>
      </w:r>
      <w:r w:rsidRPr="0007175F">
        <w:rPr>
          <w:rStyle w:val="ActionButton"/>
        </w:rPr>
        <w:t>OK</w:t>
      </w:r>
      <w:r>
        <w:t xml:space="preserve"> button is clicked.</w:t>
      </w:r>
      <w:r w:rsidR="00ED21BA">
        <w:t xml:space="preserve"> </w:t>
      </w:r>
      <w:ins w:id="768" w:author="Peter" w:date="2013-05-08T09:19:00Z">
        <w:r w:rsidR="0043642F">
          <w:t>However, the Metadata change process will continue for other Metadata</w:t>
        </w:r>
      </w:ins>
      <w:del w:id="769" w:author="Peter" w:date="2013-05-08T09:19:00Z">
        <w:r w:rsidR="00ED21BA">
          <w:delText xml:space="preserve">You should click on </w:delText>
        </w:r>
        <w:r w:rsidR="00ED21BA" w:rsidRPr="00ED21BA">
          <w:rPr>
            <w:rStyle w:val="ActionButton"/>
          </w:rPr>
          <w:delText>Reset</w:delText>
        </w:r>
        <w:r w:rsidR="00ED21BA">
          <w:delText xml:space="preserve"> to cause the original database</w:delText>
        </w:r>
      </w:del>
      <w:r w:rsidR="00ED21BA">
        <w:t xml:space="preserve"> values </w:t>
      </w:r>
      <w:ins w:id="770" w:author="Peter" w:date="2013-05-08T09:19:00Z">
        <w:r w:rsidR="0043642F">
          <w:t>that you have modified</w:t>
        </w:r>
      </w:ins>
      <w:del w:id="771" w:author="Peter" w:date="2013-05-08T09:19:00Z">
        <w:r w:rsidR="00ED21BA">
          <w:delText>to be redisplayed</w:delText>
        </w:r>
      </w:del>
      <w:r w:rsidR="00ED21BA">
        <w:t>.</w:t>
      </w:r>
    </w:p>
    <w:p w:rsidR="00F50667" w:rsidRDefault="00F50667" w:rsidP="00F50667">
      <w:pPr>
        <w:pStyle w:val="Body"/>
      </w:pPr>
      <w:r>
        <w:t xml:space="preserve">If the </w:t>
      </w:r>
      <w:r w:rsidRPr="00F50667">
        <w:rPr>
          <w:rStyle w:val="ActionButton"/>
        </w:rPr>
        <w:t>Cancel</w:t>
      </w:r>
      <w:r>
        <w:t xml:space="preserve"> button is clicked, no changes are made regardless of the selection made in the dialog.</w:t>
      </w:r>
      <w:r w:rsidR="00ED21BA">
        <w:t xml:space="preserve"> You should</w:t>
      </w:r>
      <w:ins w:id="772" w:author="Peter" w:date="2013-05-08T09:19:00Z">
        <w:r w:rsidR="00ED21BA">
          <w:t xml:space="preserve"> </w:t>
        </w:r>
        <w:r w:rsidR="00453EF9">
          <w:t>then</w:t>
        </w:r>
      </w:ins>
      <w:r w:rsidR="00ED21BA">
        <w:t xml:space="preserve"> click on </w:t>
      </w:r>
      <w:r w:rsidR="00ED21BA" w:rsidRPr="00ED21BA">
        <w:rPr>
          <w:rStyle w:val="ActionButton"/>
        </w:rPr>
        <w:t>Reset</w:t>
      </w:r>
      <w:r w:rsidR="00ED21BA">
        <w:t xml:space="preserve"> to cause the original database values to be redisplayed. </w:t>
      </w:r>
    </w:p>
    <w:p w:rsidR="005A0497" w:rsidRPr="00453EF9" w:rsidRDefault="0059520E" w:rsidP="00A7583F">
      <w:pPr>
        <w:pStyle w:val="Body"/>
        <w:rPr>
          <w:rStyle w:val="Strong"/>
          <w:rPrChange w:id="773" w:author="Peter" w:date="2013-05-08T09:19:00Z">
            <w:rPr/>
          </w:rPrChange>
        </w:rPr>
      </w:pPr>
      <w:r w:rsidRPr="0059520E">
        <w:rPr>
          <w:rStyle w:val="Strong"/>
          <w:rPrChange w:id="774" w:author="Peter" w:date="2013-05-08T09:19:00Z">
            <w:rPr>
              <w:i/>
              <w:color w:val="FF0000"/>
            </w:rPr>
          </w:rPrChange>
        </w:rPr>
        <w:t>To modify a Metadata value:</w:t>
      </w:r>
    </w:p>
    <w:tbl>
      <w:tblPr>
        <w:tblStyle w:val="Instructions"/>
        <w:tblW w:w="0" w:type="auto"/>
        <w:tblLook w:val="04A0"/>
      </w:tblPr>
      <w:tblGrid>
        <w:gridCol w:w="8862"/>
      </w:tblGrid>
      <w:tr w:rsidR="00CD22EF" w:rsidTr="00666C33">
        <w:trPr>
          <w:ins w:id="775" w:author="Peter" w:date="2013-05-08T09:19:00Z"/>
        </w:trPr>
        <w:tc>
          <w:tcPr>
            <w:tcW w:w="8862" w:type="dxa"/>
          </w:tcPr>
          <w:p w:rsidR="00CD22EF" w:rsidRPr="00F50667" w:rsidRDefault="00CD22EF" w:rsidP="00CD22EF">
            <w:pPr>
              <w:pStyle w:val="Bullet"/>
              <w:ind w:left="425"/>
              <w:rPr>
                <w:ins w:id="776" w:author="Peter" w:date="2013-05-08T09:19:00Z"/>
              </w:rPr>
            </w:pPr>
            <w:ins w:id="777" w:author="Peter" w:date="2013-05-08T09:19:00Z">
              <w:r w:rsidRPr="00F50667">
                <w:t>Ensure the value to be modified is displayed. Navigate to the correct Spectrum, ensure that the check box for the required Metadata g</w:t>
              </w:r>
              <w:r>
                <w:t>roup is ticked and scroll to that</w:t>
              </w:r>
              <w:r w:rsidRPr="00F50667">
                <w:t xml:space="preserve"> Metadata group.</w:t>
              </w:r>
            </w:ins>
          </w:p>
          <w:p w:rsidR="00CD22EF" w:rsidRPr="00F50667" w:rsidRDefault="00CD22EF" w:rsidP="00CD22EF">
            <w:pPr>
              <w:pStyle w:val="Bullet"/>
              <w:ind w:left="425"/>
              <w:rPr>
                <w:ins w:id="778" w:author="Peter" w:date="2013-05-08T09:19:00Z"/>
              </w:rPr>
            </w:pPr>
            <w:ins w:id="779" w:author="Peter" w:date="2013-05-08T09:19:00Z">
              <w:r>
                <w:t>Click in the field and type in</w:t>
              </w:r>
              <w:r w:rsidRPr="00F50667">
                <w:t xml:space="preserve"> the required value. When the field contains a valid value the </w:t>
              </w:r>
              <w:r w:rsidRPr="00BE3829">
                <w:rPr>
                  <w:rStyle w:val="ActionButton"/>
                </w:rPr>
                <w:t>Update</w:t>
              </w:r>
              <w:r w:rsidRPr="00F50667">
                <w:t xml:space="preserve"> button will become valid.</w:t>
              </w:r>
            </w:ins>
          </w:p>
          <w:p w:rsidR="00CD22EF" w:rsidRPr="00CD22EF" w:rsidRDefault="00CD22EF" w:rsidP="00CD22EF">
            <w:pPr>
              <w:pStyle w:val="Bullet"/>
              <w:ind w:left="425"/>
              <w:rPr>
                <w:ins w:id="780" w:author="Peter" w:date="2013-05-08T09:19:00Z"/>
                <w:rStyle w:val="Strong"/>
                <w:b w:val="0"/>
                <w:bCs w:val="0"/>
              </w:rPr>
            </w:pPr>
            <w:ins w:id="781" w:author="Peter" w:date="2013-05-08T09:19:00Z">
              <w:r w:rsidRPr="00F50667">
                <w:t xml:space="preserve">Click on the </w:t>
              </w:r>
              <w:r w:rsidRPr="00BE3829">
                <w:rPr>
                  <w:rStyle w:val="ActionButton"/>
                </w:rPr>
                <w:t>Update</w:t>
              </w:r>
              <w:r w:rsidRPr="00F50667">
                <w:t xml:space="preserve"> button to write the </w:t>
              </w:r>
              <w:r>
                <w:t>modified value</w:t>
              </w:r>
              <w:r w:rsidRPr="00F50667">
                <w:t xml:space="preserve"> back to the database.</w:t>
              </w:r>
              <w:r>
                <w:t xml:space="preserve"> If the Metadata is shared by more than one Spectrum, the dialog in </w:t>
              </w:r>
              <w:r w:rsidR="0059520E">
                <w:fldChar w:fldCharType="begin"/>
              </w:r>
              <w:r>
                <w:instrText xml:space="preserve"> REF _Ref354068263 \h </w:instrText>
              </w:r>
            </w:ins>
            <w:r w:rsidR="00666C33">
              <w:instrText xml:space="preserve"> \* MERGEFORMAT </w:instrText>
            </w:r>
            <w:ins w:id="782" w:author="Peter" w:date="2013-05-08T09:19:00Z">
              <w:r w:rsidR="0059520E">
                <w:fldChar w:fldCharType="separate"/>
              </w:r>
            </w:ins>
            <w:r w:rsidR="002175E1" w:rsidRPr="00084655">
              <w:t xml:space="preserve">Figure </w:t>
            </w:r>
            <w:r w:rsidR="002175E1">
              <w:rPr>
                <w:noProof/>
              </w:rPr>
              <w:t>31</w:t>
            </w:r>
            <w:r w:rsidR="002175E1" w:rsidRPr="00084655">
              <w:t xml:space="preserve">: </w:t>
            </w:r>
            <w:ins w:id="783" w:author="Peter" w:date="2013-05-08T09:19:00Z">
              <w:r w:rsidR="0059520E">
                <w:fldChar w:fldCharType="end"/>
              </w:r>
              <w:r>
                <w:t xml:space="preserve"> will be displayed. Select your desired action and click </w:t>
              </w:r>
              <w:r w:rsidRPr="00BE3829">
                <w:rPr>
                  <w:rStyle w:val="ActionButton"/>
                </w:rPr>
                <w:t>OK</w:t>
              </w:r>
              <w:r>
                <w:t>.</w:t>
              </w:r>
            </w:ins>
          </w:p>
        </w:tc>
      </w:tr>
    </w:tbl>
    <w:p w:rsidR="005A0497" w:rsidRPr="00F50667" w:rsidRDefault="005A0497" w:rsidP="00F50667">
      <w:pPr>
        <w:pStyle w:val="Bullet"/>
        <w:rPr>
          <w:del w:id="784" w:author="Peter" w:date="2013-05-08T09:19:00Z"/>
        </w:rPr>
      </w:pPr>
      <w:del w:id="785"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86" w:author="Peter" w:date="2013-05-08T09:19:00Z"/>
        </w:rPr>
      </w:pPr>
      <w:del w:id="787"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88" w:author="Peter" w:date="2013-05-08T09:19:00Z"/>
        </w:rPr>
      </w:pPr>
      <w:del w:id="789"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59520E">
          <w:fldChar w:fldCharType="begin"/>
        </w:r>
        <w:r w:rsidR="00A30B2D">
          <w:delInstrText xml:space="preserve"> REF _Ref354068263 \h </w:delInstrText>
        </w:r>
        <w:r w:rsidR="0059520E">
          <w:fldChar w:fldCharType="separate"/>
        </w:r>
        <w:r w:rsidR="00C20C86" w:rsidRPr="00084655">
          <w:delText xml:space="preserve">Figure </w:delText>
        </w:r>
        <w:r w:rsidR="00C20C86">
          <w:rPr>
            <w:noProof/>
          </w:rPr>
          <w:delText>29</w:delText>
        </w:r>
        <w:r w:rsidR="00C20C86" w:rsidRPr="00084655">
          <w:delText xml:space="preserve">: </w:delText>
        </w:r>
        <w:r w:rsidR="0059520E">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59520E" w:rsidP="00F50667">
      <w:pPr>
        <w:pStyle w:val="Body"/>
        <w:rPr>
          <w:rStyle w:val="Strong"/>
          <w:rPrChange w:id="790" w:author="Peter" w:date="2013-05-08T09:19:00Z">
            <w:rPr/>
          </w:rPrChange>
        </w:rPr>
      </w:pPr>
      <w:r w:rsidRPr="0059520E">
        <w:rPr>
          <w:rStyle w:val="Strong"/>
          <w:rPrChange w:id="791" w:author="Peter" w:date="2013-05-08T09:19:00Z">
            <w:rPr>
              <w:i/>
              <w:color w:val="FF0000"/>
            </w:rPr>
          </w:rPrChange>
        </w:rPr>
        <w:t>To delete a Metadata value:</w:t>
      </w:r>
    </w:p>
    <w:tbl>
      <w:tblPr>
        <w:tblStyle w:val="Instructions"/>
        <w:tblW w:w="0" w:type="auto"/>
        <w:tblLook w:val="04A0"/>
      </w:tblPr>
      <w:tblGrid>
        <w:gridCol w:w="8862"/>
      </w:tblGrid>
      <w:tr w:rsidR="00CD22EF" w:rsidTr="00666C33">
        <w:trPr>
          <w:ins w:id="792" w:author="Peter" w:date="2013-05-08T09:19:00Z"/>
        </w:trPr>
        <w:tc>
          <w:tcPr>
            <w:tcW w:w="9571" w:type="dxa"/>
          </w:tcPr>
          <w:p w:rsidR="00CD22EF" w:rsidRPr="00F50667" w:rsidRDefault="00CD22EF" w:rsidP="00CD22EF">
            <w:pPr>
              <w:pStyle w:val="Bullet"/>
              <w:ind w:left="425"/>
              <w:rPr>
                <w:ins w:id="793" w:author="Peter" w:date="2013-05-08T09:19:00Z"/>
              </w:rPr>
            </w:pPr>
            <w:ins w:id="794" w:author="Peter" w:date="2013-05-08T09:19:00Z">
              <w:r w:rsidRPr="00F50667">
                <w:t xml:space="preserve">Ensure the value to be </w:t>
              </w:r>
              <w:r>
                <w:t>deleted</w:t>
              </w:r>
              <w:r w:rsidRPr="00F50667">
                <w:t xml:space="preserve"> is displayed. Navigate to the correct Spectrum, ensure that the check box for the required Metadata group is ticked and scroll to the Metadata group.</w:t>
              </w:r>
            </w:ins>
          </w:p>
          <w:p w:rsidR="00CD22EF" w:rsidRDefault="00CD22EF" w:rsidP="00CD22EF">
            <w:pPr>
              <w:pStyle w:val="Bullet"/>
              <w:ind w:left="425"/>
              <w:rPr>
                <w:ins w:id="795" w:author="Peter" w:date="2013-05-08T09:19:00Z"/>
              </w:rPr>
            </w:pPr>
            <w:ins w:id="796" w:author="Peter" w:date="2013-05-08T09:19:00Z">
              <w:r>
                <w:t>Right c</w:t>
              </w:r>
              <w:r w:rsidRPr="00F50667">
                <w:t xml:space="preserve">lick </w:t>
              </w:r>
              <w:r>
                <w:t xml:space="preserve">on the name of the field you wish to delete. A </w:t>
              </w:r>
              <w:r w:rsidRPr="00BE3829">
                <w:rPr>
                  <w:rStyle w:val="ActionButton"/>
                </w:rPr>
                <w:t>Delete</w:t>
              </w:r>
              <w:r>
                <w:t xml:space="preserve"> button will appear.</w:t>
              </w:r>
            </w:ins>
          </w:p>
          <w:p w:rsidR="00CD22EF" w:rsidRPr="00F50667" w:rsidRDefault="00CD22EF" w:rsidP="00CD22EF">
            <w:pPr>
              <w:pStyle w:val="Bullet"/>
              <w:ind w:left="425"/>
              <w:rPr>
                <w:ins w:id="797" w:author="Peter" w:date="2013-05-08T09:19:00Z"/>
              </w:rPr>
            </w:pPr>
            <w:ins w:id="798" w:author="Peter" w:date="2013-05-08T09:19:00Z">
              <w:r>
                <w:t xml:space="preserve">Click on this </w:t>
              </w:r>
              <w:r w:rsidRPr="00BE3829">
                <w:rPr>
                  <w:rStyle w:val="ActionButton"/>
                </w:rPr>
                <w:t>Delete</w:t>
              </w:r>
              <w:r>
                <w:t xml:space="preserve"> button. The Metadata field will disappear from the display and </w:t>
              </w:r>
              <w:r w:rsidRPr="00F50667">
                <w:t xml:space="preserve">the </w:t>
              </w:r>
              <w:r w:rsidRPr="00BE3829">
                <w:rPr>
                  <w:rStyle w:val="ActionButton"/>
                </w:rPr>
                <w:t>Update</w:t>
              </w:r>
              <w:r w:rsidRPr="00F50667">
                <w:t xml:space="preserve"> button will become valid.</w:t>
              </w:r>
            </w:ins>
          </w:p>
          <w:p w:rsidR="00CD22EF" w:rsidRDefault="00CD22EF" w:rsidP="00CD22EF">
            <w:pPr>
              <w:pStyle w:val="Bullet"/>
              <w:ind w:left="425"/>
              <w:rPr>
                <w:ins w:id="799" w:author="Peter" w:date="2013-05-08T09:19:00Z"/>
              </w:rPr>
            </w:pPr>
            <w:ins w:id="800" w:author="Peter" w:date="2013-05-08T09:19:00Z">
              <w:r w:rsidRPr="00F50667">
                <w:t xml:space="preserve">Click on the </w:t>
              </w:r>
              <w:r w:rsidRPr="00BE3829">
                <w:rPr>
                  <w:rStyle w:val="ActionButton"/>
                </w:rPr>
                <w:t>Update</w:t>
              </w:r>
              <w:r w:rsidRPr="00F50667">
                <w:t xml:space="preserve"> button to write the change back to the database.</w:t>
              </w:r>
              <w:r>
                <w:t xml:space="preserve"> If the Metadata is shared by other Spectra, the dialog in </w:t>
              </w:r>
              <w:r w:rsidR="0059520E">
                <w:fldChar w:fldCharType="begin"/>
              </w:r>
              <w:r>
                <w:instrText xml:space="preserve"> REF _Ref354068263 \h </w:instrText>
              </w:r>
            </w:ins>
            <w:r w:rsidR="00666C33">
              <w:instrText xml:space="preserve"> \* MERGEFORMAT </w:instrText>
            </w:r>
            <w:ins w:id="801" w:author="Peter" w:date="2013-05-08T09:19:00Z">
              <w:r w:rsidR="0059520E">
                <w:fldChar w:fldCharType="separate"/>
              </w:r>
            </w:ins>
            <w:r w:rsidR="002175E1" w:rsidRPr="00084655">
              <w:t xml:space="preserve">Figure </w:t>
            </w:r>
            <w:r w:rsidR="002175E1">
              <w:rPr>
                <w:noProof/>
              </w:rPr>
              <w:t>31</w:t>
            </w:r>
            <w:r w:rsidR="002175E1" w:rsidRPr="00084655">
              <w:t xml:space="preserve">: </w:t>
            </w:r>
            <w:ins w:id="802" w:author="Peter" w:date="2013-05-08T09:19:00Z">
              <w:r w:rsidR="0059520E">
                <w:fldChar w:fldCharType="end"/>
              </w:r>
              <w:r>
                <w:t xml:space="preserve"> will be displayed. Select your desired action and click </w:t>
              </w:r>
              <w:r w:rsidRPr="00BE3829">
                <w:rPr>
                  <w:rStyle w:val="ActionButton"/>
                </w:rPr>
                <w:t>OK</w:t>
              </w:r>
              <w:r>
                <w:t>.</w:t>
              </w:r>
            </w:ins>
          </w:p>
        </w:tc>
      </w:tr>
    </w:tbl>
    <w:p w:rsidR="00BE3829" w:rsidRPr="00F50667" w:rsidRDefault="00BE3829" w:rsidP="00BE3829">
      <w:pPr>
        <w:pStyle w:val="Bullet"/>
        <w:rPr>
          <w:del w:id="803" w:author="Peter" w:date="2013-05-08T09:19:00Z"/>
        </w:rPr>
      </w:pPr>
      <w:del w:id="804"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805" w:author="Peter" w:date="2013-05-08T09:19:00Z"/>
        </w:rPr>
      </w:pPr>
      <w:del w:id="806"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807" w:author="Peter" w:date="2013-05-08T09:19:00Z"/>
        </w:rPr>
      </w:pPr>
      <w:del w:id="808"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809" w:author="Peter" w:date="2013-05-08T09:19:00Z"/>
        </w:rPr>
      </w:pPr>
      <w:del w:id="810"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59520E">
          <w:fldChar w:fldCharType="begin"/>
        </w:r>
        <w:r w:rsidR="00A30B2D">
          <w:delInstrText xml:space="preserve"> REF _Ref354068263 \h </w:delInstrText>
        </w:r>
        <w:r w:rsidR="0059520E">
          <w:fldChar w:fldCharType="separate"/>
        </w:r>
        <w:r w:rsidR="00C20C86" w:rsidRPr="00084655">
          <w:delText xml:space="preserve">Figure </w:delText>
        </w:r>
        <w:r w:rsidR="00C20C86">
          <w:rPr>
            <w:noProof/>
          </w:rPr>
          <w:delText>29</w:delText>
        </w:r>
        <w:r w:rsidR="00C20C86" w:rsidRPr="00084655">
          <w:delText xml:space="preserve">: </w:delText>
        </w:r>
        <w:r w:rsidR="0059520E">
          <w:fldChar w:fldCharType="end"/>
        </w:r>
        <w:r>
          <w:delText xml:space="preserve"> will be displayed. Select your desired action and click </w:delText>
        </w:r>
        <w:r w:rsidRPr="00BE3829">
          <w:rPr>
            <w:rStyle w:val="ActionButton"/>
          </w:rPr>
          <w:delText>OK</w:delText>
        </w:r>
        <w:r>
          <w:delText>.</w:delText>
        </w:r>
      </w:del>
    </w:p>
    <w:p w:rsidR="00BE3829" w:rsidRDefault="0059520E" w:rsidP="00BE3829">
      <w:pPr>
        <w:pStyle w:val="Body"/>
        <w:rPr>
          <w:rStyle w:val="Strong"/>
        </w:rPr>
      </w:pPr>
      <w:r w:rsidRPr="0059520E">
        <w:rPr>
          <w:rStyle w:val="Strong"/>
          <w:rPrChange w:id="811" w:author="Peter" w:date="2013-05-08T09:19:00Z">
            <w:rPr>
              <w:i/>
              <w:color w:val="FF0000"/>
            </w:rPr>
          </w:rPrChange>
        </w:rPr>
        <w:t>To add a new Metadata value:</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 Navigate to the correct Spectrum, ensure that the check box for the required Metadata group is ticked and scroll to the Metadata group.</w:t>
            </w:r>
          </w:p>
          <w:p w:rsidR="00666C33" w:rsidRDefault="00666C33" w:rsidP="00666C33">
            <w:pPr>
              <w:pStyle w:val="Bullet"/>
              <w:ind w:left="425"/>
            </w:pPr>
            <w:r>
              <w:t>Right click anywhere in the Metadata Group’s display box. A menu of Metadata items that can be added for that group will be displayed.</w:t>
            </w:r>
          </w:p>
          <w:p w:rsidR="00666C33" w:rsidRDefault="00666C33" w:rsidP="00666C33">
            <w:pPr>
              <w:pStyle w:val="Bullet"/>
              <w:ind w:left="425"/>
            </w:pPr>
            <w:r>
              <w:t>Click (left or right) on the menu entry for the Metadata item you wish to add. A data entry field for the Metadata entry will be displayed.</w:t>
            </w:r>
          </w:p>
          <w:p w:rsidR="00666C33" w:rsidRDefault="00666C33" w:rsidP="00666C33">
            <w:pPr>
              <w:pStyle w:val="Bullet"/>
              <w:ind w:left="425"/>
            </w:pPr>
            <w:ins w:id="812" w:author="Peter" w:date="2013-05-08T09:19:00Z">
              <w:r>
                <w:t>Enter</w:t>
              </w:r>
            </w:ins>
            <w:del w:id="813"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Pr="00BE3829">
              <w:rPr>
                <w:rStyle w:val="ActionButton"/>
              </w:rPr>
              <w:t>Update</w:t>
            </w:r>
            <w:r>
              <w:t xml:space="preserve"> button to write this change back to the database.</w:t>
            </w:r>
          </w:p>
        </w:tc>
      </w:tr>
    </w:tbl>
    <w:p w:rsidR="008D475E" w:rsidRPr="00F50667" w:rsidRDefault="008D475E" w:rsidP="008D475E">
      <w:pPr>
        <w:pStyle w:val="Note"/>
        <w:rPr>
          <w:del w:id="814" w:author="Peter" w:date="2013-05-08T09:19:00Z"/>
        </w:rPr>
      </w:pPr>
      <w:del w:id="815"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816" w:author="Peter" w:date="2013-05-08T09:19:00Z" w:name="move355768088"/>
      <w:moveFrom w:id="817"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816"/>
      <w:del w:id="818" w:author="Peter" w:date="2013-05-08T09:19:00Z">
        <w:r>
          <w:delText xml:space="preserve"> </w:delText>
        </w:r>
      </w:del>
    </w:p>
    <w:p w:rsidR="00BE3829" w:rsidRDefault="0007175F" w:rsidP="0007175F">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When any node in the Campaign Tree Navigator is highlighted, the Metadata values that are common across all Spectra under that node are displayed. Where the Metadata values are not common</w:t>
      </w:r>
      <w:r w:rsidR="00666C33">
        <w:t xml:space="preserve"> or only some of the Spectra have a value for the Attribute</w:t>
      </w:r>
      <w:r>
        <w:t xml:space="preserve">, the string </w:t>
      </w:r>
      <w:r w:rsidR="00ED21BA" w:rsidRPr="00ED21BA">
        <w:rPr>
          <w:rStyle w:val="GUIWord"/>
        </w:rPr>
        <w:t>-- Multiple Values --</w:t>
      </w:r>
      <w:r>
        <w:t xml:space="preserve"> is displayed.</w:t>
      </w:r>
    </w:p>
    <w:p w:rsidR="0007175F" w:rsidRDefault="0059520E" w:rsidP="0007175F">
      <w:pPr>
        <w:pStyle w:val="Body"/>
        <w:rPr>
          <w:rStyle w:val="Strong"/>
          <w:rPrChange w:id="819" w:author="Peter" w:date="2013-05-08T09:19:00Z">
            <w:rPr/>
          </w:rPrChange>
        </w:rPr>
      </w:pPr>
      <w:r w:rsidRPr="0059520E">
        <w:rPr>
          <w:rStyle w:val="Strong"/>
          <w:rPrChange w:id="820" w:author="Peter" w:date="2013-05-08T09:19:00Z">
            <w:rPr>
              <w:i/>
              <w:color w:val="FF0000"/>
            </w:rPr>
          </w:rPrChange>
        </w:rPr>
        <w:t xml:space="preserve">To change </w:t>
      </w:r>
      <w:del w:id="821" w:author="Peter" w:date="2013-05-08T09:19:00Z">
        <w:r w:rsidR="00ED21BA">
          <w:delText xml:space="preserve">all values </w:delText>
        </w:r>
        <w:r w:rsidR="0028286B">
          <w:delText xml:space="preserve">for </w:delText>
        </w:r>
      </w:del>
      <w:r w:rsidRPr="0059520E">
        <w:rPr>
          <w:rStyle w:val="Strong"/>
          <w:rPrChange w:id="822" w:author="Peter" w:date="2013-05-08T09:19:00Z">
            <w:rPr>
              <w:i/>
              <w:color w:val="FF0000"/>
            </w:rPr>
          </w:rPrChange>
        </w:rPr>
        <w:t>a specific Metadata item for all Spectra under a node:</w:t>
      </w:r>
    </w:p>
    <w:p w:rsidR="003479CF" w:rsidRDefault="003479CF" w:rsidP="003479CF">
      <w:pPr>
        <w:pStyle w:val="Body"/>
      </w:pPr>
      <w:ins w:id="823" w:author="Peter" w:date="2013-05-08T09:19:00Z">
        <w:r w:rsidRPr="003479CF">
          <w:t>This method requires that</w:t>
        </w:r>
      </w:ins>
      <w:del w:id="824" w:author="Peter" w:date="2013-05-08T09:19:00Z">
        <w:r w:rsidR="00ED21BA" w:rsidRPr="00F50667">
          <w:delText>Ensure</w:delText>
        </w:r>
      </w:del>
      <w:r w:rsidR="00ED21BA" w:rsidRPr="00F50667">
        <w:t xml:space="preserve"> the </w:t>
      </w:r>
      <w:del w:id="825" w:author="Peter" w:date="2013-05-08T09:19:00Z">
        <w:r w:rsidR="00ED21BA">
          <w:delText xml:space="preserve">required </w:delText>
        </w:r>
      </w:del>
      <w:r w:rsidR="00ED21BA">
        <w:t xml:space="preserve">Metadata </w:t>
      </w:r>
      <w:ins w:id="826" w:author="Peter" w:date="2013-05-08T09:19:00Z">
        <w:r w:rsidRPr="003479CF">
          <w:t>attribute has the same value</w:t>
        </w:r>
      </w:ins>
      <w:del w:id="827" w:author="Peter" w:date="2013-05-08T09:19:00Z">
        <w:r w:rsidR="00ED21BA">
          <w:delText>group</w:delText>
        </w:r>
      </w:del>
      <w:r w:rsidR="00ED21BA">
        <w:t xml:space="preserve"> for </w:t>
      </w:r>
      <w:ins w:id="828" w:author="Peter" w:date="2013-05-08T09:19:00Z">
        <w:r w:rsidRPr="003479CF">
          <w:t>all</w:t>
        </w:r>
      </w:ins>
      <w:del w:id="829" w:author="Peter" w:date="2013-05-08T09:19:00Z">
        <w:r w:rsidR="00ED21BA">
          <w:delText>the</w:delText>
        </w:r>
      </w:del>
      <w:r w:rsidR="00ED21BA">
        <w:t xml:space="preserve"> Spectra</w:t>
      </w:r>
      <w:ins w:id="830" w:author="Peter" w:date="2013-05-08T09:19:00Z">
        <w:r w:rsidRPr="003479CF">
          <w:t>. See</w:t>
        </w:r>
      </w:ins>
      <w:del w:id="831" w:author="Peter" w:date="2013-05-08T09:19:00Z">
        <w:r w:rsidR="00ED21BA">
          <w:delText xml:space="preserve"> under</w:delText>
        </w:r>
      </w:del>
      <w:r w:rsidR="00ED21BA">
        <w:t xml:space="preserve"> the </w:t>
      </w:r>
      <w:ins w:id="832" w:author="Peter" w:date="2013-05-08T09:19:00Z">
        <w:r w:rsidRPr="003479CF">
          <w:t xml:space="preserve">next procedure if that </w:t>
        </w:r>
      </w:ins>
      <w:del w:id="833" w:author="Peter" w:date="2013-05-08T09:19:00Z">
        <w:r w:rsidR="00ED21BA">
          <w:delText xml:space="preserve">require Campaign tree node </w:delText>
        </w:r>
      </w:del>
      <w:r w:rsidR="00ED21BA">
        <w:t xml:space="preserve">is </w:t>
      </w:r>
      <w:ins w:id="834" w:author="Peter" w:date="2013-05-08T09:19:00Z">
        <w:r w:rsidRPr="003479CF">
          <w:t>not the case.</w:t>
        </w:r>
      </w:ins>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835" w:author="Peter" w:date="2013-05-08T09:19:00Z"/>
              </w:rPr>
            </w:pPr>
            <w:del w:id="836" w:author="Peter" w:date="2013-05-08T09:19:00Z">
              <w:r w:rsidRPr="00F50667">
                <w:delText xml:space="preserve">displayed. </w:delText>
              </w:r>
            </w:del>
            <w:r w:rsidRPr="00F50667">
              <w:t xml:space="preserve">Navigate to the correct </w:t>
            </w:r>
            <w:ins w:id="837" w:author="Peter" w:date="2013-05-08T09:19:00Z">
              <w:r>
                <w:t xml:space="preserve">Campaign hierarchy </w:t>
              </w:r>
            </w:ins>
            <w:r>
              <w:t xml:space="preserve">node and </w:t>
            </w:r>
            <w:ins w:id="838" w:author="Peter" w:date="2013-05-08T09:19:00Z">
              <w:r>
                <w:t xml:space="preserve">click on it to </w:t>
              </w:r>
            </w:ins>
            <w:r>
              <w:t>highlight it</w:t>
            </w:r>
            <w:ins w:id="839" w:author="Peter" w:date="2013-05-08T09:19:00Z">
              <w:r>
                <w:t>.</w:t>
              </w:r>
            </w:ins>
          </w:p>
          <w:p w:rsidR="00666C33" w:rsidRPr="00F50667" w:rsidRDefault="00666C33" w:rsidP="00666C33">
            <w:pPr>
              <w:pStyle w:val="Bullet"/>
              <w:ind w:left="425"/>
            </w:pPr>
            <w:ins w:id="840" w:author="Peter" w:date="2013-05-08T09:19:00Z">
              <w:r w:rsidRPr="00F50667">
                <w:t>Ensure</w:t>
              </w:r>
            </w:ins>
            <w:del w:id="841" w:author="Peter" w:date="2013-05-08T09:19:00Z">
              <w:r w:rsidRPr="00F50667">
                <w:delText>, ensure</w:delText>
              </w:r>
            </w:del>
            <w:r w:rsidRPr="00F50667">
              <w:t xml:space="preserve"> that the check box for the required Metadata group is ticked and scroll to </w:t>
            </w:r>
            <w:ins w:id="842" w:author="Peter" w:date="2013-05-08T09:19:00Z">
              <w:r w:rsidRPr="00F50667">
                <w:t>th</w:t>
              </w:r>
              <w:r>
                <w:t>at</w:t>
              </w:r>
            </w:ins>
            <w:del w:id="843"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844" w:author="Peter" w:date="2013-05-08T09:19:00Z">
              <w:r>
                <w:t>type in</w:t>
              </w:r>
            </w:ins>
            <w:del w:id="845"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Pr="00BE3829">
              <w:rPr>
                <w:rStyle w:val="ActionButton"/>
              </w:rPr>
              <w:t>Update</w:t>
            </w:r>
            <w:r w:rsidRPr="00F50667">
              <w:t xml:space="preserve"> button will become valid.</w:t>
            </w:r>
          </w:p>
          <w:p w:rsidR="00666C33" w:rsidRDefault="00666C33" w:rsidP="00666C33">
            <w:pPr>
              <w:pStyle w:val="Bullet"/>
              <w:ind w:left="425"/>
            </w:pPr>
            <w:r w:rsidRPr="00F50667">
              <w:t xml:space="preserve">Click on the </w:t>
            </w:r>
            <w:r w:rsidRPr="00BE3829">
              <w:rPr>
                <w:rStyle w:val="ActionButton"/>
              </w:rPr>
              <w:t>Update</w:t>
            </w:r>
            <w:r w:rsidRPr="00F50667">
              <w:t xml:space="preserve"> 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Pr="002175E1">
                <w:rPr>
                  <w:rStyle w:val="CrossReference"/>
                </w:rPr>
                <w:t xml:space="preserve">Figure 31: </w:t>
              </w:r>
            </w:fldSimple>
            <w:r>
              <w:t xml:space="preserve"> will be displayed. If you select </w:t>
            </w:r>
            <w:r w:rsidRPr="00F50667">
              <w:rPr>
                <w:rStyle w:val="GUIWord"/>
              </w:rPr>
              <w:t>Apply to shared record</w:t>
            </w:r>
            <w:r>
              <w:t xml:space="preserve"> the will apply to all Spectra which share this Metadata value. If you select </w:t>
            </w:r>
            <w:r w:rsidRPr="00F50667">
              <w:rPr>
                <w:rStyle w:val="GUIWord"/>
              </w:rPr>
              <w:t>Create new record for selected spectra</w:t>
            </w:r>
            <w:r>
              <w:t xml:space="preserve"> Specchio will create a new Metadata value which will be shared only by the Spectra which are under this mode. Select your desired action and click </w:t>
            </w:r>
            <w:r w:rsidRPr="00BE3829">
              <w:rPr>
                <w:rStyle w:val="ActionButton"/>
              </w:rPr>
              <w:t>OK</w:t>
            </w:r>
            <w:r>
              <w:t>.</w:t>
            </w:r>
          </w:p>
        </w:tc>
      </w:tr>
    </w:tbl>
    <w:p w:rsidR="0028286B" w:rsidRDefault="0059520E" w:rsidP="0028286B">
      <w:pPr>
        <w:pStyle w:val="Body"/>
        <w:rPr>
          <w:rStyle w:val="Strong"/>
        </w:rPr>
      </w:pPr>
      <w:r w:rsidRPr="0059520E">
        <w:rPr>
          <w:rStyle w:val="Strong"/>
          <w:rPrChange w:id="846" w:author="Peter" w:date="2013-05-08T09:19:00Z">
            <w:rPr>
              <w:i/>
              <w:color w:val="FF0000"/>
            </w:rPr>
          </w:rPrChange>
        </w:rPr>
        <w:t>To reset a specific Metadata item for all Spectra under a node to have the same value:</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847" w:author="Peter" w:date="2013-05-08T09:19:00Z"/>
              </w:rPr>
            </w:pPr>
            <w:del w:id="848"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849" w:author="Peter" w:date="2013-05-08T09:19:00Z">
              <w:r>
                <w:t xml:space="preserve">Campaign hierarchy </w:t>
              </w:r>
            </w:ins>
            <w:r>
              <w:t xml:space="preserve">node and </w:t>
            </w:r>
            <w:ins w:id="850" w:author="Peter" w:date="2013-05-08T09:19:00Z">
              <w:r>
                <w:t xml:space="preserve">click on it to </w:t>
              </w:r>
            </w:ins>
            <w:r>
              <w:t>highlight it</w:t>
            </w:r>
            <w:ins w:id="851" w:author="Peter" w:date="2013-05-08T09:19:00Z">
              <w:r>
                <w:t>.</w:t>
              </w:r>
            </w:ins>
          </w:p>
          <w:p w:rsidR="00666C33" w:rsidRPr="00F50667" w:rsidRDefault="00666C33" w:rsidP="00666C33">
            <w:pPr>
              <w:pStyle w:val="Bullet"/>
              <w:ind w:left="425"/>
            </w:pPr>
            <w:ins w:id="852" w:author="Peter" w:date="2013-05-08T09:19:00Z">
              <w:r w:rsidRPr="00F50667">
                <w:t>Ensure</w:t>
              </w:r>
            </w:ins>
            <w:del w:id="853" w:author="Peter" w:date="2013-05-08T09:19:00Z">
              <w:r w:rsidRPr="00F50667">
                <w:delText>, ensure</w:delText>
              </w:r>
            </w:del>
            <w:r w:rsidRPr="00F50667">
              <w:t xml:space="preserve"> that the check box for the required Metadata group is ticked and scroll to </w:t>
            </w:r>
            <w:ins w:id="854" w:author="Peter" w:date="2013-05-08T09:19:00Z">
              <w:r w:rsidRPr="00F50667">
                <w:t>th</w:t>
              </w:r>
              <w:r>
                <w:t>at</w:t>
              </w:r>
            </w:ins>
            <w:del w:id="855" w:author="Peter" w:date="2013-05-08T09:19:00Z">
              <w:r w:rsidRPr="00F50667">
                <w:delText>the</w:delText>
              </w:r>
            </w:del>
            <w:r w:rsidRPr="00F50667">
              <w:t xml:space="preserve"> Metadata group.</w:t>
            </w:r>
            <w:r>
              <w:t xml:space="preserve"> The value displayed in the Metadata field should be </w:t>
            </w:r>
            <w:r w:rsidRPr="00ED21BA">
              <w:rPr>
                <w:rStyle w:val="GUIWord"/>
              </w:rPr>
              <w:t>-- Multiple Values --</w:t>
            </w:r>
            <w:r w:rsidRPr="0028286B">
              <w:t>.</w:t>
            </w:r>
          </w:p>
          <w:p w:rsidR="00666C33" w:rsidRDefault="00666C33" w:rsidP="00666C33">
            <w:pPr>
              <w:pStyle w:val="Bullet"/>
              <w:ind w:left="425"/>
            </w:pPr>
            <w:r>
              <w:t xml:space="preserve">Right click on the Metadata field name to show a </w:t>
            </w:r>
            <w:r w:rsidRPr="0028286B">
              <w:rPr>
                <w:rStyle w:val="ActionButton"/>
              </w:rPr>
              <w:t>Delete</w:t>
            </w:r>
            <w:r>
              <w:t xml:space="preserve"> button. Click on the </w:t>
            </w:r>
            <w:r w:rsidRPr="0028286B">
              <w:rPr>
                <w:rStyle w:val="ActionButton"/>
              </w:rPr>
              <w:t>Delete</w:t>
            </w:r>
            <w:r>
              <w:t xml:space="preserve"> button. The Metadata field will disappear from the screen.</w:t>
            </w:r>
          </w:p>
          <w:p w:rsidR="00666C33" w:rsidRDefault="00666C33" w:rsidP="00666C33">
            <w:pPr>
              <w:pStyle w:val="Bullet"/>
              <w:ind w:left="425"/>
            </w:pPr>
            <w:r>
              <w:t xml:space="preserve">Click the </w:t>
            </w:r>
            <w:r w:rsidRPr="0028286B">
              <w:rPr>
                <w:rStyle w:val="ActionButton"/>
              </w:rPr>
              <w:t>Update</w:t>
            </w:r>
            <w:r>
              <w:t xml:space="preserve"> button to write this change into the database. (This step is critical – don’t skip it!)</w:t>
            </w:r>
          </w:p>
          <w:p w:rsidR="00666C33" w:rsidRDefault="00666C33" w:rsidP="00666C33">
            <w:pPr>
              <w:pStyle w:val="Bullet"/>
              <w:ind w:left="425"/>
            </w:pPr>
            <w:r>
              <w:t xml:space="preserve">Right click within the Metadata group box to display a menu of </w:t>
            </w:r>
            <w:ins w:id="856" w:author="Peter" w:date="2013-05-08T09:19:00Z">
              <w:r>
                <w:t>Metadata Attributes</w:t>
              </w:r>
            </w:ins>
            <w:del w:id="857" w:author="Peter" w:date="2013-05-08T09:19:00Z">
              <w:r>
                <w:delText>items</w:delText>
              </w:r>
            </w:del>
            <w:r>
              <w:t xml:space="preserve"> that can be added to this Metadata group. Click on the Metadata </w:t>
            </w:r>
            <w:ins w:id="858" w:author="Peter" w:date="2013-05-08T09:19:00Z">
              <w:r>
                <w:t>Attribute</w:t>
              </w:r>
            </w:ins>
            <w:del w:id="859" w:author="Peter" w:date="2013-05-08T09:19:00Z">
              <w:r>
                <w:delText>item</w:delText>
              </w:r>
            </w:del>
            <w:r>
              <w:t xml:space="preserve"> to be added back.</w:t>
            </w:r>
          </w:p>
          <w:p w:rsidR="00666C33" w:rsidRDefault="00666C33" w:rsidP="00666C33">
            <w:pPr>
              <w:pStyle w:val="Bullet"/>
              <w:ind w:left="425"/>
            </w:pPr>
            <w:r>
              <w:t xml:space="preserve">Entry the value you require for this Metadata </w:t>
            </w:r>
            <w:ins w:id="860" w:author="Peter" w:date="2013-05-08T09:19:00Z">
              <w:r>
                <w:t>Attribute</w:t>
              </w:r>
            </w:ins>
            <w:del w:id="861"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Pr="00BE3829">
              <w:rPr>
                <w:rStyle w:val="ActionButton"/>
              </w:rPr>
              <w:t>Update</w:t>
            </w:r>
            <w:r>
              <w:t xml:space="preserve"> button to write this change back to the database.</w:t>
            </w:r>
          </w:p>
        </w:tc>
      </w:tr>
    </w:tbl>
    <w:p w:rsidR="008D475E" w:rsidRDefault="00B1220E" w:rsidP="00AE7011">
      <w:pPr>
        <w:pStyle w:val="Warning"/>
        <w:rPr>
          <w:del w:id="862" w:author="Peter" w:date="2013-05-08T09:19:00Z"/>
        </w:rPr>
      </w:pPr>
      <w:del w:id="863"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4B4EE6">
      <w:pPr>
        <w:pStyle w:val="Heading4"/>
        <w:numPr>
          <w:ilvl w:val="3"/>
          <w:numId w:val="25"/>
        </w:numPr>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64" w:author="Peter" w:date="2013-05-08T09:19:00Z">
        <w:r w:rsidR="003479CF">
          <w:t>select multiple</w:t>
        </w:r>
      </w:ins>
      <w:del w:id="865" w:author="Peter" w:date="2013-05-08T09:19:00Z">
        <w:r w:rsidR="00D61320">
          <w:delText>add a Spectrum to the set of selected</w:delText>
        </w:r>
      </w:del>
      <w:r w:rsidR="00D61320">
        <w:t xml:space="preserve"> Spectra by holding the Control key while clicking on </w:t>
      </w:r>
      <w:ins w:id="866" w:author="Peter" w:date="2013-05-08T09:19:00Z">
        <w:r w:rsidR="003479CF">
          <w:t>each</w:t>
        </w:r>
        <w:r w:rsidR="00D61320">
          <w:t xml:space="preserve"> </w:t>
        </w:r>
        <w:r w:rsidR="003479CF">
          <w:t>additional</w:t>
        </w:r>
      </w:ins>
      <w:del w:id="867" w:author="Peter" w:date="2013-05-08T09:19:00Z">
        <w:r w:rsidR="00D61320">
          <w:delText>the</w:delText>
        </w:r>
      </w:del>
      <w:r w:rsidR="00D61320">
        <w:t xml:space="preserve"> Spectrum</w:t>
      </w:r>
      <w:ins w:id="868" w:author="Peter" w:date="2013-05-08T09:19:00Z">
        <w:r w:rsidR="003479CF">
          <w:t xml:space="preserve"> to be selected</w:t>
        </w:r>
      </w:ins>
      <w:r w:rsidR="00D61320">
        <w:t>. It is</w:t>
      </w:r>
      <w:ins w:id="869"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70" w:author="Peter" w:date="2013-05-08T09:19:00Z">
        <w:r w:rsidR="003479CF">
          <w:t xml:space="preserve">. </w:t>
        </w:r>
        <w:r w:rsidR="003479CF" w:rsidRPr="003479CF">
          <w:rPr>
            <w:rStyle w:val="DocActionChar"/>
          </w:rPr>
          <w:t>%%% But what about Mac?</w:t>
        </w:r>
        <w:r w:rsidR="003479CF" w:rsidRPr="003479CF">
          <w:t>)</w:t>
        </w:r>
      </w:ins>
      <w:del w:id="871" w:author="Peter" w:date="2013-05-08T09:19:00Z">
        <w:r w:rsidR="00D61320">
          <w:delText>.)</w:delText>
        </w:r>
      </w:del>
      <w:r w:rsidR="00D61320">
        <w:t xml:space="preserve"> The operations </w:t>
      </w:r>
      <w:ins w:id="872" w:author="Peter" w:date="2013-05-08T09:19:00Z">
        <w:r w:rsidR="003479CF">
          <w:t>in the preceding section</w:t>
        </w:r>
      </w:ins>
      <w:del w:id="873"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74" w:author="Peter" w:date="2013-05-08T09:19:00Z">
        <w:r>
          <w:t>no</w:t>
        </w:r>
        <w:r w:rsidR="003479CF">
          <w:t>d</w:t>
        </w:r>
        <w:r>
          <w:t>es</w:t>
        </w:r>
      </w:ins>
      <w:del w:id="875" w:author="Peter" w:date="2013-05-08T09:19:00Z">
        <w:r>
          <w:delText>notes</w:delText>
        </w:r>
      </w:del>
      <w:r>
        <w:t xml:space="preserve"> in the Campaign </w:t>
      </w:r>
      <w:ins w:id="876" w:author="Peter" w:date="2013-05-08T09:19:00Z">
        <w:r w:rsidR="003479CF">
          <w:t>hierarchy</w:t>
        </w:r>
      </w:ins>
      <w:del w:id="877" w:author="Peter" w:date="2013-05-08T09:19:00Z">
        <w:r>
          <w:delText>tree</w:delText>
        </w:r>
      </w:del>
      <w:r>
        <w:t xml:space="preserve"> and operate on all Spectra in those nodes.</w:t>
      </w:r>
    </w:p>
    <w:p w:rsidR="00D61320" w:rsidRPr="00B1220E"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confusing result. </w:t>
      </w:r>
    </w:p>
    <w:p w:rsidR="00B1220E" w:rsidRPr="00B1220E" w:rsidRDefault="00B1220E" w:rsidP="00B1220E">
      <w:pPr>
        <w:pStyle w:val="Body"/>
        <w:rPr>
          <w:del w:id="878" w:author="Peter" w:date="2013-05-08T09:19:00Z"/>
        </w:rPr>
      </w:pPr>
    </w:p>
    <w:p w:rsidR="000400EA" w:rsidRDefault="000400EA" w:rsidP="000400EA">
      <w:pPr>
        <w:spacing w:before="100" w:beforeAutospacing="1" w:after="100" w:afterAutospacing="1"/>
        <w:rPr>
          <w:del w:id="879" w:author="Peter" w:date="2013-05-08T09:19:00Z"/>
          <w:rFonts w:ascii="Arial" w:hAnsi="Arial" w:cs="Arial"/>
          <w:color w:val="222222"/>
          <w:sz w:val="14"/>
          <w:szCs w:val="14"/>
          <w:lang w:val="en-AU" w:eastAsia="ja-JP"/>
        </w:rPr>
      </w:pPr>
      <w:del w:id="880" w:author="Peter" w:date="2013-05-08T09:19:00Z">
        <w:r>
          <w:rPr>
            <w:rFonts w:ascii="Arial" w:hAnsi="Arial" w:cs="Arial"/>
            <w:color w:val="222222"/>
            <w:sz w:val="14"/>
            <w:szCs w:val="14"/>
            <w:lang w:val="en-AU" w:eastAsia="ja-JP"/>
          </w:rPr>
          <w:delText>From JIRA DC10-164, Nick says...</w:delText>
        </w:r>
      </w:del>
    </w:p>
    <w:p w:rsidR="000400EA" w:rsidRPr="000400EA" w:rsidRDefault="000400EA" w:rsidP="000400EA">
      <w:pPr>
        <w:spacing w:before="100" w:beforeAutospacing="1" w:after="100" w:afterAutospacing="1"/>
        <w:rPr>
          <w:del w:id="881" w:author="Peter" w:date="2013-05-08T09:19:00Z"/>
          <w:rFonts w:ascii="Arial" w:hAnsi="Arial" w:cs="Arial"/>
          <w:color w:val="222222"/>
          <w:sz w:val="14"/>
          <w:szCs w:val="14"/>
          <w:lang w:val="en-AU" w:eastAsia="ja-JP"/>
        </w:rPr>
      </w:pPr>
      <w:del w:id="882" w:author="Peter" w:date="2013-05-08T09:19:00Z">
        <w:r w:rsidRPr="000400EA">
          <w:rPr>
            <w:rFonts w:ascii="Arial" w:hAnsi="Arial" w:cs="Arial"/>
            <w:color w:val="222222"/>
            <w:sz w:val="14"/>
            <w:szCs w:val="14"/>
            <w:lang w:val="en-AU" w:eastAsia="ja-JP"/>
          </w:rPr>
          <w:delText>I've modified the input validation code for numeric fields so that</w:delText>
        </w:r>
      </w:del>
    </w:p>
    <w:p w:rsidR="000400EA" w:rsidRPr="000400EA" w:rsidRDefault="000400EA" w:rsidP="004B4EE6">
      <w:pPr>
        <w:numPr>
          <w:ilvl w:val="0"/>
          <w:numId w:val="24"/>
        </w:numPr>
        <w:spacing w:before="100" w:beforeAutospacing="1" w:after="100" w:afterAutospacing="1"/>
        <w:ind w:left="891"/>
        <w:rPr>
          <w:del w:id="883" w:author="Peter" w:date="2013-05-08T09:19:00Z"/>
          <w:rFonts w:ascii="Arial" w:hAnsi="Arial" w:cs="Arial"/>
          <w:color w:val="222222"/>
          <w:sz w:val="14"/>
          <w:szCs w:val="14"/>
          <w:lang w:val="en-AU" w:eastAsia="ja-JP"/>
        </w:rPr>
      </w:pPr>
      <w:del w:id="884" w:author="Peter" w:date="2013-05-08T09:19:00Z">
        <w:r w:rsidRPr="000400EA">
          <w:rPr>
            <w:rFonts w:ascii="Arial" w:hAnsi="Arial" w:cs="Arial"/>
            <w:color w:val="222222"/>
            <w:sz w:val="14"/>
            <w:szCs w:val="14"/>
            <w:lang w:val="en-AU" w:eastAsia="ja-JP"/>
          </w:rPr>
          <w:delText>the cursor keys, delete and backspace can be used in any field</w:delText>
        </w:r>
      </w:del>
    </w:p>
    <w:p w:rsidR="000400EA" w:rsidRPr="000400EA" w:rsidRDefault="000400EA" w:rsidP="004B4EE6">
      <w:pPr>
        <w:numPr>
          <w:ilvl w:val="0"/>
          <w:numId w:val="24"/>
        </w:numPr>
        <w:spacing w:before="100" w:beforeAutospacing="1" w:after="100" w:afterAutospacing="1"/>
        <w:ind w:left="891"/>
        <w:rPr>
          <w:del w:id="885" w:author="Peter" w:date="2013-05-08T09:19:00Z"/>
          <w:rFonts w:ascii="Arial" w:hAnsi="Arial" w:cs="Arial"/>
          <w:color w:val="222222"/>
          <w:sz w:val="14"/>
          <w:szCs w:val="14"/>
          <w:lang w:val="en-AU" w:eastAsia="ja-JP"/>
        </w:rPr>
      </w:pPr>
      <w:del w:id="886" w:author="Peter" w:date="2013-05-08T09:19:00Z">
        <w:r w:rsidRPr="000400EA">
          <w:rPr>
            <w:rFonts w:ascii="Arial" w:hAnsi="Arial" w:cs="Arial"/>
            <w:color w:val="222222"/>
            <w:sz w:val="14"/>
            <w:szCs w:val="14"/>
            <w:lang w:val="en-AU" w:eastAsia="ja-JP"/>
          </w:rPr>
          <w:delText>digits and the minus sign can be input into any numeric field</w:delText>
        </w:r>
      </w:del>
    </w:p>
    <w:p w:rsidR="000400EA" w:rsidRPr="000400EA" w:rsidRDefault="000400EA" w:rsidP="004B4EE6">
      <w:pPr>
        <w:numPr>
          <w:ilvl w:val="0"/>
          <w:numId w:val="24"/>
        </w:numPr>
        <w:spacing w:before="100" w:beforeAutospacing="1" w:after="100" w:afterAutospacing="1"/>
        <w:ind w:left="891"/>
        <w:rPr>
          <w:del w:id="887" w:author="Peter" w:date="2013-05-08T09:19:00Z"/>
          <w:rFonts w:ascii="Arial" w:hAnsi="Arial" w:cs="Arial"/>
          <w:color w:val="222222"/>
          <w:sz w:val="14"/>
          <w:szCs w:val="14"/>
          <w:lang w:val="en-AU" w:eastAsia="ja-JP"/>
        </w:rPr>
      </w:pPr>
      <w:del w:id="888" w:author="Peter" w:date="2013-05-08T09:19:00Z">
        <w:r w:rsidRPr="000400EA">
          <w:rPr>
            <w:rFonts w:ascii="Arial" w:hAnsi="Arial" w:cs="Arial"/>
            <w:color w:val="222222"/>
            <w:sz w:val="14"/>
            <w:szCs w:val="14"/>
            <w:lang w:val="en-AU" w:eastAsia="ja-JP"/>
          </w:rPr>
          <w:delText>decimal points can only be typed into fields with a floating value type</w:delText>
        </w:r>
      </w:del>
    </w:p>
    <w:p w:rsidR="000400EA" w:rsidRPr="000400EA" w:rsidRDefault="000400EA" w:rsidP="004B4EE6">
      <w:pPr>
        <w:numPr>
          <w:ilvl w:val="0"/>
          <w:numId w:val="24"/>
        </w:numPr>
        <w:spacing w:before="100" w:beforeAutospacing="1" w:after="100" w:afterAutospacing="1"/>
        <w:ind w:left="891"/>
        <w:rPr>
          <w:del w:id="889" w:author="Peter" w:date="2013-05-08T09:19:00Z"/>
          <w:rFonts w:ascii="Arial" w:hAnsi="Arial" w:cs="Arial"/>
          <w:color w:val="222222"/>
          <w:sz w:val="14"/>
          <w:szCs w:val="14"/>
          <w:lang w:val="en-AU" w:eastAsia="ja-JP"/>
        </w:rPr>
      </w:pPr>
      <w:del w:id="890" w:author="Peter" w:date="2013-05-08T09:19:00Z">
        <w:r w:rsidRPr="000400EA">
          <w:rPr>
            <w:rFonts w:ascii="Arial" w:hAnsi="Arial" w:cs="Arial"/>
            <w:color w:val="222222"/>
            <w:sz w:val="14"/>
            <w:szCs w:val="14"/>
            <w:lang w:val="en-AU" w:eastAsia="ja-JP"/>
          </w:rPr>
          <w:delText>the "update" button is only enabled once the value in the field can be parsed</w:delText>
        </w:r>
      </w:del>
    </w:p>
    <w:p w:rsidR="000400EA" w:rsidRPr="000400EA" w:rsidRDefault="000400EA" w:rsidP="004B4EE6">
      <w:pPr>
        <w:numPr>
          <w:ilvl w:val="0"/>
          <w:numId w:val="24"/>
        </w:numPr>
        <w:spacing w:before="100" w:beforeAutospacing="1" w:after="100" w:afterAutospacing="1"/>
        <w:ind w:left="891"/>
        <w:rPr>
          <w:del w:id="891" w:author="Peter" w:date="2013-05-08T09:19:00Z"/>
          <w:rFonts w:ascii="Arial" w:hAnsi="Arial" w:cs="Arial"/>
          <w:color w:val="222222"/>
          <w:sz w:val="14"/>
          <w:szCs w:val="14"/>
          <w:lang w:val="en-AU" w:eastAsia="ja-JP"/>
        </w:rPr>
      </w:pPr>
      <w:del w:id="892" w:author="Peter" w:date="2013-05-08T09:19:00Z">
        <w:r w:rsidRPr="000400EA">
          <w:rPr>
            <w:rFonts w:ascii="Arial" w:hAnsi="Arial" w:cs="Arial"/>
            <w:color w:val="222222"/>
            <w:sz w:val="14"/>
            <w:szCs w:val="14"/>
            <w:lang w:val="en-AU" w:eastAsia="ja-JP"/>
          </w:rPr>
          <w:delText>all number format exceptions are caught and handled</w:delText>
        </w:r>
      </w:del>
    </w:p>
    <w:p w:rsidR="000400EA" w:rsidRPr="000400EA" w:rsidRDefault="000400EA" w:rsidP="000400EA">
      <w:pPr>
        <w:spacing w:before="100" w:beforeAutospacing="1" w:after="100" w:afterAutospacing="1"/>
        <w:rPr>
          <w:del w:id="893" w:author="Peter" w:date="2013-05-08T09:19:00Z"/>
          <w:rFonts w:ascii="Arial" w:hAnsi="Arial" w:cs="Arial"/>
          <w:color w:val="222222"/>
          <w:sz w:val="14"/>
          <w:szCs w:val="14"/>
          <w:lang w:val="en-AU" w:eastAsia="ja-JP"/>
        </w:rPr>
      </w:pPr>
      <w:del w:id="894"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del>
    </w:p>
    <w:p w:rsidR="000400EA" w:rsidRPr="000400EA" w:rsidRDefault="000400EA" w:rsidP="000400EA">
      <w:pPr>
        <w:rPr>
          <w:del w:id="895" w:author="Peter" w:date="2013-05-08T09:19:00Z"/>
        </w:rPr>
      </w:pPr>
    </w:p>
    <w:p w:rsidR="002A0FFE" w:rsidRPr="00084655" w:rsidRDefault="002A0FFE" w:rsidP="00666C33">
      <w:pPr>
        <w:pStyle w:val="Heading2"/>
      </w:pPr>
      <w:r w:rsidRPr="00084655">
        <w:t>Special Functions</w:t>
      </w:r>
    </w:p>
    <w:p w:rsidR="00A94FF9" w:rsidRPr="00A94FF9" w:rsidRDefault="00A94FF9" w:rsidP="004F3F9E">
      <w:pPr>
        <w:pStyle w:val="DocAction"/>
      </w:pPr>
      <w:r>
        <w:t>%%% Does this exist in the new app?</w:t>
      </w:r>
    </w:p>
    <w:p w:rsidR="002A0FFE" w:rsidRPr="00084655" w:rsidRDefault="002A0FFE" w:rsidP="00666C33">
      <w:r w:rsidRPr="00084655">
        <w:t xml:space="preserve">The metadata editor provides some special data processing functions. They are either accessed via the metadata editor menu (cf. </w:t>
      </w:r>
      <w:r w:rsidR="0059520E">
        <w:fldChar w:fldCharType="begin"/>
      </w:r>
      <w:r w:rsidR="00625CA9">
        <w:instrText xml:space="preserve"> </w:instrText>
      </w:r>
      <w:r w:rsidR="00567E0A">
        <w:instrText>REF</w:instrText>
      </w:r>
      <w:r w:rsidR="00625CA9">
        <w:instrText xml:space="preserve"> _Ref153703743 \h </w:instrText>
      </w:r>
      <w:r w:rsidR="0059520E">
        <w:fldChar w:fldCharType="separate"/>
      </w:r>
      <w:r w:rsidR="002175E1" w:rsidRPr="00084655">
        <w:t xml:space="preserve">Figure </w:t>
      </w:r>
      <w:r w:rsidR="002175E1">
        <w:rPr>
          <w:noProof/>
        </w:rPr>
        <w:t>41</w:t>
      </w:r>
      <w:r w:rsidR="0059520E">
        <w:fldChar w:fldCharType="end"/>
      </w:r>
      <w:r w:rsidRPr="00084655">
        <w:t>) or via actions buttons in the spectrum tab.</w:t>
      </w:r>
    </w:p>
    <w:p w:rsidR="002A0FFE" w:rsidRPr="00084655" w:rsidRDefault="002A0FFE" w:rsidP="00666C33"/>
    <w:p w:rsidR="002A0FFE" w:rsidRPr="00084655" w:rsidRDefault="00410FC7" w:rsidP="00666C33">
      <w:r>
        <w:rPr>
          <w:noProof/>
          <w:lang w:val="en-AU" w:eastAsia="ja-JP"/>
        </w:rPr>
        <w:drawing>
          <wp:inline distT="0" distB="0" distL="0" distR="0">
            <wp:extent cx="1899920" cy="914400"/>
            <wp:effectExtent l="2540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srcRect/>
                    <a:stretch>
                      <a:fillRect/>
                    </a:stretch>
                  </pic:blipFill>
                  <pic:spPr bwMode="auto">
                    <a:xfrm>
                      <a:off x="0" y="0"/>
                      <a:ext cx="1899920" cy="914400"/>
                    </a:xfrm>
                    <a:prstGeom prst="rect">
                      <a:avLst/>
                    </a:prstGeom>
                    <a:noFill/>
                    <a:ln w="9525">
                      <a:noFill/>
                      <a:miter lim="800000"/>
                      <a:headEnd/>
                      <a:tailEnd/>
                    </a:ln>
                  </pic:spPr>
                </pic:pic>
              </a:graphicData>
            </a:graphic>
          </wp:inline>
        </w:drawing>
      </w:r>
    </w:p>
    <w:p w:rsidR="002A0FFE" w:rsidRPr="00084655" w:rsidRDefault="002A0FFE" w:rsidP="00666C33">
      <w:bookmarkStart w:id="896" w:name="_Ref153703743"/>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41</w:t>
      </w:r>
      <w:r w:rsidR="0059520E">
        <w:rPr>
          <w:noProof/>
        </w:rPr>
        <w:fldChar w:fldCharType="end"/>
      </w:r>
      <w:bookmarkEnd w:id="896"/>
      <w:r w:rsidRPr="00084655">
        <w:t>: Metadata editor Special Functions menu</w:t>
      </w:r>
    </w:p>
    <w:p w:rsidR="002A0FFE" w:rsidRPr="00084655" w:rsidRDefault="002A0FFE" w:rsidP="00666C33"/>
    <w:p w:rsidR="002A0FFE" w:rsidRPr="00084655" w:rsidRDefault="00EF4628" w:rsidP="00666C33">
      <w:r w:rsidRPr="00EF4628">
        <w:rPr>
          <w:b/>
        </w:rPr>
        <w:t>Note</w:t>
      </w:r>
      <w:r>
        <w:t xml:space="preserve">: </w:t>
      </w:r>
      <w:r w:rsidR="002A0FFE" w:rsidRPr="00084655">
        <w:t>The special functions offered by the menu do not depend on the currently selected campaign in the metadata editor but offer access to all campaigns.</w:t>
      </w:r>
    </w:p>
    <w:p w:rsidR="002A0FFE" w:rsidRPr="00084655" w:rsidRDefault="002A0FFE" w:rsidP="00666C33"/>
    <w:p w:rsidR="002A0FFE" w:rsidRPr="00D8645A" w:rsidRDefault="002A0FFE" w:rsidP="00666C33">
      <w:pPr>
        <w:pStyle w:val="Heading3"/>
      </w:pPr>
      <w:r w:rsidRPr="00084655">
        <w:br w:type="page"/>
      </w:r>
      <w:bookmarkStart w:id="897" w:name="_Ref157353485"/>
      <w:r w:rsidRPr="00D8645A">
        <w:t>Calculation of Goniometer Angles</w:t>
      </w:r>
      <w:bookmarkEnd w:id="897"/>
    </w:p>
    <w:p w:rsidR="00A94FF9" w:rsidRPr="00A94FF9" w:rsidRDefault="00A94FF9" w:rsidP="004F3F9E">
      <w:pPr>
        <w:pStyle w:val="DocAction"/>
      </w:pPr>
      <w:r>
        <w:t>%%% Does this exist in the new app?</w:t>
      </w:r>
    </w:p>
    <w:p w:rsidR="00353125" w:rsidRDefault="002A0FFE" w:rsidP="00666C33">
      <w:r w:rsidRPr="00084655">
        <w:t>RSL uses a standard protocol for the capturing of directional data using a goniometer</w:t>
      </w:r>
      <w:r w:rsidR="00EF4628">
        <w:t xml:space="preserve"> (FIGOS/LAGOS)</w:t>
      </w:r>
      <w:r w:rsidRPr="00084655">
        <w:t>. The sensor zenith and azimuth are given by the capturing sequence</w:t>
      </w:r>
      <w:r w:rsidR="005D2792">
        <w:t xml:space="preserve"> (</w:t>
      </w:r>
      <w:r w:rsidR="0059520E">
        <w:fldChar w:fldCharType="begin"/>
      </w:r>
      <w:r w:rsidR="005D2792">
        <w:instrText xml:space="preserve"> </w:instrText>
      </w:r>
      <w:r w:rsidR="00567E0A">
        <w:instrText>REF</w:instrText>
      </w:r>
      <w:r w:rsidR="005D2792">
        <w:instrText xml:space="preserve"> _Ref97880617 \h </w:instrText>
      </w:r>
      <w:r w:rsidR="0059520E">
        <w:fldChar w:fldCharType="separate"/>
      </w:r>
      <w:r w:rsidR="002175E1">
        <w:t xml:space="preserve">Figure </w:t>
      </w:r>
      <w:r w:rsidR="002175E1">
        <w:rPr>
          <w:noProof/>
        </w:rPr>
        <w:t>42</w:t>
      </w:r>
      <w:r w:rsidR="0059520E">
        <w:fldChar w:fldCharType="end"/>
      </w:r>
      <w:r w:rsidR="005D2792">
        <w:t>)</w:t>
      </w:r>
      <w:r w:rsidRPr="00084655">
        <w:t>.</w:t>
      </w:r>
    </w:p>
    <w:p w:rsidR="00353125" w:rsidRDefault="00353125" w:rsidP="00666C33"/>
    <w:p w:rsidR="00353125" w:rsidRDefault="00353125" w:rsidP="00666C33">
      <w:r>
        <w:rPr>
          <w:noProof/>
          <w:lang w:val="en-AU" w:eastAsia="ja-JP"/>
        </w:rPr>
        <w:drawing>
          <wp:inline distT="0" distB="0" distL="0" distR="0">
            <wp:extent cx="3253740" cy="2169160"/>
            <wp:effectExtent l="2540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53125" w:rsidRDefault="00353125" w:rsidP="00666C33">
      <w:bookmarkStart w:id="898" w:name="_Ref97880617"/>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42</w:t>
      </w:r>
      <w:r w:rsidR="0059520E">
        <w:rPr>
          <w:noProof/>
        </w:rPr>
        <w:fldChar w:fldCharType="end"/>
      </w:r>
      <w:bookmarkEnd w:id="898"/>
      <w:r>
        <w:t>: Data collection sequence of the RSL FIGOS/LAGOS system</w:t>
      </w:r>
    </w:p>
    <w:p w:rsidR="002A0FFE" w:rsidRPr="00084655" w:rsidRDefault="002A0FFE" w:rsidP="00666C33"/>
    <w:p w:rsidR="002A0FFE" w:rsidRPr="00084655" w:rsidRDefault="002A0FFE" w:rsidP="00666C33">
      <w:r w:rsidRPr="00084655">
        <w:t>A full directional set consists of 66 spectr</w:t>
      </w:r>
      <w:r w:rsidR="00EF4628">
        <w:t>a. The routine expects a maximum</w:t>
      </w:r>
      <w:r w:rsidRPr="00084655">
        <w:t xml:space="preserve"> number of 66 spectra, i.e. excessive spectra like white reference readings must be removed before the angles are calculated. The function can deal with gaps in the data, provided that the user can specify them. See </w:t>
      </w:r>
      <w:r w:rsidR="0059520E">
        <w:fldChar w:fldCharType="begin"/>
      </w:r>
      <w:r w:rsidR="00625CA9">
        <w:instrText xml:space="preserve"> </w:instrText>
      </w:r>
      <w:r w:rsidR="00567E0A">
        <w:instrText>REF</w:instrText>
      </w:r>
      <w:r w:rsidR="00625CA9">
        <w:instrText xml:space="preserve"> _Ref153706918 \h </w:instrText>
      </w:r>
      <w:r w:rsidR="0059520E">
        <w:fldChar w:fldCharType="separate"/>
      </w:r>
      <w:r w:rsidR="002175E1" w:rsidRPr="00084655">
        <w:t xml:space="preserve">Figure </w:t>
      </w:r>
      <w:r w:rsidR="002175E1">
        <w:rPr>
          <w:noProof/>
        </w:rPr>
        <w:t>43</w:t>
      </w:r>
      <w:r w:rsidR="0059520E">
        <w:fldChar w:fldCharType="end"/>
      </w:r>
      <w:r w:rsidRPr="00084655">
        <w:t xml:space="preserve"> for a screenshot of the dialog with the metadata editor in the background.</w:t>
      </w:r>
      <w:r w:rsidRPr="00084655">
        <w:br/>
      </w:r>
    </w:p>
    <w:p w:rsidR="002A0FFE" w:rsidRPr="00084655" w:rsidRDefault="002A0FFE" w:rsidP="00666C33">
      <w:r w:rsidRPr="00084655">
        <w:t>The following user actions are needed:</w:t>
      </w:r>
    </w:p>
    <w:p w:rsidR="002A0FFE" w:rsidRPr="00084655" w:rsidRDefault="002A0FFE" w:rsidP="00666C33">
      <w:r w:rsidRPr="00084655">
        <w:t xml:space="preserve">In the spectral data browser of the metadata editor select a hierarchy that contains the spectrodirectional measurements. (cf. </w:t>
      </w:r>
      <w:r w:rsidR="0059520E">
        <w:fldChar w:fldCharType="begin"/>
      </w:r>
      <w:r w:rsidR="00625CA9">
        <w:instrText xml:space="preserve"> </w:instrText>
      </w:r>
      <w:r w:rsidR="00567E0A">
        <w:instrText>REF</w:instrText>
      </w:r>
      <w:r w:rsidR="00625CA9">
        <w:instrText xml:space="preserve"> _Ref153706918 \h </w:instrText>
      </w:r>
      <w:r w:rsidR="0059520E">
        <w:fldChar w:fldCharType="separate"/>
      </w:r>
      <w:r w:rsidR="002175E1" w:rsidRPr="00084655">
        <w:t xml:space="preserve">Figure </w:t>
      </w:r>
      <w:r w:rsidR="002175E1">
        <w:rPr>
          <w:noProof/>
        </w:rPr>
        <w:t>43</w:t>
      </w:r>
      <w:r w:rsidR="0059520E">
        <w:fldChar w:fldCharType="end"/>
      </w:r>
      <w:r w:rsidRPr="00084655">
        <w:t xml:space="preserve"> where the ‘target’ hierarchy has been selected in the metadata editor)</w:t>
      </w:r>
    </w:p>
    <w:p w:rsidR="002A0FFE" w:rsidRPr="00084655" w:rsidRDefault="002A0FFE" w:rsidP="00666C33">
      <w:r w:rsidRPr="00084655">
        <w:t>Click the ‘Calc Gonio Angles’ button in the ‘Sampling Geometry’ section of the metadata editor. This will open the Goniometer Angle Calculation dialog. The selected hierarchy and the number of spectra is displayed in the according fields in the middle section of the dialog. If the wrong hierarchy was selected in the metadata editor, you can redefine your selection in the metadata editor while leaving the Goniometer Angle Calculation dialog opened. Changes in the spectral data browser of the metadata editor will be reflected within the Goniometer Angle Calculation dialog.</w:t>
      </w:r>
    </w:p>
    <w:p w:rsidR="002A0FFE" w:rsidRPr="00084655" w:rsidRDefault="002A0FFE" w:rsidP="00666C33">
      <w:r w:rsidRPr="00084655">
        <w:t>If there are any gaps, specify the positions of the gaps in the Gaps input text field. The gap numbers must be separated with commas. Then click the ‘Insert gaps’ button and the total number of spectra plus inserted gap dummies will be shown in the read only field ‘Spectra + dummies’. Note that positions start with 0.</w:t>
      </w:r>
    </w:p>
    <w:p w:rsidR="002A0FFE" w:rsidRPr="00084655" w:rsidRDefault="002A0FFE" w:rsidP="00666C33">
      <w:r w:rsidRPr="00084655">
        <w:t>Click ‘Calculate’. This fills the listbox one the right side of the dialog with a preview of the calculated angles. The line format is: &lt;position&gt;: &lt;azimuth&gt;/&lt;zenith&gt; &lt;filename&gt;</w:t>
      </w:r>
    </w:p>
    <w:p w:rsidR="002A0FFE" w:rsidRPr="00084655" w:rsidRDefault="002A0FFE" w:rsidP="00666C33">
      <w:r w:rsidRPr="00084655">
        <w:t>Click ‘OK’ to insert the calculated angles into the database</w:t>
      </w:r>
    </w:p>
    <w:p w:rsidR="002A0FFE" w:rsidRPr="00084655" w:rsidRDefault="002A0FFE" w:rsidP="00666C33"/>
    <w:p w:rsidR="002A0FFE" w:rsidRPr="00084655" w:rsidRDefault="002A0FFE" w:rsidP="00666C33"/>
    <w:p w:rsidR="002A0FFE" w:rsidRPr="00084655" w:rsidRDefault="00410FC7" w:rsidP="00666C33">
      <w:r>
        <w:rPr>
          <w:noProof/>
          <w:lang w:val="en-AU" w:eastAsia="ja-JP"/>
        </w:rPr>
        <w:drawing>
          <wp:inline distT="0" distB="0" distL="0" distR="0">
            <wp:extent cx="5567680" cy="2367280"/>
            <wp:effectExtent l="2540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567680" cy="2367280"/>
                    </a:xfrm>
                    <a:prstGeom prst="rect">
                      <a:avLst/>
                    </a:prstGeom>
                    <a:noFill/>
                    <a:ln w="9525">
                      <a:noFill/>
                      <a:miter lim="800000"/>
                      <a:headEnd/>
                      <a:tailEnd/>
                    </a:ln>
                  </pic:spPr>
                </pic:pic>
              </a:graphicData>
            </a:graphic>
          </wp:inline>
        </w:drawing>
      </w:r>
    </w:p>
    <w:p w:rsidR="002A0FFE" w:rsidRPr="00084655" w:rsidRDefault="002A0FFE" w:rsidP="00666C33">
      <w:bookmarkStart w:id="899" w:name="_Ref153706918"/>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43</w:t>
      </w:r>
      <w:r w:rsidR="0059520E">
        <w:rPr>
          <w:noProof/>
        </w:rPr>
        <w:fldChar w:fldCharType="end"/>
      </w:r>
      <w:bookmarkEnd w:id="899"/>
      <w:r w:rsidRPr="00084655">
        <w:t>: Goniometer angle calculation dialog</w:t>
      </w:r>
    </w:p>
    <w:p w:rsidR="002A0FFE" w:rsidRPr="00084655" w:rsidRDefault="002A0FFE" w:rsidP="00666C33"/>
    <w:p w:rsidR="002A0FFE" w:rsidRPr="00084655" w:rsidRDefault="002A0FFE" w:rsidP="00666C33">
      <w:pPr>
        <w:pStyle w:val="Heading3"/>
      </w:pPr>
      <w:bookmarkStart w:id="900" w:name="_Ref153794273"/>
      <w:r w:rsidRPr="00084655">
        <w:t>Linking Targets to References</w:t>
      </w:r>
      <w:bookmarkEnd w:id="900"/>
    </w:p>
    <w:p w:rsidR="00A94FF9" w:rsidRPr="00A94FF9" w:rsidRDefault="00A94FF9" w:rsidP="00666C33">
      <w:pPr>
        <w:pStyle w:val="DocAction"/>
      </w:pPr>
      <w:r>
        <w:t>%%% Does this exist in the new app?</w:t>
      </w:r>
    </w:p>
    <w:p w:rsidR="002A0FFE" w:rsidRPr="00084655" w:rsidRDefault="002A0FFE" w:rsidP="00666C33">
      <w:r w:rsidRPr="00084655">
        <w:t>This dialog can be used to automatically create a datalink of the type ‘Spectralon’ between target spectra and white reference spectra.</w:t>
      </w:r>
    </w:p>
    <w:p w:rsidR="002A0FFE" w:rsidRPr="00084655" w:rsidRDefault="002A0FFE" w:rsidP="00666C33">
      <w:r w:rsidRPr="00084655">
        <w:t>This function is applicable for campaigns where target and reference spectra are collected in separate spectral files. This is e.g. the case for campaigns utilising the ASD spectroradiometer in radiance mode. In order to tie the target to its corresponding white reference spectrum</w:t>
      </w:r>
      <w:r w:rsidR="00EF4628">
        <w:t>,</w:t>
      </w:r>
      <w:r w:rsidRPr="00084655">
        <w:t xml:space="preserve"> a datalink on spectrum level must be inserted. This could be achieved manually for each spectrum using the metadata editor.</w:t>
      </w:r>
    </w:p>
    <w:p w:rsidR="002A0FFE" w:rsidRPr="00084655" w:rsidRDefault="002A0FFE" w:rsidP="00666C33">
      <w:r w:rsidRPr="00084655">
        <w:t xml:space="preserve">Target and reference spectra </w:t>
      </w:r>
      <w:r w:rsidR="004A6C50">
        <w:t>are ideally</w:t>
      </w:r>
      <w:r w:rsidRPr="00084655">
        <w:t xml:space="preserve"> stored in separate hierarchies</w:t>
      </w:r>
      <w:r w:rsidR="00043400">
        <w:t>, but they can also exist in a mixed state</w:t>
      </w:r>
      <w:r w:rsidRPr="00084655">
        <w:t xml:space="preserve">. The example shown in </w:t>
      </w:r>
      <w:r w:rsidR="0059520E">
        <w:fldChar w:fldCharType="begin"/>
      </w:r>
      <w:r w:rsidR="00625CA9">
        <w:instrText xml:space="preserve"> </w:instrText>
      </w:r>
      <w:r w:rsidR="00567E0A">
        <w:instrText>REF</w:instrText>
      </w:r>
      <w:r w:rsidR="00625CA9">
        <w:instrText xml:space="preserve"> _Ref153708029 \h </w:instrText>
      </w:r>
      <w:r w:rsidR="0059520E">
        <w:fldChar w:fldCharType="separate"/>
      </w:r>
      <w:r w:rsidR="002175E1" w:rsidRPr="00084655">
        <w:t xml:space="preserve">Figure </w:t>
      </w:r>
      <w:r w:rsidR="002175E1">
        <w:rPr>
          <w:noProof/>
        </w:rPr>
        <w:t>44</w:t>
      </w:r>
      <w:r w:rsidR="0059520E">
        <w:fldChar w:fldCharType="end"/>
      </w:r>
      <w:r w:rsidRPr="00084655">
        <w:t xml:space="preserve"> is taken from a goniometer campaign. In the left spectral data browser select the hierarchy</w:t>
      </w:r>
      <w:r w:rsidR="00043400">
        <w:t xml:space="preserve"> or spectra</w:t>
      </w:r>
      <w:r w:rsidRPr="00084655">
        <w:t xml:space="preserve"> containing the targets. In the right browser select the hierarchy</w:t>
      </w:r>
      <w:r w:rsidR="00043400">
        <w:t xml:space="preserve"> or spectra</w:t>
      </w:r>
      <w:r w:rsidRPr="00084655">
        <w:t xml:space="preserve"> containing the references. The selected </w:t>
      </w:r>
      <w:r w:rsidR="00043400">
        <w:t>spectra</w:t>
      </w:r>
      <w:r w:rsidR="00043400" w:rsidRPr="00084655">
        <w:t xml:space="preserve"> </w:t>
      </w:r>
      <w:r w:rsidRPr="00084655">
        <w:t>are displayed in the read only fields on the right side of the dialog.</w:t>
      </w:r>
      <w:r w:rsidR="00043400">
        <w:t xml:space="preserve"> The two text fields at the bottom of the spectral data browsers can be used to specify filename restrictions, e.g. entering ‘%00%’ for the targets only selects the files triticaa.001 - triticaa.009</w:t>
      </w:r>
    </w:p>
    <w:p w:rsidR="002A0FFE" w:rsidRPr="00084655" w:rsidRDefault="002A0FFE" w:rsidP="00666C33">
      <w:r w:rsidRPr="00084655">
        <w:t>Click link to create datalinks between targets and references.</w:t>
      </w:r>
    </w:p>
    <w:p w:rsidR="002A0FFE" w:rsidRPr="00084655" w:rsidRDefault="002A0FFE" w:rsidP="00666C33"/>
    <w:p w:rsidR="002A0FFE" w:rsidRPr="00084655" w:rsidRDefault="002A0FFE" w:rsidP="00666C33">
      <w:r w:rsidRPr="00084655">
        <w:t>Details on the algorithm:</w:t>
      </w:r>
    </w:p>
    <w:p w:rsidR="002A0FFE" w:rsidRPr="00084655" w:rsidRDefault="002A0FFE" w:rsidP="00666C33">
      <w:r w:rsidRPr="00084655">
        <w:t xml:space="preserve">The linking utilises the capture time stamps of the spectra. Consider two timelines: one for the targets and one for the references. A target must link to the reference with the </w:t>
      </w:r>
      <w:r w:rsidR="00FF7125">
        <w:t xml:space="preserve">smallest absolute delta time </w:t>
      </w:r>
      <w:r w:rsidR="00CC3D88">
        <w:t xml:space="preserve">(see </w:t>
      </w:r>
      <w:r w:rsidR="0059520E">
        <w:fldChar w:fldCharType="begin"/>
      </w:r>
      <w:r w:rsidR="005D2792">
        <w:instrText xml:space="preserve"> </w:instrText>
      </w:r>
      <w:r w:rsidR="00567E0A">
        <w:instrText>REF</w:instrText>
      </w:r>
      <w:r w:rsidR="005D2792">
        <w:instrText xml:space="preserve"> _Ref97880697 \h </w:instrText>
      </w:r>
      <w:r w:rsidR="0059520E">
        <w:fldChar w:fldCharType="separate"/>
      </w:r>
      <w:r w:rsidR="002175E1">
        <w:t xml:space="preserve">Figure </w:t>
      </w:r>
      <w:r w:rsidR="002175E1">
        <w:rPr>
          <w:noProof/>
        </w:rPr>
        <w:t>45</w:t>
      </w:r>
      <w:r w:rsidR="0059520E">
        <w:fldChar w:fldCharType="end"/>
      </w:r>
      <w:r w:rsidR="00CC3D88">
        <w:t>)</w:t>
      </w:r>
      <w:r w:rsidRPr="00084655">
        <w:t>.</w:t>
      </w:r>
    </w:p>
    <w:p w:rsidR="002A0FFE" w:rsidRPr="00084655" w:rsidRDefault="002A0FFE" w:rsidP="00666C33"/>
    <w:p w:rsidR="002A0FFE" w:rsidRPr="00084655" w:rsidRDefault="002A0FFE" w:rsidP="00666C33"/>
    <w:p w:rsidR="002A0FFE" w:rsidRPr="00084655" w:rsidRDefault="00043400" w:rsidP="00666C33">
      <w:r>
        <w:rPr>
          <w:noProof/>
          <w:lang w:val="en-AU" w:eastAsia="ja-JP"/>
        </w:rPr>
        <w:drawing>
          <wp:inline distT="0" distB="0" distL="0" distR="0">
            <wp:extent cx="5580380" cy="2405912"/>
            <wp:effectExtent l="25400" t="0" r="7620" b="0"/>
            <wp:docPr id="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srcRect/>
                    <a:stretch>
                      <a:fillRect/>
                    </a:stretch>
                  </pic:blipFill>
                  <pic:spPr bwMode="auto">
                    <a:xfrm>
                      <a:off x="0" y="0"/>
                      <a:ext cx="5580380" cy="2405912"/>
                    </a:xfrm>
                    <a:prstGeom prst="rect">
                      <a:avLst/>
                    </a:prstGeom>
                    <a:noFill/>
                    <a:ln w="9525">
                      <a:noFill/>
                      <a:miter lim="800000"/>
                      <a:headEnd/>
                      <a:tailEnd/>
                    </a:ln>
                  </pic:spPr>
                </pic:pic>
              </a:graphicData>
            </a:graphic>
          </wp:inline>
        </w:drawing>
      </w:r>
    </w:p>
    <w:p w:rsidR="00CC3D88" w:rsidRDefault="002A0FFE" w:rsidP="00666C33">
      <w:bookmarkStart w:id="901" w:name="_Ref153708029"/>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44</w:t>
      </w:r>
      <w:r w:rsidR="0059520E">
        <w:rPr>
          <w:noProof/>
        </w:rPr>
        <w:fldChar w:fldCharType="end"/>
      </w:r>
      <w:bookmarkEnd w:id="901"/>
      <w:r w:rsidRPr="00084655">
        <w:t>: Link Target to Reference dialog</w:t>
      </w:r>
    </w:p>
    <w:p w:rsidR="00CC3D88" w:rsidRDefault="00CC3D88" w:rsidP="00666C33"/>
    <w:p w:rsidR="00CC3D88" w:rsidRDefault="00EE466C" w:rsidP="00666C33">
      <w:r>
        <w:rPr>
          <w:noProof/>
          <w:lang w:val="en-AU" w:eastAsia="ja-JP"/>
        </w:rPr>
        <w:drawing>
          <wp:inline distT="0" distB="0" distL="0" distR="0">
            <wp:extent cx="4428490" cy="2811395"/>
            <wp:effectExtent l="25400" t="0" r="0"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2A0FFE" w:rsidRPr="00CC3D88" w:rsidRDefault="002A0FFE" w:rsidP="00666C33"/>
    <w:p w:rsidR="002A0FFE" w:rsidRPr="00084655" w:rsidRDefault="00CC3D88" w:rsidP="00666C33">
      <w:bookmarkStart w:id="902" w:name="_Ref97880697"/>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45</w:t>
      </w:r>
      <w:r w:rsidR="0059520E">
        <w:rPr>
          <w:noProof/>
        </w:rPr>
        <w:fldChar w:fldCharType="end"/>
      </w:r>
      <w:bookmarkEnd w:id="902"/>
      <w:r>
        <w:t xml:space="preserve">: </w:t>
      </w:r>
      <w:r w:rsidRPr="00CC3D88">
        <w:t>Referencing of reference panel spectra by target spectra based on timeline information</w:t>
      </w:r>
    </w:p>
    <w:p w:rsidR="002A0FFE" w:rsidRPr="00084655" w:rsidRDefault="002A0FFE" w:rsidP="00666C33">
      <w:pPr>
        <w:pStyle w:val="Heading3"/>
      </w:pPr>
      <w:r w:rsidRPr="00084655">
        <w:t>Calculation of Sun Angles</w:t>
      </w:r>
    </w:p>
    <w:p w:rsidR="00A94FF9" w:rsidRPr="00A94FF9" w:rsidRDefault="00A94FF9" w:rsidP="00666C33">
      <w:pPr>
        <w:pStyle w:val="DocAction"/>
      </w:pPr>
      <w:r>
        <w:t>%%% Does this exist in the new app?</w:t>
      </w:r>
    </w:p>
    <w:p w:rsidR="002A0FFE" w:rsidRPr="00084655" w:rsidRDefault="002A0FFE" w:rsidP="00666C33">
      <w:r w:rsidRPr="00084655">
        <w:t>The sun angles are stored as part of the sampling geometry, namely as illumination zenith and azimuth. Sun angles can be calculated for a spectrum if the spatial position in latitude/longitude and the capture time in UTC are known.</w:t>
      </w:r>
    </w:p>
    <w:p w:rsidR="002A0FFE" w:rsidRPr="00084655" w:rsidRDefault="002A0FFE" w:rsidP="00666C33">
      <w:r w:rsidRPr="00084655">
        <w:t xml:space="preserve">Select the spectra to be processed in the spectral data browser of the metadata editor (see </w:t>
      </w:r>
      <w:r w:rsidR="0059520E" w:rsidRPr="00084655">
        <w:fldChar w:fldCharType="begin"/>
      </w:r>
      <w:r w:rsidRPr="00084655">
        <w:instrText xml:space="preserve"> </w:instrText>
      </w:r>
      <w:r w:rsidR="00567E0A">
        <w:instrText>REF</w:instrText>
      </w:r>
      <w:r w:rsidRPr="00084655">
        <w:instrText xml:space="preserve"> _Ref73693071 \h </w:instrText>
      </w:r>
      <w:r w:rsidR="0059520E" w:rsidRPr="00084655">
        <w:fldChar w:fldCharType="separate"/>
      </w:r>
      <w:r w:rsidR="002175E1" w:rsidRPr="00084655">
        <w:t xml:space="preserve">Figure </w:t>
      </w:r>
      <w:r w:rsidR="002175E1">
        <w:rPr>
          <w:noProof/>
        </w:rPr>
        <w:t>46</w:t>
      </w:r>
      <w:r w:rsidR="0059520E" w:rsidRPr="00084655">
        <w:fldChar w:fldCharType="end"/>
      </w:r>
      <w:r w:rsidRPr="00084655">
        <w:t>). Note that any selection (single spectra, hierarchy and mixed cases) is possible.</w:t>
      </w:r>
    </w:p>
    <w:p w:rsidR="002A0FFE" w:rsidRPr="00084655" w:rsidRDefault="002A0FFE" w:rsidP="00666C33">
      <w:r w:rsidRPr="00084655">
        <w:t>The sun angle calculation dialog opens and the number of spectra is displayed. Click OK to calculate the sun angles and store the results in the database.</w:t>
      </w:r>
    </w:p>
    <w:p w:rsidR="002A0FFE" w:rsidRPr="00084655" w:rsidRDefault="002A0FFE" w:rsidP="00666C33"/>
    <w:p w:rsidR="002A0FFE" w:rsidRPr="00084655" w:rsidRDefault="002A0FFE" w:rsidP="00666C33"/>
    <w:p w:rsidR="002A0FFE" w:rsidRPr="00F83376" w:rsidRDefault="00410FC7" w:rsidP="00666C33">
      <w:r>
        <w:rPr>
          <w:noProof/>
          <w:lang w:val="en-AU" w:eastAsia="ja-JP"/>
        </w:rPr>
        <w:drawing>
          <wp:inline distT="0" distB="0" distL="0" distR="0">
            <wp:extent cx="5567680" cy="1889760"/>
            <wp:effectExtent l="2540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rcRect/>
                    <a:stretch>
                      <a:fillRect/>
                    </a:stretch>
                  </pic:blipFill>
                  <pic:spPr bwMode="auto">
                    <a:xfrm>
                      <a:off x="0" y="0"/>
                      <a:ext cx="5567680" cy="1889760"/>
                    </a:xfrm>
                    <a:prstGeom prst="rect">
                      <a:avLst/>
                    </a:prstGeom>
                    <a:noFill/>
                    <a:ln w="9525">
                      <a:noFill/>
                      <a:miter lim="800000"/>
                      <a:headEnd/>
                      <a:tailEnd/>
                    </a:ln>
                  </pic:spPr>
                </pic:pic>
              </a:graphicData>
            </a:graphic>
          </wp:inline>
        </w:drawing>
      </w:r>
    </w:p>
    <w:p w:rsidR="002A0FFE" w:rsidRPr="00084655" w:rsidRDefault="002A0FFE" w:rsidP="00666C33">
      <w:bookmarkStart w:id="903" w:name="_Ref73693071"/>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46</w:t>
      </w:r>
      <w:r w:rsidR="0059520E">
        <w:rPr>
          <w:noProof/>
        </w:rPr>
        <w:fldChar w:fldCharType="end"/>
      </w:r>
      <w:bookmarkEnd w:id="903"/>
      <w:r w:rsidRPr="00084655">
        <w:t>: Sun Angle Calculation dialog</w:t>
      </w:r>
    </w:p>
    <w:p w:rsidR="002A0FFE" w:rsidRPr="00084655" w:rsidRDefault="002A0FFE" w:rsidP="00666C33"/>
    <w:p w:rsidR="002A0FFE" w:rsidRPr="00084655" w:rsidRDefault="002A0FFE" w:rsidP="00666C33">
      <w:pPr>
        <w:pStyle w:val="Heading3"/>
      </w:pPr>
      <w:r w:rsidRPr="00084655">
        <w:t>Direct Irradiance Calculation</w:t>
      </w:r>
    </w:p>
    <w:p w:rsidR="00A94FF9" w:rsidRPr="00A94FF9" w:rsidRDefault="00A94FF9" w:rsidP="00666C33">
      <w:pPr>
        <w:pStyle w:val="DocAction"/>
      </w:pPr>
      <w:r>
        <w:t>%%% Does this exist in the new app?</w:t>
      </w:r>
    </w:p>
    <w:p w:rsidR="002A0FFE" w:rsidRPr="00084655" w:rsidRDefault="002A0FFE" w:rsidP="00666C33">
      <w:r w:rsidRPr="00084655">
        <w:t xml:space="preserve">The calculation of direct irradiances applies to photometers where the total and diffuse irradiance are known. Total and diffuse spectra must be stored in separate hierarchies (see </w:t>
      </w:r>
      <w:r w:rsidR="0059520E">
        <w:fldChar w:fldCharType="begin"/>
      </w:r>
      <w:r w:rsidR="00625CA9">
        <w:instrText xml:space="preserve"> </w:instrText>
      </w:r>
      <w:r w:rsidR="00567E0A">
        <w:instrText>REF</w:instrText>
      </w:r>
      <w:r w:rsidR="00625CA9">
        <w:instrText xml:space="preserve"> _Ref153708797 \h </w:instrText>
      </w:r>
      <w:r w:rsidR="0059520E">
        <w:fldChar w:fldCharType="separate"/>
      </w:r>
      <w:r w:rsidR="002175E1" w:rsidRPr="00084655">
        <w:t xml:space="preserve">Figure </w:t>
      </w:r>
      <w:r w:rsidR="002175E1">
        <w:rPr>
          <w:noProof/>
        </w:rPr>
        <w:t>47</w:t>
      </w:r>
      <w:r w:rsidR="0059520E">
        <w:fldChar w:fldCharType="end"/>
      </w:r>
      <w:r w:rsidRPr="00084655">
        <w:t xml:space="preserve">). </w:t>
      </w:r>
    </w:p>
    <w:p w:rsidR="002A0FFE" w:rsidRPr="00084655" w:rsidRDefault="002A0FFE" w:rsidP="00666C33">
      <w:r w:rsidRPr="00084655">
        <w:t>Furthermore, all spectra need to have a defined sun zenith angle.</w:t>
      </w:r>
      <w:r w:rsidR="005124E2">
        <w:t xml:space="preserve"> A message box is shown if sun zenith angles were not found.</w:t>
      </w:r>
    </w:p>
    <w:p w:rsidR="002A0FFE" w:rsidRPr="00084655" w:rsidRDefault="002A0FFE" w:rsidP="00666C33">
      <w:r w:rsidRPr="00084655">
        <w:t>The calculation cannot be carried out on hierarchies already containing a ‘direct’ hierarchy. If a recalculation is needed first remove the ‘direct’ hierarchy from the database using the ‘Data Remover’ dialog.</w:t>
      </w:r>
    </w:p>
    <w:p w:rsidR="002A0FFE" w:rsidRPr="00084655" w:rsidRDefault="002A0FFE" w:rsidP="00666C33">
      <w:r w:rsidRPr="00084655">
        <w:t xml:space="preserve">Select the hierarchy containing the total and diffuse hierarchies. Note that they must be named ‘total’ and ‘diffuse’. This will be </w:t>
      </w:r>
      <w:r w:rsidR="00062D77" w:rsidRPr="00084655">
        <w:t>auto generated</w:t>
      </w:r>
      <w:r w:rsidRPr="00084655">
        <w:t xml:space="preserve"> in the case of MFR file input. The selected hierarchy and the number of total/diffuse spectra pairs will be shown.</w:t>
      </w:r>
    </w:p>
    <w:p w:rsidR="002A0FFE" w:rsidRPr="00084655" w:rsidRDefault="002A0FFE" w:rsidP="00666C33">
      <w:r w:rsidRPr="00084655">
        <w:t xml:space="preserve">Click ‘OK’ to calculate the direct irradiance. A new hierarchy will be created called ‘direct’ (see </w:t>
      </w:r>
      <w:r w:rsidR="0059520E">
        <w:fldChar w:fldCharType="begin"/>
      </w:r>
      <w:r w:rsidR="00625CA9">
        <w:instrText xml:space="preserve"> </w:instrText>
      </w:r>
      <w:r w:rsidR="00567E0A">
        <w:instrText>REF</w:instrText>
      </w:r>
      <w:r w:rsidR="00625CA9">
        <w:instrText xml:space="preserve"> _Ref153709236 \h </w:instrText>
      </w:r>
      <w:r w:rsidR="0059520E">
        <w:fldChar w:fldCharType="separate"/>
      </w:r>
      <w:r w:rsidR="002175E1" w:rsidRPr="00084655">
        <w:t xml:space="preserve">Figure </w:t>
      </w:r>
      <w:r w:rsidR="002175E1">
        <w:rPr>
          <w:noProof/>
        </w:rPr>
        <w:t>48</w:t>
      </w:r>
      <w:r w:rsidR="0059520E">
        <w:fldChar w:fldCharType="end"/>
      </w:r>
      <w:r w:rsidRPr="00084655">
        <w:t>) containing all direct irradiance spectra.</w:t>
      </w:r>
    </w:p>
    <w:p w:rsidR="002A0FFE" w:rsidRPr="00084655" w:rsidRDefault="002A0FFE" w:rsidP="00666C33"/>
    <w:p w:rsidR="002A0FFE" w:rsidRPr="00084655" w:rsidRDefault="002A0FFE" w:rsidP="00666C33">
      <w:r w:rsidRPr="00084655">
        <w:t>Details on the algorithm:</w:t>
      </w:r>
    </w:p>
    <w:p w:rsidR="002A0FFE" w:rsidRPr="00084655" w:rsidRDefault="002A0FFE" w:rsidP="00666C33"/>
    <w:p w:rsidR="002A0FFE" w:rsidRPr="00084655" w:rsidRDefault="002A0FFE" w:rsidP="00666C33">
      <w:r w:rsidRPr="00084655">
        <w:t>For each channel i: direct_irr[i] = ((tot_irr[i] - diff_irr[i])/cos(sun_zenith));</w:t>
      </w:r>
    </w:p>
    <w:p w:rsidR="002A0FFE" w:rsidRPr="00084655" w:rsidRDefault="002A0FFE" w:rsidP="00666C33"/>
    <w:p w:rsidR="002A0FFE" w:rsidRPr="00084655" w:rsidRDefault="002A0FFE" w:rsidP="00666C33"/>
    <w:p w:rsidR="002A0FFE" w:rsidRPr="00084655" w:rsidRDefault="00410FC7" w:rsidP="00666C33">
      <w:r>
        <w:rPr>
          <w:noProof/>
          <w:lang w:val="en-AU" w:eastAsia="ja-JP"/>
        </w:rPr>
        <w:drawing>
          <wp:inline distT="0" distB="0" distL="0" distR="0">
            <wp:extent cx="4862830" cy="2621854"/>
            <wp:effectExtent l="2540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4862830" cy="2621854"/>
                    </a:xfrm>
                    <a:prstGeom prst="rect">
                      <a:avLst/>
                    </a:prstGeom>
                    <a:noFill/>
                    <a:ln w="9525">
                      <a:noFill/>
                      <a:miter lim="800000"/>
                      <a:headEnd/>
                      <a:tailEnd/>
                    </a:ln>
                  </pic:spPr>
                </pic:pic>
              </a:graphicData>
            </a:graphic>
          </wp:inline>
        </w:drawing>
      </w:r>
    </w:p>
    <w:p w:rsidR="002A0FFE" w:rsidRPr="00084655" w:rsidRDefault="002A0FFE" w:rsidP="00666C33">
      <w:bookmarkStart w:id="904" w:name="_Ref153708797"/>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47</w:t>
      </w:r>
      <w:r w:rsidR="0059520E">
        <w:rPr>
          <w:noProof/>
        </w:rPr>
        <w:fldChar w:fldCharType="end"/>
      </w:r>
      <w:bookmarkEnd w:id="904"/>
      <w:r w:rsidRPr="00084655">
        <w:t>: Direct Irradiance Calculation dialog</w:t>
      </w:r>
    </w:p>
    <w:p w:rsidR="002A0FFE" w:rsidRPr="00084655" w:rsidRDefault="002A0FFE" w:rsidP="00666C33"/>
    <w:p w:rsidR="002A0FFE" w:rsidRPr="00084655" w:rsidRDefault="00410FC7" w:rsidP="00666C33">
      <w:r>
        <w:rPr>
          <w:noProof/>
          <w:lang w:val="en-AU" w:eastAsia="ja-JP"/>
        </w:rPr>
        <w:drawing>
          <wp:inline distT="0" distB="0" distL="0" distR="0">
            <wp:extent cx="1910080" cy="985520"/>
            <wp:effectExtent l="2540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srcRect/>
                    <a:stretch>
                      <a:fillRect/>
                    </a:stretch>
                  </pic:blipFill>
                  <pic:spPr bwMode="auto">
                    <a:xfrm>
                      <a:off x="0" y="0"/>
                      <a:ext cx="1910080" cy="985520"/>
                    </a:xfrm>
                    <a:prstGeom prst="rect">
                      <a:avLst/>
                    </a:prstGeom>
                    <a:noFill/>
                    <a:ln w="9525">
                      <a:noFill/>
                      <a:miter lim="800000"/>
                      <a:headEnd/>
                      <a:tailEnd/>
                    </a:ln>
                  </pic:spPr>
                </pic:pic>
              </a:graphicData>
            </a:graphic>
          </wp:inline>
        </w:drawing>
      </w:r>
    </w:p>
    <w:p w:rsidR="002A0FFE" w:rsidRPr="00084655" w:rsidRDefault="002A0FFE" w:rsidP="00666C33">
      <w:bookmarkStart w:id="905" w:name="_Ref153709236"/>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48</w:t>
      </w:r>
      <w:r w:rsidR="0059520E">
        <w:rPr>
          <w:noProof/>
        </w:rPr>
        <w:fldChar w:fldCharType="end"/>
      </w:r>
      <w:bookmarkEnd w:id="905"/>
      <w:r w:rsidRPr="00084655">
        <w:t>: Direct irradiance hierarchy</w:t>
      </w:r>
    </w:p>
    <w:p w:rsidR="002A0FFE" w:rsidRPr="00084655" w:rsidRDefault="002A0FFE" w:rsidP="00666C33"/>
    <w:p w:rsidR="002A0FFE" w:rsidRPr="00084655" w:rsidRDefault="002A0FFE" w:rsidP="00A94FF9">
      <w:pPr>
        <w:pStyle w:val="Heading2"/>
      </w:pPr>
      <w:bookmarkStart w:id="906" w:name="_Ref157338239"/>
      <w:bookmarkStart w:id="907" w:name="_Toc355280384"/>
      <w:bookmarkStart w:id="908" w:name="_Toc355769323"/>
      <w:r w:rsidRPr="00084655">
        <w:t>UTC Time Correction</w:t>
      </w:r>
      <w:bookmarkEnd w:id="906"/>
      <w:bookmarkEnd w:id="907"/>
      <w:bookmarkEnd w:id="908"/>
    </w:p>
    <w:p w:rsidR="002A0FFE" w:rsidRPr="00084655" w:rsidRDefault="002A0FFE" w:rsidP="00C96D90">
      <w:pPr>
        <w:pStyle w:val="Body"/>
      </w:pPr>
      <w:r w:rsidRPr="00084655">
        <w:t>This tool is provided to handle cases where the captur</w:t>
      </w:r>
      <w:r w:rsidR="0006292A">
        <w:t>e</w:t>
      </w:r>
      <w:r w:rsidRPr="00084655">
        <w:t xml:space="preserve"> time </w:t>
      </w:r>
      <w:r w:rsidR="0006292A">
        <w:t>wa</w:t>
      </w:r>
      <w:r w:rsidRPr="00084655">
        <w:t xml:space="preserve">s not </w:t>
      </w:r>
      <w:r w:rsidR="0006292A">
        <w:t xml:space="preserve">recorded </w:t>
      </w:r>
      <w:r w:rsidRPr="00084655">
        <w:t>in UTC.</w:t>
      </w:r>
      <w:r w:rsidR="00C96D90">
        <w:t xml:space="preserve"> It </w:t>
      </w:r>
      <w:r w:rsidRPr="00084655">
        <w:t xml:space="preserve">applies a time shift based on the number of hours entered by the user in the UTC Time Correction dialog (see </w:t>
      </w:r>
      <w:fldSimple w:instr=" REF _Ref153709962 \h  \* MERGEFORMAT ">
        <w:r w:rsidR="002175E1" w:rsidRPr="00084655">
          <w:t xml:space="preserve">Figure </w:t>
        </w:r>
        <w:r w:rsidR="002175E1">
          <w:rPr>
            <w:noProof/>
          </w:rPr>
          <w:t>49</w:t>
        </w:r>
      </w:fldSimple>
      <w:r w:rsidRPr="00084655">
        <w:t>).</w:t>
      </w:r>
    </w:p>
    <w:p w:rsidR="002A0FFE" w:rsidRPr="00084655" w:rsidRDefault="002A0FFE" w:rsidP="00A94FF9">
      <w:pPr>
        <w:pStyle w:val="Body"/>
      </w:pPr>
      <w:r w:rsidRPr="00084655">
        <w:t xml:space="preserve">Select the hierarchy containing the spectra that need to be time shifted. The selected hierarchy and the number of spectra are shown on the </w:t>
      </w:r>
      <w:r w:rsidR="00C96D90">
        <w:t>right</w:t>
      </w:r>
      <w:r w:rsidRPr="00084655">
        <w:t xml:space="preserve"> in read only fields. The hours are specified as East of GMT</w:t>
      </w:r>
      <w:r w:rsidR="00C96D90">
        <w:t xml:space="preserve"> (that is, the number for Australia will be positive)</w:t>
      </w:r>
      <w:r w:rsidRPr="00084655">
        <w:t>.</w:t>
      </w:r>
    </w:p>
    <w:p w:rsidR="002A0FFE" w:rsidRPr="00084655" w:rsidRDefault="00A94FF9" w:rsidP="00A94FF9">
      <w:pPr>
        <w:pStyle w:val="Body"/>
      </w:pPr>
      <w:r>
        <w:t>As date/time fields are stored in milliseconds, t</w:t>
      </w:r>
      <w:r w:rsidR="002A0FFE" w:rsidRPr="00084655">
        <w:t>he time shift is implemented as:</w:t>
      </w:r>
    </w:p>
    <w:p w:rsidR="002A0FFE" w:rsidRPr="00C96D90" w:rsidRDefault="002A0FFE" w:rsidP="00C96D90">
      <w:pPr>
        <w:pStyle w:val="Code"/>
      </w:pPr>
      <w:r w:rsidRPr="00A94FF9">
        <w:t>Date_time_in_milliseconds = Date_time_in_milliseconds – hours_east_of_gmt*milli</w:t>
      </w:r>
      <w:r w:rsidR="00A94FF9" w:rsidRPr="00A94FF9">
        <w:t>seconds</w:t>
      </w:r>
      <w:r w:rsidRPr="00A94FF9">
        <w:t>_per_hour.</w:t>
      </w:r>
    </w:p>
    <w:p w:rsidR="002A0FFE" w:rsidRDefault="002A0FFE" w:rsidP="00A94FF9">
      <w:pPr>
        <w:pStyle w:val="Body"/>
      </w:pPr>
      <w:r w:rsidRPr="00084655">
        <w:t>Th</w:t>
      </w:r>
      <w:r w:rsidR="00A94FF9">
        <w:t>er</w:t>
      </w:r>
      <w:r w:rsidR="00C96D90">
        <w:t>e</w:t>
      </w:r>
      <w:r w:rsidR="00A94FF9">
        <w:t>fore,</w:t>
      </w:r>
      <w:r w:rsidRPr="00084655">
        <w:t xml:space="preserve"> if a time shift happens across midnight, the calendar date of the cap</w:t>
      </w:r>
      <w:r w:rsidR="00A94FF9">
        <w:t xml:space="preserve">ture time will also be shifted </w:t>
      </w:r>
      <w:r w:rsidRPr="00084655">
        <w:t>back or forth</w:t>
      </w:r>
      <w:r w:rsidR="00A94FF9">
        <w:t>, depending on whether</w:t>
      </w:r>
      <w:r w:rsidRPr="00084655">
        <w:t xml:space="preserve"> </w:t>
      </w:r>
      <w:r w:rsidRPr="00C96D90">
        <w:rPr>
          <w:rStyle w:val="CodeChar"/>
        </w:rPr>
        <w:t>hours_east_of_gmt</w:t>
      </w:r>
      <w:r w:rsidR="00A94FF9">
        <w:t xml:space="preserve"> is positive or negative</w:t>
      </w:r>
      <w:r w:rsidRPr="00084655">
        <w:t>.</w:t>
      </w:r>
      <w:r w:rsidR="00A94FF9">
        <w:t xml:space="preserve"> For example, </w:t>
      </w:r>
      <w:r w:rsidRPr="00084655">
        <w:t>for a local capture time around 10am in Oceania a time shift of around 12 hours East of GMT is needed. The UTC time will then be 10pm the previous day.</w:t>
      </w:r>
    </w:p>
    <w:p w:rsidR="00062D77" w:rsidRDefault="00C96D90" w:rsidP="00A94FF9">
      <w:pPr>
        <w:pStyle w:val="Body"/>
      </w:pPr>
      <w:r>
        <w:t>A</w:t>
      </w:r>
      <w:r w:rsidR="00062D77">
        <w:t xml:space="preserve"> </w:t>
      </w:r>
      <w:r w:rsidR="00660EEC">
        <w:t xml:space="preserve">Time Shift </w:t>
      </w:r>
      <w:r>
        <w:t xml:space="preserve">Metadata attribute </w:t>
      </w:r>
      <w:r w:rsidR="00660EEC">
        <w:t xml:space="preserve">in the Processing Metadata group </w:t>
      </w:r>
      <w:r>
        <w:t>is added to each Spectrum that has its Ac</w:t>
      </w:r>
      <w:r w:rsidR="00660EEC">
        <w:t>q</w:t>
      </w:r>
      <w:r>
        <w:t xml:space="preserve">uisition Time </w:t>
      </w:r>
      <w:r w:rsidR="00660EEC">
        <w:t>adjusted by this function</w:t>
      </w:r>
      <w:r w:rsidR="008A45EC">
        <w:t>.</w:t>
      </w:r>
    </w:p>
    <w:p w:rsidR="008A45EC" w:rsidRDefault="008A45EC" w:rsidP="008A45EC">
      <w:pPr>
        <w:pStyle w:val="Warning"/>
      </w:pPr>
      <w:r>
        <w:t>Warnings</w:t>
      </w:r>
      <w:r>
        <w:tab/>
        <w:t xml:space="preserve">Applying a time shift twice will be difficult to detect and difficult to undo. Do not click the UTC dialog’s </w:t>
      </w:r>
      <w:r w:rsidRPr="008A45EC">
        <w:rPr>
          <w:rStyle w:val="ActionButton"/>
        </w:rPr>
        <w:t> OK </w:t>
      </w:r>
      <w:r>
        <w:t xml:space="preserve"> button a second time.</w:t>
      </w:r>
    </w:p>
    <w:p w:rsidR="008A45EC" w:rsidRDefault="008A45EC" w:rsidP="008A45EC">
      <w:pPr>
        <w:pStyle w:val="Warning"/>
      </w:pPr>
      <w:r>
        <w:tab/>
        <w:t>Selecting both a Spectrum and a parent hierarchy node of that Spectrum will cause the time shift to be applied to the Spectrum twice. Similarly selecting a hierarchy node and a parent of the hierarchy node will cause all Spectra under the lower hierarchy node to have the time shift applied twice. Also, selecting three items above one another in the hierarchy will result in the correct being applied three times.</w:t>
      </w:r>
    </w:p>
    <w:p w:rsidR="008A45EC" w:rsidRPr="008A45EC" w:rsidRDefault="008A45EC" w:rsidP="008A45EC">
      <w:pPr>
        <w:pStyle w:val="Warning"/>
      </w:pPr>
      <w:r>
        <w:tab/>
        <w:t>The Time Shift Metadata attribute is set only the first time a time shift is applied to a Spectrum. Subsequent uses of the UTC Time Correction on the Spectrum will further adjust the time, but the Time Shift Metadata attribute is not updated for subsequent times.</w:t>
      </w:r>
    </w:p>
    <w:p w:rsidR="0006292A" w:rsidRPr="00084655" w:rsidRDefault="0006292A" w:rsidP="00D859B9">
      <w:pPr>
        <w:pStyle w:val="Body"/>
      </w:pPr>
      <w:r>
        <w:rPr>
          <w:rStyle w:val="DocActionChar"/>
        </w:rPr>
        <w:t xml:space="preserve">%%% </w:t>
      </w:r>
      <w:r w:rsidR="00D859B9">
        <w:rPr>
          <w:rStyle w:val="DocActionChar"/>
        </w:rPr>
        <w:t>Are the above warnings still true or has the related JIRA issue been actioned?</w:t>
      </w:r>
    </w:p>
    <w:p w:rsidR="002A0FFE" w:rsidRPr="00084655" w:rsidRDefault="00410FC7" w:rsidP="00EB49E0">
      <w:pPr>
        <w:pStyle w:val="Figure"/>
      </w:pPr>
      <w:r>
        <w:rPr>
          <w:lang w:val="en-AU"/>
        </w:rPr>
        <w:drawing>
          <wp:inline distT="0" distB="0" distL="0" distR="0">
            <wp:extent cx="4165600" cy="2743200"/>
            <wp:effectExtent l="2540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srcRect/>
                    <a:stretch>
                      <a:fillRect/>
                    </a:stretch>
                  </pic:blipFill>
                  <pic:spPr bwMode="auto">
                    <a:xfrm>
                      <a:off x="0" y="0"/>
                      <a:ext cx="4165600" cy="2743200"/>
                    </a:xfrm>
                    <a:prstGeom prst="rect">
                      <a:avLst/>
                    </a:prstGeom>
                    <a:noFill/>
                    <a:ln w="9525">
                      <a:noFill/>
                      <a:miter lim="800000"/>
                      <a:headEnd/>
                      <a:tailEnd/>
                    </a:ln>
                  </pic:spPr>
                </pic:pic>
              </a:graphicData>
            </a:graphic>
          </wp:inline>
        </w:drawing>
      </w:r>
    </w:p>
    <w:p w:rsidR="002A0FFE" w:rsidRDefault="002A0FFE" w:rsidP="00EB49E0">
      <w:pPr>
        <w:pStyle w:val="Caption"/>
      </w:pPr>
      <w:bookmarkStart w:id="909" w:name="_Ref153709962"/>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49</w:t>
      </w:r>
      <w:r w:rsidR="0059520E">
        <w:rPr>
          <w:noProof/>
        </w:rPr>
        <w:fldChar w:fldCharType="end"/>
      </w:r>
      <w:bookmarkEnd w:id="909"/>
      <w:r w:rsidRPr="00084655">
        <w:t>: UTC Time Correction dialog</w:t>
      </w:r>
    </w:p>
    <w:p w:rsidR="00D859B9" w:rsidRPr="00D859B9" w:rsidRDefault="00D859B9" w:rsidP="00D859B9">
      <w:pPr>
        <w:pStyle w:val="Figure"/>
      </w:pPr>
      <w:r>
        <w:rPr>
          <w:lang w:val="en-AU"/>
        </w:rPr>
        <w:drawing>
          <wp:inline distT="0" distB="0" distL="0" distR="0">
            <wp:extent cx="5521138" cy="3102909"/>
            <wp:effectExtent l="19050" t="0" r="3362"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520096" cy="3102324"/>
                    </a:xfrm>
                    <a:prstGeom prst="rect">
                      <a:avLst/>
                    </a:prstGeom>
                    <a:noFill/>
                    <a:ln w="9525">
                      <a:noFill/>
                      <a:miter lim="800000"/>
                      <a:headEnd/>
                      <a:tailEnd/>
                    </a:ln>
                  </pic:spPr>
                </pic:pic>
              </a:graphicData>
            </a:graphic>
          </wp:inline>
        </w:drawing>
      </w:r>
    </w:p>
    <w:p w:rsidR="00EE466C" w:rsidRDefault="007E1FC7" w:rsidP="00EB49E0">
      <w:pPr>
        <w:pStyle w:val="Caption"/>
      </w:pPr>
      <w:bookmarkStart w:id="910" w:name="_Ref190937860"/>
      <w:r>
        <w:t xml:space="preserve">Figure </w:t>
      </w:r>
      <w:r w:rsidR="0059520E">
        <w:fldChar w:fldCharType="begin"/>
      </w:r>
      <w:r>
        <w:instrText xml:space="preserve"> </w:instrText>
      </w:r>
      <w:r w:rsidR="00567E0A">
        <w:instrText>SEQ</w:instrText>
      </w:r>
      <w:r>
        <w:instrText xml:space="preserve"> Figure \* ARABIC </w:instrText>
      </w:r>
      <w:r w:rsidR="0059520E">
        <w:fldChar w:fldCharType="separate"/>
      </w:r>
      <w:r w:rsidR="002175E1">
        <w:rPr>
          <w:noProof/>
        </w:rPr>
        <w:t>50</w:t>
      </w:r>
      <w:r w:rsidR="0059520E">
        <w:fldChar w:fldCharType="end"/>
      </w:r>
      <w:bookmarkEnd w:id="910"/>
      <w:r>
        <w:t xml:space="preserve">: </w:t>
      </w:r>
      <w:r w:rsidR="00D859B9">
        <w:t xml:space="preserve"> Time Shift Metadata Attribute after applying a UTC Time Shift</w:t>
      </w:r>
    </w:p>
    <w:p w:rsidR="001E298F" w:rsidRDefault="001E298F" w:rsidP="00A94FF9">
      <w:pPr>
        <w:pStyle w:val="Heading2"/>
      </w:pPr>
      <w:bookmarkStart w:id="911" w:name="_Toc355280385"/>
      <w:bookmarkStart w:id="912" w:name="_Toc355769324"/>
      <w:bookmarkStart w:id="913" w:name="_Ref153765394"/>
      <w:r>
        <w:t>Uploading Metadata from Excel files</w:t>
      </w:r>
      <w:bookmarkEnd w:id="911"/>
      <w:bookmarkEnd w:id="912"/>
    </w:p>
    <w:p w:rsidR="00896861" w:rsidRDefault="00896861" w:rsidP="00A7583F">
      <w:pPr>
        <w:pStyle w:val="DocAction"/>
      </w:pPr>
      <w:r>
        <w:t>%%% I can’t get this function to actually load anything, even though it claims to have done it. Inspecting the spectra after</w:t>
      </w:r>
      <w:r w:rsidR="00182987">
        <w:t xml:space="preserve"> loading</w:t>
      </w:r>
      <w:r>
        <w:t xml:space="preserve"> shows that no </w:t>
      </w:r>
      <w:r w:rsidR="00182987">
        <w:t xml:space="preserve">new </w:t>
      </w:r>
      <w:r>
        <w:t>Metadata exists.</w:t>
      </w:r>
      <w:r w:rsidR="001C5A74">
        <w:t xml:space="preserve">  JIRA Issue DC10-179.</w:t>
      </w:r>
    </w:p>
    <w:p w:rsidR="0006292A" w:rsidRDefault="0006292A" w:rsidP="0006292A">
      <w:pPr>
        <w:pStyle w:val="DocAction"/>
      </w:pPr>
      <w:r>
        <w:t>%%% Presumably this function creates one Entity/Attribute/Value record for every value it reads and assigns it to just one Spectrum. Not very efficient. Will this create a performance problem if there are large amounts of uploaded data? Is a warning needed in the manual?</w:t>
      </w:r>
    </w:p>
    <w:p w:rsidR="0076705D" w:rsidRDefault="0076705D" w:rsidP="0076705D">
      <w:pPr>
        <w:pStyle w:val="DocAction"/>
      </w:pPr>
      <w:r>
        <w:t>%%%% Second file gives a matching between column names in the first Excel file, and the attribute names within Specchio. See example files – ask Nick.</w:t>
      </w:r>
    </w:p>
    <w:p w:rsidR="005D7D09" w:rsidRPr="005D7D09" w:rsidRDefault="005D7D09" w:rsidP="005D7D09">
      <w:pPr>
        <w:pStyle w:val="DocAction"/>
      </w:pPr>
      <w:r>
        <w:t>%%% Does this support CSV too? It’s probably same as other Excel load options in Specchio as it will use the same library. It appears it can’t handle .xlsx files.</w:t>
      </w:r>
    </w:p>
    <w:p w:rsidR="001E298F" w:rsidRDefault="001E298F" w:rsidP="00A7583F">
      <w:pPr>
        <w:pStyle w:val="Body"/>
      </w:pPr>
      <w:r>
        <w:t xml:space="preserve">Specchio supports uploading Metadata to your Campaign from files saved as </w:t>
      </w:r>
      <w:r w:rsidRPr="001E298F">
        <w:t>Excel 95, 97, 2000,</w:t>
      </w:r>
      <w:r>
        <w:t xml:space="preserve"> </w:t>
      </w:r>
      <w:r w:rsidRPr="001E298F">
        <w:t>XP, and 2003</w:t>
      </w:r>
      <w:r>
        <w:t xml:space="preserve"> formats.</w:t>
      </w:r>
    </w:p>
    <w:p w:rsidR="00896861" w:rsidRDefault="00896861" w:rsidP="00A7583F">
      <w:pPr>
        <w:pStyle w:val="Body"/>
      </w:pPr>
      <w:r>
        <w:t xml:space="preserve">Specchio reads the Excel file one row at a time, matching the data in a designated column to a selected data item in the spectra from the Campaign to which you are uploading. The remaining data in that row are then set into designated Metadata fields for the matched spectrum. The matching process is performed using regular expressions. (See </w:t>
      </w:r>
      <w:r w:rsidRPr="007B4B5E">
        <w:rPr>
          <w:rStyle w:val="CrossReference"/>
        </w:rPr>
        <w:t xml:space="preserve">Appendix </w:t>
      </w:r>
      <w:fldSimple w:instr=" REF _Ref353800559 \r \h  \* MERGEFORMAT ">
        <w:r w:rsidR="002175E1" w:rsidRPr="002175E1">
          <w:rPr>
            <w:rStyle w:val="CrossReference"/>
          </w:rPr>
          <w:t>13</w:t>
        </w:r>
      </w:fldSimple>
      <w:r w:rsidR="007B4B5E" w:rsidRPr="007B4B5E">
        <w:rPr>
          <w:rStyle w:val="CrossReference"/>
        </w:rPr>
        <w:t xml:space="preserve"> </w:t>
      </w:r>
      <w:fldSimple w:instr=" REF _Ref353800559 \h  \* MERGEFORMAT ">
        <w:r w:rsidR="002175E1" w:rsidRPr="002175E1">
          <w:rPr>
            <w:rStyle w:val="CrossReference"/>
          </w:rPr>
          <w:t xml:space="preserve">Regular Expressions </w:t>
        </w:r>
      </w:fldSimple>
      <w:r>
        <w:t xml:space="preserve"> for information on regular expressions.)</w:t>
      </w:r>
    </w:p>
    <w:p w:rsidR="001E298F" w:rsidRDefault="00182987" w:rsidP="00A7583F">
      <w:pPr>
        <w:pStyle w:val="Body"/>
      </w:pPr>
      <w:r>
        <w:t xml:space="preserve">Metadata </w:t>
      </w:r>
      <w:r w:rsidR="00896861">
        <w:t>Excel files must conform to the following conventions in order to be loaded correctly</w:t>
      </w:r>
      <w:r w:rsidR="001E298F">
        <w:t>.</w:t>
      </w:r>
    </w:p>
    <w:p w:rsidR="001E298F" w:rsidRDefault="001E298F" w:rsidP="00F50667">
      <w:pPr>
        <w:pStyle w:val="Bullet"/>
      </w:pPr>
      <w:r>
        <w:t>The first row must be a column heading row. It will be displayed during the upload process, but it will not be uploaded.</w:t>
      </w:r>
    </w:p>
    <w:p w:rsidR="001E298F" w:rsidRDefault="001E298F" w:rsidP="00F50667">
      <w:pPr>
        <w:pStyle w:val="Bullet"/>
      </w:pPr>
      <w:r>
        <w:t>Each subsequent row must contain data which will be uploaded as Metadata to one spectrum.</w:t>
      </w:r>
    </w:p>
    <w:p w:rsidR="001E298F" w:rsidRDefault="001E298F" w:rsidP="00F50667">
      <w:pPr>
        <w:pStyle w:val="Bullet"/>
      </w:pPr>
      <w:r>
        <w:t xml:space="preserve">One column, identified at upload time, will be used to match some existing Metadata </w:t>
      </w:r>
      <w:r w:rsidR="00896861">
        <w:t xml:space="preserve">element </w:t>
      </w:r>
      <w:r>
        <w:t>to identify the spectrum to which the new Metadata in that row will be applied.</w:t>
      </w:r>
    </w:p>
    <w:p w:rsidR="001E298F" w:rsidRDefault="001E298F" w:rsidP="00F50667">
      <w:pPr>
        <w:pStyle w:val="Bullet"/>
      </w:pPr>
      <w:r>
        <w:t>Other columns contain the Metadata that will be uploaded.</w:t>
      </w:r>
    </w:p>
    <w:p w:rsidR="00896861" w:rsidRDefault="00896861" w:rsidP="00F50667">
      <w:pPr>
        <w:pStyle w:val="Bullet"/>
      </w:pPr>
      <w:r>
        <w:t>Columns can be ignored during the upload process.</w:t>
      </w:r>
    </w:p>
    <w:p w:rsidR="00182987" w:rsidRDefault="00182987" w:rsidP="00A7583F">
      <w:pPr>
        <w:pStyle w:val="Body"/>
      </w:pPr>
      <w:r>
        <w:t xml:space="preserve">If you wish to use Auto-Matching of Elements and Columns, then you need to prepare an additional Excel file. This file </w:t>
      </w:r>
      <w:r w:rsidRPr="00182987">
        <w:rPr>
          <w:rStyle w:val="DocActionChar"/>
        </w:rPr>
        <w:t>%%% what is it for and what is its structure</w:t>
      </w:r>
      <w:r>
        <w:rPr>
          <w:rStyle w:val="DocActionChar"/>
        </w:rPr>
        <w:t>?</w:t>
      </w:r>
    </w:p>
    <w:p w:rsidR="001E298F" w:rsidRDefault="001E298F" w:rsidP="00A7583F">
      <w:pPr>
        <w:pStyle w:val="Body"/>
      </w:pPr>
      <w:r>
        <w:t xml:space="preserve">To upload Metadata, create and save </w:t>
      </w:r>
      <w:r w:rsidR="00EB49E0">
        <w:t>an</w:t>
      </w:r>
      <w:r>
        <w:t xml:space="preserve"> Excel file</w:t>
      </w:r>
      <w:r w:rsidR="00EB49E0">
        <w:t xml:space="preserve"> containing the Metadata to upload</w:t>
      </w:r>
      <w:r>
        <w:t>. Then follow these steps.</w:t>
      </w:r>
    </w:p>
    <w:p w:rsidR="001E298F" w:rsidRDefault="001E298F" w:rsidP="00F50667">
      <w:pPr>
        <w:pStyle w:val="Bullet"/>
      </w:pPr>
      <w:r>
        <w:t xml:space="preserve">Select </w:t>
      </w:r>
      <w:r w:rsidRPr="00896861">
        <w:rPr>
          <w:rStyle w:val="GUIWord"/>
        </w:rPr>
        <w:t>Data input</w:t>
      </w:r>
      <w:r>
        <w:t xml:space="preserve"> and </w:t>
      </w:r>
      <w:r w:rsidRPr="00896861">
        <w:rPr>
          <w:rStyle w:val="GUIWord"/>
        </w:rPr>
        <w:t>Get metadata from XLS</w:t>
      </w:r>
      <w:r>
        <w:t xml:space="preserve"> from the menus on the Specchio </w:t>
      </w:r>
      <w:r w:rsidR="00EB49E0">
        <w:t>Main Window</w:t>
      </w:r>
      <w:r>
        <w:t>. The following dialog will be displayed. Only those Campaigns to which you have write permission will be displayed.</w:t>
      </w:r>
    </w:p>
    <w:p w:rsidR="001E298F" w:rsidRPr="00EB49E0" w:rsidRDefault="001E298F" w:rsidP="00EB49E0">
      <w:pPr>
        <w:pStyle w:val="FigureIndented"/>
      </w:pPr>
      <w:r w:rsidRPr="00EB49E0">
        <w:rPr>
          <w:lang w:val="en-AU"/>
        </w:rPr>
        <w:drawing>
          <wp:inline distT="0" distB="0" distL="0" distR="0">
            <wp:extent cx="4451350" cy="2621200"/>
            <wp:effectExtent l="19050" t="0" r="6350" b="0"/>
            <wp:docPr id="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E298F" w:rsidRPr="006E6A31" w:rsidRDefault="001E298F" w:rsidP="006E6A31">
      <w:pPr>
        <w:pStyle w:val="CaptionIndented"/>
      </w:pPr>
      <w:r w:rsidRPr="006E6A31">
        <w:t xml:space="preserve">Figure </w:t>
      </w:r>
      <w:fldSimple w:instr=" SEQ Figure \* ARABIC ">
        <w:r w:rsidR="002175E1">
          <w:rPr>
            <w:noProof/>
          </w:rPr>
          <w:t>51</w:t>
        </w:r>
      </w:fldSimple>
      <w:r w:rsidRPr="006E6A31">
        <w:t>: Metadata upload initiation dialog</w:t>
      </w:r>
    </w:p>
    <w:p w:rsidR="001E298F" w:rsidRDefault="001E298F" w:rsidP="00F50667">
      <w:pPr>
        <w:pStyle w:val="Bullet"/>
      </w:pPr>
      <w:r>
        <w:t>Click on the Campaign to which you want the Metadata to be uploaded to highlight it.</w:t>
      </w:r>
      <w:r w:rsidR="00A47AC6">
        <w:t xml:space="preserve"> (It is important to select the Campaign before opening the file, because the loading parameters are set up based on this Campaign as the file is read. The file cannot be uploaded if the Campaign is selected after opening the file.)</w:t>
      </w:r>
    </w:p>
    <w:p w:rsidR="001E298F" w:rsidRDefault="001E298F" w:rsidP="00F50667">
      <w:pPr>
        <w:pStyle w:val="Bullet"/>
      </w:pPr>
      <w:r>
        <w:t xml:space="preserve">Select </w:t>
      </w:r>
      <w:r w:rsidRPr="00FF4A4A">
        <w:rPr>
          <w:rStyle w:val="GUIWord"/>
        </w:rPr>
        <w:t>File</w:t>
      </w:r>
      <w:r>
        <w:t xml:space="preserve"> </w:t>
      </w:r>
      <w:r w:rsidR="00FF4A4A">
        <w:t xml:space="preserve">and </w:t>
      </w:r>
      <w:r w:rsidR="00FF4A4A" w:rsidRPr="00FF4A4A">
        <w:rPr>
          <w:rStyle w:val="GUIWord"/>
        </w:rPr>
        <w:t>Open file...</w:t>
      </w:r>
      <w:r w:rsidR="00FF4A4A">
        <w:t xml:space="preserve"> from the menu bar on this screen. A standard file selection dialog will be displayed. Browse to the Excel file you have previously prepared and Open it. The file will be read and the dialog will be augmented and appear similar to the following.</w:t>
      </w:r>
    </w:p>
    <w:p w:rsidR="00FF4A4A" w:rsidRDefault="002979B3" w:rsidP="006E6A31">
      <w:pPr>
        <w:pStyle w:val="FigureIndented"/>
      </w:pPr>
      <w:r>
        <w:rPr>
          <w:lang w:val="en-AU"/>
        </w:rPr>
        <w:drawing>
          <wp:inline distT="0" distB="0" distL="0" distR="0">
            <wp:extent cx="5155292" cy="4176867"/>
            <wp:effectExtent l="19050" t="0" r="7258" b="0"/>
            <wp:docPr id="2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srcRect/>
                    <a:stretch>
                      <a:fillRect/>
                    </a:stretch>
                  </pic:blipFill>
                  <pic:spPr bwMode="auto">
                    <a:xfrm>
                      <a:off x="0" y="0"/>
                      <a:ext cx="5155380" cy="4176938"/>
                    </a:xfrm>
                    <a:prstGeom prst="rect">
                      <a:avLst/>
                    </a:prstGeom>
                    <a:noFill/>
                    <a:ln w="9525">
                      <a:noFill/>
                      <a:miter lim="800000"/>
                      <a:headEnd/>
                      <a:tailEnd/>
                    </a:ln>
                  </pic:spPr>
                </pic:pic>
              </a:graphicData>
            </a:graphic>
          </wp:inline>
        </w:drawing>
      </w:r>
    </w:p>
    <w:p w:rsidR="00FF4A4A" w:rsidRDefault="00FF4A4A" w:rsidP="006E6A31">
      <w:pPr>
        <w:pStyle w:val="FigureIndented"/>
      </w:pPr>
      <w:r>
        <w:t xml:space="preserve">Figure </w:t>
      </w:r>
      <w:fldSimple w:instr=" SEQ Figure \* ARABIC ">
        <w:r w:rsidR="002175E1">
          <w:t>52</w:t>
        </w:r>
      </w:fldSimple>
      <w:r>
        <w:t>: Metadata upload dialog after file open</w:t>
      </w:r>
    </w:p>
    <w:p w:rsidR="00EB49E0" w:rsidRPr="006E6A31" w:rsidRDefault="00FF4A4A" w:rsidP="006E6A31">
      <w:pPr>
        <w:pStyle w:val="BulletFollowing"/>
      </w:pPr>
      <w:r w:rsidRPr="006E6A31">
        <w:t>There will no</w:t>
      </w:r>
      <w:r w:rsidR="00EB49E0" w:rsidRPr="006E6A31">
        <w:t>w be three panels in this view:</w:t>
      </w:r>
    </w:p>
    <w:p w:rsidR="00EB49E0" w:rsidRDefault="00EB49E0" w:rsidP="006E6A31">
      <w:pPr>
        <w:pStyle w:val="BulletHangingIndent"/>
      </w:pPr>
      <w:r>
        <w:t>Left</w:t>
      </w:r>
      <w:r>
        <w:tab/>
      </w:r>
      <w:r w:rsidR="00FF4A4A">
        <w:t>The</w:t>
      </w:r>
      <w:r>
        <w:t xml:space="preserve"> </w:t>
      </w:r>
      <w:r w:rsidR="00FF4A4A">
        <w:t xml:space="preserve">Campaign browsing panel </w:t>
      </w:r>
      <w:r>
        <w:t>as previously displayed</w:t>
      </w:r>
    </w:p>
    <w:p w:rsidR="00EB49E0" w:rsidRDefault="00EB49E0" w:rsidP="006E6A31">
      <w:pPr>
        <w:pStyle w:val="BulletHangingIndent"/>
      </w:pPr>
      <w:r>
        <w:t>Centre</w:t>
      </w:r>
      <w:r>
        <w:tab/>
        <w:t>A parameter panel,</w:t>
      </w:r>
      <w:r w:rsidR="002979B3">
        <w:t xml:space="preserve"> which also lists some details from this Campaign, including a list of its Spectra in the </w:t>
      </w:r>
      <w:r w:rsidR="002979B3" w:rsidRPr="002979B3">
        <w:rPr>
          <w:rStyle w:val="GUIWord"/>
        </w:rPr>
        <w:t>Matching Details</w:t>
      </w:r>
      <w:r w:rsidR="002979B3">
        <w:t xml:space="preserve"> box</w:t>
      </w:r>
    </w:p>
    <w:p w:rsidR="00FF4A4A" w:rsidRDefault="00EB49E0" w:rsidP="006E6A31">
      <w:pPr>
        <w:pStyle w:val="BulletHangingIndent"/>
      </w:pPr>
      <w:r>
        <w:t xml:space="preserve">Right </w:t>
      </w:r>
      <w:r>
        <w:tab/>
        <w:t xml:space="preserve">The </w:t>
      </w:r>
      <w:r w:rsidR="002979B3" w:rsidRPr="00896861">
        <w:rPr>
          <w:rStyle w:val="GUIWord"/>
        </w:rPr>
        <w:t>Matching &amp; Element Assignment Control</w:t>
      </w:r>
      <w:r w:rsidR="002979B3">
        <w:t xml:space="preserve"> </w:t>
      </w:r>
      <w:r w:rsidR="00FF4A4A">
        <w:t>panel</w:t>
      </w:r>
      <w:r>
        <w:t>,</w:t>
      </w:r>
      <w:r w:rsidR="00FF4A4A">
        <w:t xml:space="preserve"> which shows the content of your Excel file and allows you to identify how each column wi</w:t>
      </w:r>
      <w:r>
        <w:t>ll be processed</w:t>
      </w:r>
    </w:p>
    <w:p w:rsidR="00182987" w:rsidRDefault="00BE262F" w:rsidP="00F50667">
      <w:pPr>
        <w:pStyle w:val="Bullet"/>
      </w:pPr>
      <w:r>
        <w:t>O</w:t>
      </w:r>
      <w:r w:rsidR="00182987">
        <w:t xml:space="preserve">ptionally, if you wish to use Element – Column Auto-Matching, select </w:t>
      </w:r>
      <w:r w:rsidR="00182987" w:rsidRPr="00FF4A4A">
        <w:rPr>
          <w:rStyle w:val="GUIWord"/>
        </w:rPr>
        <w:t>File</w:t>
      </w:r>
      <w:r w:rsidR="00182987">
        <w:t xml:space="preserve"> and </w:t>
      </w:r>
      <w:r w:rsidR="00182987" w:rsidRPr="00FF4A4A">
        <w:rPr>
          <w:rStyle w:val="GUIWord"/>
        </w:rPr>
        <w:t>Open</w:t>
      </w:r>
      <w:r w:rsidR="00182987">
        <w:rPr>
          <w:rStyle w:val="GUIWord"/>
        </w:rPr>
        <w:t xml:space="preserve"> Column Element Matching F</w:t>
      </w:r>
      <w:r w:rsidR="00182987" w:rsidRPr="00FF4A4A">
        <w:rPr>
          <w:rStyle w:val="GUIWord"/>
        </w:rPr>
        <w:t>ile...</w:t>
      </w:r>
      <w:r w:rsidR="00182987">
        <w:t xml:space="preserve"> from the menu bar on this screen. A standard file selection dialog will be displayed. Browse to the Excel file you have previously prepared and Open it. The name of this file will appear in the </w:t>
      </w:r>
      <w:r w:rsidR="00182987" w:rsidRPr="00182987">
        <w:rPr>
          <w:rStyle w:val="GUIWord"/>
        </w:rPr>
        <w:t>Element – Column Auto-</w:t>
      </w:r>
      <w:r w:rsidR="00182987">
        <w:rPr>
          <w:rStyle w:val="GUIWord"/>
        </w:rPr>
        <w:t>M</w:t>
      </w:r>
      <w:r w:rsidR="00182987" w:rsidRPr="00182987">
        <w:rPr>
          <w:rStyle w:val="GUIWord"/>
        </w:rPr>
        <w:t>atching</w:t>
      </w:r>
      <w:r w:rsidR="00182987">
        <w:t xml:space="preserve"> box in the centre panel, and the </w:t>
      </w:r>
      <w:r w:rsidR="00182987" w:rsidRPr="00182987">
        <w:rPr>
          <w:rStyle w:val="ActionButton"/>
        </w:rPr>
        <w:t>Apply Auto-Matching</w:t>
      </w:r>
      <w:r w:rsidR="00182987">
        <w:t xml:space="preserve"> button will be activated.</w:t>
      </w:r>
    </w:p>
    <w:p w:rsidR="00BE262F" w:rsidRDefault="00BE262F" w:rsidP="00F50667">
      <w:pPr>
        <w:pStyle w:val="Bullet"/>
      </w:pPr>
      <w:r>
        <w:t>In the right hand panel, review the data. Correct any values you wish by double clicking on them and entering your modified value.</w:t>
      </w:r>
    </w:p>
    <w:p w:rsidR="00FF4A4A" w:rsidRDefault="00FF4A4A" w:rsidP="00F50667">
      <w:pPr>
        <w:pStyle w:val="Bullet"/>
      </w:pPr>
      <w:r>
        <w:t>I</w:t>
      </w:r>
      <w:r w:rsidR="002979B3">
        <w:t>n the right hand panel, i</w:t>
      </w:r>
      <w:r>
        <w:t xml:space="preserve">dentify the </w:t>
      </w:r>
      <w:r w:rsidR="00896861">
        <w:t xml:space="preserve">Excel file </w:t>
      </w:r>
      <w:r>
        <w:t xml:space="preserve">column that will be used to </w:t>
      </w:r>
      <w:r w:rsidR="00A47AC6">
        <w:t>select</w:t>
      </w:r>
      <w:r>
        <w:t xml:space="preserve"> the spectrum into which each row of the Excel will be uploaded. Set the top dropdown box in this column to show </w:t>
      </w:r>
      <w:r w:rsidRPr="00FF4A4A">
        <w:rPr>
          <w:rStyle w:val="GUIWord"/>
        </w:rPr>
        <w:t>Matching Column</w:t>
      </w:r>
      <w:r>
        <w:t xml:space="preserve">. The top dropdown box for </w:t>
      </w:r>
      <w:r w:rsidR="00896861">
        <w:t xml:space="preserve">all </w:t>
      </w:r>
      <w:r>
        <w:t xml:space="preserve">the other columns must be left showing </w:t>
      </w:r>
      <w:r w:rsidRPr="00FF4A4A">
        <w:rPr>
          <w:rStyle w:val="GUIWord"/>
        </w:rPr>
        <w:t>NIL</w:t>
      </w:r>
      <w:r>
        <w:t>.</w:t>
      </w:r>
    </w:p>
    <w:p w:rsidR="00FF4A4A" w:rsidRDefault="00FF4A4A" w:rsidP="00F50667">
      <w:pPr>
        <w:pStyle w:val="Bullet"/>
      </w:pPr>
      <w:r>
        <w:t xml:space="preserve">In the Matching Column you have just identified, </w:t>
      </w:r>
      <w:r w:rsidR="00A47AC6">
        <w:t xml:space="preserve">use the second dropdown list to </w:t>
      </w:r>
      <w:r>
        <w:t xml:space="preserve">select the </w:t>
      </w:r>
      <w:r w:rsidR="00A47AC6">
        <w:t xml:space="preserve">category from which you want the matching metadata item to be chosen. </w:t>
      </w:r>
      <w:r w:rsidR="002979B3">
        <w:t>(</w:t>
      </w:r>
      <w:r w:rsidR="00A47AC6">
        <w:t xml:space="preserve">Note that </w:t>
      </w:r>
      <w:r w:rsidR="00A47AC6" w:rsidRPr="00A47AC6">
        <w:rPr>
          <w:rStyle w:val="GUIWord"/>
        </w:rPr>
        <w:t>File name</w:t>
      </w:r>
      <w:r w:rsidR="00A47AC6">
        <w:t xml:space="preserve"> is under </w:t>
      </w:r>
      <w:r w:rsidR="00A47AC6" w:rsidRPr="00A47AC6">
        <w:rPr>
          <w:rStyle w:val="GUIWord"/>
        </w:rPr>
        <w:t>General</w:t>
      </w:r>
      <w:r w:rsidR="00A47AC6">
        <w:t>.</w:t>
      </w:r>
      <w:r w:rsidR="002979B3">
        <w:t xml:space="preserve">) Verify that the Matching Details box in the centre panel updates to show the </w:t>
      </w:r>
      <w:r w:rsidR="002979B3" w:rsidRPr="002979B3">
        <w:rPr>
          <w:rStyle w:val="GUIWord"/>
        </w:rPr>
        <w:t>Number of matches</w:t>
      </w:r>
      <w:r w:rsidR="002979B3">
        <w:t xml:space="preserve"> that you expect.</w:t>
      </w:r>
    </w:p>
    <w:p w:rsidR="00A47AC6" w:rsidRDefault="00A47AC6" w:rsidP="00F50667">
      <w:pPr>
        <w:pStyle w:val="Bullet"/>
      </w:pPr>
      <w:r>
        <w:t>In the Matching Column, then select the metadata item which will be used to match.</w:t>
      </w:r>
    </w:p>
    <w:p w:rsidR="00C8775B" w:rsidRDefault="00A47AC6" w:rsidP="00F50667">
      <w:pPr>
        <w:pStyle w:val="Bullet"/>
      </w:pPr>
      <w:r>
        <w:t>In each of the other columns that you wish to upload, use the second and third questions to identify the metadata item which will be loaded with that data.</w:t>
      </w:r>
      <w:r w:rsidR="00C8775B">
        <w:t xml:space="preserve"> If you leave the third question for any column set to </w:t>
      </w:r>
      <w:r w:rsidR="00C8775B" w:rsidRPr="00C8775B">
        <w:rPr>
          <w:rStyle w:val="GUIWord"/>
        </w:rPr>
        <w:t>NIL</w:t>
      </w:r>
      <w:r w:rsidR="00C8775B">
        <w:t>, that data in that column will be not be uploaded.</w:t>
      </w:r>
    </w:p>
    <w:p w:rsidR="00C8775B" w:rsidRDefault="00C8775B" w:rsidP="006E6A31">
      <w:pPr>
        <w:pStyle w:val="BulletFollowing"/>
      </w:pPr>
      <w:r>
        <w:t xml:space="preserve">As you update the answers to these questions, various values in the centre panel will change to reflect your selections. In particular, the numbers in the </w:t>
      </w:r>
      <w:r w:rsidRPr="00C8775B">
        <w:rPr>
          <w:rStyle w:val="GUIWord"/>
        </w:rPr>
        <w:t>Assignment Details</w:t>
      </w:r>
      <w:r>
        <w:t xml:space="preserve"> box will change.</w:t>
      </w:r>
    </w:p>
    <w:p w:rsidR="00C8775B" w:rsidRDefault="00182987" w:rsidP="00F50667">
      <w:pPr>
        <w:pStyle w:val="Bullet"/>
      </w:pPr>
      <w:r>
        <w:t>If you wish to augment the regular expression matching strings that will be used for matching the contents of Matching Column you have selected, you can add strings that will be joined before and after the string read from your Excel file prior to its use for matching. Enter the strings into the REGEX start and REGEX end fields of the REGEX bos in the centre panel. The resulting matching string taken from the first data line of your Excel file will be shown in this box as an example.</w:t>
      </w:r>
    </w:p>
    <w:p w:rsidR="00C8775B" w:rsidRPr="00CE752C" w:rsidRDefault="00C8775B" w:rsidP="00F50667">
      <w:pPr>
        <w:pStyle w:val="Bullet"/>
        <w:rPr>
          <w:rStyle w:val="DocActionChar"/>
          <w:i w:val="0"/>
          <w:color w:val="auto"/>
        </w:rPr>
      </w:pPr>
      <w:r>
        <w:t xml:space="preserve">Click on the </w:t>
      </w:r>
      <w:r w:rsidRPr="00C8775B">
        <w:rPr>
          <w:rStyle w:val="ActionButton"/>
        </w:rPr>
        <w:t>Insert selected metadata</w:t>
      </w:r>
      <w:r>
        <w:t xml:space="preserve"> button in the left panel to cause the metadata to be loaded. </w:t>
      </w:r>
      <w:r w:rsidRPr="00CE752C">
        <w:rPr>
          <w:rStyle w:val="DocActionChar"/>
        </w:rPr>
        <w:t>(%%% How do you know it did it correctly? Why doesn’t the dialog exit? What happens when you change the values in the Spectrum column of the Matching Details box?</w:t>
      </w:r>
      <w:r w:rsidR="00CE752C">
        <w:rPr>
          <w:rStyle w:val="DocActionChar"/>
        </w:rPr>
        <w:t xml:space="preserve"> What happens if you change them all to the same, or to values for which there are no spectra?</w:t>
      </w:r>
      <w:r w:rsidR="006E6A31">
        <w:rPr>
          <w:rStyle w:val="DocActionChar"/>
        </w:rPr>
        <w:t xml:space="preserve"> Is it a catastrophe if you click Insert selected metadata again?</w:t>
      </w:r>
      <w:r w:rsidRPr="00CE752C">
        <w:rPr>
          <w:rStyle w:val="DocActionChar"/>
        </w:rPr>
        <w:t>)</w:t>
      </w:r>
    </w:p>
    <w:p w:rsidR="00CE752C" w:rsidRPr="00C8775B" w:rsidRDefault="00CE752C" w:rsidP="00F50667">
      <w:pPr>
        <w:pStyle w:val="Bullet"/>
      </w:pPr>
      <w:r>
        <w:t>Close the Metadata upload dialog by clicking on the usual window close control for your operating system.</w:t>
      </w:r>
    </w:p>
    <w:p w:rsidR="006B4F6F" w:rsidRDefault="006B4F6F" w:rsidP="006B4F6F">
      <w:pPr>
        <w:pStyle w:val="Heading1"/>
      </w:pPr>
      <w:bookmarkStart w:id="914" w:name="_Toc355280386"/>
      <w:bookmarkStart w:id="915" w:name="_Toc355769325"/>
      <w:r>
        <w:t>Data Query and Output</w:t>
      </w:r>
      <w:bookmarkEnd w:id="914"/>
      <w:bookmarkEnd w:id="915"/>
    </w:p>
    <w:p w:rsidR="006E6A31" w:rsidRDefault="004F3F9E" w:rsidP="00BA3445">
      <w:pPr>
        <w:pStyle w:val="Heading2"/>
      </w:pPr>
      <w:bookmarkStart w:id="916" w:name="_Toc355280387"/>
      <w:bookmarkStart w:id="917" w:name="_Toc355769326"/>
      <w:r>
        <w:t>The</w:t>
      </w:r>
      <w:r w:rsidR="006E6A31">
        <w:t xml:space="preserve"> Spectrum </w:t>
      </w:r>
      <w:r w:rsidR="0039469A">
        <w:t>Browser</w:t>
      </w:r>
      <w:bookmarkEnd w:id="916"/>
      <w:bookmarkEnd w:id="917"/>
    </w:p>
    <w:p w:rsidR="006E6A31" w:rsidRDefault="00185AD4" w:rsidP="00185AD4">
      <w:pPr>
        <w:pStyle w:val="Body"/>
      </w:pPr>
      <w:r>
        <w:t>The Specchio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185AD4" w:rsidP="00185AD4">
      <w:pPr>
        <w:pStyle w:val="Figure"/>
      </w:pPr>
      <w:r w:rsidRPr="00185AD4">
        <w:rPr>
          <w:lang w:val="en-AU"/>
        </w:rPr>
        <w:drawing>
          <wp:inline distT="0" distB="0" distL="0" distR="0">
            <wp:extent cx="5491211" cy="3279359"/>
            <wp:effectExtent l="1905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srcRect/>
                    <a:stretch>
                      <a:fillRect/>
                    </a:stretch>
                  </pic:blipFill>
                  <pic:spPr bwMode="auto">
                    <a:xfrm>
                      <a:off x="0" y="0"/>
                      <a:ext cx="5490175" cy="3278740"/>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Pr>
            <w:noProof/>
          </w:rPr>
          <w:t>53</w:t>
        </w:r>
      </w:fldSimple>
      <w:r>
        <w:t>: The main Browse data hierarchy window</w:t>
      </w:r>
    </w:p>
    <w:p w:rsidR="00DF0182" w:rsidRPr="00DF0182" w:rsidRDefault="00DF0182" w:rsidP="00DF0182">
      <w:pPr>
        <w:pStyle w:val="DocAction"/>
      </w:pPr>
      <w:r>
        <w:t>%%% What data should be in the system when this is captured?</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Browse hierarchy tree to Campaigns which were uploaded by you. </w:t>
      </w:r>
      <w:r w:rsidRPr="00185AD4">
        <w:rPr>
          <w:rStyle w:val="DocActionChar"/>
        </w:rPr>
        <w:t>%%% What about if I’m in the user group for the Campaign?</w:t>
      </w:r>
    </w:p>
    <w:p w:rsidR="00185AD4" w:rsidRDefault="00185AD4" w:rsidP="00185AD4">
      <w:pPr>
        <w:pStyle w:val="HangingIndent"/>
      </w:pPr>
      <w:r w:rsidRPr="00596CF3">
        <w:rPr>
          <w:rStyle w:val="GUIWord"/>
        </w:rPr>
        <w:t>Order by:</w:t>
      </w:r>
      <w:r>
        <w:t xml:space="preserve">   </w:t>
      </w:r>
      <w:r>
        <w:tab/>
        <w:t xml:space="preserve">Use the drop down menu to choose the sort order for Spectra within the </w:t>
      </w:r>
      <w:r w:rsidR="00366E7F">
        <w:t>lowest hierarchy level. The options are:</w:t>
      </w:r>
    </w:p>
    <w:p w:rsidR="00366E7F" w:rsidRDefault="00366E7F" w:rsidP="00596CF3">
      <w:pPr>
        <w:pStyle w:val="Hangingindentsub"/>
      </w:pPr>
      <w:r w:rsidRPr="00596CF3">
        <w:rPr>
          <w:rStyle w:val="GUIWord"/>
        </w:rPr>
        <w:t>Sampling date</w:t>
      </w:r>
      <w:r w:rsidR="00596CF3">
        <w:rPr>
          <w:rStyle w:val="GUIWord"/>
        </w:rPr>
        <w:t xml:space="preserve">   </w:t>
      </w:r>
      <w:r>
        <w:tab/>
        <w:t>The Spectra are sorted in increasing order of the date and time in the Acquisition Time Metadata Attribute.</w:t>
      </w:r>
    </w:p>
    <w:p w:rsidR="00366E7F" w:rsidRDefault="00366E7F" w:rsidP="00596CF3">
      <w:pPr>
        <w:pStyle w:val="Hangingindentsub"/>
      </w:pPr>
      <w:r w:rsidRPr="00596CF3">
        <w:rPr>
          <w:rStyle w:val="GUIWord"/>
        </w:rPr>
        <w:t>Filename</w:t>
      </w:r>
      <w:r w:rsidR="00596CF3">
        <w:rPr>
          <w:rStyle w:val="GUIWord"/>
        </w:rPr>
        <w:t xml:space="preserve">   </w:t>
      </w:r>
      <w:r>
        <w:tab/>
        <w:t>The Spectra are sorted in increasing alphabetical order of the string in the Filename Metadata Attribute.</w:t>
      </w:r>
    </w:p>
    <w:p w:rsidR="00366E7F" w:rsidRDefault="00366E7F" w:rsidP="00596CF3">
      <w:pPr>
        <w:pStyle w:val="Hangingindentsub"/>
      </w:pPr>
      <w:r w:rsidRPr="00596CF3">
        <w:rPr>
          <w:rStyle w:val="GUIWord"/>
        </w:rPr>
        <w:t>Insert order</w:t>
      </w:r>
      <w:r w:rsidR="00596CF3">
        <w:rPr>
          <w:rStyle w:val="GUIWord"/>
        </w:rPr>
        <w:t xml:space="preserve">   </w:t>
      </w:r>
      <w:r>
        <w:tab/>
      </w:r>
      <w:r w:rsidRPr="00CC7C86">
        <w:rPr>
          <w:rStyle w:val="DocActionChar"/>
        </w:rPr>
        <w:t>%%% What is this?</w:t>
      </w:r>
    </w:p>
    <w:p w:rsidR="00185AD4" w:rsidRDefault="00185AD4" w:rsidP="00185AD4">
      <w:pPr>
        <w:pStyle w:val="HangingIndent"/>
      </w:pPr>
      <w:r>
        <w:t>Browse hierarchy tree</w:t>
      </w:r>
      <w:r w:rsidR="00596CF3">
        <w:t xml:space="preserve">   </w:t>
      </w:r>
      <w:r w:rsidR="00596CF3">
        <w:tab/>
      </w:r>
      <w:r w:rsidR="00DF0182">
        <w:t xml:space="preserve">The hierarchy tree is displayed. You can expand and collapse, browse through this tree and select one or more items in the usual manner. </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t xml:space="preserve">The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BD4D89" w:rsidRPr="00BD4D89">
        <w:rPr>
          <w:rStyle w:val="ActionButton"/>
        </w:rPr>
        <w:t> Refl.calc </w:t>
      </w:r>
      <w:r w:rsidR="00BD4D89">
        <w:t xml:space="preserve"> and </w:t>
      </w:r>
      <w:r w:rsidR="00BD4D89" w:rsidRPr="00BD4D89">
        <w:rPr>
          <w:rStyle w:val="ActionButton"/>
        </w:rPr>
        <w:t> Publish Collection </w:t>
      </w:r>
      <w:r>
        <w:t xml:space="preserve"> will become active when you have selected one or more Spectra. The operations they imply will be performed on the selected Spectra.</w:t>
      </w:r>
      <w:r w:rsidR="00BD4D89">
        <w:t xml:space="preserve"> Each of these buttons has a section in this Chapter.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 </w:t>
      </w:r>
      <w:r w:rsidR="00DF0182">
        <w:t xml:space="preserve"> or </w:t>
      </w:r>
      <w:r w:rsidR="00DF0182" w:rsidRPr="00DF0182">
        <w:rPr>
          <w:rStyle w:val="ActionButton"/>
        </w:rPr>
        <w:t> Spectral Plot </w:t>
      </w:r>
      <w:r w:rsidR="00DF0182">
        <w:t xml:space="preserve"> buttons. See </w:t>
      </w:r>
      <w:r w:rsidR="00DF0182" w:rsidRPr="00DF0182">
        <w:rPr>
          <w:rStyle w:val="CrossReference"/>
        </w:rPr>
        <w:t xml:space="preserve">Chapter </w:t>
      </w:r>
      <w:fldSimple w:instr=" REF _Ref355788800 \r \h  \* MERGEFORMAT ">
        <w:r w:rsidR="00DF0182" w:rsidRPr="00DF0182">
          <w:rPr>
            <w:rStyle w:val="CrossReference"/>
          </w:rPr>
          <w:t>9</w:t>
        </w:r>
      </w:fldSimple>
      <w:r w:rsidR="00DF0182" w:rsidRPr="00DF0182">
        <w:rPr>
          <w:rStyle w:val="CrossReference"/>
        </w:rPr>
        <w:t xml:space="preserve"> </w:t>
      </w:r>
      <w:fldSimple w:instr=" REF _Ref355788803 \h  \* MERGEFORMAT ">
        <w:r w:rsidR="00DF0182" w:rsidRPr="00DF0182">
          <w:rPr>
            <w:rStyle w:val="CrossReference"/>
          </w:rPr>
          <w:t>Interactive Processing using Space Networks</w:t>
        </w:r>
      </w:fldSimple>
      <w:r w:rsidR="00DF0182">
        <w:t xml:space="preserve"> for more information on these options.</w:t>
      </w:r>
    </w:p>
    <w:bookmarkEnd w:id="913"/>
    <w:p w:rsidR="002A0FFE" w:rsidRPr="00084655" w:rsidRDefault="00BD4D89" w:rsidP="00BA3445">
      <w:pPr>
        <w:pStyle w:val="Heading2"/>
      </w:pPr>
      <w:r>
        <w:t>Query Builder</w:t>
      </w:r>
    </w:p>
    <w:p w:rsidR="00BD4D89" w:rsidRDefault="00BD4D89" w:rsidP="006E6A31">
      <w:pPr>
        <w:pStyle w:val="Body"/>
      </w:pPr>
      <w:r>
        <w:t xml:space="preserve">As an alternative to the Spectrum Browser, </w:t>
      </w:r>
      <w:r w:rsidR="006E6A31">
        <w:t xml:space="preserve">Specchio’s Query Builder provides </w:t>
      </w:r>
      <w:r w:rsidR="009750E6">
        <w:t>a</w:t>
      </w:r>
      <w:r w:rsidR="006E6A31">
        <w:t xml:space="preserve"> way to select one or more Spectra based on their Metadata, and then do operations on all of these selected Spectra.</w:t>
      </w:r>
      <w:r w:rsidR="006E6A31" w:rsidRPr="006E6A31">
        <w:t xml:space="preserve"> </w:t>
      </w:r>
      <w:r>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menu on Specchio’s Main Window.</w:t>
      </w:r>
    </w:p>
    <w:p w:rsidR="00BD4D89" w:rsidRDefault="00BD4D89" w:rsidP="00BD4D89">
      <w:pPr>
        <w:pStyle w:val="Figure"/>
      </w:pPr>
      <w:r>
        <w:drawing>
          <wp:inline distT="0" distB="0" distL="0" distR="0">
            <wp:extent cx="5164792" cy="4241319"/>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163818" cy="4240519"/>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Pr>
            <w:noProof/>
          </w:rPr>
          <w:t>53</w:t>
        </w:r>
      </w:fldSimple>
      <w:r>
        <w:t>: The main Query Builder window</w:t>
      </w:r>
    </w:p>
    <w:p w:rsidR="00BD4D89" w:rsidRDefault="00BD4D89" w:rsidP="00BD4D89">
      <w:pPr>
        <w:pStyle w:val="Body"/>
      </w:pPr>
      <w:r>
        <w:t>The parts of this window are:</w:t>
      </w:r>
    </w:p>
    <w:p w:rsidR="00BD4D89" w:rsidRDefault="00BD4D89" w:rsidP="00BD4D89">
      <w:pPr>
        <w:pStyle w:val="HangingIndent"/>
      </w:pPr>
      <w:r>
        <w:t>Left panel</w:t>
      </w:r>
      <w:r>
        <w:tab/>
        <w:t>There is one box for each Specchio Metadata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t xml:space="preserve"> or </w:t>
      </w:r>
      <w:r w:rsidRPr="00DF0182">
        <w:rPr>
          <w:rStyle w:val="ActionButton"/>
        </w:rPr>
        <w:t> Spectral Plot </w:t>
      </w:r>
      <w:r>
        <w:t xml:space="preserve"> buttons. See </w:t>
      </w:r>
      <w:r w:rsidRPr="00DF0182">
        <w:rPr>
          <w:rStyle w:val="CrossReference"/>
        </w:rPr>
        <w:t xml:space="preserve">Chapter </w:t>
      </w:r>
      <w:fldSimple w:instr=" REF _Ref355788800 \r \h  \* MERGEFORMAT ">
        <w:r w:rsidRPr="00DF0182">
          <w:rPr>
            <w:rStyle w:val="CrossReference"/>
          </w:rPr>
          <w:t>9</w:t>
        </w:r>
      </w:fldSimple>
      <w:r w:rsidRPr="00DF0182">
        <w:rPr>
          <w:rStyle w:val="CrossReference"/>
        </w:rPr>
        <w:t xml:space="preserve"> </w:t>
      </w:r>
      <w:fldSimple w:instr=" REF _Ref355788803 \h  \* MERGEFORMAT ">
        <w:r w:rsidRPr="00DF0182">
          <w:rPr>
            <w:rStyle w:val="CrossReference"/>
          </w:rPr>
          <w:t>Interactive Processing using Space Networks</w:t>
        </w:r>
      </w:fldSimple>
      <w:r>
        <w:t xml:space="preserve"> for more information on these options.</w:t>
      </w:r>
    </w:p>
    <w:p w:rsidR="00B95604" w:rsidRDefault="00BD4D89" w:rsidP="00B95604">
      <w:pPr>
        <w:pStyle w:val="Body"/>
      </w:pPr>
      <w:r>
        <w:t xml:space="preserve">Queries are created by entering selection criteria into the Metadata Attribute controls in the left panel. </w:t>
      </w:r>
      <w:r w:rsidR="00B95604">
        <w:t>Initially, no criteria are present</w:t>
      </w:r>
      <w:r w:rsidR="00436BD9">
        <w:t xml:space="preserve"> except for date/time criteria</w:t>
      </w:r>
      <w:r w:rsidR="00B95604">
        <w:t xml:space="preserve">. Searching is </w:t>
      </w:r>
      <w:r w:rsidR="00436BD9">
        <w:t>re-</w:t>
      </w:r>
      <w:r w:rsidR="00B95604">
        <w:t>done</w:t>
      </w:r>
      <w:r w:rsidR="00436BD9">
        <w:t xml:space="preserve"> every time anything is changed in the left panel</w:t>
      </w:r>
      <w:r w:rsidR="00B95604">
        <w:t xml:space="preserve">. If there </w:t>
      </w:r>
      <w:r w:rsidR="00436BD9">
        <w:t>is more than one search criterion</w:t>
      </w:r>
      <w:r w:rsidR="00B95604">
        <w:t xml:space="preserve">, all criteria must be satisfied for </w:t>
      </w:r>
      <w:r w:rsidR="00436BD9">
        <w:t xml:space="preserve">a Spectrum before </w:t>
      </w:r>
      <w:r w:rsidR="00B95604">
        <w:t xml:space="preserve">the Spectrum ID </w:t>
      </w:r>
      <w:r w:rsidR="00436BD9">
        <w:t xml:space="preserve">is </w:t>
      </w:r>
      <w:r w:rsidR="00B95604">
        <w:t xml:space="preserve">listed in the </w:t>
      </w:r>
      <w:r w:rsidR="00B95604" w:rsidRPr="00B95604">
        <w:rPr>
          <w:rStyle w:val="GUIWord"/>
        </w:rPr>
        <w:t>Matching Spectra</w:t>
      </w:r>
      <w:r w:rsidR="00B95604">
        <w:t xml:space="preserve"> box.</w:t>
      </w:r>
      <w:r w:rsidR="00436BD9">
        <w:t xml:space="preserve"> If a search criterion is specified based on a Metadata Attribute which some Spectrum does not have, that Spectrum will be rejected by the search criterion.</w:t>
      </w:r>
      <w:r w:rsidR="009750E6">
        <w:t xml:space="preserve"> </w:t>
      </w:r>
      <w:r w:rsidR="009750E6" w:rsidRPr="009750E6">
        <w:rPr>
          <w:rStyle w:val="DocActionChar"/>
        </w:rPr>
        <w:t>%%% What about dates/times?</w:t>
      </w:r>
    </w:p>
    <w:p w:rsidR="00B14219" w:rsidRDefault="00B95604" w:rsidP="00BD4D89">
      <w:pPr>
        <w:pStyle w:val="Body"/>
      </w:pPr>
      <w:r>
        <w:t>There are various types of search criteria:</w:t>
      </w:r>
    </w:p>
    <w:tbl>
      <w:tblPr>
        <w:tblStyle w:val="TableGeneral"/>
        <w:tblW w:w="0" w:type="auto"/>
        <w:tblInd w:w="817" w:type="dxa"/>
        <w:tblLook w:val="04A0"/>
      </w:tblPr>
      <w:tblGrid>
        <w:gridCol w:w="1126"/>
        <w:gridCol w:w="1471"/>
        <w:gridCol w:w="6157"/>
      </w:tblGrid>
      <w:tr w:rsidR="00214C9E" w:rsidRPr="009750E6" w:rsidTr="009750E6">
        <w:trPr>
          <w:cnfStyle w:val="100000000000"/>
        </w:trPr>
        <w:tc>
          <w:tcPr>
            <w:tcW w:w="0" w:type="auto"/>
          </w:tcPr>
          <w:p w:rsidR="00B95604" w:rsidRPr="009750E6" w:rsidRDefault="00B95604" w:rsidP="00BD4D89">
            <w:pPr>
              <w:pStyle w:val="Body"/>
              <w:ind w:left="0"/>
              <w:rPr>
                <w:rFonts w:ascii="Arial" w:hAnsi="Arial" w:cs="Arial"/>
                <w:sz w:val="18"/>
                <w:szCs w:val="18"/>
              </w:rPr>
            </w:pPr>
          </w:p>
        </w:tc>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Metadata Attribute type</w:t>
            </w:r>
          </w:p>
        </w:tc>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Search method</w:t>
            </w:r>
          </w:p>
        </w:tc>
      </w:tr>
      <w:tr w:rsidR="00214C9E" w:rsidRPr="009750E6" w:rsidTr="009750E6">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Text Criteria</w:t>
            </w:r>
          </w:p>
        </w:tc>
        <w:tc>
          <w:tcPr>
            <w:tcW w:w="0" w:type="auto"/>
          </w:tcPr>
          <w:p w:rsidR="00B95604" w:rsidRPr="009750E6" w:rsidRDefault="00B95604" w:rsidP="00F14257">
            <w:pPr>
              <w:pStyle w:val="Body"/>
              <w:ind w:left="0"/>
              <w:rPr>
                <w:rFonts w:ascii="Arial" w:hAnsi="Arial" w:cs="Arial"/>
                <w:sz w:val="18"/>
                <w:szCs w:val="18"/>
              </w:rPr>
            </w:pPr>
            <w:r w:rsidRPr="009750E6">
              <w:rPr>
                <w:rFonts w:ascii="Arial" w:hAnsi="Arial" w:cs="Arial"/>
                <w:sz w:val="18"/>
                <w:szCs w:val="18"/>
              </w:rPr>
              <w:t>Text String</w:t>
            </w:r>
          </w:p>
        </w:tc>
        <w:tc>
          <w:tcPr>
            <w:tcW w:w="0" w:type="auto"/>
          </w:tcPr>
          <w:p w:rsidR="00B95604" w:rsidRPr="009750E6" w:rsidRDefault="00B95604" w:rsidP="00F14257">
            <w:pPr>
              <w:pStyle w:val="Body"/>
              <w:ind w:left="0"/>
              <w:rPr>
                <w:rFonts w:ascii="Arial" w:hAnsi="Arial" w:cs="Arial"/>
                <w:sz w:val="18"/>
                <w:szCs w:val="18"/>
              </w:rPr>
            </w:pPr>
            <w:r w:rsidRPr="009750E6">
              <w:rPr>
                <w:rFonts w:ascii="Arial" w:hAnsi="Arial" w:cs="Arial"/>
                <w:sz w:val="18"/>
                <w:szCs w:val="18"/>
              </w:rPr>
              <w:t>Enter a text string. Only those Spectra which have exactly this string as their value for this Metadata Attribute will be selected. The comparison is not case sensitive. Take care with trailing and leading spaces, which are significant.</w:t>
            </w:r>
          </w:p>
          <w:p w:rsidR="00436BD9" w:rsidRPr="009750E6" w:rsidRDefault="00436BD9" w:rsidP="00F14257">
            <w:pPr>
              <w:pStyle w:val="Body"/>
              <w:ind w:left="0"/>
              <w:rPr>
                <w:rFonts w:ascii="Arial" w:hAnsi="Arial" w:cs="Arial"/>
                <w:sz w:val="18"/>
                <w:szCs w:val="18"/>
              </w:rPr>
            </w:pPr>
            <w:r w:rsidRPr="009750E6">
              <w:rPr>
                <w:rFonts w:ascii="Arial" w:hAnsi="Arial" w:cs="Arial"/>
                <w:sz w:val="18"/>
                <w:szCs w:val="18"/>
              </w:rPr>
              <w:t>Initially, all text criteria are blank so are not active in the search.</w:t>
            </w:r>
          </w:p>
        </w:tc>
      </w:tr>
      <w:tr w:rsidR="00214C9E" w:rsidRPr="009750E6" w:rsidTr="009750E6">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Date ranges</w:t>
            </w:r>
          </w:p>
        </w:tc>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Dates/times</w:t>
            </w:r>
          </w:p>
        </w:tc>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 xml:space="preserve">Enter a </w:t>
            </w:r>
            <w:r w:rsidR="00436BD9" w:rsidRPr="009750E6">
              <w:rPr>
                <w:rFonts w:ascii="Arial" w:hAnsi="Arial" w:cs="Arial"/>
                <w:sz w:val="18"/>
                <w:szCs w:val="18"/>
              </w:rPr>
              <w:t>start</w:t>
            </w:r>
            <w:r w:rsidRPr="009750E6">
              <w:rPr>
                <w:rFonts w:ascii="Arial" w:hAnsi="Arial" w:cs="Arial"/>
                <w:sz w:val="18"/>
                <w:szCs w:val="18"/>
              </w:rPr>
              <w:t xml:space="preserve"> date/time in the first control</w:t>
            </w:r>
            <w:r w:rsidR="00436BD9" w:rsidRPr="009750E6">
              <w:rPr>
                <w:rFonts w:ascii="Arial" w:hAnsi="Arial" w:cs="Arial"/>
                <w:sz w:val="18"/>
                <w:szCs w:val="18"/>
              </w:rPr>
              <w:t xml:space="preserve"> and an end </w:t>
            </w:r>
            <w:r w:rsidRPr="009750E6">
              <w:rPr>
                <w:rFonts w:ascii="Arial" w:hAnsi="Arial" w:cs="Arial"/>
                <w:sz w:val="18"/>
                <w:szCs w:val="18"/>
              </w:rPr>
              <w:t xml:space="preserve">date/time in the second control. Only those Spectra which have a date/time between these two values </w:t>
            </w:r>
            <w:r w:rsidR="00436BD9" w:rsidRPr="009750E6">
              <w:rPr>
                <w:rFonts w:ascii="Arial" w:hAnsi="Arial" w:cs="Arial"/>
                <w:sz w:val="18"/>
                <w:szCs w:val="18"/>
              </w:rPr>
              <w:t xml:space="preserve">for this Metadata Attribute </w:t>
            </w:r>
            <w:r w:rsidRPr="009750E6">
              <w:rPr>
                <w:rFonts w:ascii="Arial" w:hAnsi="Arial" w:cs="Arial"/>
                <w:sz w:val="18"/>
                <w:szCs w:val="18"/>
              </w:rPr>
              <w:t>will be selected.</w:t>
            </w:r>
          </w:p>
          <w:p w:rsidR="00214C9E" w:rsidRPr="009750E6" w:rsidRDefault="00436BD9" w:rsidP="00436BD9">
            <w:pPr>
              <w:pStyle w:val="Body"/>
              <w:ind w:left="0"/>
              <w:rPr>
                <w:rFonts w:ascii="Arial" w:hAnsi="Arial" w:cs="Arial"/>
                <w:sz w:val="18"/>
                <w:szCs w:val="18"/>
              </w:rPr>
            </w:pPr>
            <w:r w:rsidRPr="009750E6">
              <w:rPr>
                <w:rFonts w:ascii="Arial" w:hAnsi="Arial" w:cs="Arial"/>
                <w:sz w:val="18"/>
                <w:szCs w:val="18"/>
              </w:rPr>
              <w:t>The current date and time is inserted as the default values for all date/time Metadata Attributes. In the case of the Acquisition Time, this usually results in a search criterion which results in all Spectra being rejected</w:t>
            </w:r>
            <w:r w:rsidR="00214C9E" w:rsidRPr="009750E6">
              <w:rPr>
                <w:rFonts w:ascii="Arial" w:hAnsi="Arial" w:cs="Arial"/>
                <w:sz w:val="18"/>
                <w:szCs w:val="18"/>
              </w:rPr>
              <w:t>, as all Spectra generally have Acquisition Times specified</w:t>
            </w:r>
            <w:r w:rsidRPr="009750E6">
              <w:rPr>
                <w:rFonts w:ascii="Arial" w:hAnsi="Arial" w:cs="Arial"/>
                <w:sz w:val="18"/>
                <w:szCs w:val="18"/>
              </w:rPr>
              <w:t>. This is the reason there are generally no selected Spectra when this dialog is first opened.</w:t>
            </w:r>
          </w:p>
        </w:tc>
      </w:tr>
      <w:tr w:rsidR="00214C9E" w:rsidRPr="009750E6" w:rsidTr="009750E6">
        <w:tc>
          <w:tcPr>
            <w:tcW w:w="0" w:type="auto"/>
          </w:tcPr>
          <w:p w:rsidR="00436BD9" w:rsidRPr="009750E6" w:rsidRDefault="00436BD9" w:rsidP="00BD4D89">
            <w:pPr>
              <w:pStyle w:val="Body"/>
              <w:ind w:left="0"/>
              <w:rPr>
                <w:rFonts w:ascii="Arial" w:hAnsi="Arial" w:cs="Arial"/>
                <w:sz w:val="18"/>
                <w:szCs w:val="18"/>
              </w:rPr>
            </w:pPr>
            <w:r w:rsidRPr="009750E6">
              <w:rPr>
                <w:rFonts w:ascii="Arial" w:hAnsi="Arial" w:cs="Arial"/>
                <w:sz w:val="18"/>
                <w:szCs w:val="18"/>
              </w:rPr>
              <w:t>Numeric ranges</w:t>
            </w:r>
          </w:p>
        </w:tc>
        <w:tc>
          <w:tcPr>
            <w:tcW w:w="0" w:type="auto"/>
          </w:tcPr>
          <w:p w:rsidR="00436BD9" w:rsidRPr="009750E6" w:rsidRDefault="00436BD9" w:rsidP="00BD4D89">
            <w:pPr>
              <w:pStyle w:val="Body"/>
              <w:ind w:left="0"/>
              <w:rPr>
                <w:rFonts w:ascii="Arial" w:hAnsi="Arial" w:cs="Arial"/>
                <w:sz w:val="18"/>
                <w:szCs w:val="18"/>
              </w:rPr>
            </w:pPr>
            <w:r w:rsidRPr="009750E6">
              <w:rPr>
                <w:rFonts w:ascii="Arial" w:hAnsi="Arial" w:cs="Arial"/>
                <w:sz w:val="18"/>
                <w:szCs w:val="18"/>
              </w:rPr>
              <w:t>Floating point or integer numbers</w:t>
            </w:r>
          </w:p>
        </w:tc>
        <w:tc>
          <w:tcPr>
            <w:tcW w:w="0" w:type="auto"/>
          </w:tcPr>
          <w:p w:rsidR="00436BD9" w:rsidRPr="009750E6" w:rsidRDefault="00436BD9" w:rsidP="00436BD9">
            <w:pPr>
              <w:pStyle w:val="Body"/>
              <w:ind w:left="0"/>
              <w:rPr>
                <w:rFonts w:ascii="Arial" w:hAnsi="Arial" w:cs="Arial"/>
                <w:sz w:val="18"/>
                <w:szCs w:val="18"/>
              </w:rPr>
            </w:pPr>
            <w:r w:rsidRPr="009750E6">
              <w:rPr>
                <w:rFonts w:ascii="Arial" w:hAnsi="Arial" w:cs="Arial"/>
                <w:sz w:val="18"/>
                <w:szCs w:val="18"/>
              </w:rPr>
              <w:t>Enter a minimum number, either floating point or integer, in the furst control and a maximum number in the second. Only those Spectra which have a date/time between these two values will be selected.</w:t>
            </w:r>
          </w:p>
          <w:p w:rsidR="00214C9E" w:rsidRPr="009750E6" w:rsidRDefault="00214C9E" w:rsidP="00436BD9">
            <w:pPr>
              <w:pStyle w:val="Body"/>
              <w:ind w:left="0"/>
              <w:rPr>
                <w:rFonts w:ascii="Arial" w:hAnsi="Arial" w:cs="Arial"/>
                <w:sz w:val="18"/>
                <w:szCs w:val="18"/>
              </w:rPr>
            </w:pPr>
            <w:r w:rsidRPr="009750E6">
              <w:rPr>
                <w:rFonts w:ascii="Arial" w:hAnsi="Arial" w:cs="Arial"/>
                <w:sz w:val="18"/>
                <w:szCs w:val="18"/>
              </w:rPr>
              <w:t>The default values for all numeric range criteria are blank, so no searching is done based on these criteria. You can clear these search criteria to disable them.</w:t>
            </w:r>
          </w:p>
          <w:p w:rsidR="00214C9E" w:rsidRPr="009750E6" w:rsidRDefault="00214C9E" w:rsidP="00436BD9">
            <w:pPr>
              <w:pStyle w:val="Body"/>
              <w:ind w:left="0"/>
              <w:rPr>
                <w:rFonts w:ascii="Arial" w:hAnsi="Arial" w:cs="Arial"/>
                <w:sz w:val="18"/>
                <w:szCs w:val="18"/>
              </w:rPr>
            </w:pPr>
            <w:r w:rsidRPr="009750E6">
              <w:rPr>
                <w:rFonts w:ascii="Arial" w:hAnsi="Arial" w:cs="Arial"/>
                <w:sz w:val="18"/>
                <w:szCs w:val="18"/>
              </w:rPr>
              <w:t>It is valid to specify just a minimum or just a maximum value.</w:t>
            </w:r>
          </w:p>
        </w:tc>
      </w:tr>
      <w:tr w:rsidR="00214C9E" w:rsidRPr="009750E6" w:rsidTr="009750E6">
        <w:tc>
          <w:tcPr>
            <w:tcW w:w="0" w:type="auto"/>
          </w:tcPr>
          <w:p w:rsidR="00214C9E" w:rsidRPr="009750E6" w:rsidRDefault="00214C9E" w:rsidP="00BD4D89">
            <w:pPr>
              <w:pStyle w:val="Body"/>
              <w:ind w:left="0"/>
              <w:rPr>
                <w:rFonts w:ascii="Arial" w:hAnsi="Arial" w:cs="Arial"/>
                <w:sz w:val="18"/>
                <w:szCs w:val="18"/>
              </w:rPr>
            </w:pPr>
            <w:r w:rsidRPr="009750E6">
              <w:rPr>
                <w:rFonts w:ascii="Arial" w:hAnsi="Arial" w:cs="Arial"/>
                <w:sz w:val="18"/>
                <w:szCs w:val="18"/>
              </w:rPr>
              <w:t>Selections</w:t>
            </w:r>
          </w:p>
        </w:tc>
        <w:tc>
          <w:tcPr>
            <w:tcW w:w="0" w:type="auto"/>
          </w:tcPr>
          <w:p w:rsidR="00214C9E" w:rsidRPr="009750E6" w:rsidRDefault="00214C9E" w:rsidP="00BD4D89">
            <w:pPr>
              <w:pStyle w:val="Body"/>
              <w:ind w:left="0"/>
              <w:rPr>
                <w:rFonts w:ascii="Arial" w:hAnsi="Arial" w:cs="Arial"/>
                <w:sz w:val="18"/>
                <w:szCs w:val="18"/>
              </w:rPr>
            </w:pPr>
            <w:r w:rsidRPr="009750E6">
              <w:rPr>
                <w:rFonts w:ascii="Arial" w:hAnsi="Arial" w:cs="Arial"/>
                <w:sz w:val="18"/>
                <w:szCs w:val="18"/>
              </w:rPr>
              <w:t>Pre-defined lists</w:t>
            </w:r>
          </w:p>
        </w:tc>
        <w:tc>
          <w:tcPr>
            <w:tcW w:w="0" w:type="auto"/>
          </w:tcPr>
          <w:p w:rsidR="00214C9E" w:rsidRPr="009750E6" w:rsidRDefault="00214C9E" w:rsidP="00214C9E">
            <w:pPr>
              <w:pStyle w:val="Body"/>
              <w:ind w:left="0"/>
              <w:rPr>
                <w:rFonts w:ascii="Arial" w:hAnsi="Arial" w:cs="Arial"/>
                <w:sz w:val="18"/>
                <w:szCs w:val="18"/>
              </w:rPr>
            </w:pPr>
            <w:r w:rsidRPr="009750E6">
              <w:rPr>
                <w:rFonts w:ascii="Arial" w:hAnsi="Arial" w:cs="Arial"/>
                <w:sz w:val="18"/>
                <w:szCs w:val="18"/>
              </w:rPr>
              <w:t>For those Metadata Attributes which are selected from a pre-defined list of values, you can select all Spectra which have one of these predefined values.</w:t>
            </w:r>
          </w:p>
          <w:p w:rsidR="00214C9E" w:rsidRPr="009750E6" w:rsidRDefault="00214C9E" w:rsidP="00214C9E">
            <w:pPr>
              <w:pStyle w:val="Body"/>
              <w:ind w:left="0"/>
              <w:rPr>
                <w:rFonts w:ascii="Arial" w:hAnsi="Arial" w:cs="Arial"/>
                <w:sz w:val="18"/>
                <w:szCs w:val="18"/>
              </w:rPr>
            </w:pPr>
            <w:r w:rsidRPr="009750E6">
              <w:rPr>
                <w:rFonts w:ascii="Arial" w:hAnsi="Arial" w:cs="Arial"/>
                <w:sz w:val="18"/>
                <w:szCs w:val="18"/>
              </w:rPr>
              <w:t xml:space="preserve">You can disable the criterion by setting the value to </w:t>
            </w:r>
            <w:r w:rsidRPr="009750E6">
              <w:rPr>
                <w:rStyle w:val="GUIWord"/>
                <w:rFonts w:ascii="Arial" w:hAnsi="Arial" w:cs="Arial"/>
                <w:sz w:val="18"/>
                <w:szCs w:val="18"/>
              </w:rPr>
              <w:t>Nil</w:t>
            </w:r>
            <w:r w:rsidRPr="009750E6">
              <w:rPr>
                <w:rFonts w:ascii="Arial" w:hAnsi="Arial" w:cs="Arial"/>
                <w:sz w:val="18"/>
                <w:szCs w:val="18"/>
              </w:rPr>
              <w:t xml:space="preserve">. By default, all of these values are set to </w:t>
            </w:r>
            <w:r w:rsidRPr="009750E6">
              <w:rPr>
                <w:rStyle w:val="GUIWord"/>
                <w:rFonts w:ascii="Arial" w:hAnsi="Arial" w:cs="Arial"/>
                <w:sz w:val="18"/>
                <w:szCs w:val="18"/>
              </w:rPr>
              <w:t>Nil</w:t>
            </w:r>
            <w:r w:rsidRPr="009750E6">
              <w:rPr>
                <w:rFonts w:ascii="Arial" w:hAnsi="Arial" w:cs="Arial"/>
                <w:sz w:val="18"/>
                <w:szCs w:val="18"/>
              </w:rPr>
              <w:t>.</w:t>
            </w:r>
          </w:p>
        </w:tc>
      </w:tr>
    </w:tbl>
    <w:p w:rsidR="00214C9E" w:rsidRDefault="00214C9E" w:rsidP="00214C9E">
      <w:pPr>
        <w:pStyle w:val="Note"/>
      </w:pPr>
      <w:r>
        <w:t>Hint</w:t>
      </w:r>
      <w:r>
        <w:tab/>
        <w:t xml:space="preserve">Check the date range for Acquisition Time </w:t>
      </w:r>
      <w:r w:rsidR="009750E6">
        <w:t xml:space="preserve">and Loading Time </w:t>
      </w:r>
      <w:r>
        <w:t>if nothing is appearing</w:t>
      </w:r>
      <w:r w:rsidR="009750E6">
        <w:t xml:space="preserve"> in the </w:t>
      </w:r>
      <w:r w:rsidR="009750E6" w:rsidRPr="009750E6">
        <w:rPr>
          <w:rStyle w:val="GUIWord"/>
        </w:rPr>
        <w:t>Matching Spectra</w:t>
      </w:r>
      <w:r w:rsidR="009750E6">
        <w:t xml:space="preserve"> box</w:t>
      </w:r>
      <w:r>
        <w:t>. Most Spectra have an Acquisition Time set, and the default range has both start and end dates set to the current time. It is very unlikely any Spectrum’s Acquisition Time will be exactly this time.</w:t>
      </w:r>
    </w:p>
    <w:p w:rsidR="002A0FFE" w:rsidRPr="00084655" w:rsidRDefault="009750E6" w:rsidP="00BA3445">
      <w:pPr>
        <w:pStyle w:val="Heading2"/>
      </w:pPr>
      <w:bookmarkStart w:id="918" w:name="_Ref153761959"/>
      <w:bookmarkStart w:id="919" w:name="_Toc355280389"/>
      <w:bookmarkStart w:id="920" w:name="_Toc355769328"/>
      <w:r>
        <w:t xml:space="preserve">Show </w:t>
      </w:r>
      <w:r w:rsidR="002A0FFE" w:rsidRPr="00084655">
        <w:t>Report</w:t>
      </w:r>
      <w:bookmarkEnd w:id="918"/>
      <w:bookmarkEnd w:id="919"/>
      <w:bookmarkEnd w:id="920"/>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2175E1">
          <w:rPr>
            <w:noProof/>
          </w:rPr>
          <w:t>57</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2175E1">
          <w:rPr>
            <w:noProof/>
          </w:rPr>
          <w:t>58</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Dismiss </w:t>
      </w:r>
      <w:r>
        <w:t xml:space="preserve"> button to close this window.</w:t>
      </w:r>
    </w:p>
    <w:p w:rsidR="000E7DFA" w:rsidRDefault="000E7DFA" w:rsidP="00A7583F">
      <w:pPr>
        <w:pStyle w:val="Body"/>
      </w:pPr>
      <w:r>
        <w:t>There are four action buttons at the top of the window.</w:t>
      </w:r>
    </w:p>
    <w:tbl>
      <w:tblPr>
        <w:tblStyle w:val="TableGrid"/>
        <w:tblW w:w="0" w:type="auto"/>
        <w:tblInd w:w="709" w:type="dxa"/>
        <w:tblLook w:val="04A0"/>
      </w:tblPr>
      <w:tblGrid>
        <w:gridCol w:w="829"/>
        <w:gridCol w:w="1343"/>
        <w:gridCol w:w="6690"/>
      </w:tblGrid>
      <w:tr w:rsidR="006A68C3" w:rsidRPr="006A68C3" w:rsidTr="006A68C3">
        <w:tc>
          <w:tcPr>
            <w:tcW w:w="0" w:type="auto"/>
            <w:tcBorders>
              <w:right w:val="nil"/>
            </w:tcBorders>
          </w:tcPr>
          <w:p w:rsidR="006A68C3" w:rsidRPr="006A68C3" w:rsidRDefault="006A68C3" w:rsidP="006A68C3">
            <w:pPr>
              <w:pStyle w:val="Body"/>
              <w:ind w:left="0"/>
            </w:pPr>
            <w:r w:rsidRPr="006A68C3">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E16A87">
            <w:pPr>
              <w:pStyle w:val="Body"/>
              <w:ind w:left="0"/>
            </w:pPr>
            <w:r>
              <w:t>Print</w:t>
            </w:r>
          </w:p>
        </w:tc>
        <w:tc>
          <w:tcPr>
            <w:tcW w:w="0" w:type="auto"/>
          </w:tcPr>
          <w:p w:rsidR="006A68C3" w:rsidRPr="006A68C3" w:rsidRDefault="006A68C3" w:rsidP="006A68C3">
            <w:pPr>
              <w:pStyle w:val="Body"/>
              <w:ind w:left="0"/>
            </w:pPr>
            <w:r w:rsidRPr="006A68C3">
              <w:t>Click on this button to Print the graph only.</w:t>
            </w:r>
            <w:r>
              <w:t xml:space="preserve"> It is recommended that you set the plot parameters first using the </w:t>
            </w:r>
            <w:r w:rsidRPr="006A68C3">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 Otherwise you will not have a title or any identifying information on 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E16A87">
            <w:pPr>
              <w:pStyle w:val="Body"/>
              <w:ind w:left="0"/>
            </w:pPr>
            <w:r>
              <w:t>Reset</w:t>
            </w:r>
          </w:p>
        </w:tc>
        <w:tc>
          <w:tcPr>
            <w:tcW w:w="0" w:type="auto"/>
          </w:tcPr>
          <w:p w:rsidR="006A68C3" w:rsidRPr="006A68C3" w:rsidRDefault="006A68C3" w:rsidP="00E16A87">
            <w:pPr>
              <w:pStyle w:val="Body"/>
              <w:ind w:left="0"/>
            </w:pPr>
            <w:r w:rsidRPr="006A68C3">
              <w:t>Click on this button to reset the graph to its original display form.</w:t>
            </w:r>
          </w:p>
        </w:tc>
      </w:tr>
      <w:tr w:rsidR="006A68C3" w:rsidRPr="006A68C3" w:rsidTr="006A68C3">
        <w:tc>
          <w:tcPr>
            <w:tcW w:w="0" w:type="auto"/>
            <w:tcBorders>
              <w:right w:val="nil"/>
            </w:tcBorders>
          </w:tcPr>
          <w:p w:rsidR="006A68C3" w:rsidRPr="006A68C3" w:rsidRDefault="006A68C3" w:rsidP="006A68C3">
            <w:pPr>
              <w:pStyle w:val="Body"/>
              <w:ind w:left="0"/>
            </w:pPr>
            <w:r w:rsidRPr="006A68C3">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E16A87">
            <w:pPr>
              <w:pStyle w:val="Body"/>
              <w:ind w:left="0"/>
            </w:pPr>
            <w:r>
              <w:t>Set plot parameters</w:t>
            </w:r>
          </w:p>
        </w:tc>
        <w:tc>
          <w:tcPr>
            <w:tcW w:w="0" w:type="auto"/>
          </w:tcPr>
          <w:p w:rsidR="006A68C3" w:rsidRDefault="006A68C3" w:rsidP="00E16A87">
            <w:pPr>
              <w:pStyle w:val="Body"/>
              <w:ind w:left="0"/>
            </w:pPr>
            <w:r w:rsidRPr="006A68C3">
              <w:t>Click on this button to change the display parameters for the graph.</w:t>
            </w:r>
            <w:r>
              <w:t xml:space="preserve"> The following Dialog is displayed.</w:t>
            </w:r>
          </w:p>
          <w:p w:rsidR="006A68C3" w:rsidRDefault="006A68C3" w:rsidP="00E16A87">
            <w:pPr>
              <w:pStyle w:val="Body"/>
              <w:ind w:left="0"/>
            </w:pPr>
            <w:r>
              <w:rPr>
                <w:noProof/>
                <w:lang w:val="en-AU" w:eastAsia="ja-JP"/>
              </w:rPr>
              <w:drawing>
                <wp:inline distT="0" distB="0" distL="0" distR="0">
                  <wp:extent cx="3759573" cy="2712409"/>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3759964" cy="2712691"/>
                          </a:xfrm>
                          <a:prstGeom prst="rect">
                            <a:avLst/>
                          </a:prstGeom>
                          <a:noFill/>
                          <a:ln w="9525">
                            <a:noFill/>
                            <a:miter lim="800000"/>
                            <a:headEnd/>
                            <a:tailEnd/>
                          </a:ln>
                        </pic:spPr>
                      </pic:pic>
                    </a:graphicData>
                  </a:graphic>
                </wp:inline>
              </w:drawing>
            </w:r>
          </w:p>
          <w:p w:rsidR="006A68C3" w:rsidRDefault="006A68C3" w:rsidP="00E16A87">
            <w:pPr>
              <w:pStyle w:val="Body"/>
              <w:ind w:left="0"/>
            </w:pPr>
            <w:r>
              <w:t>Figure %%%</w:t>
            </w:r>
          </w:p>
          <w:p w:rsidR="006A68C3" w:rsidRPr="00F949A7" w:rsidRDefault="006A68C3" w:rsidP="00F949A7">
            <w:pPr>
              <w:pStyle w:val="Body"/>
              <w:ind w:left="0"/>
            </w:pPr>
            <w:r>
              <w:t xml:space="preserve">Enter the details you wish to appear on the plot. </w:t>
            </w:r>
            <w:r w:rsidRPr="006A68C3">
              <w:rPr>
                <w:rStyle w:val="DocActionChar"/>
              </w:rPr>
              <w:t>%%% What do X Ticks and Y Ticks do? They accept a string, but I can’t observe any action.</w:t>
            </w:r>
            <w:r w:rsidR="00F949A7">
              <w:t xml:space="preserve"> 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E16A87">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A307F9">
        <w:t>are</w:t>
      </w:r>
      <w:r w:rsidRPr="00084655">
        <w:t xml:space="preserve"> be plotted.</w:t>
      </w:r>
      <w:r>
        <w:t xml:space="preserve"> </w:t>
      </w:r>
      <w:r w:rsidR="00F949A7" w:rsidRPr="00F949A7">
        <w:rPr>
          <w:rStyle w:val="DocActionChar"/>
        </w:rPr>
        <w:t>%%% What did this mean?</w:t>
      </w:r>
      <w:r w:rsidR="00F949A7">
        <w:rPr>
          <w:rStyle w:val="DocActionChar"/>
        </w:rPr>
        <w:t xml:space="preserve"> Check original doc.</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921" w:name="_Ref153761992"/>
      <w:bookmarkStart w:id="922" w:name="_Ref157230540"/>
      <w:bookmarkStart w:id="923" w:name="_Toc355280390"/>
      <w:bookmarkStart w:id="924" w:name="_Toc355769329"/>
      <w:r w:rsidRPr="00084655">
        <w:t xml:space="preserve">File </w:t>
      </w:r>
      <w:bookmarkEnd w:id="921"/>
      <w:bookmarkEnd w:id="922"/>
      <w:bookmarkEnd w:id="923"/>
      <w:bookmarkEnd w:id="924"/>
      <w:r w:rsidR="009750E6">
        <w:t>Export</w:t>
      </w:r>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drawing>
          <wp:inline distT="0" distB="0" distL="0" distR="0">
            <wp:extent cx="4236945" cy="2258723"/>
            <wp:effectExtent l="19050" t="0" r="0"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4237054" cy="2258781"/>
                    </a:xfrm>
                    <a:prstGeom prst="rect">
                      <a:avLst/>
                    </a:prstGeom>
                    <a:noFill/>
                    <a:ln w="9525">
                      <a:noFill/>
                      <a:miter lim="800000"/>
                      <a:headEnd/>
                      <a:tailEnd/>
                    </a:ln>
                  </pic:spPr>
                </pic:pic>
              </a:graphicData>
            </a:graphic>
          </wp:inline>
        </w:drawing>
      </w:r>
    </w:p>
    <w:p w:rsidR="00F949A7" w:rsidRDefault="00F949A7" w:rsidP="00F949A7">
      <w:pPr>
        <w:pStyle w:val="Caption"/>
      </w:pPr>
      <w:r>
        <w:t>Figure %%% File export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either CSV or ENVI SLB from the drop down list. More information about these two file formats is given below.</w:t>
      </w:r>
    </w:p>
    <w:p w:rsidR="00F949A7" w:rsidRDefault="00F949A7" w:rsidP="00F949A7">
      <w:pPr>
        <w:pStyle w:val="HangingIndent"/>
      </w:pPr>
      <w:r w:rsidRPr="00816EF8">
        <w:rPr>
          <w:rStyle w:val="GUIWord"/>
        </w:rPr>
        <w:t>Target directory:</w:t>
      </w:r>
      <w:r>
        <w:t xml:space="preserve">   </w:t>
      </w:r>
      <w:r>
        <w:tab/>
      </w:r>
      <w:r w:rsidR="007D38E4">
        <w:t xml:space="preserve">Click on </w:t>
      </w:r>
      <w:r w:rsidR="007D38E4" w:rsidRPr="007D38E4">
        <w:rPr>
          <w:rStyle w:val="ActionButton"/>
        </w:rPr>
        <w:t> Browse </w:t>
      </w:r>
      <w:r w:rsidR="007D38E4">
        <w:t xml:space="preserve"> to select the directory into which the output file will be written.</w:t>
      </w:r>
    </w:p>
    <w:p w:rsidR="00816EF8" w:rsidRPr="00084655" w:rsidRDefault="00F949A7" w:rsidP="00816EF8">
      <w:pPr>
        <w:pStyle w:val="HangingIndent"/>
      </w:pPr>
      <w:r w:rsidRPr="00816EF8">
        <w:rPr>
          <w:rStyle w:val="GUIWord"/>
        </w:rPr>
        <w:t>Base name:</w:t>
      </w:r>
      <w:r>
        <w:t xml:space="preserve">   </w:t>
      </w:r>
      <w:r>
        <w:tab/>
      </w:r>
      <w:r w:rsidR="007D38E4">
        <w:t xml:space="preserve">Enter a character string which will be prefixed to the file name. </w:t>
      </w:r>
      <w:r w:rsidR="00816EF8" w:rsidRPr="00084655">
        <w:t xml:space="preserve">Filenames use 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816EF8" w:rsidRPr="00084655" w:rsidRDefault="00816EF8" w:rsidP="00816EF8">
      <w:pPr>
        <w:pStyle w:val="HangingIndent"/>
      </w:pPr>
      <w:r>
        <w:tab/>
      </w:r>
      <w:r w:rsidRPr="00084655">
        <w:t>If no instrument has been defined the sensor name will be used.</w:t>
      </w:r>
    </w:p>
    <w:p w:rsidR="00816EF8" w:rsidRPr="00084655" w:rsidRDefault="00816EF8" w:rsidP="00816EF8">
      <w:pPr>
        <w:pStyle w:val="HangingIndent"/>
      </w:pPr>
      <w:r>
        <w:tab/>
      </w:r>
      <w:r w:rsidRPr="00084655">
        <w:t>If an instrument has a defined calibration then the calibration sequence number is added to the filename. If the spectra being written have been captured with different instruments or different calibrations then for each combination of instrument and calibration a separate file will be written.</w:t>
      </w:r>
    </w:p>
    <w:p w:rsidR="00816EF8" w:rsidRPr="00084655" w:rsidRDefault="00F949A7" w:rsidP="00816EF8">
      <w:pPr>
        <w:pStyle w:val="HangingIndent"/>
      </w:pPr>
      <w:r w:rsidRPr="00816EF8">
        <w:rPr>
          <w:rStyle w:val="GUIWord"/>
        </w:rPr>
        <w:t>Split header and body</w:t>
      </w:r>
      <w:r>
        <w:t xml:space="preserve">   </w:t>
      </w:r>
      <w:r>
        <w:tab/>
      </w:r>
      <w:r w:rsidR="00816EF8">
        <w:t xml:space="preserve">Applies to CSV files only. </w:t>
      </w:r>
      <w:r w:rsidR="00816EF8" w:rsidRPr="00084655">
        <w:t>A CSV file output of this campaign with the option ‘Split header and body’ results in the following files:</w:t>
      </w:r>
    </w:p>
    <w:p w:rsidR="00816EF8" w:rsidRPr="00084655" w:rsidRDefault="00816EF8" w:rsidP="00816EF8">
      <w:pPr>
        <w:pStyle w:val="HangingIndent"/>
      </w:pPr>
      <w:r>
        <w:tab/>
      </w:r>
      <w:r>
        <w:rPr>
          <w:noProof/>
          <w:lang w:val="en-AU" w:eastAsia="ja-JP"/>
        </w:rPr>
        <w:drawing>
          <wp:inline distT="0" distB="0" distL="0" distR="0">
            <wp:extent cx="2143760" cy="1026160"/>
            <wp:effectExtent l="25400" t="0" r="0" b="0"/>
            <wp:docPr id="1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F949A7" w:rsidRDefault="00F949A7" w:rsidP="00F949A7">
      <w:pPr>
        <w:pStyle w:val="HangingIndent"/>
      </w:pPr>
      <w:r w:rsidRPr="00816EF8">
        <w:rPr>
          <w:rStyle w:val="GUIWord"/>
        </w:rPr>
        <w:t>Time format:</w:t>
      </w:r>
      <w:r>
        <w:t xml:space="preserve">   </w:t>
      </w:r>
      <w:r>
        <w:tab/>
      </w:r>
      <w:r w:rsidR="00816EF8">
        <w:t>Select your desired time format.</w:t>
      </w:r>
    </w:p>
    <w:p w:rsidR="00816EF8" w:rsidRDefault="00816EF8" w:rsidP="00816EF8">
      <w:pPr>
        <w:pStyle w:val="HangingIndent"/>
      </w:pPr>
      <w:r>
        <w:t>Files formats are:</w:t>
      </w:r>
    </w:p>
    <w:p w:rsidR="002A0FFE" w:rsidRPr="00084655" w:rsidRDefault="002A0FFE" w:rsidP="00816EF8">
      <w:pPr>
        <w:pStyle w:val="HangingIndent"/>
      </w:pPr>
      <w:r w:rsidRPr="00084655">
        <w:t>CSV:</w:t>
      </w:r>
      <w:r w:rsidR="00816EF8">
        <w:tab/>
      </w:r>
      <w:r w:rsidRPr="00084655">
        <w:t>data is written to a text file as comma separated values. This file type can be e.g. read into Excel</w:t>
      </w:r>
      <w:r w:rsidR="00816EF8">
        <w:t xml:space="preserve"> </w:t>
      </w:r>
      <w:r w:rsidR="00816EF8" w:rsidRPr="00816EF8">
        <w:rPr>
          <w:rStyle w:val="DocActionChar"/>
        </w:rPr>
        <w:t>%%% Wording</w:t>
      </w:r>
    </w:p>
    <w:p w:rsidR="002A0FFE" w:rsidRPr="00084655" w:rsidRDefault="00816EF8" w:rsidP="00816EF8">
      <w:pPr>
        <w:pStyle w:val="HangingIndent"/>
      </w:pPr>
      <w:r>
        <w:t>ENVI SLB:</w:t>
      </w:r>
      <w:r>
        <w:tab/>
      </w:r>
      <w:r w:rsidR="002A0FFE" w:rsidRPr="00084655">
        <w:t>ENVI spectral library file consisting of a header (&lt;file_name&gt;.hdr</w:t>
      </w:r>
      <w:r w:rsidR="00715565">
        <w:t>) and a body (&lt;file_name&gt;.slb). Spectral data are written as floating point values, either 32bit or 64bit depending on the architecture of the machine; the datatype field in header file is set accordingly (datatype 4 or 5 respectively).</w:t>
      </w:r>
    </w:p>
    <w:p w:rsidR="002A0FFE" w:rsidRPr="00084655" w:rsidRDefault="00816EF8" w:rsidP="00816EF8">
      <w:pPr>
        <w:pStyle w:val="DocAction"/>
      </w:pPr>
      <w:r>
        <w:t>%%% TBD from here</w:t>
      </w:r>
    </w:p>
    <w:p w:rsidR="002A0FFE" w:rsidRPr="00084655" w:rsidRDefault="002A0FFE" w:rsidP="00BA3445">
      <w:r w:rsidRPr="00084655">
        <w:t xml:space="preserve">A target directory must be specified by clicking on the ‘Browse’ button. All files that are created during file output will be written to this directory. Note that when using a UNIX system you may have to enter a dot as filename (cf. </w:t>
      </w:r>
      <w:r w:rsidR="0059520E">
        <w:fldChar w:fldCharType="begin"/>
      </w:r>
      <w:r w:rsidR="00625CA9">
        <w:instrText xml:space="preserve"> </w:instrText>
      </w:r>
      <w:r w:rsidR="00567E0A">
        <w:instrText>REF</w:instrText>
      </w:r>
      <w:r w:rsidR="00625CA9">
        <w:instrText xml:space="preserve"> _Ref157221498 \r \h </w:instrText>
      </w:r>
      <w:r w:rsidR="0059520E">
        <w:fldChar w:fldCharType="separate"/>
      </w:r>
      <w:r w:rsidR="002175E1">
        <w:rPr>
          <w:b/>
          <w:bCs/>
          <w:lang w:val="en-US"/>
        </w:rPr>
        <w:t>Error! Reference source not found.</w:t>
      </w:r>
      <w:r w:rsidR="0059520E">
        <w:fldChar w:fldCharType="end"/>
      </w:r>
      <w:r w:rsidRPr="00084655">
        <w:t>).</w:t>
      </w:r>
    </w:p>
    <w:p w:rsidR="002A0FFE" w:rsidRPr="00084655" w:rsidRDefault="002A0FFE" w:rsidP="00BA3445">
      <w:r w:rsidRPr="00084655">
        <w:t>A base name must be specified. This name should contain no characters that are not allowed in filenames (depending on the operating system). The base name is used to build the real filenames.</w:t>
      </w:r>
    </w:p>
    <w:p w:rsidR="002A0FFE" w:rsidRPr="00084655" w:rsidRDefault="002A0FFE" w:rsidP="00BA3445">
      <w:r w:rsidRPr="00084655">
        <w:t>E.g. consider a campaign containing spectra captured with:</w:t>
      </w:r>
    </w:p>
    <w:p w:rsidR="002A0FFE" w:rsidRPr="00084655" w:rsidRDefault="002A0FFE" w:rsidP="004B4EE6">
      <w:pPr>
        <w:numPr>
          <w:ilvl w:val="0"/>
          <w:numId w:val="10"/>
        </w:numPr>
      </w:pPr>
      <w:r w:rsidRPr="00084655">
        <w:t>An ASD instrument belonging to the Institute of Natural Resources, Massey University (named INR ASD) with calibration sequence number 1</w:t>
      </w:r>
    </w:p>
    <w:p w:rsidR="002A0FFE" w:rsidRPr="00084655" w:rsidRDefault="002A0FFE" w:rsidP="004B4EE6">
      <w:pPr>
        <w:numPr>
          <w:ilvl w:val="0"/>
          <w:numId w:val="10"/>
        </w:numPr>
      </w:pPr>
      <w:r w:rsidRPr="00084655">
        <w:t>An ASD instrument belonging to the Remote Sensing Laboratories, University of Zurich (named RSL ASD 1) with no calibrations entered in the database</w:t>
      </w:r>
    </w:p>
    <w:p w:rsidR="002A0FFE" w:rsidRPr="00084655" w:rsidRDefault="002A0FFE" w:rsidP="004B4EE6">
      <w:pPr>
        <w:numPr>
          <w:ilvl w:val="0"/>
          <w:numId w:val="10"/>
        </w:numPr>
      </w:pPr>
      <w:r w:rsidRPr="00084655">
        <w:t>A GER 3700 instrument belonging to the Remote Sensing Laboratories, University of Zurich (named RSL GER 3700) with no calibrations entered in the database</w:t>
      </w:r>
    </w:p>
    <w:p w:rsidR="002A0FFE" w:rsidRPr="00084655" w:rsidRDefault="002A0FFE" w:rsidP="00BA3445"/>
    <w:p w:rsidR="002A0FFE" w:rsidRPr="00084655" w:rsidRDefault="002A0FFE" w:rsidP="00BA3445">
      <w:r w:rsidRPr="00084655">
        <w:t>A CSV file output of this campaign with the option ‘Split header and body’ results in the following files:</w:t>
      </w:r>
    </w:p>
    <w:p w:rsidR="002A0FFE" w:rsidRPr="00084655" w:rsidRDefault="002A0FFE" w:rsidP="00BA3445"/>
    <w:p w:rsidR="002A0FFE" w:rsidRPr="00084655" w:rsidRDefault="00410FC7" w:rsidP="00BA3445">
      <w:r>
        <w:rPr>
          <w:noProof/>
          <w:lang w:val="en-AU" w:eastAsia="ja-JP"/>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BA3445"/>
    <w:p w:rsidR="002A0FFE" w:rsidRPr="00084655" w:rsidRDefault="002A0FFE" w:rsidP="00BA3445">
      <w:r w:rsidRPr="00084655">
        <w:t>The option ‘Split header and body’ is only available for CSV files (ENVI SLBs are automatically split into header and body).</w:t>
      </w:r>
    </w:p>
    <w:p w:rsidR="002A0FFE" w:rsidRPr="00084655" w:rsidRDefault="002A0FFE" w:rsidP="00BA3445">
      <w:r w:rsidRPr="00084655">
        <w:t>Two time formats are possible. Select the Milliseconds if you easily want to plot a timeline.</w:t>
      </w:r>
    </w:p>
    <w:p w:rsidR="002A0FFE" w:rsidRPr="00084655" w:rsidRDefault="002A0FFE" w:rsidP="00BA3445"/>
    <w:p w:rsidR="002A0FFE" w:rsidRPr="00084655" w:rsidRDefault="00410FC7" w:rsidP="00BA3445">
      <w:r>
        <w:rPr>
          <w:noProof/>
          <w:lang w:val="en-AU" w:eastAsia="ja-JP"/>
        </w:rPr>
        <w:drawing>
          <wp:inline distT="0" distB="0" distL="0" distR="0">
            <wp:extent cx="5577840" cy="2275840"/>
            <wp:effectExtent l="2540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925" w:name="_Ref153767385"/>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61</w:t>
      </w:r>
      <w:r w:rsidR="0059520E">
        <w:rPr>
          <w:noProof/>
        </w:rPr>
        <w:fldChar w:fldCharType="end"/>
      </w:r>
      <w:bookmarkEnd w:id="925"/>
      <w:r w:rsidRPr="00084655">
        <w:t>: File output dialog</w:t>
      </w:r>
    </w:p>
    <w:p w:rsidR="002A0FFE" w:rsidRPr="00084655" w:rsidRDefault="002A0FFE" w:rsidP="00BA3445"/>
    <w:p w:rsidR="002A0FFE" w:rsidRPr="00084655" w:rsidRDefault="002A0FFE" w:rsidP="00A7583F">
      <w:pPr>
        <w:pStyle w:val="Heading3"/>
      </w:pPr>
      <w:bookmarkStart w:id="926" w:name="_Toc355280391"/>
      <w:bookmarkStart w:id="927" w:name="_Toc355769330"/>
      <w:r w:rsidRPr="00084655">
        <w:t>CSV File Format</w:t>
      </w:r>
      <w:bookmarkEnd w:id="926"/>
      <w:bookmarkEnd w:id="927"/>
    </w:p>
    <w:p w:rsidR="002A0FFE" w:rsidRPr="00084655" w:rsidRDefault="002A0FFE" w:rsidP="00BA3445">
      <w:r w:rsidRPr="00084655">
        <w:t>The CSV file format contains a header and a body. If the file is not split then header and body are written into the same file.</w:t>
      </w:r>
    </w:p>
    <w:p w:rsidR="002A0FFE" w:rsidRPr="00084655" w:rsidRDefault="002A0FFE" w:rsidP="00BA3445">
      <w:r w:rsidRPr="00084655">
        <w:t>Metadata are essentially adding dimensions a dataset, i.e. the total dimension is given by: number of spectral bands + number of metadata fields. The dimension of an output file is therefore:</w:t>
      </w:r>
    </w:p>
    <w:p w:rsidR="002A0FFE" w:rsidRPr="00084655" w:rsidRDefault="002A0FFE" w:rsidP="00BA3445"/>
    <w:p w:rsidR="002A0FFE" w:rsidRPr="00084655" w:rsidRDefault="002A0FFE" w:rsidP="00BA3445">
      <w:r w:rsidRPr="00084655">
        <w:t>Number of rows (lines) = total spectrum dimension</w:t>
      </w:r>
    </w:p>
    <w:p w:rsidR="002A0FFE" w:rsidRPr="00084655" w:rsidRDefault="002A0FFE" w:rsidP="00BA3445">
      <w:r w:rsidRPr="00084655">
        <w:t>Number of columns = number of spectra + 1 dimension name column</w:t>
      </w:r>
    </w:p>
    <w:p w:rsidR="002A0FFE" w:rsidRPr="00084655" w:rsidRDefault="002A0FFE" w:rsidP="00BA3445"/>
    <w:p w:rsidR="002A0FFE" w:rsidRPr="00084655" w:rsidRDefault="002A0FFE" w:rsidP="00BA3445">
      <w:r w:rsidRPr="00084655">
        <w:t>The line format is specified by:</w:t>
      </w:r>
    </w:p>
    <w:p w:rsidR="002A0FFE" w:rsidRPr="00084655" w:rsidRDefault="002A0FFE" w:rsidP="00BA3445"/>
    <w:p w:rsidR="002A0FFE" w:rsidRPr="00084655" w:rsidRDefault="002A0FFE" w:rsidP="00BA3445">
      <w:r w:rsidRPr="00084655">
        <w:t>&lt;dimension name&gt;, &lt;value&gt;[,&lt;value&gt;]</w:t>
      </w:r>
    </w:p>
    <w:p w:rsidR="002A0FFE" w:rsidRPr="00084655" w:rsidRDefault="002A0FFE" w:rsidP="00BA3445"/>
    <w:p w:rsidR="002A0FFE" w:rsidRPr="00084655" w:rsidRDefault="002A0FFE" w:rsidP="00BA3445">
      <w:r w:rsidRPr="00084655">
        <w:t>A file example showing part of a header and body follows (</w:t>
      </w:r>
      <w:r w:rsidR="0059520E">
        <w:fldChar w:fldCharType="begin"/>
      </w:r>
      <w:r w:rsidR="00625CA9">
        <w:instrText xml:space="preserve"> </w:instrText>
      </w:r>
      <w:r w:rsidR="00567E0A">
        <w:instrText>REF</w:instrText>
      </w:r>
      <w:r w:rsidR="00625CA9">
        <w:instrText xml:space="preserve"> _Ref153770960 \h </w:instrText>
      </w:r>
      <w:r w:rsidR="0059520E">
        <w:fldChar w:fldCharType="separate"/>
      </w:r>
      <w:r w:rsidR="002175E1" w:rsidRPr="00084655">
        <w:t xml:space="preserve">Figure </w:t>
      </w:r>
      <w:r w:rsidR="002175E1">
        <w:rPr>
          <w:noProof/>
        </w:rPr>
        <w:t>62</w:t>
      </w:r>
      <w:r w:rsidR="0059520E">
        <w:fldChar w:fldCharType="end"/>
      </w:r>
      <w:r w:rsidRPr="00084655">
        <w:t>):</w:t>
      </w:r>
    </w:p>
    <w:p w:rsidR="002A0FFE" w:rsidRPr="00084655" w:rsidRDefault="002A0FFE" w:rsidP="00BA3445"/>
    <w:p w:rsidR="002A0FFE" w:rsidRPr="00084655" w:rsidRDefault="00410FC7" w:rsidP="00BA3445">
      <w:r>
        <w:rPr>
          <w:noProof/>
          <w:lang w:val="en-AU" w:eastAsia="ja-JP"/>
        </w:rPr>
        <w:drawing>
          <wp:inline distT="0" distB="0" distL="0" distR="0">
            <wp:extent cx="5577840" cy="5120640"/>
            <wp:effectExtent l="2540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a:stretch>
                      <a:fillRect/>
                    </a:stretch>
                  </pic:blipFill>
                  <pic:spPr bwMode="auto">
                    <a:xfrm>
                      <a:off x="0" y="0"/>
                      <a:ext cx="5577840" cy="5120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928" w:name="_Ref153770960"/>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62</w:t>
      </w:r>
      <w:r w:rsidR="0059520E">
        <w:rPr>
          <w:noProof/>
        </w:rPr>
        <w:fldChar w:fldCharType="end"/>
      </w:r>
      <w:bookmarkEnd w:id="928"/>
      <w:r w:rsidRPr="00084655">
        <w:t>: CSV file example (loaded into Excel)</w:t>
      </w:r>
    </w:p>
    <w:p w:rsidR="002A0FFE" w:rsidRPr="00084655" w:rsidRDefault="002A0FFE" w:rsidP="00BA3445"/>
    <w:p w:rsidR="001846DE" w:rsidRDefault="001846DE" w:rsidP="00BA3445"/>
    <w:p w:rsidR="003579B4" w:rsidRDefault="003579B4" w:rsidP="003579B4">
      <w:pPr>
        <w:pStyle w:val="Heading2"/>
      </w:pPr>
      <w:r w:rsidRPr="003579B4">
        <w:t>Process</w:t>
      </w:r>
    </w:p>
    <w:p w:rsidR="00816EF8" w:rsidRPr="00816EF8" w:rsidRDefault="00816EF8" w:rsidP="00816EF8">
      <w:r>
        <w:t xml:space="preserve">A whole chapter is devoted to this topic. Please see </w:t>
      </w:r>
      <w:r w:rsidRPr="003579B4">
        <w:rPr>
          <w:rStyle w:val="CrossReference"/>
        </w:rPr>
        <w:t xml:space="preserve">Chapter </w:t>
      </w:r>
      <w:fldSimple w:instr=" REF _Ref355793051 \r \h  \* MERGEFORMAT ">
        <w:r w:rsidRPr="003579B4">
          <w:rPr>
            <w:rStyle w:val="CrossReference"/>
          </w:rPr>
          <w:t>9</w:t>
        </w:r>
      </w:fldSimple>
      <w:r w:rsidRPr="003579B4">
        <w:rPr>
          <w:rStyle w:val="CrossReference"/>
        </w:rPr>
        <w:t xml:space="preserve"> </w:t>
      </w:r>
      <w:fldSimple w:instr=" REF _Ref355793053 \h  \* MERGEFORMAT ">
        <w:r w:rsidRPr="003579B4">
          <w:rPr>
            <w:rStyle w:val="CrossReference"/>
          </w:rPr>
          <w:t>Interactive Processing using Space Networks</w:t>
        </w:r>
      </w:fldSimple>
      <w:r>
        <w:t>.</w:t>
      </w:r>
    </w:p>
    <w:p w:rsidR="003579B4" w:rsidRDefault="003579B4" w:rsidP="003579B4">
      <w:pPr>
        <w:pStyle w:val="Heading2"/>
      </w:pPr>
      <w:r w:rsidRPr="003579B4">
        <w:t>Spectral plot</w:t>
      </w:r>
    </w:p>
    <w:p w:rsidR="00816EF8" w:rsidRPr="00816EF8" w:rsidRDefault="00816EF8" w:rsidP="00816EF8">
      <w:pPr>
        <w:pStyle w:val="DocAction"/>
      </w:pPr>
      <w:r>
        <w:t>%%% TBD. Not sure if there was anything in the doc for this already.</w:t>
      </w:r>
    </w:p>
    <w:p w:rsidR="003579B4" w:rsidRDefault="003579B4" w:rsidP="003579B4">
      <w:pPr>
        <w:pStyle w:val="Heading2"/>
      </w:pPr>
      <w:r w:rsidRPr="003579B4">
        <w:t>Refl.calc</w:t>
      </w:r>
    </w:p>
    <w:p w:rsidR="003579B4" w:rsidRPr="003579B4" w:rsidRDefault="003579B4" w:rsidP="003579B4">
      <w:pPr>
        <w:pStyle w:val="DocAction"/>
      </w:pPr>
      <w:r>
        <w:t>%%% I think this is just like Process, but sets up some special examples as an optimisation.</w:t>
      </w:r>
    </w:p>
    <w:p w:rsidR="002A0FFE" w:rsidRDefault="003579B4" w:rsidP="003579B4">
      <w:pPr>
        <w:pStyle w:val="Heading2"/>
      </w:pPr>
      <w:r w:rsidRPr="003579B4">
        <w:t>Publish Collection</w:t>
      </w:r>
    </w:p>
    <w:p w:rsidR="003579B4" w:rsidRPr="003579B4" w:rsidRDefault="003579B4" w:rsidP="003579B4">
      <w:pPr>
        <w:pStyle w:val="Body"/>
      </w:pPr>
      <w:r>
        <w:t xml:space="preserve">A whole chapter is devoted to this topic. </w:t>
      </w:r>
      <w:r w:rsidR="00816EF8">
        <w:t xml:space="preserve">Please see </w:t>
      </w:r>
      <w:r w:rsidR="00816EF8" w:rsidRPr="00816EF8">
        <w:rPr>
          <w:rStyle w:val="CrossReference"/>
        </w:rPr>
        <w:t xml:space="preserve">Chapter </w:t>
      </w:r>
      <w:fldSimple w:instr=" REF _Ref355008517 \r \h  \* MERGEFORMAT ">
        <w:r w:rsidR="00816EF8" w:rsidRPr="00816EF8">
          <w:rPr>
            <w:rStyle w:val="CrossReference"/>
          </w:rPr>
          <w:t>8</w:t>
        </w:r>
      </w:fldSimple>
      <w:r w:rsidR="00816EF8" w:rsidRPr="00816EF8">
        <w:rPr>
          <w:rStyle w:val="CrossReference"/>
        </w:rPr>
        <w:t xml:space="preserve"> </w:t>
      </w:r>
      <w:fldSimple w:instr=" REF _Ref355008517 \h  \* MERGEFORMAT ">
        <w:r w:rsidR="00816EF8" w:rsidRPr="00816EF8">
          <w:rPr>
            <w:rStyle w:val="CrossReference"/>
          </w:rPr>
          <w:t>Publishing Data to ANDS</w:t>
        </w:r>
      </w:fldSimple>
      <w:r w:rsidR="00816EF8">
        <w:t>.</w:t>
      </w:r>
    </w:p>
    <w:p w:rsidR="00AC30B0" w:rsidRDefault="00AC30B0" w:rsidP="00E5047C">
      <w:pPr>
        <w:pStyle w:val="Heading1"/>
      </w:pPr>
      <w:bookmarkStart w:id="929" w:name="_Ref355008517"/>
      <w:bookmarkStart w:id="930" w:name="_Ref355008521"/>
      <w:bookmarkStart w:id="931" w:name="_Toc355280392"/>
      <w:bookmarkStart w:id="932" w:name="_Toc355769331"/>
      <w:bookmarkStart w:id="933" w:name="_Ref97114440"/>
      <w:r>
        <w:t>Publishing Data to ANDS</w:t>
      </w:r>
      <w:bookmarkEnd w:id="929"/>
      <w:bookmarkEnd w:id="930"/>
      <w:bookmarkEnd w:id="931"/>
      <w:bookmarkEnd w:id="932"/>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Pr="00F2736F" w:rsidRDefault="00F2736F" w:rsidP="00F2736F">
      <w:pPr>
        <w:pStyle w:val="DocAction"/>
      </w:pPr>
      <w:r>
        <w:t>%%% When Publishing multiple times, only the details of the last Publication are saved in the Spectra Metadata, and it’s saved per Spectrum.</w:t>
      </w:r>
    </w:p>
    <w:p w:rsidR="00CA10E5" w:rsidRDefault="001846DE" w:rsidP="00E5047C">
      <w:pPr>
        <w:pStyle w:val="Heading1"/>
      </w:pPr>
      <w:bookmarkStart w:id="934" w:name="_Toc355280393"/>
      <w:bookmarkStart w:id="935" w:name="_Toc355769332"/>
      <w:bookmarkStart w:id="936" w:name="_Ref355788800"/>
      <w:bookmarkStart w:id="937" w:name="_Ref355788803"/>
      <w:bookmarkStart w:id="938" w:name="_Ref355793051"/>
      <w:bookmarkStart w:id="939" w:name="_Ref355793053"/>
      <w:r>
        <w:t>Interactive Processing using Space Networks</w:t>
      </w:r>
      <w:bookmarkEnd w:id="933"/>
      <w:bookmarkEnd w:id="934"/>
      <w:bookmarkEnd w:id="935"/>
      <w:bookmarkEnd w:id="936"/>
      <w:bookmarkEnd w:id="937"/>
      <w:bookmarkEnd w:id="938"/>
      <w:bookmarkEnd w:id="939"/>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2175E1" w:rsidRPr="002175E1">
          <w:rPr>
            <w:rStyle w:val="CrossReference"/>
          </w:rPr>
          <w:t>3.11</w:t>
        </w:r>
      </w:fldSimple>
      <w:r w:rsidR="00A307F9" w:rsidRPr="00A307F9">
        <w:rPr>
          <w:rStyle w:val="CrossReference"/>
        </w:rPr>
        <w:t xml:space="preserve"> </w:t>
      </w:r>
      <w:fldSimple w:instr=" REF _Ref354146654 \h  \* MERGEFORMAT ">
        <w:r w:rsidR="002175E1" w:rsidRPr="002175E1">
          <w:rPr>
            <w:rStyle w:val="CrossReference"/>
          </w:rPr>
          <w:t>Spaces, Space Factory and Data Processing using the Space Network</w:t>
        </w:r>
      </w:fldSimple>
      <w:r>
        <w:t>.</w:t>
      </w:r>
    </w:p>
    <w:p w:rsidR="00C9728B" w:rsidRDefault="000255E5" w:rsidP="00F2736F">
      <w:pPr>
        <w:pStyle w:val="Body"/>
      </w:pPr>
      <w:r>
        <w:t xml:space="preserve">Pressing the </w:t>
      </w:r>
      <w:r w:rsidRPr="00A307F9">
        <w:rPr>
          <w:rStyle w:val="ActionButton"/>
        </w:rPr>
        <w:t>Process</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940" w:name="_Ref97181427"/>
      <w:r>
        <w:t xml:space="preserve">Figure </w:t>
      </w:r>
      <w:fldSimple w:instr=" SEQ Figure \* ARABIC ">
        <w:r w:rsidR="002175E1">
          <w:rPr>
            <w:noProof/>
          </w:rPr>
          <w:t>63</w:t>
        </w:r>
      </w:fldSimple>
      <w:bookmarkEnd w:id="940"/>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59520E" w:rsidP="00F2736F">
      <w:pPr>
        <w:pStyle w:val="Body"/>
      </w:pPr>
      <w:fldSimple w:instr=" REF _Ref97181427 \h  \* MERGEFORMAT ">
        <w:r w:rsidR="002175E1">
          <w:t xml:space="preserve">Figure </w:t>
        </w:r>
        <w:r w:rsidR="002175E1">
          <w:rPr>
            <w:noProof/>
          </w:rPr>
          <w:t>63</w:t>
        </w:r>
      </w:fldSimple>
      <w:r w:rsidR="000255E5">
        <w:t xml:space="preserve"> </w:t>
      </w:r>
      <w:r w:rsidR="00CA0697">
        <w:t>shows a space containing 66 spectra</w:t>
      </w:r>
      <w:r w:rsidR="00565AD3">
        <w:t>, created based on a selection in the Query Builder.</w:t>
      </w:r>
    </w:p>
    <w:p w:rsidR="00916CBE" w:rsidRDefault="0059520E"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2175E1">
        <w:t xml:space="preserve">Figure </w:t>
      </w:r>
      <w:r w:rsidR="002175E1">
        <w:rPr>
          <w:noProof/>
        </w:rPr>
        <w:t>64</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59"/>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941" w:name="_Ref97182487"/>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64</w:t>
      </w:r>
      <w:r w:rsidR="0059520E">
        <w:rPr>
          <w:noProof/>
        </w:rPr>
        <w:fldChar w:fldCharType="end"/>
      </w:r>
      <w:bookmarkEnd w:id="941"/>
      <w:r>
        <w:t>: Elements of the Space Network Processor</w:t>
      </w:r>
    </w:p>
    <w:p w:rsidR="00916CBE" w:rsidRDefault="00916CBE" w:rsidP="00E5047C">
      <w:pPr>
        <w:pStyle w:val="Heading2"/>
      </w:pPr>
      <w:bookmarkStart w:id="942" w:name="_Toc355280394"/>
      <w:bookmarkStart w:id="943" w:name="_Toc355769333"/>
      <w:r>
        <w:t>Graphical Representations of Spaces and Modules</w:t>
      </w:r>
      <w:bookmarkEnd w:id="942"/>
      <w:bookmarkEnd w:id="943"/>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944" w:author="Peter Roberts" w:date="2013-05-08T09:19:00Z"/>
        </w:rPr>
      </w:pPr>
      <w:ins w:id="945" w:author="Peter Roberts" w:date="2013-05-08T09:19:00Z">
        <w:r>
          <w:t xml:space="preserve">Figure </w:t>
        </w:r>
        <w:r w:rsidR="0059520E">
          <w:fldChar w:fldCharType="begin"/>
        </w:r>
        <w:r w:rsidR="0059560A">
          <w:instrText xml:space="preserve"> SEQ Figure \* ARABIC </w:instrText>
        </w:r>
        <w:r w:rsidR="0059520E">
          <w:fldChar w:fldCharType="separate"/>
        </w:r>
      </w:ins>
      <w:r w:rsidR="002175E1">
        <w:rPr>
          <w:noProof/>
        </w:rPr>
        <w:t>65</w:t>
      </w:r>
      <w:ins w:id="946" w:author="Peter Roberts" w:date="2013-05-08T09:19:00Z">
        <w:r w:rsidR="0059520E">
          <w:fldChar w:fldCharType="end"/>
        </w:r>
        <w:r>
          <w:t>: Examples of the graphical representation of a space (left) and a processing module (right)</w:t>
        </w:r>
      </w:ins>
    </w:p>
    <w:p w:rsidR="00802E63" w:rsidRDefault="00916CBE" w:rsidP="00EB49E0">
      <w:pPr>
        <w:pStyle w:val="Caption"/>
      </w:pPr>
      <w:moveFromRangeStart w:id="947" w:author="Peter Roberts" w:date="2013-05-08T09:19:00Z" w:name="move355768089"/>
      <w:moveFrom w:id="948" w:author="Peter Roberts" w:date="2013-05-08T09:19:00Z">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C20C86">
          <w:rPr>
            <w:noProof/>
          </w:rPr>
          <w:t>64</w:t>
        </w:r>
        <w:r w:rsidR="0059520E">
          <w:rPr>
            <w:noProof/>
          </w:rPr>
          <w:fldChar w:fldCharType="end"/>
        </w:r>
        <w:r>
          <w:t>: Examples of the graphical representation of a space (left) and a processing module (right)</w:t>
        </w:r>
      </w:moveFrom>
    </w:p>
    <w:moveFromRangeEnd w:id="947"/>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949" w:author="Peter" w:date="2013-05-08T09:19:00Z"/>
        </w:rPr>
      </w:pPr>
      <w:bookmarkStart w:id="950" w:name="_Ref97260388"/>
      <w:ins w:id="951" w:author="Peter" w:date="2013-05-08T09:19:00Z">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ins>
      <w:r w:rsidR="002175E1">
        <w:rPr>
          <w:noProof/>
        </w:rPr>
        <w:t>66</w:t>
      </w:r>
      <w:ins w:id="952" w:author="Peter" w:date="2013-05-08T09:19:00Z">
        <w:r w:rsidR="0059520E">
          <w:rPr>
            <w:noProof/>
          </w:rPr>
          <w:fldChar w:fldCharType="end"/>
        </w:r>
        <w:r>
          <w:t>: Examples of the graphical representation of a space (left) and a processing module (right)</w:t>
        </w:r>
      </w:ins>
    </w:p>
    <w:p w:rsidR="00802E63" w:rsidRDefault="00916CBE" w:rsidP="00EB49E0">
      <w:pPr>
        <w:pStyle w:val="Caption"/>
      </w:pPr>
      <w:moveToRangeStart w:id="953" w:author="Peter Roberts" w:date="2013-05-08T09:19:00Z" w:name="move355768089"/>
      <w:moveTo w:id="954" w:author="Peter Roberts" w:date="2013-05-08T09:19:00Z">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moveTo>
      <w:r w:rsidR="002175E1">
        <w:rPr>
          <w:noProof/>
        </w:rPr>
        <w:t>67</w:t>
      </w:r>
      <w:moveTo w:id="955" w:author="Peter Roberts" w:date="2013-05-08T09:19:00Z">
        <w:r w:rsidR="0059520E">
          <w:rPr>
            <w:noProof/>
          </w:rPr>
          <w:fldChar w:fldCharType="end"/>
        </w:r>
        <w:bookmarkEnd w:id="950"/>
        <w:r>
          <w:t>: Examples of the graphical representation of a space (left) and a processing module (right)</w:t>
        </w:r>
      </w:moveTo>
    </w:p>
    <w:moveToRangeEnd w:id="953"/>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59520E">
        <w:fldChar w:fldCharType="begin"/>
      </w:r>
      <w:r w:rsidR="00A7040E">
        <w:instrText xml:space="preserve"> </w:instrText>
      </w:r>
      <w:r w:rsidR="00567E0A">
        <w:instrText>REF</w:instrText>
      </w:r>
      <w:r w:rsidR="00A7040E">
        <w:instrText xml:space="preserve"> _Ref97361386 \h </w:instrText>
      </w:r>
      <w:r w:rsidR="0059520E">
        <w:fldChar w:fldCharType="separate"/>
      </w:r>
      <w:r w:rsidR="002175E1">
        <w:t xml:space="preserve">Figure </w:t>
      </w:r>
      <w:r w:rsidR="002175E1">
        <w:rPr>
          <w:noProof/>
        </w:rPr>
        <w:t>68</w:t>
      </w:r>
      <w:r w:rsidR="0059520E">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956" w:name="_Ref97361386"/>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68</w:t>
      </w:r>
      <w:r w:rsidR="0059520E">
        <w:rPr>
          <w:noProof/>
        </w:rPr>
        <w:fldChar w:fldCharType="end"/>
      </w:r>
      <w:bookmarkEnd w:id="956"/>
      <w:r>
        <w:t>: Multiple-selection of elements after dragging a box around them</w:t>
      </w:r>
    </w:p>
    <w:p w:rsidR="00462F12" w:rsidRDefault="00462F12" w:rsidP="00E5047C">
      <w:pPr>
        <w:pStyle w:val="Heading2"/>
      </w:pPr>
      <w:bookmarkStart w:id="957" w:name="_Toc355280395"/>
      <w:bookmarkStart w:id="958" w:name="_Toc355769334"/>
      <w:r>
        <w:t>Adding Modules and linking with Spaces</w:t>
      </w:r>
      <w:bookmarkEnd w:id="957"/>
      <w:bookmarkEnd w:id="958"/>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2175E1">
          <w:t xml:space="preserve">Figure </w:t>
        </w:r>
        <w:r w:rsidR="002175E1">
          <w:rPr>
            <w:noProof/>
          </w:rPr>
          <w:t>64</w:t>
        </w:r>
      </w:fldSimple>
      <w:r>
        <w:t xml:space="preserve">. Select ‘Add Module’ and a selection of the available modules </w:t>
      </w:r>
      <w:r w:rsidR="005A36AA">
        <w:t>will appear</w:t>
      </w:r>
      <w:r>
        <w:t xml:space="preserve"> (</w:t>
      </w:r>
      <w:fldSimple w:instr=" REF _Ref97182841 \h  \* MERGEFORMAT ">
        <w:r w:rsidR="002175E1">
          <w:t xml:space="preserve">Figure </w:t>
        </w:r>
        <w:r w:rsidR="002175E1">
          <w:rPr>
            <w:noProof/>
          </w:rPr>
          <w:t>69</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2175E1">
          <w:t xml:space="preserve">Figure </w:t>
        </w:r>
        <w:r w:rsidR="002175E1">
          <w:rPr>
            <w:noProof/>
          </w:rPr>
          <w:t>70</w:t>
        </w:r>
      </w:fldSimple>
      <w:r>
        <w:t>). Select ‘Set Input Spaces’ and in the ‘Input Space Selection’ dialog select the number of the space to connect and click ‘OK’</w:t>
      </w:r>
      <w:r w:rsidR="006E03D5">
        <w:t xml:space="preserve"> (</w:t>
      </w:r>
      <w:fldSimple w:instr=" REF _Ref97183007 \h  \* MERGEFORMAT ">
        <w:r w:rsidR="002175E1">
          <w:t xml:space="preserve">Figure </w:t>
        </w:r>
        <w:r w:rsidR="002175E1">
          <w:rPr>
            <w:noProof/>
          </w:rPr>
          <w:t>70</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959" w:name="_Ref97182841"/>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69</w:t>
      </w:r>
      <w:r w:rsidR="0059520E">
        <w:rPr>
          <w:noProof/>
        </w:rPr>
        <w:fldChar w:fldCharType="end"/>
      </w:r>
      <w:bookmarkEnd w:id="959"/>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960" w:name="_Ref97183007"/>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70</w:t>
      </w:r>
      <w:r w:rsidR="0059520E">
        <w:rPr>
          <w:noProof/>
        </w:rPr>
        <w:fldChar w:fldCharType="end"/>
      </w:r>
      <w:bookmarkEnd w:id="960"/>
      <w:r>
        <w:t xml:space="preserve">: </w:t>
      </w:r>
      <w:r w:rsidR="00027485">
        <w:t>Popup</w:t>
      </w:r>
      <w:r>
        <w:t xml:space="preserve"> menu of a module (left) and the input space selection dialog (right)</w:t>
      </w:r>
    </w:p>
    <w:p w:rsidR="006E03D5" w:rsidRDefault="006E03D5" w:rsidP="00E5047C">
      <w:pPr>
        <w:pStyle w:val="Heading2"/>
      </w:pPr>
      <w:bookmarkStart w:id="961" w:name="_Toc355280396"/>
      <w:bookmarkStart w:id="962" w:name="_Toc355769335"/>
      <w:r>
        <w:t>Configuration of Modules</w:t>
      </w:r>
      <w:bookmarkEnd w:id="961"/>
      <w:bookmarkEnd w:id="962"/>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963" w:name="_Toc355280397"/>
      <w:bookmarkStart w:id="964" w:name="_Toc355769336"/>
      <w:r>
        <w:t>Processing Module Descriptions</w:t>
      </w:r>
      <w:bookmarkEnd w:id="963"/>
      <w:bookmarkEnd w:id="964"/>
    </w:p>
    <w:p w:rsidR="00DA7E70" w:rsidRDefault="00DA7E70" w:rsidP="002175E1">
      <w:pPr>
        <w:pStyle w:val="DocAction"/>
      </w:pPr>
      <w:r>
        <w:t>%%% Maybe these sub-sections would be better set up consistently, perhaps in a table...</w:t>
      </w:r>
    </w:p>
    <w:tbl>
      <w:tblPr>
        <w:tblStyle w:val="TableGrid"/>
        <w:tblW w:w="0" w:type="auto"/>
        <w:tblInd w:w="817" w:type="dxa"/>
        <w:tblLook w:val="04A0"/>
      </w:tblPr>
      <w:tblGrid>
        <w:gridCol w:w="1536"/>
        <w:gridCol w:w="7218"/>
      </w:tblGrid>
      <w:tr w:rsidR="00DA7E70" w:rsidRPr="00DA7E70" w:rsidTr="00DA7E70">
        <w:tc>
          <w:tcPr>
            <w:tcW w:w="0" w:type="auto"/>
          </w:tcPr>
          <w:p w:rsidR="00DA7E70" w:rsidRPr="00DA7E70" w:rsidRDefault="00DA7E70" w:rsidP="00DA7E70">
            <w:pPr>
              <w:pStyle w:val="TableText"/>
            </w:pPr>
            <w:r w:rsidRPr="00DA7E70">
              <w:t>Inputs:</w:t>
            </w:r>
          </w:p>
        </w:tc>
        <w:tc>
          <w:tcPr>
            <w:tcW w:w="0" w:type="auto"/>
          </w:tcPr>
          <w:p w:rsidR="00DA7E70" w:rsidRDefault="00DA7E70" w:rsidP="00DA7E70">
            <w:pPr>
              <w:pStyle w:val="TableText"/>
            </w:pPr>
            <w:r>
              <w:t>Two Input Spaces:</w:t>
            </w:r>
          </w:p>
          <w:p w:rsidR="00DA7E70" w:rsidRDefault="00DA7E70" w:rsidP="00DA7E70">
            <w:pPr>
              <w:pStyle w:val="TableText"/>
            </w:pPr>
            <w:r>
              <w:t>A:</w:t>
            </w:r>
          </w:p>
          <w:p w:rsidR="00DA7E70" w:rsidRDefault="00DA7E70" w:rsidP="00DA7E70">
            <w:pPr>
              <w:pStyle w:val="TableText"/>
            </w:pPr>
            <w:r>
              <w:t>B:</w:t>
            </w:r>
          </w:p>
          <w:p w:rsidR="00A924E3" w:rsidRPr="00DA7E70" w:rsidRDefault="00A924E3" w:rsidP="00DA7E70">
            <w:pPr>
              <w:pStyle w:val="TableText"/>
            </w:pPr>
            <w:r>
              <w:t>Restrictions:</w:t>
            </w:r>
          </w:p>
        </w:tc>
      </w:tr>
      <w:tr w:rsidR="00DA7E70" w:rsidRPr="00DA7E70" w:rsidTr="00DA7E70">
        <w:tc>
          <w:tcPr>
            <w:tcW w:w="0" w:type="auto"/>
          </w:tcPr>
          <w:p w:rsidR="00DA7E70" w:rsidRPr="00DA7E70" w:rsidRDefault="00DA7E70" w:rsidP="00DA7E70">
            <w:pPr>
              <w:pStyle w:val="TableText"/>
            </w:pPr>
            <w:r w:rsidRPr="00DA7E70">
              <w:t>Outputs:</w:t>
            </w:r>
          </w:p>
        </w:tc>
        <w:tc>
          <w:tcPr>
            <w:tcW w:w="0" w:type="auto"/>
          </w:tcPr>
          <w:p w:rsidR="00DA7E70" w:rsidRPr="00DA7E70" w:rsidRDefault="00DA7E70" w:rsidP="00DA7E70">
            <w:pPr>
              <w:pStyle w:val="TableText"/>
            </w:pPr>
            <w:r>
              <w:t>One Space</w:t>
            </w:r>
          </w:p>
        </w:tc>
      </w:tr>
      <w:tr w:rsidR="00DA7E70" w:rsidRPr="00DA7E70" w:rsidTr="00DA7E70">
        <w:tc>
          <w:tcPr>
            <w:tcW w:w="0" w:type="auto"/>
          </w:tcPr>
          <w:p w:rsidR="00DA7E70" w:rsidRPr="00DA7E70" w:rsidRDefault="00DA7E70" w:rsidP="00DA7E70">
            <w:pPr>
              <w:pStyle w:val="TableText"/>
            </w:pPr>
            <w:r w:rsidRPr="00DA7E70">
              <w:t>Processing:</w:t>
            </w:r>
          </w:p>
        </w:tc>
        <w:tc>
          <w:tcPr>
            <w:tcW w:w="0" w:type="auto"/>
          </w:tcPr>
          <w:p w:rsidR="00DA7E70" w:rsidRDefault="00DA7E70" w:rsidP="00DA7E70">
            <w:pPr>
              <w:pStyle w:val="TableText"/>
            </w:pPr>
            <w:r>
              <w:t>Computes Radiance from Reflectance by reference to a Spectralon reference panel.</w:t>
            </w:r>
          </w:p>
          <w:p w:rsidR="00DA7E70" w:rsidRPr="00DA7E70" w:rsidRDefault="00DA7E70" w:rsidP="00DA7E70">
            <w:pPr>
              <w:pStyle w:val="Formula"/>
            </w:pPr>
            <w:r>
              <w:rPr>
                <w:noProof/>
                <w:lang w:val="en-AU" w:eastAsia="ja-JP"/>
              </w:rPr>
              <w:t xml:space="preserve"> </w:t>
            </w:r>
            <w:r>
              <w:rPr>
                <w:noProof/>
                <w:lang w:val="en-AU" w:eastAsia="ja-JP"/>
              </w:rPr>
              <w:drawing>
                <wp:inline distT="0" distB="0" distL="0" distR="0">
                  <wp:extent cx="589280" cy="477520"/>
                  <wp:effectExtent l="25400" t="0" r="0" b="0"/>
                  <wp:docPr id="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srcRect/>
                          <a:stretch>
                            <a:fillRect/>
                          </a:stretch>
                        </pic:blipFill>
                        <pic:spPr bwMode="auto">
                          <a:xfrm>
                            <a:off x="0" y="0"/>
                            <a:ext cx="589280" cy="477520"/>
                          </a:xfrm>
                          <a:prstGeom prst="rect">
                            <a:avLst/>
                          </a:prstGeom>
                          <a:noFill/>
                          <a:ln w="9525">
                            <a:noFill/>
                            <a:miter lim="800000"/>
                            <a:headEnd/>
                            <a:tailEnd/>
                          </a:ln>
                        </pic:spPr>
                      </pic:pic>
                    </a:graphicData>
                  </a:graphic>
                </wp:inline>
              </w:drawing>
            </w:r>
          </w:p>
        </w:tc>
      </w:tr>
      <w:tr w:rsidR="00DA7E70" w:rsidRPr="00DA7E70" w:rsidTr="00DA7E70">
        <w:tc>
          <w:tcPr>
            <w:tcW w:w="0" w:type="auto"/>
          </w:tcPr>
          <w:p w:rsidR="00DA7E70" w:rsidRPr="00DA7E70" w:rsidRDefault="002175E1" w:rsidP="00DA7E70">
            <w:pPr>
              <w:pStyle w:val="TableText"/>
            </w:pPr>
            <w:r>
              <w:t>Prerequisites</w:t>
            </w:r>
            <w:r w:rsidR="00DA7E70" w:rsidRPr="00DA7E70">
              <w:t>:</w:t>
            </w:r>
          </w:p>
        </w:tc>
        <w:tc>
          <w:tcPr>
            <w:tcW w:w="0" w:type="auto"/>
          </w:tcPr>
          <w:p w:rsidR="00DA7E70" w:rsidRPr="00DA7E70" w:rsidRDefault="00DA7E70" w:rsidP="00DA7E70">
            <w:pPr>
              <w:pStyle w:val="TableText"/>
            </w:pPr>
            <w:r>
              <w:t>Datalinks of the type ‘Spectralon’ must exist between the target spectra and the corresponding reference spectra.</w:t>
            </w:r>
          </w:p>
        </w:tc>
      </w:tr>
      <w:tr w:rsidR="00DA7E70" w:rsidRPr="00DA7E70" w:rsidTr="00DA7E70">
        <w:tc>
          <w:tcPr>
            <w:tcW w:w="0" w:type="auto"/>
          </w:tcPr>
          <w:p w:rsidR="00DA7E70" w:rsidRDefault="00DA7E70" w:rsidP="00DA7E70">
            <w:pPr>
              <w:pStyle w:val="TableText"/>
            </w:pPr>
            <w:r>
              <w:t>Note:</w:t>
            </w:r>
          </w:p>
        </w:tc>
        <w:tc>
          <w:tcPr>
            <w:tcW w:w="0" w:type="auto"/>
          </w:tcPr>
          <w:p w:rsidR="00DA7E70" w:rsidRDefault="00DA7E70" w:rsidP="00DA7E70">
            <w:pPr>
              <w:pStyle w:val="TableText"/>
            </w:pPr>
          </w:p>
        </w:tc>
      </w:tr>
    </w:tbl>
    <w:p w:rsidR="00B5325A" w:rsidRDefault="00B5325A" w:rsidP="00A7583F">
      <w:pPr>
        <w:pStyle w:val="Heading3"/>
      </w:pPr>
      <w:bookmarkStart w:id="965" w:name="_Toc355280398"/>
      <w:bookmarkStart w:id="966" w:name="_Toc355769337"/>
      <w:r>
        <w:t>Radiance to Reflectance Transformation</w:t>
      </w:r>
      <w:bookmarkEnd w:id="965"/>
      <w:bookmarkEnd w:id="966"/>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Default="00B5325A" w:rsidP="00A41FBF">
      <w:pPr>
        <w:pStyle w:val="Body"/>
      </w:pPr>
      <w:r>
        <w:t xml:space="preserve">As a prerequisite, datalinks of the type ‘Spectralon’ must exist between the target spectra and the corresponding reference spectra. </w:t>
      </w:r>
      <w:r w:rsidR="00C91308">
        <w:t xml:space="preserve">For an explanation of how such links are created please refer to </w:t>
      </w:r>
      <w:fldSimple w:instr=" REF _Ref153794273 \r \h  \* MERGEFORMAT ">
        <w:r w:rsidR="002175E1">
          <w:t>6.5.2.7.2</w:t>
        </w:r>
      </w:fldSimple>
      <w:r w:rsidR="00C91308">
        <w:t>.</w:t>
      </w:r>
      <w:r w:rsidR="00DA7E70">
        <w:t xml:space="preserve">  </w:t>
      </w:r>
      <w:r w:rsidR="00DA7E70" w:rsidRPr="00DA7E70">
        <w:rPr>
          <w:rStyle w:val="DocActionChar"/>
        </w:rPr>
        <w:t>%%% Are links supported in this app? Do you have to link to two spectra boxes? What if their D values are different?</w:t>
      </w:r>
    </w:p>
    <w:p w:rsidR="002B31FB" w:rsidRDefault="002B31FB" w:rsidP="00A7583F">
      <w:pPr>
        <w:pStyle w:val="Heading3"/>
      </w:pPr>
      <w:bookmarkStart w:id="967" w:name="_Ref97735916"/>
      <w:bookmarkStart w:id="968" w:name="_Toc355280399"/>
      <w:bookmarkStart w:id="969" w:name="_Toc355769338"/>
      <w:r>
        <w:t>Reference Panel Correction Factors</w:t>
      </w:r>
      <w:bookmarkEnd w:id="967"/>
      <w:bookmarkEnd w:id="968"/>
      <w:bookmarkEnd w:id="969"/>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2175E1">
          <w:t xml:space="preserve">Figure </w:t>
        </w:r>
        <w:r w:rsidR="002175E1">
          <w:rPr>
            <w:noProof/>
          </w:rPr>
          <w:t>71</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2175E1">
          <w:t>10.5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970" w:name="_Ref97354438"/>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71</w:t>
      </w:r>
      <w:r w:rsidR="0059520E">
        <w:rPr>
          <w:noProof/>
        </w:rPr>
        <w:fldChar w:fldCharType="end"/>
      </w:r>
      <w:bookmarkEnd w:id="970"/>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59520E" w:rsidP="00A41FBF">
      <w:pPr>
        <w:pStyle w:val="Body"/>
      </w:pPr>
      <w:fldSimple w:instr=" REF _Ref97354667 \h  \* MERGEFORMAT ">
        <w:r w:rsidR="002175E1">
          <w:t xml:space="preserve">Figure </w:t>
        </w:r>
        <w:r w:rsidR="002175E1">
          <w:rPr>
            <w:noProof/>
          </w:rPr>
          <w:t>72</w:t>
        </w:r>
      </w:fldSimple>
      <w:r w:rsidR="008F153A">
        <w:t xml:space="preserve"> shows a processing chain that selects the panel correction factors and plots using a spectral line plot (</w:t>
      </w:r>
      <w:fldSimple w:instr=" REF _Ref97354714 \h  \* MERGEFORMAT ">
        <w:r w:rsidR="002175E1">
          <w:t xml:space="preserve">Figure </w:t>
        </w:r>
        <w:r w:rsidR="002175E1">
          <w:rPr>
            <w:noProof/>
          </w:rPr>
          <w:t>73</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971" w:name="_Ref97354667"/>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72</w:t>
      </w:r>
      <w:r w:rsidR="0059520E">
        <w:rPr>
          <w:noProof/>
        </w:rPr>
        <w:fldChar w:fldCharType="end"/>
      </w:r>
      <w:bookmarkEnd w:id="971"/>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972" w:name="_Ref97354714"/>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73</w:t>
      </w:r>
      <w:r w:rsidR="0059520E">
        <w:rPr>
          <w:noProof/>
        </w:rPr>
        <w:fldChar w:fldCharType="end"/>
      </w:r>
      <w:bookmarkEnd w:id="972"/>
      <w:r>
        <w:t>: Reference panel correction factors</w:t>
      </w:r>
    </w:p>
    <w:p w:rsidR="008F153A" w:rsidRDefault="008F153A" w:rsidP="00A7583F">
      <w:pPr>
        <w:pStyle w:val="Heading3"/>
      </w:pPr>
      <w:bookmarkStart w:id="973" w:name="_Ref97735928"/>
      <w:bookmarkStart w:id="974" w:name="_Toc355280400"/>
      <w:bookmarkStart w:id="975" w:name="_Toc355769339"/>
      <w:r>
        <w:t>Correct for Reference Panel Non-Idealness</w:t>
      </w:r>
      <w:bookmarkEnd w:id="973"/>
      <w:bookmarkEnd w:id="974"/>
      <w:bookmarkEnd w:id="975"/>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2175E1">
          <w:t xml:space="preserve">Figure </w:t>
        </w:r>
        <w:r w:rsidR="002175E1">
          <w:rPr>
            <w:noProof/>
          </w:rPr>
          <w:t>74</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976" w:name="_Ref97356042"/>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74</w:t>
      </w:r>
      <w:r w:rsidR="0059520E">
        <w:rPr>
          <w:noProof/>
        </w:rPr>
        <w:fldChar w:fldCharType="end"/>
      </w:r>
      <w:bookmarkEnd w:id="976"/>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2175E1">
          <w:t xml:space="preserve">Figure </w:t>
        </w:r>
        <w:r w:rsidR="002175E1">
          <w:rPr>
            <w:noProof/>
          </w:rPr>
          <w:t>75</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977" w:name="_Ref97356180"/>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75</w:t>
      </w:r>
      <w:r w:rsidR="0059520E">
        <w:rPr>
          <w:noProof/>
        </w:rPr>
        <w:fldChar w:fldCharType="end"/>
      </w:r>
      <w:bookmarkEnd w:id="977"/>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A7583F">
      <w:pPr>
        <w:pStyle w:val="Heading3"/>
      </w:pPr>
      <w:bookmarkStart w:id="978" w:name="_Toc355280401"/>
      <w:bookmarkStart w:id="979" w:name="_Toc355769340"/>
      <w:r>
        <w:t>Delta</w:t>
      </w:r>
      <w:bookmarkEnd w:id="978"/>
      <w:bookmarkEnd w:id="979"/>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DF0182" w:rsidP="00A924E3">
      <w:pPr>
        <w:pStyle w:val="Formula"/>
      </w:pPr>
      <w:r>
        <w:pict>
          <v:shape id="_x0000_i1027" type="#_x0000_t75" style="width:61.95pt;height:16.95pt">
            <v:imagedata r:id="rId73"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2175E1">
          <w:t xml:space="preserve">Figure </w:t>
        </w:r>
        <w:r w:rsidR="002175E1">
          <w:rPr>
            <w:noProof/>
          </w:rPr>
          <w:t>76</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980" w:name="_Ref97362822"/>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76</w:t>
      </w:r>
      <w:r w:rsidR="0059520E">
        <w:rPr>
          <w:noProof/>
        </w:rPr>
        <w:fldChar w:fldCharType="end"/>
      </w:r>
      <w:bookmarkEnd w:id="980"/>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59520E">
        <w:fldChar w:fldCharType="begin"/>
      </w:r>
      <w:r>
        <w:instrText xml:space="preserve"> </w:instrText>
      </w:r>
      <w:r w:rsidR="00567E0A">
        <w:instrText>REF</w:instrText>
      </w:r>
      <w:r>
        <w:instrText xml:space="preserve"> _Ref97362654 \h </w:instrText>
      </w:r>
      <w:r w:rsidR="0059520E">
        <w:fldChar w:fldCharType="separate"/>
      </w:r>
      <w:r w:rsidR="002175E1">
        <w:t>Figure 77</w:t>
      </w:r>
      <w:r w:rsidR="0059520E">
        <w:fldChar w:fldCharType="end"/>
      </w:r>
      <w:r>
        <w:t xml:space="preserve"> shows a processing network for this purpose and </w:t>
      </w:r>
      <w:r w:rsidR="0059520E">
        <w:fldChar w:fldCharType="begin"/>
      </w:r>
      <w:r>
        <w:instrText xml:space="preserve"> </w:instrText>
      </w:r>
      <w:r w:rsidR="00567E0A">
        <w:instrText>REF</w:instrText>
      </w:r>
      <w:r>
        <w:instrText xml:space="preserve"> _Ref97362692 \h </w:instrText>
      </w:r>
      <w:r w:rsidR="0059520E">
        <w:fldChar w:fldCharType="separate"/>
      </w:r>
      <w:r w:rsidR="002175E1">
        <w:t>Figure 78</w:t>
      </w:r>
      <w:r w:rsidR="0059520E">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981" w:name="_Ref97362654"/>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77</w:t>
      </w:r>
      <w:r w:rsidR="0059520E">
        <w:rPr>
          <w:noProof/>
        </w:rPr>
        <w:fldChar w:fldCharType="end"/>
      </w:r>
      <w:bookmarkEnd w:id="981"/>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982" w:name="_Ref97362692"/>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78</w:t>
      </w:r>
      <w:r w:rsidR="0059520E">
        <w:rPr>
          <w:noProof/>
        </w:rPr>
        <w:fldChar w:fldCharType="end"/>
      </w:r>
      <w:bookmarkEnd w:id="982"/>
      <w:r>
        <w:t>: Spectral plots of: input spectrum (left), panel corrected spectrum (middle) and delta spectrum (left)</w:t>
      </w:r>
    </w:p>
    <w:p w:rsidR="00C479EA" w:rsidRDefault="00C479EA" w:rsidP="00A7583F">
      <w:pPr>
        <w:pStyle w:val="Heading3"/>
      </w:pPr>
      <w:bookmarkStart w:id="983" w:name="_Toc355280402"/>
      <w:bookmarkStart w:id="984" w:name="_Toc355769341"/>
      <w:r>
        <w:t>Waveband Filter</w:t>
      </w:r>
      <w:bookmarkEnd w:id="983"/>
      <w:bookmarkEnd w:id="984"/>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2175E1">
          <w:t xml:space="preserve">Figure </w:t>
        </w:r>
        <w:r w:rsidR="002175E1">
          <w:rPr>
            <w:noProof/>
          </w:rPr>
          <w:t>79</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985" w:name="_Ref97264909"/>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79</w:t>
      </w:r>
      <w:r w:rsidR="0059520E">
        <w:rPr>
          <w:noProof/>
        </w:rPr>
        <w:fldChar w:fldCharType="end"/>
      </w:r>
      <w:bookmarkEnd w:id="985"/>
      <w:r>
        <w:t>: Filter configuration window</w:t>
      </w:r>
    </w:p>
    <w:p w:rsidR="00F90971" w:rsidRDefault="00F90971" w:rsidP="00EB49E0">
      <w:pPr>
        <w:pStyle w:val="Figure"/>
      </w:pPr>
      <w:r>
        <w:t>To add a new filter region, click ‘New’ and enter the upper and lower wavelengths in nanometres in the Filter Definition dialog (</w:t>
      </w:r>
      <w:r w:rsidR="0059520E">
        <w:fldChar w:fldCharType="begin"/>
      </w:r>
      <w:r w:rsidR="00A7040E">
        <w:instrText xml:space="preserve"> </w:instrText>
      </w:r>
      <w:r w:rsidR="00567E0A">
        <w:instrText>REF</w:instrText>
      </w:r>
      <w:r w:rsidR="00A7040E">
        <w:instrText xml:space="preserve"> _Ref97265295 \h </w:instrText>
      </w:r>
      <w:r w:rsidR="0059520E">
        <w:fldChar w:fldCharType="separate"/>
      </w:r>
      <w:r w:rsidR="002175E1">
        <w:t>Figure 80</w:t>
      </w:r>
      <w:r w:rsidR="0059520E">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986" w:name="_Ref97265295"/>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80</w:t>
      </w:r>
      <w:r w:rsidR="0059520E">
        <w:rPr>
          <w:noProof/>
        </w:rPr>
        <w:fldChar w:fldCharType="end"/>
      </w:r>
      <w:bookmarkEnd w:id="986"/>
      <w:r>
        <w:t>: Filter definition dialog</w:t>
      </w:r>
    </w:p>
    <w:p w:rsidR="00F90971" w:rsidRDefault="00F90971" w:rsidP="00A41FBF">
      <w:pPr>
        <w:pStyle w:val="Body"/>
      </w:pPr>
      <w:r>
        <w:t>To remove an existing filter region, select the region in the list and click ‘Remove’.</w:t>
      </w:r>
    </w:p>
    <w:p w:rsidR="00F90971" w:rsidRDefault="00F90971" w:rsidP="00A7583F">
      <w:pPr>
        <w:pStyle w:val="Heading3"/>
      </w:pPr>
      <w:bookmarkStart w:id="987" w:name="_Toc355280403"/>
      <w:bookmarkStart w:id="988" w:name="_Toc355769342"/>
      <w:r>
        <w:t xml:space="preserve">Broadband </w:t>
      </w:r>
      <w:r w:rsidR="00436FF7">
        <w:t>and Narrowband Filters</w:t>
      </w:r>
      <w:bookmarkEnd w:id="987"/>
      <w:bookmarkEnd w:id="988"/>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2175E1">
          <w:t xml:space="preserve">Figure </w:t>
        </w:r>
        <w:r w:rsidR="002175E1">
          <w:rPr>
            <w:noProof/>
          </w:rPr>
          <w:t>81</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989" w:name="_Ref97294709"/>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81</w:t>
      </w:r>
      <w:r w:rsidR="0059520E">
        <w:rPr>
          <w:noProof/>
        </w:rPr>
        <w:fldChar w:fldCharType="end"/>
      </w:r>
      <w:bookmarkEnd w:id="989"/>
      <w:r>
        <w:t xml:space="preserve">: Spectral plot of </w:t>
      </w:r>
      <w:r w:rsidR="009D718F">
        <w:t>broad- and narrowband</w:t>
      </w:r>
      <w:r>
        <w:t xml:space="preserve"> MFR </w:t>
      </w:r>
      <w:r w:rsidR="009D718F">
        <w:t xml:space="preserve">channels </w:t>
      </w:r>
    </w:p>
    <w:p w:rsidR="00CE67ED" w:rsidRDefault="0059520E"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2175E1">
        <w:t>Figure 82</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990" w:name="_Ref97303290"/>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82</w:t>
      </w:r>
      <w:r w:rsidR="0059520E">
        <w:rPr>
          <w:noProof/>
        </w:rPr>
        <w:fldChar w:fldCharType="end"/>
      </w:r>
      <w:bookmarkEnd w:id="990"/>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2175E1">
          <w:t xml:space="preserve">Figure </w:t>
        </w:r>
        <w:r w:rsidR="002175E1">
          <w:rPr>
            <w:noProof/>
          </w:rPr>
          <w:t>81</w:t>
        </w:r>
      </w:fldSimple>
      <w:r>
        <w:t xml:space="preserve"> was generated by the ‘Spectral Line Plot’ of space number 0.</w:t>
      </w:r>
    </w:p>
    <w:p w:rsidR="00F2338E" w:rsidRDefault="0059520E" w:rsidP="00A41FBF">
      <w:pPr>
        <w:pStyle w:val="Body"/>
      </w:pPr>
      <w:fldSimple w:instr=" REF _Ref97303558 \h  \* MERGEFORMAT ">
        <w:r w:rsidR="002175E1">
          <w:t xml:space="preserve">Figure </w:t>
        </w:r>
        <w:r w:rsidR="002175E1">
          <w:rPr>
            <w:noProof/>
          </w:rPr>
          <w:t>83</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991" w:name="_Ref97303558"/>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83</w:t>
      </w:r>
      <w:r w:rsidR="0059520E">
        <w:rPr>
          <w:noProof/>
        </w:rPr>
        <w:fldChar w:fldCharType="end"/>
      </w:r>
      <w:bookmarkEnd w:id="991"/>
      <w:r>
        <w:t>: Plots of the narrowband channels (left) and of the broadband channel (right)</w:t>
      </w:r>
    </w:p>
    <w:p w:rsidR="00F04290" w:rsidRDefault="00F04290" w:rsidP="00E5047C">
      <w:pPr>
        <w:pStyle w:val="Heading2"/>
      </w:pPr>
      <w:bookmarkStart w:id="992" w:name="_Toc355280404"/>
      <w:bookmarkStart w:id="993" w:name="_Toc355769343"/>
      <w:r>
        <w:t>Visualisation Module</w:t>
      </w:r>
      <w:r w:rsidR="00897F15">
        <w:t>s</w:t>
      </w:r>
      <w:bookmarkEnd w:id="992"/>
      <w:bookmarkEnd w:id="993"/>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2175E1">
          <w:t xml:space="preserve">Figure </w:t>
        </w:r>
        <w:r w:rsidR="002175E1">
          <w:rPr>
            <w:noProof/>
          </w:rPr>
          <w:t>84</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994" w:name="_Ref97305807"/>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84</w:t>
      </w:r>
      <w:r w:rsidR="0059520E">
        <w:rPr>
          <w:noProof/>
        </w:rPr>
        <w:fldChar w:fldCharType="end"/>
      </w:r>
      <w:bookmarkEnd w:id="994"/>
      <w:r>
        <w:t>: Information displayed in the window title</w:t>
      </w:r>
    </w:p>
    <w:p w:rsidR="00F04290" w:rsidRDefault="00F04290" w:rsidP="00A7583F">
      <w:pPr>
        <w:pStyle w:val="Heading3"/>
      </w:pPr>
      <w:bookmarkStart w:id="995" w:name="_Toc355280405"/>
      <w:bookmarkStart w:id="996" w:name="_Toc355769344"/>
      <w:r>
        <w:t>Spectral Line Plot</w:t>
      </w:r>
      <w:bookmarkEnd w:id="995"/>
      <w:bookmarkEnd w:id="996"/>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85</w:t>
      </w:r>
      <w:r w:rsidR="0059520E">
        <w:rPr>
          <w:noProof/>
        </w:rPr>
        <w:fldChar w:fldCharType="end"/>
      </w:r>
      <w:r>
        <w:t>: Spectral line plot of snow avalanche reflectance spectra</w:t>
      </w:r>
    </w:p>
    <w:p w:rsidR="00F04290" w:rsidRDefault="00F04290" w:rsidP="00A7583F">
      <w:pPr>
        <w:pStyle w:val="Heading3"/>
      </w:pPr>
      <w:bookmarkStart w:id="997" w:name="_Toc355280406"/>
      <w:bookmarkStart w:id="998" w:name="_Toc355769345"/>
      <w:r>
        <w:t>Spectral Scatter Plot</w:t>
      </w:r>
      <w:bookmarkEnd w:id="997"/>
      <w:bookmarkEnd w:id="998"/>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2175E1">
          <w:t xml:space="preserve">Figure </w:t>
        </w:r>
        <w:r w:rsidR="002175E1">
          <w:rPr>
            <w:noProof/>
          </w:rPr>
          <w:t>86</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999" w:name="_Ref97305442"/>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86</w:t>
      </w:r>
      <w:r w:rsidR="0059520E">
        <w:rPr>
          <w:noProof/>
        </w:rPr>
        <w:fldChar w:fldCharType="end"/>
      </w:r>
      <w:bookmarkEnd w:id="999"/>
      <w:r>
        <w:t>: Scatterplot showing the variation per channel for several MFR sunphotometer readings</w:t>
      </w:r>
    </w:p>
    <w:p w:rsidR="00F04290" w:rsidRDefault="00F04290" w:rsidP="00A7583F">
      <w:pPr>
        <w:pStyle w:val="Heading3"/>
      </w:pPr>
      <w:bookmarkStart w:id="1000" w:name="_Toc355280407"/>
      <w:bookmarkStart w:id="1001" w:name="_Toc355769346"/>
      <w:r>
        <w:t>Gonio Sampling Points Plot</w:t>
      </w:r>
      <w:bookmarkEnd w:id="1000"/>
      <w:bookmarkEnd w:id="1001"/>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2175E1">
          <w:t xml:space="preserve">Figure </w:t>
        </w:r>
        <w:r w:rsidR="002175E1">
          <w:rPr>
            <w:noProof/>
          </w:rPr>
          <w:t>87</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1002" w:name="_Ref97344728"/>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87</w:t>
      </w:r>
      <w:r w:rsidR="0059520E">
        <w:rPr>
          <w:noProof/>
        </w:rPr>
        <w:fldChar w:fldCharType="end"/>
      </w:r>
      <w:bookmarkEnd w:id="1002"/>
      <w:r>
        <w:t>: Goniometer sampling point positions</w:t>
      </w:r>
    </w:p>
    <w:p w:rsidR="00ED6903" w:rsidRDefault="00F04290" w:rsidP="00A7583F">
      <w:pPr>
        <w:pStyle w:val="Heading3"/>
      </w:pPr>
      <w:bookmarkStart w:id="1003" w:name="_Toc355280408"/>
      <w:bookmarkStart w:id="1004" w:name="_Toc355769347"/>
      <w:r>
        <w:t>Gonio Hemisphere Explorer</w:t>
      </w:r>
      <w:bookmarkEnd w:id="1003"/>
      <w:bookmarkEnd w:id="1004"/>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2175E1">
          <w:t xml:space="preserve">Figure </w:t>
        </w:r>
        <w:r w:rsidR="002175E1">
          <w:rPr>
            <w:noProof/>
          </w:rPr>
          <w:t>88</w:t>
        </w:r>
      </w:fldSimple>
      <w:r>
        <w:t xml:space="preserve"> shows an explorer window displaying a LAGOS (Laboratory goniometer system) dataset </w:t>
      </w:r>
      <w:r w:rsidR="0059520E">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59520E">
        <w:fldChar w:fldCharType="separate"/>
      </w:r>
      <w:r>
        <w:rPr>
          <w:noProof/>
        </w:rPr>
        <w:t>(Schopfer 2008)</w:t>
      </w:r>
      <w:r w:rsidR="0059520E">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1005" w:name="_Ref97345025"/>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88</w:t>
      </w:r>
      <w:r w:rsidR="0059520E">
        <w:rPr>
          <w:noProof/>
        </w:rPr>
        <w:fldChar w:fldCharType="end"/>
      </w:r>
      <w:bookmarkEnd w:id="1005"/>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2175E1">
          <w:t xml:space="preserve">Figure </w:t>
        </w:r>
        <w:r w:rsidR="002175E1">
          <w:rPr>
            <w:noProof/>
          </w:rPr>
          <w:t>89</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1006" w:name="_Ref97345670"/>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89</w:t>
      </w:r>
      <w:r w:rsidR="0059520E">
        <w:rPr>
          <w:noProof/>
        </w:rPr>
        <w:fldChar w:fldCharType="end"/>
      </w:r>
      <w:bookmarkEnd w:id="1006"/>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59520E">
        <w:fldChar w:fldCharType="begin"/>
      </w:r>
      <w:r>
        <w:instrText xml:space="preserve"> </w:instrText>
      </w:r>
      <w:r w:rsidR="00567E0A">
        <w:instrText>REF</w:instrText>
      </w:r>
      <w:r>
        <w:instrText xml:space="preserve"> _Ref97346093 \h </w:instrText>
      </w:r>
      <w:r w:rsidR="0059520E">
        <w:fldChar w:fldCharType="separate"/>
      </w:r>
      <w:r w:rsidR="002175E1">
        <w:t xml:space="preserve">Figure </w:t>
      </w:r>
      <w:r w:rsidR="002175E1">
        <w:rPr>
          <w:noProof/>
        </w:rPr>
        <w:t>90</w:t>
      </w:r>
      <w:r w:rsidR="0059520E">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1007" w:name="_Ref97346093"/>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90</w:t>
      </w:r>
      <w:r w:rsidR="0059520E">
        <w:rPr>
          <w:noProof/>
        </w:rPr>
        <w:fldChar w:fldCharType="end"/>
      </w:r>
      <w:bookmarkEnd w:id="1007"/>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2175E1">
          <w:t xml:space="preserve">Figure </w:t>
        </w:r>
        <w:r w:rsidR="002175E1">
          <w:rPr>
            <w:noProof/>
          </w:rPr>
          <w:t>91</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1008" w:name="_Ref97346691"/>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91</w:t>
      </w:r>
      <w:r w:rsidR="0059520E">
        <w:rPr>
          <w:noProof/>
        </w:rPr>
        <w:fldChar w:fldCharType="end"/>
      </w:r>
      <w:bookmarkEnd w:id="1008"/>
      <w:r>
        <w:t>: Sampling point position plot and information about the selected sampling point</w:t>
      </w:r>
    </w:p>
    <w:p w:rsidR="00484682" w:rsidRDefault="00484682" w:rsidP="00A41FBF">
      <w:pPr>
        <w:pStyle w:val="Body"/>
      </w:pPr>
      <w:r>
        <w:t>The spectral plot component displays the spectrum of the selected sampling point (</w:t>
      </w:r>
      <w:r w:rsidR="0059520E">
        <w:fldChar w:fldCharType="begin"/>
      </w:r>
      <w:r>
        <w:instrText xml:space="preserve"> </w:instrText>
      </w:r>
      <w:r w:rsidR="00567E0A">
        <w:instrText>REF</w:instrText>
      </w:r>
      <w:r>
        <w:instrText xml:space="preserve"> _Ref97346783 \h </w:instrText>
      </w:r>
      <w:r w:rsidR="0059520E">
        <w:fldChar w:fldCharType="separate"/>
      </w:r>
      <w:r w:rsidR="002175E1">
        <w:t xml:space="preserve">Figure </w:t>
      </w:r>
      <w:r w:rsidR="002175E1">
        <w:rPr>
          <w:noProof/>
        </w:rPr>
        <w:t>92</w:t>
      </w:r>
      <w:r w:rsidR="0059520E">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1009" w:name="_Ref97346783"/>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92</w:t>
      </w:r>
      <w:r w:rsidR="0059520E">
        <w:rPr>
          <w:noProof/>
        </w:rPr>
        <w:fldChar w:fldCharType="end"/>
      </w:r>
      <w:bookmarkEnd w:id="1009"/>
      <w:r>
        <w:t>: Spectral plot component with wavelength indicator and spectrum statistic information</w:t>
      </w:r>
    </w:p>
    <w:p w:rsidR="00484682" w:rsidRDefault="00F04290" w:rsidP="00A7583F">
      <w:pPr>
        <w:pStyle w:val="Heading3"/>
      </w:pPr>
      <w:bookmarkStart w:id="1010" w:name="_Toc355280409"/>
      <w:bookmarkStart w:id="1011" w:name="_Toc355769348"/>
      <w:r>
        <w:t>Time Line Plot</w:t>
      </w:r>
      <w:bookmarkEnd w:id="1010"/>
      <w:bookmarkEnd w:id="1011"/>
    </w:p>
    <w:p w:rsidR="007A25D6" w:rsidRDefault="00EF3153" w:rsidP="00A41FBF">
      <w:pPr>
        <w:pStyle w:val="Body"/>
      </w:pPr>
      <w:r>
        <w:t xml:space="preserve">Use a time line plot to plot a spectral band versus time. </w:t>
      </w:r>
      <w:r w:rsidR="0059520E">
        <w:fldChar w:fldCharType="begin"/>
      </w:r>
      <w:r>
        <w:instrText xml:space="preserve"> </w:instrText>
      </w:r>
      <w:r w:rsidR="00567E0A">
        <w:instrText>REF</w:instrText>
      </w:r>
      <w:r>
        <w:instrText xml:space="preserve"> _Ref97347357 \h </w:instrText>
      </w:r>
      <w:r w:rsidR="0059520E">
        <w:fldChar w:fldCharType="separate"/>
      </w:r>
      <w:r w:rsidR="002175E1">
        <w:t xml:space="preserve">Figure </w:t>
      </w:r>
      <w:r w:rsidR="002175E1">
        <w:rPr>
          <w:noProof/>
        </w:rPr>
        <w:t>93</w:t>
      </w:r>
      <w:r w:rsidR="0059520E">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1012" w:name="_Ref97347357"/>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93</w:t>
      </w:r>
      <w:r w:rsidR="0059520E">
        <w:rPr>
          <w:noProof/>
        </w:rPr>
        <w:fldChar w:fldCharType="end"/>
      </w:r>
      <w:bookmarkEnd w:id="1012"/>
      <w:r>
        <w:t>:</w:t>
      </w:r>
      <w:r w:rsidR="00EF3153">
        <w:t xml:space="preserve"> Time Line Plot showing the direct irradiance over time for centre wavelength 496.4nm</w:t>
      </w:r>
    </w:p>
    <w:p w:rsidR="00792893" w:rsidRDefault="00F04290" w:rsidP="00A7583F">
      <w:pPr>
        <w:pStyle w:val="Heading3"/>
      </w:pPr>
      <w:bookmarkStart w:id="1013" w:name="_Toc355280410"/>
      <w:bookmarkStart w:id="1014" w:name="_Toc355769349"/>
      <w:r>
        <w:t>Time Line Explorer</w:t>
      </w:r>
      <w:bookmarkEnd w:id="1013"/>
      <w:bookmarkEnd w:id="1014"/>
    </w:p>
    <w:p w:rsidR="00792893" w:rsidRDefault="00A0057F" w:rsidP="00A41FBF">
      <w:pPr>
        <w:pStyle w:val="Body"/>
      </w:pPr>
      <w:r>
        <w:t>The time line explorer consists of a time line plot and a spectral plot (</w:t>
      </w:r>
      <w:fldSimple w:instr=" REF _Ref97350704 \h  \* MERGEFORMAT ">
        <w:r w:rsidR="002175E1">
          <w:t xml:space="preserve">Figure </w:t>
        </w:r>
        <w:r w:rsidR="002175E1">
          <w:rPr>
            <w:noProof/>
          </w:rPr>
          <w:t>94</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1015" w:name="_Ref97350704"/>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94</w:t>
      </w:r>
      <w:r w:rsidR="0059520E">
        <w:rPr>
          <w:noProof/>
        </w:rPr>
        <w:fldChar w:fldCharType="end"/>
      </w:r>
      <w:bookmarkEnd w:id="1015"/>
      <w:r>
        <w:t>: Time Line Explorer window</w:t>
      </w:r>
    </w:p>
    <w:p w:rsidR="00792893" w:rsidRPr="00A0057F" w:rsidRDefault="00A0057F" w:rsidP="00A41FBF">
      <w:pPr>
        <w:pStyle w:val="Body"/>
      </w:pPr>
      <w:r>
        <w:t xml:space="preserve">The example given in </w:t>
      </w:r>
      <w:r w:rsidR="0059520E">
        <w:fldChar w:fldCharType="begin"/>
      </w:r>
      <w:r>
        <w:instrText xml:space="preserve"> </w:instrText>
      </w:r>
      <w:r w:rsidR="00567E0A">
        <w:instrText>REF</w:instrText>
      </w:r>
      <w:r>
        <w:instrText xml:space="preserve"> _Ref97350704 \h </w:instrText>
      </w:r>
      <w:r w:rsidR="0059520E">
        <w:fldChar w:fldCharType="separate"/>
      </w:r>
      <w:r w:rsidR="002175E1">
        <w:t xml:space="preserve">Figure </w:t>
      </w:r>
      <w:r w:rsidR="002175E1">
        <w:rPr>
          <w:noProof/>
        </w:rPr>
        <w:t>94</w:t>
      </w:r>
      <w:r w:rsidR="0059520E">
        <w:fldChar w:fldCharType="end"/>
      </w:r>
      <w:r>
        <w:t xml:space="preserve"> is using MFR sunphotometer data. A removal of the broadband channel is needed for the spectral plot to work properly. The according processing chain is shown in </w:t>
      </w:r>
      <w:r w:rsidR="0059520E">
        <w:fldChar w:fldCharType="begin"/>
      </w:r>
      <w:r>
        <w:instrText xml:space="preserve"> </w:instrText>
      </w:r>
      <w:r w:rsidR="00567E0A">
        <w:instrText>REF</w:instrText>
      </w:r>
      <w:r>
        <w:instrText xml:space="preserve"> _Ref97351016 \h </w:instrText>
      </w:r>
      <w:r w:rsidR="0059520E">
        <w:fldChar w:fldCharType="separate"/>
      </w:r>
      <w:r w:rsidR="002175E1">
        <w:t xml:space="preserve">Figure </w:t>
      </w:r>
      <w:r w:rsidR="002175E1">
        <w:rPr>
          <w:noProof/>
        </w:rPr>
        <w:t>95</w:t>
      </w:r>
      <w:r w:rsidR="0059520E">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1016" w:name="_Ref97351016"/>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95</w:t>
      </w:r>
      <w:r w:rsidR="0059520E">
        <w:rPr>
          <w:noProof/>
        </w:rPr>
        <w:fldChar w:fldCharType="end"/>
      </w:r>
      <w:bookmarkEnd w:id="1016"/>
      <w:r>
        <w:t>: Processing chain for the exploration of the narrowband MFR channels in the Time Line Explorer</w:t>
      </w:r>
    </w:p>
    <w:p w:rsidR="00897F15" w:rsidRDefault="00897F15" w:rsidP="00E5047C">
      <w:pPr>
        <w:pStyle w:val="Heading2"/>
      </w:pPr>
      <w:bookmarkStart w:id="1017" w:name="_Toc355280411"/>
      <w:bookmarkStart w:id="1018" w:name="_Toc355769350"/>
      <w:r>
        <w:t>File Export Module</w:t>
      </w:r>
      <w:bookmarkEnd w:id="1017"/>
      <w:bookmarkEnd w:id="1018"/>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2175E1">
          <w:t xml:space="preserve">Figure </w:t>
        </w:r>
        <w:r w:rsidR="002175E1">
          <w:rPr>
            <w:noProof/>
          </w:rPr>
          <w:t>96</w:t>
        </w:r>
      </w:fldSimple>
      <w:r>
        <w:t>).</w:t>
      </w:r>
      <w:r w:rsidR="0051485C">
        <w:t xml:space="preserve"> The dialog is identical to the one described in </w:t>
      </w:r>
      <w:fldSimple w:instr=" REF _Ref153761992 \r \h  \* MERGEFORMAT ">
        <w:r w:rsidR="002175E1">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1019" w:name="_Ref97811200"/>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96</w:t>
      </w:r>
      <w:r w:rsidR="0059520E">
        <w:rPr>
          <w:noProof/>
        </w:rPr>
        <w:fldChar w:fldCharType="end"/>
      </w:r>
      <w:bookmarkEnd w:id="1019"/>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1020" w:name="_Toc355280412"/>
      <w:bookmarkStart w:id="1021" w:name="_Toc355769351"/>
      <w:r w:rsidRPr="00084655">
        <w:t>Data Administration</w:t>
      </w:r>
      <w:bookmarkEnd w:id="1020"/>
      <w:bookmarkEnd w:id="1021"/>
    </w:p>
    <w:p w:rsidR="005035EE" w:rsidRDefault="005035EE" w:rsidP="005035EE">
      <w:pPr>
        <w:pStyle w:val="Body"/>
      </w:pPr>
      <w:r>
        <w:t>The Data Administration functions are useful for managing the integrity of the data Specchio database.</w:t>
      </w:r>
    </w:p>
    <w:p w:rsidR="005035EE" w:rsidRDefault="005035EE" w:rsidP="005035EE">
      <w:pPr>
        <w:pStyle w:val="Body"/>
      </w:pPr>
      <w:r>
        <w:t>The following functions are restricted to users with Administrator permission.</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38"/>
        <w:gridCol w:w="5727"/>
      </w:tblGrid>
      <w:tr w:rsidR="005035EE" w:rsidRPr="005035EE" w:rsidTr="00334E6C">
        <w:tc>
          <w:tcPr>
            <w:tcW w:w="0" w:type="auto"/>
          </w:tcPr>
          <w:p w:rsidR="005035EE" w:rsidRPr="005035EE" w:rsidRDefault="005035EE" w:rsidP="00334E6C">
            <w:pPr>
              <w:pStyle w:val="HangingIndent"/>
              <w:ind w:left="0" w:firstLine="0"/>
            </w:pPr>
            <w:r w:rsidRPr="005035EE">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5035EE" w:rsidRPr="005035EE" w:rsidTr="00334E6C">
        <w:tc>
          <w:tcPr>
            <w:tcW w:w="0" w:type="auto"/>
          </w:tcPr>
          <w:p w:rsidR="005035EE" w:rsidRPr="005035EE" w:rsidRDefault="005035EE" w:rsidP="00334E6C">
            <w:pPr>
              <w:pStyle w:val="HangingIndent"/>
              <w:ind w:left="0" w:firstLine="0"/>
            </w:pPr>
            <w:r w:rsidRPr="005035EE">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334E6C">
        <w:tc>
          <w:tcPr>
            <w:tcW w:w="0" w:type="auto"/>
          </w:tcPr>
          <w:p w:rsidR="005035EE" w:rsidRPr="005035EE" w:rsidRDefault="005035EE" w:rsidP="00334E6C">
            <w:pPr>
              <w:pStyle w:val="HangingIndent"/>
              <w:ind w:left="0" w:firstLine="0"/>
            </w:pPr>
            <w:r w:rsidRPr="005035EE">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334E6C">
        <w:tc>
          <w:tcPr>
            <w:tcW w:w="0" w:type="auto"/>
          </w:tcPr>
          <w:p w:rsidR="005035EE" w:rsidRPr="005035EE" w:rsidRDefault="005035EE" w:rsidP="00334E6C">
            <w:pPr>
              <w:pStyle w:val="HangingIndent"/>
              <w:ind w:left="0" w:firstLine="0"/>
            </w:pPr>
            <w:r w:rsidRPr="005035EE">
              <w:t>Instrument administration</w:t>
            </w:r>
          </w:p>
        </w:tc>
        <w:tc>
          <w:tcPr>
            <w:tcW w:w="0" w:type="auto"/>
          </w:tcPr>
          <w:p w:rsidR="005035EE" w:rsidRPr="005035EE" w:rsidRDefault="005035EE" w:rsidP="00334E6C">
            <w:pPr>
              <w:pStyle w:val="HangingIndent"/>
              <w:ind w:left="0" w:firstLine="0"/>
            </w:pPr>
            <w:r w:rsidRPr="005035EE">
              <w:t>Changing, adding or deleting any instrument information</w:t>
            </w:r>
          </w:p>
        </w:tc>
      </w:tr>
    </w:tbl>
    <w:p w:rsidR="005035EE" w:rsidRDefault="005035EE" w:rsidP="00E5047C"/>
    <w:p w:rsidR="002A0FFE" w:rsidRPr="00084655" w:rsidRDefault="002A0FFE" w:rsidP="00E5047C">
      <w:pPr>
        <w:pStyle w:val="Heading2"/>
      </w:pPr>
      <w:bookmarkStart w:id="1022" w:name="_Toc355280413"/>
      <w:bookmarkStart w:id="1023" w:name="_Toc355769352"/>
      <w:r w:rsidRPr="00084655">
        <w:t>Removing data</w:t>
      </w:r>
      <w:bookmarkEnd w:id="1022"/>
      <w:bookmarkEnd w:id="1023"/>
    </w:p>
    <w:p w:rsidR="00334E6C" w:rsidRDefault="002A0FFE" w:rsidP="00630C6D">
      <w:pPr>
        <w:pStyle w:val="Body"/>
      </w:pPr>
      <w:r w:rsidRPr="00084655">
        <w:t>Spectra, hierarchies and campaigns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 </w:t>
      </w:r>
      <w:fldSimple w:instr=" REF _Ref354084379 \r \h  \* MERGEFORMAT ">
        <w:r w:rsidR="002175E1" w:rsidRPr="002175E1">
          <w:rPr>
            <w:rStyle w:val="CrossReference"/>
          </w:rPr>
          <w:t>3.10.1</w:t>
        </w:r>
      </w:fldSimple>
      <w:r w:rsidR="00334E6C" w:rsidRPr="00334E6C">
        <w:rPr>
          <w:rStyle w:val="CrossReference"/>
        </w:rPr>
        <w:t xml:space="preserve"> </w:t>
      </w:r>
      <w:fldSimple w:instr=" REF _Ref354084379 \h  \* MERGEFORMAT ">
        <w:r w:rsidR="002175E1" w:rsidRPr="002175E1">
          <w:rPr>
            <w:rStyle w:val="CrossReference"/>
          </w:rPr>
          <w:t>Campaign Related Metadata</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630C6D">
      <w:pPr>
        <w:pStyle w:val="Body"/>
      </w:pPr>
      <w:r>
        <w:t>To remove data...</w:t>
      </w:r>
    </w:p>
    <w:p w:rsidR="00493F81" w:rsidRDefault="00493F81" w:rsidP="00493F81">
      <w:pPr>
        <w:pStyle w:val="Bullet"/>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w:t>
      </w:r>
      <w:r w:rsidR="00334E6C">
        <w:t xml:space="preserve"> Only the Campaigns which you have permission to remove will be displayed.</w:t>
      </w:r>
    </w:p>
    <w:p w:rsidR="00493F81" w:rsidRDefault="00493F81" w:rsidP="00493F81">
      <w:pPr>
        <w:pStyle w:val="FigureIndented"/>
      </w:pPr>
      <w:r>
        <w:rPr>
          <w:lang w:val="en-AU"/>
        </w:rPr>
        <w:drawing>
          <wp:inline distT="0" distB="0" distL="0" distR="0">
            <wp:extent cx="1560979" cy="2656911"/>
            <wp:effectExtent l="19050" t="0" r="1121"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493F81" w:rsidRPr="00084655" w:rsidRDefault="00493F81" w:rsidP="00493F81">
      <w:pPr>
        <w:pStyle w:val="CaptionIndented"/>
      </w:pPr>
      <w:r w:rsidRPr="00084655">
        <w:t xml:space="preserve">Figure </w:t>
      </w:r>
      <w:fldSimple w:instr=" SEQ Figure \* ARABIC ">
        <w:r w:rsidR="002175E1">
          <w:rPr>
            <w:noProof/>
          </w:rPr>
          <w:t>97</w:t>
        </w:r>
      </w:fldSimple>
      <w:r w:rsidRPr="00084655">
        <w:t>: Data Remover dialog</w:t>
      </w:r>
    </w:p>
    <w:p w:rsidR="00493F81" w:rsidRDefault="002A0FFE" w:rsidP="00493F81">
      <w:pPr>
        <w:pStyle w:val="Bullet"/>
      </w:pPr>
      <w:r w:rsidRPr="00084655">
        <w:t xml:space="preserve">Use the spectral data browser to select the nodes </w:t>
      </w:r>
      <w:r w:rsidR="00493F81">
        <w:t>or spectra that you wish to remove. Multiple spectra and nodes can be selected by using the Shift and Control keys.</w:t>
      </w:r>
      <w:r w:rsidR="00334E6C">
        <w:t xml:space="preserve"> You can select any node except the </w:t>
      </w:r>
      <w:r w:rsidR="00334E6C" w:rsidRPr="00334E6C">
        <w:rPr>
          <w:rStyle w:val="GUIWord"/>
        </w:rPr>
        <w:t>specchio</w:t>
      </w:r>
      <w:r w:rsidR="00E0577E">
        <w:t xml:space="preserve"> root node. Selecting a Campaign node is valid.</w:t>
      </w:r>
    </w:p>
    <w:p w:rsidR="005035EE" w:rsidRDefault="00493F81" w:rsidP="00493F81">
      <w:pPr>
        <w:pStyle w:val="Bullet"/>
      </w:pPr>
      <w:r>
        <w:t>C</w:t>
      </w:r>
      <w:r w:rsidR="002A0FFE" w:rsidRPr="00084655">
        <w:t xml:space="preserve">lick the </w:t>
      </w:r>
      <w:r w:rsidRPr="00493F81">
        <w:rPr>
          <w:rStyle w:val="ActionButton"/>
        </w:rPr>
        <w:t> Remove </w:t>
      </w:r>
      <w:r w:rsidR="002A0FFE" w:rsidRPr="00084655">
        <w:t xml:space="preserve"> button. </w:t>
      </w:r>
      <w:r w:rsidR="005035EE" w:rsidRPr="00084655">
        <w:t>All data that is below the selected node</w:t>
      </w:r>
      <w:r w:rsidR="005035EE">
        <w:t xml:space="preserve"> or nodes</w:t>
      </w:r>
      <w:r w:rsidR="005035EE" w:rsidRPr="00084655">
        <w:t xml:space="preserve"> will be deleted. </w:t>
      </w:r>
      <w:r w:rsidR="005035EE">
        <w:t xml:space="preserve">For example, </w:t>
      </w:r>
      <w:r w:rsidR="005035EE" w:rsidRPr="00084655">
        <w:t xml:space="preserve">if a Campaign is selected then all hierarchies and spectra belonging to this Campaign will be deleted. In addition, all metadata that has been entered for </w:t>
      </w:r>
      <w:r w:rsidR="005035EE">
        <w:t>the deleted</w:t>
      </w:r>
      <w:r w:rsidR="005035EE" w:rsidRPr="00084655">
        <w:t xml:space="preserve"> object</w:t>
      </w:r>
      <w:r w:rsidR="005035EE">
        <w:t>s</w:t>
      </w:r>
      <w:r w:rsidR="005035EE" w:rsidRPr="00084655">
        <w:t xml:space="preserve"> will be removed along with th</w:t>
      </w:r>
      <w:r w:rsidR="005035EE">
        <w:t>e</w:t>
      </w:r>
      <w:r w:rsidR="005035EE" w:rsidRPr="00084655">
        <w:t xml:space="preserve"> object</w:t>
      </w:r>
      <w:r w:rsidR="005035EE">
        <w:t>s</w:t>
      </w:r>
      <w:r w:rsidR="005035EE" w:rsidRPr="00084655">
        <w:t>.</w:t>
      </w:r>
    </w:p>
    <w:p w:rsidR="002A0FFE" w:rsidRPr="00084655" w:rsidRDefault="005035EE" w:rsidP="005035EE">
      <w:pPr>
        <w:pStyle w:val="Warning"/>
      </w:pPr>
      <w:r>
        <w:t>Warning</w:t>
      </w:r>
      <w:r>
        <w:tab/>
      </w:r>
      <w:r w:rsidR="002A0FFE" w:rsidRPr="00084655">
        <w:t>There is no further prompt to warn you</w:t>
      </w:r>
      <w:r>
        <w:t>.</w:t>
      </w:r>
      <w:r w:rsidR="002A0FFE" w:rsidRPr="00084655">
        <w:t xml:space="preserve"> </w:t>
      </w:r>
      <w:r>
        <w:t xml:space="preserve">The data are deleted as soon as you click the </w:t>
      </w:r>
      <w:r w:rsidRPr="005035EE">
        <w:rPr>
          <w:rStyle w:val="ActionButton"/>
        </w:rPr>
        <w:t> Remove </w:t>
      </w:r>
      <w:r>
        <w:t xml:space="preserve"> button. This action cannot be undone.</w:t>
      </w:r>
    </w:p>
    <w:p w:rsidR="005035EE" w:rsidRDefault="005035EE" w:rsidP="005035EE">
      <w:pPr>
        <w:pStyle w:val="Bullet"/>
      </w:pPr>
      <w:r>
        <w:t xml:space="preserve">Close the dialog box by clicking on </w:t>
      </w:r>
      <w:r w:rsidRPr="005035EE">
        <w:rPr>
          <w:rStyle w:val="ActionButton"/>
        </w:rPr>
        <w:t xml:space="preserve"> Cancel </w:t>
      </w:r>
      <w:r>
        <w:t>.</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1024" w:name="_Toc355280414"/>
      <w:bookmarkStart w:id="1025" w:name="_Toc355769353"/>
      <w:r w:rsidRPr="00084655">
        <w:t>Campaign Export</w:t>
      </w:r>
      <w:bookmarkEnd w:id="1024"/>
      <w:bookmarkEnd w:id="1025"/>
    </w:p>
    <w:p w:rsidR="00E0577E" w:rsidRDefault="00E0577E" w:rsidP="00E0577E">
      <w:pPr>
        <w:pStyle w:val="DocAction"/>
      </w:pPr>
      <w:r>
        <w:t>%%% Review</w:t>
      </w:r>
    </w:p>
    <w:p w:rsidR="002A0FFE" w:rsidRPr="00084655" w:rsidRDefault="002A0FFE" w:rsidP="00630C6D">
      <w:pPr>
        <w:pStyle w:val="Body"/>
      </w:pPr>
      <w:r w:rsidRPr="00084655">
        <w:t>The campaign export functionality is used to write all data of a campaign to an xml file while retaining the relational structure. These xml files can then be used to import the campaign into another SPECCHIO database instance.</w:t>
      </w:r>
    </w:p>
    <w:p w:rsidR="002A0FFE" w:rsidRPr="00084655" w:rsidRDefault="00410FC7" w:rsidP="00630C6D">
      <w:pPr>
        <w:pStyle w:val="Figure"/>
      </w:pPr>
      <w:r>
        <w:rPr>
          <w:lang w:val="en-AU"/>
        </w:rPr>
        <w:drawing>
          <wp:inline distT="0" distB="0" distL="0" distR="0">
            <wp:extent cx="5577840" cy="1422400"/>
            <wp:effectExtent l="25400" t="0" r="1016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srcRect/>
                    <a:stretch>
                      <a:fillRect/>
                    </a:stretch>
                  </pic:blipFill>
                  <pic:spPr bwMode="auto">
                    <a:xfrm>
                      <a:off x="0" y="0"/>
                      <a:ext cx="5577840" cy="1422400"/>
                    </a:xfrm>
                    <a:prstGeom prst="rect">
                      <a:avLst/>
                    </a:prstGeom>
                    <a:noFill/>
                    <a:ln w="9525">
                      <a:noFill/>
                      <a:miter lim="800000"/>
                      <a:headEnd/>
                      <a:tailEnd/>
                    </a:ln>
                  </pic:spPr>
                </pic:pic>
              </a:graphicData>
            </a:graphic>
          </wp:inline>
        </w:drawing>
      </w:r>
    </w:p>
    <w:p w:rsidR="002A0FFE" w:rsidRDefault="002A0FFE" w:rsidP="00EB49E0">
      <w:pPr>
        <w:pStyle w:val="Caption"/>
      </w:pPr>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98</w:t>
      </w:r>
      <w:r w:rsidR="0059520E">
        <w:rPr>
          <w:noProof/>
        </w:rPr>
        <w:fldChar w:fldCharType="end"/>
      </w:r>
      <w:r w:rsidRPr="00084655">
        <w:t>: Campaign Export Dialog</w:t>
      </w:r>
    </w:p>
    <w:p w:rsidR="002A0FFE" w:rsidRDefault="002A0FFE" w:rsidP="00630C6D">
      <w:pPr>
        <w:pStyle w:val="Body"/>
      </w:pPr>
      <w:r>
        <w:t>The xml file structure contains all table entries that are required to reproduce the exported campaign in its relational structure. Entries are ordered by their inserting sequence, i.e. the campaign import will carry out the inserts in the order given by the file.</w:t>
      </w:r>
    </w:p>
    <w:p w:rsidR="002A0FFE" w:rsidRDefault="002A0FFE" w:rsidP="00E5047C">
      <w:pPr>
        <w:pStyle w:val="Heading2"/>
      </w:pPr>
      <w:bookmarkStart w:id="1026" w:name="_Toc355280415"/>
      <w:bookmarkStart w:id="1027" w:name="_Toc355769354"/>
      <w:r>
        <w:t>Campaign Import</w:t>
      </w:r>
      <w:bookmarkEnd w:id="1026"/>
      <w:bookmarkEnd w:id="1027"/>
    </w:p>
    <w:p w:rsidR="00E0577E" w:rsidRDefault="00E0577E" w:rsidP="00E0577E">
      <w:pPr>
        <w:pStyle w:val="DocAction"/>
      </w:pPr>
      <w:r>
        <w:t>%%% Review</w:t>
      </w:r>
    </w:p>
    <w:p w:rsidR="002A0FFE" w:rsidRDefault="002A0FFE" w:rsidP="00561BB8">
      <w:pPr>
        <w:pStyle w:val="Body"/>
      </w:pPr>
      <w:r>
        <w:t>The Campaign import function is only available for users that have the rights equal to the SPECCHIO database administrator user (sdb_admin). The import function requires an xml file created by the SPECCHIO campaign export function. The import will create an exact copy of the exported campaign and will insert new system table entries if required (e.g. new sensor definitions).</w:t>
      </w:r>
    </w:p>
    <w:p w:rsidR="002A0FFE" w:rsidRDefault="00410FC7" w:rsidP="00561BB8">
      <w:pPr>
        <w:pStyle w:val="Figure"/>
      </w:pPr>
      <w:r>
        <w:rPr>
          <w:lang w:val="en-AU"/>
        </w:rPr>
        <w:drawing>
          <wp:inline distT="0" distB="0" distL="0" distR="0">
            <wp:extent cx="5567680" cy="762000"/>
            <wp:effectExtent l="2540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a:srcRect/>
                    <a:stretch>
                      <a:fillRect/>
                    </a:stretch>
                  </pic:blipFill>
                  <pic:spPr bwMode="auto">
                    <a:xfrm>
                      <a:off x="0" y="0"/>
                      <a:ext cx="5567680" cy="762000"/>
                    </a:xfrm>
                    <a:prstGeom prst="rect">
                      <a:avLst/>
                    </a:prstGeom>
                    <a:noFill/>
                    <a:ln w="9525">
                      <a:noFill/>
                      <a:miter lim="800000"/>
                      <a:headEnd/>
                      <a:tailEnd/>
                    </a:ln>
                  </pic:spPr>
                </pic:pic>
              </a:graphicData>
            </a:graphic>
          </wp:inline>
        </w:drawing>
      </w:r>
    </w:p>
    <w:p w:rsidR="002A0FFE" w:rsidRDefault="002A0FFE" w:rsidP="00EB49E0">
      <w:pPr>
        <w:pStyle w:val="Caption"/>
      </w:pPr>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99</w:t>
      </w:r>
      <w:r w:rsidR="0059520E">
        <w:rPr>
          <w:noProof/>
        </w:rPr>
        <w:fldChar w:fldCharType="end"/>
      </w:r>
      <w:r>
        <w:t>: Campaign Import Dialog</w:t>
      </w:r>
    </w:p>
    <w:p w:rsidR="00D50C98" w:rsidRDefault="002A0FFE" w:rsidP="00561BB8">
      <w:pPr>
        <w:pStyle w:val="Body"/>
      </w:pPr>
      <w:r>
        <w:t>The import function resolves all primary key – foreign key relations, maki</w:t>
      </w:r>
      <w:r w:rsidR="00561BB8">
        <w:t>ng the imported campaign fit</w:t>
      </w:r>
      <w:r>
        <w:t xml:space="preserve"> seamless into the existing data environment, i.e. no possible conflicts between the imported and already existing campaigns.</w:t>
      </w:r>
    </w:p>
    <w:p w:rsidR="00561BB8" w:rsidRDefault="00561BB8" w:rsidP="00561BB8">
      <w:pPr>
        <w:pStyle w:val="Note"/>
      </w:pPr>
      <w:r>
        <w:t>Note</w:t>
      </w:r>
      <w:r>
        <w:tab/>
        <w:t>T</w:t>
      </w:r>
      <w:r w:rsidR="00D50C98">
        <w:t xml:space="preserve">he </w:t>
      </w:r>
      <w:r>
        <w:t>export and Import database versions must be the same. Specchio does not check this.</w:t>
      </w:r>
    </w:p>
    <w:p w:rsidR="002A0FFE" w:rsidRPr="00D235C6" w:rsidRDefault="00561BB8" w:rsidP="00561BB8">
      <w:pPr>
        <w:pStyle w:val="Warning"/>
      </w:pPr>
      <w:r>
        <w:t>Warning</w:t>
      </w:r>
      <w:r>
        <w:tab/>
        <w:t>I</w:t>
      </w:r>
      <w:r w:rsidR="00D50C98">
        <w:t>ssues of system table duplication may ar</w:t>
      </w:r>
      <w:r>
        <w:t>ise if the I</w:t>
      </w:r>
      <w:r w:rsidR="00D50C98">
        <w:t xml:space="preserve">nstitute or </w:t>
      </w:r>
      <w:r>
        <w:t>User I</w:t>
      </w:r>
      <w:r w:rsidR="00D50C98">
        <w:t xml:space="preserve">nformation </w:t>
      </w:r>
      <w:r>
        <w:t xml:space="preserve">tables </w:t>
      </w:r>
      <w:r w:rsidR="00D50C98">
        <w:t xml:space="preserve">are not identical in both </w:t>
      </w:r>
      <w:r>
        <w:t xml:space="preserve">Export and Import </w:t>
      </w:r>
      <w:r w:rsidR="00D50C98">
        <w:t>databases.</w:t>
      </w:r>
      <w:r>
        <w:t xml:space="preserve">  </w:t>
      </w:r>
      <w:r w:rsidRPr="00561BB8">
        <w:rPr>
          <w:rStyle w:val="DocActionChar"/>
        </w:rPr>
        <w:t>%%% This should just be part of the instructions.</w:t>
      </w:r>
    </w:p>
    <w:p w:rsidR="002A0FFE" w:rsidRPr="00084655" w:rsidRDefault="002A0FFE" w:rsidP="00E5047C">
      <w:pPr>
        <w:pStyle w:val="Heading2"/>
      </w:pPr>
      <w:bookmarkStart w:id="1028" w:name="_Toc355280416"/>
      <w:bookmarkStart w:id="1029" w:name="_Toc355769355"/>
      <w:r w:rsidRPr="00084655">
        <w:t>Definition of new Sensors</w:t>
      </w:r>
      <w:bookmarkEnd w:id="1028"/>
      <w:bookmarkEnd w:id="1029"/>
    </w:p>
    <w:p w:rsidR="00561BB8" w:rsidRDefault="002A0FFE" w:rsidP="00561BB8">
      <w:pPr>
        <w:pStyle w:val="Body"/>
      </w:pPr>
      <w:r w:rsidRPr="00084655">
        <w:t>New sensor can be defined by lo</w:t>
      </w:r>
      <w:r w:rsidR="00561BB8">
        <w:t>ading a sensor definition file.</w:t>
      </w:r>
    </w:p>
    <w:p w:rsidR="002A0FFE" w:rsidRPr="00084655" w:rsidRDefault="002A0FFE" w:rsidP="00561BB8">
      <w:pPr>
        <w:pStyle w:val="Body"/>
      </w:pPr>
      <w:r w:rsidRPr="00084655">
        <w:t xml:space="preserve">Select </w:t>
      </w:r>
      <w:r w:rsidRPr="00561BB8">
        <w:rPr>
          <w:rStyle w:val="GUIWord"/>
        </w:rPr>
        <w:t>Data Maintenance</w:t>
      </w:r>
      <w:r w:rsidR="00561BB8">
        <w:t xml:space="preserve"> and </w:t>
      </w:r>
      <w:r w:rsidRPr="00561BB8">
        <w:rPr>
          <w:rStyle w:val="GUIWord"/>
        </w:rPr>
        <w:t>Load sensor definition</w:t>
      </w:r>
      <w:r w:rsidRPr="00084655">
        <w:t xml:space="preserve"> from </w:t>
      </w:r>
      <w:r w:rsidR="00561BB8">
        <w:t>the menu on Specchio’s Main Window. The following dialog is displayed.</w:t>
      </w:r>
    </w:p>
    <w:p w:rsidR="002A0FFE" w:rsidRPr="00084655" w:rsidRDefault="00410FC7" w:rsidP="00561BB8">
      <w:pPr>
        <w:pStyle w:val="Figure"/>
      </w:pPr>
      <w:r>
        <w:rPr>
          <w:lang w:val="en-AU"/>
        </w:rPr>
        <w:drawing>
          <wp:inline distT="0" distB="0" distL="0" distR="0">
            <wp:extent cx="5059680" cy="995680"/>
            <wp:effectExtent l="2540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srcRect/>
                    <a:stretch>
                      <a:fillRect/>
                    </a:stretch>
                  </pic:blipFill>
                  <pic:spPr bwMode="auto">
                    <a:xfrm>
                      <a:off x="0" y="0"/>
                      <a:ext cx="5059680" cy="995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0" w:name="_Ref153771867"/>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100</w:t>
      </w:r>
      <w:r w:rsidR="0059520E">
        <w:rPr>
          <w:noProof/>
        </w:rPr>
        <w:fldChar w:fldCharType="end"/>
      </w:r>
      <w:bookmarkEnd w:id="1030"/>
      <w:r w:rsidRPr="00084655">
        <w:t>: Read Sensor Definition File dialog</w:t>
      </w:r>
    </w:p>
    <w:p w:rsidR="00561BB8" w:rsidRPr="00084655" w:rsidRDefault="00561BB8" w:rsidP="00561BB8">
      <w:pPr>
        <w:pStyle w:val="Body"/>
      </w:pPr>
      <w:r w:rsidRPr="00084655">
        <w:t>In th</w:t>
      </w:r>
      <w:r>
        <w:t>is</w:t>
      </w:r>
      <w:r w:rsidRPr="00084655">
        <w:t xml:space="preserve"> dialog</w:t>
      </w:r>
      <w:r>
        <w:t>,</w:t>
      </w:r>
      <w:r w:rsidRPr="00084655">
        <w:t xml:space="preserve"> specify the sensor definition file and click </w:t>
      </w:r>
      <w:r w:rsidR="00564907" w:rsidRPr="00564907">
        <w:rPr>
          <w:rStyle w:val="ActionButton"/>
        </w:rPr>
        <w:t> </w:t>
      </w:r>
      <w:r w:rsidRPr="00FC40BE">
        <w:rPr>
          <w:rStyle w:val="ActionButton"/>
        </w:rPr>
        <w:t>OK</w:t>
      </w:r>
      <w:r w:rsidR="00564907">
        <w:rPr>
          <w:rStyle w:val="ActionButton"/>
        </w:rPr>
        <w:t> </w:t>
      </w:r>
      <w:r w:rsidRPr="00084655">
        <w:t xml:space="preserve"> to read the file and insert a new sensor into the database.</w:t>
      </w:r>
    </w:p>
    <w:p w:rsidR="002A0FFE" w:rsidRPr="00084655" w:rsidRDefault="002A0FFE" w:rsidP="00561BB8">
      <w:pPr>
        <w:pStyle w:val="Body"/>
      </w:pPr>
      <w:r w:rsidRPr="00084655">
        <w:t xml:space="preserve">Sensor definition files are tab separated text files that can be edited in </w:t>
      </w:r>
      <w:r w:rsidR="00FC40BE">
        <w:t xml:space="preserve">a text editor or in </w:t>
      </w:r>
      <w:r w:rsidRPr="00084655">
        <w:t xml:space="preserve">Excel (cf. </w:t>
      </w:r>
      <w:fldSimple w:instr=" REF _Ref153772038 \h  \* MERGEFORMAT ">
        <w:r w:rsidR="002175E1" w:rsidRPr="00084655">
          <w:t xml:space="preserve">Figure </w:t>
        </w:r>
        <w:r w:rsidR="002175E1">
          <w:t>101</w:t>
        </w:r>
      </w:fldSimple>
      <w:r w:rsidRPr="00084655">
        <w:t>).</w:t>
      </w:r>
    </w:p>
    <w:p w:rsidR="002A0FFE" w:rsidRPr="00084655" w:rsidRDefault="002A0FFE" w:rsidP="00561BB8">
      <w:pPr>
        <w:pStyle w:val="Body"/>
      </w:pPr>
      <w:r w:rsidRPr="00084655">
        <w:t>The file format is as follows:</w:t>
      </w:r>
    </w:p>
    <w:p w:rsidR="002A0FFE" w:rsidRPr="00084655" w:rsidRDefault="002A0FFE" w:rsidP="007E356B">
      <w:pPr>
        <w:pStyle w:val="Code"/>
        <w:tabs>
          <w:tab w:val="left" w:pos="2268"/>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7E356B">
      <w:pPr>
        <w:pStyle w:val="Code"/>
        <w:tabs>
          <w:tab w:val="left" w:pos="2268"/>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7E356B">
      <w:pPr>
        <w:pStyle w:val="Code"/>
        <w:tabs>
          <w:tab w:val="left" w:pos="2268"/>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2A0FFE" w:rsidRDefault="00561BB8" w:rsidP="00561BB8">
      <w:pPr>
        <w:pStyle w:val="DocAction"/>
      </w:pPr>
      <w:r>
        <w:t>%%% There are extra tab characters in the above which will not show in a PDF or on paper. Are they required? Is this intended to be directly Cut and Paste from MS-Word as an example?</w:t>
      </w:r>
    </w:p>
    <w:p w:rsidR="00FC40BE" w:rsidRPr="00FC40BE" w:rsidRDefault="00FC40BE" w:rsidP="00FC40BE">
      <w:pPr>
        <w:pStyle w:val="DocAction"/>
      </w:pPr>
      <w:r>
        <w:t>%%% The column headings don’t match in the above and below examples. Are they ignored, or used? What if they’re misspelt or wrong case?</w:t>
      </w:r>
    </w:p>
    <w:p w:rsidR="002A0FFE" w:rsidRDefault="002A0FFE" w:rsidP="00561BB8">
      <w:pPr>
        <w:pStyle w:val="Body"/>
      </w:pPr>
      <w:r w:rsidRPr="00084655">
        <w:t>The type number is a number given to a sensor, e.g. the ASD FSFR sensor has type number 4. The type number is usually part of spectral data files and the data loader can use it to automatically assign the correct sensor to a spectrum.</w:t>
      </w:r>
    </w:p>
    <w:p w:rsidR="00FC40BE" w:rsidRPr="00084655" w:rsidRDefault="00FC40BE" w:rsidP="00FC40BE">
      <w:pPr>
        <w:pStyle w:val="DocAction"/>
      </w:pPr>
      <w:r>
        <w:t>%%% Where is the list of Sensor type numbers defined? Or does the User assign the number they want? If so, what’s it used for? What’s it used for anyhow? Why do the Name and Type no effectively provide the same information?</w:t>
      </w:r>
    </w:p>
    <w:p w:rsidR="002A0FFE" w:rsidRPr="00084655" w:rsidRDefault="002A0FFE" w:rsidP="00561BB8">
      <w:pPr>
        <w:pStyle w:val="Body"/>
      </w:pPr>
      <w:r w:rsidRPr="00084655">
        <w:t>The FWHM is currently not read into the database.</w:t>
      </w:r>
      <w:r w:rsidR="00FC40BE">
        <w:t xml:space="preserve"> </w:t>
      </w:r>
      <w:r w:rsidR="00FC40BE" w:rsidRPr="00FC40BE">
        <w:rPr>
          <w:rStyle w:val="DocActionChar"/>
        </w:rPr>
        <w:t>%%% Does it need to be present? Can you have other unused columns?</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1" w:name="_Ref153772038"/>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101</w:t>
      </w:r>
      <w:r w:rsidR="0059520E">
        <w:rPr>
          <w:noProof/>
        </w:rPr>
        <w:fldChar w:fldCharType="end"/>
      </w:r>
      <w:bookmarkEnd w:id="1031"/>
      <w:r w:rsidRPr="00084655">
        <w:t>: Part of a sensor definition file being edited in Excel</w:t>
      </w:r>
    </w:p>
    <w:p w:rsidR="006600FE" w:rsidRDefault="008F153A" w:rsidP="00E5047C">
      <w:pPr>
        <w:pStyle w:val="Heading2"/>
      </w:pPr>
      <w:bookmarkStart w:id="1032" w:name="_Ref97355090"/>
      <w:bookmarkStart w:id="1033" w:name="_Toc355280417"/>
      <w:bookmarkStart w:id="1034" w:name="_Toc355769356"/>
      <w:r>
        <w:t>Instrumentation Administration</w:t>
      </w:r>
      <w:bookmarkEnd w:id="1032"/>
      <w:bookmarkEnd w:id="1033"/>
      <w:bookmarkEnd w:id="1034"/>
    </w:p>
    <w:p w:rsidR="001866F7" w:rsidRDefault="007674AF" w:rsidP="00E5047C">
      <w:r>
        <w:t>The instrumentation administration comprises metadata editing for instruments and reference panels. Any user can open the dialogs but only administrators will be able to commit any changes to the database.</w:t>
      </w:r>
    </w:p>
    <w:p w:rsidR="00E1158C" w:rsidRDefault="001866F7" w:rsidP="00E5047C">
      <w:r>
        <w:t>Editing data is identical with the function of the Metadata editor for spectral data. Every change of a field activates the ‘Update’ button.</w:t>
      </w:r>
    </w:p>
    <w:p w:rsidR="007674AF" w:rsidRDefault="00E1158C" w:rsidP="00E5047C">
      <w:r>
        <w:t>The dialog consists of two tabs: (a) Instrument Data and (b) Reference Data.</w:t>
      </w:r>
    </w:p>
    <w:p w:rsidR="00AF572A" w:rsidRDefault="00AF572A" w:rsidP="00E5047C"/>
    <w:p w:rsidR="00E1158C" w:rsidRDefault="00AF572A" w:rsidP="00A7583F">
      <w:pPr>
        <w:pStyle w:val="Heading3"/>
      </w:pPr>
      <w:bookmarkStart w:id="1035" w:name="_Toc355280418"/>
      <w:bookmarkStart w:id="1036" w:name="_Toc355769357"/>
      <w:r>
        <w:t>Instrument Administration</w:t>
      </w:r>
      <w:bookmarkEnd w:id="1035"/>
      <w:bookmarkEnd w:id="1036"/>
    </w:p>
    <w:p w:rsidR="00E1158C" w:rsidRDefault="00E1158C" w:rsidP="00E5047C">
      <w:r>
        <w:t>The instrument data tab allows adding, editing and removing instruments</w:t>
      </w:r>
      <w:r w:rsidR="00CC337F">
        <w:t xml:space="preserve"> and editing their metadata</w:t>
      </w:r>
      <w:r>
        <w:t xml:space="preserve"> (</w:t>
      </w:r>
      <w:r w:rsidR="0059520E">
        <w:fldChar w:fldCharType="begin"/>
      </w:r>
      <w:r>
        <w:instrText xml:space="preserve"> </w:instrText>
      </w:r>
      <w:r w:rsidR="00567E0A">
        <w:instrText>REF</w:instrText>
      </w:r>
      <w:r>
        <w:instrText xml:space="preserve"> _Ref97364821 \h </w:instrText>
      </w:r>
      <w:r w:rsidR="0059520E">
        <w:fldChar w:fldCharType="separate"/>
      </w:r>
      <w:r w:rsidR="002175E1">
        <w:t xml:space="preserve">Figure </w:t>
      </w:r>
      <w:r w:rsidR="002175E1">
        <w:rPr>
          <w:noProof/>
        </w:rPr>
        <w:t>102</w:t>
      </w:r>
      <w:r w:rsidR="0059520E">
        <w:fldChar w:fldCharType="end"/>
      </w:r>
      <w:r>
        <w:t xml:space="preserve">). </w:t>
      </w:r>
    </w:p>
    <w:p w:rsidR="00E1158C" w:rsidRDefault="00E1158C" w:rsidP="00E5047C"/>
    <w:p w:rsidR="00E1158C" w:rsidRDefault="006B3C7E" w:rsidP="00E5047C">
      <w:r>
        <w:rPr>
          <w:noProof/>
          <w:lang w:val="en-AU" w:eastAsia="ja-JP"/>
        </w:rPr>
        <w:drawing>
          <wp:inline distT="0" distB="0" distL="0" distR="0">
            <wp:extent cx="5580380" cy="3745578"/>
            <wp:effectExtent l="25400" t="0" r="762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srcRect/>
                    <a:stretch>
                      <a:fillRect/>
                    </a:stretch>
                  </pic:blipFill>
                  <pic:spPr bwMode="auto">
                    <a:xfrm>
                      <a:off x="0" y="0"/>
                      <a:ext cx="5580380" cy="3745578"/>
                    </a:xfrm>
                    <a:prstGeom prst="rect">
                      <a:avLst/>
                    </a:prstGeom>
                    <a:noFill/>
                    <a:ln w="9525">
                      <a:noFill/>
                      <a:miter lim="800000"/>
                      <a:headEnd/>
                      <a:tailEnd/>
                    </a:ln>
                  </pic:spPr>
                </pic:pic>
              </a:graphicData>
            </a:graphic>
          </wp:inline>
        </w:drawing>
      </w:r>
    </w:p>
    <w:p w:rsidR="00E1158C" w:rsidRDefault="00E1158C" w:rsidP="00EB49E0">
      <w:pPr>
        <w:pStyle w:val="Caption"/>
      </w:pPr>
      <w:bookmarkStart w:id="1037" w:name="_Ref97364821"/>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102</w:t>
      </w:r>
      <w:r w:rsidR="0059520E">
        <w:rPr>
          <w:noProof/>
        </w:rPr>
        <w:fldChar w:fldCharType="end"/>
      </w:r>
      <w:bookmarkEnd w:id="1037"/>
      <w:r>
        <w:t>: Instrument data tab of the instrumentation administration window</w:t>
      </w:r>
    </w:p>
    <w:p w:rsidR="00E1158C" w:rsidRPr="00E1158C" w:rsidRDefault="00E1158C" w:rsidP="00E5047C"/>
    <w:p w:rsidR="00E1158C" w:rsidRDefault="00E1158C" w:rsidP="00E5047C">
      <w:r>
        <w:t>To edit or remove an instrument, select the instrument in the instrument list first.</w:t>
      </w:r>
    </w:p>
    <w:p w:rsidR="00E1158C" w:rsidRDefault="00E1158C" w:rsidP="00E5047C">
      <w:r>
        <w:t>Removing an instrument is achieved by clicking ‘Delete instrument’. A confirmation dialog will be displayed (</w:t>
      </w:r>
      <w:r w:rsidR="0059520E">
        <w:fldChar w:fldCharType="begin"/>
      </w:r>
      <w:r>
        <w:instrText xml:space="preserve"> </w:instrText>
      </w:r>
      <w:r w:rsidR="00567E0A">
        <w:instrText>REF</w:instrText>
      </w:r>
      <w:r>
        <w:instrText xml:space="preserve"> _Ref97365182 \h </w:instrText>
      </w:r>
      <w:r w:rsidR="0059520E">
        <w:fldChar w:fldCharType="separate"/>
      </w:r>
      <w:r w:rsidR="002175E1">
        <w:t xml:space="preserve">Figure </w:t>
      </w:r>
      <w:r w:rsidR="002175E1">
        <w:rPr>
          <w:noProof/>
        </w:rPr>
        <w:t>103</w:t>
      </w:r>
      <w:r w:rsidR="0059520E">
        <w:fldChar w:fldCharType="end"/>
      </w:r>
      <w:r>
        <w:t>):</w:t>
      </w:r>
    </w:p>
    <w:p w:rsidR="00E1158C" w:rsidRDefault="00E1158C" w:rsidP="00E5047C"/>
    <w:p w:rsidR="00E1158C" w:rsidRDefault="00E1158C" w:rsidP="00E5047C">
      <w:r>
        <w:rPr>
          <w:noProof/>
          <w:lang w:val="en-AU" w:eastAsia="ja-JP"/>
        </w:rPr>
        <w:drawing>
          <wp:inline distT="0" distB="0" distL="0" distR="0">
            <wp:extent cx="3368675" cy="1108745"/>
            <wp:effectExtent l="25400" t="0" r="9525" b="0"/>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a:srcRect/>
                    <a:stretch>
                      <a:fillRect/>
                    </a:stretch>
                  </pic:blipFill>
                  <pic:spPr bwMode="auto">
                    <a:xfrm>
                      <a:off x="0" y="0"/>
                      <a:ext cx="3365611" cy="1107737"/>
                    </a:xfrm>
                    <a:prstGeom prst="rect">
                      <a:avLst/>
                    </a:prstGeom>
                    <a:noFill/>
                    <a:ln w="9525">
                      <a:noFill/>
                      <a:miter lim="800000"/>
                      <a:headEnd/>
                      <a:tailEnd/>
                    </a:ln>
                  </pic:spPr>
                </pic:pic>
              </a:graphicData>
            </a:graphic>
          </wp:inline>
        </w:drawing>
      </w:r>
    </w:p>
    <w:p w:rsidR="00E1158C" w:rsidRDefault="00E1158C" w:rsidP="00EB49E0">
      <w:pPr>
        <w:pStyle w:val="Caption"/>
      </w:pPr>
      <w:bookmarkStart w:id="1038" w:name="_Ref97365182"/>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103</w:t>
      </w:r>
      <w:r w:rsidR="0059520E">
        <w:rPr>
          <w:noProof/>
        </w:rPr>
        <w:fldChar w:fldCharType="end"/>
      </w:r>
      <w:bookmarkEnd w:id="1038"/>
      <w:r>
        <w:t>: Instrument deletion confirmation dialog</w:t>
      </w:r>
    </w:p>
    <w:p w:rsidR="00E1158C" w:rsidRDefault="00E1158C" w:rsidP="00E5047C">
      <w:r>
        <w:t>An instrument cannot be deleted while still referenced by one or more spectra in the database. An according message will be shown if the delete action failed (</w:t>
      </w:r>
      <w:r w:rsidR="0059520E">
        <w:fldChar w:fldCharType="begin"/>
      </w:r>
      <w:r>
        <w:instrText xml:space="preserve"> </w:instrText>
      </w:r>
      <w:r w:rsidR="00567E0A">
        <w:instrText>REF</w:instrText>
      </w:r>
      <w:r>
        <w:instrText xml:space="preserve"> _Ref97365872 \h </w:instrText>
      </w:r>
      <w:r w:rsidR="0059520E">
        <w:fldChar w:fldCharType="separate"/>
      </w:r>
      <w:r w:rsidR="002175E1">
        <w:t xml:space="preserve">Figure </w:t>
      </w:r>
      <w:r w:rsidR="002175E1">
        <w:rPr>
          <w:noProof/>
        </w:rPr>
        <w:t>104</w:t>
      </w:r>
      <w:r w:rsidR="0059520E">
        <w:fldChar w:fldCharType="end"/>
      </w:r>
      <w:r>
        <w:t>):</w:t>
      </w:r>
    </w:p>
    <w:p w:rsidR="00E1158C" w:rsidRDefault="00E1158C" w:rsidP="00E5047C"/>
    <w:p w:rsidR="00E1158C" w:rsidRDefault="00E1158C" w:rsidP="00E5047C">
      <w:r>
        <w:rPr>
          <w:noProof/>
          <w:lang w:val="en-AU" w:eastAsia="ja-JP"/>
        </w:rPr>
        <w:drawing>
          <wp:inline distT="0" distB="0" distL="0" distR="0">
            <wp:extent cx="3713480" cy="997581"/>
            <wp:effectExtent l="25400" t="0" r="0" b="0"/>
            <wp:docPr id="1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a:srcRect/>
                    <a:stretch>
                      <a:fillRect/>
                    </a:stretch>
                  </pic:blipFill>
                  <pic:spPr bwMode="auto">
                    <a:xfrm>
                      <a:off x="0" y="0"/>
                      <a:ext cx="3710103" cy="996674"/>
                    </a:xfrm>
                    <a:prstGeom prst="rect">
                      <a:avLst/>
                    </a:prstGeom>
                    <a:noFill/>
                    <a:ln w="9525">
                      <a:noFill/>
                      <a:miter lim="800000"/>
                      <a:headEnd/>
                      <a:tailEnd/>
                    </a:ln>
                  </pic:spPr>
                </pic:pic>
              </a:graphicData>
            </a:graphic>
          </wp:inline>
        </w:drawing>
      </w:r>
    </w:p>
    <w:p w:rsidR="00E1158C" w:rsidRDefault="00E1158C" w:rsidP="00EB49E0">
      <w:pPr>
        <w:pStyle w:val="Caption"/>
      </w:pPr>
      <w:bookmarkStart w:id="1039" w:name="_Ref97365872"/>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104</w:t>
      </w:r>
      <w:r w:rsidR="0059520E">
        <w:rPr>
          <w:noProof/>
        </w:rPr>
        <w:fldChar w:fldCharType="end"/>
      </w:r>
      <w:bookmarkEnd w:id="1039"/>
      <w:r>
        <w:t>: Instrument deletion error</w:t>
      </w:r>
    </w:p>
    <w:p w:rsidR="00E1158C" w:rsidRDefault="00E1158C" w:rsidP="00E5047C"/>
    <w:p w:rsidR="00E1158C" w:rsidRDefault="00E1158C" w:rsidP="00E5047C">
      <w:r>
        <w:t xml:space="preserve">The currently selected instrument will only be removed if no database constraints </w:t>
      </w:r>
      <w:r w:rsidR="00104037">
        <w:t>are violated</w:t>
      </w:r>
      <w:r>
        <w:t>.</w:t>
      </w:r>
    </w:p>
    <w:p w:rsidR="006600FE" w:rsidRDefault="006600FE" w:rsidP="00E5047C"/>
    <w:p w:rsidR="006600FE" w:rsidRDefault="006600FE" w:rsidP="00E5047C"/>
    <w:p w:rsidR="00E1158C" w:rsidRDefault="00E1158C" w:rsidP="00E5047C">
      <w:r>
        <w:t>To insert a new instrument, click ‘Insert new instrument’. A new record is created in the database and the instrument name is set to ‘dummy’ (</w:t>
      </w:r>
      <w:r w:rsidR="0059520E">
        <w:fldChar w:fldCharType="begin"/>
      </w:r>
      <w:r>
        <w:instrText xml:space="preserve"> </w:instrText>
      </w:r>
      <w:r w:rsidR="00567E0A">
        <w:instrText>REF</w:instrText>
      </w:r>
      <w:r>
        <w:instrText xml:space="preserve"> _Ref97365009 \h </w:instrText>
      </w:r>
      <w:r w:rsidR="0059520E">
        <w:fldChar w:fldCharType="separate"/>
      </w:r>
      <w:r w:rsidR="002175E1">
        <w:t xml:space="preserve">Figure </w:t>
      </w:r>
      <w:r w:rsidR="002175E1">
        <w:rPr>
          <w:noProof/>
        </w:rPr>
        <w:t>105</w:t>
      </w:r>
      <w:r w:rsidR="0059520E">
        <w:fldChar w:fldCharType="end"/>
      </w:r>
      <w:r>
        <w:t>).</w:t>
      </w:r>
    </w:p>
    <w:p w:rsidR="00E1158C" w:rsidRDefault="00E1158C" w:rsidP="00E5047C"/>
    <w:p w:rsidR="00E1158C" w:rsidRDefault="00E1158C" w:rsidP="00E5047C">
      <w:r>
        <w:rPr>
          <w:noProof/>
          <w:lang w:val="en-AU" w:eastAsia="ja-JP"/>
        </w:rPr>
        <w:drawing>
          <wp:inline distT="0" distB="0" distL="0" distR="0">
            <wp:extent cx="3368675" cy="1034575"/>
            <wp:effectExtent l="25400" t="0" r="9525" b="0"/>
            <wp:docPr id="1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a:srcRect/>
                    <a:stretch>
                      <a:fillRect/>
                    </a:stretch>
                  </pic:blipFill>
                  <pic:spPr bwMode="auto">
                    <a:xfrm>
                      <a:off x="0" y="0"/>
                      <a:ext cx="3365611" cy="1033634"/>
                    </a:xfrm>
                    <a:prstGeom prst="rect">
                      <a:avLst/>
                    </a:prstGeom>
                    <a:noFill/>
                    <a:ln w="9525">
                      <a:noFill/>
                      <a:miter lim="800000"/>
                      <a:headEnd/>
                      <a:tailEnd/>
                    </a:ln>
                  </pic:spPr>
                </pic:pic>
              </a:graphicData>
            </a:graphic>
          </wp:inline>
        </w:drawing>
      </w:r>
    </w:p>
    <w:p w:rsidR="00E1158C" w:rsidRDefault="00E1158C" w:rsidP="00EB49E0">
      <w:pPr>
        <w:pStyle w:val="Caption"/>
      </w:pPr>
      <w:bookmarkStart w:id="1040" w:name="_Ref97365009"/>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105</w:t>
      </w:r>
      <w:r w:rsidR="0059520E">
        <w:rPr>
          <w:noProof/>
        </w:rPr>
        <w:fldChar w:fldCharType="end"/>
      </w:r>
      <w:bookmarkEnd w:id="1040"/>
      <w:r>
        <w:t>: New 'dummy' instrument</w:t>
      </w:r>
    </w:p>
    <w:p w:rsidR="006600FE" w:rsidRPr="00E1158C" w:rsidRDefault="00E1158C" w:rsidP="00E5047C">
      <w:r>
        <w:t>The instrument can now be renamed and it’s metadata filled accordingly.</w:t>
      </w:r>
    </w:p>
    <w:p w:rsidR="008F153A" w:rsidRPr="006600FE" w:rsidRDefault="008F153A" w:rsidP="00E5047C"/>
    <w:p w:rsidR="00424291" w:rsidRDefault="006B3C7E" w:rsidP="00E5047C">
      <w:r>
        <w:t>To add a new calibration to an instrument, click the menu button over the ‘Calibrations’ section of the Instrumentation Metadata Editor and choose ‘Add calibration’ or ‘Add calibration from file’</w:t>
      </w:r>
      <w:r w:rsidR="00424291">
        <w:t xml:space="preserve"> (</w:t>
      </w:r>
      <w:r w:rsidR="0059520E">
        <w:fldChar w:fldCharType="begin"/>
      </w:r>
      <w:r w:rsidR="00424291">
        <w:instrText xml:space="preserve"> </w:instrText>
      </w:r>
      <w:r w:rsidR="00567E0A">
        <w:instrText>REF</w:instrText>
      </w:r>
      <w:r w:rsidR="00424291">
        <w:instrText xml:space="preserve"> _Ref145056658 \h </w:instrText>
      </w:r>
      <w:r w:rsidR="0059520E">
        <w:fldChar w:fldCharType="separate"/>
      </w:r>
      <w:r w:rsidR="002175E1">
        <w:t xml:space="preserve">Figure </w:t>
      </w:r>
      <w:r w:rsidR="002175E1">
        <w:rPr>
          <w:noProof/>
        </w:rPr>
        <w:t>106</w:t>
      </w:r>
      <w:r w:rsidR="0059520E">
        <w:fldChar w:fldCharType="end"/>
      </w:r>
      <w:r w:rsidR="00424291">
        <w:t>)</w:t>
      </w:r>
      <w:r>
        <w:t>.</w:t>
      </w:r>
      <w:r w:rsidR="00424291">
        <w:t xml:space="preserve"> </w:t>
      </w:r>
    </w:p>
    <w:p w:rsidR="006B3C7E" w:rsidRDefault="00424291" w:rsidP="00E5047C">
      <w:r>
        <w:t xml:space="preserve">Selecting ‘Add calibration from file’ will bring up a </w:t>
      </w:r>
      <w:r w:rsidR="005A4139">
        <w:t>file-choosing</w:t>
      </w:r>
      <w:r>
        <w:t xml:space="preserve"> dialog. Two file types can be currently used to load calibration factors from: (a) HR-1024 spectral files (for loading the wavelengths calibration) and (b) TXT files as further detailed in the section on reference panels below (there is currently no real use in loading TXT files for instrument calibrations as only wavelengths are actively used in the system and these can currently only be loaded from HR-1024 spectral files).</w:t>
      </w:r>
    </w:p>
    <w:p w:rsidR="006B3C7E" w:rsidRDefault="006B3C7E" w:rsidP="00E5047C"/>
    <w:p w:rsidR="00424291" w:rsidRDefault="006B3C7E" w:rsidP="007221BB">
      <w:pPr>
        <w:pStyle w:val="Figure"/>
      </w:pPr>
      <w:r>
        <w:rPr>
          <w:lang w:val="en-AU"/>
        </w:rPr>
        <w:drawing>
          <wp:inline distT="0" distB="0" distL="0" distR="0">
            <wp:extent cx="1989455" cy="1945245"/>
            <wp:effectExtent l="2540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1989455" cy="1945245"/>
                    </a:xfrm>
                    <a:prstGeom prst="rect">
                      <a:avLst/>
                    </a:prstGeom>
                    <a:noFill/>
                    <a:ln w="9525">
                      <a:noFill/>
                      <a:miter lim="800000"/>
                      <a:headEnd/>
                      <a:tailEnd/>
                    </a:ln>
                  </pic:spPr>
                </pic:pic>
              </a:graphicData>
            </a:graphic>
          </wp:inline>
        </w:drawing>
      </w:r>
    </w:p>
    <w:p w:rsidR="008F153A" w:rsidRDefault="00424291" w:rsidP="00EB49E0">
      <w:pPr>
        <w:pStyle w:val="Caption"/>
      </w:pPr>
      <w:bookmarkStart w:id="1041" w:name="_Ref145056658"/>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106</w:t>
      </w:r>
      <w:r w:rsidR="0059520E">
        <w:rPr>
          <w:noProof/>
        </w:rPr>
        <w:fldChar w:fldCharType="end"/>
      </w:r>
      <w:bookmarkEnd w:id="1041"/>
      <w:r>
        <w:t>: Adding calibrations</w:t>
      </w:r>
    </w:p>
    <w:p w:rsidR="00E1158C" w:rsidRDefault="00E1158C" w:rsidP="00E5047C"/>
    <w:p w:rsidR="00AF572A" w:rsidRDefault="00AF572A" w:rsidP="00A7583F">
      <w:pPr>
        <w:pStyle w:val="Heading3"/>
      </w:pPr>
      <w:bookmarkStart w:id="1042" w:name="_Toc355280419"/>
      <w:bookmarkStart w:id="1043" w:name="_Toc355769358"/>
      <w:r>
        <w:t>Reference Panel Administration</w:t>
      </w:r>
      <w:bookmarkEnd w:id="1042"/>
      <w:bookmarkEnd w:id="1043"/>
    </w:p>
    <w:p w:rsidR="00AF572A" w:rsidRDefault="00CC337F" w:rsidP="00E5047C">
      <w:r>
        <w:t>The reference data tab allows adding, editing and removing reference panels and related metadata, in particular panel calibration data</w:t>
      </w:r>
      <w:r w:rsidR="00255BE8">
        <w:t xml:space="preserve"> (</w:t>
      </w:r>
      <w:r w:rsidR="0059520E">
        <w:fldChar w:fldCharType="begin"/>
      </w:r>
      <w:r w:rsidR="00A7040E">
        <w:instrText xml:space="preserve"> </w:instrText>
      </w:r>
      <w:r w:rsidR="00567E0A">
        <w:instrText>REF</w:instrText>
      </w:r>
      <w:r w:rsidR="00A7040E">
        <w:instrText xml:space="preserve"> _Ref97706995 \h </w:instrText>
      </w:r>
      <w:r w:rsidR="0059520E">
        <w:fldChar w:fldCharType="separate"/>
      </w:r>
      <w:r w:rsidR="002175E1">
        <w:t xml:space="preserve">Figure </w:t>
      </w:r>
      <w:r w:rsidR="002175E1">
        <w:rPr>
          <w:noProof/>
        </w:rPr>
        <w:t>107</w:t>
      </w:r>
      <w:r w:rsidR="0059520E">
        <w:fldChar w:fldCharType="end"/>
      </w:r>
      <w:r w:rsidR="00255BE8">
        <w:t>)</w:t>
      </w:r>
      <w:r>
        <w:t>.</w:t>
      </w:r>
    </w:p>
    <w:p w:rsidR="00CC337F" w:rsidRDefault="00CC337F" w:rsidP="00E5047C"/>
    <w:p w:rsidR="00CC337F" w:rsidRDefault="00CC337F" w:rsidP="00E5047C"/>
    <w:p w:rsidR="00CC337F" w:rsidRDefault="00CC337F" w:rsidP="007221BB">
      <w:pPr>
        <w:pStyle w:val="Figure"/>
      </w:pPr>
      <w:r>
        <w:rPr>
          <w:lang w:val="en-AU"/>
        </w:rPr>
        <w:drawing>
          <wp:inline distT="0" distB="0" distL="0" distR="0">
            <wp:extent cx="5580380" cy="3423819"/>
            <wp:effectExtent l="25400" t="0" r="7620" b="0"/>
            <wp:docPr id="1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srcRect/>
                    <a:stretch>
                      <a:fillRect/>
                    </a:stretch>
                  </pic:blipFill>
                  <pic:spPr bwMode="auto">
                    <a:xfrm>
                      <a:off x="0" y="0"/>
                      <a:ext cx="5580380" cy="3423819"/>
                    </a:xfrm>
                    <a:prstGeom prst="rect">
                      <a:avLst/>
                    </a:prstGeom>
                    <a:noFill/>
                    <a:ln w="9525">
                      <a:noFill/>
                      <a:miter lim="800000"/>
                      <a:headEnd/>
                      <a:tailEnd/>
                    </a:ln>
                  </pic:spPr>
                </pic:pic>
              </a:graphicData>
            </a:graphic>
          </wp:inline>
        </w:drawing>
      </w:r>
    </w:p>
    <w:p w:rsidR="00E1158C" w:rsidRPr="00AF572A" w:rsidRDefault="00CC337F" w:rsidP="00EB49E0">
      <w:pPr>
        <w:pStyle w:val="Caption"/>
      </w:pPr>
      <w:bookmarkStart w:id="1044" w:name="_Ref97706995"/>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107</w:t>
      </w:r>
      <w:r w:rsidR="0059520E">
        <w:rPr>
          <w:noProof/>
        </w:rPr>
        <w:fldChar w:fldCharType="end"/>
      </w:r>
      <w:bookmarkEnd w:id="1044"/>
      <w:r>
        <w:t>: Reference data tab of the instrumentation administration window</w:t>
      </w:r>
    </w:p>
    <w:p w:rsidR="008F153A" w:rsidRPr="00E1158C" w:rsidRDefault="008F153A" w:rsidP="00E5047C"/>
    <w:p w:rsidR="001866F7" w:rsidRDefault="001866F7" w:rsidP="00E5047C">
      <w:r>
        <w:t>To edit or remove a reference panel, select the reference in the reference list first.</w:t>
      </w:r>
    </w:p>
    <w:p w:rsidR="001866F7" w:rsidRDefault="001866F7" w:rsidP="00E5047C">
      <w:r>
        <w:t>Removing a reference is achieved by clicking ‘Delete reference. A confirmation dialog will be displayed</w:t>
      </w:r>
    </w:p>
    <w:p w:rsidR="00104037" w:rsidRDefault="00104037" w:rsidP="00E5047C"/>
    <w:p w:rsidR="00104037" w:rsidRDefault="00104037" w:rsidP="007221BB">
      <w:pPr>
        <w:pStyle w:val="Figure"/>
      </w:pPr>
      <w:r>
        <w:rPr>
          <w:lang w:val="en-AU"/>
        </w:rPr>
        <w:drawing>
          <wp:inline distT="0" distB="0" distL="0" distR="0">
            <wp:extent cx="2908935" cy="855569"/>
            <wp:effectExtent l="25400" t="0" r="12065" b="0"/>
            <wp:docPr id="1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0"/>
                    <a:srcRect/>
                    <a:stretch>
                      <a:fillRect/>
                    </a:stretch>
                  </pic:blipFill>
                  <pic:spPr bwMode="auto">
                    <a:xfrm>
                      <a:off x="0" y="0"/>
                      <a:ext cx="2906289" cy="854791"/>
                    </a:xfrm>
                    <a:prstGeom prst="rect">
                      <a:avLst/>
                    </a:prstGeom>
                    <a:noFill/>
                    <a:ln w="9525">
                      <a:noFill/>
                      <a:miter lim="800000"/>
                      <a:headEnd/>
                      <a:tailEnd/>
                    </a:ln>
                  </pic:spPr>
                </pic:pic>
              </a:graphicData>
            </a:graphic>
          </wp:inline>
        </w:drawing>
      </w:r>
    </w:p>
    <w:p w:rsidR="001866F7" w:rsidRDefault="00104037" w:rsidP="00EB49E0">
      <w:pPr>
        <w:pStyle w:val="Caption"/>
      </w:pPr>
      <w:bookmarkStart w:id="1045" w:name="_Ref97708093"/>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108</w:t>
      </w:r>
      <w:r w:rsidR="0059520E">
        <w:rPr>
          <w:noProof/>
        </w:rPr>
        <w:fldChar w:fldCharType="end"/>
      </w:r>
      <w:bookmarkEnd w:id="1045"/>
      <w:r>
        <w:t>: Reference deletion confirmation dialog</w:t>
      </w:r>
    </w:p>
    <w:p w:rsidR="00104037" w:rsidRDefault="00104037" w:rsidP="00E5047C"/>
    <w:p w:rsidR="00104037" w:rsidRDefault="00104037" w:rsidP="00E5047C">
      <w:r>
        <w:t>A reference panel cannot be deleted while still being referenced by one or more spectra in the database. An according message will be shown if the delete action failed (</w:t>
      </w:r>
      <w:r w:rsidR="0059520E">
        <w:fldChar w:fldCharType="begin"/>
      </w:r>
      <w:r>
        <w:instrText xml:space="preserve"> </w:instrText>
      </w:r>
      <w:r w:rsidR="00567E0A">
        <w:instrText>REF</w:instrText>
      </w:r>
      <w:r>
        <w:instrText xml:space="preserve"> _Ref97708093 \h </w:instrText>
      </w:r>
      <w:r w:rsidR="0059520E">
        <w:fldChar w:fldCharType="separate"/>
      </w:r>
      <w:r w:rsidR="002175E1">
        <w:t xml:space="preserve">Figure </w:t>
      </w:r>
      <w:r w:rsidR="002175E1">
        <w:rPr>
          <w:noProof/>
        </w:rPr>
        <w:t>108</w:t>
      </w:r>
      <w:r w:rsidR="0059520E">
        <w:fldChar w:fldCharType="end"/>
      </w:r>
      <w:r>
        <w:t>). The currently selected reference will only be removed if no database constraints are violated.</w:t>
      </w:r>
    </w:p>
    <w:p w:rsidR="00104037" w:rsidRDefault="00104037" w:rsidP="00E5047C"/>
    <w:p w:rsidR="00104037" w:rsidRDefault="00104037" w:rsidP="00E5047C"/>
    <w:p w:rsidR="00104037" w:rsidRDefault="00104037" w:rsidP="007221BB">
      <w:pPr>
        <w:pStyle w:val="Figure"/>
      </w:pPr>
      <w:r>
        <w:rPr>
          <w:lang w:val="en-AU"/>
        </w:rPr>
        <w:drawing>
          <wp:inline distT="0" distB="0" distL="0" distR="0">
            <wp:extent cx="3253740" cy="839144"/>
            <wp:effectExtent l="25400" t="0" r="0" b="0"/>
            <wp:docPr id="1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a:srcRect/>
                    <a:stretch>
                      <a:fillRect/>
                    </a:stretch>
                  </pic:blipFill>
                  <pic:spPr bwMode="auto">
                    <a:xfrm>
                      <a:off x="0" y="0"/>
                      <a:ext cx="3256830" cy="839941"/>
                    </a:xfrm>
                    <a:prstGeom prst="rect">
                      <a:avLst/>
                    </a:prstGeom>
                    <a:noFill/>
                    <a:ln w="9525">
                      <a:noFill/>
                      <a:miter lim="800000"/>
                      <a:headEnd/>
                      <a:tailEnd/>
                    </a:ln>
                  </pic:spPr>
                </pic:pic>
              </a:graphicData>
            </a:graphic>
          </wp:inline>
        </w:drawing>
      </w:r>
    </w:p>
    <w:p w:rsidR="008F153A" w:rsidRDefault="00104037" w:rsidP="00EB49E0">
      <w:pPr>
        <w:pStyle w:val="Caption"/>
      </w:pPr>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109</w:t>
      </w:r>
      <w:r w:rsidR="0059520E">
        <w:rPr>
          <w:noProof/>
        </w:rPr>
        <w:fldChar w:fldCharType="end"/>
      </w:r>
      <w:r>
        <w:t>: Panel deletion error</w:t>
      </w:r>
    </w:p>
    <w:p w:rsidR="00104037" w:rsidRDefault="00104037" w:rsidP="00E5047C"/>
    <w:p w:rsidR="00104037" w:rsidRDefault="00104037" w:rsidP="00E5047C"/>
    <w:p w:rsidR="00104037" w:rsidRDefault="00104037" w:rsidP="00E5047C">
      <w:r>
        <w:t>To insert a new reference, click ‘Insert new reference. A new record is created in the database and the reference name is set to ‘dummy’ (</w:t>
      </w:r>
      <w:r w:rsidR="0059520E">
        <w:fldChar w:fldCharType="begin"/>
      </w:r>
      <w:r>
        <w:instrText xml:space="preserve"> </w:instrText>
      </w:r>
      <w:r w:rsidR="00567E0A">
        <w:instrText>REF</w:instrText>
      </w:r>
      <w:r>
        <w:instrText xml:space="preserve"> _Ref97707371 \h </w:instrText>
      </w:r>
      <w:r w:rsidR="0059520E">
        <w:fldChar w:fldCharType="separate"/>
      </w:r>
      <w:r w:rsidR="002175E1">
        <w:t xml:space="preserve">Figure </w:t>
      </w:r>
      <w:r w:rsidR="002175E1">
        <w:rPr>
          <w:noProof/>
        </w:rPr>
        <w:t>110</w:t>
      </w:r>
      <w:r w:rsidR="0059520E">
        <w:fldChar w:fldCharType="end"/>
      </w:r>
      <w:r>
        <w:t>).</w:t>
      </w:r>
    </w:p>
    <w:p w:rsidR="00104037" w:rsidRDefault="00104037" w:rsidP="00E5047C"/>
    <w:p w:rsidR="00104037" w:rsidRDefault="00104037" w:rsidP="007221BB">
      <w:pPr>
        <w:pStyle w:val="Figure"/>
      </w:pPr>
      <w:r>
        <w:rPr>
          <w:lang w:val="en-AU"/>
        </w:rPr>
        <w:drawing>
          <wp:inline distT="0" distB="0" distL="0" distR="0">
            <wp:extent cx="3138805" cy="991981"/>
            <wp:effectExtent l="25400" t="0" r="10795" b="0"/>
            <wp:docPr id="1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a:srcRect/>
                    <a:stretch>
                      <a:fillRect/>
                    </a:stretch>
                  </pic:blipFill>
                  <pic:spPr bwMode="auto">
                    <a:xfrm>
                      <a:off x="0" y="0"/>
                      <a:ext cx="3135950" cy="991079"/>
                    </a:xfrm>
                    <a:prstGeom prst="rect">
                      <a:avLst/>
                    </a:prstGeom>
                    <a:noFill/>
                    <a:ln w="9525">
                      <a:noFill/>
                      <a:miter lim="800000"/>
                      <a:headEnd/>
                      <a:tailEnd/>
                    </a:ln>
                  </pic:spPr>
                </pic:pic>
              </a:graphicData>
            </a:graphic>
          </wp:inline>
        </w:drawing>
      </w:r>
    </w:p>
    <w:p w:rsidR="008F153A" w:rsidRDefault="00104037" w:rsidP="00EB49E0">
      <w:pPr>
        <w:pStyle w:val="Caption"/>
      </w:pPr>
      <w:bookmarkStart w:id="1046" w:name="_Ref97707371"/>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110</w:t>
      </w:r>
      <w:r w:rsidR="0059520E">
        <w:rPr>
          <w:noProof/>
        </w:rPr>
        <w:fldChar w:fldCharType="end"/>
      </w:r>
      <w:bookmarkEnd w:id="1046"/>
      <w:r>
        <w:t>: New ‘dummy’ reference</w:t>
      </w:r>
    </w:p>
    <w:p w:rsidR="008F153A" w:rsidRDefault="00104037" w:rsidP="00E5047C">
      <w:r>
        <w:t xml:space="preserve">The reference can now be renamed and </w:t>
      </w:r>
      <w:r w:rsidR="00663B55">
        <w:t>its</w:t>
      </w:r>
      <w:r>
        <w:t xml:space="preserve"> metadata filled accordingly.</w:t>
      </w:r>
    </w:p>
    <w:p w:rsidR="008F153A" w:rsidRDefault="008F153A" w:rsidP="00E5047C"/>
    <w:p w:rsidR="008F153A" w:rsidRDefault="008F153A" w:rsidP="00E5047C"/>
    <w:p w:rsidR="005771D5" w:rsidRDefault="005771D5" w:rsidP="00E5047C">
      <w:r>
        <w:t>To add a new calibration to a reference, click the menu button over the ‘Calibrations’ section of the Instrumentation Metadata Editor and choose ‘Add calibration’ (</w:t>
      </w:r>
      <w:r w:rsidR="0059520E">
        <w:fldChar w:fldCharType="begin"/>
      </w:r>
      <w:r w:rsidR="00A7040E">
        <w:instrText xml:space="preserve"> </w:instrText>
      </w:r>
      <w:r w:rsidR="00567E0A">
        <w:instrText>REF</w:instrText>
      </w:r>
      <w:r w:rsidR="00A7040E">
        <w:instrText xml:space="preserve"> _Ref97708523 \h </w:instrText>
      </w:r>
      <w:r w:rsidR="0059520E">
        <w:fldChar w:fldCharType="separate"/>
      </w:r>
      <w:r w:rsidR="002175E1">
        <w:t xml:space="preserve">Figure </w:t>
      </w:r>
      <w:r w:rsidR="002175E1">
        <w:rPr>
          <w:noProof/>
        </w:rPr>
        <w:t>111</w:t>
      </w:r>
      <w:r w:rsidR="0059520E">
        <w:fldChar w:fldCharType="end"/>
      </w:r>
      <w:r>
        <w:t>).</w:t>
      </w:r>
    </w:p>
    <w:p w:rsidR="005771D5" w:rsidRDefault="005771D5" w:rsidP="00E5047C"/>
    <w:p w:rsidR="005771D5" w:rsidRDefault="005771D5" w:rsidP="007221BB">
      <w:pPr>
        <w:pStyle w:val="Figure"/>
      </w:pPr>
      <w:r>
        <w:rPr>
          <w:lang w:val="en-AU"/>
        </w:rPr>
        <w:drawing>
          <wp:inline distT="0" distB="0" distL="0" distR="0">
            <wp:extent cx="2564130" cy="954917"/>
            <wp:effectExtent l="25400" t="0" r="1270" b="0"/>
            <wp:docPr id="1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a:srcRect/>
                    <a:stretch>
                      <a:fillRect/>
                    </a:stretch>
                  </pic:blipFill>
                  <pic:spPr bwMode="auto">
                    <a:xfrm>
                      <a:off x="0" y="0"/>
                      <a:ext cx="2561798" cy="954048"/>
                    </a:xfrm>
                    <a:prstGeom prst="rect">
                      <a:avLst/>
                    </a:prstGeom>
                    <a:noFill/>
                    <a:ln w="9525">
                      <a:noFill/>
                      <a:miter lim="800000"/>
                      <a:headEnd/>
                      <a:tailEnd/>
                    </a:ln>
                  </pic:spPr>
                </pic:pic>
              </a:graphicData>
            </a:graphic>
          </wp:inline>
        </w:drawing>
      </w:r>
    </w:p>
    <w:p w:rsidR="005771D5" w:rsidRDefault="005771D5" w:rsidP="00EB49E0">
      <w:pPr>
        <w:pStyle w:val="Caption"/>
      </w:pPr>
      <w:bookmarkStart w:id="1047" w:name="_Ref97708523"/>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111</w:t>
      </w:r>
      <w:r w:rsidR="0059520E">
        <w:rPr>
          <w:noProof/>
        </w:rPr>
        <w:fldChar w:fldCharType="end"/>
      </w:r>
      <w:bookmarkEnd w:id="1047"/>
      <w:r>
        <w:t>: Popup menu for the reference calibrations</w:t>
      </w:r>
    </w:p>
    <w:p w:rsidR="005771D5" w:rsidRDefault="005771D5" w:rsidP="00E5047C"/>
    <w:p w:rsidR="005771D5" w:rsidRDefault="005771D5" w:rsidP="00E5047C">
      <w:r>
        <w:t>Use the file browser to select a calibration file (see below for a description of the file format) and click ‘Open’ (</w:t>
      </w:r>
      <w:r w:rsidR="0059520E">
        <w:fldChar w:fldCharType="begin"/>
      </w:r>
      <w:r w:rsidR="00A7040E">
        <w:instrText xml:space="preserve"> </w:instrText>
      </w:r>
      <w:r w:rsidR="00567E0A">
        <w:instrText>REF</w:instrText>
      </w:r>
      <w:r w:rsidR="00A7040E">
        <w:instrText xml:space="preserve"> _Ref97708781 \h </w:instrText>
      </w:r>
      <w:r w:rsidR="0059520E">
        <w:fldChar w:fldCharType="separate"/>
      </w:r>
      <w:r w:rsidR="002175E1">
        <w:t xml:space="preserve">Figure </w:t>
      </w:r>
      <w:r w:rsidR="002175E1">
        <w:rPr>
          <w:noProof/>
        </w:rPr>
        <w:t>112</w:t>
      </w:r>
      <w:r w:rsidR="0059520E">
        <w:fldChar w:fldCharType="end"/>
      </w:r>
      <w:r>
        <w:t>).</w:t>
      </w:r>
    </w:p>
    <w:p w:rsidR="005771D5" w:rsidRDefault="005771D5" w:rsidP="007221BB">
      <w:pPr>
        <w:pStyle w:val="Figure"/>
      </w:pPr>
      <w:r>
        <w:rPr>
          <w:lang w:val="en-AU"/>
        </w:rPr>
        <w:drawing>
          <wp:inline distT="0" distB="0" distL="0" distR="0">
            <wp:extent cx="3943350" cy="1906726"/>
            <wp:effectExtent l="25400" t="0" r="0" b="0"/>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4"/>
                    <a:srcRect/>
                    <a:stretch>
                      <a:fillRect/>
                    </a:stretch>
                  </pic:blipFill>
                  <pic:spPr bwMode="auto">
                    <a:xfrm>
                      <a:off x="0" y="0"/>
                      <a:ext cx="3939764" cy="1904992"/>
                    </a:xfrm>
                    <a:prstGeom prst="rect">
                      <a:avLst/>
                    </a:prstGeom>
                    <a:noFill/>
                    <a:ln w="9525">
                      <a:noFill/>
                      <a:miter lim="800000"/>
                      <a:headEnd/>
                      <a:tailEnd/>
                    </a:ln>
                  </pic:spPr>
                </pic:pic>
              </a:graphicData>
            </a:graphic>
          </wp:inline>
        </w:drawing>
      </w:r>
    </w:p>
    <w:p w:rsidR="00FA40A6" w:rsidRDefault="005771D5" w:rsidP="00EB49E0">
      <w:pPr>
        <w:pStyle w:val="Caption"/>
      </w:pPr>
      <w:bookmarkStart w:id="1048" w:name="_Ref97708781"/>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112</w:t>
      </w:r>
      <w:r w:rsidR="0059520E">
        <w:rPr>
          <w:noProof/>
        </w:rPr>
        <w:fldChar w:fldCharType="end"/>
      </w:r>
      <w:bookmarkEnd w:id="1048"/>
      <w:r>
        <w:t>: Calibration file selection dialog</w:t>
      </w:r>
    </w:p>
    <w:p w:rsidR="00FA40A6" w:rsidRDefault="00FA40A6" w:rsidP="00E5047C"/>
    <w:p w:rsidR="00FA40A6" w:rsidRDefault="00FA40A6" w:rsidP="00E5047C">
      <w:r>
        <w:t xml:space="preserve">A calibration file holds the calibration factors and uncertainty estimations for </w:t>
      </w:r>
      <w:r w:rsidR="00027485">
        <w:t xml:space="preserve">a </w:t>
      </w:r>
      <w:r>
        <w:t>reference panel in a tab separated value file:</w:t>
      </w:r>
    </w:p>
    <w:p w:rsidR="00FA40A6" w:rsidRDefault="00FA40A6" w:rsidP="00E5047C"/>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Pr="00FA40A6" w:rsidRDefault="00FA40A6" w:rsidP="00C96D90">
      <w:pPr>
        <w:pStyle w:val="Code"/>
      </w:pPr>
      <w:r w:rsidRPr="00FA40A6">
        <w:t>263</w:t>
      </w:r>
      <w:r w:rsidRPr="00FA40A6">
        <w:tab/>
        <w:t>0.979</w:t>
      </w:r>
      <w:r w:rsidRPr="00FA40A6">
        <w:tab/>
        <w:t>0.02</w:t>
      </w:r>
    </w:p>
    <w:p w:rsidR="00FA40A6" w:rsidRDefault="00FA40A6" w:rsidP="00E5047C"/>
    <w:p w:rsidR="00FA40A6" w:rsidRDefault="00FA40A6" w:rsidP="00E5047C"/>
    <w:p w:rsidR="002A413C" w:rsidRDefault="00FA40A6" w:rsidP="00E5047C">
      <w:r>
        <w:t>The wvl column holds the wavelength in nanometers, rho is the calibration factor linking the measured reference panel to the laboratory or national reference. I.e. in the above example, the panel is 98% reflective compared with an ideal panel. Sigma is the uncertainty estimate of rho, expressed as one standard deviation.</w:t>
      </w:r>
    </w:p>
    <w:p w:rsidR="002A413C" w:rsidRDefault="002A413C" w:rsidP="00E5047C">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FA40A6" w:rsidRDefault="002A413C" w:rsidP="00E5047C">
      <w:r>
        <w:t xml:space="preserve">The calibration factors are used during the reference panel correction procedure as described in </w:t>
      </w:r>
      <w:r w:rsidR="0059520E">
        <w:fldChar w:fldCharType="begin"/>
      </w:r>
      <w:r w:rsidR="00213E8E">
        <w:instrText xml:space="preserve"> </w:instrText>
      </w:r>
      <w:r w:rsidR="00567E0A">
        <w:instrText>REF</w:instrText>
      </w:r>
      <w:r w:rsidR="00213E8E">
        <w:instrText xml:space="preserve"> _Ref97735916 \r \h </w:instrText>
      </w:r>
      <w:r w:rsidR="0059520E">
        <w:fldChar w:fldCharType="separate"/>
      </w:r>
      <w:r w:rsidR="002175E1">
        <w:t>9.4.2</w:t>
      </w:r>
      <w:r w:rsidR="0059520E">
        <w:fldChar w:fldCharType="end"/>
      </w:r>
      <w:r>
        <w:t xml:space="preserve"> and </w:t>
      </w:r>
      <w:r w:rsidR="0059520E">
        <w:fldChar w:fldCharType="begin"/>
      </w:r>
      <w:r w:rsidR="00213E8E">
        <w:instrText xml:space="preserve"> </w:instrText>
      </w:r>
      <w:r w:rsidR="00567E0A">
        <w:instrText>REF</w:instrText>
      </w:r>
      <w:r w:rsidR="00213E8E">
        <w:instrText xml:space="preserve"> _Ref97735928 \r \h </w:instrText>
      </w:r>
      <w:r w:rsidR="0059520E">
        <w:fldChar w:fldCharType="separate"/>
      </w:r>
      <w:r w:rsidR="002175E1">
        <w:t>9.4.3</w:t>
      </w:r>
      <w:r w:rsidR="0059520E">
        <w:fldChar w:fldCharType="end"/>
      </w:r>
      <w:r>
        <w:t>.</w:t>
      </w:r>
    </w:p>
    <w:p w:rsidR="005771D5" w:rsidRPr="00FA40A6" w:rsidRDefault="005771D5" w:rsidP="00E5047C"/>
    <w:p w:rsidR="00AB5EB9" w:rsidRDefault="00AB5EB9" w:rsidP="00BA3445">
      <w:pPr>
        <w:pStyle w:val="Heading1"/>
      </w:pPr>
      <w:bookmarkStart w:id="1049" w:name="_Toc355280420"/>
      <w:bookmarkStart w:id="1050" w:name="_Toc355769359"/>
      <w:r>
        <w:t>Matlab Integration</w:t>
      </w:r>
      <w:bookmarkEnd w:id="1049"/>
      <w:bookmarkEnd w:id="1050"/>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383DF6" w:rsidP="00A41FBF">
      <w:pPr>
        <w:pStyle w:val="Body"/>
      </w:pPr>
      <w:r>
        <w:t>Starting from version 2.1.2, SPECCHIO includes new methods that allow the easy integration of SPECCHIO classes, giving easy access to the spectral data and metadata stored in SPECCHIO databases.</w:t>
      </w:r>
    </w:p>
    <w:p w:rsidR="00567E0A" w:rsidRDefault="009E74E0" w:rsidP="00A41FBF">
      <w:pPr>
        <w:pStyle w:val="Body"/>
      </w:pPr>
      <w:r>
        <w:t>To use Matlab with Specchio,</w:t>
      </w:r>
      <w:r w:rsidR="00567E0A">
        <w:t xml:space="preserve"> please refer to the </w:t>
      </w:r>
      <w:r>
        <w:t xml:space="preserve">Specchio </w:t>
      </w:r>
      <w:r w:rsidR="00567E0A">
        <w:t xml:space="preserve">MATLAB </w:t>
      </w:r>
      <w:r>
        <w:t>G</w:t>
      </w:r>
      <w:r w:rsidR="00567E0A">
        <w:t xml:space="preserve">uide </w:t>
      </w:r>
      <w:r w:rsidR="00567E0A" w:rsidRPr="009E74E0">
        <w:rPr>
          <w:rStyle w:val="Strong"/>
        </w:rPr>
        <w:t>SPECCHIO_MATLAB_Guide.pdf</w:t>
      </w:r>
      <w:r>
        <w:t>, which is</w:t>
      </w:r>
      <w:r w:rsidR="00567E0A">
        <w:t xml:space="preserve"> included in the deliverables of the SPECCHIO package.</w:t>
      </w:r>
    </w:p>
    <w:p w:rsidR="00F20CD9" w:rsidRPr="00F20CD9" w:rsidRDefault="00F20CD9" w:rsidP="00F20CD9">
      <w:pPr>
        <w:pStyle w:val="DocAction"/>
      </w:pPr>
      <w:r>
        <w:t>%%%% There is a menu for copying Matlab-ready query specs. It sort of replaces the SQL query method.</w:t>
      </w:r>
    </w:p>
    <w:p w:rsidR="00F20CD9" w:rsidRDefault="00E92E2C" w:rsidP="00E92E2C">
      <w:pPr>
        <w:pStyle w:val="DocAction"/>
      </w:pPr>
      <w:r>
        <w:t>%%%% Java app acts as system layer. You import the Specchio .jar file into Matlab and then Matlab knows about Specchio entities. It needs further testing. Nick has a Matlab licence.</w:t>
      </w:r>
    </w:p>
    <w:p w:rsidR="002A0FFE" w:rsidRPr="00084655" w:rsidRDefault="002A0FFE" w:rsidP="00306258">
      <w:pPr>
        <w:pStyle w:val="Heading1"/>
      </w:pPr>
      <w:bookmarkStart w:id="1051" w:name="_Toc355280421"/>
      <w:bookmarkStart w:id="1052" w:name="_Toc355769360"/>
      <w:r w:rsidRPr="00084655">
        <w:t>Tutorial</w:t>
      </w:r>
      <w:bookmarkEnd w:id="1051"/>
      <w:bookmarkEnd w:id="1052"/>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15"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1053" w:name="_Toc355280422"/>
      <w:bookmarkStart w:id="1054" w:name="_Toc355769361"/>
      <w:r w:rsidRPr="00084655">
        <w:t>SPECCHIO Online Test Database</w:t>
      </w:r>
      <w:bookmarkEnd w:id="1053"/>
      <w:bookmarkEnd w:id="1054"/>
    </w:p>
    <w:p w:rsidR="006820AE" w:rsidRPr="006820AE" w:rsidRDefault="006820AE" w:rsidP="006820AE">
      <w:pPr>
        <w:pStyle w:val="DocAction"/>
      </w:pPr>
      <w:r>
        <w:t xml:space="preserve">%%% </w:t>
      </w:r>
      <w:r w:rsidR="009D1966">
        <w:t>Will UOW</w:t>
      </w:r>
      <w:r>
        <w:t xml:space="preserve"> set up a test database for Users to learn the system?</w:t>
      </w:r>
    </w:p>
    <w:p w:rsidR="002A0FFE" w:rsidRPr="00084655" w:rsidRDefault="002A0FFE" w:rsidP="006820AE">
      <w:pPr>
        <w:pStyle w:val="Body"/>
      </w:pPr>
      <w:r w:rsidRPr="00084655">
        <w:t xml:space="preserve">Relevant section: </w:t>
      </w:r>
      <w:r w:rsidR="0059520E">
        <w:fldChar w:fldCharType="begin"/>
      </w:r>
      <w:r w:rsidR="00625CA9">
        <w:instrText xml:space="preserve"> </w:instrText>
      </w:r>
      <w:r w:rsidR="00567E0A">
        <w:instrText>REF</w:instrText>
      </w:r>
      <w:r w:rsidR="00625CA9">
        <w:instrText xml:space="preserve"> _Ref180396043 \r \h </w:instrText>
      </w:r>
      <w:r w:rsidR="0059520E">
        <w:fldChar w:fldCharType="separate"/>
      </w:r>
      <w:r w:rsidR="002175E1">
        <w:t>5.3</w:t>
      </w:r>
      <w:r w:rsidR="0059520E">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2175E1" w:rsidRPr="00084655">
          <w:t xml:space="preserve">Figure </w:t>
        </w:r>
        <w:r w:rsidR="002175E1">
          <w:rPr>
            <w:noProof/>
          </w:rPr>
          <w:t>113</w:t>
        </w:r>
      </w:fldSimple>
      <w:r w:rsidRPr="00084655">
        <w:t>). Note that the user name and password you received when creating a SPECCHIO ac</w:t>
      </w:r>
      <w:r w:rsidR="00D51283">
        <w:t>count are</w:t>
      </w:r>
      <w:r w:rsidRPr="00084655">
        <w:t xml:space="preserve"> identical for both the productive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6"/>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5" w:name="_Ref157227343"/>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113</w:t>
      </w:r>
      <w:r w:rsidR="0059520E">
        <w:rPr>
          <w:noProof/>
        </w:rPr>
        <w:fldChar w:fldCharType="end"/>
      </w:r>
      <w:bookmarkEnd w:id="1055"/>
      <w:r w:rsidRPr="00084655">
        <w:t>: Connecting to the specchio_test database</w:t>
      </w:r>
    </w:p>
    <w:p w:rsidR="002A0FFE" w:rsidRPr="00084655" w:rsidRDefault="002A0FFE" w:rsidP="00A7583F">
      <w:pPr>
        <w:pStyle w:val="Heading3"/>
      </w:pPr>
      <w:bookmarkStart w:id="1056" w:name="_Toc355280423"/>
      <w:bookmarkStart w:id="1057" w:name="_Toc355769362"/>
      <w:r w:rsidRPr="00084655">
        <w:t>Creating Campaigns on the Test Database</w:t>
      </w:r>
      <w:bookmarkEnd w:id="1056"/>
      <w:bookmarkEnd w:id="1057"/>
    </w:p>
    <w:p w:rsidR="006820AE" w:rsidRDefault="006820AE" w:rsidP="006820AE">
      <w:pPr>
        <w:pStyle w:val="DocAction"/>
      </w:pPr>
      <w:r>
        <w:t>%%% What conventions are going to be used in the UOW database? Should they be documented here? Will they be the same as Andy’s database conventions?</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A7583F">
      <w:pPr>
        <w:pStyle w:val="Heading3"/>
      </w:pPr>
      <w:bookmarkStart w:id="1058" w:name="_Toc355280424"/>
      <w:bookmarkStart w:id="1059" w:name="_Toc355769363"/>
      <w:r w:rsidRPr="00084655">
        <w:t>Downloading Test Data Sets</w:t>
      </w:r>
      <w:bookmarkEnd w:id="1058"/>
      <w:bookmarkEnd w:id="1059"/>
    </w:p>
    <w:p w:rsidR="006820AE" w:rsidRDefault="006820AE" w:rsidP="006820AE">
      <w:pPr>
        <w:pStyle w:val="DocAction"/>
      </w:pPr>
      <w:r>
        <w:t>%%% Do we want Users to download from here?</w:t>
      </w:r>
    </w:p>
    <w:p w:rsidR="002A0FFE" w:rsidRPr="00084655" w:rsidRDefault="002A0FFE" w:rsidP="006820AE">
      <w:pPr>
        <w:pStyle w:val="Body"/>
      </w:pPr>
      <w:r w:rsidRPr="00084655">
        <w:t xml:space="preserve">The data sets used in this tutorial are available on the internet: </w:t>
      </w:r>
      <w:hyperlink r:id="rId117"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59520E">
        <w:fldChar w:fldCharType="begin"/>
      </w:r>
      <w:r w:rsidR="00625CA9">
        <w:instrText xml:space="preserve"> </w:instrText>
      </w:r>
      <w:r w:rsidR="00567E0A">
        <w:instrText>REF</w:instrText>
      </w:r>
      <w:r w:rsidR="00625CA9">
        <w:instrText xml:space="preserve"> _Ref180393511 \h </w:instrText>
      </w:r>
      <w:r w:rsidR="0059520E">
        <w:fldChar w:fldCharType="separate"/>
      </w:r>
      <w:r w:rsidR="002175E1" w:rsidRPr="00084655">
        <w:t xml:space="preserve">Figure </w:t>
      </w:r>
      <w:r w:rsidR="002175E1">
        <w:rPr>
          <w:noProof/>
        </w:rPr>
        <w:t>114</w:t>
      </w:r>
      <w:r w:rsidR="0059520E">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8"/>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0" w:name="_Ref180393511"/>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114</w:t>
      </w:r>
      <w:r w:rsidR="0059520E">
        <w:rPr>
          <w:noProof/>
        </w:rPr>
        <w:fldChar w:fldCharType="end"/>
      </w:r>
      <w:bookmarkEnd w:id="1060"/>
      <w:r w:rsidRPr="00084655">
        <w:t>: Tutorial data download page</w:t>
      </w:r>
    </w:p>
    <w:p w:rsidR="002A0FFE" w:rsidRPr="00084655" w:rsidRDefault="002A0FFE" w:rsidP="00306258">
      <w:pPr>
        <w:pStyle w:val="Heading2"/>
      </w:pPr>
      <w:bookmarkStart w:id="1061" w:name="_Toc355280425"/>
      <w:bookmarkStart w:id="1062" w:name="_Toc355769364"/>
      <w:r w:rsidRPr="00084655">
        <w:t>Part 1: Loading, Editing and Retrieving Data</w:t>
      </w:r>
      <w:bookmarkEnd w:id="1061"/>
      <w:bookmarkEnd w:id="1062"/>
    </w:p>
    <w:p w:rsidR="002A0FFE" w:rsidRPr="00084655" w:rsidRDefault="002A0FFE" w:rsidP="006820AE">
      <w:pPr>
        <w:pStyle w:val="Body"/>
      </w:pPr>
      <w:r w:rsidRPr="00084655">
        <w:t>Data set: Vegetation_example</w:t>
      </w:r>
    </w:p>
    <w:p w:rsidR="002A0FFE" w:rsidRPr="00084655" w:rsidRDefault="002A0FFE" w:rsidP="00A7583F">
      <w:pPr>
        <w:pStyle w:val="Heading3"/>
      </w:pPr>
      <w:bookmarkStart w:id="1063" w:name="_Toc355280426"/>
      <w:bookmarkStart w:id="1064" w:name="_Toc355769365"/>
      <w:r w:rsidRPr="00084655">
        <w:t>Examine the Folder and File Structure</w:t>
      </w:r>
      <w:bookmarkEnd w:id="1063"/>
      <w:bookmarkEnd w:id="1064"/>
    </w:p>
    <w:p w:rsidR="002A0FFE" w:rsidRPr="00084655" w:rsidRDefault="002A0FFE" w:rsidP="006820AE">
      <w:pPr>
        <w:pStyle w:val="Body"/>
      </w:pPr>
      <w:r w:rsidRPr="00084655">
        <w:t xml:space="preserve">Relevant sections: </w:t>
      </w:r>
      <w:r w:rsidR="0059520E">
        <w:fldChar w:fldCharType="begin"/>
      </w:r>
      <w:r w:rsidR="00625CA9">
        <w:instrText xml:space="preserve"> </w:instrText>
      </w:r>
      <w:r w:rsidR="00567E0A">
        <w:instrText>REF</w:instrText>
      </w:r>
      <w:r w:rsidR="00625CA9">
        <w:instrText xml:space="preserve"> _Ref130789600 \r \h </w:instrText>
      </w:r>
      <w:r w:rsidR="0059520E">
        <w:fldChar w:fldCharType="separate"/>
      </w:r>
      <w:r w:rsidR="002175E1">
        <w:t>4.2</w:t>
      </w:r>
      <w:r w:rsidR="0059520E">
        <w:fldChar w:fldCharType="end"/>
      </w:r>
      <w:r w:rsidRPr="00084655">
        <w:t xml:space="preserve">, </w:t>
      </w:r>
      <w:r w:rsidR="0059520E">
        <w:fldChar w:fldCharType="begin"/>
      </w:r>
      <w:r w:rsidR="00625CA9">
        <w:instrText xml:space="preserve"> </w:instrText>
      </w:r>
      <w:r w:rsidR="00567E0A">
        <w:instrText>REF</w:instrText>
      </w:r>
      <w:r w:rsidR="00625CA9">
        <w:instrText xml:space="preserve"> _Ref180463872 \r \h </w:instrText>
      </w:r>
      <w:r w:rsidR="0059520E">
        <w:fldChar w:fldCharType="separate"/>
      </w:r>
      <w:r w:rsidR="002175E1">
        <w:t>4.3</w:t>
      </w:r>
      <w:r w:rsidR="0059520E">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59520E">
        <w:fldChar w:fldCharType="begin"/>
      </w:r>
      <w:r w:rsidR="00625CA9">
        <w:instrText xml:space="preserve"> </w:instrText>
      </w:r>
      <w:r w:rsidR="00567E0A">
        <w:instrText>REF</w:instrText>
      </w:r>
      <w:r w:rsidR="00625CA9">
        <w:instrText xml:space="preserve"> _Ref157226500 \h </w:instrText>
      </w:r>
      <w:r w:rsidR="0059520E">
        <w:fldChar w:fldCharType="separate"/>
      </w:r>
      <w:r w:rsidR="002175E1" w:rsidRPr="00084655">
        <w:t xml:space="preserve">Figure </w:t>
      </w:r>
      <w:r w:rsidR="002175E1">
        <w:rPr>
          <w:noProof/>
        </w:rPr>
        <w:t>115</w:t>
      </w:r>
      <w:r w:rsidR="0059520E">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21"/>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5" w:name="_Ref157226500"/>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115</w:t>
      </w:r>
      <w:r w:rsidR="0059520E">
        <w:rPr>
          <w:noProof/>
        </w:rPr>
        <w:fldChar w:fldCharType="end"/>
      </w:r>
      <w:bookmarkEnd w:id="1065"/>
      <w:r w:rsidRPr="00084655">
        <w:t>: Folder and file structure of the Vegetation_example campaign</w:t>
      </w:r>
    </w:p>
    <w:p w:rsidR="002A0FFE" w:rsidRPr="00084655" w:rsidRDefault="002A0FFE" w:rsidP="00A7583F">
      <w:pPr>
        <w:pStyle w:val="Heading3"/>
      </w:pPr>
      <w:bookmarkStart w:id="1066" w:name="_Toc355280427"/>
      <w:bookmarkStart w:id="1067" w:name="_Toc355769366"/>
      <w:r w:rsidRPr="00084655">
        <w:t>Creating a new Campaign and Loading the Spectra</w:t>
      </w:r>
      <w:bookmarkEnd w:id="1066"/>
      <w:bookmarkEnd w:id="1067"/>
    </w:p>
    <w:p w:rsidR="002A0FFE" w:rsidRPr="00084655" w:rsidRDefault="002A0FFE" w:rsidP="006820AE">
      <w:pPr>
        <w:pStyle w:val="Body"/>
      </w:pPr>
      <w:r w:rsidRPr="00084655">
        <w:t xml:space="preserve">Relevant sections: </w:t>
      </w:r>
      <w:r w:rsidR="0059520E">
        <w:fldChar w:fldCharType="begin"/>
      </w:r>
      <w:r w:rsidR="00625CA9">
        <w:instrText xml:space="preserve"> </w:instrText>
      </w:r>
      <w:r w:rsidR="00567E0A">
        <w:instrText>REF</w:instrText>
      </w:r>
      <w:r w:rsidR="00625CA9">
        <w:instrText xml:space="preserve"> _Ref153711531 \r \h </w:instrText>
      </w:r>
      <w:r w:rsidR="0059520E">
        <w:fldChar w:fldCharType="separate"/>
      </w:r>
      <w:r w:rsidR="002175E1">
        <w:t>5.4</w:t>
      </w:r>
      <w:r w:rsidR="0059520E">
        <w:fldChar w:fldCharType="end"/>
      </w:r>
      <w:r w:rsidRPr="00084655">
        <w:t xml:space="preserve">, </w:t>
      </w:r>
      <w:r w:rsidR="0059520E">
        <w:fldChar w:fldCharType="begin"/>
      </w:r>
      <w:r w:rsidR="00625CA9">
        <w:instrText xml:space="preserve"> </w:instrText>
      </w:r>
      <w:r w:rsidR="00567E0A">
        <w:instrText>REF</w:instrText>
      </w:r>
      <w:r w:rsidR="00625CA9">
        <w:instrText xml:space="preserve"> _Ref153794251 \r \h </w:instrText>
      </w:r>
      <w:r w:rsidR="0059520E">
        <w:fldChar w:fldCharType="separate"/>
      </w:r>
      <w:r w:rsidR="002175E1">
        <w:t>0</w:t>
      </w:r>
      <w:r w:rsidR="0059520E">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59520E">
        <w:fldChar w:fldCharType="begin"/>
      </w:r>
      <w:r w:rsidR="00625CA9">
        <w:instrText xml:space="preserve"> </w:instrText>
      </w:r>
      <w:r w:rsidR="00567E0A">
        <w:instrText>REF</w:instrText>
      </w:r>
      <w:r w:rsidR="00625CA9">
        <w:instrText xml:space="preserve"> _Ref157228148 \h </w:instrText>
      </w:r>
      <w:r w:rsidR="0059520E">
        <w:fldChar w:fldCharType="separate"/>
      </w:r>
      <w:r w:rsidR="002175E1" w:rsidRPr="00084655">
        <w:t xml:space="preserve">Figure </w:t>
      </w:r>
      <w:r w:rsidR="002175E1">
        <w:rPr>
          <w:noProof/>
        </w:rPr>
        <w:t>116</w:t>
      </w:r>
      <w:r w:rsidR="0059520E">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9"/>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8" w:name="_Ref157228148"/>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116</w:t>
      </w:r>
      <w:r w:rsidR="0059520E">
        <w:rPr>
          <w:noProof/>
        </w:rPr>
        <w:fldChar w:fldCharType="end"/>
      </w:r>
      <w:bookmarkEnd w:id="1068"/>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59520E">
        <w:fldChar w:fldCharType="begin"/>
      </w:r>
      <w:r w:rsidR="00625CA9">
        <w:instrText xml:space="preserve"> </w:instrText>
      </w:r>
      <w:r w:rsidR="00567E0A">
        <w:instrText>REF</w:instrText>
      </w:r>
      <w:r w:rsidR="00625CA9">
        <w:instrText xml:space="preserve"> _Ref180397127 \h </w:instrText>
      </w:r>
      <w:r w:rsidR="0059520E">
        <w:fldChar w:fldCharType="separate"/>
      </w:r>
      <w:r w:rsidR="002175E1" w:rsidRPr="00084655">
        <w:t xml:space="preserve">Figure </w:t>
      </w:r>
      <w:r w:rsidR="002175E1">
        <w:rPr>
          <w:noProof/>
        </w:rPr>
        <w:t>117</w:t>
      </w:r>
      <w:r w:rsidR="0059520E">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0"/>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9" w:name="_Ref180397127"/>
      <w:bookmarkStart w:id="1070" w:name="_Ref180397069"/>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117</w:t>
      </w:r>
      <w:r w:rsidR="0059520E">
        <w:rPr>
          <w:noProof/>
        </w:rPr>
        <w:fldChar w:fldCharType="end"/>
      </w:r>
      <w:bookmarkEnd w:id="1069"/>
      <w:r w:rsidRPr="00084655">
        <w:t>: Message box informing on successful</w:t>
      </w:r>
      <w:r w:rsidRPr="00084655">
        <w:rPr>
          <w:noProof/>
        </w:rPr>
        <w:t xml:space="preserve"> campaign creation</w:t>
      </w:r>
      <w:bookmarkEnd w:id="1070"/>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59520E">
        <w:fldChar w:fldCharType="begin"/>
      </w:r>
      <w:r w:rsidR="00625CA9">
        <w:instrText xml:space="preserve"> </w:instrText>
      </w:r>
      <w:r w:rsidR="00567E0A">
        <w:instrText>REF</w:instrText>
      </w:r>
      <w:r w:rsidR="00625CA9">
        <w:instrText xml:space="preserve"> _Ref180397288 \h </w:instrText>
      </w:r>
      <w:r w:rsidR="0059520E">
        <w:fldChar w:fldCharType="separate"/>
      </w:r>
      <w:r w:rsidR="002175E1" w:rsidRPr="00084655">
        <w:t xml:space="preserve">Figure </w:t>
      </w:r>
      <w:r w:rsidR="002175E1">
        <w:rPr>
          <w:noProof/>
        </w:rPr>
        <w:t>118</w:t>
      </w:r>
      <w:r w:rsidR="0059520E">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1"/>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1" w:name="_Ref180397288"/>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118</w:t>
      </w:r>
      <w:r w:rsidR="0059520E">
        <w:rPr>
          <w:noProof/>
        </w:rPr>
        <w:fldChar w:fldCharType="end"/>
      </w:r>
      <w:bookmarkEnd w:id="1071"/>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59520E">
        <w:fldChar w:fldCharType="begin"/>
      </w:r>
      <w:r w:rsidR="00625CA9">
        <w:instrText xml:space="preserve"> </w:instrText>
      </w:r>
      <w:r w:rsidR="00567E0A">
        <w:instrText>REF</w:instrText>
      </w:r>
      <w:r w:rsidR="00625CA9">
        <w:instrText xml:space="preserve"> _Ref180397501 \h </w:instrText>
      </w:r>
      <w:r w:rsidR="0059520E">
        <w:fldChar w:fldCharType="separate"/>
      </w:r>
      <w:r w:rsidR="002175E1" w:rsidRPr="00084655">
        <w:t xml:space="preserve">Figure </w:t>
      </w:r>
      <w:r w:rsidR="002175E1">
        <w:rPr>
          <w:noProof/>
        </w:rPr>
        <w:t>119</w:t>
      </w:r>
      <w:r w:rsidR="0059520E">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2" w:name="_Ref180397501"/>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119</w:t>
      </w:r>
      <w:r w:rsidR="0059520E">
        <w:rPr>
          <w:noProof/>
        </w:rPr>
        <w:fldChar w:fldCharType="end"/>
      </w:r>
      <w:bookmarkEnd w:id="1072"/>
      <w:r w:rsidRPr="00084655">
        <w:t>: Message box showing the number of processed files during campaign loading</w:t>
      </w:r>
    </w:p>
    <w:p w:rsidR="002A0FFE" w:rsidRPr="00084655" w:rsidRDefault="002A0FFE" w:rsidP="00A7583F">
      <w:pPr>
        <w:pStyle w:val="Heading3"/>
      </w:pPr>
      <w:bookmarkStart w:id="1073" w:name="_Ref157230477"/>
      <w:bookmarkStart w:id="1074" w:name="_Toc355280428"/>
      <w:bookmarkStart w:id="1075" w:name="_Toc355769367"/>
      <w:r w:rsidRPr="00084655">
        <w:t>Get to Know Your Data</w:t>
      </w:r>
      <w:bookmarkEnd w:id="1073"/>
      <w:bookmarkEnd w:id="1074"/>
      <w:bookmarkEnd w:id="1075"/>
    </w:p>
    <w:p w:rsidR="002A0FFE" w:rsidRPr="00084655" w:rsidRDefault="002A0FFE" w:rsidP="006820AE">
      <w:pPr>
        <w:pStyle w:val="Body"/>
      </w:pPr>
      <w:r w:rsidRPr="00084655">
        <w:t xml:space="preserve">Relevant section: </w:t>
      </w:r>
      <w:fldSimple w:instr=" REF _Ref153765394 \r \h  \* MERGEFORMAT ">
        <w:r w:rsidR="002175E1">
          <w:t>6.7</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2175E1" w:rsidRPr="00084655">
          <w:t xml:space="preserve">Figure </w:t>
        </w:r>
        <w:r w:rsidR="002175E1">
          <w:rPr>
            <w:noProof/>
          </w:rPr>
          <w:t>120</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2175E1" w:rsidRPr="00084655">
          <w:t xml:space="preserve">Figure </w:t>
        </w:r>
        <w:r w:rsidR="002175E1">
          <w:rPr>
            <w:noProof/>
          </w:rPr>
          <w:t>121</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3"/>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6" w:name="_Ref157229357"/>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120</w:t>
      </w:r>
      <w:r w:rsidR="0059520E">
        <w:rPr>
          <w:noProof/>
        </w:rPr>
        <w:fldChar w:fldCharType="end"/>
      </w:r>
      <w:bookmarkEnd w:id="1076"/>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7" w:name="_Ref157230003"/>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121</w:t>
      </w:r>
      <w:r w:rsidR="0059520E">
        <w:rPr>
          <w:noProof/>
        </w:rPr>
        <w:fldChar w:fldCharType="end"/>
      </w:r>
      <w:bookmarkEnd w:id="1077"/>
      <w:r w:rsidRPr="00084655">
        <w:t>: Part of the report on Blackfern spectra</w:t>
      </w:r>
    </w:p>
    <w:p w:rsidR="002A0FFE" w:rsidRPr="00084655" w:rsidRDefault="002A0FFE" w:rsidP="00A7583F">
      <w:pPr>
        <w:pStyle w:val="Heading3"/>
      </w:pPr>
      <w:bookmarkStart w:id="1078" w:name="_Ref180463132"/>
      <w:bookmarkStart w:id="1079" w:name="_Toc355280429"/>
      <w:bookmarkStart w:id="1080" w:name="_Toc355769368"/>
      <w:r w:rsidRPr="00084655">
        <w:t>Exporting Data to CSV</w:t>
      </w:r>
      <w:bookmarkEnd w:id="1078"/>
      <w:bookmarkEnd w:id="1079"/>
      <w:bookmarkEnd w:id="1080"/>
    </w:p>
    <w:p w:rsidR="002A0FFE" w:rsidRPr="00084655" w:rsidRDefault="002A0FFE" w:rsidP="006820AE">
      <w:pPr>
        <w:pStyle w:val="Body"/>
      </w:pPr>
      <w:r w:rsidRPr="00084655">
        <w:t xml:space="preserve">Relevant sections: </w:t>
      </w:r>
      <w:fldSimple w:instr=" REF _Ref153765394 \r \h  \* MERGEFORMAT ">
        <w:r w:rsidR="002175E1">
          <w:t>6.7</w:t>
        </w:r>
      </w:fldSimple>
      <w:r w:rsidRPr="00084655">
        <w:t xml:space="preserve">, </w:t>
      </w:r>
      <w:fldSimple w:instr=" REF _Ref157230540 \r \h  \* MERGEFORMAT ">
        <w:r w:rsidR="002175E1">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2175E1">
          <w:t>12.2.3</w:t>
        </w:r>
      </w:fldSimple>
      <w:r w:rsidRPr="00084655">
        <w:t xml:space="preserve">). Specify CSV as file format, an output directory (use the Browse button to select a directory) and a base filename and then press ‘OK’ (cf. </w:t>
      </w:r>
      <w:fldSimple w:instr=" REF _Ref180461994 \h  \* MERGEFORMAT ">
        <w:r w:rsidR="002175E1" w:rsidRPr="00084655">
          <w:t xml:space="preserve">Figure </w:t>
        </w:r>
        <w:r w:rsidR="002175E1">
          <w:rPr>
            <w:noProof/>
          </w:rPr>
          <w:t>122</w:t>
        </w:r>
      </w:fldSimple>
      <w:r w:rsidRPr="00084655">
        <w:t xml:space="preserve">) (see also </w:t>
      </w:r>
      <w:fldSimple w:instr=" REF _Ref157230540 \r \h  \* MERGEFORMAT ">
        <w:r w:rsidR="002175E1">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1" w:name="_Ref180461994"/>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122</w:t>
      </w:r>
      <w:r w:rsidR="0059520E">
        <w:rPr>
          <w:noProof/>
        </w:rPr>
        <w:fldChar w:fldCharType="end"/>
      </w:r>
      <w:bookmarkEnd w:id="1081"/>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2175E1" w:rsidRPr="00084655">
          <w:t xml:space="preserve">Figure </w:t>
        </w:r>
        <w:r w:rsidR="002175E1">
          <w:t>123</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2" w:name="_Ref180462512"/>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123</w:t>
      </w:r>
      <w:r w:rsidR="0059520E">
        <w:rPr>
          <w:noProof/>
        </w:rPr>
        <w:fldChar w:fldCharType="end"/>
      </w:r>
      <w:bookmarkEnd w:id="1082"/>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59520E" w:rsidP="006820AE">
      <w:pPr>
        <w:pStyle w:val="Body"/>
      </w:pPr>
      <w:fldSimple w:instr=" REF _Ref157231403 \h  \* MERGEFORMAT ">
        <w:r w:rsidR="002175E1" w:rsidRPr="00084655">
          <w:t xml:space="preserve">Figure </w:t>
        </w:r>
        <w:r w:rsidR="002175E1">
          <w:rPr>
            <w:noProof/>
          </w:rPr>
          <w:t>124</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3" w:name="_Ref157231403"/>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124</w:t>
      </w:r>
      <w:r w:rsidR="0059520E">
        <w:rPr>
          <w:noProof/>
        </w:rPr>
        <w:fldChar w:fldCharType="end"/>
      </w:r>
      <w:bookmarkEnd w:id="1083"/>
      <w:r w:rsidRPr="00084655">
        <w:t>: Example of a spectral (XY) plot in Microsoft Excel</w:t>
      </w:r>
    </w:p>
    <w:p w:rsidR="002A0FFE" w:rsidRPr="00084655" w:rsidRDefault="002A0FFE" w:rsidP="00A7583F">
      <w:pPr>
        <w:pStyle w:val="Heading3"/>
      </w:pPr>
      <w:bookmarkStart w:id="1084" w:name="_Toc355280430"/>
      <w:bookmarkStart w:id="1085" w:name="_Toc355769369"/>
      <w:r w:rsidRPr="00084655">
        <w:t>Exporting Data to ENVI Spectral Libraries</w:t>
      </w:r>
      <w:bookmarkEnd w:id="1084"/>
      <w:bookmarkEnd w:id="1085"/>
    </w:p>
    <w:p w:rsidR="002A0FFE" w:rsidRPr="00084655" w:rsidRDefault="002A0FFE" w:rsidP="006820AE">
      <w:pPr>
        <w:pStyle w:val="Body"/>
      </w:pPr>
      <w:r w:rsidRPr="00084655">
        <w:t xml:space="preserve">Relevant sections: </w:t>
      </w:r>
      <w:fldSimple w:instr=" REF _Ref153765394 \r \h  \* MERGEFORMAT ">
        <w:r w:rsidR="002175E1">
          <w:t>6.7</w:t>
        </w:r>
      </w:fldSimple>
      <w:r w:rsidRPr="00084655">
        <w:t xml:space="preserve">, </w:t>
      </w:r>
      <w:fldSimple w:instr=" REF _Ref157230540 \r \h  \* MERGEFORMAT ">
        <w:r w:rsidR="002175E1">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59520E">
        <w:fldChar w:fldCharType="begin"/>
      </w:r>
      <w:r w:rsidR="00625CA9">
        <w:instrText xml:space="preserve"> </w:instrText>
      </w:r>
      <w:r w:rsidR="00567E0A">
        <w:instrText>REF</w:instrText>
      </w:r>
      <w:r w:rsidR="00625CA9">
        <w:instrText xml:space="preserve"> _Ref180463132 \r \h </w:instrText>
      </w:r>
      <w:r w:rsidR="0059520E">
        <w:fldChar w:fldCharType="separate"/>
      </w:r>
      <w:r w:rsidR="002175E1">
        <w:t>12.2.4</w:t>
      </w:r>
      <w:r w:rsidR="0059520E">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59520E">
        <w:fldChar w:fldCharType="begin"/>
      </w:r>
      <w:r w:rsidR="00625CA9">
        <w:instrText xml:space="preserve"> </w:instrText>
      </w:r>
      <w:r w:rsidR="00567E0A">
        <w:instrText>REF</w:instrText>
      </w:r>
      <w:r w:rsidR="00625CA9">
        <w:instrText xml:space="preserve"> _Ref157235960 \h </w:instrText>
      </w:r>
      <w:r w:rsidR="0059520E">
        <w:fldChar w:fldCharType="separate"/>
      </w:r>
      <w:r w:rsidR="002175E1" w:rsidRPr="00084655">
        <w:t xml:space="preserve">Figure </w:t>
      </w:r>
      <w:r w:rsidR="002175E1">
        <w:rPr>
          <w:noProof/>
        </w:rPr>
        <w:t>125</w:t>
      </w:r>
      <w:r w:rsidR="0059520E">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27"/>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6" w:name="_Ref157235960"/>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125</w:t>
      </w:r>
      <w:r w:rsidR="0059520E">
        <w:rPr>
          <w:noProof/>
        </w:rPr>
        <w:fldChar w:fldCharType="end"/>
      </w:r>
      <w:bookmarkEnd w:id="1086"/>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2175E1" w:rsidRPr="00084655">
          <w:t xml:space="preserve">Figure </w:t>
        </w:r>
        <w:r w:rsidR="002175E1">
          <w:rPr>
            <w:noProof/>
          </w:rPr>
          <w:t>126</w:t>
        </w:r>
      </w:fldSimple>
      <w:r w:rsidRPr="00084655">
        <w:t xml:space="preserve">) and plotted as Spectral Library Plots. Note that the maximum range of the Y axis must be set to 1 manually as otherwise only noise will be visible (cf. </w:t>
      </w:r>
      <w:fldSimple w:instr=" REF _Ref157236480 \h  \* MERGEFORMAT ">
        <w:r w:rsidR="002175E1" w:rsidRPr="00084655">
          <w:t xml:space="preserve">Figure </w:t>
        </w:r>
        <w:r w:rsidR="002175E1">
          <w:rPr>
            <w:noProof/>
          </w:rPr>
          <w:t>127</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28"/>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7" w:name="_Ref157236300"/>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126</w:t>
      </w:r>
      <w:r w:rsidR="0059520E">
        <w:rPr>
          <w:noProof/>
        </w:rPr>
        <w:fldChar w:fldCharType="end"/>
      </w:r>
      <w:bookmarkEnd w:id="1087"/>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29"/>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8" w:name="_Ref157236480"/>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127</w:t>
      </w:r>
      <w:r w:rsidR="0059520E">
        <w:rPr>
          <w:noProof/>
        </w:rPr>
        <w:fldChar w:fldCharType="end"/>
      </w:r>
      <w:bookmarkEnd w:id="1088"/>
      <w:r w:rsidRPr="00084655">
        <w:t>: Blackfern spectra as Spectral Library Plots</w:t>
      </w:r>
    </w:p>
    <w:p w:rsidR="002A0FFE" w:rsidRPr="00084655" w:rsidRDefault="002A0FFE" w:rsidP="00A7583F">
      <w:pPr>
        <w:pStyle w:val="Heading3"/>
      </w:pPr>
      <w:bookmarkStart w:id="1089" w:name="_Toc355280431"/>
      <w:bookmarkStart w:id="1090" w:name="_Toc355769370"/>
      <w:r w:rsidRPr="00084655">
        <w:t>Editing Metadata</w:t>
      </w:r>
      <w:bookmarkEnd w:id="1089"/>
      <w:bookmarkEnd w:id="1090"/>
    </w:p>
    <w:p w:rsidR="002A0FFE" w:rsidRPr="00084655" w:rsidRDefault="002A0FFE" w:rsidP="006820AE">
      <w:pPr>
        <w:pStyle w:val="Body"/>
      </w:pPr>
      <w:r w:rsidRPr="00084655">
        <w:t xml:space="preserve">Relevant section: </w:t>
      </w:r>
      <w:fldSimple w:instr=" REF _Ref157236952 \r \h  \* MERGEFORMAT ">
        <w:r w:rsidR="002175E1">
          <w:t>6.2.9</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2175E1" w:rsidRPr="00084655">
          <w:t xml:space="preserve">Figure </w:t>
        </w:r>
        <w:r w:rsidR="002175E1">
          <w:rPr>
            <w:noProof/>
          </w:rPr>
          <w:t>128</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1" w:name="_Ref180464635"/>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128</w:t>
      </w:r>
      <w:r w:rsidR="0059520E">
        <w:rPr>
          <w:noProof/>
        </w:rPr>
        <w:fldChar w:fldCharType="end"/>
      </w:r>
      <w:bookmarkEnd w:id="1091"/>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59520E">
        <w:fldChar w:fldCharType="begin"/>
      </w:r>
      <w:r w:rsidR="00625CA9">
        <w:instrText xml:space="preserve"> </w:instrText>
      </w:r>
      <w:r w:rsidR="00567E0A">
        <w:instrText>REF</w:instrText>
      </w:r>
      <w:r w:rsidR="00625CA9">
        <w:instrText xml:space="preserve"> _Ref157237257 \h </w:instrText>
      </w:r>
      <w:r w:rsidR="0059520E">
        <w:fldChar w:fldCharType="separate"/>
      </w:r>
      <w:r w:rsidR="002175E1" w:rsidRPr="00084655">
        <w:t xml:space="preserve">Figure </w:t>
      </w:r>
      <w:r w:rsidR="002175E1">
        <w:rPr>
          <w:noProof/>
        </w:rPr>
        <w:t>129</w:t>
      </w:r>
      <w:r w:rsidR="0059520E">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2" w:name="_Ref157237257"/>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129</w:t>
      </w:r>
      <w:r w:rsidR="0059520E">
        <w:rPr>
          <w:noProof/>
        </w:rPr>
        <w:fldChar w:fldCharType="end"/>
      </w:r>
      <w:bookmarkEnd w:id="1092"/>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2175E1" w:rsidRPr="00084655">
          <w:t xml:space="preserve">Figure </w:t>
        </w:r>
        <w:r w:rsidR="002175E1">
          <w:rPr>
            <w:noProof/>
          </w:rPr>
          <w:t>130</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2"/>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1093" w:name="_Ref157237726"/>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130</w:t>
      </w:r>
      <w:r w:rsidR="0059520E">
        <w:rPr>
          <w:noProof/>
        </w:rPr>
        <w:fldChar w:fldCharType="end"/>
      </w:r>
      <w:bookmarkEnd w:id="1093"/>
      <w:r w:rsidRPr="00084655">
        <w:t>: Entering a common name</w:t>
      </w:r>
    </w:p>
    <w:p w:rsidR="002A0FFE" w:rsidRPr="00084655" w:rsidRDefault="002A0FFE" w:rsidP="00EB49E0">
      <w:pPr>
        <w:pStyle w:val="Figure"/>
      </w:pPr>
      <w:r w:rsidRPr="00084655">
        <w:t xml:space="preserve">The names now appear as shown in </w:t>
      </w:r>
      <w:r w:rsidR="0059520E">
        <w:fldChar w:fldCharType="begin"/>
      </w:r>
      <w:r w:rsidR="00625CA9">
        <w:instrText xml:space="preserve"> </w:instrText>
      </w:r>
      <w:r w:rsidR="00567E0A">
        <w:instrText>REF</w:instrText>
      </w:r>
      <w:r w:rsidR="00625CA9">
        <w:instrText xml:space="preserve"> _Ref157237895 \h </w:instrText>
      </w:r>
      <w:r w:rsidR="0059520E">
        <w:fldChar w:fldCharType="separate"/>
      </w:r>
      <w:r w:rsidR="002175E1" w:rsidRPr="00084655">
        <w:t xml:space="preserve">Figure </w:t>
      </w:r>
      <w:r w:rsidR="002175E1">
        <w:t>131</w:t>
      </w:r>
      <w:r w:rsidR="0059520E">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3"/>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4" w:name="_Ref157237895"/>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131</w:t>
      </w:r>
      <w:r w:rsidR="0059520E">
        <w:rPr>
          <w:noProof/>
        </w:rPr>
        <w:fldChar w:fldCharType="end"/>
      </w:r>
      <w:bookmarkEnd w:id="1094"/>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4"/>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132</w:t>
      </w:r>
      <w:r w:rsidR="0059520E">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2175E1" w:rsidRPr="00084655">
          <w:t xml:space="preserve">Figure </w:t>
        </w:r>
        <w:r w:rsidR="002175E1">
          <w:rPr>
            <w:noProof/>
          </w:rPr>
          <w:t>133</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5" w:name="_Ref157238434"/>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133</w:t>
      </w:r>
      <w:r w:rsidR="0059520E">
        <w:rPr>
          <w:noProof/>
        </w:rPr>
        <w:fldChar w:fldCharType="end"/>
      </w:r>
      <w:bookmarkEnd w:id="1095"/>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6"/>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134</w:t>
      </w:r>
      <w:r w:rsidR="0059520E">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59520E">
        <w:fldChar w:fldCharType="begin"/>
      </w:r>
      <w:r w:rsidR="00625CA9">
        <w:instrText xml:space="preserve"> </w:instrText>
      </w:r>
      <w:r w:rsidR="00567E0A">
        <w:instrText>REF</w:instrText>
      </w:r>
      <w:r w:rsidR="00625CA9">
        <w:instrText xml:space="preserve"> _Ref157239224 \h </w:instrText>
      </w:r>
      <w:r w:rsidR="0059520E">
        <w:fldChar w:fldCharType="separate"/>
      </w:r>
      <w:r w:rsidR="002175E1" w:rsidRPr="00084655">
        <w:t xml:space="preserve">Figure </w:t>
      </w:r>
      <w:r w:rsidR="002175E1">
        <w:rPr>
          <w:noProof/>
        </w:rPr>
        <w:t>135</w:t>
      </w:r>
      <w:r w:rsidR="0059520E">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6" w:name="_Ref157239224"/>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135</w:t>
      </w:r>
      <w:r w:rsidR="0059520E">
        <w:rPr>
          <w:noProof/>
        </w:rPr>
        <w:fldChar w:fldCharType="end"/>
      </w:r>
      <w:bookmarkEnd w:id="1096"/>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59520E">
        <w:fldChar w:fldCharType="begin"/>
      </w:r>
      <w:r w:rsidR="006C5C8E">
        <w:instrText xml:space="preserve"> REF _Ref153677568 \r \h  \* MERGEFORMAT </w:instrText>
      </w:r>
      <w:r w:rsidR="0059520E">
        <w:fldChar w:fldCharType="separate"/>
      </w:r>
      <w:r w:rsidR="002175E1">
        <w:rPr>
          <w:b/>
          <w:bCs/>
          <w:lang w:val="en-US"/>
        </w:rPr>
        <w:t>Error! Reference source not found.</w:t>
      </w:r>
      <w:r w:rsidR="0059520E">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2175E1" w:rsidRPr="00084655">
          <w:t xml:space="preserve">Figure </w:t>
        </w:r>
        <w:r w:rsidR="002175E1">
          <w:rPr>
            <w:noProof/>
          </w:rPr>
          <w:t>136</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8"/>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7" w:name="_Ref157306867"/>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136</w:t>
      </w:r>
      <w:r w:rsidR="0059520E">
        <w:rPr>
          <w:noProof/>
        </w:rPr>
        <w:fldChar w:fldCharType="end"/>
      </w:r>
      <w:bookmarkEnd w:id="1097"/>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59520E">
        <w:fldChar w:fldCharType="begin"/>
      </w:r>
      <w:r w:rsidR="00625CA9">
        <w:instrText xml:space="preserve"> </w:instrText>
      </w:r>
      <w:r w:rsidR="00567E0A">
        <w:instrText>REF</w:instrText>
      </w:r>
      <w:r w:rsidR="00625CA9">
        <w:instrText xml:space="preserve"> _Ref153623337 \h </w:instrText>
      </w:r>
      <w:r w:rsidR="0059520E">
        <w:fldChar w:fldCharType="separate"/>
      </w:r>
      <w:r w:rsidR="002175E1" w:rsidRPr="00084655">
        <w:t xml:space="preserve">Figure </w:t>
      </w:r>
      <w:r w:rsidR="002175E1">
        <w:rPr>
          <w:noProof/>
        </w:rPr>
        <w:t>28</w:t>
      </w:r>
      <w:r w:rsidR="0059520E">
        <w:fldChar w:fldCharType="end"/>
      </w:r>
      <w:r w:rsidR="004E6ED6">
        <w:t>). All non-</w:t>
      </w:r>
      <w:r w:rsidRPr="00084655">
        <w:t xml:space="preserve">complying spectra plus the containing hierarchies are marked with an asterisk (cf. </w:t>
      </w:r>
      <w:r w:rsidR="0059520E">
        <w:fldChar w:fldCharType="begin"/>
      </w:r>
      <w:r w:rsidR="00625CA9">
        <w:instrText xml:space="preserve"> </w:instrText>
      </w:r>
      <w:r w:rsidR="00567E0A">
        <w:instrText>REF</w:instrText>
      </w:r>
      <w:r w:rsidR="00625CA9">
        <w:instrText xml:space="preserve"> _Ref157307300 \h </w:instrText>
      </w:r>
      <w:r w:rsidR="0059520E">
        <w:fldChar w:fldCharType="separate"/>
      </w:r>
      <w:r w:rsidR="002175E1" w:rsidRPr="00084655">
        <w:t xml:space="preserve">Figure </w:t>
      </w:r>
      <w:r w:rsidR="002175E1">
        <w:rPr>
          <w:noProof/>
        </w:rPr>
        <w:t>137</w:t>
      </w:r>
      <w:r w:rsidR="0059520E">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9"/>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8" w:name="_Ref157307300"/>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137</w:t>
      </w:r>
      <w:r w:rsidR="0059520E">
        <w:rPr>
          <w:noProof/>
        </w:rPr>
        <w:fldChar w:fldCharType="end"/>
      </w:r>
      <w:bookmarkEnd w:id="1098"/>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0"/>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1099" w:name="_Toc355280432"/>
      <w:bookmarkStart w:id="1100" w:name="_Toc355769371"/>
      <w:r w:rsidRPr="00084655">
        <w:t>Part 2: GER Files</w:t>
      </w:r>
      <w:bookmarkEnd w:id="1099"/>
      <w:bookmarkEnd w:id="1100"/>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2175E1">
          <w:t>5.4</w:t>
        </w:r>
      </w:fldSimple>
      <w:r w:rsidRPr="00084655">
        <w:t xml:space="preserve">, </w:t>
      </w:r>
      <w:fldSimple w:instr=" REF _Ref153794251 \r \h  \* MERGEFORMAT ">
        <w:r w:rsidR="002175E1">
          <w:t>0</w:t>
        </w:r>
      </w:fldSimple>
      <w:r w:rsidRPr="00084655">
        <w:t xml:space="preserve">, </w:t>
      </w:r>
      <w:fldSimple w:instr=" REF _Ref153795826 \r \h  \* MERGEFORMAT ">
        <w:r w:rsidR="002175E1">
          <w:t>6.2.1</w:t>
        </w:r>
      </w:fldSimple>
      <w:r w:rsidRPr="00084655">
        <w:t xml:space="preserve">, </w:t>
      </w:r>
      <w:fldSimple w:instr=" REF _Ref153765394 \r \h  \* MERGEFORMAT ">
        <w:r w:rsidR="002175E1">
          <w:t>6.7</w:t>
        </w:r>
      </w:fldSimple>
      <w:r w:rsidRPr="00084655">
        <w:t xml:space="preserve">, </w:t>
      </w:r>
      <w:fldSimple w:instr=" REF _Ref157230540 \r \h  \* MERGEFORMAT ">
        <w:r w:rsidR="002175E1">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2175E1" w:rsidRPr="00084655">
          <w:t xml:space="preserve">Figure </w:t>
        </w:r>
        <w:r w:rsidR="002175E1">
          <w:rPr>
            <w:noProof/>
          </w:rPr>
          <w:t>138</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01" w:name="_Ref180490722"/>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138</w:t>
      </w:r>
      <w:r w:rsidR="0059520E">
        <w:rPr>
          <w:noProof/>
        </w:rPr>
        <w:fldChar w:fldCharType="end"/>
      </w:r>
      <w:bookmarkEnd w:id="1101"/>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59520E">
        <w:fldChar w:fldCharType="begin"/>
      </w:r>
      <w:r w:rsidR="00625CA9">
        <w:instrText xml:space="preserve"> </w:instrText>
      </w:r>
      <w:r w:rsidR="00567E0A">
        <w:instrText>REF</w:instrText>
      </w:r>
      <w:r w:rsidR="00625CA9">
        <w:instrText xml:space="preserve"> _Ref180491005 \h </w:instrText>
      </w:r>
      <w:r w:rsidR="0059520E">
        <w:fldChar w:fldCharType="separate"/>
      </w:r>
      <w:r w:rsidR="002175E1" w:rsidRPr="00084655">
        <w:t xml:space="preserve">Figure </w:t>
      </w:r>
      <w:r w:rsidR="002175E1">
        <w:rPr>
          <w:noProof/>
        </w:rPr>
        <w:t>139</w:t>
      </w:r>
      <w:r w:rsidR="0059520E">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2"/>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02" w:name="_Ref180491005"/>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139</w:t>
      </w:r>
      <w:r w:rsidR="0059520E">
        <w:rPr>
          <w:noProof/>
        </w:rPr>
        <w:fldChar w:fldCharType="end"/>
      </w:r>
      <w:bookmarkEnd w:id="1102"/>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59520E">
        <w:fldChar w:fldCharType="begin"/>
      </w:r>
      <w:r w:rsidR="00625CA9">
        <w:instrText xml:space="preserve"> </w:instrText>
      </w:r>
      <w:r w:rsidR="00567E0A">
        <w:instrText>REF</w:instrText>
      </w:r>
      <w:r w:rsidR="00625CA9">
        <w:instrText xml:space="preserve"> _Ref157308768 \h </w:instrText>
      </w:r>
      <w:r w:rsidR="0059520E">
        <w:fldChar w:fldCharType="separate"/>
      </w:r>
      <w:r w:rsidR="002175E1" w:rsidRPr="00084655">
        <w:t xml:space="preserve">Figure </w:t>
      </w:r>
      <w:r w:rsidR="002175E1">
        <w:rPr>
          <w:noProof/>
        </w:rPr>
        <w:t>140</w:t>
      </w:r>
      <w:r w:rsidR="0059520E">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3"/>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4"/>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1103" w:name="_Ref157308768"/>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140</w:t>
      </w:r>
      <w:r w:rsidR="0059520E">
        <w:rPr>
          <w:noProof/>
        </w:rPr>
        <w:fldChar w:fldCharType="end"/>
      </w:r>
      <w:bookmarkEnd w:id="1103"/>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59520E">
        <w:fldChar w:fldCharType="begin"/>
      </w:r>
      <w:r w:rsidR="00625CA9">
        <w:instrText xml:space="preserve"> </w:instrText>
      </w:r>
      <w:r w:rsidR="00567E0A">
        <w:instrText>REF</w:instrText>
      </w:r>
      <w:r w:rsidR="00625CA9">
        <w:instrText xml:space="preserve"> _Ref153677830 \r \h </w:instrText>
      </w:r>
      <w:r w:rsidR="0059520E">
        <w:fldChar w:fldCharType="separate"/>
      </w:r>
      <w:r w:rsidR="002175E1">
        <w:t>3.8</w:t>
      </w:r>
      <w:r w:rsidR="0059520E">
        <w:fldChar w:fldCharType="end"/>
      </w:r>
      <w:r w:rsidRPr="00084655">
        <w:t xml:space="preserve">). Open the Metadata Editor and display the spectrum data for one of the GER target spectra. Note that a link referring to the reference spectrum of the type Spectralon has been created (cf. </w:t>
      </w:r>
      <w:r w:rsidR="0059520E">
        <w:fldChar w:fldCharType="begin"/>
      </w:r>
      <w:r w:rsidR="00625CA9">
        <w:instrText xml:space="preserve"> </w:instrText>
      </w:r>
      <w:r w:rsidR="00567E0A">
        <w:instrText>REF</w:instrText>
      </w:r>
      <w:r w:rsidR="00625CA9">
        <w:instrText xml:space="preserve"> _Ref157336164 \h </w:instrText>
      </w:r>
      <w:r w:rsidR="0059520E">
        <w:fldChar w:fldCharType="separate"/>
      </w:r>
      <w:r w:rsidR="002175E1" w:rsidRPr="00084655">
        <w:t xml:space="preserve">Figure </w:t>
      </w:r>
      <w:r w:rsidR="002175E1">
        <w:rPr>
          <w:noProof/>
        </w:rPr>
        <w:t>141</w:t>
      </w:r>
      <w:r w:rsidR="0059520E">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5"/>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04" w:name="_Ref157336164"/>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141</w:t>
      </w:r>
      <w:r w:rsidR="0059520E">
        <w:rPr>
          <w:noProof/>
        </w:rPr>
        <w:fldChar w:fldCharType="end"/>
      </w:r>
      <w:bookmarkEnd w:id="1104"/>
      <w:r w:rsidRPr="00084655">
        <w:t>: Automatically created link between target and reference spectra</w:t>
      </w:r>
    </w:p>
    <w:p w:rsidR="002A0FFE" w:rsidRPr="00084655" w:rsidRDefault="002A0FFE" w:rsidP="00306258">
      <w:pPr>
        <w:pStyle w:val="Heading2"/>
      </w:pPr>
      <w:bookmarkStart w:id="1105" w:name="_Toc355280433"/>
      <w:bookmarkStart w:id="1106" w:name="_Toc355769372"/>
      <w:r w:rsidRPr="00084655">
        <w:t>Part 3: Directional Data</w:t>
      </w:r>
      <w:bookmarkEnd w:id="1105"/>
      <w:bookmarkEnd w:id="1106"/>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2175E1">
          <w:t>5.4</w:t>
        </w:r>
      </w:fldSimple>
      <w:r w:rsidRPr="00084655">
        <w:t xml:space="preserve">, </w:t>
      </w:r>
      <w:fldSimple w:instr=" REF _Ref153794251 \r \h  \* MERGEFORMAT ">
        <w:r w:rsidR="002175E1">
          <w:t>0</w:t>
        </w:r>
      </w:fldSimple>
      <w:r w:rsidRPr="00084655">
        <w:t xml:space="preserve">, </w:t>
      </w:r>
      <w:fldSimple w:instr=" REF _Ref157236952 \r \h  \* MERGEFORMAT ">
        <w:r w:rsidR="002175E1">
          <w:t>6.2.9</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59520E"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59520E" w:rsidRPr="00084655">
        <w:fldChar w:fldCharType="separate"/>
      </w:r>
      <w:r w:rsidRPr="00084655">
        <w:rPr>
          <w:noProof/>
        </w:rPr>
        <w:t>(2007)</w:t>
      </w:r>
      <w:r w:rsidR="0059520E"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1107"/>
      <w:r w:rsidRPr="00084655">
        <w:t>’</w:t>
      </w:r>
      <w:commentRangeEnd w:id="1107"/>
      <w:r w:rsidR="006E4D6F">
        <w:rPr>
          <w:rStyle w:val="CommentReference"/>
        </w:rPr>
        <w:commentReference w:id="1107"/>
      </w:r>
      <w:r w:rsidRPr="00084655">
        <w:t>.</w:t>
      </w:r>
    </w:p>
    <w:p w:rsidR="002A0FFE" w:rsidRPr="00084655" w:rsidRDefault="002A0FFE" w:rsidP="00207647">
      <w:pPr>
        <w:pStyle w:val="Body"/>
      </w:pPr>
      <w:r w:rsidRPr="00084655">
        <w:t xml:space="preserve">In the Metadata Editor select the special function ‘Link targets to references’ (cf. </w:t>
      </w:r>
      <w:fldSimple w:instr=" REF _Ref153794273 \r \h  \* MERGEFORMAT ">
        <w:r w:rsidR="002175E1">
          <w:t>6.5.2.7.2</w:t>
        </w:r>
      </w:fldSimple>
      <w:r w:rsidRPr="00084655">
        <w:t xml:space="preserve">). In the ‘Link Target to Reference’ dialog select the target and reference directories of the goniometer campaign as inputs (cf. </w:t>
      </w:r>
      <w:fldSimple w:instr=" REF _Ref157337315 \h  \* MERGEFORMAT ">
        <w:r w:rsidR="002175E1" w:rsidRPr="00084655">
          <w:t xml:space="preserve">Figure </w:t>
        </w:r>
        <w:r w:rsidR="002175E1">
          <w:rPr>
            <w:noProof/>
          </w:rPr>
          <w:t>142</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2175E1" w:rsidRPr="00084655">
          <w:t xml:space="preserve">Figure </w:t>
        </w:r>
        <w:r w:rsidR="002175E1">
          <w:rPr>
            <w:noProof/>
          </w:rPr>
          <w:t>141</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1108" w:name="_Ref157337315"/>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142</w:t>
      </w:r>
      <w:r w:rsidR="0059520E">
        <w:rPr>
          <w:noProof/>
        </w:rPr>
        <w:fldChar w:fldCharType="end"/>
      </w:r>
      <w:bookmarkEnd w:id="1108"/>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7"/>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143</w:t>
      </w:r>
      <w:r w:rsidR="0059520E">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2175E1">
          <w:t>6.6</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2175E1" w:rsidRPr="00084655">
          <w:t xml:space="preserve">Figure </w:t>
        </w:r>
        <w:r w:rsidR="002175E1">
          <w:rPr>
            <w:noProof/>
          </w:rPr>
          <w:t>144</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8"/>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09" w:name="_Ref157414092"/>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144</w:t>
      </w:r>
      <w:r w:rsidR="0059520E">
        <w:rPr>
          <w:noProof/>
        </w:rPr>
        <w:fldChar w:fldCharType="end"/>
      </w:r>
      <w:bookmarkEnd w:id="1109"/>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2175E1" w:rsidRPr="00084655">
          <w:t xml:space="preserve">Figure </w:t>
        </w:r>
        <w:r w:rsidR="002175E1">
          <w:rPr>
            <w:noProof/>
          </w:rPr>
          <w:t>145</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9"/>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10" w:name="_Ref157353028"/>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145</w:t>
      </w:r>
      <w:r w:rsidR="0059520E">
        <w:rPr>
          <w:noProof/>
        </w:rPr>
        <w:fldChar w:fldCharType="end"/>
      </w:r>
      <w:bookmarkEnd w:id="1110"/>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2175E1">
          <w:t>6.5.2.7.1</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2175E1" w:rsidRPr="00084655">
          <w:t xml:space="preserve">Figure </w:t>
        </w:r>
        <w:r w:rsidR="002175E1">
          <w:rPr>
            <w:noProof/>
          </w:rPr>
          <w:t>146</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11" w:name="_Ref157354288"/>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146</w:t>
      </w:r>
      <w:r w:rsidR="0059520E">
        <w:rPr>
          <w:noProof/>
        </w:rPr>
        <w:fldChar w:fldCharType="end"/>
      </w:r>
      <w:bookmarkEnd w:id="1111"/>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59520E">
        <w:fldChar w:fldCharType="begin"/>
      </w:r>
      <w:r w:rsidR="00625CA9">
        <w:instrText xml:space="preserve"> </w:instrText>
      </w:r>
      <w:r w:rsidR="00567E0A">
        <w:instrText>REF</w:instrText>
      </w:r>
      <w:r w:rsidR="00625CA9">
        <w:instrText xml:space="preserve"> _Ref157354867 \h </w:instrText>
      </w:r>
      <w:r w:rsidR="0059520E">
        <w:fldChar w:fldCharType="separate"/>
      </w:r>
      <w:r w:rsidR="002175E1" w:rsidRPr="00084655">
        <w:t xml:space="preserve">Figure </w:t>
      </w:r>
      <w:r w:rsidR="002175E1">
        <w:rPr>
          <w:noProof/>
        </w:rPr>
        <w:t>147</w:t>
      </w:r>
      <w:r w:rsidR="0059520E">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1"/>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12" w:name="_Ref157354867"/>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147</w:t>
      </w:r>
      <w:r w:rsidR="0059520E">
        <w:rPr>
          <w:noProof/>
        </w:rPr>
        <w:fldChar w:fldCharType="end"/>
      </w:r>
      <w:bookmarkEnd w:id="1112"/>
      <w:r w:rsidRPr="00084655">
        <w:t>: Calculated sensor zenith and azimuth angles</w:t>
      </w:r>
    </w:p>
    <w:p w:rsidR="007576C5" w:rsidRDefault="007576C5" w:rsidP="00306258">
      <w:pPr>
        <w:pStyle w:val="Heading2"/>
      </w:pPr>
      <w:bookmarkStart w:id="1113" w:name="_Toc355280434"/>
      <w:bookmarkStart w:id="1114" w:name="_Toc355769373"/>
      <w:r>
        <w:t>Part 4: Data</w:t>
      </w:r>
      <w:r w:rsidR="00AF5843">
        <w:t xml:space="preserve"> Querying,</w:t>
      </w:r>
      <w:r>
        <w:t xml:space="preserve"> Processing</w:t>
      </w:r>
      <w:r w:rsidR="00205E4B">
        <w:t xml:space="preserve"> and Exploration</w:t>
      </w:r>
      <w:bookmarkEnd w:id="1113"/>
      <w:bookmarkEnd w:id="1114"/>
    </w:p>
    <w:p w:rsidR="00A855D7" w:rsidRDefault="00A855D7" w:rsidP="00A7583F">
      <w:pPr>
        <w:pStyle w:val="Heading3"/>
      </w:pPr>
      <w:bookmarkStart w:id="1115" w:name="_Toc355280435"/>
      <w:bookmarkStart w:id="1116" w:name="_Toc355769374"/>
      <w:r>
        <w:t>Converting Radiances to Reflectances</w:t>
      </w:r>
      <w:bookmarkEnd w:id="1115"/>
      <w:bookmarkEnd w:id="1116"/>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2175E1">
          <w:t xml:space="preserve">Figure </w:t>
        </w:r>
        <w:r w:rsidR="002175E1">
          <w:rPr>
            <w:noProof/>
          </w:rPr>
          <w:t>148</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1117" w:name="_Ref97866274"/>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148</w:t>
      </w:r>
      <w:r w:rsidR="0059520E">
        <w:rPr>
          <w:noProof/>
        </w:rPr>
        <w:fldChar w:fldCharType="end"/>
      </w:r>
      <w:bookmarkEnd w:id="1117"/>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59520E">
        <w:fldChar w:fldCharType="begin"/>
      </w:r>
      <w:r w:rsidR="003B10F3">
        <w:instrText xml:space="preserve"> </w:instrText>
      </w:r>
      <w:r w:rsidR="00567E0A">
        <w:instrText>REF</w:instrText>
      </w:r>
      <w:r w:rsidR="003B10F3">
        <w:instrText xml:space="preserve"> _Ref97868354 \h </w:instrText>
      </w:r>
      <w:r w:rsidR="0059520E">
        <w:fldChar w:fldCharType="separate"/>
      </w:r>
      <w:r w:rsidR="002175E1">
        <w:t xml:space="preserve">Figure </w:t>
      </w:r>
      <w:r w:rsidR="002175E1">
        <w:rPr>
          <w:noProof/>
        </w:rPr>
        <w:t>149</w:t>
      </w:r>
      <w:r w:rsidR="0059520E">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1118" w:name="_Ref97868354"/>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149</w:t>
      </w:r>
      <w:r w:rsidR="0059520E">
        <w:rPr>
          <w:noProof/>
        </w:rPr>
        <w:fldChar w:fldCharType="end"/>
      </w:r>
      <w:bookmarkEnd w:id="1118"/>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150</w:t>
      </w:r>
      <w:r w:rsidR="0059520E">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59520E">
        <w:fldChar w:fldCharType="begin"/>
      </w:r>
      <w:r>
        <w:instrText xml:space="preserve"> </w:instrText>
      </w:r>
      <w:r w:rsidR="00567E0A">
        <w:instrText>REF</w:instrText>
      </w:r>
      <w:r>
        <w:instrText xml:space="preserve"> _Ref97868840 \h </w:instrText>
      </w:r>
      <w:r w:rsidR="0059520E">
        <w:fldChar w:fldCharType="separate"/>
      </w:r>
      <w:r w:rsidR="002175E1">
        <w:t xml:space="preserve">Figure </w:t>
      </w:r>
      <w:r w:rsidR="002175E1">
        <w:rPr>
          <w:noProof/>
        </w:rPr>
        <w:t>151</w:t>
      </w:r>
      <w:r w:rsidR="0059520E">
        <w:fldChar w:fldCharType="end"/>
      </w:r>
      <w:r>
        <w:t>)</w:t>
      </w:r>
      <w:r w:rsidR="005B1A98">
        <w:t xml:space="preserve"> and choosing space number 0 as input space (</w:t>
      </w:r>
      <w:r w:rsidR="0059520E">
        <w:fldChar w:fldCharType="begin"/>
      </w:r>
      <w:r w:rsidR="005B1A98">
        <w:instrText xml:space="preserve"> </w:instrText>
      </w:r>
      <w:r w:rsidR="00567E0A">
        <w:instrText>REF</w:instrText>
      </w:r>
      <w:r w:rsidR="005B1A98">
        <w:instrText xml:space="preserve"> _Ref97868982 \h </w:instrText>
      </w:r>
      <w:r w:rsidR="0059520E">
        <w:fldChar w:fldCharType="separate"/>
      </w:r>
      <w:r w:rsidR="002175E1">
        <w:t xml:space="preserve">Figure </w:t>
      </w:r>
      <w:r w:rsidR="002175E1">
        <w:rPr>
          <w:noProof/>
        </w:rPr>
        <w:t>152</w:t>
      </w:r>
      <w:r w:rsidR="0059520E">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1119" w:name="_Ref97868840"/>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151</w:t>
      </w:r>
      <w:r w:rsidR="0059520E">
        <w:rPr>
          <w:noProof/>
        </w:rPr>
        <w:fldChar w:fldCharType="end"/>
      </w:r>
      <w:bookmarkEnd w:id="1119"/>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1120" w:name="_Ref97868982"/>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152</w:t>
      </w:r>
      <w:r w:rsidR="0059520E">
        <w:rPr>
          <w:noProof/>
        </w:rPr>
        <w:fldChar w:fldCharType="end"/>
      </w:r>
      <w:bookmarkEnd w:id="1120"/>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59520E">
        <w:fldChar w:fldCharType="begin"/>
      </w:r>
      <w:r>
        <w:instrText xml:space="preserve"> </w:instrText>
      </w:r>
      <w:r w:rsidR="00567E0A">
        <w:instrText>REF</w:instrText>
      </w:r>
      <w:r>
        <w:instrText xml:space="preserve"> _Ref97869178 \h </w:instrText>
      </w:r>
      <w:r w:rsidR="0059520E">
        <w:fldChar w:fldCharType="separate"/>
      </w:r>
      <w:r w:rsidR="002175E1">
        <w:t xml:space="preserve">Figure </w:t>
      </w:r>
      <w:r w:rsidR="002175E1">
        <w:rPr>
          <w:noProof/>
        </w:rPr>
        <w:t>153</w:t>
      </w:r>
      <w:r w:rsidR="0059520E">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1121" w:name="_Ref97869178"/>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153</w:t>
      </w:r>
      <w:r w:rsidR="0059520E">
        <w:rPr>
          <w:noProof/>
        </w:rPr>
        <w:fldChar w:fldCharType="end"/>
      </w:r>
      <w:bookmarkEnd w:id="1121"/>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2175E1">
          <w:t xml:space="preserve">Figure </w:t>
        </w:r>
        <w:r w:rsidR="002175E1">
          <w:rPr>
            <w:noProof/>
          </w:rPr>
          <w:t>154</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1122" w:name="_Ref97869910"/>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154</w:t>
      </w:r>
      <w:r w:rsidR="0059520E">
        <w:rPr>
          <w:noProof/>
        </w:rPr>
        <w:fldChar w:fldCharType="end"/>
      </w:r>
      <w:bookmarkEnd w:id="1122"/>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59520E">
        <w:fldChar w:fldCharType="begin"/>
      </w:r>
      <w:r>
        <w:instrText xml:space="preserve"> </w:instrText>
      </w:r>
      <w:r w:rsidR="00567E0A">
        <w:instrText>REF</w:instrText>
      </w:r>
      <w:r>
        <w:instrText xml:space="preserve"> _Ref97870135 \h </w:instrText>
      </w:r>
      <w:r w:rsidR="0059520E">
        <w:fldChar w:fldCharType="separate"/>
      </w:r>
      <w:r w:rsidR="002175E1">
        <w:t xml:space="preserve">Figure </w:t>
      </w:r>
      <w:r w:rsidR="002175E1">
        <w:rPr>
          <w:noProof/>
        </w:rPr>
        <w:t>155</w:t>
      </w:r>
      <w:r w:rsidR="0059520E">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1123" w:name="_Ref97870135"/>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155</w:t>
      </w:r>
      <w:r w:rsidR="0059520E">
        <w:rPr>
          <w:noProof/>
        </w:rPr>
        <w:fldChar w:fldCharType="end"/>
      </w:r>
      <w:bookmarkEnd w:id="1123"/>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A7583F">
      <w:pPr>
        <w:pStyle w:val="Heading3"/>
      </w:pPr>
      <w:bookmarkStart w:id="1124" w:name="_Toc355280436"/>
      <w:bookmarkStart w:id="1125" w:name="_Toc355769375"/>
      <w:r w:rsidRPr="00084655">
        <w:t>Data Queries</w:t>
      </w:r>
      <w:bookmarkEnd w:id="1124"/>
      <w:bookmarkEnd w:id="1125"/>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59520E">
        <w:fldChar w:fldCharType="begin"/>
      </w:r>
      <w:r w:rsidR="00A30B2D">
        <w:instrText xml:space="preserve"> REF _Ref157411748 \h </w:instrText>
      </w:r>
      <w:r w:rsidR="0059520E">
        <w:fldChar w:fldCharType="separate"/>
      </w:r>
      <w:r w:rsidR="002175E1" w:rsidRPr="00084655">
        <w:t xml:space="preserve">Figure </w:t>
      </w:r>
      <w:r w:rsidR="002175E1">
        <w:rPr>
          <w:noProof/>
        </w:rPr>
        <w:t>156</w:t>
      </w:r>
      <w:r w:rsidR="0059520E">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26" w:name="_Ref157411748"/>
      <w:r w:rsidRPr="00084655">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156</w:t>
      </w:r>
      <w:r w:rsidR="0059520E">
        <w:rPr>
          <w:noProof/>
        </w:rPr>
        <w:fldChar w:fldCharType="end"/>
      </w:r>
      <w:bookmarkEnd w:id="1126"/>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59520E">
        <w:fldChar w:fldCharType="begin"/>
      </w:r>
      <w:r w:rsidR="00A30B2D">
        <w:instrText xml:space="preserve"> REF _Ref97872534 \h </w:instrText>
      </w:r>
      <w:r w:rsidR="0059520E">
        <w:fldChar w:fldCharType="separate"/>
      </w:r>
      <w:r w:rsidR="002175E1">
        <w:t xml:space="preserve">Figure </w:t>
      </w:r>
      <w:r w:rsidR="002175E1">
        <w:rPr>
          <w:noProof/>
        </w:rPr>
        <w:t>157</w:t>
      </w:r>
      <w:r w:rsidR="0059520E">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1127" w:name="_Ref97872534"/>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157</w:t>
      </w:r>
      <w:r w:rsidR="0059520E">
        <w:rPr>
          <w:noProof/>
        </w:rPr>
        <w:fldChar w:fldCharType="end"/>
      </w:r>
      <w:bookmarkEnd w:id="1127"/>
      <w:r>
        <w:t>: Gonio Hemisphere Explorer connected to the input space</w:t>
      </w:r>
    </w:p>
    <w:p w:rsidR="004C4C99" w:rsidRDefault="004C4C99" w:rsidP="00A7583F">
      <w:pPr>
        <w:pStyle w:val="Body"/>
      </w:pPr>
      <w:r>
        <w:t>Press the ‘Run’ button of the Space Network Processor. A Gonio Hemisphere Explorer window will open (</w:t>
      </w:r>
      <w:r w:rsidR="0059520E">
        <w:fldChar w:fldCharType="begin"/>
      </w:r>
      <w:r w:rsidR="00A30B2D">
        <w:instrText xml:space="preserve"> REF _Ref97872779 \h </w:instrText>
      </w:r>
      <w:r w:rsidR="0059520E">
        <w:fldChar w:fldCharType="separate"/>
      </w:r>
      <w:r w:rsidR="002175E1">
        <w:t xml:space="preserve">Figure </w:t>
      </w:r>
      <w:r w:rsidR="002175E1">
        <w:rPr>
          <w:noProof/>
        </w:rPr>
        <w:t>158</w:t>
      </w:r>
      <w:r w:rsidR="0059520E">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1128" w:name="_Ref97872779"/>
      <w:r>
        <w:t xml:space="preserve">Figure </w:t>
      </w:r>
      <w:r w:rsidR="0059520E">
        <w:fldChar w:fldCharType="begin"/>
      </w:r>
      <w:r w:rsidR="00FB7375">
        <w:instrText xml:space="preserve"> </w:instrText>
      </w:r>
      <w:r w:rsidR="00567E0A">
        <w:instrText>SEQ</w:instrText>
      </w:r>
      <w:r w:rsidR="00FB7375">
        <w:instrText xml:space="preserve"> Figure \* ARABIC </w:instrText>
      </w:r>
      <w:r w:rsidR="0059520E">
        <w:fldChar w:fldCharType="separate"/>
      </w:r>
      <w:r w:rsidR="002175E1">
        <w:rPr>
          <w:noProof/>
        </w:rPr>
        <w:t>158</w:t>
      </w:r>
      <w:r w:rsidR="0059520E">
        <w:rPr>
          <w:noProof/>
        </w:rPr>
        <w:fldChar w:fldCharType="end"/>
      </w:r>
      <w:bookmarkEnd w:id="1128"/>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182987" w:rsidRDefault="00182987" w:rsidP="00306258">
      <w:pPr>
        <w:pStyle w:val="Heading1"/>
      </w:pPr>
      <w:bookmarkStart w:id="1129" w:name="_Ref353800559"/>
      <w:bookmarkStart w:id="1130" w:name="_Toc355280437"/>
      <w:bookmarkStart w:id="1131" w:name="_Toc355769376"/>
      <w:r>
        <w:t>Regular Expressions</w:t>
      </w:r>
      <w:r w:rsidR="007B4B5E">
        <w:t xml:space="preserve"> </w:t>
      </w:r>
      <w:bookmarkEnd w:id="1129"/>
      <w:r w:rsidR="007C553E">
        <w:t>Tutorial</w:t>
      </w:r>
      <w:bookmarkEnd w:id="1130"/>
      <w:bookmarkEnd w:id="1131"/>
    </w:p>
    <w:p w:rsidR="007B4B5E" w:rsidRDefault="007B4B5E" w:rsidP="00A7583F">
      <w:pPr>
        <w:pStyle w:val="DocAction"/>
      </w:pPr>
      <w:r>
        <w:t>%%% This should be an appendix, but wait until the correct doc is available before considering that sort of change.</w:t>
      </w:r>
    </w:p>
    <w:p w:rsidR="00182987" w:rsidRDefault="00182987" w:rsidP="00A7583F">
      <w:pPr>
        <w:pStyle w:val="Body"/>
      </w:pPr>
      <w:r>
        <w:t xml:space="preserve">Regular expressions are widely used when string matching is required. </w:t>
      </w:r>
      <w:r w:rsidR="007B4B5E">
        <w:t>They permit a rich array of sophisticated matching functionality.</w:t>
      </w:r>
    </w:p>
    <w:p w:rsidR="007B4B5E" w:rsidRDefault="007B4B5E" w:rsidP="00A7583F">
      <w:pPr>
        <w:pStyle w:val="Body"/>
      </w:pPr>
      <w:r>
        <w:t xml:space="preserve">A complete explanation of regular expressions is beyond the scope of this tutorial. Readers with a desire to see a complete list of all options should see the Java tutorial at </w:t>
      </w:r>
      <w:hyperlink r:id="rId164" w:history="1">
        <w:r>
          <w:rPr>
            <w:rStyle w:val="Hyperlink"/>
          </w:rPr>
          <w:t>http://docs.oracle.com/javase/tutorial/essential/regex/index.html</w:t>
        </w:r>
      </w:hyperlink>
      <w:r>
        <w:t>.</w:t>
      </w:r>
    </w:p>
    <w:p w:rsidR="007B4B5E" w:rsidRDefault="007B4B5E" w:rsidP="00A7583F">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7"/>
        <w:gridCol w:w="1215"/>
        <w:gridCol w:w="2577"/>
        <w:gridCol w:w="3365"/>
      </w:tblGrid>
      <w:tr w:rsidR="007B4B5E" w:rsidTr="00207647">
        <w:trPr>
          <w:cantSplit/>
        </w:trPr>
        <w:tc>
          <w:tcPr>
            <w:tcW w:w="0" w:type="auto"/>
          </w:tcPr>
          <w:p w:rsidR="007B4B5E" w:rsidRDefault="007B4B5E" w:rsidP="00207647">
            <w:pPr>
              <w:pStyle w:val="TableText"/>
            </w:pPr>
            <w:r>
              <w:t>Simple string</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 simple string containing no special characters will match that string, regardless of where within the target string it occurs.</w:t>
            </w:r>
          </w:p>
        </w:tc>
        <w:tc>
          <w:tcPr>
            <w:tcW w:w="0" w:type="auto"/>
          </w:tcPr>
          <w:p w:rsidR="007B4B5E" w:rsidRDefault="007B4B5E" w:rsidP="00207647">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7B4B5E" w:rsidTr="00207647">
        <w:trPr>
          <w:cantSplit/>
        </w:trPr>
        <w:tc>
          <w:tcPr>
            <w:tcW w:w="0" w:type="auto"/>
          </w:tcPr>
          <w:p w:rsidR="007B4B5E" w:rsidRPr="003A61D6" w:rsidRDefault="007B4B5E" w:rsidP="00207647">
            <w:pPr>
              <w:pStyle w:val="TableText"/>
              <w:rPr>
                <w:lang w:val="en-AU"/>
              </w:rPr>
            </w:pPr>
            <w:r>
              <w:rPr>
                <w:lang w:val="en-AU"/>
              </w:rPr>
              <w:t>Start of string</w:t>
            </w:r>
          </w:p>
        </w:tc>
        <w:tc>
          <w:tcPr>
            <w:tcW w:w="0" w:type="auto"/>
          </w:tcPr>
          <w:p w:rsidR="007B4B5E" w:rsidRPr="007B4B5E" w:rsidRDefault="007B4B5E" w:rsidP="00C96D90">
            <w:pPr>
              <w:pStyle w:val="Table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beginning of the string.</w:t>
            </w:r>
          </w:p>
        </w:tc>
        <w:tc>
          <w:tcPr>
            <w:tcW w:w="0" w:type="auto"/>
          </w:tcPr>
          <w:p w:rsidR="007B4B5E" w:rsidRDefault="007B4B5E" w:rsidP="00207647">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7B4B5E" w:rsidTr="00207647">
        <w:trPr>
          <w:cantSplit/>
        </w:trPr>
        <w:tc>
          <w:tcPr>
            <w:tcW w:w="0" w:type="auto"/>
          </w:tcPr>
          <w:p w:rsidR="007B4B5E" w:rsidRDefault="007B4B5E" w:rsidP="00207647">
            <w:pPr>
              <w:pStyle w:val="TableText"/>
            </w:pPr>
            <w:r>
              <w:t>End of string</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end of the string.</w:t>
            </w:r>
          </w:p>
        </w:tc>
        <w:tc>
          <w:tcPr>
            <w:tcW w:w="0" w:type="auto"/>
          </w:tcPr>
          <w:p w:rsidR="007B4B5E" w:rsidRDefault="007B4B5E" w:rsidP="00207647">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7B4B5E" w:rsidTr="00207647">
        <w:trPr>
          <w:cantSplit/>
        </w:trPr>
        <w:tc>
          <w:tcPr>
            <w:tcW w:w="0" w:type="auto"/>
          </w:tcPr>
          <w:p w:rsidR="007B4B5E" w:rsidRPr="001D72ED" w:rsidRDefault="007B4B5E" w:rsidP="00207647">
            <w:pPr>
              <w:pStyle w:val="TableText"/>
              <w:rPr>
                <w:lang w:val="en-AU"/>
              </w:rPr>
            </w:pPr>
            <w:r>
              <w:rPr>
                <w:lang w:val="en-AU"/>
              </w:rPr>
              <w:t>Any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period character will match any character.</w:t>
            </w:r>
          </w:p>
        </w:tc>
        <w:tc>
          <w:tcPr>
            <w:tcW w:w="0" w:type="auto"/>
          </w:tcPr>
          <w:p w:rsidR="007B4B5E" w:rsidRDefault="007B4B5E" w:rsidP="00207647">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7B4B5E" w:rsidTr="00207647">
        <w:trPr>
          <w:cantSplit/>
        </w:trPr>
        <w:tc>
          <w:tcPr>
            <w:tcW w:w="0" w:type="auto"/>
          </w:tcPr>
          <w:p w:rsidR="007B4B5E" w:rsidRPr="001D72ED" w:rsidRDefault="007B4B5E" w:rsidP="00207647">
            <w:pPr>
              <w:pStyle w:val="TableText"/>
              <w:rPr>
                <w:lang w:val="en-AU"/>
              </w:rPr>
            </w:pPr>
            <w:r>
              <w:rPr>
                <w:lang w:val="en-AU"/>
              </w:rPr>
              <w:t>Repeated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Asterisk causes the matching to zero or more repetitions of the preceding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7B4B5E" w:rsidTr="00207647">
        <w:trPr>
          <w:cantSplit/>
        </w:trPr>
        <w:tc>
          <w:tcPr>
            <w:tcW w:w="0" w:type="auto"/>
          </w:tcPr>
          <w:p w:rsidR="007B4B5E" w:rsidRDefault="007B4B5E" w:rsidP="00207647">
            <w:pPr>
              <w:pStyle w:val="TableText"/>
              <w:rPr>
                <w:lang w:val="en-AU"/>
              </w:rPr>
            </w:pPr>
            <w:r>
              <w:rPr>
                <w:lang w:val="en-AU"/>
              </w:rPr>
              <w:t>Repeated characters</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plus sign causes the matching to one or more repetitions of the previous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7B4B5E" w:rsidTr="00207647">
        <w:trPr>
          <w:cantSplit/>
        </w:trPr>
        <w:tc>
          <w:tcPr>
            <w:tcW w:w="0" w:type="auto"/>
          </w:tcPr>
          <w:p w:rsidR="007B4B5E" w:rsidRDefault="007B4B5E" w:rsidP="00207647">
            <w:pPr>
              <w:pStyle w:val="TableText"/>
              <w:rPr>
                <w:lang w:val="en-AU"/>
              </w:rPr>
            </w:pPr>
            <w:r>
              <w:rPr>
                <w:lang w:val="en-AU"/>
              </w:rPr>
              <w:t>Alternate characters</w:t>
            </w:r>
          </w:p>
        </w:tc>
        <w:tc>
          <w:tcPr>
            <w:tcW w:w="0" w:type="auto"/>
          </w:tcPr>
          <w:p w:rsidR="007B4B5E" w:rsidRPr="007B4B5E" w:rsidRDefault="007B4B5E" w:rsidP="00C96D90">
            <w:pPr>
              <w:pStyle w:val="Code"/>
            </w:pPr>
            <w:r w:rsidRPr="007B4B5E">
              <w:t>[</w:t>
            </w:r>
            <w:r w:rsidR="0098760F">
              <w:t> </w:t>
            </w:r>
            <w:r w:rsidRPr="007B4B5E">
              <w:t>]</w:t>
            </w:r>
          </w:p>
        </w:tc>
        <w:tc>
          <w:tcPr>
            <w:tcW w:w="0" w:type="auto"/>
          </w:tcPr>
          <w:p w:rsidR="007B4B5E" w:rsidRDefault="007B4B5E" w:rsidP="00207647">
            <w:pPr>
              <w:pStyle w:val="TableText"/>
            </w:pPr>
            <w:r>
              <w:t>Strings enclosed within square brackets will match any one of the characters within the brackets.</w:t>
            </w:r>
          </w:p>
        </w:tc>
        <w:tc>
          <w:tcPr>
            <w:tcW w:w="0" w:type="auto"/>
          </w:tcPr>
          <w:p w:rsidR="007B4B5E" w:rsidRDefault="007B4B5E" w:rsidP="00207647">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7B4B5E" w:rsidTr="00207647">
        <w:trPr>
          <w:cantSplit/>
        </w:trPr>
        <w:tc>
          <w:tcPr>
            <w:tcW w:w="0" w:type="auto"/>
          </w:tcPr>
          <w:p w:rsidR="007B4B5E" w:rsidRDefault="007B4B5E" w:rsidP="00207647">
            <w:pPr>
              <w:pStyle w:val="TableText"/>
              <w:rPr>
                <w:lang w:val="en-AU"/>
              </w:rPr>
            </w:pPr>
            <w:r>
              <w:rPr>
                <w:lang w:val="en-AU"/>
              </w:rPr>
              <w:t>Character ranges</w:t>
            </w:r>
          </w:p>
        </w:tc>
        <w:tc>
          <w:tcPr>
            <w:tcW w:w="0" w:type="auto"/>
          </w:tcPr>
          <w:p w:rsidR="007B4B5E" w:rsidRPr="00207647" w:rsidRDefault="007B4B5E" w:rsidP="00C96D90">
            <w:pPr>
              <w:pStyle w:val="Code"/>
            </w:pPr>
            <w:r w:rsidRPr="00207647">
              <w:t>[</w:t>
            </w:r>
            <w:r w:rsidR="0098760F">
              <w:t>-</w:t>
            </w:r>
            <w:r w:rsidRPr="00207647">
              <w:t>]</w:t>
            </w:r>
          </w:p>
        </w:tc>
        <w:tc>
          <w:tcPr>
            <w:tcW w:w="0" w:type="auto"/>
          </w:tcPr>
          <w:p w:rsidR="007B4B5E" w:rsidRDefault="007B4B5E" w:rsidP="00207647">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7B4B5E" w:rsidRDefault="007B4B5E" w:rsidP="00207647">
            <w:pPr>
              <w:pStyle w:val="TableText"/>
            </w:pPr>
            <w:r w:rsidRPr="00207647">
              <w:rPr>
                <w:rStyle w:val="CodeChar"/>
                <w:rFonts w:eastAsiaTheme="minorEastAsia"/>
              </w:rPr>
              <w:t>[0-9]</w:t>
            </w:r>
            <w:r>
              <w:t xml:space="preserve"> matches any digit.</w:t>
            </w:r>
          </w:p>
          <w:p w:rsidR="007B4B5E" w:rsidRDefault="007B4B5E" w:rsidP="00207647">
            <w:pPr>
              <w:pStyle w:val="TableText"/>
            </w:pPr>
            <w:r w:rsidRPr="00207647">
              <w:rPr>
                <w:rStyle w:val="CodeChar"/>
                <w:rFonts w:eastAsiaTheme="minorEastAsia"/>
              </w:rPr>
              <w:t>[a-z]</w:t>
            </w:r>
            <w:r>
              <w:t xml:space="preserve"> matches any letter.</w:t>
            </w:r>
          </w:p>
          <w:p w:rsidR="007B4B5E" w:rsidRDefault="007B4B5E" w:rsidP="00207647">
            <w:pPr>
              <w:pStyle w:val="TableText"/>
            </w:pPr>
            <w:r w:rsidRPr="00207647">
              <w:rPr>
                <w:rStyle w:val="CodeChar"/>
                <w:rFonts w:eastAsiaTheme="minorEastAsia"/>
              </w:rPr>
              <w:t>[a-z0-9]</w:t>
            </w:r>
            <w:r>
              <w:t xml:space="preserve"> matches any digit or letter.</w:t>
            </w:r>
          </w:p>
        </w:tc>
      </w:tr>
      <w:tr w:rsidR="007B4B5E" w:rsidTr="00207647">
        <w:trPr>
          <w:cantSplit/>
        </w:trPr>
        <w:tc>
          <w:tcPr>
            <w:tcW w:w="0" w:type="auto"/>
          </w:tcPr>
          <w:p w:rsidR="007B4B5E" w:rsidRDefault="007B4B5E" w:rsidP="00207647">
            <w:pPr>
              <w:pStyle w:val="TableText"/>
              <w:rPr>
                <w:lang w:val="en-AU"/>
              </w:rPr>
            </w:pPr>
            <w:r>
              <w:rPr>
                <w:lang w:val="en-AU"/>
              </w:rPr>
              <w:t>Escape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In order to match a special character, precede it with the backslash character.</w:t>
            </w:r>
          </w:p>
          <w:p w:rsidR="007B4B5E" w:rsidRDefault="007B4B5E" w:rsidP="00207647">
            <w:pPr>
              <w:pStyle w:val="TableText"/>
            </w:pPr>
            <w:r>
              <w:t xml:space="preserve">Special characters are </w:t>
            </w:r>
            <w:r w:rsidRPr="0098760F">
              <w:rPr>
                <w:rStyle w:val="CodeChar"/>
                <w:rFonts w:eastAsiaTheme="minorEastAsia"/>
              </w:rPr>
              <w:t>[\^$.|?*+(){}</w:t>
            </w:r>
          </w:p>
          <w:p w:rsidR="007B4B5E" w:rsidRDefault="007B4B5E" w:rsidP="00207647">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7B4B5E" w:rsidTr="00207647">
        <w:trPr>
          <w:cantSplit/>
        </w:trPr>
        <w:tc>
          <w:tcPr>
            <w:tcW w:w="0" w:type="auto"/>
          </w:tcPr>
          <w:p w:rsidR="007B4B5E" w:rsidRDefault="007B4B5E" w:rsidP="00207647">
            <w:pPr>
              <w:pStyle w:val="TableText"/>
              <w:rPr>
                <w:lang w:val="en-AU"/>
              </w:rPr>
            </w:pPr>
            <w:r>
              <w:rPr>
                <w:lang w:val="en-AU"/>
              </w:rPr>
              <w:t>Combinations</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Any of the above search methods can be combined.</w:t>
            </w:r>
          </w:p>
        </w:tc>
        <w:tc>
          <w:tcPr>
            <w:tcW w:w="0" w:type="auto"/>
          </w:tcPr>
          <w:p w:rsidR="007B4B5E" w:rsidRDefault="007B4B5E" w:rsidP="00207647">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7B4B5E" w:rsidRDefault="007B4B5E" w:rsidP="00207647">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7B4B5E" w:rsidRDefault="007B4B5E" w:rsidP="00207647">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7B4B5E" w:rsidRDefault="007B4B5E" w:rsidP="00207647">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7B4B5E" w:rsidRDefault="007B4B5E" w:rsidP="00207647">
            <w:pPr>
              <w:pStyle w:val="TableText"/>
            </w:pPr>
            <w:r w:rsidRPr="0098760F">
              <w:rPr>
                <w:rStyle w:val="CodeChar"/>
                <w:rFonts w:eastAsiaTheme="minorEastAsia"/>
              </w:rPr>
              <w:t>\.+</w:t>
            </w:r>
            <w:r>
              <w:t xml:space="preserve"> will match any run of periods.</w:t>
            </w:r>
          </w:p>
          <w:p w:rsidR="007B4B5E" w:rsidRDefault="007B4B5E" w:rsidP="00207647">
            <w:pPr>
              <w:pStyle w:val="TableText"/>
            </w:pPr>
            <w:r w:rsidRPr="0098760F">
              <w:rPr>
                <w:rStyle w:val="CodeChar"/>
                <w:rFonts w:eastAsiaTheme="minorEastAsia"/>
              </w:rPr>
              <w:t>[0-9]+</w:t>
            </w:r>
            <w:r>
              <w:t xml:space="preserve"> will match any integer number.</w:t>
            </w:r>
          </w:p>
          <w:p w:rsidR="007B4B5E" w:rsidRDefault="007B4B5E" w:rsidP="00207647">
            <w:pPr>
              <w:pStyle w:val="TableText"/>
            </w:pPr>
            <w:r w:rsidRPr="0098760F">
              <w:rPr>
                <w:rStyle w:val="CodeChar"/>
                <w:rFonts w:eastAsiaTheme="minorEastAsia"/>
              </w:rPr>
              <w:t>[0-9]+\.[0-9]*</w:t>
            </w:r>
            <w:r>
              <w:t xml:space="preserve"> will match any number with a decimal point.</w:t>
            </w:r>
          </w:p>
        </w:tc>
      </w:tr>
    </w:tbl>
    <w:p w:rsidR="002A0FFE" w:rsidRPr="00084655" w:rsidRDefault="002A0FFE" w:rsidP="00DF05E8">
      <w:pPr>
        <w:pStyle w:val="Heading1"/>
      </w:pPr>
      <w:bookmarkStart w:id="1132" w:name="_Toc355280438"/>
      <w:bookmarkStart w:id="1133" w:name="_Toc355769377"/>
      <w:r w:rsidRPr="00084655">
        <w:t>References</w:t>
      </w:r>
      <w:r w:rsidR="00BB33C3">
        <w:t xml:space="preserve"> – OLD %%%</w:t>
      </w:r>
      <w:bookmarkEnd w:id="1132"/>
      <w:bookmarkEnd w:id="1133"/>
    </w:p>
    <w:p w:rsidR="00E23E1F" w:rsidRDefault="00E23E1F" w:rsidP="00A7583F">
      <w:pPr>
        <w:pStyle w:val="Body"/>
      </w:pPr>
      <w:r>
        <w:t>%%% This chapter can be replaced by the auto-generated one which follows, after we have determined that the list is correct.</w:t>
      </w:r>
    </w:p>
    <w:p w:rsidR="00DF05E8" w:rsidRDefault="00DF05E8" w:rsidP="00E23E1F">
      <w:pPr>
        <w:pStyle w:val="Heading2"/>
      </w:pPr>
      <w:bookmarkStart w:id="1134" w:name="_Toc355280439"/>
      <w:bookmarkStart w:id="1135" w:name="_Toc355769378"/>
      <w:r>
        <w:t>References from Introduction:</w:t>
      </w:r>
      <w:bookmarkEnd w:id="1134"/>
      <w:bookmarkEnd w:id="1135"/>
    </w:p>
    <w:p w:rsidR="00DF05E8" w:rsidRDefault="0059520E" w:rsidP="00A7583F">
      <w:pPr>
        <w:pStyle w:val="Body"/>
      </w:pPr>
      <w:sdt>
        <w:sdtPr>
          <w:id w:val="14239803"/>
          <w:citation/>
        </w:sdtPr>
        <w:sdtContent>
          <w:r>
            <w:fldChar w:fldCharType="begin"/>
          </w:r>
          <w:r w:rsidR="00BB4B7C">
            <w:rPr>
              <w:lang w:val="en-AU"/>
            </w:rPr>
            <w:instrText xml:space="preserve"> CITATION Hue10 \l 3081 </w:instrText>
          </w:r>
          <w:r>
            <w:fldChar w:fldCharType="separate"/>
          </w:r>
          <w:r w:rsidR="002175E1" w:rsidRPr="002175E1">
            <w:rPr>
              <w:noProof/>
              <w:lang w:val="en-AU"/>
            </w:rPr>
            <w:t>[6]</w:t>
          </w:r>
          <w:r>
            <w:fldChar w:fldCharType="end"/>
          </w:r>
        </w:sdtContent>
      </w:sdt>
      <w:r w:rsidR="00DF05E8">
        <w:t>.</w:t>
      </w:r>
    </w:p>
    <w:p w:rsidR="00BB33C3" w:rsidRDefault="0059520E" w:rsidP="00A7583F">
      <w:pPr>
        <w:pStyle w:val="Body"/>
      </w:pPr>
      <w:sdt>
        <w:sdtPr>
          <w:id w:val="14239804"/>
          <w:citation/>
        </w:sdtPr>
        <w:sdtContent>
          <w:r>
            <w:fldChar w:fldCharType="begin"/>
          </w:r>
          <w:r w:rsidR="00BB33C3">
            <w:rPr>
              <w:lang w:val="en-AU"/>
            </w:rPr>
            <w:instrText xml:space="preserve"> CITATION Hue11 \l 3081 </w:instrText>
          </w:r>
          <w:r>
            <w:fldChar w:fldCharType="separate"/>
          </w:r>
          <w:r w:rsidR="002175E1" w:rsidRPr="002175E1">
            <w:rPr>
              <w:noProof/>
              <w:lang w:val="en-AU"/>
            </w:rPr>
            <w:t>[7]</w:t>
          </w:r>
          <w:r>
            <w:fldChar w:fldCharType="end"/>
          </w:r>
        </w:sdtContent>
      </w:sdt>
      <w:r w:rsidR="00DF05E8">
        <w:t>.</w:t>
      </w:r>
    </w:p>
    <w:p w:rsidR="00DF05E8" w:rsidRDefault="0059520E" w:rsidP="00A7583F">
      <w:pPr>
        <w:pStyle w:val="Body"/>
      </w:pPr>
      <w:sdt>
        <w:sdtPr>
          <w:id w:val="14239805"/>
          <w:citation/>
        </w:sdtPr>
        <w:sdtContent>
          <w:r>
            <w:fldChar w:fldCharType="begin"/>
          </w:r>
          <w:r w:rsidR="00BB33C3">
            <w:rPr>
              <w:lang w:val="en-AU"/>
            </w:rPr>
            <w:instrText xml:space="preserve"> CITATION Hue09 \l 3081 </w:instrText>
          </w:r>
          <w:r>
            <w:fldChar w:fldCharType="separate"/>
          </w:r>
          <w:r w:rsidR="002175E1" w:rsidRPr="002175E1">
            <w:rPr>
              <w:noProof/>
              <w:lang w:val="en-AU"/>
            </w:rPr>
            <w:t>[8]</w:t>
          </w:r>
          <w:r>
            <w:fldChar w:fldCharType="end"/>
          </w:r>
        </w:sdtContent>
      </w:sdt>
      <w:r w:rsidR="00DF05E8">
        <w:t>.</w:t>
      </w:r>
    </w:p>
    <w:p w:rsidR="00DF05E8" w:rsidRDefault="0059520E" w:rsidP="00A7583F">
      <w:pPr>
        <w:pStyle w:val="Body"/>
      </w:pPr>
      <w:sdt>
        <w:sdtPr>
          <w:id w:val="14239806"/>
          <w:citation/>
        </w:sdtPr>
        <w:sdtContent>
          <w:r>
            <w:fldChar w:fldCharType="begin"/>
          </w:r>
          <w:r w:rsidR="00AF2B93">
            <w:rPr>
              <w:lang w:val="en-AU"/>
            </w:rPr>
            <w:instrText xml:space="preserve"> CITATION Hue091 \l 3081  </w:instrText>
          </w:r>
          <w:r>
            <w:fldChar w:fldCharType="separate"/>
          </w:r>
          <w:r w:rsidR="002175E1" w:rsidRPr="002175E1">
            <w:rPr>
              <w:noProof/>
              <w:lang w:val="en-AU"/>
            </w:rPr>
            <w:t>[9]</w:t>
          </w:r>
          <w:r>
            <w:fldChar w:fldCharType="end"/>
          </w:r>
        </w:sdtContent>
      </w:sdt>
      <w:r w:rsidR="00DF05E8">
        <w:t>.</w:t>
      </w:r>
    </w:p>
    <w:p w:rsidR="00DF05E8" w:rsidRPr="00084655" w:rsidRDefault="0059520E" w:rsidP="00A7583F">
      <w:pPr>
        <w:pStyle w:val="Body"/>
      </w:pPr>
      <w:sdt>
        <w:sdtPr>
          <w:id w:val="14239807"/>
          <w:citation/>
        </w:sdtPr>
        <w:sdtContent>
          <w:r>
            <w:fldChar w:fldCharType="begin"/>
          </w:r>
          <w:r w:rsidR="00AF2B93">
            <w:rPr>
              <w:lang w:val="en-AU"/>
            </w:rPr>
            <w:instrText xml:space="preserve"> CITATION Hue092 \l 3081 </w:instrText>
          </w:r>
          <w:r>
            <w:fldChar w:fldCharType="separate"/>
          </w:r>
          <w:r w:rsidR="002175E1" w:rsidRPr="002175E1">
            <w:rPr>
              <w:noProof/>
              <w:lang w:val="en-AU"/>
            </w:rPr>
            <w:t>[4]</w:t>
          </w:r>
          <w:r>
            <w:fldChar w:fldCharType="end"/>
          </w:r>
        </w:sdtContent>
      </w:sdt>
      <w:r w:rsidR="00DF05E8" w:rsidRPr="006251A9">
        <w:t>.</w:t>
      </w:r>
    </w:p>
    <w:p w:rsidR="00DF05E8" w:rsidRDefault="0059520E" w:rsidP="00A7583F">
      <w:pPr>
        <w:pStyle w:val="Body"/>
      </w:pPr>
      <w:sdt>
        <w:sdtPr>
          <w:id w:val="14239808"/>
          <w:citation/>
        </w:sdtPr>
        <w:sdtContent>
          <w:r>
            <w:fldChar w:fldCharType="begin"/>
          </w:r>
          <w:r w:rsidR="00AF2B93">
            <w:rPr>
              <w:lang w:val="en-AU"/>
            </w:rPr>
            <w:instrText xml:space="preserve"> CITATION Hue093 \l 3081 </w:instrText>
          </w:r>
          <w:r>
            <w:fldChar w:fldCharType="separate"/>
          </w:r>
          <w:r w:rsidR="002175E1" w:rsidRPr="002175E1">
            <w:rPr>
              <w:noProof/>
              <w:lang w:val="en-AU"/>
            </w:rPr>
            <w:t>[10]</w:t>
          </w:r>
          <w:r>
            <w:fldChar w:fldCharType="end"/>
          </w:r>
        </w:sdtContent>
      </w:sdt>
      <w:r w:rsidR="00DF05E8">
        <w:t>.</w:t>
      </w:r>
    </w:p>
    <w:p w:rsidR="00DF05E8" w:rsidRPr="00084655" w:rsidRDefault="0059520E" w:rsidP="00A7583F">
      <w:pPr>
        <w:pStyle w:val="Body"/>
      </w:pPr>
      <w:sdt>
        <w:sdtPr>
          <w:rPr>
            <w:lang w:val="en-US"/>
          </w:rPr>
          <w:id w:val="14239809"/>
          <w:citation/>
        </w:sdtPr>
        <w:sdtContent>
          <w:r>
            <w:rPr>
              <w:lang w:val="en-US"/>
            </w:rPr>
            <w:fldChar w:fldCharType="begin"/>
          </w:r>
          <w:r w:rsidR="00F045C8">
            <w:rPr>
              <w:lang w:val="en-AU"/>
            </w:rPr>
            <w:instrText xml:space="preserve"> CITATION Hue08 \l 3081 </w:instrText>
          </w:r>
          <w:r>
            <w:rPr>
              <w:lang w:val="en-US"/>
            </w:rPr>
            <w:fldChar w:fldCharType="separate"/>
          </w:r>
          <w:r w:rsidR="002175E1" w:rsidRPr="002175E1">
            <w:rPr>
              <w:noProof/>
              <w:lang w:val="en-AU"/>
            </w:rPr>
            <w:t>[11]</w:t>
          </w:r>
          <w:r>
            <w:rPr>
              <w:lang w:val="en-US"/>
            </w:rPr>
            <w:fldChar w:fldCharType="end"/>
          </w:r>
        </w:sdtContent>
      </w:sdt>
      <w:r w:rsidR="00DF05E8">
        <w:rPr>
          <w:lang w:val="en-US"/>
        </w:rPr>
        <w:t>.</w:t>
      </w:r>
    </w:p>
    <w:p w:rsidR="00DF05E8" w:rsidRPr="00084655" w:rsidRDefault="0059520E" w:rsidP="00A7583F">
      <w:pPr>
        <w:pStyle w:val="Body"/>
      </w:pPr>
      <w:sdt>
        <w:sdtPr>
          <w:id w:val="14239810"/>
          <w:citation/>
        </w:sdtPr>
        <w:sdtContent>
          <w:r>
            <w:fldChar w:fldCharType="begin"/>
          </w:r>
          <w:r w:rsidR="00F045C8">
            <w:rPr>
              <w:lang w:val="en-AU"/>
            </w:rPr>
            <w:instrText xml:space="preserve"> CITATION Hün07 \l 3081 </w:instrText>
          </w:r>
          <w:r>
            <w:fldChar w:fldCharType="separate"/>
          </w:r>
          <w:r w:rsidR="002175E1" w:rsidRPr="002175E1">
            <w:rPr>
              <w:noProof/>
              <w:lang w:val="en-AU"/>
            </w:rPr>
            <w:t>[2]</w:t>
          </w:r>
          <w:r>
            <w:fldChar w:fldCharType="end"/>
          </w:r>
        </w:sdtContent>
      </w:sdt>
      <w:r w:rsidR="00DF05E8" w:rsidRPr="00084655">
        <w:t xml:space="preserve">. </w:t>
      </w:r>
    </w:p>
    <w:p w:rsidR="00DF05E8" w:rsidRPr="00084655" w:rsidRDefault="0059520E" w:rsidP="00A7583F">
      <w:pPr>
        <w:pStyle w:val="Body"/>
      </w:pPr>
      <w:sdt>
        <w:sdtPr>
          <w:id w:val="14239811"/>
          <w:citation/>
        </w:sdtPr>
        <w:sdtContent>
          <w:r>
            <w:fldChar w:fldCharType="begin"/>
          </w:r>
          <w:r w:rsidR="001329BB">
            <w:rPr>
              <w:lang w:val="en-AU"/>
            </w:rPr>
            <w:instrText xml:space="preserve"> CITATION Hün071 \l 3081 </w:instrText>
          </w:r>
          <w:r>
            <w:fldChar w:fldCharType="separate"/>
          </w:r>
          <w:r w:rsidR="002175E1" w:rsidRPr="002175E1">
            <w:rPr>
              <w:noProof/>
              <w:lang w:val="en-AU"/>
            </w:rPr>
            <w:t>[12]</w:t>
          </w:r>
          <w:r>
            <w:fldChar w:fldCharType="end"/>
          </w:r>
        </w:sdtContent>
      </w:sdt>
      <w:r w:rsidR="00DF05E8" w:rsidRPr="00084655">
        <w:t>.</w:t>
      </w:r>
    </w:p>
    <w:p w:rsidR="00DF05E8" w:rsidRPr="00084655" w:rsidRDefault="0059520E" w:rsidP="00A7583F">
      <w:pPr>
        <w:pStyle w:val="Body"/>
      </w:pPr>
      <w:sdt>
        <w:sdtPr>
          <w:id w:val="14239812"/>
          <w:citation/>
        </w:sdtPr>
        <w:sdtContent>
          <w:r>
            <w:fldChar w:fldCharType="begin"/>
          </w:r>
          <w:r w:rsidR="001329BB">
            <w:rPr>
              <w:lang w:val="en-AU"/>
            </w:rPr>
            <w:instrText xml:space="preserve"> CITATION Hün072 \l 3081 </w:instrText>
          </w:r>
          <w:r>
            <w:fldChar w:fldCharType="separate"/>
          </w:r>
          <w:r w:rsidR="002175E1" w:rsidRPr="002175E1">
            <w:rPr>
              <w:noProof/>
              <w:lang w:val="en-AU"/>
            </w:rPr>
            <w:t>[5]</w:t>
          </w:r>
          <w:r>
            <w:fldChar w:fldCharType="end"/>
          </w:r>
        </w:sdtContent>
      </w:sdt>
      <w:r w:rsidR="00DF05E8" w:rsidRPr="00084655">
        <w:t>.</w:t>
      </w:r>
    </w:p>
    <w:p w:rsidR="00DF05E8" w:rsidRPr="00084655" w:rsidRDefault="0059520E" w:rsidP="00A7583F">
      <w:pPr>
        <w:pStyle w:val="Body"/>
      </w:pPr>
      <w:sdt>
        <w:sdtPr>
          <w:id w:val="14239813"/>
          <w:citation/>
        </w:sdtPr>
        <w:sdtContent>
          <w:r>
            <w:fldChar w:fldCharType="begin"/>
          </w:r>
          <w:r w:rsidR="001329BB">
            <w:rPr>
              <w:lang w:val="en-AU"/>
            </w:rPr>
            <w:instrText xml:space="preserve"> CITATION Hue06 \l 3081 </w:instrText>
          </w:r>
          <w:r>
            <w:fldChar w:fldCharType="separate"/>
          </w:r>
          <w:r w:rsidR="002175E1" w:rsidRPr="002175E1">
            <w:rPr>
              <w:noProof/>
              <w:lang w:val="en-AU"/>
            </w:rPr>
            <w:t>[13]</w:t>
          </w:r>
          <w:r>
            <w:fldChar w:fldCharType="end"/>
          </w:r>
        </w:sdtContent>
      </w:sdt>
      <w:r w:rsidR="00DF05E8" w:rsidRPr="00084655">
        <w:t>.</w:t>
      </w:r>
    </w:p>
    <w:p w:rsidR="00DF05E8" w:rsidRPr="00084655" w:rsidRDefault="0059520E" w:rsidP="001329BB">
      <w:pPr>
        <w:pStyle w:val="Body"/>
      </w:pPr>
      <w:sdt>
        <w:sdtPr>
          <w:id w:val="14239814"/>
          <w:citation/>
        </w:sdtPr>
        <w:sdtContent>
          <w:r>
            <w:fldChar w:fldCharType="begin"/>
          </w:r>
          <w:r w:rsidR="001329BB">
            <w:rPr>
              <w:lang w:val="en-AU"/>
            </w:rPr>
            <w:instrText xml:space="preserve"> CITATION Hue061 \l 3081 </w:instrText>
          </w:r>
          <w:r>
            <w:fldChar w:fldCharType="separate"/>
          </w:r>
          <w:r w:rsidR="002175E1" w:rsidRPr="002175E1">
            <w:rPr>
              <w:noProof/>
              <w:lang w:val="en-AU"/>
            </w:rPr>
            <w:t>[14]</w:t>
          </w:r>
          <w:r>
            <w:fldChar w:fldCharType="end"/>
          </w:r>
        </w:sdtContent>
      </w:sdt>
      <w:r w:rsidR="00DF05E8" w:rsidRPr="00084655">
        <w:t>.</w:t>
      </w:r>
    </w:p>
    <w:p w:rsidR="00DF05E8" w:rsidRDefault="00DF05E8" w:rsidP="00E23E1F">
      <w:pPr>
        <w:pStyle w:val="Heading2"/>
        <w:rPr>
          <w:noProof/>
        </w:rPr>
      </w:pPr>
      <w:bookmarkStart w:id="1136" w:name="_Toc355280440"/>
      <w:bookmarkStart w:id="1137" w:name="_Toc355769379"/>
      <w:r>
        <w:rPr>
          <w:noProof/>
        </w:rPr>
        <w:t>References from End Note field at end of document.</w:t>
      </w:r>
      <w:bookmarkEnd w:id="1136"/>
      <w:bookmarkEnd w:id="1137"/>
    </w:p>
    <w:p w:rsidR="00DF05E8" w:rsidRDefault="0059520E" w:rsidP="0098760F">
      <w:pPr>
        <w:pStyle w:val="Body"/>
        <w:rPr>
          <w:noProof/>
        </w:rPr>
      </w:pPr>
      <w:sdt>
        <w:sdtPr>
          <w:rPr>
            <w:noProof/>
          </w:rPr>
          <w:id w:val="14239815"/>
          <w:citation/>
        </w:sdtPr>
        <w:sdtContent>
          <w:r>
            <w:rPr>
              <w:noProof/>
            </w:rPr>
            <w:fldChar w:fldCharType="begin"/>
          </w:r>
          <w:r w:rsidR="001329BB">
            <w:rPr>
              <w:noProof/>
              <w:lang w:val="en-AU"/>
            </w:rPr>
            <w:instrText xml:space="preserve"> CITATION Hue061 \l 3081 </w:instrText>
          </w:r>
          <w:r>
            <w:rPr>
              <w:noProof/>
            </w:rPr>
            <w:fldChar w:fldCharType="separate"/>
          </w:r>
          <w:r w:rsidR="002175E1" w:rsidRPr="002175E1">
            <w:rPr>
              <w:noProof/>
              <w:lang w:val="en-AU"/>
            </w:rPr>
            <w:t>[14]</w:t>
          </w:r>
          <w:r>
            <w:rPr>
              <w:noProof/>
            </w:rPr>
            <w:fldChar w:fldCharType="end"/>
          </w:r>
        </w:sdtContent>
      </w:sdt>
      <w:r w:rsidR="00DF05E8">
        <w:rPr>
          <w:noProof/>
        </w:rPr>
        <w:t>.</w:t>
      </w:r>
    </w:p>
    <w:p w:rsidR="00DF05E8" w:rsidRDefault="0059520E" w:rsidP="0098760F">
      <w:pPr>
        <w:pStyle w:val="Body"/>
        <w:rPr>
          <w:noProof/>
        </w:rPr>
      </w:pPr>
      <w:sdt>
        <w:sdtPr>
          <w:rPr>
            <w:noProof/>
          </w:rPr>
          <w:id w:val="14239816"/>
          <w:citation/>
        </w:sdtPr>
        <w:sdtContent>
          <w:r>
            <w:rPr>
              <w:noProof/>
            </w:rPr>
            <w:fldChar w:fldCharType="begin"/>
          </w:r>
          <w:r w:rsidR="0037075B">
            <w:rPr>
              <w:noProof/>
              <w:lang w:val="en-AU"/>
            </w:rPr>
            <w:instrText xml:space="preserve"> CITATION Hue092 \l 3081 </w:instrText>
          </w:r>
          <w:r>
            <w:rPr>
              <w:noProof/>
            </w:rPr>
            <w:fldChar w:fldCharType="separate"/>
          </w:r>
          <w:r w:rsidR="002175E1" w:rsidRPr="002175E1">
            <w:rPr>
              <w:noProof/>
              <w:lang w:val="en-AU"/>
            </w:rPr>
            <w:t>[4]</w:t>
          </w:r>
          <w:r>
            <w:rPr>
              <w:noProof/>
            </w:rPr>
            <w:fldChar w:fldCharType="end"/>
          </w:r>
        </w:sdtContent>
      </w:sdt>
      <w:r w:rsidR="00DF05E8">
        <w:rPr>
          <w:noProof/>
        </w:rPr>
        <w:t>.</w:t>
      </w:r>
    </w:p>
    <w:p w:rsidR="00DF05E8" w:rsidRDefault="0059520E" w:rsidP="0098760F">
      <w:pPr>
        <w:pStyle w:val="Body"/>
        <w:rPr>
          <w:noProof/>
        </w:rPr>
      </w:pPr>
      <w:sdt>
        <w:sdtPr>
          <w:rPr>
            <w:noProof/>
          </w:rPr>
          <w:id w:val="14239817"/>
          <w:citation/>
        </w:sdtPr>
        <w:sdtContent>
          <w:r>
            <w:rPr>
              <w:noProof/>
            </w:rPr>
            <w:fldChar w:fldCharType="begin"/>
          </w:r>
          <w:r w:rsidR="0037075B">
            <w:rPr>
              <w:noProof/>
              <w:lang w:val="en-AU"/>
            </w:rPr>
            <w:instrText xml:space="preserve"> CITATION Hün071 \l 3081 </w:instrText>
          </w:r>
          <w:r>
            <w:rPr>
              <w:noProof/>
            </w:rPr>
            <w:fldChar w:fldCharType="separate"/>
          </w:r>
          <w:r w:rsidR="002175E1" w:rsidRPr="002175E1">
            <w:rPr>
              <w:noProof/>
              <w:lang w:val="en-AU"/>
            </w:rPr>
            <w:t>[12]</w:t>
          </w:r>
          <w:r>
            <w:rPr>
              <w:noProof/>
            </w:rPr>
            <w:fldChar w:fldCharType="end"/>
          </w:r>
        </w:sdtContent>
      </w:sdt>
      <w:r w:rsidR="00DF05E8">
        <w:rPr>
          <w:noProof/>
        </w:rPr>
        <w:t>.</w:t>
      </w:r>
    </w:p>
    <w:p w:rsidR="00DF05E8" w:rsidRDefault="0037075B" w:rsidP="0098760F">
      <w:pPr>
        <w:pStyle w:val="Body"/>
        <w:rPr>
          <w:noProof/>
        </w:rPr>
      </w:pPr>
      <w:r>
        <w:rPr>
          <w:noProof/>
        </w:rPr>
        <w:t xml:space="preserve">%%% I’m not using this one any more - </w:t>
      </w:r>
      <w:r w:rsidR="00DF05E8">
        <w:rPr>
          <w:noProof/>
        </w:rPr>
        <w:t xml:space="preserve">ISO/IEC (1996). </w:t>
      </w:r>
      <w:r w:rsidR="00DF05E8" w:rsidRPr="00CE6833">
        <w:rPr>
          <w:noProof/>
          <w:u w:val="single"/>
        </w:rPr>
        <w:t>Information technology -- Syntactic metalanguage -- Extended BNF (14977)</w:t>
      </w:r>
      <w:r w:rsidR="00DF05E8">
        <w:rPr>
          <w:noProof/>
        </w:rPr>
        <w:t>. Geneva, Switzerland, ISO/IEC Copyright Office.</w:t>
      </w:r>
    </w:p>
    <w:p w:rsidR="00DF05E8" w:rsidRDefault="0059520E" w:rsidP="0098760F">
      <w:pPr>
        <w:pStyle w:val="Body"/>
        <w:rPr>
          <w:noProof/>
        </w:rPr>
      </w:pPr>
      <w:sdt>
        <w:sdtPr>
          <w:rPr>
            <w:noProof/>
          </w:rPr>
          <w:id w:val="14239818"/>
          <w:citation/>
        </w:sdtPr>
        <w:sdtContent>
          <w:r>
            <w:rPr>
              <w:noProof/>
            </w:rPr>
            <w:fldChar w:fldCharType="begin"/>
          </w:r>
          <w:r w:rsidR="0037075B">
            <w:rPr>
              <w:noProof/>
              <w:lang w:val="en-AU"/>
            </w:rPr>
            <w:instrText xml:space="preserve"> CITATION Lan97 \l 3081 </w:instrText>
          </w:r>
          <w:r>
            <w:rPr>
              <w:noProof/>
            </w:rPr>
            <w:fldChar w:fldCharType="separate"/>
          </w:r>
          <w:r w:rsidR="002175E1" w:rsidRPr="002175E1">
            <w:rPr>
              <w:noProof/>
              <w:lang w:val="en-AU"/>
            </w:rPr>
            <w:t>[3]</w:t>
          </w:r>
          <w:r>
            <w:rPr>
              <w:noProof/>
            </w:rPr>
            <w:fldChar w:fldCharType="end"/>
          </w:r>
        </w:sdtContent>
      </w:sdt>
      <w:r w:rsidR="00DF05E8">
        <w:rPr>
          <w:noProof/>
        </w:rPr>
        <w:t>.</w:t>
      </w:r>
    </w:p>
    <w:p w:rsidR="0037075B" w:rsidRDefault="0059520E" w:rsidP="0098760F">
      <w:pPr>
        <w:pStyle w:val="Body"/>
        <w:rPr>
          <w:noProof/>
        </w:rPr>
      </w:pPr>
      <w:sdt>
        <w:sdtPr>
          <w:rPr>
            <w:noProof/>
          </w:rPr>
          <w:id w:val="14239824"/>
          <w:citation/>
        </w:sdtPr>
        <w:sdtContent>
          <w:r>
            <w:rPr>
              <w:noProof/>
            </w:rPr>
            <w:fldChar w:fldCharType="begin"/>
          </w:r>
          <w:r w:rsidR="0037075B">
            <w:rPr>
              <w:noProof/>
              <w:lang w:val="en-AU"/>
            </w:rPr>
            <w:instrText xml:space="preserve"> CITATION Sch \l 3081  </w:instrText>
          </w:r>
          <w:r>
            <w:rPr>
              <w:noProof/>
            </w:rPr>
            <w:fldChar w:fldCharType="separate"/>
          </w:r>
          <w:r w:rsidR="002175E1" w:rsidRPr="002175E1">
            <w:rPr>
              <w:noProof/>
              <w:lang w:val="en-AU"/>
            </w:rPr>
            <w:t>[15]</w:t>
          </w:r>
          <w:r>
            <w:rPr>
              <w:noProof/>
            </w:rPr>
            <w:fldChar w:fldCharType="end"/>
          </w:r>
        </w:sdtContent>
      </w:sdt>
    </w:p>
    <w:p w:rsidR="00DF05E8" w:rsidRDefault="0059520E" w:rsidP="0098760F">
      <w:pPr>
        <w:pStyle w:val="Body"/>
        <w:rPr>
          <w:noProof/>
        </w:rPr>
      </w:pPr>
      <w:sdt>
        <w:sdtPr>
          <w:rPr>
            <w:noProof/>
          </w:rPr>
          <w:id w:val="14239825"/>
          <w:citation/>
        </w:sdtPr>
        <w:sdtContent>
          <w:r>
            <w:rPr>
              <w:noProof/>
            </w:rPr>
            <w:fldChar w:fldCharType="begin"/>
          </w:r>
          <w:r w:rsidR="00E23E1F">
            <w:rPr>
              <w:noProof/>
              <w:lang w:val="en-AU"/>
            </w:rPr>
            <w:instrText xml:space="preserve"> CITATION Sch08 \l 3081 </w:instrText>
          </w:r>
          <w:r>
            <w:rPr>
              <w:noProof/>
            </w:rPr>
            <w:fldChar w:fldCharType="separate"/>
          </w:r>
          <w:r w:rsidR="002175E1" w:rsidRPr="002175E1">
            <w:rPr>
              <w:noProof/>
              <w:lang w:val="en-AU"/>
            </w:rPr>
            <w:t>[16]</w:t>
          </w:r>
          <w:r>
            <w:rPr>
              <w:noProof/>
            </w:rPr>
            <w:fldChar w:fldCharType="end"/>
          </w:r>
        </w:sdtContent>
      </w:sdt>
      <w:r w:rsidR="00DF05E8">
        <w:rPr>
          <w:noProof/>
        </w:rPr>
        <w:t>.</w:t>
      </w:r>
    </w:p>
    <w:p w:rsidR="00DF05E8" w:rsidRDefault="0059520E" w:rsidP="0098760F">
      <w:pPr>
        <w:pStyle w:val="Body"/>
        <w:rPr>
          <w:noProof/>
        </w:rPr>
      </w:pPr>
      <w:sdt>
        <w:sdtPr>
          <w:rPr>
            <w:noProof/>
          </w:rPr>
          <w:id w:val="14239826"/>
          <w:citation/>
        </w:sdtPr>
        <w:sdtContent>
          <w:r>
            <w:rPr>
              <w:noProof/>
            </w:rPr>
            <w:fldChar w:fldCharType="begin"/>
          </w:r>
          <w:r w:rsidR="00E23E1F">
            <w:rPr>
              <w:noProof/>
              <w:lang w:val="en-AU"/>
            </w:rPr>
            <w:instrText xml:space="preserve"> CITATION Sch07 \l 3081 </w:instrText>
          </w:r>
          <w:r>
            <w:rPr>
              <w:noProof/>
            </w:rPr>
            <w:fldChar w:fldCharType="separate"/>
          </w:r>
          <w:r w:rsidR="002175E1" w:rsidRPr="002175E1">
            <w:rPr>
              <w:noProof/>
              <w:lang w:val="en-AU"/>
            </w:rPr>
            <w:t>[17]</w:t>
          </w:r>
          <w:r>
            <w:rPr>
              <w:noProof/>
            </w:rPr>
            <w:fldChar w:fldCharType="end"/>
          </w:r>
        </w:sdtContent>
      </w:sdt>
      <w:r w:rsidR="00DF05E8">
        <w:rPr>
          <w:noProof/>
        </w:rPr>
        <w:t>.</w:t>
      </w:r>
    </w:p>
    <w:p w:rsidR="00DF05E8" w:rsidRDefault="0059520E" w:rsidP="0098760F">
      <w:pPr>
        <w:pStyle w:val="Body"/>
        <w:rPr>
          <w:noProof/>
        </w:rPr>
      </w:pPr>
      <w:sdt>
        <w:sdtPr>
          <w:rPr>
            <w:noProof/>
          </w:rPr>
          <w:id w:val="14239827"/>
          <w:citation/>
        </w:sdtPr>
        <w:sdtContent>
          <w:r>
            <w:rPr>
              <w:noProof/>
            </w:rPr>
            <w:fldChar w:fldCharType="begin"/>
          </w:r>
          <w:r w:rsidR="0046580D">
            <w:rPr>
              <w:noProof/>
              <w:lang w:val="en-AU"/>
            </w:rPr>
            <w:instrText xml:space="preserve"> CITATION Ast03 \l 3081  </w:instrText>
          </w:r>
          <w:r>
            <w:rPr>
              <w:noProof/>
            </w:rPr>
            <w:fldChar w:fldCharType="separate"/>
          </w:r>
          <w:r w:rsidR="002175E1" w:rsidRPr="002175E1">
            <w:rPr>
              <w:noProof/>
              <w:lang w:val="en-AU"/>
            </w:rPr>
            <w:t>[1]</w:t>
          </w:r>
          <w:r>
            <w:rPr>
              <w:noProof/>
            </w:rPr>
            <w:fldChar w:fldCharType="end"/>
          </w:r>
        </w:sdtContent>
      </w:sdt>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University of Washington (undated). "Total Cloud Amounts." from </w:t>
      </w:r>
      <w:hyperlink r:id="rId165" w:history="1">
        <w:r w:rsidR="001F5344" w:rsidRPr="00CD0C36">
          <w:rPr>
            <w:rStyle w:val="Hyperlink"/>
            <w:noProof/>
          </w:rPr>
          <w:t>http://www.atmos.washington.edu/gcg/MG/tepps/SPOON/photoen/cover.html</w:t>
        </w:r>
      </w:hyperlink>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Wirth, N. (1977). "What can we do about the unnecessary diversity of notation for syntactic definitions?" </w:t>
      </w:r>
      <w:r w:rsidR="00DF05E8" w:rsidRPr="00CE6833">
        <w:rPr>
          <w:noProof/>
          <w:u w:val="single"/>
        </w:rPr>
        <w:t>Communications of the ACM</w:t>
      </w:r>
      <w:r w:rsidR="00DF05E8">
        <w:rPr>
          <w:noProof/>
        </w:rPr>
        <w:t xml:space="preserve"> </w:t>
      </w:r>
      <w:r w:rsidR="00DF05E8" w:rsidRPr="00CE6833">
        <w:rPr>
          <w:b/>
          <w:noProof/>
        </w:rPr>
        <w:t>20</w:t>
      </w:r>
      <w:r w:rsidR="00DF05E8">
        <w:rPr>
          <w:noProof/>
        </w:rPr>
        <w:t>(11): 822-823.</w:t>
      </w:r>
    </w:p>
    <w:p w:rsidR="00BB33C3" w:rsidRDefault="00BB33C3" w:rsidP="00BB33C3">
      <w:pPr>
        <w:pStyle w:val="Heading1"/>
      </w:pPr>
      <w:bookmarkStart w:id="1138" w:name="_Toc355280441"/>
      <w:bookmarkStart w:id="1139" w:name="_Toc355769380"/>
      <w:r>
        <w:t>References</w:t>
      </w:r>
      <w:bookmarkEnd w:id="1138"/>
      <w:bookmarkEnd w:id="1139"/>
    </w:p>
    <w:p w:rsidR="002175E1" w:rsidRDefault="0059520E" w:rsidP="00CB191B">
      <w:pPr>
        <w:pStyle w:val="Bibliography"/>
        <w:rPr>
          <w:rFonts w:ascii="Times New Roman" w:hAnsi="Times New Roman"/>
          <w:noProof/>
          <w:sz w:val="24"/>
        </w:rPr>
      </w:pPr>
      <w:r>
        <w:fldChar w:fldCharType="begin"/>
      </w:r>
      <w:r w:rsidR="00BB33C3">
        <w:rPr>
          <w:lang w:val="en-AU"/>
        </w:rPr>
        <w:instrText xml:space="preserve"> BIBLIOGRAPHY  \l 3081 </w:instrText>
      </w:r>
      <w:r>
        <w:fldChar w:fldCharType="separate"/>
      </w:r>
    </w:p>
    <w:tbl>
      <w:tblPr>
        <w:tblW w:w="5000" w:type="pct"/>
        <w:tblCellSpacing w:w="15" w:type="dxa"/>
        <w:tblCellMar>
          <w:top w:w="15" w:type="dxa"/>
          <w:left w:w="15" w:type="dxa"/>
          <w:bottom w:w="15" w:type="dxa"/>
          <w:right w:w="15" w:type="dxa"/>
        </w:tblCellMar>
        <w:tblLook w:val="04A0"/>
      </w:tblPr>
      <w:tblGrid>
        <w:gridCol w:w="1193"/>
        <w:gridCol w:w="8252"/>
      </w:tblGrid>
      <w:tr w:rsidR="002175E1">
        <w:trPr>
          <w:tblCellSpacing w:w="15" w:type="dxa"/>
        </w:trPr>
        <w:tc>
          <w:tcPr>
            <w:tcW w:w="50" w:type="pct"/>
            <w:hideMark/>
          </w:tcPr>
          <w:p w:rsidR="002175E1" w:rsidRDefault="002175E1">
            <w:pPr>
              <w:pStyle w:val="Bibliography"/>
              <w:rPr>
                <w:noProof/>
              </w:rPr>
            </w:pPr>
            <w:r>
              <w:rPr>
                <w:noProof/>
              </w:rPr>
              <w:t xml:space="preserve">[1] </w:t>
            </w:r>
          </w:p>
        </w:tc>
        <w:tc>
          <w:tcPr>
            <w:tcW w:w="0" w:type="auto"/>
            <w:hideMark/>
          </w:tcPr>
          <w:p w:rsidR="002175E1" w:rsidRDefault="002175E1">
            <w:pPr>
              <w:pStyle w:val="Bibliography"/>
              <w:rPr>
                <w:noProof/>
              </w:rPr>
            </w:pPr>
            <w:r>
              <w:rPr>
                <w:noProof/>
              </w:rPr>
              <w:t>Astronomical Applications Department of the U.S. Naval Observatory, “Universal Time,” 2003. [Online]. Available: http://aa.usno.navy.mil/faq/docs/UT.php. [Accessed 1 May 2013].</w:t>
            </w:r>
          </w:p>
        </w:tc>
      </w:tr>
      <w:tr w:rsidR="002175E1">
        <w:trPr>
          <w:tblCellSpacing w:w="15" w:type="dxa"/>
        </w:trPr>
        <w:tc>
          <w:tcPr>
            <w:tcW w:w="50" w:type="pct"/>
            <w:hideMark/>
          </w:tcPr>
          <w:p w:rsidR="002175E1" w:rsidRDefault="002175E1">
            <w:pPr>
              <w:pStyle w:val="Bibliography"/>
              <w:rPr>
                <w:noProof/>
              </w:rPr>
            </w:pPr>
            <w:r>
              <w:rPr>
                <w:noProof/>
              </w:rPr>
              <w:t xml:space="preserve">[2] </w:t>
            </w:r>
          </w:p>
        </w:tc>
        <w:tc>
          <w:tcPr>
            <w:tcW w:w="0" w:type="auto"/>
            <w:hideMark/>
          </w:tcPr>
          <w:p w:rsidR="002175E1" w:rsidRDefault="002175E1">
            <w:pPr>
              <w:pStyle w:val="Bibliography"/>
              <w:rPr>
                <w:noProof/>
              </w:rPr>
            </w:pPr>
            <w:r>
              <w:rPr>
                <w:noProof/>
              </w:rPr>
              <w:t>A. Hüni and M. Kneubühler, “SPECCHIO: A System for Storing and Sharing Spectroradiometer Data,” December 2007. [Online]. Available: http://spie.org/x18220.xml. [Accessed 2007].</w:t>
            </w:r>
          </w:p>
        </w:tc>
      </w:tr>
      <w:tr w:rsidR="002175E1">
        <w:trPr>
          <w:tblCellSpacing w:w="15" w:type="dxa"/>
        </w:trPr>
        <w:tc>
          <w:tcPr>
            <w:tcW w:w="50" w:type="pct"/>
            <w:hideMark/>
          </w:tcPr>
          <w:p w:rsidR="002175E1" w:rsidRDefault="002175E1">
            <w:pPr>
              <w:pStyle w:val="Bibliography"/>
              <w:rPr>
                <w:noProof/>
              </w:rPr>
            </w:pPr>
            <w:r>
              <w:rPr>
                <w:noProof/>
              </w:rPr>
              <w:t xml:space="preserve">[3] </w:t>
            </w:r>
          </w:p>
        </w:tc>
        <w:tc>
          <w:tcPr>
            <w:tcW w:w="0" w:type="auto"/>
            <w:hideMark/>
          </w:tcPr>
          <w:p w:rsidR="002175E1" w:rsidRDefault="002175E1">
            <w:pPr>
              <w:pStyle w:val="Bibliography"/>
              <w:rPr>
                <w:noProof/>
              </w:rPr>
            </w:pPr>
            <w:r>
              <w:rPr>
                <w:noProof/>
              </w:rPr>
              <w:t>D. Landgrebe, “On Information Extraction Principles for Hyperspectral Data,” Purdue University, West Lafayette, IN, 1997.</w:t>
            </w:r>
          </w:p>
        </w:tc>
      </w:tr>
      <w:tr w:rsidR="002175E1">
        <w:trPr>
          <w:tblCellSpacing w:w="15" w:type="dxa"/>
        </w:trPr>
        <w:tc>
          <w:tcPr>
            <w:tcW w:w="50" w:type="pct"/>
            <w:hideMark/>
          </w:tcPr>
          <w:p w:rsidR="002175E1" w:rsidRDefault="002175E1">
            <w:pPr>
              <w:pStyle w:val="Bibliography"/>
              <w:rPr>
                <w:noProof/>
              </w:rPr>
            </w:pPr>
            <w:r>
              <w:rPr>
                <w:noProof/>
              </w:rPr>
              <w:t xml:space="preserve">[4] </w:t>
            </w:r>
          </w:p>
        </w:tc>
        <w:tc>
          <w:tcPr>
            <w:tcW w:w="0" w:type="auto"/>
            <w:hideMark/>
          </w:tcPr>
          <w:p w:rsidR="002175E1" w:rsidRDefault="002175E1">
            <w:pPr>
              <w:pStyle w:val="Bibliography"/>
              <w:rPr>
                <w:noProof/>
              </w:rPr>
            </w:pPr>
            <w:r>
              <w:rPr>
                <w:noProof/>
              </w:rPr>
              <w:t xml:space="preserve">A. Hueni, M. Kneubuehler, J. Nieke and K. Itten, “Processing Extension for the Spectral Database SPECCHIO,” in </w:t>
            </w:r>
            <w:r>
              <w:rPr>
                <w:i/>
                <w:iCs/>
                <w:noProof/>
              </w:rPr>
              <w:t>Proceedings EARSeL SIG IS</w:t>
            </w:r>
            <w:r>
              <w:rPr>
                <w:noProof/>
              </w:rPr>
              <w:t xml:space="preserve">, Tel Aviv, Israel, 2009. </w:t>
            </w:r>
          </w:p>
        </w:tc>
      </w:tr>
      <w:tr w:rsidR="002175E1">
        <w:trPr>
          <w:tblCellSpacing w:w="15" w:type="dxa"/>
        </w:trPr>
        <w:tc>
          <w:tcPr>
            <w:tcW w:w="50" w:type="pct"/>
            <w:hideMark/>
          </w:tcPr>
          <w:p w:rsidR="002175E1" w:rsidRDefault="002175E1">
            <w:pPr>
              <w:pStyle w:val="Bibliography"/>
              <w:rPr>
                <w:noProof/>
              </w:rPr>
            </w:pPr>
            <w:r>
              <w:rPr>
                <w:noProof/>
              </w:rPr>
              <w:t xml:space="preserve">[5] </w:t>
            </w:r>
          </w:p>
        </w:tc>
        <w:tc>
          <w:tcPr>
            <w:tcW w:w="0" w:type="auto"/>
            <w:hideMark/>
          </w:tcPr>
          <w:p w:rsidR="002175E1" w:rsidRDefault="002175E1">
            <w:pPr>
              <w:pStyle w:val="Bibliography"/>
              <w:rPr>
                <w:noProof/>
              </w:rPr>
            </w:pPr>
            <w:r>
              <w:rPr>
                <w:noProof/>
              </w:rPr>
              <w:t xml:space="preserve">A. Hüni, J. Nieke, J. Schopfer, M. Kneubühler and K. Itten, “2nd Generation of RSL's Spectrum Database "SPECCHIO",” in </w:t>
            </w:r>
            <w:r>
              <w:rPr>
                <w:i/>
                <w:iCs/>
                <w:noProof/>
              </w:rPr>
              <w:t>ISMPSRS</w:t>
            </w:r>
            <w:r>
              <w:rPr>
                <w:noProof/>
              </w:rPr>
              <w:t xml:space="preserve">, Davos, Switzerland, 2007. </w:t>
            </w:r>
          </w:p>
        </w:tc>
      </w:tr>
      <w:tr w:rsidR="002175E1">
        <w:trPr>
          <w:tblCellSpacing w:w="15" w:type="dxa"/>
        </w:trPr>
        <w:tc>
          <w:tcPr>
            <w:tcW w:w="50" w:type="pct"/>
            <w:hideMark/>
          </w:tcPr>
          <w:p w:rsidR="002175E1" w:rsidRDefault="002175E1">
            <w:pPr>
              <w:pStyle w:val="Bibliography"/>
              <w:rPr>
                <w:noProof/>
              </w:rPr>
            </w:pPr>
            <w:r>
              <w:rPr>
                <w:noProof/>
              </w:rPr>
              <w:t xml:space="preserve">[6] </w:t>
            </w:r>
          </w:p>
        </w:tc>
        <w:tc>
          <w:tcPr>
            <w:tcW w:w="0" w:type="auto"/>
            <w:hideMark/>
          </w:tcPr>
          <w:p w:rsidR="002175E1" w:rsidRDefault="002175E1">
            <w:pPr>
              <w:pStyle w:val="Bibliography"/>
              <w:rPr>
                <w:noProof/>
              </w:rPr>
            </w:pPr>
            <w:r>
              <w:rPr>
                <w:noProof/>
              </w:rPr>
              <w:t xml:space="preserve">A. Hueni, M. Kneubuehler and M. Schaepman, “International Geoscience and Remote Sensing Symposium,” Hawaii, USA, 2010. </w:t>
            </w:r>
          </w:p>
        </w:tc>
      </w:tr>
      <w:tr w:rsidR="002175E1">
        <w:trPr>
          <w:tblCellSpacing w:w="15" w:type="dxa"/>
        </w:trPr>
        <w:tc>
          <w:tcPr>
            <w:tcW w:w="50" w:type="pct"/>
            <w:hideMark/>
          </w:tcPr>
          <w:p w:rsidR="002175E1" w:rsidRDefault="002175E1">
            <w:pPr>
              <w:pStyle w:val="Bibliography"/>
              <w:rPr>
                <w:noProof/>
              </w:rPr>
            </w:pPr>
            <w:r>
              <w:rPr>
                <w:noProof/>
              </w:rPr>
              <w:t xml:space="preserve">[7] </w:t>
            </w:r>
          </w:p>
        </w:tc>
        <w:tc>
          <w:tcPr>
            <w:tcW w:w="0" w:type="auto"/>
            <w:hideMark/>
          </w:tcPr>
          <w:p w:rsidR="002175E1" w:rsidRDefault="002175E1">
            <w:pPr>
              <w:pStyle w:val="Bibliography"/>
              <w:rPr>
                <w:noProof/>
              </w:rPr>
            </w:pPr>
            <w:r>
              <w:rPr>
                <w:noProof/>
              </w:rPr>
              <w:t xml:space="preserve">A. Hueni, T. Malthus, M. Kneubuehler and M. Schaepman, “Data Exchange Between Distributed Spectral Databases,” </w:t>
            </w:r>
            <w:r>
              <w:rPr>
                <w:i/>
                <w:iCs/>
                <w:noProof/>
              </w:rPr>
              <w:t xml:space="preserve">Computers &amp; Geosciences 37, </w:t>
            </w:r>
            <w:r>
              <w:rPr>
                <w:noProof/>
              </w:rPr>
              <w:t xml:space="preserve">pp. 861-873, 2011. </w:t>
            </w:r>
          </w:p>
        </w:tc>
      </w:tr>
      <w:tr w:rsidR="002175E1">
        <w:trPr>
          <w:tblCellSpacing w:w="15" w:type="dxa"/>
        </w:trPr>
        <w:tc>
          <w:tcPr>
            <w:tcW w:w="50" w:type="pct"/>
            <w:hideMark/>
          </w:tcPr>
          <w:p w:rsidR="002175E1" w:rsidRDefault="002175E1">
            <w:pPr>
              <w:pStyle w:val="Bibliography"/>
              <w:rPr>
                <w:noProof/>
              </w:rPr>
            </w:pPr>
            <w:r>
              <w:rPr>
                <w:noProof/>
              </w:rPr>
              <w:t xml:space="preserve">[8] </w:t>
            </w:r>
          </w:p>
        </w:tc>
        <w:tc>
          <w:tcPr>
            <w:tcW w:w="0" w:type="auto"/>
            <w:hideMark/>
          </w:tcPr>
          <w:p w:rsidR="002175E1" w:rsidRDefault="002175E1">
            <w:pPr>
              <w:pStyle w:val="Bibliography"/>
              <w:rPr>
                <w:noProof/>
              </w:rPr>
            </w:pPr>
            <w:r>
              <w:rPr>
                <w:noProof/>
              </w:rPr>
              <w:t xml:space="preserve">A. Hueni and M. Kneubuehler, “SPECCHIO: A Free Spectral Data Management and Processing System,” in </w:t>
            </w:r>
            <w:r>
              <w:rPr>
                <w:i/>
                <w:iCs/>
                <w:noProof/>
              </w:rPr>
              <w:t>SPIE Optics and Photonics</w:t>
            </w:r>
            <w:r>
              <w:rPr>
                <w:noProof/>
              </w:rPr>
              <w:t xml:space="preserve">, San Diego, CA, 2009. </w:t>
            </w:r>
          </w:p>
        </w:tc>
      </w:tr>
      <w:tr w:rsidR="002175E1">
        <w:trPr>
          <w:tblCellSpacing w:w="15" w:type="dxa"/>
        </w:trPr>
        <w:tc>
          <w:tcPr>
            <w:tcW w:w="50" w:type="pct"/>
            <w:hideMark/>
          </w:tcPr>
          <w:p w:rsidR="002175E1" w:rsidRDefault="002175E1">
            <w:pPr>
              <w:pStyle w:val="Bibliography"/>
              <w:rPr>
                <w:noProof/>
              </w:rPr>
            </w:pPr>
            <w:r>
              <w:rPr>
                <w:noProof/>
              </w:rPr>
              <w:t xml:space="preserve">[9] </w:t>
            </w:r>
          </w:p>
        </w:tc>
        <w:tc>
          <w:tcPr>
            <w:tcW w:w="0" w:type="auto"/>
            <w:hideMark/>
          </w:tcPr>
          <w:p w:rsidR="002175E1" w:rsidRDefault="002175E1">
            <w:pPr>
              <w:pStyle w:val="Bibliography"/>
              <w:rPr>
                <w:noProof/>
              </w:rPr>
            </w:pPr>
            <w:r>
              <w:rPr>
                <w:noProof/>
              </w:rPr>
              <w:t xml:space="preserve">A. Hueni, S. Rey, D. Schläpfer, J. Schopfer and M. Kneubuehler, “Visualisation, Processing and Storage of Spectrodirectional Data Based on the Spectral Database SPECCHIO,” in </w:t>
            </w:r>
            <w:r>
              <w:rPr>
                <w:i/>
                <w:iCs/>
                <w:noProof/>
              </w:rPr>
              <w:t>IGARSS 09</w:t>
            </w:r>
            <w:r>
              <w:rPr>
                <w:noProof/>
              </w:rPr>
              <w:t xml:space="preserve">, Cape Town, South Africa, 2009. </w:t>
            </w:r>
          </w:p>
        </w:tc>
      </w:tr>
      <w:tr w:rsidR="002175E1">
        <w:trPr>
          <w:tblCellSpacing w:w="15" w:type="dxa"/>
        </w:trPr>
        <w:tc>
          <w:tcPr>
            <w:tcW w:w="50" w:type="pct"/>
            <w:hideMark/>
          </w:tcPr>
          <w:p w:rsidR="002175E1" w:rsidRDefault="002175E1">
            <w:pPr>
              <w:pStyle w:val="Bibliography"/>
              <w:rPr>
                <w:noProof/>
              </w:rPr>
            </w:pPr>
            <w:r>
              <w:rPr>
                <w:noProof/>
              </w:rPr>
              <w:t xml:space="preserve">[10] </w:t>
            </w:r>
          </w:p>
        </w:tc>
        <w:tc>
          <w:tcPr>
            <w:tcW w:w="0" w:type="auto"/>
            <w:hideMark/>
          </w:tcPr>
          <w:p w:rsidR="002175E1" w:rsidRDefault="002175E1">
            <w:pPr>
              <w:pStyle w:val="Bibliography"/>
              <w:rPr>
                <w:noProof/>
              </w:rPr>
            </w:pPr>
            <w:r>
              <w:rPr>
                <w:noProof/>
              </w:rPr>
              <w:t xml:space="preserve">A. Hueni, J. Nieke, J. Schopfer, M. Kneubühler and K. Itten, “The Spectral Database SPECCHIO for Improved Long Term Ssability and Data Sharing,” </w:t>
            </w:r>
            <w:r>
              <w:rPr>
                <w:i/>
                <w:iCs/>
                <w:noProof/>
              </w:rPr>
              <w:t xml:space="preserve">Computers &amp; Geosciences 35(3), </w:t>
            </w:r>
            <w:r>
              <w:rPr>
                <w:noProof/>
              </w:rPr>
              <w:t xml:space="preserve">pp. 557-565, 2009. </w:t>
            </w:r>
          </w:p>
        </w:tc>
      </w:tr>
      <w:tr w:rsidR="002175E1">
        <w:trPr>
          <w:tblCellSpacing w:w="15" w:type="dxa"/>
        </w:trPr>
        <w:tc>
          <w:tcPr>
            <w:tcW w:w="50" w:type="pct"/>
            <w:hideMark/>
          </w:tcPr>
          <w:p w:rsidR="002175E1" w:rsidRDefault="002175E1">
            <w:pPr>
              <w:pStyle w:val="Bibliography"/>
              <w:rPr>
                <w:noProof/>
              </w:rPr>
            </w:pPr>
            <w:r>
              <w:rPr>
                <w:noProof/>
              </w:rPr>
              <w:t xml:space="preserve">[11] </w:t>
            </w:r>
          </w:p>
        </w:tc>
        <w:tc>
          <w:tcPr>
            <w:tcW w:w="0" w:type="auto"/>
            <w:hideMark/>
          </w:tcPr>
          <w:p w:rsidR="002175E1" w:rsidRDefault="002175E1">
            <w:pPr>
              <w:pStyle w:val="Bibliography"/>
              <w:rPr>
                <w:noProof/>
              </w:rPr>
            </w:pPr>
            <w:r>
              <w:rPr>
                <w:noProof/>
              </w:rPr>
              <w:t xml:space="preserve">A. Hueni, J. Schopfer, D. Schläpfer, M. Kneubuehler and J. Nieke, “Pre-processing of Dual-view FIGOS data: Towards Operational BRDF Retrieval,” in </w:t>
            </w:r>
            <w:r>
              <w:rPr>
                <w:i/>
                <w:iCs/>
                <w:noProof/>
              </w:rPr>
              <w:t>Proceedings ISPRS</w:t>
            </w:r>
            <w:r>
              <w:rPr>
                <w:noProof/>
              </w:rPr>
              <w:t xml:space="preserve">, Beijing, China, 2008. </w:t>
            </w:r>
          </w:p>
        </w:tc>
      </w:tr>
      <w:tr w:rsidR="002175E1">
        <w:trPr>
          <w:tblCellSpacing w:w="15" w:type="dxa"/>
        </w:trPr>
        <w:tc>
          <w:tcPr>
            <w:tcW w:w="50" w:type="pct"/>
            <w:hideMark/>
          </w:tcPr>
          <w:p w:rsidR="002175E1" w:rsidRDefault="002175E1">
            <w:pPr>
              <w:pStyle w:val="Bibliography"/>
              <w:rPr>
                <w:noProof/>
              </w:rPr>
            </w:pPr>
            <w:r>
              <w:rPr>
                <w:noProof/>
              </w:rPr>
              <w:t xml:space="preserve">[12] </w:t>
            </w:r>
          </w:p>
        </w:tc>
        <w:tc>
          <w:tcPr>
            <w:tcW w:w="0" w:type="auto"/>
            <w:hideMark/>
          </w:tcPr>
          <w:p w:rsidR="002175E1" w:rsidRDefault="002175E1">
            <w:pPr>
              <w:pStyle w:val="Bibliography"/>
              <w:rPr>
                <w:noProof/>
              </w:rPr>
            </w:pPr>
            <w:r>
              <w:rPr>
                <w:noProof/>
              </w:rPr>
              <w:t xml:space="preserve">A. Hüni, J. Nieke, J. Schopfer, M. Kneubühler and K. Itten, “Metadata of Spectral Data Collections,” in </w:t>
            </w:r>
            <w:r>
              <w:rPr>
                <w:i/>
                <w:iCs/>
                <w:noProof/>
              </w:rPr>
              <w:t>5th EARSeL Workshop on Imaging Spectroscopy</w:t>
            </w:r>
            <w:r>
              <w:rPr>
                <w:noProof/>
              </w:rPr>
              <w:t xml:space="preserve">, Bruges, Belgium, 2007. </w:t>
            </w:r>
          </w:p>
        </w:tc>
      </w:tr>
      <w:tr w:rsidR="002175E1">
        <w:trPr>
          <w:tblCellSpacing w:w="15" w:type="dxa"/>
        </w:trPr>
        <w:tc>
          <w:tcPr>
            <w:tcW w:w="50" w:type="pct"/>
            <w:hideMark/>
          </w:tcPr>
          <w:p w:rsidR="002175E1" w:rsidRDefault="002175E1">
            <w:pPr>
              <w:pStyle w:val="Bibliography"/>
              <w:rPr>
                <w:noProof/>
              </w:rPr>
            </w:pPr>
            <w:r>
              <w:rPr>
                <w:noProof/>
              </w:rPr>
              <w:t xml:space="preserve">[13] </w:t>
            </w:r>
          </w:p>
        </w:tc>
        <w:tc>
          <w:tcPr>
            <w:tcW w:w="0" w:type="auto"/>
            <w:hideMark/>
          </w:tcPr>
          <w:p w:rsidR="002175E1" w:rsidRDefault="002175E1">
            <w:pPr>
              <w:pStyle w:val="Bibliography"/>
              <w:rPr>
                <w:noProof/>
              </w:rPr>
            </w:pPr>
            <w:r>
              <w:rPr>
                <w:noProof/>
              </w:rPr>
              <w:t xml:space="preserve">A. Hueni and M. Tuohy, “Spectroradiometer Data Structuring, Pre-Processing and Analysis - An IT Based Approach,” </w:t>
            </w:r>
            <w:r>
              <w:rPr>
                <w:i/>
                <w:iCs/>
                <w:noProof/>
              </w:rPr>
              <w:t xml:space="preserve">Journal of Spatial Science 51(2), </w:t>
            </w:r>
            <w:r>
              <w:rPr>
                <w:noProof/>
              </w:rPr>
              <w:t xml:space="preserve">pp. 93-102, 2006. </w:t>
            </w:r>
          </w:p>
        </w:tc>
      </w:tr>
      <w:tr w:rsidR="002175E1">
        <w:trPr>
          <w:tblCellSpacing w:w="15" w:type="dxa"/>
        </w:trPr>
        <w:tc>
          <w:tcPr>
            <w:tcW w:w="50" w:type="pct"/>
            <w:hideMark/>
          </w:tcPr>
          <w:p w:rsidR="002175E1" w:rsidRDefault="002175E1">
            <w:pPr>
              <w:pStyle w:val="Bibliography"/>
              <w:rPr>
                <w:noProof/>
              </w:rPr>
            </w:pPr>
            <w:r>
              <w:rPr>
                <w:noProof/>
              </w:rPr>
              <w:t xml:space="preserve">[14] </w:t>
            </w:r>
          </w:p>
        </w:tc>
        <w:tc>
          <w:tcPr>
            <w:tcW w:w="0" w:type="auto"/>
            <w:hideMark/>
          </w:tcPr>
          <w:p w:rsidR="002175E1" w:rsidRDefault="002175E1">
            <w:pPr>
              <w:pStyle w:val="Bibliography"/>
              <w:rPr>
                <w:noProof/>
              </w:rPr>
            </w:pPr>
            <w:r>
              <w:rPr>
                <w:noProof/>
              </w:rPr>
              <w:t>A. Hueni, “Field Spectroradiometer Data: Acquisition, Organisation, Processing and Analysis on the Example of New Zealand Native Plants,” Institute of Natural Resources, Palmerston North, Massey University, 2006.</w:t>
            </w:r>
          </w:p>
        </w:tc>
      </w:tr>
      <w:tr w:rsidR="002175E1">
        <w:trPr>
          <w:tblCellSpacing w:w="15" w:type="dxa"/>
        </w:trPr>
        <w:tc>
          <w:tcPr>
            <w:tcW w:w="50" w:type="pct"/>
            <w:hideMark/>
          </w:tcPr>
          <w:p w:rsidR="002175E1" w:rsidRDefault="002175E1">
            <w:pPr>
              <w:pStyle w:val="Bibliography"/>
              <w:rPr>
                <w:noProof/>
              </w:rPr>
            </w:pPr>
            <w:r>
              <w:rPr>
                <w:noProof/>
              </w:rPr>
              <w:t xml:space="preserve">[15] </w:t>
            </w:r>
          </w:p>
        </w:tc>
        <w:tc>
          <w:tcPr>
            <w:tcW w:w="0" w:type="auto"/>
            <w:hideMark/>
          </w:tcPr>
          <w:p w:rsidR="002175E1" w:rsidRDefault="002175E1">
            <w:pPr>
              <w:pStyle w:val="Bibliography"/>
              <w:rPr>
                <w:noProof/>
              </w:rPr>
            </w:pPr>
            <w:r>
              <w:rPr>
                <w:noProof/>
              </w:rPr>
              <w:t xml:space="preserve">G. Schaepman-Strub, M. Schaepman and e. al., “Reflectance Quantities in Optical Remote Sensing - Definitions and Case Studies,” </w:t>
            </w:r>
            <w:r>
              <w:rPr>
                <w:i/>
                <w:iCs/>
                <w:noProof/>
              </w:rPr>
              <w:t xml:space="preserve">Remote Sensing of Environment 103, </w:t>
            </w:r>
            <w:r>
              <w:rPr>
                <w:noProof/>
              </w:rPr>
              <w:t xml:space="preserve">pp. 27-42, 2006. </w:t>
            </w:r>
          </w:p>
        </w:tc>
      </w:tr>
      <w:tr w:rsidR="002175E1">
        <w:trPr>
          <w:tblCellSpacing w:w="15" w:type="dxa"/>
        </w:trPr>
        <w:tc>
          <w:tcPr>
            <w:tcW w:w="50" w:type="pct"/>
            <w:hideMark/>
          </w:tcPr>
          <w:p w:rsidR="002175E1" w:rsidRDefault="002175E1">
            <w:pPr>
              <w:pStyle w:val="Bibliography"/>
              <w:rPr>
                <w:noProof/>
              </w:rPr>
            </w:pPr>
            <w:r>
              <w:rPr>
                <w:noProof/>
              </w:rPr>
              <w:t xml:space="preserve">[16] </w:t>
            </w:r>
          </w:p>
        </w:tc>
        <w:tc>
          <w:tcPr>
            <w:tcW w:w="0" w:type="auto"/>
            <w:hideMark/>
          </w:tcPr>
          <w:p w:rsidR="002175E1" w:rsidRDefault="002175E1">
            <w:pPr>
              <w:pStyle w:val="Bibliography"/>
              <w:rPr>
                <w:noProof/>
              </w:rPr>
            </w:pPr>
            <w:r>
              <w:rPr>
                <w:noProof/>
              </w:rPr>
              <w:t>J. Schopfer, “Spectrodirectional Ground-based Remote Sensing Using Dual-view Goniometry,” Remote Sensing Laboratories, Zurich, 2008.</w:t>
            </w:r>
          </w:p>
        </w:tc>
      </w:tr>
      <w:tr w:rsidR="002175E1">
        <w:trPr>
          <w:tblCellSpacing w:w="15" w:type="dxa"/>
        </w:trPr>
        <w:tc>
          <w:tcPr>
            <w:tcW w:w="50" w:type="pct"/>
            <w:hideMark/>
          </w:tcPr>
          <w:p w:rsidR="002175E1" w:rsidRDefault="002175E1">
            <w:pPr>
              <w:pStyle w:val="Bibliography"/>
              <w:rPr>
                <w:noProof/>
              </w:rPr>
            </w:pPr>
            <w:r>
              <w:rPr>
                <w:noProof/>
              </w:rPr>
              <w:t xml:space="preserve">[17] </w:t>
            </w:r>
          </w:p>
        </w:tc>
        <w:tc>
          <w:tcPr>
            <w:tcW w:w="0" w:type="auto"/>
            <w:hideMark/>
          </w:tcPr>
          <w:p w:rsidR="002175E1" w:rsidRDefault="002175E1">
            <w:pPr>
              <w:pStyle w:val="Bibliography"/>
              <w:rPr>
                <w:noProof/>
              </w:rPr>
            </w:pPr>
            <w:r>
              <w:rPr>
                <w:noProof/>
              </w:rPr>
              <w:t xml:space="preserve">J. Schopfer, S. Dangel and e. al., “Dual Field-of-View Goniometer System FIGOS,” in </w:t>
            </w:r>
            <w:r>
              <w:rPr>
                <w:i/>
                <w:iCs/>
                <w:noProof/>
              </w:rPr>
              <w:t>10th Intl. Symposium on Physical Measurements and Spectral Signatures in Remote Sensing</w:t>
            </w:r>
            <w:r>
              <w:rPr>
                <w:noProof/>
              </w:rPr>
              <w:t xml:space="preserve">, Davos, Switzerland, 2007. </w:t>
            </w:r>
          </w:p>
        </w:tc>
      </w:tr>
    </w:tbl>
    <w:p w:rsidR="002175E1" w:rsidRDefault="002175E1">
      <w:pPr>
        <w:rPr>
          <w:noProof/>
        </w:rPr>
      </w:pPr>
    </w:p>
    <w:p w:rsidR="00BB33C3" w:rsidRPr="00BB33C3" w:rsidRDefault="0059520E" w:rsidP="00CB191B">
      <w:pPr>
        <w:pStyle w:val="Bibliography"/>
      </w:pPr>
      <w:r>
        <w:fldChar w:fldCharType="end"/>
      </w:r>
    </w:p>
    <w:p w:rsidR="00DE79D5" w:rsidRPr="00084655" w:rsidRDefault="0098760F" w:rsidP="0098760F">
      <w:pPr>
        <w:pStyle w:val="HeadingUnnumbered"/>
      </w:pPr>
      <w:bookmarkStart w:id="1140" w:name="_Toc355280442"/>
      <w:bookmarkStart w:id="1141" w:name="_Toc355769381"/>
      <w:r>
        <w:t xml:space="preserve">Document </w:t>
      </w:r>
      <w:r w:rsidR="00DE79D5" w:rsidRPr="00084655">
        <w:t>History</w:t>
      </w:r>
      <w:bookmarkEnd w:id="1140"/>
      <w:bookmarkEnd w:id="1141"/>
    </w:p>
    <w:tbl>
      <w:tblPr>
        <w:tblW w:w="0" w:type="auto"/>
        <w:tblLayout w:type="fixed"/>
        <w:tblCellMar>
          <w:left w:w="70" w:type="dxa"/>
          <w:right w:w="70" w:type="dxa"/>
        </w:tblCellMar>
        <w:tblLook w:val="0000"/>
      </w:tblPr>
      <w:tblGrid>
        <w:gridCol w:w="1063"/>
        <w:gridCol w:w="1275"/>
        <w:gridCol w:w="1134"/>
        <w:gridCol w:w="5387"/>
      </w:tblGrid>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First valid version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13.02.20</w:t>
            </w:r>
            <w:r>
              <w:rPr>
                <w:lang w:val="en-GB"/>
              </w:rPr>
              <w:t>0</w:t>
            </w:r>
            <w:r w:rsidRPr="00084655">
              <w:rPr>
                <w:lang w:val="en-GB"/>
              </w:rPr>
              <w:t>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Instructions for entering pathnames under UNIX</w:t>
            </w:r>
          </w:p>
          <w:p w:rsidR="00DE79D5" w:rsidRPr="00084655" w:rsidRDefault="00DE79D5" w:rsidP="00DE79D5">
            <w:pPr>
              <w:pStyle w:val="texte1"/>
              <w:keepNext/>
              <w:keepLines/>
              <w:ind w:left="0"/>
              <w:rPr>
                <w:lang w:val="en-GB"/>
              </w:rPr>
            </w:pPr>
            <w:r w:rsidRPr="00084655">
              <w:rPr>
                <w:lang w:val="en-GB"/>
              </w:rPr>
              <w:t>- Updated installation description</w:t>
            </w:r>
          </w:p>
          <w:p w:rsidR="00DE79D5" w:rsidRPr="00084655" w:rsidRDefault="00DE79D5" w:rsidP="00DE79D5">
            <w:pPr>
              <w:pStyle w:val="texte1"/>
              <w:keepNext/>
              <w:keepLines/>
              <w:ind w:left="0"/>
              <w:rPr>
                <w:lang w:val="en-GB"/>
              </w:rPr>
            </w:pPr>
            <w:r w:rsidRPr="00084655">
              <w:rPr>
                <w:lang w:val="en-GB"/>
              </w:rPr>
              <w:t>- Bug fix update</w:t>
            </w:r>
          </w:p>
          <w:p w:rsidR="00DE79D5" w:rsidRPr="00084655" w:rsidRDefault="00DE79D5" w:rsidP="00DE79D5">
            <w:pPr>
              <w:pStyle w:val="texte1"/>
              <w:keepNext/>
              <w:keepLines/>
              <w:ind w:left="0"/>
              <w:rPr>
                <w:lang w:val="en-GB"/>
              </w:rPr>
            </w:pPr>
            <w:r w:rsidRPr="00084655">
              <w:rPr>
                <w:lang w:val="en-GB"/>
              </w:rPr>
              <w:t>- Tutorial</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 fixes and added features</w:t>
            </w:r>
          </w:p>
          <w:p w:rsidR="00DE79D5" w:rsidRPr="00084655" w:rsidRDefault="00DE79D5" w:rsidP="00DE79D5">
            <w:pPr>
              <w:pStyle w:val="texte1"/>
              <w:keepNext/>
              <w:keepLines/>
              <w:ind w:left="0"/>
              <w:rPr>
                <w:lang w:val="en-GB"/>
              </w:rPr>
            </w:pPr>
            <w:r w:rsidRPr="00084655">
              <w:rPr>
                <w:lang w:val="en-GB"/>
              </w:rPr>
              <w:t>- Version number of this document is now synchronized with the software version number.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1.0d</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21.02.2007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Minor  software changes</w:t>
            </w:r>
          </w:p>
          <w:p w:rsidR="00DE79D5" w:rsidRPr="00084655" w:rsidRDefault="00DE79D5" w:rsidP="00DE79D5">
            <w:pPr>
              <w:pStyle w:val="texte1"/>
              <w:keepNext/>
              <w:keepLines/>
              <w:ind w:left="0"/>
              <w:rPr>
                <w:lang w:val="en-GB"/>
              </w:rPr>
            </w:pPr>
            <w:r w:rsidRPr="00084655">
              <w:rPr>
                <w:lang w:val="en-GB"/>
              </w:rPr>
              <w:t>- Some changes due to input from the first tutorial session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1.0f</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Added features: </w:t>
            </w:r>
          </w:p>
          <w:p w:rsidR="00DE79D5" w:rsidRPr="00084655" w:rsidRDefault="00DE79D5" w:rsidP="00DE79D5">
            <w:pPr>
              <w:pStyle w:val="texte1"/>
              <w:keepNext/>
              <w:keepLines/>
              <w:ind w:left="0"/>
              <w:rPr>
                <w:lang w:val="en-GB"/>
              </w:rPr>
            </w:pPr>
            <w:r w:rsidRPr="00084655">
              <w:rPr>
                <w:lang w:val="en-GB"/>
              </w:rPr>
              <w:t>- txt file reader</w:t>
            </w:r>
          </w:p>
          <w:p w:rsidR="00DE79D5" w:rsidRPr="00084655" w:rsidRDefault="00DE79D5" w:rsidP="00DE79D5">
            <w:pPr>
              <w:pStyle w:val="texte1"/>
              <w:keepNext/>
              <w:keepLines/>
              <w:ind w:left="0"/>
              <w:rPr>
                <w:lang w:val="en-GB"/>
              </w:rPr>
            </w:pPr>
            <w:r w:rsidRPr="00084655">
              <w:rPr>
                <w:lang w:val="en-GB"/>
              </w:rPr>
              <w:t>- CORINE landcover class displayed as tree in Metadata editor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Updates due to: </w:t>
            </w:r>
          </w:p>
          <w:p w:rsidR="00DE79D5" w:rsidRPr="00084655" w:rsidRDefault="00DE79D5" w:rsidP="00DE79D5">
            <w:pPr>
              <w:pStyle w:val="texte1"/>
              <w:keepNext/>
              <w:keepLines/>
              <w:ind w:left="0"/>
              <w:rPr>
                <w:lang w:val="en-GB"/>
              </w:rPr>
            </w:pPr>
            <w:r w:rsidRPr="00084655">
              <w:rPr>
                <w:lang w:val="en-GB"/>
              </w:rPr>
              <w:t>- adding multi-user capabilities to the data model and application.</w:t>
            </w:r>
          </w:p>
          <w:p w:rsidR="00DE79D5" w:rsidRPr="00084655" w:rsidRDefault="00DE79D5" w:rsidP="00DE79D5">
            <w:pPr>
              <w:pStyle w:val="texte1"/>
              <w:keepNext/>
              <w:keepLines/>
              <w:ind w:left="0"/>
              <w:rPr>
                <w:lang w:val="en-GB"/>
              </w:rPr>
            </w:pPr>
            <w:r w:rsidRPr="00084655">
              <w:rPr>
                <w:lang w:val="en-GB"/>
              </w:rPr>
              <w:t>- pre-configuration of database connection details via the db_config.txt file</w:t>
            </w:r>
          </w:p>
          <w:p w:rsidR="00DE79D5" w:rsidRPr="00084655" w:rsidRDefault="00DE79D5" w:rsidP="00DE79D5">
            <w:pPr>
              <w:pStyle w:val="texte1"/>
              <w:keepNext/>
              <w:keepLines/>
              <w:ind w:left="0"/>
              <w:rPr>
                <w:lang w:val="en-GB"/>
              </w:rPr>
            </w:pPr>
            <w:r w:rsidRPr="00084655">
              <w:rPr>
                <w:lang w:val="en-GB"/>
              </w:rPr>
              <w:t>- Admin functions not visible for normal users</w:t>
            </w:r>
          </w:p>
          <w:p w:rsidR="00DE79D5" w:rsidRPr="00084655" w:rsidRDefault="00DE79D5" w:rsidP="00DE79D5">
            <w:pPr>
              <w:pStyle w:val="texte1"/>
              <w:keepNext/>
              <w:keepLines/>
              <w:ind w:left="0"/>
              <w:rPr>
                <w:lang w:val="en-GB"/>
              </w:rPr>
            </w:pPr>
            <w:r w:rsidRPr="00084655">
              <w:rPr>
                <w:lang w:val="en-GB"/>
              </w:rPr>
              <w:t>- Bug 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1.1a</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03.11.2007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Software updates and bug fixes</w:t>
            </w:r>
          </w:p>
          <w:p w:rsidR="00DE79D5" w:rsidRPr="00084655" w:rsidRDefault="00DE79D5" w:rsidP="00DE79D5">
            <w:pPr>
              <w:pStyle w:val="texte1"/>
              <w:keepNext/>
              <w:keepLines/>
              <w:ind w:left="0"/>
              <w:rPr>
                <w:lang w:val="en-GB"/>
              </w:rPr>
            </w:pPr>
            <w:r w:rsidRPr="00084655">
              <w:rPr>
                <w:lang w:val="en-GB"/>
              </w:rPr>
              <w:t>- Description of plot control</w:t>
            </w:r>
          </w:p>
          <w:p w:rsidR="00DE79D5" w:rsidRPr="00084655" w:rsidRDefault="00DE79D5" w:rsidP="00DE79D5">
            <w:pPr>
              <w:pStyle w:val="texte1"/>
              <w:keepNext/>
              <w:keepLines/>
              <w:ind w:left="0"/>
              <w:rPr>
                <w:lang w:val="en-GB"/>
              </w:rPr>
            </w:pPr>
            <w:r w:rsidRPr="00084655">
              <w:rPr>
                <w:lang w:val="en-GB"/>
              </w:rPr>
              <w:t>- other minor changes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1.1b</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06.11.2007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Change of the application bundle to flat file structure in order to prevent installation problems. Reflection of that change in the documentation.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31.01.2008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Added spectral plot to metadata editor</w:t>
            </w:r>
          </w:p>
          <w:p w:rsidR="00DE79D5" w:rsidRPr="00084655" w:rsidRDefault="00DE79D5" w:rsidP="00DE79D5">
            <w:pPr>
              <w:pStyle w:val="texte1"/>
              <w:keepNext/>
              <w:keepLines/>
              <w:ind w:left="0"/>
              <w:rPr>
                <w:lang w:val="en-GB"/>
              </w:rPr>
            </w:pPr>
            <w:r w:rsidRPr="00084655">
              <w:rPr>
                <w:lang w:val="en-GB"/>
              </w:rPr>
              <w:t>- Added campaign export functionality</w:t>
            </w:r>
          </w:p>
          <w:p w:rsidR="00DE79D5" w:rsidRPr="00084655" w:rsidRDefault="00DE79D5" w:rsidP="00DE79D5">
            <w:pPr>
              <w:pStyle w:val="texte1"/>
              <w:keepNext/>
              <w:keepLines/>
              <w:ind w:left="0"/>
              <w:rPr>
                <w:lang w:val="en-GB"/>
              </w:rPr>
            </w:pPr>
            <w:r w:rsidRPr="00084655">
              <w:rPr>
                <w:lang w:val="en-GB"/>
              </w:rPr>
              <w:t>- Time format option in the export dialog</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Bugfix: Position.Location field in Metadata editor now accepts alphanumeric input.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Major rework of the Metadata Editor: </w:t>
            </w:r>
          </w:p>
          <w:p w:rsidR="00DE79D5" w:rsidRPr="00084655" w:rsidRDefault="00DE79D5" w:rsidP="004B4EE6">
            <w:pPr>
              <w:pStyle w:val="texte1"/>
              <w:keepNext/>
              <w:keepLines/>
              <w:numPr>
                <w:ilvl w:val="0"/>
                <w:numId w:val="19"/>
              </w:numPr>
              <w:rPr>
                <w:lang w:val="en-GB"/>
              </w:rPr>
            </w:pPr>
            <w:r w:rsidRPr="00084655">
              <w:rPr>
                <w:lang w:val="en-GB"/>
              </w:rPr>
              <w:t>Super-fast group updates</w:t>
            </w:r>
          </w:p>
          <w:p w:rsidR="00DE79D5" w:rsidRPr="00084655" w:rsidRDefault="00DE79D5" w:rsidP="004B4EE6">
            <w:pPr>
              <w:pStyle w:val="texte1"/>
              <w:keepNext/>
              <w:keepLines/>
              <w:numPr>
                <w:ilvl w:val="0"/>
                <w:numId w:val="19"/>
              </w:numPr>
              <w:rPr>
                <w:lang w:val="en-GB"/>
              </w:rPr>
            </w:pPr>
            <w:r w:rsidRPr="00084655">
              <w:rPr>
                <w:lang w:val="en-GB"/>
              </w:rPr>
              <w:t>Shared data highlighting</w:t>
            </w:r>
          </w:p>
          <w:p w:rsidR="00DE79D5" w:rsidRPr="00084655" w:rsidRDefault="00DE79D5" w:rsidP="004B4EE6">
            <w:pPr>
              <w:pStyle w:val="texte1"/>
              <w:keepNext/>
              <w:keepLines/>
              <w:numPr>
                <w:ilvl w:val="0"/>
                <w:numId w:val="19"/>
              </w:numPr>
              <w:rPr>
                <w:lang w:val="en-GB"/>
              </w:rPr>
            </w:pPr>
            <w:r w:rsidRPr="00084655">
              <w:rPr>
                <w:lang w:val="en-GB"/>
              </w:rPr>
              <w:t>Shared data update reimplementation</w:t>
            </w:r>
          </w:p>
          <w:p w:rsidR="00DE79D5" w:rsidRPr="00084655" w:rsidRDefault="00DE79D5" w:rsidP="004B4EE6">
            <w:pPr>
              <w:pStyle w:val="texte1"/>
              <w:keepNext/>
              <w:keepLines/>
              <w:numPr>
                <w:ilvl w:val="0"/>
                <w:numId w:val="19"/>
              </w:numPr>
              <w:rPr>
                <w:lang w:val="en-GB"/>
              </w:rPr>
            </w:pPr>
            <w:r w:rsidRPr="00084655">
              <w:rPr>
                <w:lang w:val="en-GB"/>
              </w:rPr>
              <w:t>Shared data awareness for gonio and sun angle calculations</w:t>
            </w:r>
          </w:p>
          <w:p w:rsidR="00DE79D5" w:rsidRPr="00084655" w:rsidRDefault="00DE79D5" w:rsidP="004B4EE6">
            <w:pPr>
              <w:pStyle w:val="texte1"/>
              <w:keepNext/>
              <w:keepLines/>
              <w:numPr>
                <w:ilvl w:val="0"/>
                <w:numId w:val="19"/>
              </w:numPr>
              <w:rPr>
                <w:lang w:val="en-GB"/>
              </w:rPr>
            </w:pPr>
            <w:r w:rsidRPr="00084655">
              <w:rPr>
                <w:lang w:val="en-GB"/>
              </w:rPr>
              <w:t>Direct selection of gonio and sun angle calculations from the ‘sampling geometry field’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Added campaign import function. Some bugfixes.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25.07.2008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SPECCHIO would stall during data export due to the jgraph extension not being found. The application has been recompiled to include the jgraph extension in the needed extension list and jgraph is now bundled with the SPECCHIO application.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26.09.2008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A</w:t>
            </w:r>
            <w:r w:rsidRPr="00EF5FC8">
              <w:rPr>
                <w:lang w:val="en-GB"/>
              </w:rPr>
              <w:t xml:space="preserve"> switch in the Query Browser that lets you restrict the data to </w:t>
            </w:r>
            <w:r>
              <w:rPr>
                <w:lang w:val="en-GB"/>
              </w:rPr>
              <w:t>your own data only,</w:t>
            </w:r>
          </w:p>
          <w:p w:rsidR="00DE79D5" w:rsidRPr="00EF5FC8" w:rsidRDefault="00DE79D5" w:rsidP="00DE79D5">
            <w:pPr>
              <w:pStyle w:val="texte1"/>
              <w:keepNext/>
              <w:keepLines/>
              <w:ind w:left="0"/>
              <w:rPr>
                <w:lang w:val="en-GB"/>
              </w:rPr>
            </w:pPr>
            <w:r w:rsidRPr="00EF5FC8">
              <w:rPr>
                <w:lang w:val="en-GB"/>
              </w:rPr>
              <w:t xml:space="preserve">(b) </w:t>
            </w:r>
            <w:r>
              <w:rPr>
                <w:lang w:val="en-GB"/>
              </w:rPr>
              <w:t xml:space="preserve">The </w:t>
            </w:r>
            <w:r w:rsidRPr="00EF5FC8">
              <w:rPr>
                <w:lang w:val="en-GB"/>
              </w:rPr>
              <w:t>Data Browser in the Metadata Editor is now contained in a sc</w:t>
            </w:r>
            <w:r>
              <w:rPr>
                <w:lang w:val="en-GB"/>
              </w:rPr>
              <w:t>roll pane and thus also display</w:t>
            </w:r>
            <w:r w:rsidRPr="00EF5FC8">
              <w:rPr>
                <w:lang w:val="en-GB"/>
              </w:rPr>
              <w:t>s correctly on small screens.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Major update:</w:t>
            </w:r>
          </w:p>
          <w:p w:rsidR="00DE79D5" w:rsidRDefault="00DE79D5" w:rsidP="004B4EE6">
            <w:pPr>
              <w:pStyle w:val="texte1"/>
              <w:keepNext/>
              <w:keepLines/>
              <w:numPr>
                <w:ilvl w:val="0"/>
                <w:numId w:val="19"/>
              </w:numPr>
              <w:rPr>
                <w:lang w:val="en-GB"/>
              </w:rPr>
            </w:pPr>
            <w:r>
              <w:rPr>
                <w:lang w:val="en-GB"/>
              </w:rPr>
              <w:t>Database schema update to include reference panel handling including correction factors and uncertainty</w:t>
            </w:r>
          </w:p>
          <w:p w:rsidR="00DE79D5" w:rsidRDefault="00DE79D5" w:rsidP="004B4EE6">
            <w:pPr>
              <w:pStyle w:val="texte1"/>
              <w:keepNext/>
              <w:keepLines/>
              <w:numPr>
                <w:ilvl w:val="0"/>
                <w:numId w:val="19"/>
              </w:numPr>
              <w:rPr>
                <w:lang w:val="en-GB"/>
              </w:rPr>
            </w:pPr>
            <w:r>
              <w:rPr>
                <w:lang w:val="en-GB"/>
              </w:rPr>
              <w:t>Processing extension</w:t>
            </w:r>
          </w:p>
          <w:p w:rsidR="00DE79D5" w:rsidRDefault="00DE79D5" w:rsidP="004B4EE6">
            <w:pPr>
              <w:pStyle w:val="texte1"/>
              <w:keepNext/>
              <w:keepLines/>
              <w:numPr>
                <w:ilvl w:val="0"/>
                <w:numId w:val="19"/>
              </w:numPr>
              <w:rPr>
                <w:lang w:val="en-GB"/>
              </w:rPr>
            </w:pPr>
            <w:r>
              <w:rPr>
                <w:lang w:val="en-GB"/>
              </w:rPr>
              <w:t>Instrument and reference panel handling tools</w:t>
            </w:r>
          </w:p>
          <w:p w:rsidR="00DE79D5" w:rsidRDefault="00DE79D5" w:rsidP="004B4EE6">
            <w:pPr>
              <w:pStyle w:val="texte1"/>
              <w:keepNext/>
              <w:keepLines/>
              <w:numPr>
                <w:ilvl w:val="0"/>
                <w:numId w:val="19"/>
              </w:numPr>
              <w:rPr>
                <w:lang w:val="en-GB"/>
              </w:rPr>
            </w:pPr>
            <w:r>
              <w:rPr>
                <w:lang w:val="en-GB"/>
              </w:rPr>
              <w:t>Updated export/import functionality</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ENVI spectral library loading problem has been addressed.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07.07.2009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Numeric fields in the Metadata Editor now accept copy&amp;paste operations. Support for new DB fields for instrument settings.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Added instrument settings support</w:t>
            </w:r>
          </w:p>
          <w:p w:rsidR="00DE79D5" w:rsidRDefault="00DE79D5" w:rsidP="00DE79D5">
            <w:pPr>
              <w:pStyle w:val="texte1"/>
              <w:keepNext/>
              <w:keepLines/>
              <w:ind w:left="0"/>
              <w:rPr>
                <w:lang w:val="en-GB"/>
              </w:rPr>
            </w:pPr>
            <w:r>
              <w:rPr>
                <w:lang w:val="en-GB"/>
              </w:rPr>
              <w:t>- Added associated measurements support</w:t>
            </w:r>
          </w:p>
          <w:p w:rsidR="00DE79D5" w:rsidRDefault="00DE79D5" w:rsidP="00DE79D5">
            <w:pPr>
              <w:pStyle w:val="texte1"/>
              <w:keepNext/>
              <w:keepLines/>
              <w:tabs>
                <w:tab w:val="left" w:pos="2880"/>
              </w:tabs>
              <w:ind w:left="0"/>
              <w:rPr>
                <w:lang w:val="en-GB"/>
              </w:rPr>
            </w:pPr>
            <w:r>
              <w:rPr>
                <w:lang w:val="en-GB"/>
              </w:rPr>
              <w:t>- Names and Target Type dialogues have combobox values now updated when editing existing data.</w:t>
            </w:r>
          </w:p>
          <w:p w:rsidR="00DE79D5" w:rsidRDefault="00DE79D5" w:rsidP="00DE79D5">
            <w:pPr>
              <w:pStyle w:val="texte1"/>
              <w:keepNext/>
              <w:keepLines/>
              <w:tabs>
                <w:tab w:val="left" w:pos="2880"/>
              </w:tabs>
              <w:ind w:left="0"/>
              <w:rPr>
                <w:lang w:val="en-GB"/>
              </w:rPr>
            </w:pPr>
            <w:r>
              <w:rPr>
                <w:lang w:val="en-GB"/>
              </w:rPr>
              <w:t>- Copy&amp;paste operations now also work under Windows.</w:t>
            </w:r>
          </w:p>
          <w:p w:rsidR="00DE79D5" w:rsidRDefault="00DE79D5" w:rsidP="00DE79D5">
            <w:pPr>
              <w:pStyle w:val="texte1"/>
              <w:keepNext/>
              <w:keepLines/>
              <w:tabs>
                <w:tab w:val="left" w:pos="2880"/>
              </w:tabs>
              <w:ind w:left="0"/>
              <w:rPr>
                <w:lang w:val="en-GB"/>
              </w:rPr>
            </w:pPr>
            <w:r>
              <w:rPr>
                <w:lang w:val="en-GB"/>
              </w:rPr>
              <w:t>- Config file reading routine more robust (multiple CR/LF possible and not causing a crash)</w:t>
            </w:r>
          </w:p>
          <w:p w:rsidR="00DE79D5" w:rsidRDefault="00DE79D5" w:rsidP="00DE79D5">
            <w:pPr>
              <w:pStyle w:val="texte1"/>
              <w:keepNext/>
              <w:keepLines/>
              <w:tabs>
                <w:tab w:val="left" w:pos="2880"/>
              </w:tabs>
              <w:ind w:left="0"/>
              <w:rPr>
                <w:lang w:val="en-GB"/>
              </w:rPr>
            </w:pPr>
            <w:r>
              <w:rPr>
                <w:lang w:val="en-GB"/>
              </w:rPr>
              <w:t>- Time selection for file output now works from the space network processor as well.</w:t>
            </w:r>
          </w:p>
          <w:p w:rsidR="00DE79D5" w:rsidRDefault="00DE79D5" w:rsidP="00DE79D5">
            <w:pPr>
              <w:pStyle w:val="texte1"/>
              <w:keepNext/>
              <w:keepLines/>
              <w:tabs>
                <w:tab w:val="left" w:pos="2880"/>
              </w:tabs>
              <w:ind w:left="0"/>
              <w:rPr>
                <w:lang w:val="en-GB"/>
              </w:rPr>
            </w:pPr>
            <w:r>
              <w:rPr>
                <w:lang w:val="en-GB"/>
              </w:rPr>
              <w:t>- Solved memory problem when loading &gt; 3000 spectra plus further memory leaks.</w:t>
            </w:r>
          </w:p>
          <w:p w:rsidR="00DE79D5" w:rsidRDefault="00DE79D5" w:rsidP="00DE79D5">
            <w:pPr>
              <w:pStyle w:val="texte1"/>
              <w:keepNext/>
              <w:keepLines/>
              <w:tabs>
                <w:tab w:val="left" w:pos="2880"/>
              </w:tabs>
              <w:ind w:left="0"/>
              <w:rPr>
                <w:lang w:val="en-GB"/>
              </w:rPr>
            </w:pPr>
            <w:r>
              <w:rPr>
                <w:lang w:val="en-GB"/>
              </w:rPr>
              <w:t xml:space="preserve">- Bug fix for picture loading in instrumentation admin </w:t>
            </w:r>
          </w:p>
          <w:p w:rsidR="00DE79D5" w:rsidRDefault="00DE79D5" w:rsidP="00DE79D5">
            <w:pPr>
              <w:pStyle w:val="texte1"/>
              <w:keepNext/>
              <w:keepLines/>
              <w:tabs>
                <w:tab w:val="left" w:pos="2880"/>
              </w:tabs>
              <w:ind w:left="0"/>
              <w:rPr>
                <w:lang w:val="en-GB"/>
              </w:rPr>
            </w:pPr>
            <w:r>
              <w:rPr>
                <w:lang w:val="en-GB"/>
              </w:rPr>
              <w:t>- Added support for the SVC-HR1024 instrument</w:t>
            </w:r>
          </w:p>
          <w:p w:rsidR="00DE79D5" w:rsidRDefault="00DE79D5" w:rsidP="00DE79D5">
            <w:pPr>
              <w:pStyle w:val="texte1"/>
              <w:keepNext/>
              <w:keepLines/>
              <w:tabs>
                <w:tab w:val="left" w:pos="2880"/>
              </w:tabs>
              <w:ind w:left="0"/>
              <w:rPr>
                <w:lang w:val="en-GB"/>
              </w:rPr>
            </w:pPr>
            <w:r>
              <w:rPr>
                <w:lang w:val="en-GB"/>
              </w:rPr>
              <w:t>- Added calibration definition for instruments</w:t>
            </w:r>
          </w:p>
          <w:p w:rsidR="00DE79D5" w:rsidRDefault="00DE79D5" w:rsidP="00DE79D5">
            <w:pPr>
              <w:pStyle w:val="texte1"/>
              <w:keepNext/>
              <w:keepLines/>
              <w:tabs>
                <w:tab w:val="left" w:pos="2880"/>
              </w:tabs>
              <w:ind w:left="0"/>
              <w:rPr>
                <w:lang w:val="en-GB"/>
              </w:rPr>
            </w:pPr>
            <w:r>
              <w:rPr>
                <w:lang w:val="en-GB"/>
              </w:rPr>
              <w:t>- Added preliminary support for Apogee instrument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 Added button for direct spectral plot from Query Browser </w:t>
            </w:r>
          </w:p>
          <w:p w:rsidR="00DE79D5" w:rsidRDefault="00DE79D5" w:rsidP="00DE79D5">
            <w:pPr>
              <w:pStyle w:val="texte1"/>
              <w:keepNext/>
              <w:keepLines/>
              <w:ind w:left="0"/>
              <w:rPr>
                <w:lang w:val="en-GB"/>
              </w:rPr>
            </w:pPr>
            <w:r>
              <w:rPr>
                <w:lang w:val="en-GB"/>
              </w:rPr>
              <w:t>-  Selection of space splitting approach in Query Browser</w:t>
            </w:r>
          </w:p>
          <w:p w:rsidR="00DE79D5" w:rsidRDefault="00DE79D5" w:rsidP="00DE79D5">
            <w:pPr>
              <w:pStyle w:val="texte1"/>
              <w:keepNext/>
              <w:keepLines/>
              <w:ind w:left="0"/>
              <w:rPr>
                <w:lang w:val="en-GB"/>
              </w:rPr>
            </w:pPr>
            <w:r>
              <w:rPr>
                <w:lang w:val="en-GB"/>
              </w:rPr>
              <w:t>- Added filename wildcard field in Query Browser</w:t>
            </w:r>
          </w:p>
          <w:p w:rsidR="00DE79D5" w:rsidRDefault="00DE79D5" w:rsidP="00DE79D5">
            <w:pPr>
              <w:pStyle w:val="texte1"/>
              <w:keepNext/>
              <w:keepLines/>
              <w:ind w:left="0"/>
              <w:rPr>
                <w:lang w:val="en-GB"/>
              </w:rPr>
            </w:pPr>
            <w:r>
              <w:rPr>
                <w:lang w:val="en-GB"/>
              </w:rPr>
              <w:t>- Progress info and multithreading for Data Remover</w:t>
            </w:r>
          </w:p>
          <w:p w:rsidR="00DE79D5" w:rsidRDefault="00DE79D5" w:rsidP="00DE79D5">
            <w:pPr>
              <w:pStyle w:val="texte1"/>
              <w:keepNext/>
              <w:keepLines/>
              <w:ind w:left="0"/>
              <w:rPr>
                <w:lang w:val="en-GB"/>
              </w:rPr>
            </w:pPr>
            <w:r>
              <w:rPr>
                <w:lang w:val="en-GB"/>
              </w:rPr>
              <w:t>- Added handling for SVC HR-1024 instruments measuring in radiance mode</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Bugfix for space splitting in Query Browser</w:t>
            </w:r>
          </w:p>
          <w:p w:rsidR="00DE79D5" w:rsidRDefault="00DE79D5" w:rsidP="00DE79D5">
            <w:pPr>
              <w:pStyle w:val="texte1"/>
              <w:keepNext/>
              <w:keepLines/>
              <w:ind w:left="0"/>
              <w:rPr>
                <w:lang w:val="en-GB"/>
              </w:rPr>
            </w:pPr>
            <w:r>
              <w:rPr>
                <w:lang w:val="en-GB"/>
              </w:rPr>
              <w:t>- Bugfix for campaign restriction in Query Browser</w:t>
            </w:r>
          </w:p>
          <w:p w:rsidR="00DE79D5" w:rsidRDefault="00DE79D5" w:rsidP="00DE79D5">
            <w:pPr>
              <w:pStyle w:val="texte1"/>
              <w:keepNext/>
              <w:keepLines/>
              <w:ind w:left="0"/>
              <w:rPr>
                <w:lang w:val="en-GB"/>
              </w:rPr>
            </w:pPr>
            <w:r>
              <w:rPr>
                <w:lang w:val="en-GB"/>
              </w:rPr>
              <w:t>- Preliminary support for SpectraSuite Data Files</w:t>
            </w:r>
          </w:p>
          <w:p w:rsidR="00DE79D5" w:rsidRDefault="00DE79D5" w:rsidP="00DE79D5">
            <w:pPr>
              <w:pStyle w:val="texte1"/>
              <w:keepNext/>
              <w:keepLines/>
              <w:ind w:left="0"/>
              <w:rPr>
                <w:lang w:val="en-GB"/>
              </w:rPr>
            </w:pPr>
            <w:r>
              <w:rPr>
                <w:lang w:val="en-GB"/>
              </w:rPr>
              <w:t>- Increased number of decimals in CSV file output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2.1.2</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28.03.2011</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Matlab integration updates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Implementation of reading routine for FGI HDF-files</w:t>
            </w:r>
          </w:p>
          <w:p w:rsidR="00DE79D5" w:rsidRDefault="00DE79D5" w:rsidP="00DE79D5">
            <w:pPr>
              <w:pStyle w:val="texte1"/>
              <w:keepNext/>
              <w:keepLines/>
              <w:ind w:left="0"/>
              <w:rPr>
                <w:lang w:val="en-GB"/>
              </w:rPr>
            </w:pPr>
            <w:r>
              <w:rPr>
                <w:lang w:val="en-GB"/>
              </w:rPr>
              <w:t>New database table to hold generic metadata</w:t>
            </w:r>
          </w:p>
          <w:p w:rsidR="00DE79D5" w:rsidRDefault="00DE79D5" w:rsidP="00DE79D5">
            <w:pPr>
              <w:pStyle w:val="texte1"/>
              <w:keepNext/>
              <w:keepLines/>
              <w:ind w:left="0"/>
              <w:rPr>
                <w:lang w:val="en-GB"/>
              </w:rPr>
            </w:pPr>
            <w:r>
              <w:rPr>
                <w:lang w:val="en-GB"/>
              </w:rPr>
              <w:t>Update on automatic scaling of spectral plots</w:t>
            </w:r>
          </w:p>
          <w:p w:rsidR="00DE79D5" w:rsidRDefault="00DE79D5" w:rsidP="00DE79D5">
            <w:pPr>
              <w:pStyle w:val="texte1"/>
              <w:keepNext/>
              <w:keepLines/>
              <w:ind w:left="0"/>
              <w:rPr>
                <w:lang w:val="en-GB"/>
              </w:rPr>
            </w:pPr>
            <w:r>
              <w:rPr>
                <w:lang w:val="en-GB"/>
              </w:rPr>
              <w:t>Update on target to reference linking: dialog remains open, allowing fast linking in the same hierarchy structure. Restrictions on filename are possible to select targets and references easier under mixed storage conditions.</w:t>
            </w:r>
          </w:p>
          <w:p w:rsidR="00DE79D5" w:rsidRDefault="00DE79D5" w:rsidP="00DE79D5">
            <w:pPr>
              <w:pStyle w:val="texte1"/>
              <w:keepNext/>
              <w:keepLines/>
              <w:ind w:left="0"/>
              <w:rPr>
                <w:lang w:val="en-GB"/>
              </w:rPr>
            </w:pPr>
            <w:r>
              <w:rPr>
                <w:lang w:val="en-GB"/>
              </w:rPr>
              <w:t>Spectral data browser loading speedup</w:t>
            </w:r>
          </w:p>
          <w:p w:rsidR="00DE79D5" w:rsidRDefault="00DE79D5" w:rsidP="00DE79D5">
            <w:pPr>
              <w:pStyle w:val="texte1"/>
              <w:keepNext/>
              <w:keepLines/>
              <w:ind w:left="0"/>
              <w:rPr>
                <w:lang w:val="en-GB"/>
              </w:rPr>
            </w:pPr>
            <w:r>
              <w:rPr>
                <w:lang w:val="en-GB"/>
              </w:rPr>
              <w:t>Metadata Editor: added filename restriction to allow better editing of metadata, e.g. under mixed storage conditions of references and targets.</w:t>
            </w:r>
          </w:p>
          <w:p w:rsidR="00DE79D5" w:rsidRDefault="00DE79D5" w:rsidP="00DE79D5">
            <w:pPr>
              <w:pStyle w:val="texte1"/>
              <w:keepNext/>
              <w:keepLines/>
              <w:ind w:left="0"/>
              <w:rPr>
                <w:lang w:val="en-GB"/>
              </w:rPr>
            </w:pPr>
            <w:r>
              <w:rPr>
                <w:lang w:val="en-GB"/>
              </w:rPr>
              <w:t>Update of Data Remover: now allows the removal of several selected items at once.</w:t>
            </w:r>
          </w:p>
          <w:p w:rsidR="00DE79D5" w:rsidRDefault="00DE79D5" w:rsidP="00DE79D5">
            <w:pPr>
              <w:pStyle w:val="texte1"/>
              <w:keepNext/>
              <w:keepLines/>
              <w:ind w:left="0"/>
              <w:rPr>
                <w:lang w:val="en-GB"/>
              </w:rPr>
            </w:pPr>
            <w:r>
              <w:rPr>
                <w:lang w:val="en-GB"/>
              </w:rPr>
              <w:t>Data Loader for new ASD binary file format</w:t>
            </w:r>
          </w:p>
          <w:p w:rsidR="00DE79D5" w:rsidRDefault="00DE79D5" w:rsidP="00DE79D5">
            <w:pPr>
              <w:pStyle w:val="texte1"/>
              <w:keepNext/>
              <w:keepLines/>
              <w:ind w:left="0"/>
              <w:rPr>
                <w:lang w:val="en-GB"/>
              </w:rPr>
            </w:pPr>
            <w:r>
              <w:rPr>
                <w:lang w:val="en-GB"/>
              </w:rPr>
              <w:t>Date and time selection via GUI in Metadata Editor</w:t>
            </w:r>
          </w:p>
          <w:p w:rsidR="00DE79D5" w:rsidRDefault="00DE79D5" w:rsidP="00DE79D5">
            <w:pPr>
              <w:pStyle w:val="texte1"/>
              <w:keepNext/>
              <w:keepLines/>
              <w:ind w:left="0"/>
              <w:rPr>
                <w:lang w:val="en-GB"/>
              </w:rPr>
            </w:pPr>
            <w:r>
              <w:rPr>
                <w:lang w:val="en-GB"/>
              </w:rPr>
              <w:t>Definition of beam geometries</w:t>
            </w:r>
          </w:p>
          <w:p w:rsidR="00DE79D5" w:rsidRDefault="00DE79D5" w:rsidP="00DE79D5">
            <w:pPr>
              <w:pStyle w:val="texte1"/>
              <w:keepNext/>
              <w:keepLines/>
              <w:ind w:left="0"/>
              <w:rPr>
                <w:lang w:val="en-GB"/>
              </w:rPr>
            </w:pPr>
            <w:r>
              <w:t>Update of Query Builder, including start and end time specification and generic metadata restrictions</w:t>
            </w:r>
            <w:r>
              <w:rPr>
                <w:rFonts w:ascii="Times" w:hAnsi="Times"/>
              </w:rPr>
              <w:t xml:space="preserve"> </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Upgrade of direct irradiance calculation function for MFR-7</w:t>
            </w:r>
          </w:p>
          <w:p w:rsidR="00DE79D5" w:rsidRDefault="00DE79D5" w:rsidP="00DE79D5">
            <w:pPr>
              <w:pStyle w:val="texte1"/>
              <w:keepNext/>
              <w:keepLines/>
              <w:ind w:left="0"/>
              <w:rPr>
                <w:lang w:val="en-GB"/>
              </w:rPr>
            </w:pPr>
            <w:r>
              <w:rPr>
                <w:lang w:val="en-GB"/>
              </w:rPr>
              <w:t>EAV editing: bugfix</w:t>
            </w:r>
          </w:p>
          <w:p w:rsidR="00DE79D5" w:rsidRDefault="00DE79D5" w:rsidP="00DE79D5">
            <w:pPr>
              <w:pStyle w:val="texte1"/>
              <w:keepNext/>
              <w:keepLines/>
              <w:ind w:left="0"/>
              <w:rPr>
                <w:lang w:val="en-GB"/>
              </w:rPr>
            </w:pPr>
            <w:r>
              <w:rPr>
                <w:lang w:val="en-GB"/>
              </w:rPr>
              <w:t>Splitting query building and hierarchy browsing into two GUIs to speed up the GUI loading.</w:t>
            </w:r>
          </w:p>
          <w:p w:rsidR="00DE79D5" w:rsidRDefault="00DE79D5" w:rsidP="00DE79D5">
            <w:pPr>
              <w:pStyle w:val="texte1"/>
              <w:keepNext/>
              <w:keepLines/>
              <w:ind w:left="0"/>
              <w:rPr>
                <w:lang w:val="en-GB"/>
              </w:rPr>
            </w:pPr>
            <w:r>
              <w:rPr>
                <w:lang w:val="en-GB"/>
              </w:rPr>
              <w:t>Greatly improved space building efficiency and hence overall processing speed gain in the space network processor.</w:t>
            </w:r>
          </w:p>
          <w:p w:rsidR="00DE79D5" w:rsidRDefault="00DE79D5" w:rsidP="00DE79D5">
            <w:pPr>
              <w:pStyle w:val="texte1"/>
              <w:keepNext/>
              <w:keepLines/>
              <w:ind w:left="0"/>
              <w:rPr>
                <w:lang w:val="en-GB"/>
              </w:rPr>
            </w:pPr>
            <w:r>
              <w:rPr>
                <w:lang w:val="en-GB"/>
              </w:rPr>
              <w:t>Enhanced API for efficient sampling geometry metadata extraction for a spectral selection.</w:t>
            </w:r>
          </w:p>
          <w:p w:rsidR="00DE79D5" w:rsidRDefault="00DE79D5" w:rsidP="00DE79D5">
            <w:pPr>
              <w:pStyle w:val="texte1"/>
              <w:keepNext/>
              <w:keepLines/>
              <w:ind w:left="0"/>
              <w:rPr>
                <w:lang w:val="en-GB"/>
              </w:rPr>
            </w:pPr>
            <w:r>
              <w:rPr>
                <w:lang w:val="en-GB"/>
              </w:rPr>
              <w:t>Data loading now supports mixed directories (spectral files are loaded when mixed with sub-directories).</w:t>
            </w:r>
          </w:p>
          <w:p w:rsidR="00DE79D5" w:rsidRDefault="00DE79D5" w:rsidP="00DE79D5">
            <w:pPr>
              <w:pStyle w:val="texte1"/>
              <w:keepNext/>
              <w:keepLines/>
              <w:ind w:left="0"/>
              <w:rPr>
                <w:lang w:val="en-GB"/>
              </w:rPr>
            </w:pPr>
            <w:r>
              <w:rPr>
                <w:lang w:val="en-GB"/>
              </w:rPr>
              <w:t>UniSpec file loaders (Dual and single beam instruments)</w:t>
            </w:r>
          </w:p>
          <w:p w:rsidR="00DE79D5" w:rsidRDefault="00DE79D5" w:rsidP="00DE79D5">
            <w:pPr>
              <w:pStyle w:val="texte1"/>
              <w:keepNext/>
              <w:keepLines/>
              <w:ind w:left="0"/>
              <w:rPr>
                <w:lang w:val="en-GB"/>
              </w:rPr>
            </w:pPr>
            <w:r>
              <w:rPr>
                <w:lang w:val="en-GB"/>
              </w:rPr>
              <w:t>SPECPR file data loader</w:t>
            </w:r>
            <w:bookmarkStart w:id="1142" w:name="_GoBack"/>
            <w:bookmarkEnd w:id="1142"/>
          </w:p>
        </w:tc>
      </w:tr>
    </w:tbl>
    <w:p w:rsidR="002A0FFE" w:rsidRPr="00F9247D" w:rsidRDefault="002A0FFE" w:rsidP="002A0FFE">
      <w:pPr>
        <w:pStyle w:val="TOC2"/>
        <w:ind w:left="720" w:hanging="720"/>
        <w:rPr>
          <w:lang w:val="en-AU"/>
        </w:rPr>
      </w:pPr>
    </w:p>
    <w:sectPr w:rsidR="002A0FFE" w:rsidRPr="00F9247D" w:rsidSect="00A7583F">
      <w:headerReference w:type="default" r:id="rId166"/>
      <w:footerReference w:type="default" r:id="rId167"/>
      <w:headerReference w:type="first" r:id="rId168"/>
      <w:footerReference w:type="first" r:id="rId169"/>
      <w:type w:val="continuous"/>
      <w:pgSz w:w="11907" w:h="16840" w:code="9"/>
      <w:pgMar w:top="2030" w:right="1134" w:bottom="1701" w:left="1418" w:header="720" w:footer="1134"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0" w:author="Daniel Kükenbrink" w:date="2013-04-29T11:17:00Z" w:initials="DK">
    <w:p w:rsidR="00DF0182" w:rsidRDefault="00DF0182" w:rsidP="00821767">
      <w:pPr>
        <w:pStyle w:val="CommentText"/>
      </w:pPr>
      <w:r>
        <w:rPr>
          <w:rStyle w:val="CommentReference"/>
        </w:rPr>
        <w:annotationRef/>
      </w:r>
      <w:r>
        <w:t>I did not find this in my java build path</w:t>
      </w:r>
    </w:p>
  </w:comment>
  <w:comment w:id="31" w:author="Daniel Kükenbrink" w:date="2013-04-29T11:17:00Z" w:initials="DK">
    <w:p w:rsidR="00DF0182" w:rsidRDefault="00DF0182" w:rsidP="00821767">
      <w:pPr>
        <w:pStyle w:val="CommentText"/>
      </w:pPr>
      <w:r>
        <w:rPr>
          <w:rStyle w:val="CommentReference"/>
        </w:rPr>
        <w:annotationRef/>
      </w:r>
      <w:r>
        <w:t>Not sure if jhdf4obj.jar is needed?! Probably not</w:t>
      </w:r>
    </w:p>
  </w:comment>
  <w:comment w:id="32" w:author="Daniel Kükenbrink" w:date="2013-04-29T11:17:00Z" w:initials="DK">
    <w:p w:rsidR="00DF0182" w:rsidRDefault="00DF0182" w:rsidP="00821767">
      <w:pPr>
        <w:pStyle w:val="CommentText"/>
      </w:pPr>
      <w:r>
        <w:rPr>
          <w:rStyle w:val="CommentReference"/>
        </w:rPr>
        <w:annotationRef/>
      </w:r>
      <w:r>
        <w:t>Where to put the information about how to the native library location for the hdf-jar files?</w:t>
      </w:r>
    </w:p>
  </w:comment>
  <w:comment w:id="464" w:author="Daniel Kükenbrink" w:date="2013-04-18T22:06:00Z" w:initials="DK">
    <w:p w:rsidR="00DF0182" w:rsidRDefault="00DF0182">
      <w:pPr>
        <w:pStyle w:val="CommentText"/>
      </w:pPr>
      <w:r>
        <w:rPr>
          <w:rStyle w:val="CommentReference"/>
        </w:rPr>
        <w:annotationRef/>
      </w:r>
      <w:r>
        <w:t>Actually, it is possible to mix DS-versions 2008a and 2010a in one folder. It is just not possible to mix with the data structure version with the coupled xml-file. Should this be mentioned?</w:t>
      </w:r>
    </w:p>
  </w:comment>
  <w:comment w:id="1107" w:author="Daniel Kükenbrink" w:date="2013-04-18T22:06:00Z" w:initials="DK">
    <w:p w:rsidR="00DF0182" w:rsidRDefault="00DF0182">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0687" w:rsidRDefault="00B00687">
      <w:r>
        <w:separator/>
      </w:r>
    </w:p>
  </w:endnote>
  <w:endnote w:type="continuationSeparator" w:id="0">
    <w:p w:rsidR="00B00687" w:rsidRDefault="00B0068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Monaco">
    <w:altName w:val="Courier New"/>
    <w:charset w:val="00"/>
    <w:family w:val="auto"/>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ＭＳ ゴシック">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182" w:rsidRDefault="00DF0182">
    <w:pPr>
      <w:pStyle w:val="Footer"/>
      <w:tabs>
        <w:tab w:val="clear" w:pos="7938"/>
        <w:tab w:val="right" w:pos="8789"/>
      </w:tabs>
    </w:pPr>
    <w:r>
      <w:tab/>
      <w:t>\</w:t>
    </w:r>
    <w:fldSimple w:instr="FILENAME ">
      <w:r>
        <w:rPr>
          <w:noProof/>
        </w:rPr>
        <w:t>SPECCHIO_UserGuide</w:t>
      </w:r>
      <w:ins w:id="1143" w:author="Peter" w:date="2013-05-08T09:19:00Z">
        <w:r>
          <w:rPr>
            <w:noProof/>
          </w:rPr>
          <w:t>_V3</w:t>
        </w:r>
      </w:ins>
      <w:ins w:id="1144" w:author="Peter Roberts" w:date="2013-05-08T09:19:00Z">
        <w:r>
          <w:rPr>
            <w:noProof/>
          </w:rPr>
          <w:t>.docx</w:t>
        </w:r>
      </w:ins>
    </w:fldSimple>
    <w:r>
      <w:tab/>
      <w:t xml:space="preserve">Version </w:t>
    </w:r>
    <w:fldSimple w:instr="REF VQS">
      <w:ins w:id="1145" w:author="Peter" w:date="2013-05-08T09:19:00Z">
        <w:r>
          <w:rPr>
            <w:noProof/>
          </w:rPr>
          <w:t>2.2</w:t>
        </w:r>
      </w:ins>
      <w:ins w:id="1146" w:author="Peter Roberts" w:date="2013-05-08T09:19:00Z">
        <w:r>
          <w:rPr>
            <w:noProof/>
          </w:rPr>
          <w:t>3</w:t>
        </w:r>
      </w:ins>
      <w:r>
        <w:rPr>
          <w:noProof/>
        </w:rPr>
        <w:t>.0</w:t>
      </w:r>
      <w:ins w:id="1147" w:author="Peter Roberts" w:date="2013-05-08T09:19:00Z">
        <w:r>
          <w:rPr>
            <w:noProof/>
          </w:rPr>
          <w:t xml:space="preserve"> Draft</w:t>
        </w:r>
      </w:ins>
    </w:fldSimple>
    <w:r>
      <w:t xml:space="preserve"> / </w:t>
    </w:r>
    <w:fldSimple w:instr="REF DD">
      <w:ins w:id="1148" w:author="Peter" w:date="2013-05-08T09:19:00Z">
        <w:r>
          <w:rPr>
            <w:noProof/>
          </w:rPr>
          <w:t>02</w:t>
        </w:r>
      </w:ins>
      <w:ins w:id="1149" w:author="Peter Roberts" w:date="2013-05-08T09:19:00Z">
        <w:r>
          <w:rPr>
            <w:noProof/>
          </w:rPr>
          <w:t>06</w:t>
        </w:r>
      </w:ins>
      <w:r>
        <w:rPr>
          <w:noProof/>
        </w:rPr>
        <w:t>.05.2012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182" w:rsidRDefault="00DF0182">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0687" w:rsidRDefault="00B00687">
      <w:r>
        <w:separator/>
      </w:r>
    </w:p>
  </w:footnote>
  <w:footnote w:type="continuationSeparator" w:id="0">
    <w:p w:rsidR="00B00687" w:rsidRDefault="00B0068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182" w:rsidRDefault="00DF0182">
    <w:pPr>
      <w:pStyle w:val="Header"/>
      <w:tabs>
        <w:tab w:val="clear" w:pos="7938"/>
        <w:tab w:val="right" w:pos="8789"/>
      </w:tabs>
      <w:rPr>
        <w:b/>
        <w:noProof/>
      </w:rPr>
    </w:pPr>
  </w:p>
  <w:p w:rsidR="00DF0182" w:rsidRDefault="00DF0182">
    <w:pPr>
      <w:pStyle w:val="Header"/>
      <w:tabs>
        <w:tab w:val="clear" w:pos="7938"/>
        <w:tab w:val="right" w:pos="8789"/>
      </w:tabs>
      <w:rPr>
        <w:b/>
        <w:noProof/>
      </w:rPr>
    </w:pPr>
  </w:p>
  <w:p w:rsidR="00DF0182" w:rsidRDefault="00DF0182">
    <w:pPr>
      <w:pStyle w:val="Header"/>
      <w:tabs>
        <w:tab w:val="clear" w:pos="7938"/>
        <w:tab w:val="right" w:pos="8789"/>
      </w:tabs>
    </w:pPr>
    <w:r>
      <w:rPr>
        <w:b/>
        <w:noProof/>
      </w:rPr>
      <w:fldChar w:fldCharType="begin"/>
    </w:r>
    <w:r>
      <w:rPr>
        <w:b/>
        <w:noProof/>
      </w:rPr>
      <w:instrText>REF</w:instrText>
    </w:r>
    <w:r>
      <w:rPr>
        <w:noProof/>
      </w:rPr>
      <w:instrText xml:space="preserve"> project \* CHARFORMAT</w:instrText>
    </w:r>
    <w:r>
      <w:rPr>
        <w:b/>
        <w:noProof/>
      </w:rPr>
      <w:fldChar w:fldCharType="separate"/>
    </w:r>
    <w:r w:rsidRPr="00C20C86">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t xml:space="preserve">Page </w:t>
    </w:r>
    <w:r>
      <w:rPr>
        <w:b/>
      </w:rPr>
      <w:fldChar w:fldCharType="begin"/>
    </w:r>
    <w:r>
      <w:rPr>
        <w:b/>
      </w:rPr>
      <w:instrText>PAGE</w:instrText>
    </w:r>
    <w:r>
      <w:rPr>
        <w:b/>
      </w:rPr>
      <w:fldChar w:fldCharType="separate"/>
    </w:r>
    <w:r w:rsidR="00B00687">
      <w:rPr>
        <w:b/>
        <w:noProof/>
      </w:rPr>
      <w:t>1</w:t>
    </w:r>
    <w:r>
      <w:rPr>
        <w:b/>
      </w:rPr>
      <w:fldChar w:fldCharType="end"/>
    </w:r>
  </w:p>
  <w:p w:rsidR="00DF0182" w:rsidRDefault="00DF0182" w:rsidP="002A0FFE">
    <w:pPr>
      <w:pStyle w:val="Header"/>
      <w:tabs>
        <w:tab w:val="clear" w:pos="7938"/>
        <w:tab w:val="left" w:pos="3315"/>
        <w:tab w:val="right" w:pos="8789"/>
      </w:tabs>
      <w:rPr>
        <w:b/>
      </w:rPr>
    </w:pPr>
    <w:fldSimple w:instr=" REF DOC_TITLE \* CHARFORMAT ">
      <w:r>
        <w:t>User Guide</w:t>
      </w:r>
    </w:fldSimple>
    <w:r>
      <w:tab/>
    </w:r>
    <w:r>
      <w:tab/>
      <w:t xml:space="preserve">of </w:t>
    </w:r>
    <w:fldSimple w:instr="NUMPAGES ">
      <w:r w:rsidR="00B00687">
        <w:rPr>
          <w:noProof/>
        </w:rPr>
        <w:t>1</w:t>
      </w:r>
    </w:fldSimple>
    <w: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182" w:rsidRDefault="00DF0182">
    <w:pPr>
      <w:framePr w:w="3255" w:h="992" w:wrap="notBeside" w:vAnchor="text" w:hAnchor="margin" w:y="1"/>
    </w:pPr>
  </w:p>
  <w:p w:rsidR="00DF0182" w:rsidRDefault="00DF0182">
    <w:pPr>
      <w:framePr w:w="3255" w:h="992" w:wrap="notBeside" w:vAnchor="text" w:hAnchor="margin" w:y="1"/>
    </w:pPr>
  </w:p>
  <w:p w:rsidR="00DF0182" w:rsidRDefault="00DF0182">
    <w:pPr>
      <w:rPr>
        <w:sz w:val="28"/>
        <w:szCs w:val="28"/>
      </w:rPr>
    </w:pPr>
    <w:r>
      <w:rPr>
        <w:sz w:val="28"/>
        <w:szCs w:val="28"/>
      </w:rPr>
      <w:t>Remote Sensing Laboratories</w:t>
    </w:r>
  </w:p>
  <w:p w:rsidR="00DF0182" w:rsidRDefault="00DF0182">
    <w:pPr>
      <w:rPr>
        <w:sz w:val="28"/>
        <w:szCs w:val="28"/>
      </w:rPr>
    </w:pPr>
    <w:r>
      <w:rPr>
        <w:sz w:val="28"/>
        <w:szCs w:val="28"/>
      </w:rPr>
      <w:t>Department of Geography</w:t>
    </w:r>
  </w:p>
  <w:p w:rsidR="00DF0182" w:rsidRPr="00192611" w:rsidRDefault="00DF0182">
    <w:pPr>
      <w:rPr>
        <w:sz w:val="28"/>
        <w:szCs w:val="28"/>
      </w:rPr>
    </w:pPr>
    <w:r>
      <w:rPr>
        <w:sz w:val="28"/>
        <w:szCs w:val="28"/>
      </w:rPr>
      <w:t>University of Zurich</w:t>
    </w:r>
  </w:p>
  <w:p w:rsidR="00DF0182" w:rsidRDefault="00DF0182">
    <w:pPr>
      <w:rPr>
        <w:sz w:val="36"/>
      </w:rPr>
    </w:pPr>
  </w:p>
  <w:p w:rsidR="00DF0182" w:rsidRDefault="00DF0182">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C20C86">
      <w:rPr>
        <w:b/>
        <w:noProof/>
      </w:rPr>
      <w:t>SPECCHIO</w:t>
    </w:r>
    <w:r>
      <w:rPr>
        <w:b/>
        <w:noProof/>
      </w:rPr>
      <w:fldChar w:fldCharType="end"/>
    </w:r>
  </w:p>
  <w:p w:rsidR="00DF0182" w:rsidRDefault="00DF0182">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8F0F444"/>
    <w:lvl w:ilvl="0">
      <w:start w:val="1"/>
      <w:numFmt w:val="decimal"/>
      <w:lvlText w:val="%1."/>
      <w:lvlJc w:val="left"/>
      <w:pPr>
        <w:tabs>
          <w:tab w:val="num" w:pos="1492"/>
        </w:tabs>
        <w:ind w:left="1492" w:hanging="360"/>
      </w:pPr>
    </w:lvl>
  </w:abstractNum>
  <w:abstractNum w:abstractNumId="1">
    <w:nsid w:val="FFFFFF7D"/>
    <w:multiLevelType w:val="singleLevel"/>
    <w:tmpl w:val="316E9510"/>
    <w:lvl w:ilvl="0">
      <w:start w:val="1"/>
      <w:numFmt w:val="decimal"/>
      <w:lvlText w:val="%1."/>
      <w:lvlJc w:val="left"/>
      <w:pPr>
        <w:tabs>
          <w:tab w:val="num" w:pos="1209"/>
        </w:tabs>
        <w:ind w:left="1209" w:hanging="360"/>
      </w:pPr>
    </w:lvl>
  </w:abstractNum>
  <w:abstractNum w:abstractNumId="2">
    <w:nsid w:val="FFFFFF7E"/>
    <w:multiLevelType w:val="singleLevel"/>
    <w:tmpl w:val="9AC02542"/>
    <w:lvl w:ilvl="0">
      <w:start w:val="1"/>
      <w:numFmt w:val="decimal"/>
      <w:lvlText w:val="%1."/>
      <w:lvlJc w:val="left"/>
      <w:pPr>
        <w:tabs>
          <w:tab w:val="num" w:pos="926"/>
        </w:tabs>
        <w:ind w:left="926" w:hanging="360"/>
      </w:pPr>
    </w:lvl>
  </w:abstractNum>
  <w:abstractNum w:abstractNumId="3">
    <w:nsid w:val="FFFFFF7F"/>
    <w:multiLevelType w:val="singleLevel"/>
    <w:tmpl w:val="5C16138E"/>
    <w:lvl w:ilvl="0">
      <w:start w:val="1"/>
      <w:numFmt w:val="decimal"/>
      <w:lvlText w:val="%1."/>
      <w:lvlJc w:val="left"/>
      <w:pPr>
        <w:tabs>
          <w:tab w:val="num" w:pos="643"/>
        </w:tabs>
        <w:ind w:left="643" w:hanging="360"/>
      </w:pPr>
    </w:lvl>
  </w:abstractNum>
  <w:abstractNum w:abstractNumId="4">
    <w:nsid w:val="FFFFFF80"/>
    <w:multiLevelType w:val="singleLevel"/>
    <w:tmpl w:val="26A630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02E8C2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AC8706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A7AAAC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0C83FC8"/>
    <w:lvl w:ilvl="0">
      <w:start w:val="1"/>
      <w:numFmt w:val="decimal"/>
      <w:lvlText w:val="%1."/>
      <w:lvlJc w:val="left"/>
      <w:pPr>
        <w:tabs>
          <w:tab w:val="num" w:pos="360"/>
        </w:tabs>
        <w:ind w:left="360" w:hanging="360"/>
      </w:pPr>
    </w:lvl>
  </w:abstractNum>
  <w:abstractNum w:abstractNumId="9">
    <w:nsid w:val="FFFFFF89"/>
    <w:multiLevelType w:val="singleLevel"/>
    <w:tmpl w:val="9CB41C8E"/>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7E1A0CD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6FA4C93"/>
    <w:multiLevelType w:val="hybridMultilevel"/>
    <w:tmpl w:val="D210336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86312"/>
    <w:multiLevelType w:val="hybridMultilevel"/>
    <w:tmpl w:val="0C10466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3">
    <w:nsid w:val="16685861"/>
    <w:multiLevelType w:val="hybridMultilevel"/>
    <w:tmpl w:val="ACF853BE"/>
    <w:lvl w:ilvl="0" w:tplc="0610FEA0">
      <w:start w:val="1"/>
      <w:numFmt w:val="bullet"/>
      <w:lvlText w:val="□"/>
      <w:lvlJc w:val="left"/>
      <w:pPr>
        <w:tabs>
          <w:tab w:val="num" w:pos="1080"/>
        </w:tabs>
        <w:ind w:left="108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2D7588C"/>
    <w:multiLevelType w:val="hybridMultilevel"/>
    <w:tmpl w:val="8106613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3465E57"/>
    <w:multiLevelType w:val="hybridMultilevel"/>
    <w:tmpl w:val="CEF8A99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8091B83"/>
    <w:multiLevelType w:val="hybridMultilevel"/>
    <w:tmpl w:val="A13AA1F6"/>
    <w:lvl w:ilvl="0" w:tplc="8E5A75F8">
      <w:start w:val="1"/>
      <w:numFmt w:val="bullet"/>
      <w:lvlText w:val="□"/>
      <w:lvlJc w:val="left"/>
      <w:pPr>
        <w:ind w:left="1069" w:hanging="360"/>
      </w:pPr>
      <w:rPr>
        <w:rFonts w:ascii="Courier New" w:hAnsi="Courier New" w:hint="default"/>
      </w:rPr>
    </w:lvl>
    <w:lvl w:ilvl="1" w:tplc="04090003">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nsid w:val="32A1179F"/>
    <w:multiLevelType w:val="hybridMultilevel"/>
    <w:tmpl w:val="D3C4A0B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3EF0CAC"/>
    <w:multiLevelType w:val="hybridMultilevel"/>
    <w:tmpl w:val="9E8AC45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A9A56EB"/>
    <w:multiLevelType w:val="hybridMultilevel"/>
    <w:tmpl w:val="9084805A"/>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C8D2FDA"/>
    <w:multiLevelType w:val="hybridMultilevel"/>
    <w:tmpl w:val="F2D0D7E6"/>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3F417A0"/>
    <w:multiLevelType w:val="hybridMultilevel"/>
    <w:tmpl w:val="45BEE8D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49EE018D"/>
    <w:multiLevelType w:val="hybridMultilevel"/>
    <w:tmpl w:val="1040C7D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89D4EAE"/>
    <w:multiLevelType w:val="hybridMultilevel"/>
    <w:tmpl w:val="D474FCBC"/>
    <w:lvl w:ilvl="0" w:tplc="4B349A80">
      <w:start w:val="1"/>
      <w:numFmt w:val="decimal"/>
      <w:lvlText w:val="%1."/>
      <w:lvlJc w:val="left"/>
      <w:pPr>
        <w:tabs>
          <w:tab w:val="num" w:pos="1080"/>
        </w:tabs>
        <w:ind w:left="1080" w:hanging="360"/>
      </w:pPr>
      <w:rPr>
        <w:rFonts w:hint="default"/>
      </w:rPr>
    </w:lvl>
    <w:lvl w:ilvl="1" w:tplc="3A34440C">
      <w:start w:val="1"/>
      <w:numFmt w:val="lowerLetter"/>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BEA605C"/>
    <w:multiLevelType w:val="hybridMultilevel"/>
    <w:tmpl w:val="DE40C31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BA28E8"/>
    <w:multiLevelType w:val="hybridMultilevel"/>
    <w:tmpl w:val="0E46F2C4"/>
    <w:lvl w:ilvl="0" w:tplc="4B349A80">
      <w:start w:val="1"/>
      <w:numFmt w:val="decimal"/>
      <w:lvlText w:val="%1."/>
      <w:lvlJc w:val="left"/>
      <w:pPr>
        <w:tabs>
          <w:tab w:val="num" w:pos="1080"/>
        </w:tabs>
        <w:ind w:left="1080" w:hanging="360"/>
      </w:pPr>
      <w:rPr>
        <w:rFonts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98B59EA"/>
    <w:multiLevelType w:val="hybridMultilevel"/>
    <w:tmpl w:val="88025E6E"/>
    <w:lvl w:ilvl="0" w:tplc="F69A07CC">
      <w:start w:val="1"/>
      <w:numFmt w:val="bullet"/>
      <w:pStyle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0D32271"/>
    <w:multiLevelType w:val="hybridMultilevel"/>
    <w:tmpl w:val="0CFA2E0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A153B1"/>
    <w:multiLevelType w:val="hybridMultilevel"/>
    <w:tmpl w:val="F168B33C"/>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A82225C"/>
    <w:multiLevelType w:val="hybridMultilevel"/>
    <w:tmpl w:val="B412A6B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5"/>
  </w:num>
  <w:num w:numId="3">
    <w:abstractNumId w:val="26"/>
  </w:num>
  <w:num w:numId="4">
    <w:abstractNumId w:val="21"/>
  </w:num>
  <w:num w:numId="5">
    <w:abstractNumId w:val="24"/>
  </w:num>
  <w:num w:numId="6">
    <w:abstractNumId w:val="34"/>
  </w:num>
  <w:num w:numId="7">
    <w:abstractNumId w:val="19"/>
  </w:num>
  <w:num w:numId="8">
    <w:abstractNumId w:val="22"/>
  </w:num>
  <w:num w:numId="9">
    <w:abstractNumId w:val="32"/>
  </w:num>
  <w:num w:numId="10">
    <w:abstractNumId w:val="14"/>
  </w:num>
  <w:num w:numId="11">
    <w:abstractNumId w:val="11"/>
  </w:num>
  <w:num w:numId="12">
    <w:abstractNumId w:val="18"/>
  </w:num>
  <w:num w:numId="13">
    <w:abstractNumId w:val="13"/>
  </w:num>
  <w:num w:numId="14">
    <w:abstractNumId w:val="15"/>
  </w:num>
  <w:num w:numId="15">
    <w:abstractNumId w:val="20"/>
  </w:num>
  <w:num w:numId="16">
    <w:abstractNumId w:val="17"/>
  </w:num>
  <w:num w:numId="17">
    <w:abstractNumId w:val="29"/>
  </w:num>
  <w:num w:numId="18">
    <w:abstractNumId w:val="33"/>
  </w:num>
  <w:num w:numId="19">
    <w:abstractNumId w:val="27"/>
  </w:num>
  <w:num w:numId="20">
    <w:abstractNumId w:val="28"/>
  </w:num>
  <w:num w:numId="21">
    <w:abstractNumId w:val="16"/>
  </w:num>
  <w:num w:numId="22">
    <w:abstractNumId w:val="30"/>
  </w:num>
  <w:num w:numId="23">
    <w:abstractNumId w:val="23"/>
  </w:num>
  <w:num w:numId="24">
    <w:abstractNumId w:val="31"/>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 w:numId="39">
    <w:abstractNumId w:val="12"/>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5"/>
  <w:doNotDisplayPageBoundaries/>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revisionView w:markup="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9218"/>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A01"/>
    <w:rsid w:val="00003B59"/>
    <w:rsid w:val="00010092"/>
    <w:rsid w:val="00011779"/>
    <w:rsid w:val="00015032"/>
    <w:rsid w:val="00016B67"/>
    <w:rsid w:val="00016E20"/>
    <w:rsid w:val="000255E5"/>
    <w:rsid w:val="00027485"/>
    <w:rsid w:val="0003650F"/>
    <w:rsid w:val="000400EA"/>
    <w:rsid w:val="00041695"/>
    <w:rsid w:val="00043400"/>
    <w:rsid w:val="00043D2A"/>
    <w:rsid w:val="00052300"/>
    <w:rsid w:val="000548B3"/>
    <w:rsid w:val="0006292A"/>
    <w:rsid w:val="00062D77"/>
    <w:rsid w:val="00065A8E"/>
    <w:rsid w:val="00066298"/>
    <w:rsid w:val="00067105"/>
    <w:rsid w:val="0007175F"/>
    <w:rsid w:val="0007393B"/>
    <w:rsid w:val="000758C5"/>
    <w:rsid w:val="00075C80"/>
    <w:rsid w:val="0008201A"/>
    <w:rsid w:val="00085B0D"/>
    <w:rsid w:val="00086FDC"/>
    <w:rsid w:val="000874EE"/>
    <w:rsid w:val="000877F1"/>
    <w:rsid w:val="000905CA"/>
    <w:rsid w:val="000959EF"/>
    <w:rsid w:val="0009755C"/>
    <w:rsid w:val="000A07A9"/>
    <w:rsid w:val="000A0BF5"/>
    <w:rsid w:val="000B0A45"/>
    <w:rsid w:val="000B187D"/>
    <w:rsid w:val="000B2148"/>
    <w:rsid w:val="000B723E"/>
    <w:rsid w:val="000C0B06"/>
    <w:rsid w:val="000C4344"/>
    <w:rsid w:val="000C5874"/>
    <w:rsid w:val="000E40B8"/>
    <w:rsid w:val="000E7DFA"/>
    <w:rsid w:val="000F1F04"/>
    <w:rsid w:val="000F2D03"/>
    <w:rsid w:val="000F38DD"/>
    <w:rsid w:val="000F4192"/>
    <w:rsid w:val="000F5133"/>
    <w:rsid w:val="001034D0"/>
    <w:rsid w:val="00103D92"/>
    <w:rsid w:val="00104037"/>
    <w:rsid w:val="001043BF"/>
    <w:rsid w:val="00104909"/>
    <w:rsid w:val="00104C68"/>
    <w:rsid w:val="00105693"/>
    <w:rsid w:val="00106BCD"/>
    <w:rsid w:val="00114347"/>
    <w:rsid w:val="001176EE"/>
    <w:rsid w:val="00121DE8"/>
    <w:rsid w:val="00125A0E"/>
    <w:rsid w:val="00126294"/>
    <w:rsid w:val="001265C9"/>
    <w:rsid w:val="001310CE"/>
    <w:rsid w:val="001329BB"/>
    <w:rsid w:val="001337AF"/>
    <w:rsid w:val="00133A34"/>
    <w:rsid w:val="001361E8"/>
    <w:rsid w:val="0014777F"/>
    <w:rsid w:val="00153AAA"/>
    <w:rsid w:val="00163196"/>
    <w:rsid w:val="001761E4"/>
    <w:rsid w:val="001810F6"/>
    <w:rsid w:val="00182987"/>
    <w:rsid w:val="001846DE"/>
    <w:rsid w:val="00184B5A"/>
    <w:rsid w:val="00185AD4"/>
    <w:rsid w:val="001866F7"/>
    <w:rsid w:val="00190D9D"/>
    <w:rsid w:val="00195485"/>
    <w:rsid w:val="00195F1E"/>
    <w:rsid w:val="001A05D9"/>
    <w:rsid w:val="001A3AD1"/>
    <w:rsid w:val="001A42EB"/>
    <w:rsid w:val="001B1819"/>
    <w:rsid w:val="001B3A12"/>
    <w:rsid w:val="001B6174"/>
    <w:rsid w:val="001C5A74"/>
    <w:rsid w:val="001D26D4"/>
    <w:rsid w:val="001D57A4"/>
    <w:rsid w:val="001E298F"/>
    <w:rsid w:val="001E3B63"/>
    <w:rsid w:val="001E65B1"/>
    <w:rsid w:val="001F5344"/>
    <w:rsid w:val="001F5FAB"/>
    <w:rsid w:val="00204599"/>
    <w:rsid w:val="00204DEB"/>
    <w:rsid w:val="00205E4B"/>
    <w:rsid w:val="00207647"/>
    <w:rsid w:val="002100B4"/>
    <w:rsid w:val="00212F46"/>
    <w:rsid w:val="00213E8E"/>
    <w:rsid w:val="00214C9E"/>
    <w:rsid w:val="002162D7"/>
    <w:rsid w:val="002175E1"/>
    <w:rsid w:val="00224EB6"/>
    <w:rsid w:val="0022783A"/>
    <w:rsid w:val="00227A50"/>
    <w:rsid w:val="00233900"/>
    <w:rsid w:val="00243D76"/>
    <w:rsid w:val="00244E28"/>
    <w:rsid w:val="00245A33"/>
    <w:rsid w:val="00254A05"/>
    <w:rsid w:val="00255BE8"/>
    <w:rsid w:val="0025635E"/>
    <w:rsid w:val="002574CB"/>
    <w:rsid w:val="002601B8"/>
    <w:rsid w:val="002618F4"/>
    <w:rsid w:val="002645A6"/>
    <w:rsid w:val="002677CF"/>
    <w:rsid w:val="00267C8A"/>
    <w:rsid w:val="00281427"/>
    <w:rsid w:val="0028286B"/>
    <w:rsid w:val="00283170"/>
    <w:rsid w:val="0029065B"/>
    <w:rsid w:val="0029326D"/>
    <w:rsid w:val="002935FF"/>
    <w:rsid w:val="002943C3"/>
    <w:rsid w:val="002979B3"/>
    <w:rsid w:val="002A04DB"/>
    <w:rsid w:val="002A0FFE"/>
    <w:rsid w:val="002A3F98"/>
    <w:rsid w:val="002A413C"/>
    <w:rsid w:val="002B10D8"/>
    <w:rsid w:val="002B31FB"/>
    <w:rsid w:val="002C0B19"/>
    <w:rsid w:val="002C1A9A"/>
    <w:rsid w:val="002E478E"/>
    <w:rsid w:val="002F155E"/>
    <w:rsid w:val="002F47D9"/>
    <w:rsid w:val="00300FF1"/>
    <w:rsid w:val="00305207"/>
    <w:rsid w:val="00306258"/>
    <w:rsid w:val="0030705E"/>
    <w:rsid w:val="00321296"/>
    <w:rsid w:val="00323D79"/>
    <w:rsid w:val="003266A3"/>
    <w:rsid w:val="003279C8"/>
    <w:rsid w:val="00334E6C"/>
    <w:rsid w:val="00335C2A"/>
    <w:rsid w:val="00337E91"/>
    <w:rsid w:val="00343430"/>
    <w:rsid w:val="00345724"/>
    <w:rsid w:val="003472B9"/>
    <w:rsid w:val="003479CF"/>
    <w:rsid w:val="00353125"/>
    <w:rsid w:val="003579B4"/>
    <w:rsid w:val="00362A26"/>
    <w:rsid w:val="00363277"/>
    <w:rsid w:val="00366B54"/>
    <w:rsid w:val="00366E7F"/>
    <w:rsid w:val="0037075B"/>
    <w:rsid w:val="00371016"/>
    <w:rsid w:val="003738CB"/>
    <w:rsid w:val="00373F1D"/>
    <w:rsid w:val="00374F9E"/>
    <w:rsid w:val="00383DF6"/>
    <w:rsid w:val="00384FF3"/>
    <w:rsid w:val="0039469A"/>
    <w:rsid w:val="003963DF"/>
    <w:rsid w:val="00396B9D"/>
    <w:rsid w:val="003B0D44"/>
    <w:rsid w:val="003B10F3"/>
    <w:rsid w:val="003C512E"/>
    <w:rsid w:val="003C6FD2"/>
    <w:rsid w:val="003C7A3D"/>
    <w:rsid w:val="003D22A1"/>
    <w:rsid w:val="003D425A"/>
    <w:rsid w:val="003E1A4A"/>
    <w:rsid w:val="003E508C"/>
    <w:rsid w:val="003E55CD"/>
    <w:rsid w:val="00400B52"/>
    <w:rsid w:val="00401AFC"/>
    <w:rsid w:val="004030A7"/>
    <w:rsid w:val="0040574B"/>
    <w:rsid w:val="00410625"/>
    <w:rsid w:val="00410FC7"/>
    <w:rsid w:val="0041783A"/>
    <w:rsid w:val="0042046F"/>
    <w:rsid w:val="00424291"/>
    <w:rsid w:val="00425ABF"/>
    <w:rsid w:val="00430506"/>
    <w:rsid w:val="0043642F"/>
    <w:rsid w:val="00436BD9"/>
    <w:rsid w:val="00436FF7"/>
    <w:rsid w:val="00440864"/>
    <w:rsid w:val="00446582"/>
    <w:rsid w:val="00453EF9"/>
    <w:rsid w:val="00462F12"/>
    <w:rsid w:val="00464FFC"/>
    <w:rsid w:val="0046580D"/>
    <w:rsid w:val="00465B0A"/>
    <w:rsid w:val="004668D3"/>
    <w:rsid w:val="00470481"/>
    <w:rsid w:val="004704E6"/>
    <w:rsid w:val="00471317"/>
    <w:rsid w:val="00475196"/>
    <w:rsid w:val="00484682"/>
    <w:rsid w:val="00486B4A"/>
    <w:rsid w:val="00487FDD"/>
    <w:rsid w:val="0049064B"/>
    <w:rsid w:val="00493F81"/>
    <w:rsid w:val="004961F4"/>
    <w:rsid w:val="00497214"/>
    <w:rsid w:val="004A1EC4"/>
    <w:rsid w:val="004A6C50"/>
    <w:rsid w:val="004B4EE6"/>
    <w:rsid w:val="004B60CF"/>
    <w:rsid w:val="004C1EF1"/>
    <w:rsid w:val="004C390A"/>
    <w:rsid w:val="004C4C99"/>
    <w:rsid w:val="004D7399"/>
    <w:rsid w:val="004D7992"/>
    <w:rsid w:val="004E081F"/>
    <w:rsid w:val="004E177D"/>
    <w:rsid w:val="004E1B59"/>
    <w:rsid w:val="004E6ED6"/>
    <w:rsid w:val="004F2365"/>
    <w:rsid w:val="004F362E"/>
    <w:rsid w:val="004F3F9E"/>
    <w:rsid w:val="004F63CC"/>
    <w:rsid w:val="005017F4"/>
    <w:rsid w:val="005035EE"/>
    <w:rsid w:val="00506408"/>
    <w:rsid w:val="00510BC2"/>
    <w:rsid w:val="005124E2"/>
    <w:rsid w:val="0051485C"/>
    <w:rsid w:val="005208AE"/>
    <w:rsid w:val="005220B7"/>
    <w:rsid w:val="00522234"/>
    <w:rsid w:val="005335E3"/>
    <w:rsid w:val="005346B8"/>
    <w:rsid w:val="005504A7"/>
    <w:rsid w:val="005565BF"/>
    <w:rsid w:val="00556D60"/>
    <w:rsid w:val="00561BB8"/>
    <w:rsid w:val="00564907"/>
    <w:rsid w:val="00565AD3"/>
    <w:rsid w:val="005679CD"/>
    <w:rsid w:val="00567E0A"/>
    <w:rsid w:val="00567E19"/>
    <w:rsid w:val="00570F5B"/>
    <w:rsid w:val="00572C58"/>
    <w:rsid w:val="005731B1"/>
    <w:rsid w:val="005755A6"/>
    <w:rsid w:val="005771D5"/>
    <w:rsid w:val="00577470"/>
    <w:rsid w:val="00577A95"/>
    <w:rsid w:val="005829C3"/>
    <w:rsid w:val="0058707C"/>
    <w:rsid w:val="00587DC2"/>
    <w:rsid w:val="0059520E"/>
    <w:rsid w:val="0059560A"/>
    <w:rsid w:val="00595C57"/>
    <w:rsid w:val="00596CF3"/>
    <w:rsid w:val="005970EC"/>
    <w:rsid w:val="00597208"/>
    <w:rsid w:val="00597A3B"/>
    <w:rsid w:val="005A0497"/>
    <w:rsid w:val="005A0AA1"/>
    <w:rsid w:val="005A1D9F"/>
    <w:rsid w:val="005A36AA"/>
    <w:rsid w:val="005A3762"/>
    <w:rsid w:val="005A4139"/>
    <w:rsid w:val="005B1A98"/>
    <w:rsid w:val="005C4A9F"/>
    <w:rsid w:val="005C5F65"/>
    <w:rsid w:val="005C6A98"/>
    <w:rsid w:val="005D2792"/>
    <w:rsid w:val="005D455F"/>
    <w:rsid w:val="005D7D09"/>
    <w:rsid w:val="005E1014"/>
    <w:rsid w:val="005F1B81"/>
    <w:rsid w:val="006018AC"/>
    <w:rsid w:val="00612627"/>
    <w:rsid w:val="006208C5"/>
    <w:rsid w:val="006251A9"/>
    <w:rsid w:val="00625CA9"/>
    <w:rsid w:val="00626EB4"/>
    <w:rsid w:val="00630C6D"/>
    <w:rsid w:val="00632DB7"/>
    <w:rsid w:val="00633AC3"/>
    <w:rsid w:val="0063523C"/>
    <w:rsid w:val="00635D4E"/>
    <w:rsid w:val="0063684B"/>
    <w:rsid w:val="006565CC"/>
    <w:rsid w:val="006577FD"/>
    <w:rsid w:val="006600FE"/>
    <w:rsid w:val="00660EEC"/>
    <w:rsid w:val="00663B55"/>
    <w:rsid w:val="00666C33"/>
    <w:rsid w:val="00667AA2"/>
    <w:rsid w:val="006716AF"/>
    <w:rsid w:val="00675E21"/>
    <w:rsid w:val="006820AE"/>
    <w:rsid w:val="00682910"/>
    <w:rsid w:val="00686E40"/>
    <w:rsid w:val="00694B62"/>
    <w:rsid w:val="00697DE9"/>
    <w:rsid w:val="006A3C4B"/>
    <w:rsid w:val="006A6865"/>
    <w:rsid w:val="006A68C3"/>
    <w:rsid w:val="006B1C0D"/>
    <w:rsid w:val="006B202C"/>
    <w:rsid w:val="006B202D"/>
    <w:rsid w:val="006B29D5"/>
    <w:rsid w:val="006B3C7E"/>
    <w:rsid w:val="006B4F6F"/>
    <w:rsid w:val="006B5382"/>
    <w:rsid w:val="006B60CC"/>
    <w:rsid w:val="006B71A0"/>
    <w:rsid w:val="006C5233"/>
    <w:rsid w:val="006C5C8E"/>
    <w:rsid w:val="006D1BDC"/>
    <w:rsid w:val="006D270E"/>
    <w:rsid w:val="006E03D5"/>
    <w:rsid w:val="006E1BD3"/>
    <w:rsid w:val="006E4D6F"/>
    <w:rsid w:val="006E67E1"/>
    <w:rsid w:val="006E6A31"/>
    <w:rsid w:val="006E74A3"/>
    <w:rsid w:val="006F0D43"/>
    <w:rsid w:val="006F3D36"/>
    <w:rsid w:val="006F3D58"/>
    <w:rsid w:val="006F5275"/>
    <w:rsid w:val="0070020F"/>
    <w:rsid w:val="007026B3"/>
    <w:rsid w:val="00704DAA"/>
    <w:rsid w:val="0070569E"/>
    <w:rsid w:val="00712354"/>
    <w:rsid w:val="007124BD"/>
    <w:rsid w:val="0071295D"/>
    <w:rsid w:val="00715565"/>
    <w:rsid w:val="0072114F"/>
    <w:rsid w:val="0072146A"/>
    <w:rsid w:val="007221BB"/>
    <w:rsid w:val="00723D0B"/>
    <w:rsid w:val="00734122"/>
    <w:rsid w:val="007362C3"/>
    <w:rsid w:val="0074641B"/>
    <w:rsid w:val="00746914"/>
    <w:rsid w:val="00746BC8"/>
    <w:rsid w:val="00755DF8"/>
    <w:rsid w:val="00756DC2"/>
    <w:rsid w:val="007576C5"/>
    <w:rsid w:val="0076705D"/>
    <w:rsid w:val="007674AF"/>
    <w:rsid w:val="007725A9"/>
    <w:rsid w:val="00775FF4"/>
    <w:rsid w:val="00787DD8"/>
    <w:rsid w:val="00792893"/>
    <w:rsid w:val="0079332C"/>
    <w:rsid w:val="007937A4"/>
    <w:rsid w:val="00794634"/>
    <w:rsid w:val="0079636E"/>
    <w:rsid w:val="007A25D6"/>
    <w:rsid w:val="007A6986"/>
    <w:rsid w:val="007B0B88"/>
    <w:rsid w:val="007B2B28"/>
    <w:rsid w:val="007B4B5E"/>
    <w:rsid w:val="007B6B63"/>
    <w:rsid w:val="007B7944"/>
    <w:rsid w:val="007C3697"/>
    <w:rsid w:val="007C553E"/>
    <w:rsid w:val="007C74A6"/>
    <w:rsid w:val="007C7A03"/>
    <w:rsid w:val="007D38E4"/>
    <w:rsid w:val="007D3A20"/>
    <w:rsid w:val="007E1FC7"/>
    <w:rsid w:val="007E356B"/>
    <w:rsid w:val="00802E63"/>
    <w:rsid w:val="0080606B"/>
    <w:rsid w:val="0080641E"/>
    <w:rsid w:val="008160AA"/>
    <w:rsid w:val="00816E24"/>
    <w:rsid w:val="00816EF8"/>
    <w:rsid w:val="00817D9F"/>
    <w:rsid w:val="00821767"/>
    <w:rsid w:val="008247F3"/>
    <w:rsid w:val="0082538C"/>
    <w:rsid w:val="00826104"/>
    <w:rsid w:val="00826997"/>
    <w:rsid w:val="00834A06"/>
    <w:rsid w:val="00842401"/>
    <w:rsid w:val="00843353"/>
    <w:rsid w:val="00844696"/>
    <w:rsid w:val="00845E2B"/>
    <w:rsid w:val="00850938"/>
    <w:rsid w:val="00851208"/>
    <w:rsid w:val="0085295B"/>
    <w:rsid w:val="00871B4A"/>
    <w:rsid w:val="00871DD0"/>
    <w:rsid w:val="00872665"/>
    <w:rsid w:val="008756B5"/>
    <w:rsid w:val="008761BA"/>
    <w:rsid w:val="00882459"/>
    <w:rsid w:val="00883C59"/>
    <w:rsid w:val="00883EFC"/>
    <w:rsid w:val="00885422"/>
    <w:rsid w:val="008906D5"/>
    <w:rsid w:val="00893B8C"/>
    <w:rsid w:val="00896861"/>
    <w:rsid w:val="00897F15"/>
    <w:rsid w:val="008A45EC"/>
    <w:rsid w:val="008A560C"/>
    <w:rsid w:val="008A6C82"/>
    <w:rsid w:val="008B24AF"/>
    <w:rsid w:val="008B737E"/>
    <w:rsid w:val="008C1AD7"/>
    <w:rsid w:val="008C4474"/>
    <w:rsid w:val="008C71D1"/>
    <w:rsid w:val="008D475E"/>
    <w:rsid w:val="008D53AA"/>
    <w:rsid w:val="008F153A"/>
    <w:rsid w:val="008F5EC8"/>
    <w:rsid w:val="008F6155"/>
    <w:rsid w:val="00900805"/>
    <w:rsid w:val="009070A4"/>
    <w:rsid w:val="00916CBE"/>
    <w:rsid w:val="0092185F"/>
    <w:rsid w:val="009241AD"/>
    <w:rsid w:val="0093363B"/>
    <w:rsid w:val="009427C7"/>
    <w:rsid w:val="00942C4D"/>
    <w:rsid w:val="00943F95"/>
    <w:rsid w:val="00945FEF"/>
    <w:rsid w:val="00947C9E"/>
    <w:rsid w:val="00952667"/>
    <w:rsid w:val="00953B21"/>
    <w:rsid w:val="00955CB6"/>
    <w:rsid w:val="00965234"/>
    <w:rsid w:val="00971090"/>
    <w:rsid w:val="00971581"/>
    <w:rsid w:val="009730D0"/>
    <w:rsid w:val="009750E6"/>
    <w:rsid w:val="00984AA8"/>
    <w:rsid w:val="00986EE7"/>
    <w:rsid w:val="00987223"/>
    <w:rsid w:val="0098760F"/>
    <w:rsid w:val="0099484C"/>
    <w:rsid w:val="00997BC7"/>
    <w:rsid w:val="009B1029"/>
    <w:rsid w:val="009B58A3"/>
    <w:rsid w:val="009C478F"/>
    <w:rsid w:val="009D1966"/>
    <w:rsid w:val="009D1F99"/>
    <w:rsid w:val="009D39DD"/>
    <w:rsid w:val="009D60A0"/>
    <w:rsid w:val="009D718F"/>
    <w:rsid w:val="009D7C8A"/>
    <w:rsid w:val="009E1785"/>
    <w:rsid w:val="009E2A7E"/>
    <w:rsid w:val="009E3299"/>
    <w:rsid w:val="009E32F3"/>
    <w:rsid w:val="009E495C"/>
    <w:rsid w:val="009E5D25"/>
    <w:rsid w:val="009E617F"/>
    <w:rsid w:val="009E664E"/>
    <w:rsid w:val="009E74E0"/>
    <w:rsid w:val="009F280F"/>
    <w:rsid w:val="009F32F4"/>
    <w:rsid w:val="009F3DA1"/>
    <w:rsid w:val="009F4DC0"/>
    <w:rsid w:val="009F5A15"/>
    <w:rsid w:val="00A0057F"/>
    <w:rsid w:val="00A028F3"/>
    <w:rsid w:val="00A07700"/>
    <w:rsid w:val="00A112F9"/>
    <w:rsid w:val="00A17CED"/>
    <w:rsid w:val="00A24CE0"/>
    <w:rsid w:val="00A27014"/>
    <w:rsid w:val="00A3077B"/>
    <w:rsid w:val="00A307F9"/>
    <w:rsid w:val="00A30980"/>
    <w:rsid w:val="00A30B2D"/>
    <w:rsid w:val="00A41FBF"/>
    <w:rsid w:val="00A4209F"/>
    <w:rsid w:val="00A42ED3"/>
    <w:rsid w:val="00A47AC6"/>
    <w:rsid w:val="00A538D7"/>
    <w:rsid w:val="00A56EA7"/>
    <w:rsid w:val="00A67D74"/>
    <w:rsid w:val="00A7040E"/>
    <w:rsid w:val="00A72EB1"/>
    <w:rsid w:val="00A7583F"/>
    <w:rsid w:val="00A773DA"/>
    <w:rsid w:val="00A820A5"/>
    <w:rsid w:val="00A83169"/>
    <w:rsid w:val="00A83379"/>
    <w:rsid w:val="00A84EA9"/>
    <w:rsid w:val="00A855D7"/>
    <w:rsid w:val="00A859F2"/>
    <w:rsid w:val="00A863FC"/>
    <w:rsid w:val="00A910C2"/>
    <w:rsid w:val="00A924E3"/>
    <w:rsid w:val="00A94FF9"/>
    <w:rsid w:val="00A96224"/>
    <w:rsid w:val="00A9779B"/>
    <w:rsid w:val="00A97BC0"/>
    <w:rsid w:val="00AA303E"/>
    <w:rsid w:val="00AA3AE1"/>
    <w:rsid w:val="00AA4F39"/>
    <w:rsid w:val="00AA6770"/>
    <w:rsid w:val="00AB5EB9"/>
    <w:rsid w:val="00AB6502"/>
    <w:rsid w:val="00AC2052"/>
    <w:rsid w:val="00AC30B0"/>
    <w:rsid w:val="00AC5289"/>
    <w:rsid w:val="00AD7DC6"/>
    <w:rsid w:val="00AE5E75"/>
    <w:rsid w:val="00AE7011"/>
    <w:rsid w:val="00AE7034"/>
    <w:rsid w:val="00AF2B93"/>
    <w:rsid w:val="00AF572A"/>
    <w:rsid w:val="00AF5843"/>
    <w:rsid w:val="00B00687"/>
    <w:rsid w:val="00B11938"/>
    <w:rsid w:val="00B1220E"/>
    <w:rsid w:val="00B14219"/>
    <w:rsid w:val="00B14507"/>
    <w:rsid w:val="00B31C64"/>
    <w:rsid w:val="00B31CB1"/>
    <w:rsid w:val="00B35F44"/>
    <w:rsid w:val="00B36474"/>
    <w:rsid w:val="00B36FEA"/>
    <w:rsid w:val="00B371C0"/>
    <w:rsid w:val="00B40030"/>
    <w:rsid w:val="00B43B0C"/>
    <w:rsid w:val="00B456AC"/>
    <w:rsid w:val="00B465C8"/>
    <w:rsid w:val="00B5325A"/>
    <w:rsid w:val="00B67287"/>
    <w:rsid w:val="00B73AF7"/>
    <w:rsid w:val="00B75000"/>
    <w:rsid w:val="00B81795"/>
    <w:rsid w:val="00B84820"/>
    <w:rsid w:val="00B84CD6"/>
    <w:rsid w:val="00B85C2C"/>
    <w:rsid w:val="00B94047"/>
    <w:rsid w:val="00B952B6"/>
    <w:rsid w:val="00B95604"/>
    <w:rsid w:val="00B970D4"/>
    <w:rsid w:val="00BA0289"/>
    <w:rsid w:val="00BA3445"/>
    <w:rsid w:val="00BA50A2"/>
    <w:rsid w:val="00BA52FB"/>
    <w:rsid w:val="00BA639B"/>
    <w:rsid w:val="00BB33C3"/>
    <w:rsid w:val="00BB4B7C"/>
    <w:rsid w:val="00BB5008"/>
    <w:rsid w:val="00BC1169"/>
    <w:rsid w:val="00BC3E3B"/>
    <w:rsid w:val="00BC40D2"/>
    <w:rsid w:val="00BC4E01"/>
    <w:rsid w:val="00BD07DD"/>
    <w:rsid w:val="00BD19C4"/>
    <w:rsid w:val="00BD2572"/>
    <w:rsid w:val="00BD39A8"/>
    <w:rsid w:val="00BD4D89"/>
    <w:rsid w:val="00BD5323"/>
    <w:rsid w:val="00BE014B"/>
    <w:rsid w:val="00BE262F"/>
    <w:rsid w:val="00BE3829"/>
    <w:rsid w:val="00BF1132"/>
    <w:rsid w:val="00BF5413"/>
    <w:rsid w:val="00C034E8"/>
    <w:rsid w:val="00C03D2A"/>
    <w:rsid w:val="00C047DD"/>
    <w:rsid w:val="00C074B4"/>
    <w:rsid w:val="00C129D4"/>
    <w:rsid w:val="00C20C86"/>
    <w:rsid w:val="00C21A53"/>
    <w:rsid w:val="00C2626C"/>
    <w:rsid w:val="00C2752A"/>
    <w:rsid w:val="00C3023B"/>
    <w:rsid w:val="00C33177"/>
    <w:rsid w:val="00C41199"/>
    <w:rsid w:val="00C448CA"/>
    <w:rsid w:val="00C46CE2"/>
    <w:rsid w:val="00C479EA"/>
    <w:rsid w:val="00C51056"/>
    <w:rsid w:val="00C56EC3"/>
    <w:rsid w:val="00C65B76"/>
    <w:rsid w:val="00C65FA5"/>
    <w:rsid w:val="00C705A6"/>
    <w:rsid w:val="00C73A8E"/>
    <w:rsid w:val="00C82A81"/>
    <w:rsid w:val="00C8775B"/>
    <w:rsid w:val="00C90EF8"/>
    <w:rsid w:val="00C91308"/>
    <w:rsid w:val="00C9189A"/>
    <w:rsid w:val="00C91EDE"/>
    <w:rsid w:val="00C966DC"/>
    <w:rsid w:val="00C96D90"/>
    <w:rsid w:val="00C9728B"/>
    <w:rsid w:val="00CA0697"/>
    <w:rsid w:val="00CA0DFA"/>
    <w:rsid w:val="00CA10E5"/>
    <w:rsid w:val="00CA7400"/>
    <w:rsid w:val="00CB191B"/>
    <w:rsid w:val="00CC1762"/>
    <w:rsid w:val="00CC2457"/>
    <w:rsid w:val="00CC337F"/>
    <w:rsid w:val="00CC3D88"/>
    <w:rsid w:val="00CC5B09"/>
    <w:rsid w:val="00CC6173"/>
    <w:rsid w:val="00CC7819"/>
    <w:rsid w:val="00CC7C86"/>
    <w:rsid w:val="00CC7FBD"/>
    <w:rsid w:val="00CD22EF"/>
    <w:rsid w:val="00CE038C"/>
    <w:rsid w:val="00CE068F"/>
    <w:rsid w:val="00CE2DCF"/>
    <w:rsid w:val="00CE3F4D"/>
    <w:rsid w:val="00CE67ED"/>
    <w:rsid w:val="00CE6833"/>
    <w:rsid w:val="00CE752C"/>
    <w:rsid w:val="00CF19AD"/>
    <w:rsid w:val="00CF1FB4"/>
    <w:rsid w:val="00CF7394"/>
    <w:rsid w:val="00CF7D38"/>
    <w:rsid w:val="00D04BE3"/>
    <w:rsid w:val="00D05FBE"/>
    <w:rsid w:val="00D07FCC"/>
    <w:rsid w:val="00D104CC"/>
    <w:rsid w:val="00D13A0A"/>
    <w:rsid w:val="00D148B5"/>
    <w:rsid w:val="00D20521"/>
    <w:rsid w:val="00D211B8"/>
    <w:rsid w:val="00D23C16"/>
    <w:rsid w:val="00D269FB"/>
    <w:rsid w:val="00D301D6"/>
    <w:rsid w:val="00D31B9F"/>
    <w:rsid w:val="00D40134"/>
    <w:rsid w:val="00D4123C"/>
    <w:rsid w:val="00D50C98"/>
    <w:rsid w:val="00D51283"/>
    <w:rsid w:val="00D54ADA"/>
    <w:rsid w:val="00D61320"/>
    <w:rsid w:val="00D64BD7"/>
    <w:rsid w:val="00D703EC"/>
    <w:rsid w:val="00D70C99"/>
    <w:rsid w:val="00D726AB"/>
    <w:rsid w:val="00D778C5"/>
    <w:rsid w:val="00D823A1"/>
    <w:rsid w:val="00D84FA6"/>
    <w:rsid w:val="00D859B9"/>
    <w:rsid w:val="00D8645A"/>
    <w:rsid w:val="00DA189D"/>
    <w:rsid w:val="00DA2F77"/>
    <w:rsid w:val="00DA4DBD"/>
    <w:rsid w:val="00DA5322"/>
    <w:rsid w:val="00DA6DBD"/>
    <w:rsid w:val="00DA78FC"/>
    <w:rsid w:val="00DA7E70"/>
    <w:rsid w:val="00DB127A"/>
    <w:rsid w:val="00DB790B"/>
    <w:rsid w:val="00DC3EFF"/>
    <w:rsid w:val="00DD05B2"/>
    <w:rsid w:val="00DD1AAB"/>
    <w:rsid w:val="00DD3363"/>
    <w:rsid w:val="00DD4F3E"/>
    <w:rsid w:val="00DD57E2"/>
    <w:rsid w:val="00DE6EE9"/>
    <w:rsid w:val="00DE79D5"/>
    <w:rsid w:val="00DF0182"/>
    <w:rsid w:val="00DF05E8"/>
    <w:rsid w:val="00DF0B18"/>
    <w:rsid w:val="00DF64F5"/>
    <w:rsid w:val="00DF6BD7"/>
    <w:rsid w:val="00DF7E97"/>
    <w:rsid w:val="00E0577E"/>
    <w:rsid w:val="00E05B19"/>
    <w:rsid w:val="00E07339"/>
    <w:rsid w:val="00E10B55"/>
    <w:rsid w:val="00E10D8B"/>
    <w:rsid w:val="00E1158C"/>
    <w:rsid w:val="00E12A44"/>
    <w:rsid w:val="00E13241"/>
    <w:rsid w:val="00E158C7"/>
    <w:rsid w:val="00E15C69"/>
    <w:rsid w:val="00E16CEA"/>
    <w:rsid w:val="00E23CAC"/>
    <w:rsid w:val="00E23E1F"/>
    <w:rsid w:val="00E2514C"/>
    <w:rsid w:val="00E26635"/>
    <w:rsid w:val="00E323F1"/>
    <w:rsid w:val="00E36270"/>
    <w:rsid w:val="00E443B4"/>
    <w:rsid w:val="00E44769"/>
    <w:rsid w:val="00E5047C"/>
    <w:rsid w:val="00E51617"/>
    <w:rsid w:val="00E535AD"/>
    <w:rsid w:val="00E56406"/>
    <w:rsid w:val="00E61747"/>
    <w:rsid w:val="00E67DCB"/>
    <w:rsid w:val="00E70263"/>
    <w:rsid w:val="00E74C65"/>
    <w:rsid w:val="00E75709"/>
    <w:rsid w:val="00E76D09"/>
    <w:rsid w:val="00E8099F"/>
    <w:rsid w:val="00E81BC4"/>
    <w:rsid w:val="00E82895"/>
    <w:rsid w:val="00E87672"/>
    <w:rsid w:val="00E9051F"/>
    <w:rsid w:val="00E9221B"/>
    <w:rsid w:val="00E92E2C"/>
    <w:rsid w:val="00E97B4D"/>
    <w:rsid w:val="00EA65AC"/>
    <w:rsid w:val="00EB49E0"/>
    <w:rsid w:val="00EB6A5D"/>
    <w:rsid w:val="00EB6CBB"/>
    <w:rsid w:val="00EC5677"/>
    <w:rsid w:val="00EC5FA4"/>
    <w:rsid w:val="00ED21BA"/>
    <w:rsid w:val="00ED49E4"/>
    <w:rsid w:val="00ED6903"/>
    <w:rsid w:val="00EE3CA4"/>
    <w:rsid w:val="00EE466C"/>
    <w:rsid w:val="00EF3153"/>
    <w:rsid w:val="00EF4628"/>
    <w:rsid w:val="00EF56D8"/>
    <w:rsid w:val="00EF5FC8"/>
    <w:rsid w:val="00EF6F70"/>
    <w:rsid w:val="00F04290"/>
    <w:rsid w:val="00F045C8"/>
    <w:rsid w:val="00F05D62"/>
    <w:rsid w:val="00F068AE"/>
    <w:rsid w:val="00F0728C"/>
    <w:rsid w:val="00F14D8B"/>
    <w:rsid w:val="00F20CD9"/>
    <w:rsid w:val="00F2157F"/>
    <w:rsid w:val="00F21869"/>
    <w:rsid w:val="00F2338E"/>
    <w:rsid w:val="00F2371D"/>
    <w:rsid w:val="00F24CD1"/>
    <w:rsid w:val="00F2621B"/>
    <w:rsid w:val="00F268F7"/>
    <w:rsid w:val="00F2736F"/>
    <w:rsid w:val="00F33C57"/>
    <w:rsid w:val="00F3799B"/>
    <w:rsid w:val="00F41180"/>
    <w:rsid w:val="00F4277A"/>
    <w:rsid w:val="00F442DF"/>
    <w:rsid w:val="00F50667"/>
    <w:rsid w:val="00F55D8A"/>
    <w:rsid w:val="00F63B50"/>
    <w:rsid w:val="00F64FE7"/>
    <w:rsid w:val="00F6559D"/>
    <w:rsid w:val="00F66DD1"/>
    <w:rsid w:val="00F7278F"/>
    <w:rsid w:val="00F73695"/>
    <w:rsid w:val="00F77254"/>
    <w:rsid w:val="00F806B4"/>
    <w:rsid w:val="00F81E4E"/>
    <w:rsid w:val="00F86C2C"/>
    <w:rsid w:val="00F86C48"/>
    <w:rsid w:val="00F90971"/>
    <w:rsid w:val="00F9247D"/>
    <w:rsid w:val="00F92AAF"/>
    <w:rsid w:val="00F949A7"/>
    <w:rsid w:val="00F97784"/>
    <w:rsid w:val="00FA3343"/>
    <w:rsid w:val="00FA40A6"/>
    <w:rsid w:val="00FA7684"/>
    <w:rsid w:val="00FB3BC9"/>
    <w:rsid w:val="00FB7375"/>
    <w:rsid w:val="00FC20CD"/>
    <w:rsid w:val="00FC399C"/>
    <w:rsid w:val="00FC40BE"/>
    <w:rsid w:val="00FD3B94"/>
    <w:rsid w:val="00FD52B8"/>
    <w:rsid w:val="00FE1196"/>
    <w:rsid w:val="00FE5251"/>
    <w:rsid w:val="00FF3436"/>
    <w:rsid w:val="00FF4A4A"/>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8"/>
    <o:shapelayout v:ext="edit">
      <o:idmap v:ext="edit" data="1"/>
      <o:rules v:ext="edit">
        <o:r id="V:Rule1" type="callout" idref="#_x0000_s1032"/>
        <o:r id="V:Rule4" type="callout" idref="#_x0000_s1052"/>
        <o:r id="V:Rule5" type="connector" idref="#_x0000_s1051">
          <o:proxy start="" idref="#_x0000_s1047" connectloc="4"/>
          <o:proxy end="" idref="#_x0000_s1050" connectloc="1"/>
        </o:r>
        <o:r id="V:Rule6" type="connector" idref="#_x0000_s1042">
          <o:proxy start="" idref="#_x0000_s1036" connectloc="4"/>
          <o:proxy end="" idref="#_x0000_s1041"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Normal (Web)" w:uiPriority="99"/>
    <w:lsdException w:name="No List" w:uiPriority="99"/>
    <w:lsdException w:name="Table Grid" w:uiPriority="59"/>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A7583F"/>
    <w:pPr>
      <w:keepNext/>
      <w:numPr>
        <w:ilvl w:val="2"/>
        <w:numId w:val="1"/>
      </w:numPr>
      <w:spacing w:before="240" w:after="120"/>
      <w:ind w:left="709"/>
      <w:outlineLvl w:val="2"/>
    </w:pPr>
    <w:rPr>
      <w:b/>
      <w:szCs w:val="22"/>
    </w:rPr>
  </w:style>
  <w:style w:type="paragraph" w:styleId="Heading4">
    <w:name w:val="heading 4"/>
    <w:basedOn w:val="Normal"/>
    <w:next w:val="Normal"/>
    <w:qFormat/>
    <w:rsid w:val="00BE3829"/>
    <w:pPr>
      <w:keepNext/>
      <w:numPr>
        <w:ilvl w:val="3"/>
        <w:numId w:val="1"/>
      </w:numPr>
      <w:spacing w:before="240" w:after="60"/>
      <w:ind w:left="709"/>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22"/>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semiHidden/>
    <w:rsid w:val="00625CA9"/>
    <w:pPr>
      <w:tabs>
        <w:tab w:val="right" w:leader="dot" w:pos="8788"/>
      </w:tabs>
      <w:ind w:left="880"/>
    </w:pPr>
    <w:rPr>
      <w:rFonts w:ascii="Times New Roman" w:hAnsi="Times New Roman"/>
    </w:rPr>
  </w:style>
  <w:style w:type="paragraph" w:styleId="TOC7">
    <w:name w:val="toc 7"/>
    <w:basedOn w:val="Normal"/>
    <w:next w:val="Normal"/>
    <w:uiPriority w:val="39"/>
    <w:semiHidden/>
    <w:rsid w:val="00625CA9"/>
    <w:pPr>
      <w:tabs>
        <w:tab w:val="right" w:leader="dot" w:pos="8788"/>
      </w:tabs>
      <w:ind w:left="1100"/>
    </w:pPr>
    <w:rPr>
      <w:rFonts w:ascii="Times New Roman" w:hAnsi="Times New Roman"/>
    </w:rPr>
  </w:style>
  <w:style w:type="paragraph" w:styleId="TOC8">
    <w:name w:val="toc 8"/>
    <w:basedOn w:val="Normal"/>
    <w:next w:val="Normal"/>
    <w:uiPriority w:val="39"/>
    <w:semiHidden/>
    <w:rsid w:val="00625CA9"/>
    <w:pPr>
      <w:tabs>
        <w:tab w:val="right" w:leader="dot" w:pos="8788"/>
      </w:tabs>
      <w:ind w:left="1320"/>
    </w:pPr>
    <w:rPr>
      <w:rFonts w:ascii="Times New Roman" w:hAnsi="Times New Roman"/>
    </w:rPr>
  </w:style>
  <w:style w:type="paragraph" w:styleId="TOC9">
    <w:name w:val="toc 9"/>
    <w:basedOn w:val="Normal"/>
    <w:next w:val="Normal"/>
    <w:uiPriority w:val="39"/>
    <w:semiHidden/>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C96D90"/>
    <w:pPr>
      <w:shd w:val="clear" w:color="auto" w:fill="F2F2F2" w:themeFill="background1" w:themeFillShade="F2"/>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EB49E0"/>
    <w:pPr>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rsid w:val="00916CBE"/>
    <w:pPr>
      <w:numPr>
        <w:numId w:val="20"/>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AE7011"/>
    <w:pPr>
      <w:keepLines/>
      <w:shd w:val="clear" w:color="auto" w:fill="FBD4B4" w:themeFill="accent6" w:themeFillTint="66"/>
      <w:ind w:left="708" w:hanging="992"/>
    </w:pPr>
  </w:style>
  <w:style w:type="character" w:customStyle="1" w:styleId="NoteChar">
    <w:name w:val="Note Char"/>
    <w:basedOn w:val="BodyChar"/>
    <w:link w:val="Note"/>
    <w:rsid w:val="00AE7011"/>
    <w:rPr>
      <w:shd w:val="clear" w:color="auto"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28286B"/>
    <w:rPr>
      <w:b/>
      <w:bdr w:val="single" w:sz="4" w:space="0" w:color="BFBFBF" w:themeColor="background1" w:themeShade="BF" w:shadow="1"/>
    </w:rPr>
  </w:style>
  <w:style w:type="character" w:styleId="Emphasis">
    <w:name w:val="Emphasis"/>
    <w:basedOn w:val="DefaultParagraphFont"/>
    <w:rsid w:val="005220B7"/>
    <w:rPr>
      <w:i/>
      <w:iCs/>
    </w:rPr>
  </w:style>
  <w:style w:type="character" w:styleId="Strong">
    <w:name w:val="Strong"/>
    <w:basedOn w:val="DefaultParagraphFon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36"/>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486B4A"/>
    <w:rPr>
      <w:rFonts w:ascii="Tahoma" w:hAnsi="Tahoma"/>
      <w:sz w:val="22"/>
    </w:rPr>
    <w:tblPr>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AE7011"/>
    <w:pPr>
      <w:shd w:val="clear" w:color="auto" w:fill="D99594" w:themeFill="accent2" w:themeFillTint="99"/>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AE7011"/>
    <w:rPr>
      <w:shd w:val="clear" w:color="auto" w:fill="D99594" w:themeFill="accent2" w:themeFillTint="99"/>
    </w:rPr>
  </w:style>
  <w:style w:type="character" w:customStyle="1" w:styleId="CodeChar">
    <w:name w:val="Code Char"/>
    <w:basedOn w:val="BodyChar"/>
    <w:link w:val="Code"/>
    <w:rsid w:val="00C96D90"/>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0C4344"/>
    <w:rPr>
      <w:rFonts w:ascii="Arial" w:hAnsi="Arial"/>
      <w:sz w:val="22"/>
    </w:rPr>
    <w:tblPr>
      <w:tblInd w:w="709" w:type="dxa"/>
      <w:tblBorders>
        <w:top w:val="single" w:sz="4" w:space="0" w:color="auto"/>
        <w:left w:val="single" w:sz="4" w:space="0" w:color="auto"/>
        <w:bottom w:val="single" w:sz="4" w:space="0" w:color="auto"/>
        <w:right w:val="single" w:sz="4" w:space="0" w:color="auto"/>
      </w:tblBorders>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9750E6"/>
    <w:rPr>
      <w:rFonts w:ascii="Arial" w:hAnsi="Arial"/>
      <w:sz w:val="20"/>
    </w:rPr>
    <w:tblPr>
      <w:tblInd w:w="0" w:type="dxa"/>
      <w:tblBorders>
        <w:top w:val="single" w:sz="4" w:space="0" w:color="auto"/>
        <w:bottom w:val="single" w:sz="4" w:space="0" w:color="auto"/>
      </w:tblBorders>
      <w:tblCellMar>
        <w:top w:w="0" w:type="dxa"/>
        <w:left w:w="108" w:type="dxa"/>
        <w:bottom w:w="0" w:type="dxa"/>
        <w:right w:w="108" w:type="dxa"/>
      </w:tblCellMar>
    </w:tblPr>
    <w:tblStylePr w:type="firstRow">
      <w:rPr>
        <w:b/>
      </w:rPr>
      <w:tblPr/>
      <w:tcPr>
        <w:tcBorders>
          <w:top w:val="nil"/>
          <w:left w:val="nil"/>
          <w:bottom w:val="single" w:sz="4" w:space="0" w:color="auto"/>
          <w:right w:val="nil"/>
          <w:insideH w:val="nil"/>
          <w:insideV w:val="nil"/>
          <w:tl2br w:val="nil"/>
          <w:tr2bl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pecchio.ch/tutorial_data.php"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fontTable" Target="fontTable.xml"/><Relationship Id="rId16" Type="http://schemas.openxmlformats.org/officeDocument/2006/relationships/image" Target="media/image6.emf"/><Relationship Id="rId107" Type="http://schemas.openxmlformats.org/officeDocument/2006/relationships/image" Target="media/image97.png"/><Relationship Id="rId11" Type="http://schemas.openxmlformats.org/officeDocument/2006/relationships/hyperlink" Target="http://www.specchio.ch"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hyperlink" Target="http://www.atmos.washington.edu/gcg/MG/tepps/SPOON/photoen/cover.html" TargetMode="External"/><Relationship Id="rId216" Type="http://schemas.microsoft.com/office/2007/relationships/stylesWithEffects" Target="stylesWithEffects.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comments" Target="comments.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emf"/><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hyperlink" Target="http://docs.oracle.com/javase/tutorial/essential/regex/index.html" TargetMode="External"/><Relationship Id="rId16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www.specchio.ch" TargetMode="External"/><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6</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7</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8</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4</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9</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10</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11</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12</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5</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13</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14</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3</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15</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16</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17</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s>
</file>

<file path=customXml/item2.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6</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7</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8</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4</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9</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10</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11</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12</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5</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13</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14</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3</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15</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16</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17</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s>
</file>

<file path=customXml/itemProps1.xml><?xml version="1.0" encoding="utf-8"?>
<ds:datastoreItem xmlns:ds="http://schemas.openxmlformats.org/officeDocument/2006/customXml" ds:itemID="{CDE9FF2B-ACFA-4B04-BC4F-D64FD2B7BB18}">
  <ds:schemaRefs>
    <ds:schemaRef ds:uri="http://schemas.openxmlformats.org/officeDocument/2006/bibliography"/>
  </ds:schemaRefs>
</ds:datastoreItem>
</file>

<file path=customXml/itemProps2.xml><?xml version="1.0" encoding="utf-8"?>
<ds:datastoreItem xmlns:ds="http://schemas.openxmlformats.org/officeDocument/2006/customXml" ds:itemID="{22AA32B0-F32C-4278-98D6-339DED5F9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4394</TotalTime>
  <Pages>133</Pages>
  <Words>31382</Words>
  <Characters>178884</Characters>
  <Application>Microsoft Office Word</Application>
  <DocSecurity>0</DocSecurity>
  <Lines>1490</Lines>
  <Paragraphs>419</Paragraphs>
  <ScaleCrop>false</ScaleCrop>
  <HeadingPairs>
    <vt:vector size="4" baseType="variant">
      <vt:variant>
        <vt:lpstr>Title</vt:lpstr>
      </vt:variant>
      <vt:variant>
        <vt:i4>1</vt:i4>
      </vt:variant>
      <vt:variant>
        <vt:lpstr>Headings</vt:lpstr>
      </vt:variant>
      <vt:variant>
        <vt:i4>59</vt:i4>
      </vt:variant>
    </vt:vector>
  </HeadingPairs>
  <TitlesOfParts>
    <vt:vector size="60" baseType="lpstr">
      <vt:lpstr>ITPM-System</vt:lpstr>
      <vt:lpstr>Version: 	2.2.0</vt:lpstr>
      <vt:lpstr>Table of Contents</vt:lpstr>
      <vt:lpstr>Introduction</vt:lpstr>
      <vt:lpstr>    Document scope</vt:lpstr>
      <vt:lpstr>    Intended audience</vt:lpstr>
      <vt:lpstr>    Specchio ownership and access</vt:lpstr>
      <vt:lpstr>    Copyright and licensing</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Operational Dataflow</vt:lpstr>
      <vt:lpstr>    Campaigns</vt:lpstr>
      <vt:lpstr>    Research Groups and Accessing Specchio Data</vt:lpstr>
      <vt:lpstr>    Time Data</vt:lpstr>
      <vt:lpstr>    Data Links</vt:lpstr>
      <vt:lpstr>    Sensors and Instruments</vt:lpstr>
      <vt:lpstr>    Metadata</vt:lpstr>
      <vt:lpstr>        Campaign Related Metadata</vt:lpstr>
      <vt:lpstr>        Spectrum Related Metadata</vt:lpstr>
      <vt:lpstr>    Spaces, Space Factory and Data Processing using the Space Network </vt:lpstr>
      <vt:lpstr>    Supported Input and Output File Formats</vt:lpstr>
      <vt:lpstr>Design of Sampling Experiments and Data Structuring</vt:lpstr>
      <vt:lpstr>    Overview</vt:lpstr>
      <vt:lpstr>    Hierarchical Structure</vt:lpstr>
      <vt:lpstr>    Directory Structure and Spectral Files</vt:lpstr>
      <vt:lpstr>        Structure to store Reflectance Spectra of several Species and Sampling Sites</vt:lpstr>
      <vt:lpstr>        Structure to store Reference and Target Spectra</vt:lpstr>
      <vt:lpstr>SPECCHIO Basic Operation</vt:lpstr>
      <vt:lpstr>    Unix Operation</vt:lpstr>
      <vt:lpstr>    Main Window</vt:lpstr>
      <vt:lpstr>    Logging In and Connecting to a Database</vt:lpstr>
      <vt:lpstr>    Logging Out</vt:lpstr>
      <vt:lpstr>    Changing your User Details</vt:lpstr>
      <vt:lpstr>Loading Data into Specchio</vt:lpstr>
      <vt:lpstr>    Creating a new Campaign</vt:lpstr>
      <vt:lpstr>    </vt:lpstr>
      <vt:lpstr>    Loading Campaign Spectrum Data</vt:lpstr>
      <vt:lpstr>        ASD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Excel files</vt:lpstr>
      <vt:lpstr>        TXT Space Formatted Text Files</vt:lpstr>
      <vt:lpstr>    Loading additional Spectral Data</vt:lpstr>
      <vt:lpstr>        Uploading Additional Spectral Data from a Second Computer</vt:lpstr>
      <vt:lpstr>    Adding Add Target – Reference Links</vt:lpstr>
      <vt:lpstr>    Displaying and Editing Metadata</vt:lpstr>
      <vt:lpstr>        Displaying and Editing Campaign Metadata</vt:lpstr>
      <vt:lpstr>        Displaying and Editing Spectrum Metadata</vt:lpstr>
    </vt:vector>
  </TitlesOfParts>
  <Company>atraxis</Company>
  <LinksUpToDate>false</LinksUpToDate>
  <CharactersWithSpaces>209847</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4</cp:revision>
  <cp:lastPrinted>2013-05-02T05:10:00Z</cp:lastPrinted>
  <dcterms:created xsi:type="dcterms:W3CDTF">2012-05-02T12:22:00Z</dcterms:created>
  <dcterms:modified xsi:type="dcterms:W3CDTF">2013-05-08T07:48:00Z</dcterms:modified>
</cp:coreProperties>
</file>