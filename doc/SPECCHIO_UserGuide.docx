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235191" w:rsidRPr="004D7992">
        <w:fldChar w:fldCharType="begin"/>
      </w:r>
      <w:r w:rsidR="00567E0A">
        <w:instrText>SET</w:instrText>
      </w:r>
      <w:r w:rsidR="002A0FFE" w:rsidRPr="004D7992">
        <w:instrText xml:space="preserve"> project </w:instrText>
      </w:r>
      <w:r w:rsidR="00235191"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235191" w:rsidRPr="004D7992">
        <w:fldChar w:fldCharType="separate"/>
      </w:r>
      <w:r w:rsidR="00E47832">
        <w:instrText>SPECCHIO</w:instrText>
      </w:r>
      <w:r w:rsidR="00235191" w:rsidRPr="004D7992">
        <w:fldChar w:fldCharType="end"/>
      </w:r>
      <w:r w:rsidR="00235191" w:rsidRPr="004D7992">
        <w:fldChar w:fldCharType="separate"/>
      </w:r>
      <w:bookmarkStart w:id="0" w:name="project"/>
      <w:r w:rsidR="00E47832">
        <w:rPr>
          <w:noProof/>
        </w:rPr>
        <w:t>SPECCHIO</w:t>
      </w:r>
      <w:bookmarkEnd w:id="0"/>
      <w:r w:rsidR="00235191" w:rsidRPr="004D7992">
        <w:fldChar w:fldCharType="end"/>
      </w:r>
      <w:r w:rsidR="00235191" w:rsidRPr="004D7992">
        <w:fldChar w:fldCharType="begin"/>
      </w:r>
      <w:r w:rsidR="00567E0A">
        <w:instrText>SET</w:instrText>
      </w:r>
      <w:r w:rsidR="002A0FFE" w:rsidRPr="004D7992">
        <w:instrText xml:space="preserve"> partproject </w:instrText>
      </w:r>
      <w:r w:rsidR="00235191"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235191" w:rsidRPr="004D7992">
        <w:fldChar w:fldCharType="end"/>
      </w:r>
      <w:r w:rsidR="00235191" w:rsidRPr="004D7992">
        <w:fldChar w:fldCharType="separate"/>
      </w:r>
      <w:bookmarkStart w:id="1" w:name="partproject"/>
      <w:bookmarkEnd w:id="1"/>
      <w:r w:rsidR="00E47832">
        <w:rPr>
          <w:noProof/>
        </w:rPr>
        <w:t xml:space="preserve"> </w:t>
      </w:r>
      <w:r w:rsidR="00235191" w:rsidRPr="004D7992">
        <w:fldChar w:fldCharType="end"/>
      </w:r>
    </w:p>
    <w:p w:rsidR="002A0FFE" w:rsidRPr="004D7992" w:rsidRDefault="002A0FFE">
      <w:pPr>
        <w:pStyle w:val="Title"/>
        <w:suppressAutoHyphens/>
        <w:spacing w:before="960"/>
        <w:rPr>
          <w:sz w:val="24"/>
        </w:rPr>
      </w:pPr>
      <w:r w:rsidRPr="004D7992">
        <w:rPr>
          <w:sz w:val="22"/>
        </w:rPr>
        <w:br/>
      </w:r>
      <w:r w:rsidR="00235191" w:rsidRPr="00084655">
        <w:fldChar w:fldCharType="begin"/>
      </w:r>
      <w:r w:rsidR="00567E0A">
        <w:instrText>SET</w:instrText>
      </w:r>
      <w:r w:rsidRPr="00084655">
        <w:instrText xml:space="preserve"> DOC_TITLE </w:instrText>
      </w:r>
      <w:r w:rsidR="00235191">
        <w:fldChar w:fldCharType="begin"/>
      </w:r>
      <w:r w:rsidR="00FB7375">
        <w:instrText xml:space="preserve"> </w:instrText>
      </w:r>
      <w:r w:rsidR="00567E0A">
        <w:instrText>FILLIN</w:instrText>
      </w:r>
      <w:r w:rsidR="00FB7375">
        <w:instrText xml:space="preserve"> "Document Title (e.g. ITPM Manual)" \* CHARFORMAT </w:instrText>
      </w:r>
      <w:r w:rsidR="00235191">
        <w:fldChar w:fldCharType="separate"/>
      </w:r>
      <w:r w:rsidR="00E47832">
        <w:instrText>User Guide</w:instrText>
      </w:r>
      <w:r w:rsidR="00235191">
        <w:fldChar w:fldCharType="end"/>
      </w:r>
      <w:r w:rsidR="00235191" w:rsidRPr="00084655">
        <w:fldChar w:fldCharType="separate"/>
      </w:r>
      <w:bookmarkStart w:id="2" w:name="DOC_TITLE"/>
      <w:r w:rsidR="00E47832">
        <w:rPr>
          <w:noProof/>
        </w:rPr>
        <w:t>User Guide</w:t>
      </w:r>
      <w:bookmarkEnd w:id="2"/>
      <w:r w:rsidR="00235191" w:rsidRPr="00084655">
        <w:fldChar w:fldCharType="end"/>
      </w:r>
      <w:fldSimple w:instr=" REF DOC_TITLE \* MERGEFORMAT ">
        <w:r w:rsidR="00ED2D41">
          <w:rPr>
            <w:noProof/>
          </w:rPr>
          <w:t>User Guide</w:t>
        </w:r>
      </w:fldSimple>
    </w:p>
    <w:p w:rsidR="002A0FFE" w:rsidRPr="004D7992" w:rsidRDefault="00235191">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792B27">
          <w:rPr>
            <w:noProof/>
          </w:rPr>
          <w:t>3.0</w:t>
        </w:r>
      </w:fldSimple>
      <w:r w:rsidR="00235191" w:rsidRPr="00084655">
        <w:fldChar w:fldCharType="begin"/>
      </w:r>
      <w:r w:rsidR="00567E0A">
        <w:instrText>SET</w:instrText>
      </w:r>
      <w:r w:rsidRPr="00084655">
        <w:instrText xml:space="preserve"> VQS </w:instrText>
      </w:r>
      <w:r w:rsidR="00235191">
        <w:fldChar w:fldCharType="begin"/>
      </w:r>
      <w:r w:rsidR="00567E0A">
        <w:instrText>FILLIN</w:instrText>
      </w:r>
      <w:r w:rsidR="00734122">
        <w:instrText xml:space="preserve"> "Version (e.g. 1.0)"</w:instrText>
      </w:r>
      <w:r w:rsidR="00235191">
        <w:fldChar w:fldCharType="separate"/>
      </w:r>
      <w:r w:rsidR="00E47832">
        <w:instrText>3.0</w:instrText>
      </w:r>
      <w:r w:rsidR="00235191">
        <w:fldChar w:fldCharType="end"/>
      </w:r>
      <w:r w:rsidR="00235191" w:rsidRPr="00084655">
        <w:fldChar w:fldCharType="separate"/>
      </w:r>
      <w:bookmarkStart w:id="3" w:name="VQS"/>
      <w:r w:rsidR="00E47832">
        <w:rPr>
          <w:noProof/>
        </w:rPr>
        <w:t>3.0</w:t>
      </w:r>
      <w:bookmarkEnd w:id="3"/>
      <w:r w:rsidR="00235191"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235191" w:rsidRPr="00084655">
        <w:fldChar w:fldCharType="begin"/>
      </w:r>
      <w:r w:rsidR="00567E0A">
        <w:instrText>SET</w:instrText>
      </w:r>
      <w:r w:rsidRPr="00084655">
        <w:instrText xml:space="preserve"> DD </w:instrText>
      </w:r>
      <w:r w:rsidR="00235191">
        <w:fldChar w:fldCharType="begin"/>
      </w:r>
      <w:r w:rsidR="00567E0A">
        <w:instrText>FILLIN</w:instrText>
      </w:r>
      <w:r w:rsidR="00734122">
        <w:instrText xml:space="preserve"> "Date (dd.mm.yyyy)”</w:instrText>
      </w:r>
      <w:r w:rsidR="00235191">
        <w:fldChar w:fldCharType="separate"/>
      </w:r>
      <w:r w:rsidR="00E47832">
        <w:instrText>08.05.2012</w:instrText>
      </w:r>
      <w:r w:rsidR="00235191">
        <w:fldChar w:fldCharType="end"/>
      </w:r>
      <w:r w:rsidR="00235191" w:rsidRPr="00084655">
        <w:fldChar w:fldCharType="separate"/>
      </w:r>
      <w:bookmarkStart w:id="4" w:name="DATE"/>
      <w:bookmarkStart w:id="5" w:name="DD"/>
      <w:r w:rsidR="00E47832">
        <w:rPr>
          <w:noProof/>
        </w:rPr>
        <w:t>08.05.2012</w:t>
      </w:r>
      <w:bookmarkEnd w:id="4"/>
      <w:bookmarkEnd w:id="5"/>
      <w:r w:rsidR="00235191" w:rsidRPr="00084655">
        <w:fldChar w:fldCharType="end"/>
      </w:r>
      <w:fldSimple w:instr="REF DD">
        <w:r w:rsidR="00792B27">
          <w:rPr>
            <w:noProof/>
          </w:rPr>
          <w:t>08.05.2012</w:t>
        </w:r>
      </w:fldSimple>
    </w:p>
    <w:p w:rsidR="002A0FFE" w:rsidRPr="00084655" w:rsidRDefault="002A0FFE">
      <w:pPr>
        <w:pStyle w:val="Version"/>
        <w:tabs>
          <w:tab w:val="clear" w:pos="1701"/>
        </w:tabs>
        <w:ind w:left="1701" w:hanging="1701"/>
      </w:pPr>
      <w:r w:rsidRPr="00084655">
        <w:t>Status:</w:t>
      </w:r>
      <w:r w:rsidRPr="00084655">
        <w:tab/>
      </w:r>
      <w:r w:rsidR="00235191" w:rsidRPr="00084655">
        <w:fldChar w:fldCharType="begin"/>
      </w:r>
      <w:r w:rsidR="00567E0A">
        <w:instrText>SET</w:instrText>
      </w:r>
      <w:r w:rsidRPr="00084655">
        <w:instrText xml:space="preserve"> SQS </w:instrText>
      </w:r>
      <w:r w:rsidR="00235191">
        <w:fldChar w:fldCharType="begin"/>
      </w:r>
      <w:r w:rsidR="00567E0A">
        <w:instrText>FILLIN</w:instrText>
      </w:r>
      <w:r w:rsidR="00734122">
        <w:instrText xml:space="preserve"> "Status (Draft, Valid, Approved)"</w:instrText>
      </w:r>
      <w:r w:rsidR="00235191">
        <w:fldChar w:fldCharType="separate"/>
      </w:r>
      <w:r w:rsidR="00E47832">
        <w:instrText>Draft</w:instrText>
      </w:r>
      <w:r w:rsidR="00235191">
        <w:fldChar w:fldCharType="end"/>
      </w:r>
      <w:r w:rsidR="00235191" w:rsidRPr="00084655">
        <w:fldChar w:fldCharType="separate"/>
      </w:r>
      <w:bookmarkStart w:id="6" w:name="SQS"/>
      <w:r w:rsidR="00E47832">
        <w:rPr>
          <w:noProof/>
        </w:rPr>
        <w:t>Draft</w:t>
      </w:r>
      <w:bookmarkEnd w:id="6"/>
      <w:r w:rsidR="00235191" w:rsidRPr="00084655">
        <w:fldChar w:fldCharType="end"/>
      </w:r>
      <w:fldSimple w:instr="REF SQS  \* MERGEFORMAT ">
        <w:r w:rsidR="00ED2D41">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235191" w:rsidRPr="00084655">
        <w:fldChar w:fldCharType="begin"/>
      </w:r>
      <w:r w:rsidR="00567E0A">
        <w:instrText>SET</w:instrText>
      </w:r>
      <w:r w:rsidRPr="00084655">
        <w:instrText xml:space="preserve"> DOC_AUTHOR </w:instrText>
      </w:r>
      <w:r w:rsidR="00235191">
        <w:fldChar w:fldCharType="begin"/>
      </w:r>
      <w:r w:rsidR="00567E0A">
        <w:instrText>FILLIN</w:instrText>
      </w:r>
      <w:r w:rsidR="00734122">
        <w:instrText xml:space="preserve"> "Author (e.g. F. Test, Organisation 'X')"</w:instrText>
      </w:r>
      <w:r w:rsidR="00235191">
        <w:fldChar w:fldCharType="separate"/>
      </w:r>
      <w:r w:rsidR="00E47832">
        <w:instrText>P. Roberts (Intersect), A. Hueni &amp; D. Kuekenbrink (Remote Sensing Laboratories, University of Zurich)</w:instrText>
      </w:r>
      <w:r w:rsidR="00235191">
        <w:fldChar w:fldCharType="end"/>
      </w:r>
      <w:r w:rsidR="00235191" w:rsidRPr="00084655">
        <w:fldChar w:fldCharType="separate"/>
      </w:r>
      <w:bookmarkStart w:id="7" w:name="DOC_AUTHOR"/>
      <w:r w:rsidR="00E47832">
        <w:rPr>
          <w:noProof/>
        </w:rPr>
        <w:t>P. Roberts (Intersect), A. Hueni &amp; D. Kuekenbrink (Remote Sensing Laboratories, University of Zurich)</w:t>
      </w:r>
      <w:bookmarkEnd w:id="7"/>
      <w:r w:rsidR="00235191" w:rsidRPr="00084655">
        <w:fldChar w:fldCharType="end"/>
      </w:r>
      <w:fldSimple w:instr="REF DOC_AUTHOR  \* MERGEFORMAT ">
        <w:r w:rsidR="00ED2D41">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235191" w:rsidRPr="00084655">
        <w:fldChar w:fldCharType="begin"/>
      </w:r>
      <w:r w:rsidR="00567E0A">
        <w:instrText>SET</w:instrText>
      </w:r>
      <w:r w:rsidRPr="00084655">
        <w:instrText xml:space="preserve"> PFAD </w:instrText>
      </w:r>
      <w:r w:rsidR="00235191" w:rsidRPr="00084655">
        <w:fldChar w:fldCharType="end"/>
      </w:r>
      <w:r w:rsidR="00235191">
        <w:fldChar w:fldCharType="begin"/>
      </w:r>
      <w:r w:rsidR="00567E0A">
        <w:instrText>FILENAME</w:instrText>
      </w:r>
      <w:r w:rsidR="00734122">
        <w:instrText xml:space="preserve"> </w:instrText>
      </w:r>
      <w:r w:rsidR="00235191">
        <w:fldChar w:fldCharType="separate"/>
      </w:r>
      <w:r w:rsidR="00792B27">
        <w:rPr>
          <w:noProof/>
        </w:rPr>
        <w:t>SPECCHIO_UserGuide.docx</w:t>
      </w:r>
      <w:r w:rsidR="00235191">
        <w:rPr>
          <w:noProof/>
        </w:rPr>
        <w:fldChar w:fldCharType="end"/>
      </w:r>
    </w:p>
    <w:p w:rsidR="002A0FFE" w:rsidRPr="00084655" w:rsidRDefault="002A0FFE">
      <w:pPr>
        <w:pStyle w:val="Version"/>
        <w:tabs>
          <w:tab w:val="clear" w:pos="1701"/>
        </w:tabs>
        <w:ind w:left="1701" w:hanging="1701"/>
      </w:pPr>
      <w:r w:rsidRPr="00084655">
        <w:t>Pages:</w:t>
      </w:r>
      <w:r w:rsidRPr="00084655">
        <w:tab/>
      </w:r>
      <w:r w:rsidR="00235191">
        <w:fldChar w:fldCharType="begin"/>
      </w:r>
      <w:r w:rsidR="00567E0A">
        <w:instrText>NUMPAGES</w:instrText>
      </w:r>
      <w:r w:rsidR="00734122">
        <w:instrText xml:space="preserve"> </w:instrText>
      </w:r>
      <w:r w:rsidR="00235191">
        <w:fldChar w:fldCharType="separate"/>
      </w:r>
      <w:r w:rsidR="00792B27">
        <w:rPr>
          <w:noProof/>
        </w:rPr>
        <w:t>151</w:t>
      </w:r>
      <w:r w:rsidR="00235191">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235191" w:rsidRPr="00084655">
        <w:fldChar w:fldCharType="begin"/>
      </w:r>
      <w:r w:rsidR="00567E0A">
        <w:instrText>SET</w:instrText>
      </w:r>
      <w:r w:rsidRPr="00084655">
        <w:instrText xml:space="preserve"> CLASSIFICATION </w:instrText>
      </w:r>
      <w:r w:rsidR="00235191" w:rsidRPr="00084655">
        <w:fldChar w:fldCharType="end"/>
      </w:r>
    </w:p>
    <w:p w:rsidR="002A0FFE" w:rsidRPr="00084655" w:rsidRDefault="002A0FFE">
      <w:pPr>
        <w:pStyle w:val="Version"/>
        <w:tabs>
          <w:tab w:val="clear" w:pos="1701"/>
        </w:tabs>
        <w:ind w:left="1701" w:hanging="1701"/>
      </w:pPr>
      <w:r w:rsidRPr="00084655">
        <w:t>Distribution:</w:t>
      </w:r>
      <w:r w:rsidRPr="00084655">
        <w:tab/>
      </w:r>
      <w:r w:rsidR="00235191" w:rsidRPr="00084655">
        <w:fldChar w:fldCharType="begin"/>
      </w:r>
      <w:r w:rsidR="00567E0A">
        <w:instrText>SET</w:instrText>
      </w:r>
      <w:r w:rsidRPr="00084655">
        <w:instrText xml:space="preserve"> DISTRIBUTION  </w:instrText>
      </w:r>
      <w:r w:rsidR="00235191">
        <w:fldChar w:fldCharType="begin"/>
      </w:r>
      <w:r w:rsidR="00567E0A">
        <w:instrText>FILLIN</w:instrText>
      </w:r>
      <w:r w:rsidR="00734122">
        <w:instrText xml:space="preserve"> "Distribution list"</w:instrText>
      </w:r>
      <w:r w:rsidR="00235191">
        <w:fldChar w:fldCharType="separate"/>
      </w:r>
      <w:r w:rsidR="00E47832">
        <w:instrText>SPECCHIO Users</w:instrText>
      </w:r>
      <w:r w:rsidR="00235191">
        <w:fldChar w:fldCharType="end"/>
      </w:r>
      <w:r w:rsidR="00235191" w:rsidRPr="00084655">
        <w:fldChar w:fldCharType="separate"/>
      </w:r>
      <w:bookmarkStart w:id="8" w:name="DISTRIBUTION"/>
      <w:r w:rsidR="00E47832">
        <w:rPr>
          <w:noProof/>
        </w:rPr>
        <w:t>SPECCHIO Users</w:t>
      </w:r>
      <w:bookmarkEnd w:id="8"/>
      <w:r w:rsidR="00235191" w:rsidRPr="00084655">
        <w:fldChar w:fldCharType="end"/>
      </w:r>
      <w:fldSimple w:instr="REF DISTRIBUTION  \* MERGEFORMAT ">
        <w:r w:rsidR="00ED2D41">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6807250"/>
      <w:r w:rsidRPr="00067105">
        <w:lastRenderedPageBreak/>
        <w:t>Table of Contents</w:t>
      </w:r>
      <w:bookmarkEnd w:id="9"/>
      <w:bookmarkEnd w:id="10"/>
    </w:p>
    <w:bookmarkStart w:id="11" w:name="_Toc356279529"/>
    <w:p w:rsidR="00E47832" w:rsidRDefault="00235191">
      <w:pPr>
        <w:pStyle w:val="TOC1"/>
        <w:rPr>
          <w:rFonts w:asciiTheme="minorHAnsi" w:eastAsiaTheme="minorEastAsia" w:hAnsiTheme="minorHAnsi" w:cstheme="minorBidi"/>
          <w:b w:val="0"/>
          <w:noProof/>
          <w:sz w:val="22"/>
          <w:szCs w:val="22"/>
          <w:lang w:val="en-AU" w:eastAsia="ja-JP"/>
        </w:rPr>
      </w:pPr>
      <w:r w:rsidRPr="00235191">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235191">
        <w:rPr>
          <w:b w:val="0"/>
        </w:rPr>
        <w:fldChar w:fldCharType="separate"/>
      </w:r>
      <w:r w:rsidR="00E47832">
        <w:rPr>
          <w:noProof/>
        </w:rPr>
        <w:t>Table of Contents</w:t>
      </w:r>
      <w:r w:rsidR="00E47832">
        <w:rPr>
          <w:noProof/>
        </w:rPr>
        <w:tab/>
      </w:r>
      <w:r>
        <w:rPr>
          <w:noProof/>
        </w:rPr>
        <w:fldChar w:fldCharType="begin"/>
      </w:r>
      <w:r w:rsidR="00E47832">
        <w:rPr>
          <w:noProof/>
        </w:rPr>
        <w:instrText xml:space="preserve"> PAGEREF _Toc356807250 \h </w:instrText>
      </w:r>
      <w:r>
        <w:rPr>
          <w:noProof/>
        </w:rPr>
      </w:r>
      <w:r>
        <w:rPr>
          <w:noProof/>
        </w:rPr>
        <w:fldChar w:fldCharType="separate"/>
      </w:r>
      <w:r w:rsidR="00ED2D41">
        <w:rPr>
          <w:noProof/>
        </w:rPr>
        <w:t>2</w:t>
      </w:r>
      <w:r>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235191">
        <w:rPr>
          <w:noProof/>
        </w:rPr>
        <w:fldChar w:fldCharType="begin"/>
      </w:r>
      <w:r>
        <w:rPr>
          <w:noProof/>
        </w:rPr>
        <w:instrText xml:space="preserve"> PAGEREF _Toc356807251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235191">
        <w:rPr>
          <w:noProof/>
        </w:rPr>
        <w:fldChar w:fldCharType="begin"/>
      </w:r>
      <w:r>
        <w:rPr>
          <w:noProof/>
        </w:rPr>
        <w:instrText xml:space="preserve"> PAGEREF _Toc356807252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235191">
        <w:rPr>
          <w:noProof/>
        </w:rPr>
        <w:fldChar w:fldCharType="begin"/>
      </w:r>
      <w:r>
        <w:rPr>
          <w:noProof/>
        </w:rPr>
        <w:instrText xml:space="preserve"> PAGEREF _Toc356807253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235191">
        <w:rPr>
          <w:noProof/>
        </w:rPr>
        <w:fldChar w:fldCharType="begin"/>
      </w:r>
      <w:r>
        <w:rPr>
          <w:noProof/>
        </w:rPr>
        <w:instrText xml:space="preserve"> PAGEREF _Toc356807254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sidR="00235191">
        <w:rPr>
          <w:noProof/>
        </w:rPr>
        <w:fldChar w:fldCharType="begin"/>
      </w:r>
      <w:r>
        <w:rPr>
          <w:noProof/>
        </w:rPr>
        <w:instrText xml:space="preserve"> PAGEREF _Toc356807255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sidR="00235191">
        <w:rPr>
          <w:noProof/>
        </w:rPr>
        <w:fldChar w:fldCharType="begin"/>
      </w:r>
      <w:r>
        <w:rPr>
          <w:noProof/>
        </w:rPr>
        <w:instrText xml:space="preserve"> PAGEREF _Toc356807256 \h </w:instrText>
      </w:r>
      <w:r w:rsidR="00235191">
        <w:rPr>
          <w:noProof/>
        </w:rPr>
      </w:r>
      <w:r w:rsidR="00235191">
        <w:rPr>
          <w:noProof/>
        </w:rPr>
        <w:fldChar w:fldCharType="separate"/>
      </w:r>
      <w:r w:rsidR="00ED2D41">
        <w:rPr>
          <w:noProof/>
        </w:rPr>
        <w:t>6</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235191">
        <w:rPr>
          <w:noProof/>
        </w:rPr>
        <w:fldChar w:fldCharType="begin"/>
      </w:r>
      <w:r>
        <w:rPr>
          <w:noProof/>
        </w:rPr>
        <w:instrText xml:space="preserve"> PAGEREF _Toc356807257 \h </w:instrText>
      </w:r>
      <w:r w:rsidR="00235191">
        <w:rPr>
          <w:noProof/>
        </w:rPr>
      </w:r>
      <w:r w:rsidR="00235191">
        <w:rPr>
          <w:noProof/>
        </w:rPr>
        <w:fldChar w:fldCharType="separate"/>
      </w:r>
      <w:r w:rsidR="00ED2D41">
        <w:rPr>
          <w:noProof/>
        </w:rPr>
        <w:t>8</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235191">
        <w:rPr>
          <w:noProof/>
        </w:rPr>
        <w:fldChar w:fldCharType="begin"/>
      </w:r>
      <w:r>
        <w:rPr>
          <w:noProof/>
        </w:rPr>
        <w:instrText xml:space="preserve"> PAGEREF _Toc356807258 \h </w:instrText>
      </w:r>
      <w:r w:rsidR="00235191">
        <w:rPr>
          <w:noProof/>
        </w:rPr>
      </w:r>
      <w:r w:rsidR="00235191">
        <w:rPr>
          <w:noProof/>
        </w:rPr>
        <w:fldChar w:fldCharType="separate"/>
      </w:r>
      <w:r w:rsidR="00ED2D41">
        <w:rPr>
          <w:noProof/>
        </w:rPr>
        <w:t>8</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235191">
        <w:rPr>
          <w:noProof/>
        </w:rPr>
        <w:fldChar w:fldCharType="begin"/>
      </w:r>
      <w:r>
        <w:rPr>
          <w:noProof/>
        </w:rPr>
        <w:instrText xml:space="preserve"> PAGEREF _Toc356807259 \h </w:instrText>
      </w:r>
      <w:r w:rsidR="00235191">
        <w:rPr>
          <w:noProof/>
        </w:rPr>
      </w:r>
      <w:r w:rsidR="00235191">
        <w:rPr>
          <w:noProof/>
        </w:rPr>
        <w:fldChar w:fldCharType="separate"/>
      </w:r>
      <w:r w:rsidR="00ED2D41">
        <w:rPr>
          <w:noProof/>
        </w:rPr>
        <w:t>8</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235191">
        <w:rPr>
          <w:noProof/>
        </w:rPr>
        <w:fldChar w:fldCharType="begin"/>
      </w:r>
      <w:r>
        <w:rPr>
          <w:noProof/>
        </w:rPr>
        <w:instrText xml:space="preserve"> PAGEREF _Toc356807260 \h </w:instrText>
      </w:r>
      <w:r w:rsidR="00235191">
        <w:rPr>
          <w:noProof/>
        </w:rPr>
      </w:r>
      <w:r w:rsidR="00235191">
        <w:rPr>
          <w:noProof/>
        </w:rPr>
        <w:fldChar w:fldCharType="separate"/>
      </w:r>
      <w:r w:rsidR="00ED2D41">
        <w:rPr>
          <w:noProof/>
        </w:rPr>
        <w:t>9</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235191">
        <w:rPr>
          <w:noProof/>
        </w:rPr>
        <w:fldChar w:fldCharType="begin"/>
      </w:r>
      <w:r>
        <w:rPr>
          <w:noProof/>
        </w:rPr>
        <w:instrText xml:space="preserve"> PAGEREF _Toc356807261 \h </w:instrText>
      </w:r>
      <w:r w:rsidR="00235191">
        <w:rPr>
          <w:noProof/>
        </w:rPr>
      </w:r>
      <w:r w:rsidR="00235191">
        <w:rPr>
          <w:noProof/>
        </w:rPr>
        <w:fldChar w:fldCharType="separate"/>
      </w:r>
      <w:r w:rsidR="00ED2D41">
        <w:rPr>
          <w:noProof/>
        </w:rPr>
        <w:t>9</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235191">
        <w:rPr>
          <w:noProof/>
        </w:rPr>
        <w:fldChar w:fldCharType="begin"/>
      </w:r>
      <w:r>
        <w:rPr>
          <w:noProof/>
        </w:rPr>
        <w:instrText xml:space="preserve"> PAGEREF _Toc356807262 \h </w:instrText>
      </w:r>
      <w:r w:rsidR="00235191">
        <w:rPr>
          <w:noProof/>
        </w:rPr>
      </w:r>
      <w:r w:rsidR="00235191">
        <w:rPr>
          <w:noProof/>
        </w:rPr>
        <w:fldChar w:fldCharType="separate"/>
      </w:r>
      <w:r w:rsidR="00ED2D41">
        <w:rPr>
          <w:noProof/>
        </w:rPr>
        <w:t>9</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235191">
        <w:rPr>
          <w:noProof/>
        </w:rPr>
        <w:fldChar w:fldCharType="begin"/>
      </w:r>
      <w:r>
        <w:rPr>
          <w:noProof/>
        </w:rPr>
        <w:instrText xml:space="preserve"> PAGEREF _Toc356807263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235191">
        <w:rPr>
          <w:noProof/>
        </w:rPr>
        <w:fldChar w:fldCharType="begin"/>
      </w:r>
      <w:r>
        <w:rPr>
          <w:noProof/>
        </w:rPr>
        <w:instrText xml:space="preserve"> PAGEREF _Toc356807264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235191">
        <w:rPr>
          <w:noProof/>
        </w:rPr>
        <w:fldChar w:fldCharType="begin"/>
      </w:r>
      <w:r>
        <w:rPr>
          <w:noProof/>
        </w:rPr>
        <w:instrText xml:space="preserve"> PAGEREF _Toc356807265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Campaigns</w:t>
      </w:r>
      <w:r>
        <w:rPr>
          <w:noProof/>
        </w:rPr>
        <w:tab/>
      </w:r>
      <w:r w:rsidR="00235191">
        <w:rPr>
          <w:noProof/>
        </w:rPr>
        <w:fldChar w:fldCharType="begin"/>
      </w:r>
      <w:r>
        <w:rPr>
          <w:noProof/>
        </w:rPr>
        <w:instrText xml:space="preserve"> PAGEREF _Toc356807266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Operational Dataflow</w:t>
      </w:r>
      <w:r>
        <w:rPr>
          <w:noProof/>
        </w:rPr>
        <w:tab/>
      </w:r>
      <w:r w:rsidR="00235191">
        <w:rPr>
          <w:noProof/>
        </w:rPr>
        <w:fldChar w:fldCharType="begin"/>
      </w:r>
      <w:r>
        <w:rPr>
          <w:noProof/>
        </w:rPr>
        <w:instrText xml:space="preserve"> PAGEREF _Toc356807267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235191">
        <w:rPr>
          <w:noProof/>
        </w:rPr>
        <w:fldChar w:fldCharType="begin"/>
      </w:r>
      <w:r>
        <w:rPr>
          <w:noProof/>
        </w:rPr>
        <w:instrText xml:space="preserve"> PAGEREF _Toc356807268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Time Data</w:t>
      </w:r>
      <w:r>
        <w:rPr>
          <w:noProof/>
        </w:rPr>
        <w:tab/>
      </w:r>
      <w:r w:rsidR="00235191">
        <w:rPr>
          <w:noProof/>
        </w:rPr>
        <w:fldChar w:fldCharType="begin"/>
      </w:r>
      <w:r>
        <w:rPr>
          <w:noProof/>
        </w:rPr>
        <w:instrText xml:space="preserve"> PAGEREF _Toc356807269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Data Links</w:t>
      </w:r>
      <w:r>
        <w:rPr>
          <w:noProof/>
        </w:rPr>
        <w:tab/>
      </w:r>
      <w:r w:rsidR="00235191">
        <w:rPr>
          <w:noProof/>
        </w:rPr>
        <w:fldChar w:fldCharType="begin"/>
      </w:r>
      <w:r>
        <w:rPr>
          <w:noProof/>
        </w:rPr>
        <w:instrText xml:space="preserve"> PAGEREF _Toc356807270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Sensors, Instruments and Calibrations</w:t>
      </w:r>
      <w:r>
        <w:rPr>
          <w:noProof/>
        </w:rPr>
        <w:tab/>
      </w:r>
      <w:r w:rsidR="00235191">
        <w:rPr>
          <w:noProof/>
        </w:rPr>
        <w:fldChar w:fldCharType="begin"/>
      </w:r>
      <w:r>
        <w:rPr>
          <w:noProof/>
        </w:rPr>
        <w:instrText xml:space="preserve"> PAGEREF _Toc356807271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Matching Spectra to Instruments and Sensors on Loading</w:t>
      </w:r>
      <w:r>
        <w:rPr>
          <w:noProof/>
        </w:rPr>
        <w:tab/>
      </w:r>
      <w:r w:rsidR="00235191">
        <w:rPr>
          <w:noProof/>
        </w:rPr>
        <w:fldChar w:fldCharType="begin"/>
      </w:r>
      <w:r>
        <w:rPr>
          <w:noProof/>
        </w:rPr>
        <w:instrText xml:space="preserve"> PAGEREF _Toc356807272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3.9.1</w:t>
      </w:r>
      <w:r>
        <w:rPr>
          <w:rFonts w:asciiTheme="minorHAnsi" w:eastAsiaTheme="minorEastAsia" w:hAnsiTheme="minorHAnsi" w:cstheme="minorBidi"/>
          <w:noProof/>
          <w:szCs w:val="22"/>
          <w:lang w:val="en-AU" w:eastAsia="ja-JP"/>
        </w:rPr>
        <w:tab/>
      </w:r>
      <w:r>
        <w:rPr>
          <w:noProof/>
        </w:rPr>
        <w:t>Instrument type number settings during file loading</w:t>
      </w:r>
      <w:r>
        <w:rPr>
          <w:noProof/>
        </w:rPr>
        <w:tab/>
      </w:r>
      <w:r w:rsidR="00235191">
        <w:rPr>
          <w:noProof/>
        </w:rPr>
        <w:fldChar w:fldCharType="begin"/>
      </w:r>
      <w:r>
        <w:rPr>
          <w:noProof/>
        </w:rPr>
        <w:instrText xml:space="preserve"> PAGEREF _Toc356807273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3.9.2</w:t>
      </w:r>
      <w:r>
        <w:rPr>
          <w:rFonts w:asciiTheme="minorHAnsi" w:eastAsiaTheme="minorEastAsia" w:hAnsiTheme="minorHAnsi" w:cstheme="minorBidi"/>
          <w:noProof/>
          <w:szCs w:val="22"/>
          <w:lang w:val="en-AU" w:eastAsia="ja-JP"/>
        </w:rPr>
        <w:tab/>
      </w:r>
      <w:r>
        <w:rPr>
          <w:noProof/>
        </w:rPr>
        <w:t>Instrument Selection</w:t>
      </w:r>
      <w:r>
        <w:rPr>
          <w:noProof/>
        </w:rPr>
        <w:tab/>
      </w:r>
      <w:r w:rsidR="00235191">
        <w:rPr>
          <w:noProof/>
        </w:rPr>
        <w:fldChar w:fldCharType="begin"/>
      </w:r>
      <w:r>
        <w:rPr>
          <w:noProof/>
        </w:rPr>
        <w:instrText xml:space="preserve"> PAGEREF _Toc356807274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Metadata</w:t>
      </w:r>
      <w:r>
        <w:rPr>
          <w:noProof/>
        </w:rPr>
        <w:tab/>
      </w:r>
      <w:r w:rsidR="00235191">
        <w:rPr>
          <w:noProof/>
        </w:rPr>
        <w:fldChar w:fldCharType="begin"/>
      </w:r>
      <w:r>
        <w:rPr>
          <w:noProof/>
        </w:rPr>
        <w:instrText xml:space="preserve"> PAGEREF _Toc356807275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3.10.1</w:t>
      </w:r>
      <w:r>
        <w:rPr>
          <w:rFonts w:asciiTheme="minorHAnsi" w:eastAsiaTheme="minorEastAsia" w:hAnsiTheme="minorHAnsi" w:cstheme="minorBidi"/>
          <w:noProof/>
          <w:szCs w:val="22"/>
          <w:lang w:val="en-AU" w:eastAsia="ja-JP"/>
        </w:rPr>
        <w:tab/>
      </w:r>
      <w:r>
        <w:rPr>
          <w:noProof/>
        </w:rPr>
        <w:t>Campaign-related Metadata</w:t>
      </w:r>
      <w:r>
        <w:rPr>
          <w:noProof/>
        </w:rPr>
        <w:tab/>
      </w:r>
      <w:r w:rsidR="00235191">
        <w:rPr>
          <w:noProof/>
        </w:rPr>
        <w:fldChar w:fldCharType="begin"/>
      </w:r>
      <w:r>
        <w:rPr>
          <w:noProof/>
        </w:rPr>
        <w:instrText xml:space="preserve"> PAGEREF _Toc356807276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3.10.2</w:t>
      </w:r>
      <w:r>
        <w:rPr>
          <w:rFonts w:asciiTheme="minorHAnsi" w:eastAsiaTheme="minorEastAsia" w:hAnsiTheme="minorHAnsi" w:cstheme="minorBidi"/>
          <w:noProof/>
          <w:szCs w:val="22"/>
          <w:lang w:val="en-AU" w:eastAsia="ja-JP"/>
        </w:rPr>
        <w:tab/>
      </w:r>
      <w:r>
        <w:rPr>
          <w:noProof/>
        </w:rPr>
        <w:t>Spectrum-related Metadata</w:t>
      </w:r>
      <w:r>
        <w:rPr>
          <w:noProof/>
        </w:rPr>
        <w:tab/>
      </w:r>
      <w:r w:rsidR="00235191">
        <w:rPr>
          <w:noProof/>
        </w:rPr>
        <w:fldChar w:fldCharType="begin"/>
      </w:r>
      <w:r>
        <w:rPr>
          <w:noProof/>
        </w:rPr>
        <w:instrText xml:space="preserve"> PAGEREF _Toc356807277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235191">
        <w:rPr>
          <w:noProof/>
        </w:rPr>
        <w:fldChar w:fldCharType="begin"/>
      </w:r>
      <w:r>
        <w:rPr>
          <w:noProof/>
        </w:rPr>
        <w:instrText xml:space="preserve"> PAGEREF _Toc356807278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235191">
        <w:rPr>
          <w:noProof/>
        </w:rPr>
        <w:fldChar w:fldCharType="begin"/>
      </w:r>
      <w:r>
        <w:rPr>
          <w:noProof/>
        </w:rPr>
        <w:instrText xml:space="preserve"> PAGEREF _Toc356807279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235191">
        <w:rPr>
          <w:noProof/>
        </w:rPr>
        <w:fldChar w:fldCharType="begin"/>
      </w:r>
      <w:r>
        <w:rPr>
          <w:noProof/>
        </w:rPr>
        <w:instrText xml:space="preserve"> PAGEREF _Toc356807280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Example Structure for Multiple Species, Multiple Site Experiment</w:t>
      </w:r>
      <w:r>
        <w:rPr>
          <w:noProof/>
        </w:rPr>
        <w:tab/>
      </w:r>
      <w:r w:rsidR="00235191">
        <w:rPr>
          <w:noProof/>
        </w:rPr>
        <w:fldChar w:fldCharType="begin"/>
      </w:r>
      <w:r>
        <w:rPr>
          <w:noProof/>
        </w:rPr>
        <w:instrText xml:space="preserve"> PAGEREF _Toc356807281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Example for Reflectance Spectra of Several Species and Sampling Sites</w:t>
      </w:r>
      <w:r>
        <w:rPr>
          <w:noProof/>
        </w:rPr>
        <w:tab/>
      </w:r>
      <w:r w:rsidR="00235191">
        <w:rPr>
          <w:noProof/>
        </w:rPr>
        <w:fldChar w:fldCharType="begin"/>
      </w:r>
      <w:r>
        <w:rPr>
          <w:noProof/>
        </w:rPr>
        <w:instrText xml:space="preserve"> PAGEREF _Toc356807282 \h </w:instrText>
      </w:r>
      <w:r w:rsidR="00235191">
        <w:rPr>
          <w:noProof/>
        </w:rPr>
        <w:fldChar w:fldCharType="separate"/>
      </w:r>
      <w:r w:rsidR="00ED2D41">
        <w:rPr>
          <w:b/>
          <w:bCs/>
          <w:noProof/>
          <w:lang w:val="en-US"/>
        </w:rPr>
        <w:t>Error! Bookmark not defined.</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sidR="00235191">
        <w:rPr>
          <w:noProof/>
        </w:rPr>
        <w:fldChar w:fldCharType="begin"/>
      </w:r>
      <w:r>
        <w:rPr>
          <w:noProof/>
        </w:rPr>
        <w:instrText xml:space="preserve"> PAGEREF _Toc356807283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235191">
        <w:rPr>
          <w:noProof/>
        </w:rPr>
        <w:fldChar w:fldCharType="begin"/>
      </w:r>
      <w:r>
        <w:rPr>
          <w:noProof/>
        </w:rPr>
        <w:instrText xml:space="preserve"> PAGEREF _Toc356807284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235191">
        <w:rPr>
          <w:noProof/>
        </w:rPr>
        <w:fldChar w:fldCharType="begin"/>
      </w:r>
      <w:r>
        <w:rPr>
          <w:noProof/>
        </w:rPr>
        <w:instrText xml:space="preserve"> PAGEREF _Toc356807285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235191">
        <w:rPr>
          <w:noProof/>
        </w:rPr>
        <w:fldChar w:fldCharType="begin"/>
      </w:r>
      <w:r>
        <w:rPr>
          <w:noProof/>
        </w:rPr>
        <w:instrText xml:space="preserve"> PAGEREF _Toc356807286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235191">
        <w:rPr>
          <w:noProof/>
        </w:rPr>
        <w:fldChar w:fldCharType="begin"/>
      </w:r>
      <w:r>
        <w:rPr>
          <w:noProof/>
        </w:rPr>
        <w:instrText xml:space="preserve"> PAGEREF _Toc356807287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235191">
        <w:rPr>
          <w:noProof/>
        </w:rPr>
        <w:fldChar w:fldCharType="begin"/>
      </w:r>
      <w:r>
        <w:rPr>
          <w:noProof/>
        </w:rPr>
        <w:instrText xml:space="preserve"> PAGEREF _Toc356807288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235191">
        <w:rPr>
          <w:noProof/>
        </w:rPr>
        <w:fldChar w:fldCharType="begin"/>
      </w:r>
      <w:r>
        <w:rPr>
          <w:noProof/>
        </w:rPr>
        <w:instrText xml:space="preserve"> PAGEREF _Toc356807289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Browsing the Hierarchy Tree</w:t>
      </w:r>
      <w:r>
        <w:rPr>
          <w:noProof/>
        </w:rPr>
        <w:tab/>
      </w:r>
      <w:r w:rsidR="00235191">
        <w:rPr>
          <w:noProof/>
        </w:rPr>
        <w:fldChar w:fldCharType="begin"/>
      </w:r>
      <w:r>
        <w:rPr>
          <w:noProof/>
        </w:rPr>
        <w:instrText xml:space="preserve"> PAGEREF _Toc356807290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235191">
        <w:rPr>
          <w:noProof/>
        </w:rPr>
        <w:fldChar w:fldCharType="begin"/>
      </w:r>
      <w:r>
        <w:rPr>
          <w:noProof/>
        </w:rPr>
        <w:instrText xml:space="preserve"> PAGEREF _Toc356807291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235191">
        <w:rPr>
          <w:noProof/>
        </w:rPr>
        <w:fldChar w:fldCharType="begin"/>
      </w:r>
      <w:r>
        <w:rPr>
          <w:noProof/>
        </w:rPr>
        <w:instrText xml:space="preserve"> PAGEREF _Toc356807292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235191">
        <w:rPr>
          <w:noProof/>
        </w:rPr>
        <w:fldChar w:fldCharType="begin"/>
      </w:r>
      <w:r>
        <w:rPr>
          <w:noProof/>
        </w:rPr>
        <w:instrText xml:space="preserve"> PAGEREF _Toc356807294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235191">
        <w:rPr>
          <w:noProof/>
        </w:rPr>
        <w:fldChar w:fldCharType="begin"/>
      </w:r>
      <w:r>
        <w:rPr>
          <w:noProof/>
        </w:rPr>
        <w:instrText xml:space="preserve"> PAGEREF _Toc356807295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235191">
        <w:rPr>
          <w:noProof/>
        </w:rPr>
        <w:fldChar w:fldCharType="begin"/>
      </w:r>
      <w:r>
        <w:rPr>
          <w:noProof/>
        </w:rPr>
        <w:instrText xml:space="preserve"> PAGEREF _Toc356807296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235191">
        <w:rPr>
          <w:noProof/>
        </w:rPr>
        <w:fldChar w:fldCharType="begin"/>
      </w:r>
      <w:r>
        <w:rPr>
          <w:noProof/>
        </w:rPr>
        <w:instrText xml:space="preserve"> PAGEREF _Toc356807297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235191">
        <w:rPr>
          <w:noProof/>
        </w:rPr>
        <w:fldChar w:fldCharType="begin"/>
      </w:r>
      <w:r>
        <w:rPr>
          <w:noProof/>
        </w:rPr>
        <w:instrText xml:space="preserve"> PAGEREF _Toc356807298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235191">
        <w:rPr>
          <w:noProof/>
        </w:rPr>
        <w:fldChar w:fldCharType="begin"/>
      </w:r>
      <w:r>
        <w:rPr>
          <w:noProof/>
        </w:rPr>
        <w:instrText xml:space="preserve"> PAGEREF _Toc356807299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235191">
        <w:rPr>
          <w:noProof/>
        </w:rPr>
        <w:fldChar w:fldCharType="begin"/>
      </w:r>
      <w:r>
        <w:rPr>
          <w:noProof/>
        </w:rPr>
        <w:instrText xml:space="preserve"> PAGEREF _Toc356807300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235191">
        <w:rPr>
          <w:noProof/>
        </w:rPr>
        <w:fldChar w:fldCharType="begin"/>
      </w:r>
      <w:r>
        <w:rPr>
          <w:noProof/>
        </w:rPr>
        <w:instrText xml:space="preserve"> PAGEREF _Toc356807301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235191">
        <w:rPr>
          <w:noProof/>
        </w:rPr>
        <w:fldChar w:fldCharType="begin"/>
      </w:r>
      <w:r>
        <w:rPr>
          <w:noProof/>
        </w:rPr>
        <w:instrText xml:space="preserve"> PAGEREF _Toc356807302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235191">
        <w:rPr>
          <w:noProof/>
        </w:rPr>
        <w:fldChar w:fldCharType="begin"/>
      </w:r>
      <w:r>
        <w:rPr>
          <w:noProof/>
        </w:rPr>
        <w:instrText xml:space="preserve"> PAGEREF _Toc356807303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235191">
        <w:rPr>
          <w:noProof/>
        </w:rPr>
        <w:fldChar w:fldCharType="begin"/>
      </w:r>
      <w:r>
        <w:rPr>
          <w:noProof/>
        </w:rPr>
        <w:instrText xml:space="preserve"> PAGEREF _Toc356807304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235191">
        <w:rPr>
          <w:noProof/>
        </w:rPr>
        <w:fldChar w:fldCharType="begin"/>
      </w:r>
      <w:r>
        <w:rPr>
          <w:noProof/>
        </w:rPr>
        <w:instrText xml:space="preserve"> PAGEREF _Toc356807305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235191">
        <w:rPr>
          <w:noProof/>
        </w:rPr>
        <w:fldChar w:fldCharType="begin"/>
      </w:r>
      <w:r>
        <w:rPr>
          <w:noProof/>
        </w:rPr>
        <w:instrText xml:space="preserve"> PAGEREF _Toc356807306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UTC Time Correction</w:t>
      </w:r>
      <w:r>
        <w:rPr>
          <w:noProof/>
        </w:rPr>
        <w:tab/>
      </w:r>
      <w:r w:rsidR="00235191">
        <w:rPr>
          <w:noProof/>
        </w:rPr>
        <w:fldChar w:fldCharType="begin"/>
      </w:r>
      <w:r>
        <w:rPr>
          <w:noProof/>
        </w:rPr>
        <w:instrText xml:space="preserve"> PAGEREF _Toc356807307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Adding Add Target – Reference Links</w:t>
      </w:r>
      <w:r>
        <w:rPr>
          <w:noProof/>
        </w:rPr>
        <w:tab/>
      </w:r>
      <w:r w:rsidR="00235191">
        <w:rPr>
          <w:noProof/>
        </w:rPr>
        <w:fldChar w:fldCharType="begin"/>
      </w:r>
      <w:r>
        <w:rPr>
          <w:noProof/>
        </w:rPr>
        <w:instrText xml:space="preserve"> PAGEREF _Toc356807308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Displaying and Editing Metadata</w:t>
      </w:r>
      <w:r>
        <w:rPr>
          <w:noProof/>
        </w:rPr>
        <w:tab/>
      </w:r>
      <w:r w:rsidR="00235191">
        <w:rPr>
          <w:noProof/>
        </w:rPr>
        <w:fldChar w:fldCharType="begin"/>
      </w:r>
      <w:r>
        <w:rPr>
          <w:noProof/>
        </w:rPr>
        <w:instrText xml:space="preserve"> PAGEREF _Toc356807309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235191">
        <w:rPr>
          <w:noProof/>
        </w:rPr>
        <w:fldChar w:fldCharType="begin"/>
      </w:r>
      <w:r>
        <w:rPr>
          <w:noProof/>
        </w:rPr>
        <w:instrText xml:space="preserve"> PAGEREF _Toc356807310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6.6.2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235191">
        <w:rPr>
          <w:noProof/>
        </w:rPr>
        <w:fldChar w:fldCharType="begin"/>
      </w:r>
      <w:r>
        <w:rPr>
          <w:noProof/>
        </w:rPr>
        <w:instrText xml:space="preserve"> PAGEREF _Toc356807311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235191">
        <w:rPr>
          <w:noProof/>
        </w:rPr>
        <w:fldChar w:fldCharType="begin"/>
      </w:r>
      <w:r>
        <w:rPr>
          <w:noProof/>
        </w:rPr>
        <w:instrText xml:space="preserve"> PAGEREF _Toc356807312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Calculation of Sun Angles</w:t>
      </w:r>
      <w:r>
        <w:rPr>
          <w:noProof/>
        </w:rPr>
        <w:tab/>
      </w:r>
      <w:r w:rsidR="00235191">
        <w:rPr>
          <w:noProof/>
        </w:rPr>
        <w:fldChar w:fldCharType="begin"/>
      </w:r>
      <w:r>
        <w:rPr>
          <w:noProof/>
        </w:rPr>
        <w:instrText xml:space="preserve"> PAGEREF _Toc356807323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235191">
        <w:rPr>
          <w:noProof/>
        </w:rPr>
        <w:fldChar w:fldCharType="begin"/>
      </w:r>
      <w:r>
        <w:rPr>
          <w:noProof/>
        </w:rPr>
        <w:instrText xml:space="preserve"> PAGEREF _Toc356807324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235191">
        <w:rPr>
          <w:noProof/>
        </w:rPr>
        <w:fldChar w:fldCharType="begin"/>
      </w:r>
      <w:r>
        <w:rPr>
          <w:noProof/>
        </w:rPr>
        <w:instrText xml:space="preserve"> PAGEREF _Toc356807325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sidR="00235191">
        <w:rPr>
          <w:noProof/>
        </w:rPr>
        <w:fldChar w:fldCharType="begin"/>
      </w:r>
      <w:r>
        <w:rPr>
          <w:noProof/>
        </w:rPr>
        <w:instrText xml:space="preserve"> PAGEREF _Toc356807326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sidR="00235191">
        <w:rPr>
          <w:noProof/>
        </w:rPr>
        <w:fldChar w:fldCharType="begin"/>
      </w:r>
      <w:r>
        <w:rPr>
          <w:noProof/>
        </w:rPr>
        <w:instrText xml:space="preserve"> PAGEREF _Toc356807327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sidR="00235191">
        <w:rPr>
          <w:noProof/>
        </w:rPr>
        <w:fldChar w:fldCharType="begin"/>
      </w:r>
      <w:r>
        <w:rPr>
          <w:noProof/>
        </w:rPr>
        <w:instrText xml:space="preserve"> PAGEREF _Toc356807328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sidR="00235191">
        <w:rPr>
          <w:noProof/>
        </w:rPr>
        <w:fldChar w:fldCharType="begin"/>
      </w:r>
      <w:r>
        <w:rPr>
          <w:noProof/>
        </w:rPr>
        <w:instrText xml:space="preserve"> PAGEREF _Toc356807329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235191">
        <w:rPr>
          <w:noProof/>
        </w:rPr>
        <w:fldChar w:fldCharType="begin"/>
      </w:r>
      <w:r>
        <w:rPr>
          <w:noProof/>
        </w:rPr>
        <w:instrText xml:space="preserve"> PAGEREF _Toc356807330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sidR="00235191">
        <w:rPr>
          <w:noProof/>
        </w:rPr>
        <w:fldChar w:fldCharType="begin"/>
      </w:r>
      <w:r>
        <w:rPr>
          <w:noProof/>
        </w:rPr>
        <w:instrText xml:space="preserve"> PAGEREF _Toc356807331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sidR="00235191">
        <w:rPr>
          <w:noProof/>
        </w:rPr>
        <w:fldChar w:fldCharType="begin"/>
      </w:r>
      <w:r>
        <w:rPr>
          <w:noProof/>
        </w:rPr>
        <w:instrText xml:space="preserve"> PAGEREF _Toc356807332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sidR="00235191">
        <w:rPr>
          <w:noProof/>
        </w:rPr>
        <w:fldChar w:fldCharType="begin"/>
      </w:r>
      <w:r>
        <w:rPr>
          <w:noProof/>
        </w:rPr>
        <w:instrText xml:space="preserve"> PAGEREF _Toc356807333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sidR="00235191">
        <w:rPr>
          <w:noProof/>
        </w:rPr>
        <w:fldChar w:fldCharType="begin"/>
      </w:r>
      <w:r>
        <w:rPr>
          <w:noProof/>
        </w:rPr>
        <w:instrText xml:space="preserve"> PAGEREF _Toc356807334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Info functions</w:t>
      </w:r>
      <w:r>
        <w:rPr>
          <w:noProof/>
        </w:rPr>
        <w:tab/>
      </w:r>
      <w:r w:rsidR="00235191">
        <w:rPr>
          <w:noProof/>
        </w:rPr>
        <w:fldChar w:fldCharType="begin"/>
      </w:r>
      <w:r>
        <w:rPr>
          <w:noProof/>
        </w:rPr>
        <w:instrText xml:space="preserve"> PAGEREF _Toc356807335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Info</w:t>
      </w:r>
      <w:r>
        <w:rPr>
          <w:noProof/>
        </w:rPr>
        <w:tab/>
      </w:r>
      <w:r w:rsidR="00235191">
        <w:rPr>
          <w:noProof/>
        </w:rPr>
        <w:fldChar w:fldCharType="begin"/>
      </w:r>
      <w:r>
        <w:rPr>
          <w:noProof/>
        </w:rPr>
        <w:instrText xml:space="preserve"> PAGEREF _Toc356807336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List available Metadata Elements</w:t>
      </w:r>
      <w:r>
        <w:rPr>
          <w:noProof/>
        </w:rPr>
        <w:tab/>
      </w:r>
      <w:r w:rsidR="00235191">
        <w:rPr>
          <w:noProof/>
        </w:rPr>
        <w:fldChar w:fldCharType="begin"/>
      </w:r>
      <w:r>
        <w:rPr>
          <w:noProof/>
        </w:rPr>
        <w:instrText xml:space="preserve"> PAGEREF _Toc356807337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235191">
        <w:rPr>
          <w:noProof/>
        </w:rPr>
        <w:fldChar w:fldCharType="begin"/>
      </w:r>
      <w:r>
        <w:rPr>
          <w:noProof/>
        </w:rPr>
        <w:instrText xml:space="preserve"> PAGEREF _Toc356807338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235191">
        <w:rPr>
          <w:noProof/>
        </w:rPr>
        <w:fldChar w:fldCharType="begin"/>
      </w:r>
      <w:r>
        <w:rPr>
          <w:noProof/>
        </w:rPr>
        <w:instrText xml:space="preserve"> PAGEREF _Toc356807339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235191">
        <w:rPr>
          <w:noProof/>
        </w:rPr>
        <w:fldChar w:fldCharType="begin"/>
      </w:r>
      <w:r>
        <w:rPr>
          <w:noProof/>
        </w:rPr>
        <w:instrText xml:space="preserve"> PAGEREF _Toc356807340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235191">
        <w:rPr>
          <w:noProof/>
        </w:rPr>
        <w:fldChar w:fldCharType="begin"/>
      </w:r>
      <w:r>
        <w:rPr>
          <w:noProof/>
        </w:rPr>
        <w:instrText xml:space="preserve"> PAGEREF _Toc356807341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sidR="00235191">
        <w:rPr>
          <w:noProof/>
        </w:rPr>
        <w:fldChar w:fldCharType="begin"/>
      </w:r>
      <w:r>
        <w:rPr>
          <w:noProof/>
        </w:rPr>
        <w:instrText xml:space="preserve"> PAGEREF _Toc356807342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sidR="00235191">
        <w:rPr>
          <w:noProof/>
        </w:rPr>
        <w:fldChar w:fldCharType="begin"/>
      </w:r>
      <w:r>
        <w:rPr>
          <w:noProof/>
        </w:rPr>
        <w:instrText xml:space="preserve"> PAGEREF _Toc356807343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235191">
        <w:rPr>
          <w:noProof/>
        </w:rPr>
        <w:fldChar w:fldCharType="begin"/>
      </w:r>
      <w:r>
        <w:rPr>
          <w:noProof/>
        </w:rPr>
        <w:instrText xml:space="preserve"> PAGEREF _Toc356807344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235191">
        <w:rPr>
          <w:noProof/>
        </w:rPr>
        <w:fldChar w:fldCharType="begin"/>
      </w:r>
      <w:r>
        <w:rPr>
          <w:noProof/>
        </w:rPr>
        <w:instrText xml:space="preserve"> PAGEREF _Toc356807345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235191">
        <w:rPr>
          <w:noProof/>
        </w:rPr>
        <w:fldChar w:fldCharType="begin"/>
      </w:r>
      <w:r>
        <w:rPr>
          <w:noProof/>
        </w:rPr>
        <w:instrText xml:space="preserve"> PAGEREF _Toc356807346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sidR="00235191">
        <w:rPr>
          <w:noProof/>
        </w:rPr>
        <w:fldChar w:fldCharType="begin"/>
      </w:r>
      <w:r>
        <w:rPr>
          <w:noProof/>
        </w:rPr>
        <w:instrText xml:space="preserve"> PAGEREF _Toc356807347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sidR="00235191">
        <w:rPr>
          <w:noProof/>
        </w:rPr>
        <w:fldChar w:fldCharType="begin"/>
      </w:r>
      <w:r>
        <w:rPr>
          <w:noProof/>
        </w:rPr>
        <w:instrText xml:space="preserve"> PAGEREF _Toc356807348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235191">
        <w:rPr>
          <w:noProof/>
        </w:rPr>
        <w:fldChar w:fldCharType="begin"/>
      </w:r>
      <w:r>
        <w:rPr>
          <w:noProof/>
        </w:rPr>
        <w:instrText xml:space="preserve"> PAGEREF _Toc356807349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sidR="00235191">
        <w:rPr>
          <w:noProof/>
        </w:rPr>
        <w:fldChar w:fldCharType="begin"/>
      </w:r>
      <w:r>
        <w:rPr>
          <w:noProof/>
        </w:rPr>
        <w:instrText xml:space="preserve"> PAGEREF _Toc356807350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sidR="00235191">
        <w:rPr>
          <w:noProof/>
        </w:rPr>
        <w:fldChar w:fldCharType="begin"/>
      </w:r>
      <w:r>
        <w:rPr>
          <w:noProof/>
        </w:rPr>
        <w:instrText xml:space="preserve"> PAGEREF _Toc356807351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sidR="00235191">
        <w:rPr>
          <w:noProof/>
        </w:rPr>
        <w:fldChar w:fldCharType="begin"/>
      </w:r>
      <w:r>
        <w:rPr>
          <w:noProof/>
        </w:rPr>
        <w:instrText xml:space="preserve"> PAGEREF _Toc356807352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sidR="00235191">
        <w:rPr>
          <w:noProof/>
        </w:rPr>
        <w:fldChar w:fldCharType="begin"/>
      </w:r>
      <w:r>
        <w:rPr>
          <w:noProof/>
        </w:rPr>
        <w:instrText xml:space="preserve"> PAGEREF _Toc356807353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sidR="00235191">
        <w:rPr>
          <w:noProof/>
        </w:rPr>
        <w:fldChar w:fldCharType="begin"/>
      </w:r>
      <w:r>
        <w:rPr>
          <w:noProof/>
        </w:rPr>
        <w:instrText xml:space="preserve"> PAGEREF _Toc356807354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sidR="00235191">
        <w:rPr>
          <w:noProof/>
        </w:rPr>
        <w:fldChar w:fldCharType="begin"/>
      </w:r>
      <w:r>
        <w:rPr>
          <w:noProof/>
        </w:rPr>
        <w:instrText xml:space="preserve"> PAGEREF _Toc356807355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sidR="00235191">
        <w:rPr>
          <w:noProof/>
        </w:rPr>
        <w:fldChar w:fldCharType="begin"/>
      </w:r>
      <w:r>
        <w:rPr>
          <w:noProof/>
        </w:rPr>
        <w:instrText xml:space="preserve"> PAGEREF _Toc356807356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sidR="00235191">
        <w:rPr>
          <w:noProof/>
        </w:rPr>
        <w:fldChar w:fldCharType="begin"/>
      </w:r>
      <w:r>
        <w:rPr>
          <w:noProof/>
        </w:rPr>
        <w:instrText xml:space="preserve"> PAGEREF _Toc356807357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235191">
        <w:rPr>
          <w:noProof/>
        </w:rPr>
        <w:fldChar w:fldCharType="begin"/>
      </w:r>
      <w:r>
        <w:rPr>
          <w:noProof/>
        </w:rPr>
        <w:instrText xml:space="preserve"> PAGEREF _Toc356807358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sidR="00235191">
        <w:rPr>
          <w:noProof/>
        </w:rPr>
        <w:fldChar w:fldCharType="begin"/>
      </w:r>
      <w:r>
        <w:rPr>
          <w:noProof/>
        </w:rPr>
        <w:instrText xml:space="preserve"> PAGEREF _Toc356807359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sidR="00235191">
        <w:rPr>
          <w:noProof/>
        </w:rPr>
        <w:fldChar w:fldCharType="begin"/>
      </w:r>
      <w:r>
        <w:rPr>
          <w:noProof/>
        </w:rPr>
        <w:instrText xml:space="preserve"> PAGEREF _Toc356807360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sidR="00235191">
        <w:rPr>
          <w:noProof/>
        </w:rPr>
        <w:fldChar w:fldCharType="begin"/>
      </w:r>
      <w:r>
        <w:rPr>
          <w:noProof/>
        </w:rPr>
        <w:instrText xml:space="preserve"> PAGEREF _Toc356807361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sidR="00235191">
        <w:rPr>
          <w:noProof/>
        </w:rPr>
        <w:fldChar w:fldCharType="begin"/>
      </w:r>
      <w:r>
        <w:rPr>
          <w:noProof/>
        </w:rPr>
        <w:instrText xml:space="preserve"> PAGEREF _Toc356807362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Instrumentation Administration</w:t>
      </w:r>
      <w:r>
        <w:rPr>
          <w:noProof/>
        </w:rPr>
        <w:tab/>
      </w:r>
      <w:r w:rsidR="00235191">
        <w:rPr>
          <w:noProof/>
        </w:rPr>
        <w:fldChar w:fldCharType="begin"/>
      </w:r>
      <w:r>
        <w:rPr>
          <w:noProof/>
        </w:rPr>
        <w:instrText xml:space="preserve"> PAGEREF _Toc356807363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Administration</w:t>
      </w:r>
      <w:r>
        <w:rPr>
          <w:noProof/>
        </w:rPr>
        <w:tab/>
      </w:r>
      <w:r w:rsidR="00235191">
        <w:rPr>
          <w:noProof/>
        </w:rPr>
        <w:fldChar w:fldCharType="begin"/>
      </w:r>
      <w:r>
        <w:rPr>
          <w:noProof/>
        </w:rPr>
        <w:instrText xml:space="preserve"> PAGEREF _Toc356807364 \h </w:instrText>
      </w:r>
      <w:r w:rsidR="00235191">
        <w:rPr>
          <w:noProof/>
        </w:rPr>
        <w:fldChar w:fldCharType="separate"/>
      </w:r>
      <w:r w:rsidR="00ED2D41">
        <w:rPr>
          <w:b/>
          <w:bCs/>
          <w:noProof/>
          <w:lang w:val="en-US"/>
        </w:rPr>
        <w:t>Error! Bookmark not defined.</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11.5.2</w:t>
      </w:r>
      <w:r>
        <w:rPr>
          <w:rFonts w:asciiTheme="minorHAnsi" w:eastAsiaTheme="minorEastAsia" w:hAnsiTheme="minorHAnsi" w:cstheme="minorBidi"/>
          <w:noProof/>
          <w:szCs w:val="22"/>
          <w:lang w:val="en-AU" w:eastAsia="ja-JP"/>
        </w:rPr>
        <w:tab/>
      </w:r>
      <w:r>
        <w:rPr>
          <w:noProof/>
        </w:rPr>
        <w:t>Reference Panel Administration</w:t>
      </w:r>
      <w:r>
        <w:rPr>
          <w:noProof/>
        </w:rPr>
        <w:tab/>
      </w:r>
      <w:r w:rsidR="00235191">
        <w:rPr>
          <w:noProof/>
        </w:rPr>
        <w:fldChar w:fldCharType="begin"/>
      </w:r>
      <w:r>
        <w:rPr>
          <w:noProof/>
        </w:rPr>
        <w:instrText xml:space="preserve"> PAGEREF _Toc356807365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235191">
        <w:rPr>
          <w:noProof/>
        </w:rPr>
        <w:fldChar w:fldCharType="begin"/>
      </w:r>
      <w:r>
        <w:rPr>
          <w:noProof/>
        </w:rPr>
        <w:instrText xml:space="preserve"> PAGEREF _Toc356807366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sidR="00235191">
        <w:rPr>
          <w:noProof/>
        </w:rPr>
        <w:fldChar w:fldCharType="begin"/>
      </w:r>
      <w:r>
        <w:rPr>
          <w:noProof/>
        </w:rPr>
        <w:instrText xml:space="preserve"> PAGEREF _Toc356807367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sidR="00235191">
        <w:rPr>
          <w:noProof/>
        </w:rPr>
        <w:fldChar w:fldCharType="begin"/>
      </w:r>
      <w:r>
        <w:rPr>
          <w:noProof/>
        </w:rPr>
        <w:instrText xml:space="preserve"> PAGEREF _Toc356807368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235191">
        <w:rPr>
          <w:noProof/>
        </w:rPr>
        <w:fldChar w:fldCharType="begin"/>
      </w:r>
      <w:r>
        <w:rPr>
          <w:noProof/>
        </w:rPr>
        <w:instrText xml:space="preserve"> PAGEREF _Toc356807369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sidR="00235191">
        <w:rPr>
          <w:noProof/>
        </w:rPr>
        <w:fldChar w:fldCharType="begin"/>
      </w:r>
      <w:r>
        <w:rPr>
          <w:noProof/>
        </w:rPr>
        <w:instrText xml:space="preserve"> PAGEREF _Toc356807370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235191">
        <w:rPr>
          <w:noProof/>
        </w:rPr>
        <w:fldChar w:fldCharType="begin"/>
      </w:r>
      <w:r>
        <w:rPr>
          <w:noProof/>
        </w:rPr>
        <w:instrText xml:space="preserve"> PAGEREF _Toc356807371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235191">
        <w:rPr>
          <w:noProof/>
        </w:rPr>
        <w:fldChar w:fldCharType="begin"/>
      </w:r>
      <w:r>
        <w:rPr>
          <w:noProof/>
        </w:rPr>
        <w:instrText xml:space="preserve"> PAGEREF _Toc356807372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235191">
        <w:rPr>
          <w:noProof/>
        </w:rPr>
        <w:fldChar w:fldCharType="begin"/>
      </w:r>
      <w:r>
        <w:rPr>
          <w:noProof/>
        </w:rPr>
        <w:instrText xml:space="preserve"> PAGEREF _Toc356807373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sidR="00235191">
        <w:rPr>
          <w:noProof/>
        </w:rPr>
        <w:fldChar w:fldCharType="begin"/>
      </w:r>
      <w:r>
        <w:rPr>
          <w:noProof/>
        </w:rPr>
        <w:instrText xml:space="preserve"> PAGEREF _Toc356807374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sidR="00235191">
        <w:rPr>
          <w:noProof/>
        </w:rPr>
        <w:fldChar w:fldCharType="begin"/>
      </w:r>
      <w:r>
        <w:rPr>
          <w:noProof/>
        </w:rPr>
        <w:instrText xml:space="preserve"> PAGEREF _Toc356807375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235191">
        <w:rPr>
          <w:noProof/>
        </w:rPr>
        <w:fldChar w:fldCharType="begin"/>
      </w:r>
      <w:r>
        <w:rPr>
          <w:noProof/>
        </w:rPr>
        <w:instrText xml:space="preserve"> PAGEREF _Toc356807376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sidR="00235191">
        <w:rPr>
          <w:noProof/>
        </w:rPr>
        <w:fldChar w:fldCharType="begin"/>
      </w:r>
      <w:r>
        <w:rPr>
          <w:noProof/>
        </w:rPr>
        <w:instrText xml:space="preserve"> PAGEREF _Toc356807377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sidR="00235191">
        <w:rPr>
          <w:noProof/>
        </w:rPr>
        <w:fldChar w:fldCharType="begin"/>
      </w:r>
      <w:r>
        <w:rPr>
          <w:noProof/>
        </w:rPr>
        <w:instrText xml:space="preserve"> PAGEREF _Toc356807378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sidR="00235191">
        <w:rPr>
          <w:noProof/>
        </w:rPr>
        <w:fldChar w:fldCharType="begin"/>
      </w:r>
      <w:r>
        <w:rPr>
          <w:noProof/>
        </w:rPr>
        <w:instrText xml:space="preserve"> PAGEREF _Toc356807379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235191">
        <w:rPr>
          <w:noProof/>
        </w:rPr>
        <w:fldChar w:fldCharType="begin"/>
      </w:r>
      <w:r>
        <w:rPr>
          <w:noProof/>
        </w:rPr>
        <w:instrText xml:space="preserve"> PAGEREF _Toc356807380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235191">
        <w:rPr>
          <w:noProof/>
        </w:rPr>
        <w:fldChar w:fldCharType="begin"/>
      </w:r>
      <w:r>
        <w:rPr>
          <w:noProof/>
        </w:rPr>
        <w:instrText xml:space="preserve"> PAGEREF _Toc356807381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sidR="00235191">
        <w:rPr>
          <w:noProof/>
        </w:rPr>
        <w:fldChar w:fldCharType="begin"/>
      </w:r>
      <w:r>
        <w:rPr>
          <w:noProof/>
        </w:rPr>
        <w:instrText xml:space="preserve"> PAGEREF _Toc356807382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235191">
        <w:rPr>
          <w:noProof/>
        </w:rPr>
        <w:fldChar w:fldCharType="begin"/>
      </w:r>
      <w:r>
        <w:rPr>
          <w:noProof/>
        </w:rPr>
        <w:instrText xml:space="preserve"> PAGEREF _Toc356807383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235191">
        <w:rPr>
          <w:noProof/>
        </w:rPr>
        <w:fldChar w:fldCharType="begin"/>
      </w:r>
      <w:r>
        <w:rPr>
          <w:noProof/>
        </w:rPr>
        <w:instrText xml:space="preserve"> PAGEREF _Toc356807384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15.1</w:t>
      </w:r>
      <w:r>
        <w:rPr>
          <w:rFonts w:asciiTheme="minorHAnsi" w:eastAsiaTheme="minorEastAsia" w:hAnsiTheme="minorHAnsi" w:cstheme="minorBidi"/>
          <w:noProof/>
          <w:szCs w:val="22"/>
          <w:lang w:val="en-AU" w:eastAsia="ja-JP"/>
        </w:rPr>
        <w:tab/>
      </w:r>
      <w:r>
        <w:rPr>
          <w:noProof/>
        </w:rPr>
        <w:t>References from Introduction:</w:t>
      </w:r>
      <w:r>
        <w:rPr>
          <w:noProof/>
        </w:rPr>
        <w:tab/>
      </w:r>
      <w:r w:rsidR="00235191">
        <w:rPr>
          <w:noProof/>
        </w:rPr>
        <w:fldChar w:fldCharType="begin"/>
      </w:r>
      <w:r>
        <w:rPr>
          <w:noProof/>
        </w:rPr>
        <w:instrText xml:space="preserve"> PAGEREF _Toc356807385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2"/>
        <w:tabs>
          <w:tab w:val="left" w:pos="660"/>
        </w:tabs>
        <w:rPr>
          <w:rFonts w:asciiTheme="minorHAnsi" w:eastAsiaTheme="minorEastAsia" w:hAnsiTheme="minorHAnsi" w:cstheme="minorBidi"/>
          <w:noProof/>
          <w:szCs w:val="22"/>
          <w:lang w:val="en-AU" w:eastAsia="ja-JP"/>
        </w:rPr>
      </w:pPr>
      <w:r>
        <w:rPr>
          <w:noProof/>
        </w:rPr>
        <w:t>15.2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235191">
        <w:rPr>
          <w:noProof/>
        </w:rPr>
        <w:fldChar w:fldCharType="begin"/>
      </w:r>
      <w:r>
        <w:rPr>
          <w:noProof/>
        </w:rPr>
        <w:instrText xml:space="preserve"> PAGEREF _Toc356807386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tabs>
          <w:tab w:val="left" w:pos="660"/>
        </w:tabs>
        <w:rPr>
          <w:rFonts w:asciiTheme="minorHAnsi" w:eastAsiaTheme="minorEastAsia" w:hAnsiTheme="minorHAnsi" w:cstheme="minorBidi"/>
          <w:b w:val="0"/>
          <w:noProof/>
          <w:sz w:val="22"/>
          <w:szCs w:val="22"/>
          <w:lang w:val="en-AU" w:eastAsia="ja-JP"/>
        </w:rPr>
      </w:pPr>
      <w:r>
        <w:rPr>
          <w:noProof/>
        </w:rPr>
        <w:t>16</w:t>
      </w:r>
      <w:r>
        <w:rPr>
          <w:rFonts w:asciiTheme="minorHAnsi" w:eastAsiaTheme="minorEastAsia" w:hAnsiTheme="minorHAnsi" w:cstheme="minorBidi"/>
          <w:b w:val="0"/>
          <w:noProof/>
          <w:sz w:val="22"/>
          <w:szCs w:val="22"/>
          <w:lang w:val="en-AU" w:eastAsia="ja-JP"/>
        </w:rPr>
        <w:tab/>
      </w:r>
      <w:r>
        <w:rPr>
          <w:noProof/>
        </w:rPr>
        <w:t>References</w:t>
      </w:r>
      <w:r>
        <w:rPr>
          <w:noProof/>
        </w:rPr>
        <w:tab/>
      </w:r>
      <w:r w:rsidR="00235191">
        <w:rPr>
          <w:noProof/>
        </w:rPr>
        <w:fldChar w:fldCharType="begin"/>
      </w:r>
      <w:r>
        <w:rPr>
          <w:noProof/>
        </w:rPr>
        <w:instrText xml:space="preserve"> PAGEREF _Toc356807387 \h </w:instrText>
      </w:r>
      <w:r w:rsidR="00235191">
        <w:rPr>
          <w:noProof/>
        </w:rPr>
      </w:r>
      <w:r w:rsidR="00235191">
        <w:rPr>
          <w:noProof/>
        </w:rPr>
        <w:fldChar w:fldCharType="separate"/>
      </w:r>
      <w:r w:rsidR="00ED2D41">
        <w:rPr>
          <w:noProof/>
        </w:rPr>
        <w:t>10</w:t>
      </w:r>
      <w:r w:rsidR="00235191">
        <w:rPr>
          <w:noProof/>
        </w:rPr>
        <w:fldChar w:fldCharType="end"/>
      </w:r>
    </w:p>
    <w:p w:rsidR="00E47832" w:rsidRDefault="00E47832">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235191">
        <w:rPr>
          <w:noProof/>
        </w:rPr>
        <w:fldChar w:fldCharType="begin"/>
      </w:r>
      <w:r>
        <w:rPr>
          <w:noProof/>
        </w:rPr>
        <w:instrText xml:space="preserve"> PAGEREF _Toc356807388 \h </w:instrText>
      </w:r>
      <w:r w:rsidR="00235191">
        <w:rPr>
          <w:noProof/>
        </w:rPr>
      </w:r>
      <w:r w:rsidR="00235191">
        <w:rPr>
          <w:noProof/>
        </w:rPr>
        <w:fldChar w:fldCharType="separate"/>
      </w:r>
      <w:r w:rsidR="00ED2D41">
        <w:rPr>
          <w:noProof/>
        </w:rPr>
        <w:t>10</w:t>
      </w:r>
      <w:r w:rsidR="00235191">
        <w:rPr>
          <w:noProof/>
        </w:rPr>
        <w:fldChar w:fldCharType="end"/>
      </w:r>
    </w:p>
    <w:p w:rsidR="002A0FFE" w:rsidRPr="00084655" w:rsidRDefault="00235191">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6807251"/>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A7583F">
      <w:pPr>
        <w:pStyle w:val="Body"/>
      </w:pPr>
      <w:r>
        <w:t>%%%%% Elaine: Scope of doc? Target UOW, but release the .DOC to Andy et al to change those parts.</w:t>
      </w:r>
    </w:p>
    <w:p w:rsidR="002B5ED5" w:rsidRDefault="002B5ED5" w:rsidP="00A7583F">
      <w:pPr>
        <w:pStyle w:val="Body"/>
      </w:pPr>
      <w:r>
        <w:t>%%%%% Elaine? All of this chapter...</w:t>
      </w:r>
    </w:p>
    <w:p w:rsidR="007221BB" w:rsidRDefault="007221BB" w:rsidP="007221BB">
      <w:pPr>
        <w:pStyle w:val="Heading2"/>
      </w:pPr>
      <w:bookmarkStart w:id="15" w:name="_Toc355280329"/>
      <w:bookmarkStart w:id="16" w:name="_Toc356807252"/>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6807253"/>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6807254"/>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6807255"/>
      <w:bookmarkStart w:id="22" w:name="_Toc355280332"/>
      <w:r>
        <w:t>Further information</w:t>
      </w:r>
      <w:bookmarkEnd w:id="21"/>
    </w:p>
    <w:p w:rsidR="00350C84" w:rsidRDefault="00350C84" w:rsidP="00350C84">
      <w:pPr>
        <w:pStyle w:val="Body"/>
      </w:pPr>
      <w:r w:rsidRPr="00084655">
        <w:t>For further information please refer to the SPECCHIO website (</w:t>
      </w:r>
      <w:hyperlink r:id="rId11" w:history="1">
        <w:r w:rsidRPr="00084655">
          <w:rPr>
            <w:rStyle w:val="Hyperlink"/>
          </w:rPr>
          <w:t>www.specchio.ch</w:t>
        </w:r>
      </w:hyperlink>
      <w:r w:rsidRPr="00084655">
        <w:t>) and to the articles</w:t>
      </w:r>
      <w:r>
        <w:t xml:space="preserve"> listed in </w:t>
      </w:r>
      <w:r w:rsidRPr="00350C84">
        <w:rPr>
          <w:rStyle w:val="CrossReference"/>
        </w:rPr>
        <w:t xml:space="preserve">Chapter </w:t>
      </w:r>
      <w:fldSimple w:instr=" REF _Ref356556512 \r \h  \* MERGEFORMAT ">
        <w:r w:rsidR="00ED2D41" w:rsidRPr="00ED2D41">
          <w:rPr>
            <w:rStyle w:val="CrossReference"/>
          </w:rPr>
          <w:t>17</w:t>
        </w:r>
      </w:fldSimple>
      <w:r w:rsidRPr="00350C84">
        <w:rPr>
          <w:rStyle w:val="CrossReference"/>
        </w:rPr>
        <w:t xml:space="preserve"> </w:t>
      </w:r>
      <w:fldSimple w:instr=" REF _Ref356556507 \h  \* MERGEFORMAT ">
        <w:r w:rsidR="00ED2D41" w:rsidRPr="00ED2D41">
          <w:rPr>
            <w:rStyle w:val="CrossReference"/>
          </w:rPr>
          <w:t>References</w:t>
        </w:r>
      </w:fldSimple>
      <w:r>
        <w:t>.</w:t>
      </w:r>
    </w:p>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6807256"/>
      <w:r>
        <w:t>Copyright</w:t>
      </w:r>
      <w:r w:rsidR="00564907">
        <w:t xml:space="preserve"> and </w:t>
      </w:r>
      <w:r>
        <w:t>licensing</w:t>
      </w:r>
      <w:bookmarkEnd w:id="22"/>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7221BB">
      <w:pPr>
        <w:pStyle w:val="Body"/>
      </w:pPr>
      <w:r>
        <w:t>%%%% Elaine will ask which CC licence version.</w:t>
      </w:r>
    </w:p>
    <w:p w:rsidR="00ED2D41" w:rsidRDefault="00ED2D41" w:rsidP="00ED2D41">
      <w:pPr>
        <w:pStyle w:val="Heading1"/>
      </w:pPr>
      <w:r>
        <w:t>Glossary</w:t>
      </w:r>
    </w:p>
    <w:p w:rsidR="00ED2D41" w:rsidRP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document.</w:t>
      </w:r>
    </w:p>
    <w:tbl>
      <w:tblPr>
        <w:tblStyle w:val="TableSimple"/>
        <w:tblW w:w="0" w:type="auto"/>
        <w:tblLook w:val="04A0"/>
      </w:tblPr>
      <w:tblGrid>
        <w:gridCol w:w="2396"/>
        <w:gridCol w:w="6466"/>
      </w:tblGrid>
      <w:tr w:rsidR="00E360A5" w:rsidRPr="00ED2D41" w:rsidTr="00792B27">
        <w:tc>
          <w:tcPr>
            <w:tcW w:w="2396" w:type="dxa"/>
          </w:tcPr>
          <w:p w:rsidR="00E360A5" w:rsidRPr="00ED2D41" w:rsidRDefault="00E360A5" w:rsidP="00ED2D41">
            <w:pPr>
              <w:pStyle w:val="TableText"/>
              <w:rPr>
                <w:b/>
                <w:color w:val="222222"/>
                <w:lang w:val="en-AU" w:eastAsia="ja-JP"/>
              </w:rPr>
            </w:pPr>
            <w:r>
              <w:rPr>
                <w:b/>
                <w:color w:val="222222"/>
                <w:lang w:val="en-AU" w:eastAsia="ja-JP"/>
              </w:rPr>
              <w:t>ANDS</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Pr="00ED2D41" w:rsidRDefault="00E360A5" w:rsidP="00ED2D41">
            <w:pPr>
              <w:pStyle w:val="TableText"/>
              <w:rPr>
                <w:b/>
                <w:lang w:val="en-AU" w:eastAsia="ja-JP"/>
              </w:rPr>
            </w:pPr>
            <w:r w:rsidRPr="00ED2D41">
              <w:rPr>
                <w:b/>
                <w:lang w:val="en-AU" w:eastAsia="ja-JP"/>
              </w:rPr>
              <w:t>Calibration</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The process of linking on instrument's response to a defined physical input, e.g. assigning the correct wavelengths to a band or estimating factors that describe the relationship between radiance and recorded digital numbers. </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Campaign</w:t>
            </w:r>
          </w:p>
        </w:tc>
        <w:tc>
          <w:tcPr>
            <w:tcW w:w="6466" w:type="dxa"/>
          </w:tcPr>
          <w:p w:rsidR="00E360A5" w:rsidRPr="00ED2D41" w:rsidRDefault="00E360A5" w:rsidP="00ED2D41">
            <w:pPr>
              <w:pStyle w:val="TableText"/>
            </w:pPr>
            <w:r w:rsidRPr="00ED2D41">
              <w:rPr>
                <w:color w:val="222222"/>
                <w:lang w:val="en-AU" w:eastAsia="ja-JP"/>
              </w:rPr>
              <w:t>Refers to an activity during which spectral samples were acquired. A campaign is defined in a contextual sense, i.e. it is not restricted by any temporal or spatial properties.</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Client-server</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FOR Codes</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HTTP</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Instrument</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An actual instance of a blueprint sensor, i.e. this is the spectroradiometer used to acquire data and it's specifications are likely to deviate from the blueprint. The instrument references the sensor as it's blueprint definition.</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Instrument Type</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Equivalent to the sensor type designator, which is a designator for a particular model of a spectroradio</w:t>
            </w:r>
            <w:r>
              <w:rPr>
                <w:color w:val="222222"/>
                <w:lang w:val="en-AU" w:eastAsia="ja-JP"/>
              </w:rPr>
              <w:t>meter produced by a</w:t>
            </w:r>
            <w:r w:rsidRPr="00ED2D41">
              <w:rPr>
                <w:color w:val="222222"/>
                <w:lang w:val="en-AU" w:eastAsia="ja-JP"/>
              </w:rPr>
              <w:t xml:space="preserve"> manufacturer.</w:t>
            </w:r>
          </w:p>
        </w:tc>
      </w:tr>
      <w:tr w:rsidR="00E360A5" w:rsidRPr="00ED2D41" w:rsidTr="00792B27">
        <w:tc>
          <w:tcPr>
            <w:tcW w:w="2396" w:type="dxa"/>
          </w:tcPr>
          <w:p w:rsidR="00E360A5" w:rsidRDefault="00E360A5" w:rsidP="00ED2D41">
            <w:pPr>
              <w:pStyle w:val="TableText"/>
              <w:rPr>
                <w:b/>
                <w:color w:val="222222"/>
                <w:lang w:val="en-AU" w:eastAsia="ja-JP"/>
              </w:rPr>
            </w:pPr>
            <w:r>
              <w:rPr>
                <w:b/>
                <w:color w:val="222222"/>
                <w:lang w:val="en-AU" w:eastAsia="ja-JP"/>
              </w:rPr>
              <w:t>RDA</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Reference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spectrum acquired over a reference object. Reference data are used to make measurements comparable between instruments. A typical use is the determination of total solar irradiance by using a white reference panel and its subsequent use in converting a target measurement to a reflectance.</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Sensor</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In the context of SPECCHIO, as sensor is referring to the blueprint of an actual spectroradiometer, i.e. it describes the nominal performance of an instrument</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Spectralon</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particular brand of reference panels, produced by LabSphere. Spectralon panels are available in various configurations, ranging from pure white to greyish and almost black.</w:t>
            </w: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Target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E360A5" w:rsidRPr="00ED2D41" w:rsidTr="00792B27">
        <w:tc>
          <w:tcPr>
            <w:tcW w:w="2396" w:type="dxa"/>
          </w:tcPr>
          <w:p w:rsidR="00E360A5" w:rsidRPr="00ED2D41" w:rsidRDefault="00E360A5" w:rsidP="00ED2D41">
            <w:pPr>
              <w:pStyle w:val="TableText"/>
              <w:rPr>
                <w:b/>
                <w:color w:val="222222"/>
                <w:lang w:val="en-AU" w:eastAsia="ja-JP"/>
              </w:rPr>
            </w:pPr>
            <w:r>
              <w:rPr>
                <w:b/>
                <w:color w:val="222222"/>
                <w:lang w:val="en-AU" w:eastAsia="ja-JP"/>
              </w:rPr>
              <w:t>TCP/IP</w:t>
            </w:r>
          </w:p>
        </w:tc>
        <w:tc>
          <w:tcPr>
            <w:tcW w:w="6466" w:type="dxa"/>
          </w:tcPr>
          <w:p w:rsidR="00E360A5" w:rsidRPr="00ED2D41" w:rsidRDefault="00E360A5" w:rsidP="00ED2D41">
            <w:pPr>
              <w:pStyle w:val="TableText"/>
              <w:rPr>
                <w:color w:val="222222"/>
                <w:lang w:val="en-AU" w:eastAsia="ja-JP"/>
              </w:rPr>
            </w:pPr>
          </w:p>
        </w:tc>
      </w:tr>
      <w:tr w:rsidR="00E360A5" w:rsidRPr="00ED2D41" w:rsidTr="00792B27">
        <w:tc>
          <w:tcPr>
            <w:tcW w:w="2396" w:type="dxa"/>
          </w:tcPr>
          <w:p w:rsidR="00E360A5" w:rsidRPr="00ED2D41" w:rsidRDefault="00E360A5" w:rsidP="00ED2D41">
            <w:pPr>
              <w:pStyle w:val="TableText"/>
              <w:rPr>
                <w:b/>
                <w:color w:val="222222"/>
                <w:lang w:val="en-AU" w:eastAsia="ja-JP"/>
              </w:rPr>
            </w:pPr>
            <w:r w:rsidRPr="00ED2D41">
              <w:rPr>
                <w:b/>
                <w:color w:val="222222"/>
                <w:lang w:val="en-AU" w:eastAsia="ja-JP"/>
              </w:rPr>
              <w:t>White Reference Spectrum</w:t>
            </w:r>
          </w:p>
        </w:tc>
        <w:tc>
          <w:tcPr>
            <w:tcW w:w="6466" w:type="dxa"/>
          </w:tcPr>
          <w:p w:rsidR="00E360A5" w:rsidRPr="00ED2D41" w:rsidRDefault="00E360A5" w:rsidP="00ED2D41">
            <w:pPr>
              <w:pStyle w:val="TableText"/>
              <w:rPr>
                <w:color w:val="222222"/>
                <w:lang w:val="en-AU" w:eastAsia="ja-JP"/>
              </w:rPr>
            </w:pPr>
            <w:r w:rsidRPr="00ED2D41">
              <w:rPr>
                <w:color w:val="222222"/>
                <w:lang w:val="en-AU" w:eastAsia="ja-JP"/>
              </w:rPr>
              <w:t>A spectrum acquired over a reference panel that with a reflectance of approximately 100%.</w:t>
            </w:r>
          </w:p>
        </w:tc>
      </w:tr>
      <w:tr w:rsidR="00792B27" w:rsidRPr="00ED2D41" w:rsidTr="00792B27">
        <w:tc>
          <w:tcPr>
            <w:tcW w:w="2396" w:type="dxa"/>
          </w:tcPr>
          <w:p w:rsidR="00792B27" w:rsidRPr="00ED2D41" w:rsidRDefault="00792B27" w:rsidP="00ED2D41">
            <w:pPr>
              <w:pStyle w:val="TableText"/>
              <w:rPr>
                <w:b/>
                <w:color w:val="222222"/>
                <w:lang w:val="en-AU" w:eastAsia="ja-JP"/>
              </w:rPr>
            </w:pPr>
            <w:r>
              <w:rPr>
                <w:b/>
                <w:color w:val="222222"/>
                <w:lang w:val="en-AU" w:eastAsia="ja-JP"/>
              </w:rPr>
              <w:t>Reference Target</w:t>
            </w:r>
          </w:p>
        </w:tc>
        <w:tc>
          <w:tcPr>
            <w:tcW w:w="6466" w:type="dxa"/>
          </w:tcPr>
          <w:p w:rsidR="00792B27" w:rsidRPr="00ED2D41" w:rsidRDefault="00792B27" w:rsidP="00ED2D41">
            <w:pPr>
              <w:pStyle w:val="TableText"/>
              <w:rPr>
                <w:color w:val="222222"/>
                <w:lang w:val="en-AU" w:eastAsia="ja-JP"/>
              </w:rPr>
            </w:pPr>
          </w:p>
        </w:tc>
      </w:tr>
      <w:tr w:rsidR="00792B27" w:rsidRPr="00ED2D41" w:rsidTr="00792B27">
        <w:tc>
          <w:tcPr>
            <w:tcW w:w="2396" w:type="dxa"/>
          </w:tcPr>
          <w:p w:rsidR="00792B27" w:rsidRDefault="00792B27" w:rsidP="00ED2D41">
            <w:pPr>
              <w:pStyle w:val="TableText"/>
              <w:rPr>
                <w:b/>
                <w:color w:val="222222"/>
                <w:lang w:val="en-AU" w:eastAsia="ja-JP"/>
              </w:rPr>
            </w:pPr>
            <w:r>
              <w:rPr>
                <w:b/>
                <w:color w:val="222222"/>
                <w:lang w:val="en-AU" w:eastAsia="ja-JP"/>
              </w:rPr>
              <w:t>Reference Panel</w:t>
            </w:r>
          </w:p>
        </w:tc>
        <w:tc>
          <w:tcPr>
            <w:tcW w:w="6466" w:type="dxa"/>
          </w:tcPr>
          <w:p w:rsidR="00792B27" w:rsidRPr="00ED2D41" w:rsidRDefault="00792B27" w:rsidP="00ED2D41">
            <w:pPr>
              <w:pStyle w:val="TableText"/>
              <w:rPr>
                <w:color w:val="222222"/>
                <w:lang w:val="en-AU" w:eastAsia="ja-JP"/>
              </w:rPr>
            </w:pPr>
          </w:p>
        </w:tc>
      </w:tr>
      <w:tr w:rsidR="00792B27" w:rsidRPr="00ED2D41" w:rsidTr="00792B27">
        <w:tc>
          <w:tcPr>
            <w:tcW w:w="2396" w:type="dxa"/>
          </w:tcPr>
          <w:p w:rsidR="00792B27" w:rsidRDefault="00792B27" w:rsidP="00ED2D41">
            <w:pPr>
              <w:pStyle w:val="TableText"/>
              <w:rPr>
                <w:b/>
                <w:color w:val="222222"/>
                <w:lang w:val="en-AU" w:eastAsia="ja-JP"/>
              </w:rPr>
            </w:pPr>
            <w:r>
              <w:rPr>
                <w:b/>
                <w:color w:val="222222"/>
                <w:lang w:val="en-AU" w:eastAsia="ja-JP"/>
              </w:rPr>
              <w:t>Sample</w:t>
            </w:r>
          </w:p>
        </w:tc>
        <w:tc>
          <w:tcPr>
            <w:tcW w:w="6466" w:type="dxa"/>
          </w:tcPr>
          <w:p w:rsidR="00792B27" w:rsidRPr="00ED2D41" w:rsidRDefault="00792B27" w:rsidP="00ED2D41">
            <w:pPr>
              <w:pStyle w:val="TableText"/>
              <w:rPr>
                <w:color w:val="222222"/>
                <w:lang w:val="en-AU" w:eastAsia="ja-JP"/>
              </w:rPr>
            </w:pPr>
          </w:p>
        </w:tc>
      </w:tr>
    </w:tbl>
    <w:p w:rsidR="002A0FFE" w:rsidRPr="00084655" w:rsidRDefault="002A0FFE" w:rsidP="00306258">
      <w:pPr>
        <w:pStyle w:val="Heading1"/>
      </w:pPr>
      <w:bookmarkStart w:id="24" w:name="_Toc355280333"/>
      <w:bookmarkStart w:id="25" w:name="_Toc356807257"/>
      <w:r w:rsidRPr="00084655">
        <w:t>Installation and Configuration</w:t>
      </w:r>
      <w:bookmarkEnd w:id="24"/>
      <w:bookmarkEnd w:id="25"/>
    </w:p>
    <w:p w:rsidR="00821767" w:rsidRDefault="00821767" w:rsidP="00306258">
      <w:pPr>
        <w:pStyle w:val="Heading2"/>
      </w:pPr>
      <w:bookmarkStart w:id="26" w:name="_Toc355280334"/>
      <w:bookmarkStart w:id="27" w:name="_Toc356807258"/>
      <w:bookmarkStart w:id="28" w:name="_Ref130804782"/>
      <w:r>
        <w:t>Before you install</w:t>
      </w:r>
      <w:bookmarkEnd w:id="26"/>
      <w:bookmarkEnd w:id="27"/>
    </w:p>
    <w:bookmarkEnd w:id="2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29" w:name="_Toc355280335"/>
      <w:bookmarkStart w:id="30" w:name="_Toc356807259"/>
      <w:r>
        <w:t xml:space="preserve">The Specchio </w:t>
      </w:r>
      <w:r w:rsidR="002A0FFE" w:rsidRPr="00084655">
        <w:t>Application Bundle</w:t>
      </w:r>
      <w:bookmarkEnd w:id="29"/>
      <w:bookmarkEnd w:id="30"/>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1"/>
            <w:r w:rsidRPr="00084655">
              <w:t>jcommon-1.0.5.jar</w:t>
            </w:r>
            <w:commentRangeEnd w:id="31"/>
            <w:r>
              <w:rPr>
                <w:rStyle w:val="CommentReference"/>
              </w:rPr>
              <w:commentReference w:id="31"/>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2"/>
            <w:commentRangeStart w:id="33"/>
            <w:r>
              <w:t>jar</w:t>
            </w:r>
            <w:commentRangeEnd w:id="32"/>
            <w:r>
              <w:rPr>
                <w:rStyle w:val="CommentReference"/>
              </w:rPr>
              <w:commentReference w:id="32"/>
            </w:r>
            <w:commentRangeEnd w:id="33"/>
          </w:p>
          <w:p w:rsidR="00821767" w:rsidRDefault="00821767" w:rsidP="00DB5CD4">
            <w:pPr>
              <w:pStyle w:val="Code"/>
            </w:pPr>
            <w:r>
              <w:rPr>
                <w:rStyle w:val="CommentReference"/>
              </w:rPr>
              <w:commentReference w:id="33"/>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4" w:name="_Ref355279324"/>
      <w:bookmarkStart w:id="35" w:name="_Toc355280336"/>
      <w:bookmarkStart w:id="36" w:name="_Toc356807260"/>
      <w:r w:rsidRPr="00084655">
        <w:t>Microsoft Windows</w:t>
      </w:r>
      <w:r w:rsidR="00821767">
        <w:t xml:space="preserve"> Installation</w:t>
      </w:r>
      <w:bookmarkEnd w:id="34"/>
      <w:bookmarkEnd w:id="35"/>
      <w:bookmarkEnd w:id="36"/>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7" w:name="_Ref354991724"/>
      <w:bookmarkStart w:id="38" w:name="_Ref354991733"/>
      <w:bookmarkStart w:id="39" w:name="_Ref355279326"/>
      <w:bookmarkStart w:id="40" w:name="_Toc355280337"/>
      <w:bookmarkStart w:id="41" w:name="_Toc356807261"/>
      <w:r w:rsidRPr="00084655">
        <w:t>UNIX</w:t>
      </w:r>
      <w:bookmarkEnd w:id="37"/>
      <w:bookmarkEnd w:id="38"/>
      <w:r w:rsidR="001310CE">
        <w:t xml:space="preserve"> Installation</w:t>
      </w:r>
      <w:bookmarkEnd w:id="39"/>
      <w:bookmarkEnd w:id="40"/>
      <w:bookmarkEnd w:id="41"/>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2" w:name="_Ref355279327"/>
      <w:bookmarkStart w:id="43" w:name="_Toc355280338"/>
      <w:bookmarkStart w:id="44" w:name="_Toc356807262"/>
      <w:r w:rsidRPr="00084655">
        <w:t>Apple Macintosh</w:t>
      </w:r>
      <w:r w:rsidR="001310CE">
        <w:t xml:space="preserve"> Installation</w:t>
      </w:r>
      <w:bookmarkEnd w:id="42"/>
      <w:bookmarkEnd w:id="43"/>
      <w:bookmarkEnd w:id="44"/>
    </w:p>
    <w:p w:rsidR="001310CE" w:rsidRPr="001310CE" w:rsidRDefault="001310CE" w:rsidP="001310CE">
      <w:pPr>
        <w:pStyle w:val="DocAction"/>
      </w:pPr>
      <w:r>
        <w:t xml:space="preserve">%%% Is there a </w:t>
      </w:r>
      <w:ins w:id="45"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E47832" w:rsidRDefault="00E47832" w:rsidP="00E47832">
      <w:pPr>
        <w:pStyle w:val="Note"/>
      </w:pPr>
      <w:r>
        <w:t xml:space="preserve">Note </w:t>
      </w:r>
      <w:r>
        <w:tab/>
        <w:t>Specchio operation requires the right button on the mouse to be used for some operations. Mac users should ensure that their system is enabled for right button operation.</w:t>
      </w:r>
    </w:p>
    <w:p w:rsidR="001310CE" w:rsidRPr="00084655" w:rsidRDefault="001310CE" w:rsidP="00306258">
      <w:pPr>
        <w:pStyle w:val="Heading1"/>
      </w:pPr>
      <w:bookmarkStart w:id="46" w:name="_Toc355280339"/>
      <w:bookmarkStart w:id="47" w:name="_Toc356807263"/>
      <w:bookmarkStart w:id="48" w:name="_Ref130603700"/>
      <w:r w:rsidRPr="00084655">
        <w:t>SPECCHIO Concepts</w:t>
      </w:r>
      <w:bookmarkEnd w:id="46"/>
      <w:bookmarkEnd w:id="47"/>
    </w:p>
    <w:p w:rsidR="0039469A" w:rsidRDefault="0039469A" w:rsidP="001310CE">
      <w:pPr>
        <w:pStyle w:val="Body"/>
      </w:pPr>
      <w:bookmarkStart w:id="49"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235191" w:rsidP="00C03D2A">
      <w:pPr>
        <w:pStyle w:val="Figure"/>
        <w:rPr>
          <w:ins w:id="50" w:author="Peter Roberts" w:date="2013-05-08T09:19:00Z"/>
        </w:rPr>
      </w:pPr>
      <w:ins w:id="51"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25801" w:rsidRPr="00953B21" w:rsidRDefault="00425801">
                      <w:pPr>
                        <w:rPr>
                          <w:ins w:id="52" w:author="Peter Roberts" w:date="2013-05-08T09:19:00Z"/>
                          <w:b/>
                          <w:lang w:val="en-AU"/>
                        </w:rPr>
                      </w:pPr>
                      <w:ins w:id="53"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425801" w:rsidRPr="00953B21" w:rsidRDefault="00425801">
                      <w:pPr>
                        <w:rPr>
                          <w:ins w:id="54" w:author="Peter Roberts" w:date="2013-05-08T09:19:00Z"/>
                          <w:b/>
                          <w:lang w:val="en-AU"/>
                        </w:rPr>
                      </w:pPr>
                      <w:ins w:id="55"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25801" w:rsidRPr="00953B21" w:rsidRDefault="00425801" w:rsidP="00953B21">
                      <w:pPr>
                        <w:jc w:val="center"/>
                        <w:rPr>
                          <w:ins w:id="56" w:author="Peter Roberts" w:date="2013-05-08T09:19:00Z"/>
                          <w:b/>
                          <w:lang w:val="en-AU"/>
                        </w:rPr>
                      </w:pPr>
                      <w:r>
                        <w:rPr>
                          <w:b/>
                          <w:lang w:val="en-AU"/>
                        </w:rPr>
                        <w:t>Intranet</w:t>
                      </w:r>
                      <w:ins w:id="57"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25801" w:rsidRPr="00872665" w:rsidRDefault="00425801" w:rsidP="00C03D2A">
                      <w:pPr>
                        <w:rPr>
                          <w:ins w:id="58" w:author="Peter Roberts" w:date="2013-05-08T09:19:00Z"/>
                          <w:lang w:val="en-AU"/>
                        </w:rPr>
                      </w:pPr>
                      <w:ins w:id="59"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25801" w:rsidRPr="00872665" w:rsidRDefault="00425801" w:rsidP="00C03D2A">
                      <w:pPr>
                        <w:rPr>
                          <w:ins w:id="60" w:author="Peter Roberts" w:date="2013-05-08T09:19:00Z"/>
                          <w:lang w:val="en-AU"/>
                        </w:rPr>
                      </w:pPr>
                      <w:ins w:id="61"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25801" w:rsidRPr="00872665" w:rsidRDefault="00425801" w:rsidP="00C03D2A">
                      <w:pPr>
                        <w:rPr>
                          <w:ins w:id="62" w:author="Peter Roberts" w:date="2013-05-08T09:19:00Z"/>
                          <w:lang w:val="en-AU"/>
                        </w:rPr>
                      </w:pPr>
                      <w:ins w:id="63"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425801" w:rsidRPr="00953B21" w:rsidRDefault="00425801">
                      <w:pPr>
                        <w:rPr>
                          <w:ins w:id="64" w:author="Peter Roberts" w:date="2013-05-08T09:19:00Z"/>
                          <w:b/>
                          <w:lang w:val="en-AU"/>
                        </w:rPr>
                      </w:pPr>
                      <w:ins w:id="65"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425801" w:rsidRPr="00C074B4" w:rsidRDefault="00425801">
                      <w:pPr>
                        <w:rPr>
                          <w:ins w:id="66" w:author="Peter Roberts" w:date="2013-05-08T09:19:00Z"/>
                          <w:lang w:val="en-AU"/>
                        </w:rPr>
                      </w:pPr>
                      <w:ins w:id="67"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425801" w:rsidRPr="00953B21" w:rsidRDefault="00425801">
                      <w:pPr>
                        <w:rPr>
                          <w:ins w:id="68" w:author="Peter Roberts" w:date="2013-05-08T09:19:00Z"/>
                          <w:b/>
                          <w:lang w:val="en-AU"/>
                        </w:rPr>
                      </w:pPr>
                      <w:ins w:id="69"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25801" w:rsidRPr="00872665" w:rsidRDefault="00425801" w:rsidP="00C03D2A">
                      <w:pPr>
                        <w:rPr>
                          <w:ins w:id="70" w:author="Peter Roberts" w:date="2013-05-08T09:19:00Z"/>
                          <w:lang w:val="en-AU"/>
                        </w:rPr>
                      </w:pPr>
                      <w:ins w:id="71"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425801" w:rsidRPr="00872665" w:rsidRDefault="00425801" w:rsidP="00C03D2A">
                      <w:pPr>
                        <w:rPr>
                          <w:ins w:id="72" w:author="Peter Roberts" w:date="2013-05-08T09:19:00Z"/>
                          <w:lang w:val="en-AU"/>
                        </w:rPr>
                      </w:pPr>
                      <w:ins w:id="73"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25801" w:rsidRPr="00C074B4" w:rsidRDefault="00425801">
                      <w:pPr>
                        <w:rPr>
                          <w:ins w:id="74" w:author="Peter Roberts" w:date="2013-05-08T09:19:00Z"/>
                          <w:lang w:val="en-AU"/>
                        </w:rPr>
                      </w:pPr>
                      <w:ins w:id="75"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425801" w:rsidRPr="00CE038C" w:rsidRDefault="00425801">
                      <w:pPr>
                        <w:rPr>
                          <w:ins w:id="76" w:author="Peter Roberts" w:date="2013-05-08T09:19:00Z"/>
                          <w:lang w:val="en-AU"/>
                        </w:rPr>
                      </w:pPr>
                      <w:ins w:id="77" w:author="Peter Roberts" w:date="2013-05-08T09:19:00Z">
                        <w:r>
                          <w:rPr>
                            <w:lang w:val="en-AU"/>
                          </w:rPr>
                          <w:t>Both copies</w:t>
                        </w:r>
                      </w:ins>
                      <w:r>
                        <w:rPr>
                          <w:lang w:val="en-AU"/>
                        </w:rPr>
                        <w:t xml:space="preserve"> of spectral data</w:t>
                      </w:r>
                      <w:ins w:id="78"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ED2D41">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Specchio release notes for the version of Specchio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79" w:name="_Ref353786217"/>
      <w:bookmarkStart w:id="80" w:name="_Ref353786223"/>
      <w:bookmarkStart w:id="81" w:name="_Toc355280340"/>
      <w:bookmarkStart w:id="82" w:name="_Toc356807264"/>
      <w:r>
        <w:t>User Accounts</w:t>
      </w:r>
      <w:bookmarkEnd w:id="79"/>
      <w:bookmarkEnd w:id="80"/>
      <w:bookmarkEnd w:id="81"/>
      <w:bookmarkEnd w:id="82"/>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ED2D41" w:rsidRPr="00ED2D41">
                <w:rPr>
                  <w:rStyle w:val="CrossReference"/>
                </w:rPr>
                <w:t>3.3</w:t>
              </w:r>
            </w:fldSimple>
            <w:r>
              <w:t xml:space="preserve">, </w:t>
            </w:r>
            <w:fldSimple w:instr=" REF _Ref355279326 \r \h  \* MERGEFORMAT ">
              <w:r w:rsidR="00ED2D41" w:rsidRPr="00ED2D41">
                <w:rPr>
                  <w:rStyle w:val="CrossReference"/>
                </w:rPr>
                <w:t>3.4</w:t>
              </w:r>
            </w:fldSimple>
            <w:r>
              <w:t xml:space="preserve"> or </w:t>
            </w:r>
            <w:fldSimple w:instr=" REF _Ref355279327 \r \h  \* MERGEFORMAT ">
              <w:r w:rsidR="00ED2D41" w:rsidRPr="00ED2D41">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D2D41">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ED2D41" w:rsidRPr="00ED2D41">
                <w:rPr>
                  <w:rStyle w:val="CrossReference"/>
                </w:rPr>
                <w:t>9</w:t>
              </w:r>
            </w:fldSimple>
            <w:r w:rsidRPr="005755A6">
              <w:rPr>
                <w:rStyle w:val="CrossReference"/>
              </w:rPr>
              <w:t xml:space="preserve"> </w:t>
            </w:r>
            <w:fldSimple w:instr=" REF _Ref356399222 \h  \* MERGEFORMAT ">
              <w:r w:rsidR="00ED2D41" w:rsidRPr="00ED2D41">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rPr>
                <w:lang w:val="en-AU"/>
              </w:rP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ED2D41">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3" w:author="Peter" w:date="2013-05-08T09:19:00Z">
        <w:r w:rsidR="00D04BE3">
          <w:t xml:space="preserve">If you edit this file, you can add </w:t>
        </w:r>
      </w:ins>
      <w:r w:rsidR="008F2BEE">
        <w:t xml:space="preserve">other </w:t>
      </w:r>
      <w:ins w:id="84"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5"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6"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7" w:author="Peter Roberts" w:date="2013-05-08T09:19:00Z">
              <w:r w:rsidRPr="00ED49E4">
                <w:rPr>
                  <w:rStyle w:val="DocActionChar"/>
                </w:rPr>
                <w:delText>details</w:delText>
              </w:r>
            </w:del>
            <w:ins w:id="88"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ED2D41">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89" w:name="_Toc355280341"/>
      <w:bookmarkStart w:id="90" w:name="_Toc356807265"/>
      <w:r>
        <w:t>Administrator Access</w:t>
      </w:r>
      <w:bookmarkEnd w:id="89"/>
      <w:bookmarkEnd w:id="90"/>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1" w:name="_Toc356807266"/>
      <w:moveToRangeStart w:id="92" w:author="Peter Roberts" w:date="2013-05-08T09:19:00Z" w:name="move355768085"/>
      <w:moveTo w:id="93" w:author="Peter Roberts" w:date="2013-05-08T09:19:00Z">
        <w:r>
          <w:t>Campaigns</w:t>
        </w:r>
      </w:moveTo>
      <w:bookmarkEnd w:id="91"/>
    </w:p>
    <w:moveToRangeEnd w:id="92"/>
    <w:p w:rsidR="00556D60" w:rsidRDefault="00606196" w:rsidP="00E10D8B">
      <w:pPr>
        <w:pStyle w:val="Body"/>
      </w:pPr>
      <w:r>
        <w:t>Specchio organise the spectra for</w:t>
      </w:r>
      <w:moveFromRangeStart w:id="94" w:author="Peter Roberts" w:date="2013-05-08T09:19:00Z" w:name="move355768085"/>
      <w:moveFrom w:id="95" w:author="Peter Roberts" w:date="2013-05-08T09:19:00Z">
        <w:r w:rsidR="00556D60">
          <w:t xml:space="preserve">Data uploaded to </w:t>
        </w:r>
        <w:r w:rsidR="00E10D8B" w:rsidRPr="00084655">
          <w:t xml:space="preserve">SPECCHIO </w:t>
        </w:r>
        <w:r w:rsidR="00556D60">
          <w:t>are organised into Campaigns.</w:t>
        </w:r>
      </w:moveFrom>
      <w:moveFromRangeEnd w:id="94"/>
      <w:r w:rsidR="00556D60">
        <w:t xml:space="preserve"> </w:t>
      </w:r>
      <w:del w:id="96" w:author="Peter Roberts" w:date="2013-05-08T09:19:00Z">
        <w:r w:rsidR="00556D60">
          <w:delText>every</w:delText>
        </w:r>
      </w:del>
      <w:ins w:id="97"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ED2D41" w:rsidRPr="00ED2D41">
          <w:rPr>
            <w:rStyle w:val="CrossReference"/>
          </w:rPr>
          <w:t>5</w:t>
        </w:r>
      </w:fldSimple>
      <w:r w:rsidR="00E47832" w:rsidRPr="00E47832">
        <w:rPr>
          <w:rStyle w:val="CrossReference"/>
        </w:rPr>
        <w:t xml:space="preserve"> </w:t>
      </w:r>
      <w:fldSimple w:instr=" REF _Ref356807390 \h  \* MERGEFORMAT ">
        <w:r w:rsidR="00ED2D41" w:rsidRPr="00ED2D41">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8" w:name="_Toc356807267"/>
      <w:bookmarkStart w:id="99" w:name="_Toc355280343"/>
      <w:ins w:id="100" w:author="Peter Roberts" w:date="2013-05-08T09:19:00Z">
        <w:r>
          <w:t xml:space="preserve">Operational </w:t>
        </w:r>
        <w:r w:rsidRPr="00084655">
          <w:t>Dataflow</w:t>
        </w:r>
      </w:ins>
      <w:bookmarkEnd w:id="98"/>
    </w:p>
    <w:p w:rsidR="00606196" w:rsidRPr="00084655" w:rsidRDefault="00606196" w:rsidP="00606196">
      <w:pPr>
        <w:pStyle w:val="Body"/>
        <w:rPr>
          <w:ins w:id="101" w:author="Peter Roberts" w:date="2013-05-08T09:19:00Z"/>
        </w:rPr>
      </w:pPr>
      <w:ins w:id="102" w:author="Peter Roberts" w:date="2013-05-08T09:19:00Z">
        <w:r w:rsidRPr="00084655">
          <w:t xml:space="preserve">A typical dataflow is illustrated in </w:t>
        </w:r>
        <w:r w:rsidR="00235191">
          <w:fldChar w:fldCharType="begin"/>
        </w:r>
        <w:r>
          <w:instrText xml:space="preserve"> REF _Ref122057866 \h </w:instrText>
        </w:r>
      </w:ins>
      <w:ins w:id="103" w:author="Peter Roberts" w:date="2013-05-08T09:19:00Z">
        <w:r w:rsidR="00235191">
          <w:fldChar w:fldCharType="separate"/>
        </w:r>
        <w:r w:rsidR="00ED2D41" w:rsidRPr="00084655">
          <w:t xml:space="preserve">Figure </w:t>
        </w:r>
      </w:ins>
      <w:r w:rsidR="00ED2D41">
        <w:rPr>
          <w:noProof/>
        </w:rPr>
        <w:t>5</w:t>
      </w:r>
      <w:ins w:id="104" w:author="Peter Roberts" w:date="2013-05-08T09:19:00Z">
        <w:r w:rsidR="00235191">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5"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ED2D41" w:rsidP="00606196">
      <w:pPr>
        <w:pStyle w:val="Figure"/>
        <w:rPr>
          <w:ins w:id="106" w:author="Peter Roberts" w:date="2013-05-08T09:19:00Z"/>
        </w:rPr>
      </w:pPr>
      <w:ins w:id="107"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8" w:author="Peter Roberts" w:date="2013-05-08T09:19:00Z"/>
        </w:rPr>
      </w:pPr>
      <w:bookmarkStart w:id="109" w:name="_Ref122057866"/>
      <w:bookmarkStart w:id="110" w:name="_Toc129431964"/>
      <w:ins w:id="111" w:author="Peter Roberts" w:date="2013-05-08T09:19:00Z">
        <w:r w:rsidRPr="00084655">
          <w:t xml:space="preserve">Figure </w:t>
        </w:r>
        <w:r w:rsidR="00235191">
          <w:fldChar w:fldCharType="begin"/>
        </w:r>
        <w:r>
          <w:instrText xml:space="preserve"> SEQ Figure \* ARABIC </w:instrText>
        </w:r>
        <w:r w:rsidR="00235191">
          <w:fldChar w:fldCharType="separate"/>
        </w:r>
      </w:ins>
      <w:r w:rsidR="00ED2D41">
        <w:rPr>
          <w:noProof/>
        </w:rPr>
        <w:t>5</w:t>
      </w:r>
      <w:ins w:id="112" w:author="Peter Roberts" w:date="2013-05-08T09:19:00Z">
        <w:r w:rsidR="00235191">
          <w:fldChar w:fldCharType="end"/>
        </w:r>
        <w:bookmarkEnd w:id="109"/>
        <w:r w:rsidRPr="00084655">
          <w:t>: Dataflow and involved hardware</w:t>
        </w:r>
        <w:bookmarkEnd w:id="110"/>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3" w:name="_Ref131844226"/>
      <w:r w:rsidRPr="00084655">
        <w:t xml:space="preserve">Creation of a new </w:t>
      </w:r>
      <w:bookmarkEnd w:id="113"/>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4" w:name="_Toc356807268"/>
      <w:r>
        <w:t>Research Groups and Accessing Specchio Data</w:t>
      </w:r>
      <w:bookmarkEnd w:id="99"/>
      <w:bookmarkEnd w:id="114"/>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ED2D41" w:rsidRPr="00ED2D41">
          <w:rPr>
            <w:rStyle w:val="CrossReference"/>
          </w:rPr>
          <w:t>4.10.1</w:t>
        </w:r>
      </w:fldSimple>
      <w:r w:rsidRPr="001A42EB">
        <w:rPr>
          <w:rStyle w:val="CrossReference"/>
        </w:rPr>
        <w:t xml:space="preserve"> </w:t>
      </w:r>
      <w:fldSimple w:instr=" REF _Ref354084379 \h  \* MERGEFORMAT ">
        <w:r w:rsidR="00ED2D41" w:rsidRPr="00ED2D41">
          <w:rPr>
            <w:rStyle w:val="CrossReference"/>
          </w:rPr>
          <w:t>Campaign-related Metadata</w:t>
        </w:r>
      </w:fldSimple>
      <w:r>
        <w:t xml:space="preserve"> for more information about metadata and </w:t>
      </w:r>
      <w:fldSimple w:instr=" REF _Ref354142563 \r \h  \* MERGEFORMAT ">
        <w:r w:rsidR="00ED2D41" w:rsidRPr="00ED2D41">
          <w:rPr>
            <w:rStyle w:val="CrossReference"/>
          </w:rPr>
          <w:t>7.6.1</w:t>
        </w:r>
      </w:fldSimple>
      <w:r w:rsidRPr="001A42EB">
        <w:rPr>
          <w:rStyle w:val="CrossReference"/>
        </w:rPr>
        <w:t xml:space="preserve"> </w:t>
      </w:r>
      <w:fldSimple w:instr=" REF _Ref354142567 \h  \* MERGEFORMAT ">
        <w:ins w:id="115" w:author="Peter" w:date="2013-05-08T09:19:00Z">
          <w:r w:rsidR="00ED2D41" w:rsidRPr="00ED2D41">
            <w:rPr>
              <w:rStyle w:val="CrossReference"/>
            </w:rPr>
            <w:t xml:space="preserve">Displaying and </w:t>
          </w:r>
        </w:ins>
        <w:r w:rsidR="00ED2D41" w:rsidRPr="00ED2D41">
          <w:rPr>
            <w:rStyle w:val="CrossReference"/>
          </w:rPr>
          <w:t>Editing Campaign Metadata</w:t>
        </w:r>
      </w:fldSimple>
      <w:r>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16" w:name="_Toc355280344"/>
      <w:bookmarkStart w:id="117" w:name="_Toc356807269"/>
      <w:bookmarkEnd w:id="49"/>
      <w:r w:rsidRPr="00084655">
        <w:t>Time Data</w:t>
      </w:r>
      <w:bookmarkEnd w:id="116"/>
      <w:bookmarkEnd w:id="117"/>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235191">
            <w:fldChar w:fldCharType="begin"/>
          </w:r>
          <w:r w:rsidR="00243D76">
            <w:rPr>
              <w:lang w:val="en-AU"/>
            </w:rPr>
            <w:instrText xml:space="preserve"> CITATION Ast03 \l 3081 </w:instrText>
          </w:r>
          <w:r w:rsidR="00235191">
            <w:fldChar w:fldCharType="separate"/>
          </w:r>
          <w:r w:rsidR="00E47832" w:rsidRPr="00E47832">
            <w:rPr>
              <w:noProof/>
              <w:lang w:val="en-AU"/>
            </w:rPr>
            <w:t>[1]</w:t>
          </w:r>
          <w:r w:rsidR="00235191">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18" w:name="_Ref153677830"/>
      <w:bookmarkStart w:id="119" w:name="_Toc355280345"/>
      <w:bookmarkStart w:id="120" w:name="_Toc356807270"/>
      <w:r w:rsidRPr="00084655">
        <w:t>Data Links</w:t>
      </w:r>
      <w:bookmarkEnd w:id="118"/>
      <w:bookmarkEnd w:id="119"/>
      <w:bookmarkEnd w:id="120"/>
    </w:p>
    <w:p w:rsidR="00C9189A" w:rsidRDefault="00C9189A" w:rsidP="00C9189A">
      <w:pPr>
        <w:pStyle w:val="DocAction"/>
        <w:rPr>
          <w:del w:id="121" w:author="Peter Roberts" w:date="2013-05-08T09:19:00Z"/>
        </w:rPr>
      </w:pPr>
      <w:del w:id="122" w:author="Peter Roberts" w:date="2013-05-08T09:19:00Z">
        <w:r>
          <w:delText>%%% Are there still three varieties of data link?</w:delText>
        </w:r>
        <w:r w:rsidR="00E56406">
          <w:delText xml:space="preserve"> 2/5 Nick will check with Andy.</w:delText>
        </w:r>
      </w:del>
    </w:p>
    <w:p w:rsidR="00C9189A" w:rsidRDefault="00C9189A" w:rsidP="00C9189A">
      <w:pPr>
        <w:pStyle w:val="DocAction"/>
        <w:rPr>
          <w:ins w:id="123" w:author="Peter Roberts" w:date="2013-05-08T09:19:00Z"/>
        </w:rPr>
      </w:pPr>
      <w:ins w:id="124" w:author="Peter Roberts" w:date="2013-05-08T09:19:00Z">
        <w:r>
          <w:t xml:space="preserve">%%% </w:t>
        </w:r>
        <w:r w:rsidR="00D148B5">
          <w:t>Andy says there are now only two varieties of data link – Spectralon and Cosine receptor. What are these? There’s only one Link button, and the link type is judged from the spectrum’s “Reference Measurement”  - if Radiance, then Spectralon</w:t>
        </w:r>
      </w:ins>
      <w:r w:rsidR="00A27BFD">
        <w:t xml:space="preserve"> (White Reference Panel)</w:t>
      </w:r>
      <w:ins w:id="125" w:author="Peter Roberts" w:date="2013-05-08T09:19:00Z">
        <w:r w:rsidR="00D148B5">
          <w:t>. If Irradiance, then cosine. Otherwise Crash! Andy is looking at this. I have no info yet on what these two types actually mean.</w:t>
        </w:r>
      </w:ins>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an Irradiance Spectrum, </w:t>
      </w:r>
      <w:r>
        <w:t xml:space="preserve">Specchio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Specchio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Reference Spectrum is the Spectrum of a white </w:t>
      </w:r>
      <w:r w:rsidR="00E9540C">
        <w:t>Reference Panel</w:t>
      </w:r>
      <w:r>
        <w:t xml:space="preserve">, such as a </w:t>
      </w:r>
      <w:ins w:id="126" w:author="Peter Roberts" w:date="2013-05-08T09:19:00Z">
        <w:r>
          <w:t>Spectralon</w:t>
        </w:r>
      </w:ins>
      <w:r>
        <w:t xml:space="preserve"> panel, in the same lighting conditions. If a Target Sp</w:t>
      </w:r>
      <w:r w:rsidRPr="008A1618">
        <w:t xml:space="preserve">ectrum has </w:t>
      </w:r>
      <w:r>
        <w:t xml:space="preserve">its </w:t>
      </w:r>
      <w:r w:rsidRPr="008A1618">
        <w:t>Measurement Unit</w:t>
      </w:r>
      <w:r>
        <w:t xml:space="preserve"> Metadata Attribute set to Radiance, the link will be assumed to be a White Reference link. </w:t>
      </w:r>
    </w:p>
    <w:p w:rsidR="008A1618" w:rsidRDefault="008A1618" w:rsidP="008A1618">
      <w:pPr>
        <w:pStyle w:val="HangingIndent"/>
      </w:pPr>
      <w:ins w:id="127" w:author="Peter Roberts" w:date="2013-05-08T09:19:00Z">
        <w:r>
          <w:t>Cosine</w:t>
        </w:r>
      </w:ins>
      <w:r>
        <w:tab/>
        <w:t xml:space="preserve">The Reference Spectrum is the Spectrum of </w:t>
      </w:r>
      <w:r w:rsidRPr="00EC00C7">
        <w:rPr>
          <w:rStyle w:val="DocActionChar"/>
        </w:rPr>
        <w:t>%%%</w:t>
      </w:r>
      <w:r w:rsidR="00EC00C7" w:rsidRPr="00EC00C7">
        <w:rPr>
          <w:rStyle w:val="DocActionChar"/>
        </w:rPr>
        <w:t xml:space="preserve"> what does it do with it?</w:t>
      </w:r>
      <w:r>
        <w:t>. If a Target Spectrum has its Measurement Unit Metadata Attribute set to Irradiance, the link will be assumed to be a Cosine link.</w:t>
      </w:r>
    </w:p>
    <w:p w:rsidR="008A1618" w:rsidRDefault="008A1618" w:rsidP="008A1618">
      <w:pPr>
        <w:pStyle w:val="Body"/>
      </w:pPr>
      <w:r>
        <w:t>Data links do not make sense for Target Spectra with Measurement Units other than Radiance and Irradiance. They should not be set.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w:t>
      </w:r>
      <w:r w:rsidR="008A1618">
        <w:t>C</w:t>
      </w:r>
      <w:r w:rsidR="001310CE" w:rsidRPr="00084655">
        <w:t xml:space="preserve">ampaign data loading. </w:t>
      </w:r>
      <w:r w:rsidR="001310CE">
        <w:t>For example,</w:t>
      </w:r>
      <w:r w:rsidR="001310CE" w:rsidRPr="00084655">
        <w:t xml:space="preserve"> GER signature files include the </w:t>
      </w:r>
      <w:r w:rsidR="008A1618" w:rsidRPr="00084655">
        <w:t xml:space="preserve">Spectra </w:t>
      </w:r>
      <w:r w:rsidR="001310CE" w:rsidRPr="00084655">
        <w:t xml:space="preserve">of both target and white reference. </w:t>
      </w:r>
    </w:p>
    <w:p w:rsidR="001310CE" w:rsidRPr="00084655" w:rsidRDefault="00E9540C" w:rsidP="0080641E">
      <w:pPr>
        <w:pStyle w:val="Heading2"/>
      </w:pPr>
      <w:bookmarkStart w:id="128" w:name="_Ref153696358"/>
      <w:bookmarkStart w:id="129" w:name="_Toc355280346"/>
      <w:bookmarkStart w:id="130" w:name="_Toc356807271"/>
      <w:r>
        <w:t xml:space="preserve">Manufacturers, </w:t>
      </w:r>
      <w:r w:rsidR="00BE1D96">
        <w:t xml:space="preserve">Sensors, </w:t>
      </w:r>
      <w:r w:rsidR="001310CE" w:rsidRPr="00084655">
        <w:t>Instruments</w:t>
      </w:r>
      <w:bookmarkEnd w:id="128"/>
      <w:bookmarkEnd w:id="129"/>
      <w:r w:rsidR="00BE1D96">
        <w:t xml:space="preserve"> and Calibrations</w:t>
      </w:r>
      <w:bookmarkEnd w:id="130"/>
    </w:p>
    <w:p w:rsidR="00B61E92" w:rsidRDefault="00B61E92" w:rsidP="00B61E92">
      <w:pPr>
        <w:pStyle w:val="Bullet"/>
      </w:pPr>
      <w:r w:rsidRPr="00084655">
        <w:t>Proprietary sensor definition file. Sensor definition files are an efficient way of defining new sensors in the database.</w:t>
      </w:r>
      <w:r>
        <w:t xml:space="preserve"> </w:t>
      </w:r>
      <w:r w:rsidRPr="00B61E92">
        <w:rPr>
          <w:rStyle w:val="DocActionChar"/>
        </w:rPr>
        <w:t>%%% This was copied from elsewhere – fit it in somehow.</w:t>
      </w:r>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has its own table</w:t>
      </w:r>
      <w:r w:rsidR="00E9540C" w:rsidRPr="00084655">
        <w:t xml:space="preserve"> </w:t>
      </w:r>
      <w:r w:rsidRPr="00084655">
        <w:t>in the database.</w:t>
      </w:r>
    </w:p>
    <w:p w:rsidR="00E9540C" w:rsidRDefault="00EC00C7" w:rsidP="00E9540C">
      <w:pPr>
        <w:pStyle w:val="HangingIndent"/>
      </w:pPr>
      <w:r>
        <w:t>Manufacturer</w:t>
      </w:r>
      <w:r>
        <w:tab/>
        <w:t>A manufacturer of a spectrop</w:t>
      </w:r>
      <w:r w:rsidR="00E9540C">
        <w:t>hotometric instruments.</w:t>
      </w:r>
      <w:r w:rsidR="00E9540C">
        <w:br/>
      </w:r>
      <w:r>
        <w:t>The list of possible Manufacturers is a fixed table in Specchio. Users cannot add to it</w:t>
      </w:r>
      <w:r w:rsidR="00E9540C">
        <w:t>, change it or even view it</w:t>
      </w:r>
      <w:r>
        <w:t xml:space="preserve">. If you require a new Manufacturer to be added, you must contact your System Administrator. The table as released with this </w:t>
      </w:r>
      <w:r w:rsidR="00E9540C">
        <w:t>version</w:t>
      </w:r>
      <w:r>
        <w:t xml:space="preserve"> of Specchio can be found in the section </w:t>
      </w:r>
      <w:fldSimple w:instr=" REF _Ref357089162 \r \h  \* MERGEFORMAT ">
        <w:r w:rsidR="00ED2D41" w:rsidRPr="00ED2D41">
          <w:rPr>
            <w:rStyle w:val="CrossReference"/>
          </w:rPr>
          <w:t>12.4</w:t>
        </w:r>
      </w:fldSimple>
      <w:r w:rsidRPr="00EC00C7">
        <w:rPr>
          <w:rStyle w:val="CrossReference"/>
        </w:rPr>
        <w:t xml:space="preserve"> </w:t>
      </w:r>
      <w:fldSimple w:instr=" REF _Ref357089166 \h  \* MERGEFORMAT ">
        <w:r w:rsidR="00ED2D41" w:rsidRPr="00ED2D41">
          <w:rPr>
            <w:rStyle w:val="CrossReference"/>
          </w:rPr>
          <w:t>Definition of new Sensors</w:t>
        </w:r>
      </w:fldSimple>
      <w:r w:rsidR="00E9540C">
        <w:t xml:space="preserve"> in this document</w:t>
      </w:r>
      <w:r>
        <w:t>.</w:t>
      </w:r>
      <w:r w:rsidR="00E9540C">
        <w:br/>
        <w:t>Each Manufacturer is assigned an integer Manufacturer ID.</w:t>
      </w:r>
    </w:p>
    <w:p w:rsidR="001310CE" w:rsidRPr="00A93CFC" w:rsidRDefault="00E0577E" w:rsidP="00E0577E">
      <w:pPr>
        <w:pStyle w:val="HangingIndent"/>
      </w:pPr>
      <w:r>
        <w:t>Sensor</w:t>
      </w:r>
      <w:r>
        <w:tab/>
        <w:t>A</w:t>
      </w:r>
      <w:r w:rsidR="001310CE" w:rsidRPr="00084655">
        <w:t xml:space="preserve"> </w:t>
      </w:r>
      <w:r w:rsidR="00E9540C">
        <w:t xml:space="preserve">description of a </w:t>
      </w:r>
      <w:r w:rsidR="001310CE" w:rsidRPr="00084655">
        <w:t>physical setup of sensors</w:t>
      </w:r>
      <w:r w:rsidR="00E9540C">
        <w:t xml:space="preserve"> or a model of a spectrophotometric instrument</w:t>
      </w:r>
      <w:r w:rsidR="00C670E2">
        <w:t xml:space="preserve"> (Also referred to as a “sensor type” or “instrument model”.)</w:t>
      </w:r>
      <w:r w:rsidR="00E9540C">
        <w:br/>
        <w:t>Each sensor has a fixed</w:t>
      </w:r>
      <w:r w:rsidR="001310CE" w:rsidRPr="00084655">
        <w:t xml:space="preserve"> number of channels, average </w:t>
      </w:r>
      <w:r w:rsidR="00A93CFC">
        <w:t>wavelength and FWHM per channel and</w:t>
      </w:r>
      <w:r w:rsidR="001310CE" w:rsidRPr="00084655">
        <w:t xml:space="preserve"> </w:t>
      </w:r>
      <w:r w:rsidR="00E9540C">
        <w:t xml:space="preserve">a </w:t>
      </w:r>
      <w:r w:rsidR="001310CE" w:rsidRPr="00084655">
        <w:t xml:space="preserve">sensor type number (usually a 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Specchio has a standard set of Sensors already defined in its database. The table as released with this version of Specchio can be found in the section </w:t>
      </w:r>
      <w:fldSimple w:instr=" REF _Ref357089162 \r \h  \* MERGEFORMAT ">
        <w:r w:rsidR="00C670E2" w:rsidRPr="00ED2D41">
          <w:rPr>
            <w:rStyle w:val="CrossReference"/>
          </w:rPr>
          <w:t>12.4</w:t>
        </w:r>
      </w:fldSimple>
      <w:r w:rsidR="00C670E2" w:rsidRPr="00EC00C7">
        <w:rPr>
          <w:rStyle w:val="CrossReference"/>
        </w:rPr>
        <w:t xml:space="preserve"> </w:t>
      </w:r>
      <w:fldSimple w:instr=" REF _Ref357089166 \h  \* MERGEFORMAT ">
        <w:r w:rsidR="00C670E2" w:rsidRPr="00ED2D41">
          <w:rPr>
            <w:rStyle w:val="CrossReference"/>
          </w:rPr>
          <w:t>Definition of new Sensors</w:t>
        </w:r>
      </w:fldSimple>
      <w:r w:rsidR="00C670E2">
        <w:t xml:space="preserve"> in this document.</w:t>
      </w:r>
      <w:r w:rsidR="00E9540C">
        <w:br/>
        <w:t>Each Sensor Type is assigned an integer Sensor ID.</w:t>
      </w:r>
    </w:p>
    <w:p w:rsidR="00E9540C"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technical details can be accessed.</w:t>
      </w:r>
      <w:r w:rsidR="00E9540C">
        <w:br/>
        <w:t>Each Instrument is assigned an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only unique for an Instrument.</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E36F51">
      <w:pPr>
        <w:pStyle w:val="HeadingSubUnnumbered"/>
      </w:pPr>
      <w:r w:rsidRPr="00813A30">
        <w:t>Example</w:t>
      </w:r>
    </w:p>
    <w:p w:rsidR="006B7D47" w:rsidRDefault="00235191"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25801" w:rsidRPr="00F650F0" w:rsidRDefault="00425801">
                    <w:pPr>
                      <w:rPr>
                        <w:rStyle w:val="Strong"/>
                        <w:sz w:val="20"/>
                      </w:rPr>
                    </w:pPr>
                    <w:r w:rsidRPr="00F650F0">
                      <w:rPr>
                        <w:rStyle w:val="Strong"/>
                        <w:sz w:val="20"/>
                      </w:rPr>
                      <w:t>Calibration 1</w:t>
                    </w:r>
                  </w:p>
                </w:txbxContent>
              </v:textbox>
            </v:rect>
            <v:rect id="_x0000_s1091" style="position:absolute;left:8801;top:2877;width:1773;height:1428">
              <v:textbox>
                <w:txbxContent>
                  <w:p w:rsidR="00425801" w:rsidRPr="00F650F0" w:rsidRDefault="00425801">
                    <w:pPr>
                      <w:rPr>
                        <w:rStyle w:val="Strong"/>
                        <w:sz w:val="20"/>
                      </w:rPr>
                    </w:pPr>
                    <w:r w:rsidRPr="00F650F0">
                      <w:rPr>
                        <w:rStyle w:val="Strong"/>
                        <w:sz w:val="20"/>
                      </w:rPr>
                      <w:t>Calibration 2</w:t>
                    </w:r>
                  </w:p>
                </w:txbxContent>
              </v:textbox>
            </v:rect>
            <v:rect id="_x0000_s1087" style="position:absolute;left:6567;top:2050;width:1615;height:2076">
              <v:textbox>
                <w:txbxContent>
                  <w:p w:rsidR="00425801" w:rsidRPr="00F650F0" w:rsidRDefault="00425801">
                    <w:pPr>
                      <w:rPr>
                        <w:rStyle w:val="Strong"/>
                        <w:sz w:val="20"/>
                      </w:rPr>
                    </w:pPr>
                    <w:r w:rsidRPr="00F650F0">
                      <w:rPr>
                        <w:rStyle w:val="Strong"/>
                        <w:sz w:val="20"/>
                      </w:rPr>
                      <w:t>Instrument “Joe’s GER 3700”</w:t>
                    </w:r>
                  </w:p>
                  <w:p w:rsidR="00425801" w:rsidRPr="00F650F0" w:rsidRDefault="00425801">
                    <w:pPr>
                      <w:rPr>
                        <w:sz w:val="14"/>
                        <w:szCs w:val="18"/>
                        <w:lang w:val="en-AU"/>
                      </w:rPr>
                    </w:pPr>
                  </w:p>
                  <w:p w:rsidR="00425801" w:rsidRDefault="00425801">
                    <w:pPr>
                      <w:rPr>
                        <w:sz w:val="14"/>
                        <w:szCs w:val="18"/>
                        <w:lang w:val="en-AU"/>
                      </w:rPr>
                    </w:pPr>
                    <w:r>
                      <w:rPr>
                        <w:sz w:val="14"/>
                        <w:szCs w:val="18"/>
                        <w:lang w:val="en-AU"/>
                      </w:rPr>
                      <w:t>Instrument Number,</w:t>
                    </w:r>
                  </w:p>
                  <w:p w:rsidR="00425801" w:rsidRPr="00F650F0" w:rsidRDefault="00425801">
                    <w:pPr>
                      <w:rPr>
                        <w:sz w:val="14"/>
                        <w:szCs w:val="18"/>
                        <w:lang w:val="en-AU"/>
                      </w:rPr>
                    </w:pPr>
                    <w:r w:rsidRPr="00F650F0">
                      <w:rPr>
                        <w:sz w:val="14"/>
                        <w:szCs w:val="18"/>
                        <w:lang w:val="en-AU"/>
                      </w:rPr>
                      <w:t>Name,</w:t>
                    </w:r>
                  </w:p>
                  <w:p w:rsidR="00425801" w:rsidRPr="00F650F0" w:rsidRDefault="00425801">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25801" w:rsidRPr="00F650F0" w:rsidRDefault="00425801">
                    <w:pPr>
                      <w:rPr>
                        <w:rStyle w:val="Strong"/>
                        <w:sz w:val="20"/>
                      </w:rPr>
                    </w:pPr>
                    <w:r w:rsidRPr="00F650F0">
                      <w:rPr>
                        <w:rStyle w:val="Strong"/>
                        <w:sz w:val="20"/>
                      </w:rPr>
                      <w:t>Sensor “GER 3700”</w:t>
                    </w:r>
                  </w:p>
                  <w:p w:rsidR="00425801" w:rsidRPr="00F650F0" w:rsidRDefault="00425801">
                    <w:pPr>
                      <w:rPr>
                        <w:sz w:val="14"/>
                        <w:szCs w:val="18"/>
                        <w:lang w:val="en-AU"/>
                      </w:rPr>
                    </w:pPr>
                  </w:p>
                  <w:p w:rsidR="00425801" w:rsidRPr="00F650F0" w:rsidRDefault="00425801">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425801" w:rsidRPr="00F650F0" w:rsidRDefault="00425801">
                    <w:pPr>
                      <w:rPr>
                        <w:sz w:val="14"/>
                        <w:szCs w:val="18"/>
                        <w:lang w:val="en-AU"/>
                      </w:rPr>
                    </w:pPr>
                    <w:r w:rsidRPr="00F650F0">
                      <w:rPr>
                        <w:sz w:val="14"/>
                        <w:szCs w:val="18"/>
                        <w:lang w:val="en-AU"/>
                      </w:rPr>
                      <w:t>Description,</w:t>
                    </w:r>
                  </w:p>
                  <w:p w:rsidR="00425801" w:rsidRPr="00F650F0" w:rsidRDefault="00425801">
                    <w:pPr>
                      <w:rPr>
                        <w:sz w:val="14"/>
                        <w:szCs w:val="18"/>
                        <w:lang w:val="en-AU"/>
                      </w:rPr>
                    </w:pPr>
                    <w:r w:rsidRPr="00F650F0">
                      <w:rPr>
                        <w:sz w:val="14"/>
                        <w:szCs w:val="18"/>
                        <w:lang w:val="en-AU"/>
                      </w:rPr>
                      <w:t>Manufacturer ID,</w:t>
                    </w:r>
                  </w:p>
                  <w:p w:rsidR="00425801" w:rsidRPr="00F650F0" w:rsidRDefault="00425801">
                    <w:pPr>
                      <w:rPr>
                        <w:sz w:val="14"/>
                        <w:szCs w:val="18"/>
                        <w:lang w:val="en-AU"/>
                      </w:rPr>
                    </w:pPr>
                    <w:r w:rsidRPr="00F650F0">
                      <w:rPr>
                        <w:sz w:val="14"/>
                        <w:szCs w:val="18"/>
                        <w:lang w:val="en-AU"/>
                      </w:rPr>
                      <w:t>Type No,</w:t>
                    </w:r>
                  </w:p>
                  <w:p w:rsidR="00425801" w:rsidRPr="00F650F0" w:rsidRDefault="00425801">
                    <w:pPr>
                      <w:rPr>
                        <w:sz w:val="14"/>
                        <w:szCs w:val="18"/>
                        <w:lang w:val="en-AU"/>
                      </w:rPr>
                    </w:pPr>
                    <w:r w:rsidRPr="00F650F0">
                      <w:rPr>
                        <w:sz w:val="14"/>
                        <w:szCs w:val="18"/>
                        <w:lang w:val="en-AU"/>
                      </w:rPr>
                      <w:t>No of Bands,</w:t>
                    </w:r>
                  </w:p>
                  <w:p w:rsidR="00425801" w:rsidRPr="00F650F0" w:rsidRDefault="00425801">
                    <w:pPr>
                      <w:rPr>
                        <w:sz w:val="14"/>
                        <w:szCs w:val="18"/>
                        <w:lang w:val="en-AU"/>
                      </w:rPr>
                    </w:pPr>
                    <w:r w:rsidRPr="00F650F0">
                      <w:rPr>
                        <w:sz w:val="14"/>
                        <w:szCs w:val="18"/>
                        <w:lang w:val="en-AU"/>
                      </w:rPr>
                      <w:t>Wavelength at each band</w:t>
                    </w:r>
                  </w:p>
                </w:txbxContent>
              </v:textbox>
            </v:rect>
            <v:shape id="_x0000_s1089" type="#_x0000_t32" style="position:absolute;left:6179;top:3088;width:388;height:533;flip:x" o:connectortype="straight">
              <v:stroke endarrow="block"/>
            </v:shape>
            <v:rect id="_x0000_s1090" style="position:absolute;left:8672;top:3080;width:1774;height:1429">
              <v:textbox>
                <w:txbxContent>
                  <w:p w:rsidR="00425801" w:rsidRPr="00F650F0" w:rsidRDefault="00425801">
                    <w:pPr>
                      <w:rPr>
                        <w:rStyle w:val="Strong"/>
                        <w:sz w:val="20"/>
                      </w:rPr>
                    </w:pPr>
                    <w:r w:rsidRPr="00F650F0">
                      <w:rPr>
                        <w:rStyle w:val="Strong"/>
                        <w:sz w:val="20"/>
                      </w:rPr>
                      <w:t>Calibration 3</w:t>
                    </w:r>
                  </w:p>
                  <w:p w:rsidR="00425801" w:rsidRPr="00F650F0" w:rsidRDefault="00425801">
                    <w:pPr>
                      <w:rPr>
                        <w:sz w:val="14"/>
                        <w:szCs w:val="18"/>
                        <w:lang w:val="en-AU"/>
                      </w:rPr>
                    </w:pPr>
                  </w:p>
                  <w:p w:rsidR="00425801" w:rsidRPr="00F650F0" w:rsidRDefault="00425801">
                    <w:pPr>
                      <w:rPr>
                        <w:sz w:val="14"/>
                        <w:szCs w:val="18"/>
                        <w:lang w:val="en-AU"/>
                      </w:rPr>
                    </w:pPr>
                    <w:r w:rsidRPr="00F650F0">
                      <w:rPr>
                        <w:sz w:val="14"/>
                        <w:szCs w:val="18"/>
                        <w:lang w:val="en-AU"/>
                      </w:rPr>
                      <w:t>Date,</w:t>
                    </w:r>
                  </w:p>
                  <w:p w:rsidR="00425801" w:rsidRPr="00F650F0" w:rsidRDefault="00425801">
                    <w:pPr>
                      <w:rPr>
                        <w:sz w:val="14"/>
                        <w:szCs w:val="18"/>
                        <w:lang w:val="en-AU"/>
                      </w:rPr>
                    </w:pPr>
                    <w:r w:rsidRPr="00F650F0">
                      <w:rPr>
                        <w:sz w:val="14"/>
                        <w:szCs w:val="18"/>
                        <w:lang w:val="en-AU"/>
                      </w:rPr>
                      <w:t>Calibration Number, Comments,</w:t>
                    </w:r>
                  </w:p>
                  <w:p w:rsidR="00425801" w:rsidRPr="00F650F0" w:rsidRDefault="00425801">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25801" w:rsidRPr="006B7D47" w:rsidRDefault="00425801">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25801" w:rsidRPr="00F650F0" w:rsidRDefault="00425801">
                    <w:pPr>
                      <w:rPr>
                        <w:rStyle w:val="Strong"/>
                        <w:sz w:val="20"/>
                      </w:rPr>
                    </w:pPr>
                    <w:r>
                      <w:rPr>
                        <w:rStyle w:val="Strong"/>
                        <w:sz w:val="20"/>
                      </w:rPr>
                      <w:t>Manufacturer</w:t>
                    </w:r>
                    <w:r w:rsidRPr="00F650F0">
                      <w:rPr>
                        <w:rStyle w:val="Strong"/>
                        <w:sz w:val="20"/>
                      </w:rPr>
                      <w:t xml:space="preserve"> “GER”</w:t>
                    </w:r>
                  </w:p>
                  <w:p w:rsidR="00425801" w:rsidRPr="00F650F0" w:rsidRDefault="00425801">
                    <w:pPr>
                      <w:rPr>
                        <w:sz w:val="14"/>
                        <w:szCs w:val="18"/>
                        <w:lang w:val="en-AU"/>
                      </w:rPr>
                    </w:pPr>
                  </w:p>
                  <w:p w:rsidR="00425801" w:rsidRPr="00F650F0" w:rsidRDefault="00425801">
                    <w:pPr>
                      <w:rPr>
                        <w:sz w:val="14"/>
                        <w:szCs w:val="18"/>
                        <w:lang w:val="en-AU"/>
                      </w:rPr>
                    </w:pPr>
                    <w:r w:rsidRPr="00F650F0">
                      <w:rPr>
                        <w:sz w:val="14"/>
                        <w:szCs w:val="18"/>
                        <w:lang w:val="en-AU"/>
                      </w:rPr>
                      <w:t>Manufacturer ID,</w:t>
                    </w:r>
                  </w:p>
                  <w:p w:rsidR="00425801" w:rsidRDefault="00425801" w:rsidP="00F650F0">
                    <w:pPr>
                      <w:rPr>
                        <w:sz w:val="14"/>
                        <w:szCs w:val="18"/>
                        <w:lang w:val="en-AU"/>
                      </w:rPr>
                    </w:pPr>
                    <w:r w:rsidRPr="00F650F0">
                      <w:rPr>
                        <w:sz w:val="14"/>
                        <w:szCs w:val="18"/>
                        <w:lang w:val="en-AU"/>
                      </w:rPr>
                      <w:t>Name,</w:t>
                    </w:r>
                    <w:r>
                      <w:rPr>
                        <w:sz w:val="14"/>
                        <w:szCs w:val="18"/>
                        <w:lang w:val="en-AU"/>
                      </w:rPr>
                      <w:br/>
                      <w:t>URL,</w:t>
                    </w:r>
                  </w:p>
                  <w:p w:rsidR="00425801" w:rsidRPr="00F650F0" w:rsidRDefault="00425801" w:rsidP="00F650F0">
                    <w:pPr>
                      <w:rPr>
                        <w:sz w:val="14"/>
                        <w:szCs w:val="18"/>
                        <w:lang w:val="en-AU"/>
                      </w:rPr>
                    </w:pPr>
                    <w:r>
                      <w:rPr>
                        <w:sz w:val="14"/>
                        <w:szCs w:val="18"/>
                        <w:lang w:val="en-AU"/>
                      </w:rPr>
                      <w:t>Short Name</w:t>
                    </w:r>
                  </w:p>
                </w:txbxContent>
              </v:textbox>
            </v:rect>
            <v:shape id="_x0000_s1099" type="#_x0000_t32" style="position:absolute;left:4212;top:3621;width:463;height:505;flip:x" o:connectortype="straight">
              <v:stroke endarrow="block"/>
            </v:shape>
            <w10:wrap type="none"/>
            <w10:anchorlock/>
          </v:group>
        </w:pict>
      </w:r>
    </w:p>
    <w:p w:rsidR="00EF5480" w:rsidRPr="00084655" w:rsidRDefault="00EF5480" w:rsidP="00EF5480">
      <w:pPr>
        <w:pStyle w:val="Caption"/>
        <w:rPr>
          <w:ins w:id="131" w:author="Peter Roberts" w:date="2013-05-08T09:19:00Z"/>
        </w:rPr>
      </w:pPr>
      <w:ins w:id="132" w:author="Peter Roberts" w:date="2013-05-08T09:19:00Z">
        <w:r w:rsidRPr="00084655">
          <w:t xml:space="preserve">Figure </w:t>
        </w:r>
        <w:r w:rsidR="00235191">
          <w:fldChar w:fldCharType="begin"/>
        </w:r>
        <w:r>
          <w:instrText xml:space="preserve"> SEQ Figure \* ARABIC </w:instrText>
        </w:r>
        <w:r w:rsidR="00235191">
          <w:fldChar w:fldCharType="separate"/>
        </w:r>
      </w:ins>
      <w:r w:rsidR="00ED2D41">
        <w:rPr>
          <w:noProof/>
        </w:rPr>
        <w:t>6</w:t>
      </w:r>
      <w:ins w:id="133" w:author="Peter Roberts" w:date="2013-05-08T09:19:00Z">
        <w:r w:rsidR="00235191">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235191">
            <w:fldChar w:fldCharType="begin"/>
          </w:r>
          <w:r w:rsidR="00E0577E">
            <w:rPr>
              <w:lang w:val="en-AU"/>
            </w:rPr>
            <w:instrText xml:space="preserve"> CITATION Hün07 \l 3081 </w:instrText>
          </w:r>
          <w:r w:rsidR="00235191">
            <w:fldChar w:fldCharType="separate"/>
          </w:r>
          <w:r w:rsidR="00E47832" w:rsidRPr="00E47832">
            <w:rPr>
              <w:noProof/>
              <w:lang w:val="en-AU"/>
            </w:rPr>
            <w:t>[2]</w:t>
          </w:r>
          <w:r w:rsidR="00235191">
            <w:fldChar w:fldCharType="end"/>
          </w:r>
        </w:sdtContent>
      </w:sdt>
      <w:r w:rsidR="00A93CFC">
        <w:t>.</w:t>
      </w:r>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3A363C" w:rsidRPr="00084655" w:rsidRDefault="003A363C" w:rsidP="003A363C">
      <w:pPr>
        <w:pStyle w:val="Heading2"/>
      </w:pPr>
      <w:bookmarkStart w:id="134" w:name="_Ref356491633"/>
      <w:bookmarkStart w:id="135" w:name="_Toc356807272"/>
      <w:bookmarkStart w:id="136" w:name="_Toc355280353"/>
      <w:bookmarkStart w:id="137" w:name="_Toc356807279"/>
      <w:bookmarkStart w:id="138" w:name="_Ref357161197"/>
      <w:bookmarkStart w:id="139" w:name="_Ref357161199"/>
      <w:r>
        <w:t>Supported Input Spectrum File Formats</w:t>
      </w:r>
      <w:bookmarkEnd w:id="136"/>
      <w:bookmarkEnd w:id="137"/>
      <w:bookmarkEnd w:id="138"/>
      <w:bookmarkEnd w:id="139"/>
    </w:p>
    <w:p w:rsidR="003A363C" w:rsidRDefault="003A363C" w:rsidP="003A363C">
      <w:pPr>
        <w:pStyle w:val="Body"/>
      </w:pPr>
      <w:r>
        <w:t>The following Spectrum file types are supported for loading into Specchio Campaigns.</w:t>
      </w:r>
    </w:p>
    <w:p w:rsidR="00052D06" w:rsidRDefault="00052D06" w:rsidP="00052D06">
      <w:pPr>
        <w:pStyle w:val="DocAction"/>
      </w:pPr>
      <w:r>
        <w:t>%%% Maybe this next section should be removed. Instead, we should just tell users to check the Sensor and Instrument that were assigned after reading. It’s my guess that they will sometimes be wrong.</w:t>
      </w:r>
    </w:p>
    <w:p w:rsidR="00923E7C" w:rsidRDefault="00923E7C" w:rsidP="003A363C">
      <w:pPr>
        <w:pStyle w:val="Body"/>
      </w:pPr>
      <w:r>
        <w:t xml:space="preserve">In the following tables, the following entries relate to the way the relevant sensor is identified when a file of this format is read. Refer to section </w:t>
      </w:r>
      <w:fldSimple w:instr=" REF _Ref357159594 \r \h  \* MERGEFORMAT ">
        <w:r w:rsidRPr="00923E7C">
          <w:rPr>
            <w:rStyle w:val="CrossReference"/>
          </w:rPr>
          <w:t>4.11</w:t>
        </w:r>
      </w:fldSimple>
      <w:r w:rsidRPr="00923E7C">
        <w:rPr>
          <w:rStyle w:val="CrossReference"/>
        </w:rPr>
        <w:t xml:space="preserve"> </w:t>
      </w:r>
      <w:fldSimple w:instr=" REF _Ref357159594 \h  \* MERGEFORMAT ">
        <w:r w:rsidRPr="00923E7C">
          <w:rPr>
            <w:rStyle w:val="CrossReference"/>
          </w:rPr>
          <w:t>Matching Spectra to Instruments and Sensors on Loading</w:t>
        </w:r>
      </w:fldSimple>
      <w:r>
        <w:t xml:space="preserve"> for an explanation of the reading process.</w:t>
      </w:r>
    </w:p>
    <w:p w:rsidR="00923E7C" w:rsidRDefault="00923E7C" w:rsidP="00923E7C">
      <w:pPr>
        <w:pStyle w:val="HangingIndent"/>
      </w:pPr>
      <w:r>
        <w:t xml:space="preserve">Specchio Instrument Type Numbers   </w:t>
      </w:r>
      <w:r>
        <w:tab/>
        <w:t>The Specchio file reader will determine an Instrument Type number (or Sensor number) by this method when a file of this type is read. This number is used in combination with other details to search the Sensor table for the Sensor which created this Spectrum.</w:t>
      </w:r>
    </w:p>
    <w:p w:rsidR="00923E7C" w:rsidRDefault="00923E7C" w:rsidP="00923E7C">
      <w:pPr>
        <w:pStyle w:val="HangingIndent"/>
      </w:pPr>
      <w:r>
        <w:t xml:space="preserve">Sensor Selection Method on Reading   </w:t>
      </w:r>
      <w:r>
        <w:tab/>
        <w:t>The tests in this box indicate what other information is used to determine if a Sensor matches the input Spectrum.</w:t>
      </w:r>
    </w:p>
    <w:p w:rsidR="003A363C" w:rsidRDefault="003A363C" w:rsidP="003A363C">
      <w:pPr>
        <w:pStyle w:val="Heading3"/>
      </w:pPr>
      <w:bookmarkStart w:id="140" w:name="_Toc355280370"/>
      <w:bookmarkStart w:id="141" w:name="_Toc356807295"/>
      <w:bookmarkStart w:id="142" w:name="_Ref153795826"/>
      <w:r>
        <w:t>ASD Binary Files</w:t>
      </w:r>
      <w:bookmarkEnd w:id="140"/>
      <w:bookmarkEnd w:id="141"/>
    </w:p>
    <w:tbl>
      <w:tblPr>
        <w:tblStyle w:val="TableGrid"/>
        <w:tblW w:w="0" w:type="auto"/>
        <w:tblInd w:w="709" w:type="dxa"/>
        <w:tblLook w:val="04A0"/>
      </w:tblPr>
      <w:tblGrid>
        <w:gridCol w:w="3676"/>
        <w:gridCol w:w="5186"/>
      </w:tblGrid>
      <w:tr w:rsidR="003A363C" w:rsidTr="006D42F9">
        <w:tc>
          <w:tcPr>
            <w:tcW w:w="0" w:type="auto"/>
          </w:tcPr>
          <w:p w:rsidR="003A363C" w:rsidRDefault="00C65D61" w:rsidP="00C65D61">
            <w:pPr>
              <w:pStyle w:val="Body"/>
              <w:ind w:left="0"/>
            </w:pPr>
            <w:r>
              <w:t>Standard or Format Owner</w:t>
            </w:r>
          </w:p>
        </w:tc>
        <w:tc>
          <w:tcPr>
            <w:tcW w:w="0" w:type="auto"/>
          </w:tcPr>
          <w:p w:rsidR="003A363C" w:rsidRDefault="003A363C" w:rsidP="003A363C">
            <w:pPr>
              <w:pStyle w:val="Body"/>
              <w:ind w:left="0"/>
            </w:pPr>
            <w:r>
              <w:rPr>
                <w:lang w:val="en-US"/>
              </w:rPr>
              <w:t>Analytical Spectral Devices</w:t>
            </w:r>
          </w:p>
        </w:tc>
      </w:tr>
      <w:tr w:rsidR="003A363C" w:rsidTr="006D42F9">
        <w:tc>
          <w:tcPr>
            <w:tcW w:w="0" w:type="auto"/>
          </w:tcPr>
          <w:p w:rsidR="003A363C" w:rsidRDefault="003A363C" w:rsidP="003A363C">
            <w:pPr>
              <w:pStyle w:val="Body"/>
              <w:ind w:left="0"/>
            </w:pPr>
            <w:r>
              <w:t>Devices</w:t>
            </w:r>
          </w:p>
        </w:tc>
        <w:tc>
          <w:tcPr>
            <w:tcW w:w="0" w:type="auto"/>
          </w:tcPr>
          <w:p w:rsidR="003A363C" w:rsidRDefault="003A363C" w:rsidP="003A363C">
            <w:pPr>
              <w:pStyle w:val="Body"/>
              <w:ind w:left="0"/>
            </w:pPr>
            <w:r w:rsidRPr="00084655">
              <w:t>ASD FieldSpecPro</w:t>
            </w:r>
            <w:r>
              <w:t>/FS3 s</w:t>
            </w:r>
            <w:r w:rsidRPr="00084655">
              <w:t>pectroradiometer</w:t>
            </w:r>
            <w:r>
              <w:t>s</w:t>
            </w:r>
          </w:p>
        </w:tc>
      </w:tr>
      <w:tr w:rsidR="003A363C" w:rsidTr="006D42F9">
        <w:tc>
          <w:tcPr>
            <w:tcW w:w="0" w:type="auto"/>
          </w:tcPr>
          <w:p w:rsidR="003A363C" w:rsidRDefault="006D42F9" w:rsidP="00C65D61">
            <w:pPr>
              <w:pStyle w:val="Body"/>
              <w:ind w:left="0"/>
            </w:pPr>
            <w:r>
              <w:t xml:space="preserve">Supported </w:t>
            </w:r>
            <w:r w:rsidR="00C65D61">
              <w:t>Formats</w:t>
            </w:r>
          </w:p>
        </w:tc>
        <w:tc>
          <w:tcPr>
            <w:tcW w:w="0" w:type="auto"/>
          </w:tcPr>
          <w:p w:rsidR="003A363C" w:rsidRDefault="003A363C" w:rsidP="003A363C">
            <w:pPr>
              <w:pStyle w:val="Body"/>
              <w:ind w:left="0"/>
            </w:pPr>
            <w:r>
              <w:rPr>
                <w:lang w:val="en-US"/>
              </w:rPr>
              <w:t>Old and new file formats</w:t>
            </w:r>
          </w:p>
          <w:p w:rsidR="003A363C" w:rsidRDefault="003A363C" w:rsidP="003A363C">
            <w:pPr>
              <w:pStyle w:val="Body"/>
              <w:ind w:left="0"/>
            </w:pPr>
            <w:r>
              <w:t>ASD FS3, ASD FS PRO and ASD FSVNIR binary files</w:t>
            </w:r>
          </w:p>
          <w:p w:rsidR="006D42F9" w:rsidRPr="00084655" w:rsidRDefault="006D42F9" w:rsidP="003A363C">
            <w:pPr>
              <w:pStyle w:val="Body"/>
              <w:ind w:left="0"/>
            </w:pPr>
            <w:r>
              <w:t>Indico Version 7</w:t>
            </w:r>
          </w:p>
        </w:tc>
      </w:tr>
      <w:tr w:rsidR="006D42F9" w:rsidTr="006D42F9">
        <w:tc>
          <w:tcPr>
            <w:tcW w:w="0" w:type="auto"/>
          </w:tcPr>
          <w:p w:rsidR="006D42F9" w:rsidRDefault="006D42F9" w:rsidP="003A363C">
            <w:pPr>
              <w:pStyle w:val="Body"/>
              <w:ind w:left="0"/>
            </w:pPr>
            <w:r>
              <w:t>Specchio Instrument Type Numbers</w:t>
            </w:r>
          </w:p>
        </w:tc>
        <w:tc>
          <w:tcPr>
            <w:tcW w:w="0" w:type="auto"/>
          </w:tcPr>
          <w:p w:rsidR="006D42F9" w:rsidRDefault="00C65D61" w:rsidP="006D42F9">
            <w:pPr>
              <w:pStyle w:val="TableText"/>
              <w:rPr>
                <w:rFonts w:cstheme="minorBidi"/>
                <w:sz w:val="24"/>
                <w:lang w:val="en-US"/>
              </w:rPr>
            </w:pPr>
            <w:r>
              <w:rPr>
                <w:lang w:val="en-US"/>
              </w:rPr>
              <w:t>Read from file:</w:t>
            </w:r>
            <w:r w:rsidR="00923E7C">
              <w:rPr>
                <w:lang w:val="en-US"/>
              </w:rPr>
              <w:t xml:space="preserve"> They are</w:t>
            </w:r>
            <w:r w:rsidR="00052D06">
              <w:rPr>
                <w:lang w:val="en-US"/>
              </w:rPr>
              <w:t xml:space="preserve"> currently…</w:t>
            </w:r>
          </w:p>
          <w:p w:rsidR="006D42F9" w:rsidRDefault="006D42F9" w:rsidP="006D42F9">
            <w:pPr>
              <w:pStyle w:val="TableText"/>
            </w:pPr>
            <w:r>
              <w:t>UNKNOWN_INSTRUMENT=0</w:t>
            </w:r>
            <w:r w:rsidR="00923E7C">
              <w:t xml:space="preserve"> (calibration file)</w:t>
            </w:r>
          </w:p>
          <w:p w:rsidR="006D42F9" w:rsidRDefault="006D42F9" w:rsidP="006D42F9">
            <w:pPr>
              <w:pStyle w:val="TableText"/>
            </w:pPr>
            <w:r>
              <w:t>PSII_INSTRUMENT=1</w:t>
            </w:r>
          </w:p>
          <w:p w:rsidR="006D42F9" w:rsidRDefault="006D42F9" w:rsidP="006D42F9">
            <w:pPr>
              <w:pStyle w:val="TableText"/>
            </w:pPr>
            <w:r>
              <w:t>LSVNIR_INSTRUMENT=2</w:t>
            </w:r>
          </w:p>
          <w:p w:rsidR="006D42F9" w:rsidRDefault="006D42F9" w:rsidP="006D42F9">
            <w:pPr>
              <w:pStyle w:val="TableText"/>
            </w:pPr>
            <w:r>
              <w:t>FSVNIR_INSTRUMENT=3</w:t>
            </w:r>
          </w:p>
          <w:p w:rsidR="006D42F9" w:rsidRDefault="006D42F9" w:rsidP="006D42F9">
            <w:pPr>
              <w:pStyle w:val="TableText"/>
            </w:pPr>
            <w:r>
              <w:t>FSFR_INSTRUMENT=4</w:t>
            </w:r>
          </w:p>
          <w:p w:rsidR="006D42F9" w:rsidRDefault="006D42F9" w:rsidP="006D42F9">
            <w:pPr>
              <w:pStyle w:val="TableText"/>
            </w:pPr>
            <w:r>
              <w:t>FSNIR_INSTRUMENT=5</w:t>
            </w:r>
          </w:p>
          <w:p w:rsidR="006D42F9" w:rsidRDefault="006D42F9" w:rsidP="006D42F9">
            <w:pPr>
              <w:pStyle w:val="TableText"/>
            </w:pPr>
            <w:r>
              <w:t>CHEM_INSTRUMENT=6</w:t>
            </w:r>
          </w:p>
          <w:p w:rsidR="006D42F9" w:rsidRDefault="006D42F9" w:rsidP="006D42F9">
            <w:pPr>
              <w:pStyle w:val="Body"/>
              <w:ind w:left="0"/>
              <w:rPr>
                <w:lang w:val="en-US"/>
              </w:rPr>
            </w:pPr>
            <w:r>
              <w:t>FSFR_UNATTENDED_INSTRUMENT=7</w:t>
            </w:r>
          </w:p>
        </w:tc>
      </w:tr>
    </w:tbl>
    <w:p w:rsidR="00923E7C" w:rsidRDefault="00923E7C" w:rsidP="00923E7C">
      <w:pPr>
        <w:pStyle w:val="Note"/>
      </w:pPr>
      <w:bookmarkStart w:id="143" w:name="_Toc355280371"/>
      <w:bookmarkStart w:id="144" w:name="_Toc356807296"/>
      <w:r>
        <w:t>Note</w:t>
      </w:r>
      <w:r>
        <w:tab/>
        <w:t xml:space="preserve">ASD Calibration files should not be </w:t>
      </w:r>
      <w:r w:rsidR="0007482B">
        <w:t xml:space="preserve">loaded using Specchio’s Spectrum load functions. They are read using the Instrument Admin functions described in section </w:t>
      </w:r>
      <w:fldSimple w:instr=" REF _Ref97355090 \r \h  \* MERGEFORMAT ">
        <w:r w:rsidR="0007482B" w:rsidRPr="0007482B">
          <w:rPr>
            <w:rStyle w:val="CrossReference"/>
          </w:rPr>
          <w:t>12.5</w:t>
        </w:r>
      </w:fldSimple>
      <w:r w:rsidR="0007482B" w:rsidRPr="0007482B">
        <w:rPr>
          <w:rStyle w:val="CrossReference"/>
        </w:rPr>
        <w:t xml:space="preserve"> </w:t>
      </w:r>
      <w:fldSimple w:instr=" REF _Ref97355090 \h  \* MERGEFORMAT ">
        <w:r w:rsidR="0007482B" w:rsidRPr="0007482B">
          <w:rPr>
            <w:rStyle w:val="CrossReference"/>
          </w:rPr>
          <w:t>Instrument Administration</w:t>
        </w:r>
      </w:fldSimple>
      <w:r w:rsidR="0007482B">
        <w:t>.</w:t>
      </w:r>
    </w:p>
    <w:p w:rsidR="003A363C" w:rsidRDefault="003A363C" w:rsidP="003A363C">
      <w:pPr>
        <w:pStyle w:val="Heading3"/>
      </w:pPr>
      <w:r w:rsidRPr="00084655">
        <w:t>GER Signature Files</w:t>
      </w:r>
      <w:bookmarkEnd w:id="142"/>
      <w:bookmarkEnd w:id="143"/>
      <w:bookmarkEnd w:id="144"/>
    </w:p>
    <w:tbl>
      <w:tblPr>
        <w:tblStyle w:val="TableGrid"/>
        <w:tblW w:w="0" w:type="auto"/>
        <w:tblInd w:w="709" w:type="dxa"/>
        <w:tblLook w:val="04A0"/>
      </w:tblPr>
      <w:tblGrid>
        <w:gridCol w:w="1671"/>
        <w:gridCol w:w="7191"/>
      </w:tblGrid>
      <w:tr w:rsidR="006D42F9" w:rsidTr="006D42F9">
        <w:tc>
          <w:tcPr>
            <w:tcW w:w="0" w:type="auto"/>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6D42F9">
        <w:tc>
          <w:tcPr>
            <w:tcW w:w="0" w:type="auto"/>
          </w:tcPr>
          <w:p w:rsidR="006D42F9" w:rsidRDefault="006D42F9" w:rsidP="00A23C3C">
            <w:pPr>
              <w:pStyle w:val="Body"/>
              <w:ind w:left="0"/>
            </w:pPr>
            <w:r>
              <w:t>Devices</w:t>
            </w:r>
          </w:p>
        </w:tc>
        <w:tc>
          <w:tcPr>
            <w:tcW w:w="0" w:type="auto"/>
          </w:tcPr>
          <w:p w:rsidR="006D42F9" w:rsidRDefault="00CB1FEC" w:rsidP="00A23C3C">
            <w:pPr>
              <w:pStyle w:val="Body"/>
              <w:ind w:left="0"/>
            </w:pPr>
            <w:r>
              <w:t>GER 3700</w:t>
            </w:r>
            <w:r w:rsidR="00C65D61">
              <w:t xml:space="preserve"> </w:t>
            </w:r>
            <w:r w:rsidR="00C65D61" w:rsidRPr="00084655">
              <w:t xml:space="preserve">(Files produced by other GER instruments </w:t>
            </w:r>
            <w:r w:rsidR="00C65D61">
              <w:t>are</w:t>
            </w:r>
            <w:r w:rsidR="00C65D61" w:rsidRPr="00084655">
              <w:t xml:space="preserve"> </w:t>
            </w:r>
            <w:r w:rsidR="00C65D61">
              <w:t>un</w:t>
            </w:r>
            <w:r w:rsidR="00C65D61" w:rsidRPr="00084655">
              <w:t>test</w:t>
            </w:r>
            <w:r w:rsidR="00C65D61">
              <w:t>ed</w:t>
            </w:r>
            <w:r w:rsidR="00C65D61" w:rsidRPr="00084655">
              <w:t>)</w:t>
            </w:r>
          </w:p>
        </w:tc>
      </w:tr>
      <w:tr w:rsidR="006D42F9" w:rsidTr="006D42F9">
        <w:tc>
          <w:tcPr>
            <w:tcW w:w="0" w:type="auto"/>
          </w:tcPr>
          <w:p w:rsidR="006D42F9" w:rsidRDefault="006D42F9" w:rsidP="00A23C3C">
            <w:pPr>
              <w:pStyle w:val="Body"/>
              <w:ind w:left="0"/>
            </w:pPr>
            <w:r>
              <w:t>Supported Formats</w:t>
            </w:r>
          </w:p>
        </w:tc>
        <w:tc>
          <w:tcPr>
            <w:tcW w:w="0" w:type="auto"/>
          </w:tcPr>
          <w:p w:rsidR="00CB1FEC" w:rsidRPr="00084655"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tc>
      </w:tr>
      <w:tr w:rsidR="006D42F9" w:rsidTr="006D42F9">
        <w:tc>
          <w:tcPr>
            <w:tcW w:w="0" w:type="auto"/>
          </w:tcPr>
          <w:p w:rsidR="006D42F9" w:rsidRDefault="006D42F9" w:rsidP="00A23C3C">
            <w:pPr>
              <w:pStyle w:val="Body"/>
              <w:ind w:left="0"/>
            </w:pPr>
            <w:r>
              <w:t>Specchio Instrument Type Numbers</w:t>
            </w:r>
          </w:p>
        </w:tc>
        <w:tc>
          <w:tcPr>
            <w:tcW w:w="0" w:type="auto"/>
          </w:tcPr>
          <w:p w:rsidR="006D42F9" w:rsidRPr="00152B61" w:rsidRDefault="00C65D61" w:rsidP="006D42F9">
            <w:pPr>
              <w:pStyle w:val="TableText"/>
              <w:rPr>
                <w:rFonts w:cstheme="minorBidi"/>
                <w:sz w:val="24"/>
                <w:lang w:val="en-US"/>
              </w:rPr>
            </w:pPr>
            <w:r>
              <w:rPr>
                <w:lang w:val="en-US"/>
              </w:rPr>
              <w:t xml:space="preserve">Read from </w:t>
            </w:r>
            <w:r w:rsidR="006D42F9">
              <w:rPr>
                <w:lang w:val="en-US"/>
              </w:rPr>
              <w:t>input file</w:t>
            </w:r>
            <w:r w:rsidR="00052D06">
              <w:rPr>
                <w:lang w:val="en-US"/>
              </w:rPr>
              <w:t xml:space="preserve"> using the </w:t>
            </w:r>
            <w:r w:rsidR="006D42F9">
              <w:rPr>
                <w:lang w:val="en-US"/>
              </w:rPr>
              <w:t>first number on instrument line</w:t>
            </w:r>
            <w:r w:rsidR="00052D06">
              <w:rPr>
                <w:lang w:val="en-US"/>
              </w:rPr>
              <w:t>. In the following example, it will be 3700.</w:t>
            </w:r>
          </w:p>
          <w:p w:rsidR="006D42F9" w:rsidRDefault="006D42F9" w:rsidP="00C65D61">
            <w:pPr>
              <w:pStyle w:val="CodeinTable"/>
              <w:rPr>
                <w:lang w:val="en-US"/>
              </w:rPr>
            </w:pPr>
            <w:r>
              <w:rPr>
                <w:lang w:val="en-US"/>
              </w:rPr>
              <w:t>instrument= 3700: 1002</w:t>
            </w:r>
          </w:p>
        </w:tc>
      </w:tr>
      <w:tr w:rsidR="006D42F9" w:rsidTr="006D42F9">
        <w:tc>
          <w:tcPr>
            <w:tcW w:w="0" w:type="auto"/>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5" w:name="_Ref153795734"/>
            <w:r w:rsidRPr="00084655">
              <w:t xml:space="preserve">Figure </w:t>
            </w:r>
            <w:fldSimple w:instr=" SEQ Figure \* ARABIC ">
              <w:r>
                <w:rPr>
                  <w:noProof/>
                </w:rPr>
                <w:t>20</w:t>
              </w:r>
            </w:fldSimple>
            <w:bookmarkEnd w:id="145"/>
            <w:r>
              <w:rPr>
                <w:noProof/>
              </w:rPr>
              <w:t xml:space="preserve">: </w:t>
            </w:r>
            <w:r w:rsidRPr="00084655">
              <w:t xml:space="preserve"> Automatically created hierarchies for GER files</w:t>
            </w:r>
          </w:p>
        </w:tc>
      </w:tr>
    </w:tbl>
    <w:p w:rsidR="003A363C" w:rsidRDefault="003A363C" w:rsidP="003A363C">
      <w:pPr>
        <w:pStyle w:val="Heading3"/>
      </w:pPr>
      <w:bookmarkStart w:id="146" w:name="_Toc355280372"/>
      <w:bookmarkStart w:id="147" w:name="_Toc356807297"/>
      <w:r w:rsidRPr="00084655">
        <w:t>MFR OUT Files</w:t>
      </w:r>
      <w:bookmarkEnd w:id="146"/>
      <w:bookmarkEnd w:id="147"/>
    </w:p>
    <w:tbl>
      <w:tblPr>
        <w:tblStyle w:val="TableGrid"/>
        <w:tblW w:w="0" w:type="auto"/>
        <w:tblInd w:w="709" w:type="dxa"/>
        <w:tblLook w:val="04A0"/>
      </w:tblPr>
      <w:tblGrid>
        <w:gridCol w:w="1638"/>
        <w:gridCol w:w="7224"/>
      </w:tblGrid>
      <w:tr w:rsidR="00C670E2" w:rsidTr="00A23C3C">
        <w:tc>
          <w:tcPr>
            <w:tcW w:w="0" w:type="auto"/>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A23C3C">
        <w:tc>
          <w:tcPr>
            <w:tcW w:w="0" w:type="auto"/>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A23C3C">
        <w:tc>
          <w:tcPr>
            <w:tcW w:w="0" w:type="auto"/>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A23C3C">
        <w:tc>
          <w:tcPr>
            <w:tcW w:w="0" w:type="auto"/>
          </w:tcPr>
          <w:p w:rsidR="006D42F9" w:rsidRDefault="006D42F9" w:rsidP="00A23C3C">
            <w:pPr>
              <w:pStyle w:val="Body"/>
              <w:ind w:left="0"/>
            </w:pPr>
            <w:r>
              <w:t>Specchio Instrument Type Numbers</w:t>
            </w:r>
          </w:p>
        </w:tc>
        <w:tc>
          <w:tcPr>
            <w:tcW w:w="0" w:type="auto"/>
          </w:tcPr>
          <w:p w:rsidR="006D42F9" w:rsidRDefault="006D42F9" w:rsidP="00A23C3C">
            <w:pPr>
              <w:pStyle w:val="Body"/>
              <w:ind w:left="0"/>
              <w:rPr>
                <w:lang w:val="en-US"/>
              </w:rPr>
            </w:pPr>
            <w:r>
              <w:rPr>
                <w:lang w:val="en-US"/>
              </w:rPr>
              <w:t>Hardcoded in MFR7 file reader = 7</w:t>
            </w:r>
          </w:p>
          <w:p w:rsidR="00052D06" w:rsidRDefault="00052D06" w:rsidP="00052D06">
            <w:pPr>
              <w:pStyle w:val="DocAction"/>
              <w:rPr>
                <w:lang w:val="en-US"/>
              </w:rPr>
            </w:pPr>
            <w:r>
              <w:rPr>
                <w:lang w:val="en-US"/>
              </w:rPr>
              <w:t xml:space="preserve">%%% This is the same as </w:t>
            </w:r>
            <w:r>
              <w:t>FSFR_UNATTENDED_INSTRUMENT=7. Is that correct?</w:t>
            </w:r>
          </w:p>
        </w:tc>
      </w:tr>
      <w:tr w:rsidR="00C670E2" w:rsidTr="00A23C3C">
        <w:tc>
          <w:tcPr>
            <w:tcW w:w="0" w:type="auto"/>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C670E2" w:rsidRDefault="006D42F9" w:rsidP="00C670E2">
            <w:pPr>
              <w:pStyle w:val="CaptioninTable"/>
            </w:pPr>
            <w:r w:rsidRPr="00084655">
              <w:t xml:space="preserve">Figure </w:t>
            </w:r>
            <w:fldSimple w:instr=" SEQ Figure \* ARABIC ">
              <w:r>
                <w:rPr>
                  <w:noProof/>
                </w:rPr>
                <w:t>21</w:t>
              </w:r>
            </w:fldSimple>
            <w:r w:rsidRPr="00084655">
              <w:t>: Automatically created total and diffuse hierarchies for MFR data</w:t>
            </w:r>
          </w:p>
          <w:p w:rsidR="006D42F9" w:rsidRPr="006D42F9" w:rsidRDefault="00C670E2"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3A363C" w:rsidRDefault="003A363C" w:rsidP="003A363C">
      <w:pPr>
        <w:pStyle w:val="Heading3"/>
      </w:pPr>
      <w:bookmarkStart w:id="148" w:name="_Toc355280373"/>
      <w:bookmarkStart w:id="149" w:name="_Toc356807298"/>
      <w:r w:rsidRPr="00A7583F">
        <w:t>SVC HR-1024 Files</w:t>
      </w:r>
      <w:bookmarkEnd w:id="148"/>
      <w:bookmarkEnd w:id="149"/>
    </w:p>
    <w:tbl>
      <w:tblPr>
        <w:tblStyle w:val="TableGrid"/>
        <w:tblW w:w="0" w:type="auto"/>
        <w:tblInd w:w="709" w:type="dxa"/>
        <w:tblLook w:val="04A0"/>
      </w:tblPr>
      <w:tblGrid>
        <w:gridCol w:w="1620"/>
        <w:gridCol w:w="7242"/>
      </w:tblGrid>
      <w:tr w:rsidR="006D42F9" w:rsidTr="00A23C3C">
        <w:tc>
          <w:tcPr>
            <w:tcW w:w="0" w:type="auto"/>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SVC</w:t>
            </w:r>
          </w:p>
        </w:tc>
      </w:tr>
      <w:tr w:rsidR="006D42F9" w:rsidTr="00A23C3C">
        <w:tc>
          <w:tcPr>
            <w:tcW w:w="0" w:type="auto"/>
          </w:tcPr>
          <w:p w:rsidR="006D42F9" w:rsidRDefault="006D42F9" w:rsidP="00A23C3C">
            <w:pPr>
              <w:pStyle w:val="Body"/>
              <w:ind w:left="0"/>
            </w:pPr>
            <w:r>
              <w:t>Devices</w:t>
            </w:r>
          </w:p>
        </w:tc>
        <w:tc>
          <w:tcPr>
            <w:tcW w:w="0" w:type="auto"/>
          </w:tcPr>
          <w:p w:rsidR="006D42F9" w:rsidRDefault="006D42F9" w:rsidP="00A23C3C">
            <w:pPr>
              <w:pStyle w:val="Body"/>
              <w:ind w:left="0"/>
            </w:pPr>
          </w:p>
        </w:tc>
      </w:tr>
      <w:tr w:rsidR="006D42F9" w:rsidTr="00A23C3C">
        <w:tc>
          <w:tcPr>
            <w:tcW w:w="0" w:type="auto"/>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A23C3C">
            <w:pPr>
              <w:pStyle w:val="Body"/>
              <w:ind w:left="0"/>
            </w:pPr>
            <w:r>
              <w:t xml:space="preserve">(Files acquired with a laptop are </w:t>
            </w:r>
            <w:r w:rsidR="00C670E2">
              <w:t xml:space="preserve">a </w:t>
            </w:r>
            <w:r>
              <w:t>different in file format and are not recognised by the current file loading routine.)</w:t>
            </w:r>
          </w:p>
        </w:tc>
      </w:tr>
      <w:tr w:rsidR="006D42F9" w:rsidTr="00A23C3C">
        <w:tc>
          <w:tcPr>
            <w:tcW w:w="0" w:type="auto"/>
          </w:tcPr>
          <w:p w:rsidR="006D42F9" w:rsidRDefault="006D42F9" w:rsidP="00A23C3C">
            <w:pPr>
              <w:pStyle w:val="Body"/>
              <w:ind w:left="0"/>
            </w:pPr>
            <w:r>
              <w:t>Specchio Instrument Type Numbers</w:t>
            </w:r>
          </w:p>
        </w:tc>
        <w:tc>
          <w:tcPr>
            <w:tcW w:w="0" w:type="auto"/>
          </w:tcPr>
          <w:p w:rsidR="006D42F9" w:rsidRDefault="006D42F9" w:rsidP="00A23C3C">
            <w:pPr>
              <w:pStyle w:val="Body"/>
              <w:ind w:left="0"/>
              <w:rPr>
                <w:lang w:val="en-US"/>
              </w:rPr>
            </w:pPr>
            <w:r>
              <w:rPr>
                <w:lang w:val="en-US"/>
              </w:rPr>
              <w:t>Hardcoded in SVC 1024 file reader = 1024</w:t>
            </w:r>
          </w:p>
        </w:tc>
      </w:tr>
      <w:tr w:rsidR="006D42F9" w:rsidTr="00A23C3C">
        <w:tc>
          <w:tcPr>
            <w:tcW w:w="0" w:type="auto"/>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t xml:space="preserve">Figure </w:t>
              </w:r>
              <w:r>
                <w:rPr>
                  <w:noProof/>
                </w:rPr>
                <w:t>22</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DocAction"/>
            </w:pPr>
            <w:r>
              <w:t>%%% This diagram doesn’t match in style. Why not? Does it matter?</w:t>
            </w:r>
          </w:p>
          <w:p w:rsidR="006D42F9" w:rsidRDefault="006D42F9" w:rsidP="006D42F9">
            <w:pPr>
              <w:pStyle w:val="FigureinTable"/>
            </w:pPr>
            <w: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50" w:name="_Ref145054801"/>
            <w:r>
              <w:t xml:space="preserve">Figure </w:t>
            </w:r>
            <w:fldSimple w:instr=" SEQ Figure \* ARABIC ">
              <w:r>
                <w:rPr>
                  <w:noProof/>
                </w:rPr>
                <w:t>22</w:t>
              </w:r>
            </w:fldSimple>
            <w:bookmarkEnd w:id="150"/>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3A363C">
      <w:pPr>
        <w:pStyle w:val="Heading3"/>
      </w:pPr>
      <w:bookmarkStart w:id="151" w:name="_Toc355280374"/>
      <w:bookmarkStart w:id="152" w:name="_Toc356807299"/>
      <w:r>
        <w:t>Apogee Files</w:t>
      </w:r>
      <w:bookmarkEnd w:id="151"/>
      <w:bookmarkEnd w:id="152"/>
    </w:p>
    <w:tbl>
      <w:tblPr>
        <w:tblStyle w:val="TableGrid"/>
        <w:tblW w:w="0" w:type="auto"/>
        <w:tblInd w:w="709" w:type="dxa"/>
        <w:tblLook w:val="04A0"/>
      </w:tblPr>
      <w:tblGrid>
        <w:gridCol w:w="3130"/>
        <w:gridCol w:w="5732"/>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Apogee text files (restricted to one tested file format only – see below)</w:t>
            </w:r>
          </w:p>
        </w:tc>
      </w:tr>
      <w:tr w:rsidR="00CB1FEC" w:rsidTr="00A23C3C">
        <w:tc>
          <w:tcPr>
            <w:tcW w:w="0" w:type="auto"/>
          </w:tcPr>
          <w:p w:rsidR="00CB1FEC" w:rsidRDefault="00CB1FEC" w:rsidP="00A23C3C">
            <w:pPr>
              <w:pStyle w:val="Body"/>
              <w:ind w:left="0"/>
            </w:pPr>
            <w:r>
              <w:t>Specchio Instrument Type Numbers</w:t>
            </w:r>
          </w:p>
        </w:tc>
        <w:tc>
          <w:tcPr>
            <w:tcW w:w="0" w:type="auto"/>
          </w:tcPr>
          <w:p w:rsidR="00CB1FEC" w:rsidRDefault="00CB1FEC" w:rsidP="00A23C3C">
            <w:pPr>
              <w:pStyle w:val="Body"/>
              <w:ind w:left="0"/>
              <w:rPr>
                <w:lang w:val="en-US"/>
              </w:rPr>
            </w:pPr>
            <w:r>
              <w:t>Set to -1 as not available</w:t>
            </w:r>
          </w:p>
        </w:tc>
      </w:tr>
      <w:tr w:rsidR="00CB1FEC" w:rsidTr="00A23C3C">
        <w:tc>
          <w:tcPr>
            <w:tcW w:w="0" w:type="auto"/>
          </w:tcPr>
          <w:p w:rsidR="00CB1FEC" w:rsidRDefault="00CB1FEC" w:rsidP="00A23C3C">
            <w:pPr>
              <w:pStyle w:val="Body"/>
              <w:ind w:left="0"/>
            </w:pPr>
            <w:r>
              <w:t>Comments</w:t>
            </w:r>
          </w:p>
        </w:tc>
        <w:tc>
          <w:tcPr>
            <w:tcW w:w="0" w:type="auto"/>
          </w:tcPr>
          <w:p w:rsidR="00CB1FEC" w:rsidRDefault="00CB1FEC" w:rsidP="00A23C3C">
            <w:pPr>
              <w:pStyle w:val="TableText"/>
              <w:rPr>
                <w:lang w:val="en-US"/>
              </w:rPr>
            </w:pPr>
          </w:p>
        </w:tc>
      </w:tr>
      <w:tr w:rsidR="00632319" w:rsidTr="00A23C3C">
        <w:tc>
          <w:tcPr>
            <w:tcW w:w="0" w:type="auto"/>
          </w:tcPr>
          <w:p w:rsidR="00632319" w:rsidRDefault="00632319" w:rsidP="00A23C3C">
            <w:pPr>
              <w:pStyle w:val="Body"/>
              <w:ind w:left="0"/>
            </w:pPr>
            <w:r>
              <w:t>Sensor Selec</w:t>
            </w:r>
            <w:r w:rsidR="00F50956">
              <w:t>tion Method on R</w:t>
            </w:r>
            <w:r>
              <w:t>eading</w:t>
            </w:r>
          </w:p>
        </w:tc>
        <w:tc>
          <w:tcPr>
            <w:tcW w:w="0" w:type="auto"/>
          </w:tcPr>
          <w:p w:rsidR="00632319" w:rsidRDefault="00632319" w:rsidP="00632319">
            <w:pPr>
              <w:pStyle w:val="TableText"/>
              <w:rPr>
                <w:rFonts w:cstheme="minorBidi"/>
              </w:rPr>
            </w:pPr>
            <w:r>
              <w:t>Manufacturer Short Name = APOGEE</w:t>
            </w:r>
          </w:p>
          <w:p w:rsidR="00632319" w:rsidRDefault="00632319" w:rsidP="00632319">
            <w:pPr>
              <w:pStyle w:val="TableText"/>
            </w:pPr>
            <w:r>
              <w:t>Sensor Number of bands = number of bands in spectrum</w:t>
            </w:r>
          </w:p>
          <w:p w:rsidR="00632319" w:rsidRDefault="00632319" w:rsidP="00632319">
            <w:pPr>
              <w:pStyle w:val="TableText"/>
            </w:pPr>
            <w:r>
              <w:t>Sensor Wavelength of first band = wavelength of first band in spectrum</w:t>
            </w:r>
          </w:p>
          <w:p w:rsidR="00632319" w:rsidRDefault="00632319" w:rsidP="00632319">
            <w:pPr>
              <w:pStyle w:val="TableText"/>
              <w:rPr>
                <w:lang w:val="en-US"/>
              </w:rPr>
            </w:pPr>
            <w:r>
              <w:t>Sensor Wavelength of last band = wavelength of last band in spectrum</w:t>
            </w:r>
          </w:p>
        </w:tc>
      </w:tr>
    </w:tbl>
    <w:p w:rsidR="00CB1FEC" w:rsidRDefault="00CB1FEC" w:rsidP="00CB1FEC">
      <w:pPr>
        <w:pStyle w:val="Note"/>
      </w:pPr>
      <w:r>
        <w:t>Note</w:t>
      </w:r>
      <w:r>
        <w:tab/>
      </w:r>
      <w:r w:rsidR="003A363C">
        <w:t>Apogee files are supported but not extensively tested as yet.</w:t>
      </w:r>
    </w:p>
    <w:p w:rsidR="003A363C" w:rsidRDefault="003A363C"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3A363C" w:rsidRDefault="00CB1FEC" w:rsidP="00CB1FEC">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3A363C">
      <w:pPr>
        <w:pStyle w:val="Heading3"/>
      </w:pPr>
      <w:bookmarkStart w:id="153" w:name="_Ref355167308"/>
      <w:bookmarkStart w:id="154" w:name="_Ref355167311"/>
      <w:bookmarkStart w:id="155" w:name="_Toc355280375"/>
      <w:bookmarkStart w:id="156" w:name="_Toc356807300"/>
      <w:r w:rsidRPr="00084655">
        <w:t>ENVI Spectral Library Files</w:t>
      </w:r>
      <w:bookmarkEnd w:id="153"/>
      <w:bookmarkEnd w:id="154"/>
      <w:bookmarkEnd w:id="155"/>
      <w:bookmarkEnd w:id="156"/>
    </w:p>
    <w:tbl>
      <w:tblPr>
        <w:tblStyle w:val="TableGrid"/>
        <w:tblW w:w="0" w:type="auto"/>
        <w:tblInd w:w="709" w:type="dxa"/>
        <w:tblLook w:val="04A0"/>
      </w:tblPr>
      <w:tblGrid>
        <w:gridCol w:w="2079"/>
        <w:gridCol w:w="6783"/>
      </w:tblGrid>
      <w:tr w:rsidR="006E169B"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ENVI SLB</w:t>
            </w:r>
          </w:p>
        </w:tc>
      </w:tr>
      <w:tr w:rsidR="006E169B"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6E169B"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6E169B" w:rsidTr="00A23C3C">
        <w:tc>
          <w:tcPr>
            <w:tcW w:w="0" w:type="auto"/>
          </w:tcPr>
          <w:p w:rsidR="00CB1FEC" w:rsidRDefault="00CB1FEC" w:rsidP="00A23C3C">
            <w:pPr>
              <w:pStyle w:val="Body"/>
              <w:ind w:left="0"/>
            </w:pPr>
            <w:r>
              <w:t>Specchio Instrument Type Numbers</w:t>
            </w:r>
          </w:p>
        </w:tc>
        <w:tc>
          <w:tcPr>
            <w:tcW w:w="0" w:type="auto"/>
          </w:tcPr>
          <w:p w:rsidR="00CB1FEC" w:rsidRDefault="00CB1FEC" w:rsidP="00A23C3C">
            <w:pPr>
              <w:pStyle w:val="Body"/>
              <w:ind w:left="0"/>
              <w:rPr>
                <w:lang w:val="en-US"/>
              </w:rPr>
            </w:pPr>
            <w:r>
              <w:t>Set to -1 as not available</w:t>
            </w:r>
          </w:p>
        </w:tc>
      </w:tr>
      <w:tr w:rsidR="006E169B" w:rsidTr="00A23C3C">
        <w:tc>
          <w:tcPr>
            <w:tcW w:w="0" w:type="auto"/>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rt routine expects the spectral library files to have ext</w:t>
            </w:r>
            <w:r w:rsidR="00C670E2">
              <w:t>ensions of either .slb or .sli.</w:t>
            </w:r>
          </w:p>
          <w:p w:rsidR="00CB1FEC" w:rsidRPr="00851208" w:rsidRDefault="00CB1FEC" w:rsidP="00CB1FEC">
            <w:pPr>
              <w:pStyle w:val="CodeinTable"/>
            </w:pPr>
            <w:r w:rsidRPr="00851208">
              <w:t>my_spectra.slb</w:t>
            </w:r>
          </w:p>
          <w:p w:rsidR="00CB1FEC" w:rsidRPr="00851208" w:rsidRDefault="00CB1FEC" w:rsidP="00CB1FEC">
            <w:pPr>
              <w:pStyle w:val="CodeinTable"/>
            </w:pPr>
            <w:r w:rsidRPr="00851208">
              <w:t>my_spectra.hdr</w:t>
            </w:r>
          </w:p>
          <w:p w:rsidR="00CB1FEC" w:rsidRDefault="00CB1FEC" w:rsidP="00CB1FEC">
            <w:pPr>
              <w:pStyle w:val="DocAction"/>
            </w:pPr>
            <w:r>
              <w:t xml:space="preserve">%%% How does .hdr make sense here? I was expecting the second file to be .sli. </w:t>
            </w:r>
            <w:r w:rsidRPr="007A07DA">
              <w:rPr>
                <w:rStyle w:val="DocActionChar"/>
              </w:rPr>
              <w:t>Andy</w:t>
            </w:r>
          </w:p>
          <w:p w:rsidR="00CB1FEC" w:rsidRPr="00084655" w:rsidRDefault="00CB1FEC"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CB1FEC" w:rsidRPr="00CB1FEC" w:rsidRDefault="00CB1FEC" w:rsidP="006E169B">
            <w:pPr>
              <w:pStyle w:val="TableText"/>
            </w:pPr>
            <w:r>
              <w:t>If</w:t>
            </w:r>
            <w:r w:rsidRPr="00084655">
              <w:t xml:space="preserve"> </w:t>
            </w:r>
            <w:r>
              <w:t>present,</w:t>
            </w:r>
            <w:r w:rsidRPr="00084655">
              <w:t xml:space="preserve"> Spectra names are read from the header fil</w:t>
            </w:r>
            <w:r w:rsidR="006E169B">
              <w:t xml:space="preserve">e and stored in the database in the Filename Metadata Attribute. The File Type Metadata Attribute is set to </w:t>
            </w:r>
            <w:r w:rsidRPr="00851208">
              <w:rPr>
                <w:rStyle w:val="GUIWord"/>
              </w:rPr>
              <w:t>ENVI Hdr</w:t>
            </w:r>
            <w:r w:rsidRPr="00084655">
              <w:t>.</w:t>
            </w:r>
          </w:p>
        </w:tc>
      </w:tr>
    </w:tbl>
    <w:p w:rsidR="003A363C" w:rsidRDefault="003A363C"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3A363C" w:rsidRDefault="003A363C" w:rsidP="003A363C">
      <w:pPr>
        <w:pStyle w:val="Heading3"/>
      </w:pPr>
      <w:bookmarkStart w:id="157" w:name="_Toc355280376"/>
      <w:bookmarkStart w:id="158" w:name="_Toc356807301"/>
      <w:bookmarkStart w:id="159" w:name="_Ref356813987"/>
      <w:bookmarkStart w:id="160" w:name="_Ref356813989"/>
      <w:r>
        <w:t>Ocean Optics SpectraSuite Data Files</w:t>
      </w:r>
      <w:bookmarkEnd w:id="157"/>
      <w:bookmarkEnd w:id="158"/>
      <w:bookmarkEnd w:id="159"/>
      <w:bookmarkEnd w:id="160"/>
    </w:p>
    <w:tbl>
      <w:tblPr>
        <w:tblStyle w:val="TableGrid"/>
        <w:tblW w:w="0" w:type="auto"/>
        <w:tblInd w:w="709" w:type="dxa"/>
        <w:tblLook w:val="04A0"/>
      </w:tblPr>
      <w:tblGrid>
        <w:gridCol w:w="1808"/>
        <w:gridCol w:w="7054"/>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CB1FEC">
            <w:pPr>
              <w:pStyle w:val="TableText"/>
            </w:pPr>
            <w:r>
              <w:t>Ocean Optics Spectra Suite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B61E92"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SpectraSuite text files</w:t>
            </w:r>
          </w:p>
        </w:tc>
      </w:tr>
      <w:tr w:rsidR="00CB1FEC" w:rsidTr="00A23C3C">
        <w:tc>
          <w:tcPr>
            <w:tcW w:w="0" w:type="auto"/>
          </w:tcPr>
          <w:p w:rsidR="00CB1FEC" w:rsidRDefault="00CB1FEC" w:rsidP="00A23C3C">
            <w:pPr>
              <w:pStyle w:val="Body"/>
              <w:ind w:left="0"/>
            </w:pPr>
            <w:r>
              <w:t>Specchio Instrument Type Numbers</w:t>
            </w:r>
          </w:p>
        </w:tc>
        <w:tc>
          <w:tcPr>
            <w:tcW w:w="0" w:type="auto"/>
          </w:tcPr>
          <w:p w:rsidR="00CB1FEC" w:rsidRDefault="00CB1FEC" w:rsidP="00CB1FEC">
            <w:pPr>
              <w:pStyle w:val="TableText"/>
              <w:rPr>
                <w:rFonts w:cstheme="minorBidi"/>
                <w:sz w:val="24"/>
              </w:rPr>
            </w:pPr>
            <w:r>
              <w:t>Last four numerical characters of the Spectrometer tag:</w:t>
            </w:r>
          </w:p>
          <w:p w:rsidR="00CB1FEC" w:rsidRDefault="00CB1FEC" w:rsidP="00CB1FEC">
            <w:pPr>
              <w:pStyle w:val="Body"/>
              <w:ind w:left="0"/>
            </w:pPr>
            <w:r>
              <w:t>Spectrometers: HR4C1078</w:t>
            </w:r>
          </w:p>
          <w:p w:rsidR="00B61E92" w:rsidRPr="00B61E92" w:rsidRDefault="00B61E92" w:rsidP="006E169B">
            <w:pPr>
              <w:pStyle w:val="TableText"/>
            </w:pPr>
            <w:r>
              <w:t>The instrument number is taken to be the last four numbers of the spectrometer name, e.g. 1076 in the above example. The time format is expected to be as in the example</w:t>
            </w:r>
            <w:r w:rsidR="006E169B">
              <w:t xml:space="preserve"> below</w:t>
            </w:r>
            <w:r>
              <w:t>, i.e. it is probably depending on the settings of the controlling/post-processing computer.</w:t>
            </w:r>
          </w:p>
        </w:tc>
      </w:tr>
      <w:tr w:rsidR="00CB1FEC" w:rsidTr="00A23C3C">
        <w:tc>
          <w:tcPr>
            <w:tcW w:w="0" w:type="auto"/>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r w:rsidR="0059682B" w:rsidTr="00A23C3C">
        <w:tc>
          <w:tcPr>
            <w:tcW w:w="0" w:type="auto"/>
          </w:tcPr>
          <w:p w:rsidR="0059682B" w:rsidRDefault="0059682B" w:rsidP="00A23C3C">
            <w:pPr>
              <w:pStyle w:val="Body"/>
              <w:ind w:left="0"/>
            </w:pPr>
            <w:r>
              <w:t>Sensor Selection Method on reading</w:t>
            </w:r>
          </w:p>
        </w:tc>
        <w:tc>
          <w:tcPr>
            <w:tcW w:w="0" w:type="auto"/>
          </w:tcPr>
          <w:p w:rsidR="0059682B" w:rsidRDefault="0059682B" w:rsidP="00B61E92">
            <w:pPr>
              <w:pStyle w:val="TableText"/>
            </w:pPr>
          </w:p>
        </w:tc>
      </w:tr>
    </w:tbl>
    <w:p w:rsidR="003A363C" w:rsidRDefault="00B61E92" w:rsidP="00B61E92">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3A363C">
      <w:pPr>
        <w:pStyle w:val="Heading3"/>
      </w:pPr>
      <w:bookmarkStart w:id="161" w:name="_Toc355280377"/>
      <w:bookmarkStart w:id="162" w:name="_Toc356807302"/>
      <w:r>
        <w:t>HDF5 Files containing FGI goniometer measurements</w:t>
      </w:r>
      <w:bookmarkEnd w:id="161"/>
      <w:bookmarkEnd w:id="162"/>
    </w:p>
    <w:tbl>
      <w:tblPr>
        <w:tblStyle w:val="TableGrid"/>
        <w:tblW w:w="0" w:type="auto"/>
        <w:tblInd w:w="709" w:type="dxa"/>
        <w:tblLook w:val="04A0"/>
      </w:tblPr>
      <w:tblGrid>
        <w:gridCol w:w="1757"/>
        <w:gridCol w:w="7105"/>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A23C3C">
        <w:tc>
          <w:tcPr>
            <w:tcW w:w="0" w:type="auto"/>
          </w:tcPr>
          <w:p w:rsidR="00B61E92" w:rsidRDefault="00B61E92" w:rsidP="00A23C3C">
            <w:pPr>
              <w:pStyle w:val="Body"/>
              <w:ind w:left="0"/>
            </w:pPr>
            <w:r>
              <w:t>Devices</w:t>
            </w:r>
          </w:p>
        </w:tc>
        <w:tc>
          <w:tcPr>
            <w:tcW w:w="0" w:type="auto"/>
          </w:tcPr>
          <w:p w:rsidR="00B61E92" w:rsidRDefault="00B61E92" w:rsidP="00A23C3C">
            <w:pPr>
              <w:pStyle w:val="Body"/>
              <w:ind w:left="0"/>
            </w:pP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files containing measurement data from FGI (Finish Geodetic Institute) goniometer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A23C3C">
        <w:tc>
          <w:tcPr>
            <w:tcW w:w="0" w:type="auto"/>
          </w:tcPr>
          <w:p w:rsidR="00B61E92" w:rsidRDefault="00B61E92" w:rsidP="00A23C3C">
            <w:pPr>
              <w:pStyle w:val="Body"/>
              <w:ind w:left="0"/>
            </w:pPr>
            <w:r>
              <w:t>Specchio Instrument Type Numbers</w:t>
            </w:r>
          </w:p>
        </w:tc>
        <w:tc>
          <w:tcPr>
            <w:tcW w:w="0" w:type="auto"/>
          </w:tcPr>
          <w:p w:rsidR="00B61E92" w:rsidRDefault="00B61E92" w:rsidP="00A23C3C">
            <w:pPr>
              <w:pStyle w:val="Body"/>
              <w:ind w:left="0"/>
              <w:rPr>
                <w:lang w:val="en-US"/>
              </w:rPr>
            </w:pPr>
            <w:r>
              <w:t>Part of the metadata in the HDF5</w:t>
            </w:r>
          </w:p>
        </w:tc>
      </w:tr>
      <w:tr w:rsidR="00B61E92" w:rsidTr="00A23C3C">
        <w:tc>
          <w:tcPr>
            <w:tcW w:w="0" w:type="auto"/>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3A363C">
      <w:pPr>
        <w:pStyle w:val="Heading3"/>
      </w:pPr>
      <w:bookmarkStart w:id="163" w:name="_Toc355280378"/>
      <w:bookmarkStart w:id="164" w:name="_Toc356807303"/>
      <w:r>
        <w:t>UniSpec</w:t>
      </w:r>
    </w:p>
    <w:tbl>
      <w:tblPr>
        <w:tblStyle w:val="TableGrid"/>
        <w:tblW w:w="0" w:type="auto"/>
        <w:tblInd w:w="709" w:type="dxa"/>
        <w:tblLook w:val="04A0"/>
      </w:tblPr>
      <w:tblGrid>
        <w:gridCol w:w="3101"/>
        <w:gridCol w:w="5761"/>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923E7C" w:rsidP="00A23C3C">
            <w:pPr>
              <w:pStyle w:val="Body"/>
              <w:ind w:left="0"/>
            </w:pPr>
            <w:r>
              <w:t xml:space="preserve">UniSpec </w:t>
            </w:r>
            <w:r w:rsidR="00632319">
              <w:t>Single Beam and Dual Beam text files</w:t>
            </w: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r w:rsidR="0059682B" w:rsidTr="00A23C3C">
        <w:tc>
          <w:tcPr>
            <w:tcW w:w="0" w:type="auto"/>
          </w:tcPr>
          <w:p w:rsidR="0059682B" w:rsidRDefault="0059682B" w:rsidP="00A23C3C">
            <w:pPr>
              <w:pStyle w:val="Body"/>
              <w:ind w:left="0"/>
            </w:pPr>
            <w:r>
              <w:t>Sensor Selection Method on reading</w:t>
            </w:r>
          </w:p>
        </w:tc>
        <w:tc>
          <w:tcPr>
            <w:tcW w:w="0" w:type="auto"/>
          </w:tcPr>
          <w:p w:rsidR="0059682B" w:rsidRDefault="0059682B" w:rsidP="0059682B">
            <w:pPr>
              <w:pStyle w:val="TableText"/>
              <w:rPr>
                <w:rFonts w:cstheme="minorBidi"/>
              </w:rPr>
            </w:pPr>
            <w:r>
              <w:t>Manufacturer Short Name = PP Systems</w:t>
            </w:r>
          </w:p>
          <w:p w:rsidR="0059682B" w:rsidRDefault="0059682B" w:rsidP="0059682B">
            <w:pPr>
              <w:pStyle w:val="TableText"/>
            </w:pPr>
            <w:r>
              <w:t>Sensor Number of bands = number of bands in spectrum</w:t>
            </w:r>
          </w:p>
          <w:p w:rsidR="0059682B" w:rsidRDefault="0059682B" w:rsidP="0059682B">
            <w:pPr>
              <w:pStyle w:val="TableText"/>
            </w:pPr>
            <w:r>
              <w:t>Sensor Wavelength of first band = wavelength of first band in spectrum</w:t>
            </w:r>
          </w:p>
          <w:p w:rsidR="0059682B" w:rsidRDefault="0059682B" w:rsidP="0059682B">
            <w:pPr>
              <w:pStyle w:val="TableText"/>
            </w:pPr>
            <w:r>
              <w:t>Sensor Wavelength of last band = wavelength of last band in spectrum</w:t>
            </w:r>
          </w:p>
        </w:tc>
      </w:tr>
    </w:tbl>
    <w:p w:rsidR="00632319" w:rsidRDefault="00632319" w:rsidP="00632319">
      <w:pPr>
        <w:pStyle w:val="Heading3"/>
      </w:pPr>
      <w:r>
        <w:t>SPECPR</w:t>
      </w:r>
    </w:p>
    <w:tbl>
      <w:tblPr>
        <w:tblStyle w:val="TableGrid"/>
        <w:tblW w:w="0" w:type="auto"/>
        <w:tblInd w:w="709" w:type="dxa"/>
        <w:tblLook w:val="04A0"/>
      </w:tblPr>
      <w:tblGrid>
        <w:gridCol w:w="3698"/>
        <w:gridCol w:w="2639"/>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r>
              <w:t>USGS</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632319">
            <w:pPr>
              <w:pStyle w:val="Body"/>
              <w:ind w:left="0"/>
            </w:pP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632319" w:rsidRDefault="00632319" w:rsidP="00632319">
      <w:pPr>
        <w:pStyle w:val="Heading3"/>
      </w:pPr>
      <w:r>
        <w:t>Modtran Albedo File</w:t>
      </w:r>
    </w:p>
    <w:tbl>
      <w:tblPr>
        <w:tblStyle w:val="TableGrid"/>
        <w:tblW w:w="0" w:type="auto"/>
        <w:tblInd w:w="709" w:type="dxa"/>
        <w:tblLook w:val="04A0"/>
      </w:tblPr>
      <w:tblGrid>
        <w:gridCol w:w="3698"/>
        <w:gridCol w:w="2639"/>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A23C3C">
            <w:pPr>
              <w:pStyle w:val="Body"/>
              <w:ind w:left="0"/>
            </w:pPr>
          </w:p>
        </w:tc>
      </w:tr>
      <w:tr w:rsidR="00632319" w:rsidTr="00A23C3C">
        <w:tc>
          <w:tcPr>
            <w:tcW w:w="0" w:type="auto"/>
          </w:tcPr>
          <w:p w:rsidR="00632319" w:rsidRDefault="00632319" w:rsidP="00A23C3C">
            <w:pPr>
              <w:pStyle w:val="Body"/>
              <w:ind w:left="0"/>
            </w:pPr>
            <w:r>
              <w:t>Specchio Instrument Type Numbers</w:t>
            </w:r>
          </w:p>
        </w:tc>
        <w:tc>
          <w:tcPr>
            <w:tcW w:w="0" w:type="auto"/>
          </w:tcPr>
          <w:p w:rsidR="00632319" w:rsidRDefault="00632319" w:rsidP="00A23C3C">
            <w:pPr>
              <w:pStyle w:val="Body"/>
              <w:ind w:left="0"/>
              <w:rPr>
                <w:lang w:val="en-US"/>
              </w:rPr>
            </w:pPr>
            <w:r>
              <w:t>Set to -1 as not available</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3A363C" w:rsidRDefault="003A363C" w:rsidP="00632319">
      <w:pPr>
        <w:pStyle w:val="Heading3"/>
      </w:pPr>
      <w:r>
        <w:t>Excel files</w:t>
      </w:r>
      <w:bookmarkEnd w:id="163"/>
      <w:bookmarkEnd w:id="164"/>
    </w:p>
    <w:tbl>
      <w:tblPr>
        <w:tblStyle w:val="TableGrid"/>
        <w:tblW w:w="0" w:type="auto"/>
        <w:tblInd w:w="709" w:type="dxa"/>
        <w:tblLook w:val="04A0"/>
      </w:tblPr>
      <w:tblGrid>
        <w:gridCol w:w="1896"/>
        <w:gridCol w:w="6966"/>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A23C3C">
        <w:tc>
          <w:tcPr>
            <w:tcW w:w="0" w:type="auto"/>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B61E92">
            <w:pPr>
              <w:pStyle w:val="Body"/>
              <w:ind w:left="0"/>
            </w:pPr>
            <w:r>
              <w:t xml:space="preserve">(.CSV files may be interpreted as Ocean Optics SpectraSuite Data Files. See section </w:t>
            </w:r>
            <w:fldSimple w:instr=" REF _Ref356813987 \r \h  \* MERGEFORMAT ">
              <w:r w:rsidRPr="00B61E92">
                <w:rPr>
                  <w:rStyle w:val="CrossReference"/>
                </w:rPr>
                <w:t>4.9.7</w:t>
              </w:r>
            </w:fldSimple>
            <w:r w:rsidRPr="007B39B1">
              <w:rPr>
                <w:rStyle w:val="CrossReference"/>
              </w:rPr>
              <w:t xml:space="preserve"> </w:t>
            </w:r>
            <w:fldSimple w:instr=" REF _Ref356813989 \h  \* MERGEFORMAT ">
              <w:r w:rsidRPr="00B61E92">
                <w:rPr>
                  <w:rStyle w:val="CrossReference"/>
                </w:rPr>
                <w:t>Ocean Optics SpectraSuite Data Files</w:t>
              </w:r>
            </w:fldSimple>
            <w:r>
              <w:t>.)</w:t>
            </w:r>
          </w:p>
        </w:tc>
      </w:tr>
      <w:tr w:rsidR="00B61E92" w:rsidTr="00A23C3C">
        <w:tc>
          <w:tcPr>
            <w:tcW w:w="0" w:type="auto"/>
          </w:tcPr>
          <w:p w:rsidR="00B61E92" w:rsidRDefault="00B61E92" w:rsidP="00A23C3C">
            <w:pPr>
              <w:pStyle w:val="Body"/>
              <w:ind w:left="0"/>
            </w:pPr>
            <w:r>
              <w:t>Specchio Instrument Type Numbers</w:t>
            </w:r>
          </w:p>
        </w:tc>
        <w:tc>
          <w:tcPr>
            <w:tcW w:w="0" w:type="auto"/>
          </w:tcPr>
          <w:p w:rsidR="00B61E92" w:rsidRDefault="00B61E92" w:rsidP="00A23C3C">
            <w:pPr>
              <w:pStyle w:val="Body"/>
              <w:ind w:left="0"/>
              <w:rPr>
                <w:lang w:val="en-US"/>
              </w:rPr>
            </w:pPr>
            <w:r>
              <w:t>Set to -1 as not available</w:t>
            </w:r>
          </w:p>
        </w:tc>
      </w:tr>
      <w:tr w:rsidR="00B61E92" w:rsidTr="00A23C3C">
        <w:tc>
          <w:tcPr>
            <w:tcW w:w="0" w:type="auto"/>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 The column is checked for valid numeric data, bit is otherwise ignored.</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The spectra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B61E92">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Pr>
            <w:noProof/>
          </w:rPr>
          <w:t>23</w:t>
        </w:r>
      </w:fldSimple>
      <w:r w:rsidRPr="00084655">
        <w:t xml:space="preserve">: </w:t>
      </w:r>
      <w:r>
        <w:t>Top-left corner of example spreadsheet</w:t>
      </w:r>
    </w:p>
    <w:p w:rsidR="003A363C" w:rsidRPr="00084655" w:rsidRDefault="003A363C" w:rsidP="003A363C">
      <w:pPr>
        <w:pStyle w:val="Heading3"/>
      </w:pPr>
      <w:bookmarkStart w:id="165" w:name="_Toc355280379"/>
      <w:bookmarkStart w:id="166" w:name="_Toc356807304"/>
      <w:r w:rsidRPr="00084655">
        <w:t>TXT Space Formatted Text Files</w:t>
      </w:r>
      <w:bookmarkEnd w:id="165"/>
      <w:bookmarkEnd w:id="166"/>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2396"/>
        <w:gridCol w:w="6466"/>
      </w:tblGrid>
      <w:tr w:rsidR="00C65D61" w:rsidTr="00A23C3C">
        <w:tc>
          <w:tcPr>
            <w:tcW w:w="0" w:type="auto"/>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C65D61" w:rsidTr="00A23C3C">
        <w:tc>
          <w:tcPr>
            <w:tcW w:w="0" w:type="auto"/>
          </w:tcPr>
          <w:p w:rsidR="00C65D61" w:rsidRDefault="00C65D61" w:rsidP="00A23C3C">
            <w:pPr>
              <w:pStyle w:val="Body"/>
              <w:ind w:left="0"/>
            </w:pPr>
            <w:r>
              <w:t>Devices</w:t>
            </w:r>
          </w:p>
        </w:tc>
        <w:tc>
          <w:tcPr>
            <w:tcW w:w="0" w:type="auto"/>
          </w:tcPr>
          <w:p w:rsidR="00C65D61" w:rsidRDefault="00632319" w:rsidP="00A23C3C">
            <w:pPr>
              <w:pStyle w:val="Body"/>
              <w:ind w:left="0"/>
            </w:pPr>
            <w:r>
              <w:t>N/A</w:t>
            </w:r>
          </w:p>
        </w:tc>
      </w:tr>
      <w:tr w:rsidR="0059682B" w:rsidTr="00A23C3C">
        <w:tc>
          <w:tcPr>
            <w:tcW w:w="0" w:type="auto"/>
          </w:tcPr>
          <w:p w:rsidR="00C65D61" w:rsidRDefault="00C65D61" w:rsidP="00A23C3C">
            <w:pPr>
              <w:pStyle w:val="Body"/>
              <w:ind w:left="0"/>
            </w:pPr>
            <w:r>
              <w:t>Supported Formats</w:t>
            </w:r>
          </w:p>
        </w:tc>
        <w:tc>
          <w:tcPr>
            <w:tcW w:w="0" w:type="auto"/>
          </w:tcPr>
          <w:p w:rsidR="00C65D61" w:rsidRPr="00084655" w:rsidRDefault="0007482B" w:rsidP="0007482B">
            <w:pPr>
              <w:pStyle w:val="Body"/>
              <w:ind w:left="0"/>
            </w:pPr>
            <w:r>
              <w:t>S</w:t>
            </w:r>
            <w:r w:rsidR="00C65D61" w:rsidRPr="00084655">
              <w:t xml:space="preserve">pace </w:t>
            </w:r>
            <w:r>
              <w:t>separated</w:t>
            </w:r>
            <w:r w:rsidR="00C65D61" w:rsidRPr="00084655">
              <w:t xml:space="preserve"> text files</w:t>
            </w:r>
          </w:p>
        </w:tc>
      </w:tr>
      <w:tr w:rsidR="00C65D61" w:rsidTr="00A23C3C">
        <w:tc>
          <w:tcPr>
            <w:tcW w:w="0" w:type="auto"/>
          </w:tcPr>
          <w:p w:rsidR="00C65D61" w:rsidRDefault="00C65D61" w:rsidP="00A23C3C">
            <w:pPr>
              <w:pStyle w:val="Body"/>
              <w:ind w:left="0"/>
            </w:pPr>
            <w:r>
              <w:t>Specchio Instrument Type Numbers</w:t>
            </w:r>
          </w:p>
        </w:tc>
        <w:tc>
          <w:tcPr>
            <w:tcW w:w="0" w:type="auto"/>
          </w:tcPr>
          <w:p w:rsidR="00C65D61" w:rsidRDefault="00632319" w:rsidP="00A23C3C">
            <w:pPr>
              <w:pStyle w:val="Body"/>
              <w:ind w:left="0"/>
              <w:rPr>
                <w:lang w:val="en-US"/>
              </w:rPr>
            </w:pPr>
            <w:r>
              <w:t>Set to -1 as not available</w:t>
            </w:r>
          </w:p>
        </w:tc>
      </w:tr>
      <w:tr w:rsidR="00C65D61" w:rsidTr="00A23C3C">
        <w:tc>
          <w:tcPr>
            <w:tcW w:w="0" w:type="auto"/>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Each line in the text file holds the values for each Spectrum for one wavelength.</w:t>
            </w:r>
          </w:p>
          <w:p w:rsidR="00C65D61" w:rsidRPr="00B85C2C" w:rsidRDefault="00C65D61"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C65D61" w:rsidRPr="00B85C2C" w:rsidRDefault="00C65D61" w:rsidP="00C65D61">
            <w:pPr>
              <w:pStyle w:val="BulletinTable"/>
              <w:rPr>
                <w:rStyle w:val="DocActionChar"/>
                <w:i w:val="0"/>
                <w:color w:val="auto"/>
              </w:rPr>
            </w:pPr>
            <w:r>
              <w:t>The first line of the file is a heading line. Its values are used as the names of the Spectra in Specchio.</w:t>
            </w:r>
          </w:p>
          <w:p w:rsidR="00C65D61" w:rsidRDefault="00C65D61" w:rsidP="00C65D61">
            <w:pPr>
              <w:pStyle w:val="BulletinTable"/>
            </w:pPr>
            <w:r>
              <w:t>All values on subsequent lines must be numeric.</w:t>
            </w:r>
          </w:p>
          <w:p w:rsidR="00C65D61" w:rsidRPr="00C65D61" w:rsidRDefault="00C65D61" w:rsidP="00C65D61">
            <w:pPr>
              <w:pStyle w:val="BulletinTable"/>
            </w:pPr>
            <w:r>
              <w:t>The first column is the wavelength. Subsequent columns are the Spectrum values for each Spectrum at that wavelength.</w:t>
            </w:r>
          </w:p>
        </w:tc>
      </w:tr>
    </w:tbl>
    <w:p w:rsidR="00C65D61" w:rsidRDefault="00C65D61" w:rsidP="00C65D61">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r>
        <w:t xml:space="preserve">Supported Output </w:t>
      </w:r>
      <w:r w:rsidR="00C65D61">
        <w:t xml:space="preserve">Spectrum </w:t>
      </w:r>
      <w:r>
        <w:t>File Formats</w:t>
      </w:r>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BF0F6A" w:rsidRDefault="00BF0F6A" w:rsidP="00BF0F6A">
      <w:pPr>
        <w:pStyle w:val="Heading2"/>
      </w:pPr>
      <w:bookmarkStart w:id="167" w:name="_Ref357159594"/>
      <w:r>
        <w:t>Matching Spectra to Instruments and Sensors on Loading</w:t>
      </w:r>
      <w:bookmarkEnd w:id="134"/>
      <w:bookmarkEnd w:id="135"/>
      <w:bookmarkEnd w:id="167"/>
    </w:p>
    <w:p w:rsidR="004F4C4C" w:rsidRDefault="004F4C4C" w:rsidP="004F4C4C">
      <w:pPr>
        <w:pStyle w:val="DocAction"/>
      </w:pPr>
      <w:r>
        <w:t>%%% This whole sub-section is getting too complex and is looking like overkill. Check with Elaine whether I’m going too far. If she says it’s not needed, delete related sections in supported file format tables too.</w:t>
      </w:r>
    </w:p>
    <w:p w:rsidR="00ED2D41" w:rsidRDefault="00BF0F6A" w:rsidP="00BF0F6A">
      <w:pPr>
        <w:pStyle w:val="Body"/>
      </w:pPr>
      <w:r>
        <w:t>When each Spectrum is loaded into the Specchio database, the following steps are followed to determine which Instrument and Sensor to apply to that Spectrum.</w:t>
      </w:r>
      <w:r w:rsidR="0003320B">
        <w:t xml:space="preserve"> The method used depen</w:t>
      </w:r>
      <w:r w:rsidR="00ED2D41">
        <w:t>ds on the Spectrum file format.</w:t>
      </w:r>
    </w:p>
    <w:p w:rsidR="0007482B" w:rsidRDefault="0007482B" w:rsidP="00F50956">
      <w:pPr>
        <w:pStyle w:val="Code"/>
      </w:pPr>
      <w:r>
        <w:t>For each Sensor in Specchio Sensor Table</w:t>
      </w:r>
    </w:p>
    <w:p w:rsidR="00F50956" w:rsidRDefault="0007482B" w:rsidP="00F50956">
      <w:pPr>
        <w:pStyle w:val="Code"/>
      </w:pPr>
      <w:r>
        <w:tab/>
        <w:t>If Instrument</w:t>
      </w:r>
      <w:r w:rsidR="00F50956">
        <w:t xml:space="preserve"> Type Number != -1 AND</w:t>
      </w:r>
      <w:r w:rsidR="00F50956">
        <w:br/>
        <w:t>Instrument Type Number != Sensor’s Instrument Type</w:t>
      </w:r>
    </w:p>
    <w:p w:rsidR="00F50956" w:rsidRDefault="00F50956" w:rsidP="00F50956">
      <w:pPr>
        <w:pStyle w:val="Code"/>
      </w:pPr>
      <w:r>
        <w:tab/>
      </w:r>
      <w:r>
        <w:tab/>
        <w:t>Skip to Next Sensor in Table</w:t>
      </w:r>
    </w:p>
    <w:p w:rsidR="00F50956" w:rsidRDefault="00F50956" w:rsidP="00F50956">
      <w:pPr>
        <w:pStyle w:val="Code"/>
      </w:pPr>
      <w:r>
        <w:tab/>
        <w:t>End If</w:t>
      </w:r>
    </w:p>
    <w:p w:rsidR="00F50956" w:rsidRDefault="00F50956" w:rsidP="00F50956">
      <w:pPr>
        <w:pStyle w:val="Code"/>
      </w:pPr>
      <w:r>
        <w:tab/>
        <w:t xml:space="preserve">If “Sensor Selection Method on Reading” </w:t>
      </w:r>
      <w:r w:rsidR="004F4C4C">
        <w:t xml:space="preserve">is </w:t>
      </w:r>
      <w:r>
        <w:t xml:space="preserve">specified for this file type </w:t>
      </w:r>
      <w:r w:rsidRPr="004F4C4C">
        <w:rPr>
          <w:vertAlign w:val="superscript"/>
        </w:rPr>
        <w:t>**</w:t>
      </w:r>
    </w:p>
    <w:p w:rsidR="00F50956" w:rsidRDefault="00F50956" w:rsidP="00F50956">
      <w:pPr>
        <w:pStyle w:val="Code"/>
      </w:pPr>
      <w:r>
        <w:tab/>
      </w:r>
      <w:r>
        <w:tab/>
        <w:t>If those tests are satisfied</w:t>
      </w:r>
    </w:p>
    <w:p w:rsidR="00F50956" w:rsidRPr="00F50956" w:rsidRDefault="00F50956" w:rsidP="00F50956">
      <w:pPr>
        <w:pStyle w:val="Code"/>
        <w:rPr>
          <w:rStyle w:val="Strong"/>
        </w:rPr>
      </w:pPr>
      <w:r>
        <w:tab/>
      </w:r>
      <w:r>
        <w:tab/>
      </w:r>
      <w:r>
        <w:tab/>
      </w:r>
      <w:r w:rsidRPr="00F50956">
        <w:rPr>
          <w:rStyle w:val="Strong"/>
        </w:rPr>
        <w:t>Use this Sensor</w:t>
      </w:r>
    </w:p>
    <w:p w:rsidR="00F50956" w:rsidRDefault="00F50956" w:rsidP="00F50956">
      <w:pPr>
        <w:pStyle w:val="Code"/>
      </w:pPr>
      <w:r>
        <w:tab/>
      </w:r>
      <w:r>
        <w:tab/>
        <w:t xml:space="preserve">End if </w:t>
      </w:r>
    </w:p>
    <w:p w:rsidR="00F50956" w:rsidRDefault="00F50956" w:rsidP="00F50956">
      <w:pPr>
        <w:pStyle w:val="Code"/>
      </w:pPr>
      <w:r>
        <w:tab/>
        <w:t>Else</w:t>
      </w:r>
    </w:p>
    <w:p w:rsidR="00F50956" w:rsidRDefault="00F50956" w:rsidP="00F50956">
      <w:pPr>
        <w:pStyle w:val="Code"/>
      </w:pPr>
      <w:r>
        <w:tab/>
      </w:r>
      <w:r>
        <w:tab/>
        <w:t>If Sensor Number of bands = number of bands in spectrum</w:t>
      </w:r>
    </w:p>
    <w:p w:rsidR="00F50956" w:rsidRPr="00F50956" w:rsidRDefault="00F50956" w:rsidP="00F50956">
      <w:pPr>
        <w:pStyle w:val="Code"/>
        <w:rPr>
          <w:b/>
        </w:rPr>
      </w:pPr>
      <w:r>
        <w:tab/>
      </w:r>
      <w:r>
        <w:tab/>
      </w:r>
      <w:r>
        <w:tab/>
      </w:r>
      <w:r w:rsidRPr="00F50956">
        <w:rPr>
          <w:b/>
        </w:rPr>
        <w:t>Use this Sensor</w:t>
      </w:r>
    </w:p>
    <w:p w:rsidR="00F50956" w:rsidRDefault="00F50956" w:rsidP="00F50956">
      <w:pPr>
        <w:pStyle w:val="Code"/>
      </w:pPr>
      <w:r>
        <w:tab/>
      </w:r>
      <w:r>
        <w:tab/>
        <w:t>End If</w:t>
      </w:r>
    </w:p>
    <w:p w:rsidR="00F50956" w:rsidRDefault="00F50956" w:rsidP="00F50956">
      <w:pPr>
        <w:pStyle w:val="Code"/>
      </w:pPr>
      <w:r>
        <w:tab/>
        <w:t>End If</w:t>
      </w:r>
    </w:p>
    <w:p w:rsidR="0007482B" w:rsidRDefault="0007482B" w:rsidP="00F50956">
      <w:pPr>
        <w:pStyle w:val="Code"/>
      </w:pPr>
      <w:r>
        <w:t>End For</w:t>
      </w:r>
      <w:r w:rsidR="00F50956">
        <w:t xml:space="preserve"> (skip to next Sensor)</w:t>
      </w:r>
    </w:p>
    <w:p w:rsidR="004F4C4C" w:rsidRDefault="00F50956" w:rsidP="00BF0F6A">
      <w:pPr>
        <w:pStyle w:val="Body"/>
      </w:pPr>
      <w:r w:rsidRPr="004F4C4C">
        <w:rPr>
          <w:vertAlign w:val="superscript"/>
        </w:rPr>
        <w:t>**</w:t>
      </w:r>
      <w:r>
        <w:t xml:space="preserve"> This refers to the </w:t>
      </w:r>
      <w:r w:rsidR="004F4C4C">
        <w:t>“</w:t>
      </w:r>
      <w:r>
        <w:t>Sensor Selection Method on Reading</w:t>
      </w:r>
      <w:r w:rsidR="004F4C4C">
        <w:t>”</w:t>
      </w:r>
      <w:r>
        <w:t xml:space="preserve"> </w:t>
      </w:r>
      <w:r w:rsidR="004F4C4C">
        <w:t xml:space="preserve">entry which is given for some File Formats in the tables in section </w:t>
      </w:r>
      <w:fldSimple w:instr=" REF _Ref357161197 \r \h  \* MERGEFORMAT ">
        <w:r w:rsidR="004F4C4C" w:rsidRPr="004F4C4C">
          <w:rPr>
            <w:rStyle w:val="CrossReference"/>
          </w:rPr>
          <w:t>4.9</w:t>
        </w:r>
      </w:fldSimple>
      <w:r w:rsidR="004F4C4C" w:rsidRPr="004F4C4C">
        <w:rPr>
          <w:rStyle w:val="CrossReference"/>
        </w:rPr>
        <w:t xml:space="preserve"> </w:t>
      </w:r>
      <w:fldSimple w:instr=" REF _Ref357161199 \h  \* MERGEFORMAT ">
        <w:r w:rsidR="004F4C4C" w:rsidRPr="004F4C4C">
          <w:rPr>
            <w:rStyle w:val="CrossReference"/>
          </w:rPr>
          <w:t>Supported Input Spectrum File Formats</w:t>
        </w:r>
      </w:fldSimple>
      <w:r w:rsidR="004F4C4C">
        <w:t>.</w:t>
      </w:r>
    </w:p>
    <w:p w:rsidR="004F4C4C" w:rsidRDefault="004F4C4C" w:rsidP="00BF0F6A">
      <w:pPr>
        <w:pStyle w:val="Body"/>
      </w:pPr>
      <w:r>
        <w:t>When a Sensor has the specific Instrument is located as follows:</w:t>
      </w:r>
    </w:p>
    <w:p w:rsidR="004F4C4C" w:rsidRDefault="004F4C4C" w:rsidP="004F4C4C">
      <w:pPr>
        <w:pStyle w:val="Code"/>
      </w:pPr>
      <w:r>
        <w:t>For Instrument in Specchio’s Instrument Table</w:t>
      </w:r>
    </w:p>
    <w:p w:rsidR="004F4C4C" w:rsidRDefault="004F4C4C" w:rsidP="004F4C4C">
      <w:pPr>
        <w:pStyle w:val="Code"/>
      </w:pPr>
      <w:r>
        <w:tab/>
        <w:t>If Instrument Number is defined in Instrument File</w:t>
      </w:r>
    </w:p>
    <w:p w:rsidR="004F4C4C" w:rsidRDefault="004F4C4C" w:rsidP="004F4C4C">
      <w:pPr>
        <w:pStyle w:val="Code"/>
      </w:pPr>
      <w:r>
        <w:tab/>
      </w:r>
      <w:r>
        <w:tab/>
        <w:t>%%%</w:t>
      </w:r>
    </w:p>
    <w:p w:rsidR="004F4C4C" w:rsidRDefault="004F4C4C" w:rsidP="004F4C4C">
      <w:pPr>
        <w:pStyle w:val="Code"/>
      </w:pPr>
      <w:r>
        <w:tab/>
        <w:t>End If</w:t>
      </w:r>
    </w:p>
    <w:p w:rsidR="004F4C4C" w:rsidRDefault="004F4C4C" w:rsidP="004F4C4C">
      <w:pPr>
        <w:pStyle w:val="Code"/>
      </w:pPr>
      <w:r>
        <w:tab/>
        <w:t>If Instrument’s Sensor matches found Sensor</w:t>
      </w:r>
    </w:p>
    <w:p w:rsidR="004F4C4C" w:rsidRDefault="004F4C4C" w:rsidP="004F4C4C">
      <w:pPr>
        <w:pStyle w:val="Code"/>
      </w:pPr>
      <w:r>
        <w:tab/>
      </w:r>
      <w:r>
        <w:tab/>
      </w:r>
    </w:p>
    <w:p w:rsidR="004F4C4C" w:rsidRDefault="004F4C4C" w:rsidP="004F4C4C">
      <w:pPr>
        <w:pStyle w:val="Code"/>
      </w:pPr>
      <w:r>
        <w:tab/>
        <w:t>End If</w:t>
      </w:r>
    </w:p>
    <w:p w:rsidR="004F4C4C" w:rsidRDefault="004F4C4C" w:rsidP="004F4C4C">
      <w:pPr>
        <w:pStyle w:val="Code"/>
      </w:pPr>
      <w:r>
        <w:t>End For (skip to next Instrument)</w:t>
      </w:r>
    </w:p>
    <w:p w:rsidR="00BF0F6A" w:rsidRDefault="004F4C4C" w:rsidP="00BF0F6A">
      <w:pPr>
        <w:pStyle w:val="Body"/>
      </w:pPr>
      <w:r>
        <w:t xml:space="preserve">been </w:t>
      </w:r>
      <w:r w:rsidR="0003320B">
        <w:t xml:space="preserve">The </w:t>
      </w:r>
      <w:r w:rsidR="00ED2D41">
        <w:t xml:space="preserve">Sensors in the Sensor table </w:t>
      </w:r>
      <w:r w:rsidR="0003320B">
        <w:t>are checked in sequence</w:t>
      </w:r>
      <w:r w:rsidR="00ED2D41">
        <w:t>. F</w:t>
      </w:r>
      <w:r w:rsidR="0003320B">
        <w:t xml:space="preserve">or each </w:t>
      </w:r>
      <w:r w:rsidR="00ED2D41">
        <w:t>Sensor</w:t>
      </w:r>
      <w:r w:rsidR="0003320B">
        <w:t xml:space="preserve">, its related Manufacturer information is also accessed. </w:t>
      </w:r>
      <w:r w:rsidR="00ED2D41">
        <w:t>When the Sensor is determined, the Instruments for that Sensor are scanned to find the correct Instrument.</w:t>
      </w:r>
    </w:p>
    <w:p w:rsidR="00ED2D41" w:rsidRDefault="00ED2D41" w:rsidP="00BF0F6A">
      <w:pPr>
        <w:pStyle w:val="Body"/>
      </w:pPr>
      <w:r>
        <w:t>The following table details the method of selecting the Sensor.</w:t>
      </w:r>
    </w:p>
    <w:tbl>
      <w:tblPr>
        <w:tblStyle w:val="TableGeneral"/>
        <w:tblW w:w="0" w:type="auto"/>
        <w:tblLook w:val="04A0"/>
      </w:tblPr>
      <w:tblGrid>
        <w:gridCol w:w="4359"/>
        <w:gridCol w:w="4503"/>
      </w:tblGrid>
      <w:tr w:rsidR="0058197E" w:rsidTr="00D546F3">
        <w:trPr>
          <w:cnfStyle w:val="100000000000"/>
        </w:trPr>
        <w:tc>
          <w:tcPr>
            <w:tcW w:w="0" w:type="auto"/>
            <w:hideMark/>
          </w:tcPr>
          <w:p w:rsidR="00820FEB" w:rsidRDefault="00152B61" w:rsidP="00E360A5">
            <w:pPr>
              <w:pStyle w:val="TableText"/>
            </w:pPr>
            <w:r>
              <w:t xml:space="preserve">Input Spectrum </w:t>
            </w:r>
            <w:r w:rsidR="00820FEB">
              <w:t xml:space="preserve">File </w:t>
            </w:r>
            <w:r w:rsidR="00E360A5">
              <w:t>Format</w:t>
            </w:r>
          </w:p>
        </w:tc>
        <w:tc>
          <w:tcPr>
            <w:tcW w:w="0" w:type="auto"/>
            <w:hideMark/>
          </w:tcPr>
          <w:p w:rsidR="00820FEB" w:rsidRDefault="0003320B" w:rsidP="00E360A5">
            <w:pPr>
              <w:pStyle w:val="TableText"/>
            </w:pPr>
            <w:r>
              <w:t xml:space="preserve">Conditions for Selection of </w:t>
            </w:r>
            <w:r w:rsidR="00E360A5">
              <w:t>Sensor</w:t>
            </w:r>
          </w:p>
        </w:tc>
      </w:tr>
      <w:tr w:rsidR="0058197E" w:rsidTr="00D546F3">
        <w:tc>
          <w:tcPr>
            <w:tcW w:w="0" w:type="auto"/>
            <w:hideMark/>
          </w:tcPr>
          <w:p w:rsidR="00820FEB" w:rsidRDefault="006D46BF" w:rsidP="00820FEB">
            <w:pPr>
              <w:pStyle w:val="TableText"/>
            </w:pPr>
            <w:r>
              <w:t>Files where the Company and Instrument Type number are not known</w:t>
            </w:r>
          </w:p>
        </w:tc>
        <w:tc>
          <w:tcPr>
            <w:tcW w:w="0" w:type="auto"/>
            <w:hideMark/>
          </w:tcPr>
          <w:p w:rsidR="00820FEB" w:rsidRDefault="006D46BF" w:rsidP="00820FEB">
            <w:pPr>
              <w:pStyle w:val="TableText"/>
            </w:pPr>
            <w:r>
              <w:t>Sensor Number of bands = number of bands in spectrum</w:t>
            </w:r>
          </w:p>
        </w:tc>
      </w:tr>
      <w:tr w:rsidR="0058197E" w:rsidTr="00D546F3">
        <w:trPr>
          <w:cnfStyle w:val="000000010000"/>
        </w:trPr>
        <w:tc>
          <w:tcPr>
            <w:tcW w:w="0" w:type="auto"/>
          </w:tcPr>
          <w:p w:rsidR="006D46BF" w:rsidRDefault="006D46BF" w:rsidP="00820FEB">
            <w:pPr>
              <w:pStyle w:val="TableText"/>
            </w:pPr>
            <w:r>
              <w:t>All other files that have an instrument number set</w:t>
            </w:r>
            <w:r w:rsidR="0058197E">
              <w:t xml:space="preserve"> </w:t>
            </w:r>
            <w:r w:rsidR="0058197E" w:rsidRPr="0058197E">
              <w:rPr>
                <w:rStyle w:val="DocActionChar"/>
              </w:rPr>
              <w:t>%%% This doesn’t quite gel with the category above.</w:t>
            </w:r>
          </w:p>
        </w:tc>
        <w:tc>
          <w:tcPr>
            <w:tcW w:w="0" w:type="auto"/>
          </w:tcPr>
          <w:p w:rsidR="006D46BF" w:rsidRDefault="006D46BF" w:rsidP="00820FEB">
            <w:pPr>
              <w:pStyle w:val="TableText"/>
            </w:pPr>
            <w:r>
              <w:t xml:space="preserve">Get sensor via instrument </w:t>
            </w:r>
            <w:r w:rsidR="0058197E">
              <w:t xml:space="preserve">number </w:t>
            </w:r>
            <w:r>
              <w:t>if instrument is defined in database</w:t>
            </w:r>
            <w:r w:rsidR="0058197E">
              <w:t xml:space="preserve"> </w:t>
            </w:r>
            <w:r w:rsidR="0058197E" w:rsidRPr="0058197E">
              <w:rPr>
                <w:rStyle w:val="DocActionChar"/>
              </w:rPr>
              <w:t>%%% This is clearly not quite right.</w:t>
            </w:r>
          </w:p>
        </w:tc>
      </w:tr>
      <w:tr w:rsidR="0058197E" w:rsidTr="00D546F3">
        <w:tc>
          <w:tcPr>
            <w:tcW w:w="0" w:type="auto"/>
          </w:tcPr>
          <w:p w:rsidR="006D46BF" w:rsidRDefault="006D46BF" w:rsidP="0058197E">
            <w:pPr>
              <w:pStyle w:val="TableText"/>
            </w:pPr>
            <w:r>
              <w:t>All other files that have no instrument number set</w:t>
            </w:r>
          </w:p>
        </w:tc>
        <w:tc>
          <w:tcPr>
            <w:tcW w:w="0" w:type="auto"/>
          </w:tcPr>
          <w:p w:rsidR="006D46BF" w:rsidRDefault="006D46BF" w:rsidP="00820FEB">
            <w:pPr>
              <w:pStyle w:val="TableText"/>
            </w:pPr>
            <w:r>
              <w:t xml:space="preserve">Get sensor via company and </w:t>
            </w:r>
            <w:bookmarkStart w:id="168" w:name="OLE_LINK1"/>
            <w:bookmarkStart w:id="169" w:name="OLE_LINK2"/>
            <w:r>
              <w:t>instrument type number</w:t>
            </w:r>
            <w:bookmarkEnd w:id="168"/>
            <w:bookmarkEnd w:id="169"/>
          </w:p>
        </w:tc>
      </w:tr>
    </w:tbl>
    <w:p w:rsidR="0058197E" w:rsidRDefault="0058197E" w:rsidP="0058197E">
      <w:pPr>
        <w:pStyle w:val="Body"/>
      </w:pPr>
      <w:bookmarkStart w:id="170" w:name="_Toc356807273"/>
      <w:r>
        <w:t xml:space="preserve">If no Instrument can be identified using the tests in the above table, Specchio will create a new instrument named Dummy, with </w:t>
      </w:r>
      <w:r w:rsidRPr="0058197E">
        <w:rPr>
          <w:rStyle w:val="DocActionChar"/>
        </w:rPr>
        <w:t>%%% what are the values is sets?.</w:t>
      </w:r>
      <w:r>
        <w:t xml:space="preserve"> </w:t>
      </w:r>
      <w:r w:rsidRPr="0058197E">
        <w:rPr>
          <w:rStyle w:val="DocActionChar"/>
        </w:rPr>
        <w:t xml:space="preserve">%%% How do uses know this happened? </w:t>
      </w:r>
      <w:r>
        <w:t xml:space="preserve">Users should refer to section </w:t>
      </w:r>
      <w:fldSimple w:instr=" REF _Ref97355090 \r \h  \* MERGEFORMAT ">
        <w:r w:rsidR="00ED2D41" w:rsidRPr="00ED2D41">
          <w:rPr>
            <w:rStyle w:val="CrossReference"/>
          </w:rPr>
          <w:t>12.5</w:t>
        </w:r>
      </w:fldSimple>
      <w:r w:rsidRPr="0058197E">
        <w:rPr>
          <w:rStyle w:val="CrossReference"/>
        </w:rPr>
        <w:t xml:space="preserve"> </w:t>
      </w:r>
      <w:fldSimple w:instr=" REF _Ref97355090 \h  \* MERGEFORMAT ">
        <w:r w:rsidR="00ED2D41" w:rsidRPr="00ED2D41">
          <w:rPr>
            <w:rStyle w:val="CrossReference"/>
          </w:rPr>
          <w:t>Instrument Administration</w:t>
        </w:r>
      </w:fldSimple>
      <w:r>
        <w:t xml:space="preserve"> for instructions on how enter correct Instrument details for this new instrument.</w:t>
      </w:r>
    </w:p>
    <w:p w:rsidR="0058197E" w:rsidRDefault="0058197E" w:rsidP="0058197E">
      <w:pPr>
        <w:pStyle w:val="Note"/>
      </w:pPr>
      <w:r>
        <w:t>Note</w:t>
      </w:r>
      <w:r>
        <w:tab/>
        <w:t xml:space="preserve">ASD files with Instrument number set to zero are Calibration files. Do not place </w:t>
      </w:r>
      <w:r w:rsidR="00D546F3">
        <w:t>Instrument C</w:t>
      </w:r>
      <w:r>
        <w:t xml:space="preserve">alibration files into the </w:t>
      </w:r>
      <w:r w:rsidR="00D546F3">
        <w:t>Campaign hierarchy directories. Instead,</w:t>
      </w:r>
      <w:r>
        <w:t xml:space="preserve"> load these files </w:t>
      </w:r>
      <w:r w:rsidR="00D546F3">
        <w:t>using the instructions in</w:t>
      </w:r>
      <w:r>
        <w:t xml:space="preserve"> section </w:t>
      </w:r>
      <w:fldSimple w:instr=" REF _Ref97355090 \r \h  \* MERGEFORMAT ">
        <w:r w:rsidR="00ED2D41" w:rsidRPr="00ED2D41">
          <w:rPr>
            <w:rStyle w:val="CrossReference"/>
          </w:rPr>
          <w:t>12.5</w:t>
        </w:r>
      </w:fldSimple>
      <w:r w:rsidRPr="0058197E">
        <w:rPr>
          <w:rStyle w:val="CrossReference"/>
        </w:rPr>
        <w:t xml:space="preserve"> </w:t>
      </w:r>
      <w:fldSimple w:instr=" REF _Ref97355090 \h  \* MERGEFORMAT ">
        <w:r w:rsidR="00ED2D41" w:rsidRPr="00ED2D41">
          <w:rPr>
            <w:rStyle w:val="CrossReference"/>
          </w:rPr>
          <w:t>Instrument Administration</w:t>
        </w:r>
      </w:fldSimple>
      <w:r>
        <w:t>.</w:t>
      </w:r>
    </w:p>
    <w:p w:rsidR="00820FEB" w:rsidRDefault="00820FEB" w:rsidP="0007482B">
      <w:pPr>
        <w:pStyle w:val="HeadingSubUnnumbered"/>
      </w:pPr>
      <w:bookmarkStart w:id="171" w:name="_Toc356807274"/>
      <w:bookmarkEnd w:id="170"/>
      <w:r>
        <w:t>Instrument Selection</w:t>
      </w:r>
      <w:bookmarkEnd w:id="171"/>
    </w:p>
    <w:p w:rsidR="00820FEB" w:rsidRDefault="00820FEB" w:rsidP="00820FEB">
      <w:pPr>
        <w:pStyle w:val="Body"/>
      </w:pPr>
      <w:r>
        <w:t>This applies if an instrument number is available.</w:t>
      </w:r>
    </w:p>
    <w:p w:rsidR="00820FEB" w:rsidRDefault="00820FEB" w:rsidP="00820FEB">
      <w:pPr>
        <w:pStyle w:val="Bullet"/>
      </w:pPr>
      <w:r>
        <w:t>Get the sensor is described above</w:t>
      </w:r>
    </w:p>
    <w:p w:rsidR="00820FEB" w:rsidRDefault="00820FEB" w:rsidP="00820FEB">
      <w:pPr>
        <w:pStyle w:val="Bullet"/>
      </w:pPr>
      <w:r>
        <w:t>Get the instrument via the instrument number and sensor id</w:t>
      </w:r>
    </w:p>
    <w:p w:rsidR="00820FEB" w:rsidRDefault="00820FEB" w:rsidP="00820FEB">
      <w:pPr>
        <w:pStyle w:val="Bullet"/>
      </w:pPr>
      <w:r>
        <w:t xml:space="preserve">If not successful: try to find an instrument that matches the centre wavelengths of the spectrum for all bands </w:t>
      </w:r>
    </w:p>
    <w:p w:rsidR="00820FEB" w:rsidRDefault="00820FEB" w:rsidP="0059008C">
      <w:pPr>
        <w:pStyle w:val="Bullet"/>
        <w:numPr>
          <w:ilvl w:val="1"/>
          <w:numId w:val="5"/>
        </w:numPr>
      </w:pPr>
      <w:r>
        <w:t>If instrument cannot be found: automatically insert a new instrument for that sensor, the instrument name is set to ‘&lt;sensor name&gt; #&lt;instrument number&gt; instrument’</w:t>
      </w:r>
    </w:p>
    <w:p w:rsidR="00BF0F6A" w:rsidRDefault="00BF0F6A" w:rsidP="00BF0F6A">
      <w:pPr>
        <w:pStyle w:val="DocAction"/>
      </w:pPr>
      <w:r>
        <w:t>%%% For XLS files, it tries to match the wavelengths to the Sensor definitions to find it. There’s other stuff done too.</w:t>
      </w:r>
      <w:r w:rsidR="00820FEB">
        <w:t xml:space="preserve"> Does this match the table above?</w:t>
      </w:r>
    </w:p>
    <w:p w:rsidR="00CB4748" w:rsidRPr="00CB4748" w:rsidRDefault="00CB4748" w:rsidP="00CB4748">
      <w:pPr>
        <w:pStyle w:val="DocAction"/>
      </w:pPr>
      <w:r>
        <w:t xml:space="preserve">%%% Moved here from elsewhere... </w:t>
      </w:r>
      <w:r w:rsidR="00235191" w:rsidRPr="00235191">
        <w:rPr>
          <w:rPrChange w:id="172" w:author="Peter" w:date="2013-05-08T09:19:00Z">
            <w:rPr>
              <w:rStyle w:val="DocActionChar"/>
            </w:rPr>
          </w:rPrChange>
        </w:rPr>
        <w:t xml:space="preserve">If you load a </w:t>
      </w:r>
      <w:ins w:id="173" w:author="Peter" w:date="2013-05-08T09:19:00Z">
        <w:r>
          <w:t>S</w:t>
        </w:r>
        <w:r w:rsidRPr="00C41199">
          <w:t xml:space="preserve">pectrum </w:t>
        </w:r>
        <w:r>
          <w:t xml:space="preserve">file which contains </w:t>
        </w:r>
      </w:ins>
      <w:del w:id="174" w:author="Peter" w:date="2013-05-08T09:19:00Z">
        <w:r w:rsidRPr="00CB4748">
          <w:delText xml:space="preserve">spectrum with </w:delText>
        </w:r>
      </w:del>
      <w:r w:rsidR="00235191" w:rsidRPr="00235191">
        <w:rPr>
          <w:rPrChange w:id="175" w:author="Peter" w:date="2013-05-08T09:19:00Z">
            <w:rPr>
              <w:rStyle w:val="DocActionChar"/>
            </w:rPr>
          </w:rPrChange>
        </w:rPr>
        <w:t xml:space="preserve">a reference to an unknown </w:t>
      </w:r>
      <w:ins w:id="176" w:author="Peter" w:date="2013-05-08T09:19:00Z">
        <w:r>
          <w:t>I</w:t>
        </w:r>
        <w:r w:rsidRPr="00C41199">
          <w:t>nstr</w:t>
        </w:r>
        <w:r>
          <w:t xml:space="preserve">ument, Specchio </w:t>
        </w:r>
      </w:ins>
      <w:del w:id="177" w:author="Peter" w:date="2013-05-08T09:19:00Z">
        <w:r w:rsidRPr="00CB4748">
          <w:delText xml:space="preserve">instrument, it </w:delText>
        </w:r>
      </w:del>
      <w:r w:rsidR="00235191" w:rsidRPr="00235191">
        <w:rPr>
          <w:rPrChange w:id="178" w:author="Peter" w:date="2013-05-08T09:19:00Z">
            <w:rPr>
              <w:rStyle w:val="DocActionChar"/>
            </w:rPr>
          </w:rPrChange>
        </w:rPr>
        <w:t xml:space="preserve">will place </w:t>
      </w:r>
      <w:ins w:id="179" w:author="Peter" w:date="2013-05-08T09:19:00Z">
        <w:r>
          <w:t>its name into</w:t>
        </w:r>
      </w:ins>
      <w:del w:id="180" w:author="Peter" w:date="2013-05-08T09:19:00Z">
        <w:r w:rsidRPr="00CB4748">
          <w:delText>it in</w:delText>
        </w:r>
      </w:del>
      <w:r w:rsidR="00235191" w:rsidRPr="00235191">
        <w:rPr>
          <w:rPrChange w:id="181" w:author="Peter" w:date="2013-05-08T09:19:00Z">
            <w:rPr>
              <w:rStyle w:val="DocActionChar"/>
            </w:rPr>
          </w:rPrChange>
        </w:rPr>
        <w:t xml:space="preserve"> the </w:t>
      </w:r>
      <w:ins w:id="182" w:author="Peter" w:date="2013-05-08T09:19:00Z">
        <w:r>
          <w:t>I</w:t>
        </w:r>
        <w:r w:rsidRPr="00C41199">
          <w:t>nstrument</w:t>
        </w:r>
      </w:ins>
      <w:del w:id="183" w:author="Peter" w:date="2013-05-08T09:19:00Z">
        <w:r w:rsidRPr="00CB4748">
          <w:delText>instrument</w:delText>
        </w:r>
      </w:del>
      <w:r w:rsidR="00235191" w:rsidRPr="00235191">
        <w:rPr>
          <w:rPrChange w:id="184" w:author="Peter" w:date="2013-05-08T09:19:00Z">
            <w:rPr>
              <w:rStyle w:val="DocActionChar"/>
            </w:rPr>
          </w:rPrChange>
        </w:rPr>
        <w:t xml:space="preserve"> table with dummy </w:t>
      </w:r>
      <w:ins w:id="185" w:author="Peter" w:date="2013-05-08T09:19:00Z">
        <w:r w:rsidRPr="00C41199">
          <w:t>info</w:t>
        </w:r>
        <w:r>
          <w:t>rmation</w:t>
        </w:r>
        <w:r w:rsidRPr="00C41199">
          <w:t xml:space="preserve">. </w:t>
        </w:r>
        <w:r>
          <w:t xml:space="preserve">After loading, use the </w:t>
        </w:r>
        <w:r w:rsidRPr="00C41199">
          <w:rPr>
            <w:rStyle w:val="GUIWord"/>
          </w:rPr>
          <w:t>Data maintenance/</w:t>
        </w:r>
      </w:ins>
      <w:del w:id="186" w:author="Peter" w:date="2013-05-08T09:19:00Z">
        <w:r w:rsidRPr="00CB4748">
          <w:delText xml:space="preserve">info. Then </w:delText>
        </w:r>
      </w:del>
      <w:r w:rsidR="00235191" w:rsidRPr="00235191">
        <w:rPr>
          <w:rStyle w:val="GUIWord"/>
          <w:rPrChange w:id="187" w:author="Peter" w:date="2013-05-08T09:19:00Z">
            <w:rPr>
              <w:rStyle w:val="DocActionChar"/>
            </w:rPr>
          </w:rPrChange>
        </w:rPr>
        <w:t xml:space="preserve">Instrument </w:t>
      </w:r>
      <w:ins w:id="188" w:author="Peter" w:date="2013-05-08T09:19:00Z">
        <w:r w:rsidRPr="00C41199">
          <w:rPr>
            <w:rStyle w:val="GUIWord"/>
          </w:rPr>
          <w:t>admin.</w:t>
        </w:r>
        <w:r>
          <w:t xml:space="preserve"> function</w:t>
        </w:r>
      </w:ins>
      <w:del w:id="189" w:author="Peter" w:date="2013-05-08T09:19:00Z">
        <w:r w:rsidRPr="00CB4748">
          <w:delText>metadata can be used</w:delText>
        </w:r>
      </w:del>
      <w:r w:rsidR="00235191" w:rsidRPr="00235191">
        <w:rPr>
          <w:rPrChange w:id="190" w:author="Peter" w:date="2013-05-08T09:19:00Z">
            <w:rPr>
              <w:rStyle w:val="DocActionChar"/>
            </w:rPr>
          </w:rPrChange>
        </w:rPr>
        <w:t xml:space="preserve"> to fill in data </w:t>
      </w:r>
      <w:ins w:id="191" w:author="Peter" w:date="2013-05-08T09:19:00Z">
        <w:r>
          <w:t>for the Instrument</w:t>
        </w:r>
      </w:ins>
      <w:del w:id="192" w:author="Peter" w:date="2013-05-08T09:19:00Z">
        <w:r w:rsidRPr="00CB4748">
          <w:delText>manually</w:delText>
        </w:r>
      </w:del>
      <w:r w:rsidR="00235191" w:rsidRPr="00235191">
        <w:rPr>
          <w:rPrChange w:id="193" w:author="Peter" w:date="2013-05-08T09:19:00Z">
            <w:rPr>
              <w:rStyle w:val="DocActionChar"/>
            </w:rPr>
          </w:rPrChange>
        </w:rPr>
        <w:t>.</w:t>
      </w:r>
    </w:p>
    <w:p w:rsidR="00BF0F6A" w:rsidRPr="00BF0F6A" w:rsidRDefault="00E36F51" w:rsidP="00E36F51">
      <w:pPr>
        <w:pStyle w:val="DocAction"/>
      </w:pPr>
      <w:r>
        <w:t xml:space="preserve">%%% </w:t>
      </w:r>
      <w:r w:rsidR="00BF0F6A">
        <w:t xml:space="preserve">If no Matching sensor is found, the </w:t>
      </w:r>
      <w:r w:rsidR="00152B61">
        <w:t xml:space="preserve">spectral </w:t>
      </w:r>
      <w:r w:rsidR="00BF0F6A">
        <w:t>data is read as bands. It is not sorted in the case of XLS files.</w:t>
      </w:r>
    </w:p>
    <w:p w:rsidR="001310CE" w:rsidRDefault="001310CE" w:rsidP="0049064B">
      <w:pPr>
        <w:pStyle w:val="Heading2"/>
      </w:pPr>
      <w:bookmarkStart w:id="194" w:name="_Ref354072820"/>
      <w:bookmarkStart w:id="195" w:name="_Ref354072822"/>
      <w:bookmarkStart w:id="196" w:name="_Toc355280347"/>
      <w:bookmarkStart w:id="197" w:name="_Toc356807275"/>
      <w:r w:rsidRPr="00084655">
        <w:t>Metadata</w:t>
      </w:r>
      <w:bookmarkEnd w:id="194"/>
      <w:bookmarkEnd w:id="195"/>
      <w:bookmarkEnd w:id="196"/>
      <w:bookmarkEnd w:id="197"/>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1310CE" w:rsidRDefault="001310CE" w:rsidP="00A7583F">
      <w:pPr>
        <w:pStyle w:val="Body"/>
      </w:pPr>
      <w:r>
        <w:t>For more information on the metadata parameters supported by SPECCHIO please refer to</w:t>
      </w:r>
      <w:r w:rsidRPr="00084655">
        <w:t xml:space="preserve"> Hüni et al.</w:t>
      </w:r>
      <w:r w:rsidR="00235191"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235191" w:rsidRPr="00084655">
        <w:fldChar w:fldCharType="separate"/>
      </w:r>
      <w:r w:rsidRPr="00084655">
        <w:rPr>
          <w:noProof/>
        </w:rPr>
        <w:t>(2007)</w:t>
      </w:r>
      <w:r w:rsidR="00235191" w:rsidRPr="00084655">
        <w:fldChar w:fldCharType="end"/>
      </w:r>
      <w:r>
        <w:t xml:space="preserve"> </w:t>
      </w:r>
      <w:sdt>
        <w:sdtPr>
          <w:id w:val="12084322"/>
          <w:citation/>
        </w:sdtPr>
        <w:sdtContent>
          <w:r w:rsidR="00235191">
            <w:fldChar w:fldCharType="begin"/>
          </w:r>
          <w:r w:rsidR="00243D76">
            <w:rPr>
              <w:lang w:val="en-AU"/>
            </w:rPr>
            <w:instrText xml:space="preserve"> CITATION Hün07 \l 3081 </w:instrText>
          </w:r>
          <w:r w:rsidR="00235191">
            <w:fldChar w:fldCharType="separate"/>
          </w:r>
          <w:r w:rsidR="00E47832" w:rsidRPr="00E47832">
            <w:rPr>
              <w:noProof/>
              <w:lang w:val="en-AU"/>
            </w:rPr>
            <w:t>[2]</w:t>
          </w:r>
          <w:r w:rsidR="00235191">
            <w:fldChar w:fldCharType="end"/>
          </w:r>
        </w:sdtContent>
      </w:sdt>
      <w:r w:rsidR="00152B61">
        <w:t xml:space="preserve">. </w:t>
      </w:r>
      <w:r w:rsidR="00243D76">
        <w:t xml:space="preserve"> </w:t>
      </w:r>
      <w:r w:rsidR="00243D76" w:rsidRPr="00243D76">
        <w:rPr>
          <w:rStyle w:val="DocActionChar"/>
        </w:rPr>
        <w:t>%%% Check this reference. It could be one of three. Even better, remove the need for it, because these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198" w:name="_Ref354084379"/>
      <w:bookmarkStart w:id="199" w:name="_Ref354084382"/>
      <w:bookmarkStart w:id="200" w:name="_Toc355280348"/>
      <w:bookmarkStart w:id="201" w:name="_Toc356807276"/>
      <w:r>
        <w:t>Campaign</w:t>
      </w:r>
      <w:r w:rsidR="00152B61">
        <w:t>-r</w:t>
      </w:r>
      <w:r>
        <w:t>elated Metadata</w:t>
      </w:r>
      <w:bookmarkEnd w:id="198"/>
      <w:bookmarkEnd w:id="199"/>
      <w:bookmarkEnd w:id="200"/>
      <w:bookmarkEnd w:id="201"/>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A7583F">
      <w:pPr>
        <w:pStyle w:val="Heading3"/>
      </w:pPr>
      <w:bookmarkStart w:id="202" w:name="_Ref354084522"/>
      <w:bookmarkStart w:id="203" w:name="_Ref354084526"/>
      <w:bookmarkStart w:id="204" w:name="_Toc355280349"/>
      <w:bookmarkStart w:id="205" w:name="_Toc356807277"/>
      <w:r>
        <w:t>Spectrum</w:t>
      </w:r>
      <w:r w:rsidR="00152B61">
        <w:t>-r</w:t>
      </w:r>
      <w:r>
        <w:t>elated Metadata</w:t>
      </w:r>
      <w:bookmarkEnd w:id="202"/>
      <w:bookmarkEnd w:id="203"/>
      <w:bookmarkEnd w:id="204"/>
      <w:bookmarkEnd w:id="205"/>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ED2D41" w:rsidRPr="00ED2D41">
          <w:rPr>
            <w:rStyle w:val="CrossReference"/>
          </w:rPr>
          <w:t>9.2</w:t>
        </w:r>
      </w:fldSimple>
      <w:r w:rsidRPr="009F581D">
        <w:rPr>
          <w:rStyle w:val="CrossReference"/>
        </w:rPr>
        <w:t xml:space="preserve"> </w:t>
      </w:r>
      <w:fldSimple w:instr=" REF _Ref356400902 \h  \* MERGEFORMAT ">
        <w:r w:rsidR="00ED2D41" w:rsidRPr="00ED2D41">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A number of the Metadata Attributes below take an element of a dropdown list for their value. The definition of these lists is parameterised within the Specchio implementation, and can be changed. See you Specchio system administrator if you require a change in any of these lists.</w:t>
      </w:r>
    </w:p>
    <w:p w:rsidR="001310CE" w:rsidRPr="00155FA4" w:rsidRDefault="001310CE" w:rsidP="00155FA4">
      <w:pPr>
        <w:pStyle w:val="HeadingSubUnnumbered"/>
      </w:pPr>
      <w:r w:rsidRPr="00155FA4">
        <w:t>Campaign Details</w:t>
      </w:r>
    </w:p>
    <w:p w:rsidR="005E66DA" w:rsidRDefault="005E66DA" w:rsidP="005E66DA">
      <w:pPr>
        <w:pStyle w:val="Body"/>
      </w:pPr>
      <w:r>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 </w:t>
      </w:r>
      <w:fldSimple w:instr=" REF _Ref354084379 \r \h  \* MERGEFORMAT ">
        <w:r w:rsidR="00ED2D41" w:rsidRPr="00ED2D41">
          <w:rPr>
            <w:rStyle w:val="CrossReference"/>
          </w:rPr>
          <w:t>4.10.1</w:t>
        </w:r>
      </w:fldSimple>
      <w:r w:rsidRPr="002B10D8">
        <w:rPr>
          <w:rStyle w:val="CrossReference"/>
        </w:rPr>
        <w:t xml:space="preserve"> </w:t>
      </w:r>
      <w:fldSimple w:instr=" REF _Ref354084379 \h  \* MERGEFORMAT ">
        <w:r w:rsidR="00ED2D41" w:rsidRPr="00ED2D41">
          <w:rPr>
            <w:rStyle w:val="CrossReference"/>
          </w:rPr>
          <w:t>Campaign-related Metadata</w:t>
        </w:r>
      </w:fldSimple>
      <w:r>
        <w:t>.</w:t>
      </w:r>
    </w:p>
    <w:p w:rsidR="0095151A" w:rsidRDefault="0095151A" w:rsidP="0095151A">
      <w:pPr>
        <w:pStyle w:val="Note"/>
      </w:pPr>
      <w:r>
        <w:t xml:space="preserve">Note </w:t>
      </w:r>
      <w:r>
        <w:tab/>
      </w:r>
      <w:r w:rsidR="005E66DA">
        <w:t xml:space="preserve">It is not recommended to generally enter Campaign metadata into these Spectrum-related metadata fields. Instead, use the Campaign Metadata fields described in section </w:t>
      </w:r>
      <w:fldSimple w:instr=" REF _Ref354084379 \r \h  \* MERGEFORMAT ">
        <w:r w:rsidR="00ED2D41" w:rsidRPr="00ED2D41">
          <w:rPr>
            <w:rStyle w:val="CrossReference"/>
          </w:rPr>
          <w:t>4.10.1</w:t>
        </w:r>
      </w:fldSimple>
      <w:r w:rsidR="005E66DA" w:rsidRPr="002B10D8">
        <w:rPr>
          <w:rStyle w:val="CrossReference"/>
        </w:rPr>
        <w:t xml:space="preserve"> </w:t>
      </w:r>
      <w:fldSimple w:instr=" REF _Ref354084379 \h  \* MERGEFORMAT ">
        <w:r w:rsidR="00ED2D41" w:rsidRPr="00ED2D41">
          <w:rPr>
            <w:rStyle w:val="CrossReference"/>
          </w:rPr>
          <w:t>Campaign-related Metadata</w:t>
        </w:r>
      </w:fldSimple>
      <w:r w:rsidR="005E66DA">
        <w:t xml:space="preserve">. These fields can </w:t>
      </w:r>
      <w:r>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155FA4">
      <w:pPr>
        <w:pStyle w:val="HeadingSubUnnumbered"/>
      </w:pPr>
      <w:r w:rsidRPr="00155FA4">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ED2D41" w:rsidRPr="00ED2D41">
          <w:rPr>
            <w:rStyle w:val="CrossReference"/>
          </w:rPr>
          <w:t>10</w:t>
        </w:r>
      </w:fldSimple>
      <w:r w:rsidR="004A2EFA" w:rsidRPr="009F581D">
        <w:rPr>
          <w:rStyle w:val="CrossReference"/>
        </w:rPr>
        <w:t xml:space="preserve"> </w:t>
      </w:r>
      <w:fldSimple w:instr=" REF _Ref356399222 \h  \* MERGEFORMAT ">
        <w:r w:rsidR="00ED2D41" w:rsidRPr="00ED2D41">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587"/>
        <w:gridCol w:w="7275"/>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235191">
                  <w:fldChar w:fldCharType="begin"/>
                </w:r>
                <w:r w:rsidR="006B0A5F">
                  <w:rPr>
                    <w:lang w:val="en-AU"/>
                  </w:rPr>
                  <w:instrText xml:space="preserve"> CITATION Aus08 \l 3081  </w:instrText>
                </w:r>
                <w:r w:rsidR="00235191">
                  <w:fldChar w:fldCharType="separate"/>
                </w:r>
                <w:r w:rsidR="00E47832" w:rsidRPr="00E47832">
                  <w:rPr>
                    <w:noProof/>
                    <w:lang w:val="en-AU"/>
                  </w:rPr>
                  <w:t>[3]</w:t>
                </w:r>
                <w:r w:rsidR="00235191">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155FA4">
      <w:pPr>
        <w:pStyle w:val="HeadingSubUnnumbered"/>
      </w:pPr>
      <w:r w:rsidRPr="00155FA4">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206" w:author="Peter" w:date="2013-05-08T09:19:00Z">
              <w:r>
                <w:t>]</w:t>
              </w:r>
            </w:ins>
            <w:r w:rsidR="006C44F0">
              <w:t xml:space="preserve"> Ambient air pressure</w:t>
            </w:r>
            <w:del w:id="207"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208" w:author="Peter" w:date="2013-05-08T09:19:00Z">
              <w:r>
                <w:t>]</w:t>
              </w:r>
            </w:ins>
            <w:r w:rsidR="006C44F0">
              <w:t xml:space="preserve"> Ambient air temperature</w:t>
            </w:r>
            <w:del w:id="209"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210" w:author="Peter" w:date="2013-05-08T09:19:00Z">
              <w:r>
                <w:t>[</w:t>
              </w:r>
            </w:ins>
            <w:r w:rsidR="006C44F0">
              <w:t>Percentage</w:t>
            </w:r>
            <w:ins w:id="211" w:author="Peter" w:date="2013-05-08T09:19:00Z">
              <w:r>
                <w:t>]</w:t>
              </w:r>
            </w:ins>
            <w:r w:rsidR="006C44F0">
              <w:t xml:space="preserve"> </w:t>
            </w:r>
            <w:r w:rsidR="006C44F0" w:rsidRPr="006C44F0">
              <w:t xml:space="preserve">Relative air humidity </w:t>
            </w:r>
            <w:del w:id="212"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155FA4">
      <w:pPr>
        <w:pStyle w:val="HeadingSubUnnumbered"/>
      </w:pPr>
      <w:r w:rsidRPr="00155FA4">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7"/>
        <w:gridCol w:w="7245"/>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213" w:author="Peter" w:date="2013-05-08T09:19:00Z"/>
              </w:rPr>
            </w:pPr>
            <w:ins w:id="214" w:author="Peter" w:date="2013-05-08T09:19:00Z">
              <w:r>
                <w:t xml:space="preserve">If </w:t>
              </w:r>
              <w:r w:rsidR="002935FF">
                <w:t>the acquisition system’s</w:t>
              </w:r>
            </w:ins>
            <w:del w:id="215" w:author="Peter" w:date="2013-05-08T09:19:00Z">
              <w:r>
                <w:delText xml:space="preserve"> This</w:delText>
              </w:r>
            </w:del>
            <w:r>
              <w:t xml:space="preserve"> time </w:t>
            </w:r>
            <w:ins w:id="216" w:author="Peter" w:date="2013-05-08T09:19:00Z">
              <w:r w:rsidR="002935FF">
                <w:t>was</w:t>
              </w:r>
            </w:ins>
            <w:del w:id="217" w:author="Peter" w:date="2013-05-08T09:19:00Z">
              <w:r>
                <w:delText>is set from %%%. If this is</w:delText>
              </w:r>
            </w:del>
            <w:r>
              <w:t xml:space="preserve"> not set to UTC, </w:t>
            </w:r>
            <w:ins w:id="218" w:author="Peter" w:date="2013-05-08T09:19:00Z">
              <w:r w:rsidR="002935FF">
                <w:t>then</w:t>
              </w:r>
            </w:ins>
            <w:del w:id="219"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220" w:author="Peter" w:date="2013-05-08T09:19:00Z">
              <w:r w:rsidR="00235191">
                <w:fldChar w:fldCharType="begin"/>
              </w:r>
              <w:r w:rsidR="00410625">
                <w:instrText xml:space="preserve"> REF _Ref157338239 \r \h  \* MERGEFORMAT </w:instrText>
              </w:r>
            </w:ins>
            <w:ins w:id="221" w:author="Peter" w:date="2013-05-08T09:19:00Z">
              <w:r w:rsidR="00235191">
                <w:fldChar w:fldCharType="separate"/>
              </w:r>
            </w:ins>
            <w:r w:rsidR="00ED2D41" w:rsidRPr="00ED2D41">
              <w:rPr>
                <w:rStyle w:val="CrossReference"/>
              </w:rPr>
              <w:t>7.4</w:t>
            </w:r>
            <w:ins w:id="222" w:author="Peter" w:date="2013-05-08T09:19:00Z">
              <w:r w:rsidR="00235191">
                <w:fldChar w:fldCharType="end"/>
              </w:r>
              <w:r w:rsidR="002935FF" w:rsidRPr="002935FF">
                <w:rPr>
                  <w:rStyle w:val="CrossReference"/>
                </w:rPr>
                <w:t xml:space="preserve"> </w:t>
              </w:r>
              <w:r w:rsidR="00235191">
                <w:fldChar w:fldCharType="begin"/>
              </w:r>
              <w:r w:rsidR="00410625">
                <w:instrText xml:space="preserve"> REF _Ref157338239 \h  \* MERGEFORMAT </w:instrText>
              </w:r>
            </w:ins>
            <w:ins w:id="223" w:author="Peter" w:date="2013-05-08T09:19:00Z">
              <w:r w:rsidR="00235191">
                <w:fldChar w:fldCharType="separate"/>
              </w:r>
            </w:ins>
            <w:r w:rsidR="00ED2D41" w:rsidRPr="00ED2D41">
              <w:rPr>
                <w:rStyle w:val="CrossReference"/>
              </w:rPr>
              <w:t>UTC Time Correction</w:t>
            </w:r>
            <w:ins w:id="224" w:author="Peter" w:date="2013-05-08T09:19:00Z">
              <w:r w:rsidR="00235191">
                <w:fldChar w:fldCharType="end"/>
              </w:r>
              <w:r>
                <w:t>.</w:t>
              </w:r>
            </w:ins>
            <w:del w:id="225" w:author="Peter" w:date="2013-05-08T09:19:00Z">
              <w:r>
                <w:delText>%%%.</w:delText>
              </w:r>
            </w:del>
          </w:p>
          <w:p w:rsidR="00ED2D41" w:rsidRDefault="00C96D90">
            <w:pPr>
              <w:pStyle w:val="TableText"/>
              <w:pPrChange w:id="226" w:author="Peter" w:date="2013-05-08T09:19:00Z">
                <w:pPr>
                  <w:pStyle w:val="DocAction"/>
                </w:pPr>
              </w:pPrChange>
            </w:pPr>
            <w:del w:id="227"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61012D" w:rsidRDefault="002935FF" w:rsidP="002935FF">
            <w:pPr>
              <w:pStyle w:val="TableText"/>
            </w:pPr>
            <w:ins w:id="228" w:author="Peter" w:date="2013-05-08T09:19:00Z">
              <w:r>
                <w:t xml:space="preserve">This Attribute </w:t>
              </w:r>
            </w:ins>
            <w:r w:rsidR="0061012D">
              <w:t>is</w:t>
            </w:r>
            <w:ins w:id="229" w:author="Peter" w:date="2013-05-08T09:19:00Z">
              <w:r>
                <w:t xml:space="preserve"> always be present</w:t>
              </w:r>
            </w:ins>
            <w:r w:rsidR="0061012D">
              <w:t xml:space="preserve"> and is generally set by Specchio when the spectrum is read</w:t>
            </w:r>
            <w:ins w:id="230" w:author="Peter" w:date="2013-05-08T09:19:00Z">
              <w:r>
                <w:t>.</w:t>
              </w:r>
            </w:ins>
          </w:p>
          <w:p w:rsidR="002935FF" w:rsidRDefault="002935FF" w:rsidP="0061012D">
            <w:pPr>
              <w:pStyle w:val="TableText"/>
              <w:rPr>
                <w:ins w:id="231" w:author="Peter" w:date="2013-05-08T09:19:00Z"/>
              </w:rPr>
            </w:pPr>
            <w:ins w:id="232" w:author="Peter" w:date="2013-05-08T09:19:00Z">
              <w:r>
                <w:t xml:space="preserve">If no data is available, </w:t>
              </w:r>
            </w:ins>
            <w:r w:rsidR="0061012D">
              <w:t xml:space="preserve">it should be </w:t>
            </w:r>
            <w:ins w:id="233" w:author="Peter" w:date="2013-05-08T09:19:00Z">
              <w:r>
                <w:t xml:space="preserve">set to </w:t>
              </w:r>
              <w:r w:rsidRPr="00EF56D8">
                <w:rPr>
                  <w:rStyle w:val="GUIWord"/>
                </w:rPr>
                <w:t>Nil</w:t>
              </w:r>
              <w:r>
                <w:t>.</w:t>
              </w:r>
            </w:ins>
            <w:r w:rsidR="0061012D">
              <w:t xml:space="preserve"> However, although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34" w:author="Peter" w:date="2013-05-08T09:19:00Z">
              <w:r w:rsidR="002935FF">
                <w:t>S</w:t>
              </w:r>
              <w:r>
                <w:t>pectra</w:t>
              </w:r>
            </w:ins>
            <w:del w:id="235"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36" w:author="Peter" w:date="2013-05-08T09:19:00Z"/>
              </w:rPr>
            </w:pPr>
            <w:ins w:id="237" w:author="Peter" w:date="2013-05-08T09:19:00Z">
              <w:r>
                <w:t xml:space="preserve">This value is automatically set </w:t>
              </w:r>
            </w:ins>
            <w:r w:rsidR="006E169B">
              <w:t xml:space="preserve">to the Specchio server’s system time </w:t>
            </w:r>
            <w:ins w:id="238" w:author="Peter" w:date="2013-05-08T09:19:00Z">
              <w:r>
                <w:t>when the Spectrum is uploaded to Specchio.</w:t>
              </w:r>
            </w:ins>
            <w:r w:rsidR="006E169B">
              <w:t xml:space="preserve"> Note that this may not be the same as the client’s system time.</w:t>
            </w:r>
          </w:p>
          <w:p w:rsidR="001310CE" w:rsidRDefault="00C96D90" w:rsidP="00C96D90">
            <w:pPr>
              <w:pStyle w:val="TableText"/>
            </w:pPr>
            <w:del w:id="239"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40" w:author="Peter" w:date="2013-05-08T09:19:00Z">
              <w:r>
                <w:t>.</w:t>
              </w:r>
            </w:ins>
            <w:del w:id="241"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42" w:author="Peter" w:date="2013-05-08T09:19:00Z">
              <w:r w:rsidR="00D642A9">
                <w:t>Describes the nature</w:t>
              </w:r>
            </w:ins>
            <w:del w:id="243" w:author="Peter" w:date="2013-05-08T09:19:00Z">
              <w:r w:rsidR="00D642A9" w:rsidRPr="00084655">
                <w:delText>Name</w:delText>
              </w:r>
            </w:del>
            <w:r w:rsidR="00D642A9" w:rsidRPr="00084655">
              <w:t xml:space="preserve"> of the </w:t>
            </w:r>
            <w:del w:id="244" w:author="Peter" w:date="2013-05-08T09:19:00Z">
              <w:r w:rsidR="00D642A9" w:rsidRPr="00084655">
                <w:delText xml:space="preserve">spectral </w:delText>
              </w:r>
            </w:del>
            <w:r w:rsidR="00D642A9" w:rsidRPr="00084655">
              <w:t>measurement</w:t>
            </w:r>
            <w:r w:rsidR="00D642A9">
              <w:t xml:space="preserve"> - s</w:t>
            </w:r>
            <w:ins w:id="245" w:author="Peter" w:date="2013-05-08T09:19:00Z">
              <w:r w:rsidR="00D642A9">
                <w:t>elect from</w:t>
              </w:r>
            </w:ins>
            <w:r w:rsidR="00D642A9">
              <w:t xml:space="preserve">: </w:t>
            </w:r>
            <w:r w:rsidR="00D642A9" w:rsidRPr="00B93C94">
              <w:t>Reflectance, Radiance, Transmission, Absorbance, DNs, Irradiance, Mueller10, Mueller20, Wavelength</w:t>
            </w:r>
            <w:ins w:id="246" w:author="Peter" w:date="2013-05-08T09:19:00Z">
              <w:r w:rsidR="00D642A9">
                <w:t>.</w:t>
              </w:r>
            </w:ins>
          </w:p>
          <w:p w:rsidR="006E0394" w:rsidRDefault="00EF56D8" w:rsidP="00305207">
            <w:pPr>
              <w:pStyle w:val="TableText"/>
            </w:pPr>
            <w:ins w:id="247" w:author="Peter" w:date="2013-05-08T09:19:00Z">
              <w:r>
                <w:t>This Attribute is compulsory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48"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49"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50" w:author="Peter" w:date="2013-05-08T09:19:00Z">
              <w:r w:rsidR="00723D0B">
                <w:t xml:space="preserve">and file formats </w:t>
              </w:r>
            </w:ins>
            <w:r w:rsidR="002B10D8">
              <w:t>apply a number which is recorded in the Spectrum file</w:t>
            </w:r>
            <w:del w:id="251"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155FA4">
      <w:pPr>
        <w:pStyle w:val="HeadingSubUnnumbered"/>
      </w:pPr>
      <w:r w:rsidRPr="00155FA4">
        <w:t>Generic Target Properties</w:t>
      </w:r>
    </w:p>
    <w:p w:rsidR="003E6F8A" w:rsidRPr="003E6F8A" w:rsidRDefault="003E6F8A" w:rsidP="00CB4748">
      <w:pPr>
        <w:pStyle w:val="Body"/>
        <w:rPr>
          <w:lang w:val="en-AU" w:eastAsia="ja-JP"/>
        </w:rPr>
      </w:pPr>
      <w:r w:rsidRPr="003E6F8A">
        <w:rPr>
          <w:lang w:val="en-AU" w:eastAsia="ja-JP"/>
        </w:rPr>
        <w:t>The Generic Target Properties group hold</w:t>
      </w:r>
      <w:r w:rsidR="006E0394">
        <w:rPr>
          <w:lang w:val="en-AU" w:eastAsia="ja-JP"/>
        </w:rPr>
        <w:t>s</w:t>
      </w:r>
      <w:r w:rsidRPr="003E6F8A">
        <w:rPr>
          <w:lang w:val="en-AU" w:eastAsia="ja-JP"/>
        </w:rPr>
        <w:t xml:space="preserve"> data related to a target or sample irrespective of the </w:t>
      </w:r>
      <w:r w:rsidR="006E0394">
        <w:rPr>
          <w:lang w:val="en-AU" w:eastAsia="ja-JP"/>
        </w:rPr>
        <w:t xml:space="preserve">use of the target or sample in the Specchio Campaign. It could apply to both </w:t>
      </w:r>
      <w:r w:rsidRPr="003E6F8A">
        <w:rPr>
          <w:lang w:val="en-AU" w:eastAsia="ja-JP"/>
        </w:rPr>
        <w:t>soil and vegetation studies.</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52" w:author="Peter" w:date="2013-05-08T09:19:00Z">
              <w:r>
                <w:t>.</w:t>
              </w:r>
            </w:ins>
            <w:del w:id="253"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54"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r w:rsidR="007A07DA">
              <w:t xml:space="preserve"> Andy</w:t>
            </w:r>
          </w:p>
          <w:p w:rsidR="00155FA4" w:rsidRPr="00155FA4" w:rsidRDefault="00155FA4" w:rsidP="00155FA4">
            <w:pPr>
              <w:pStyle w:val="DocAction"/>
            </w:pPr>
            <w:r>
              <w:t>%%% Asked Andy</w:t>
            </w:r>
            <w:r w:rsidR="006E0394">
              <w:t xml:space="preserve"> n Skype 22 May</w:t>
            </w:r>
            <w:r>
              <w:t>, but he didn’t know. Maybe various samples from the one target.</w:t>
            </w:r>
            <w:r w:rsidR="006E0394">
              <w:t xml:space="preserve"> He will get back to me.</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55FA4" w:rsidRDefault="001310CE" w:rsidP="00305207">
            <w:pPr>
              <w:pStyle w:val="TableText"/>
            </w:pPr>
            <w:r>
              <w:t>[alpha string]</w:t>
            </w:r>
            <w:r w:rsidR="00B93C94">
              <w:t xml:space="preserve"> </w:t>
            </w:r>
            <w:r w:rsidR="00B93C94" w:rsidRPr="00B93C94">
              <w:t>Identification of the target that was collected</w:t>
            </w:r>
          </w:p>
          <w:p w:rsidR="006E0394" w:rsidRDefault="006E0394" w:rsidP="006E0394">
            <w:pPr>
              <w:pStyle w:val="DocAction"/>
            </w:pPr>
            <w:r>
              <w:t>%%% How do terms target and sample differ?</w:t>
            </w:r>
          </w:p>
        </w:tc>
      </w:tr>
    </w:tbl>
    <w:p w:rsidR="001310CE" w:rsidRPr="00155FA4" w:rsidRDefault="001310CE" w:rsidP="00155FA4">
      <w:pPr>
        <w:pStyle w:val="HeadingSubUnnumbered"/>
      </w:pPr>
      <w:r w:rsidRPr="00155FA4">
        <w:t>Illumination</w:t>
      </w:r>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155FA4">
      <w:pPr>
        <w:pStyle w:val="HeadingSubUnnumbered"/>
      </w:pPr>
      <w:r w:rsidRPr="00155FA4">
        <w:t>Instrument</w:t>
      </w:r>
    </w:p>
    <w:p w:rsidR="00CB4748" w:rsidRDefault="00CB4748" w:rsidP="003E6F8A">
      <w:pPr>
        <w:pStyle w:val="DocAction"/>
      </w:pPr>
      <w:r>
        <w:t xml:space="preserve">This Group of Attributes describes the specific </w:t>
      </w:r>
      <w:r w:rsidRPr="0014777F">
        <w:rPr>
          <w:rStyle w:val="Strong"/>
          <w:b w:val="0"/>
          <w:bCs w:val="0"/>
        </w:rPr>
        <w:t xml:space="preserve">spectroradiographic </w:t>
      </w:r>
      <w:r>
        <w:t>Instrument which was used to measure this Spectrum and the Sensor Type which is used in that Instrument.</w:t>
      </w:r>
    </w:p>
    <w:p w:rsidR="003E6F8A" w:rsidRPr="003E6F8A" w:rsidRDefault="003E6F8A" w:rsidP="003E6F8A">
      <w:pPr>
        <w:pStyle w:val="DocAction"/>
      </w:pPr>
      <w:r w:rsidRPr="003E6F8A">
        <w:t>-- the Instrument should be entered if known.</w:t>
      </w:r>
      <w:r>
        <w:br/>
      </w:r>
      <w:r w:rsidRPr="003E6F8A">
        <w:t>-- If no Instrument is entered, the Sensor should be entered and will be used, otheriwse it is ignored.</w:t>
      </w:r>
      <w:r>
        <w:br/>
      </w:r>
      <w:r w:rsidRPr="003E6F8A">
        <w:t>-- Presently the Calibration number is ignored, but it should be set correctly, even if an Instrument is entered and the Sensor is not. In future, some processing functions may resort to using this value if the calibrations do not have sufficient date information.</w:t>
      </w:r>
      <w:r>
        <w:br/>
      </w:r>
    </w:p>
    <w:p w:rsidR="003E6F8A" w:rsidRPr="003E6F8A" w:rsidRDefault="003E6F8A" w:rsidP="003E6F8A">
      <w:pPr>
        <w:pStyle w:val="DocAction"/>
        <w:rPr>
          <w:lang w:val="en-AU" w:eastAsia="ja-JP"/>
        </w:rPr>
      </w:pPr>
      <w:r w:rsidRPr="003E6F8A">
        <w:t>%%% Email comment from Andy: It could happen that an instrument is not in the list of known instruments, and as administrator rights are required to add instruments, users might just add the calibration number. Hopefully, at some point the instrument would be added, at which point it could be used for integrity checks.</w:t>
      </w:r>
      <w:r w:rsidRPr="003E6F8A">
        <w:br/>
      </w:r>
      <w:r w:rsidRPr="003E6F8A">
        <w:br/>
      </w:r>
      <w:r w:rsidRPr="003E6F8A">
        <w:rPr>
          <w:lang w:val="en-AU" w:eastAsia="ja-JP"/>
        </w:rPr>
        <w:t>In most cases, the sensor will be set automatically during data loading.</w:t>
      </w:r>
      <w:r>
        <w:rPr>
          <w:lang w:val="en-AU" w:eastAsia="ja-JP"/>
        </w:rPr>
        <w:br/>
      </w:r>
      <w:r>
        <w:rPr>
          <w:lang w:val="en-AU" w:eastAsia="ja-JP"/>
        </w:rPr>
        <w:br/>
      </w:r>
      <w:r w:rsidRPr="003E6F8A">
        <w:rPr>
          <w:lang w:val="en-AU" w:eastAsia="ja-JP"/>
        </w:rPr>
        <w:t>It should never happen that an instrument is set but no sensor; for practical reasons the instrument should actually enforce the sensor. Setting the sensor could also be checked versus the number of spectral bands of the spectra, as they must always match. However, the interface is not that smart at this point.</w:t>
      </w:r>
      <w:r>
        <w:rPr>
          <w:lang w:val="en-AU" w:eastAsia="ja-JP"/>
        </w:rPr>
        <w:br/>
      </w:r>
      <w:r>
        <w:rPr>
          <w:lang w:val="en-AU" w:eastAsia="ja-JP"/>
        </w:rPr>
        <w:br/>
      </w:r>
      <w:r w:rsidRPr="003E6F8A">
        <w:rPr>
          <w:lang w:val="en-AU" w:eastAsia="ja-JP"/>
        </w:rPr>
        <w:t>The calibration number should be filled in if no calibration data referring to this particular calibration is stored with the instrument. Of course, it may also be entered even if the calibration exists in the system.</w:t>
      </w:r>
    </w:p>
    <w:tbl>
      <w:tblPr>
        <w:tblStyle w:val="TableSimple"/>
        <w:tblW w:w="0" w:type="auto"/>
        <w:tblLook w:val="04A0"/>
      </w:tblPr>
      <w:tblGrid>
        <w:gridCol w:w="1655"/>
        <w:gridCol w:w="7207"/>
        <w:tblGridChange w:id="255">
          <w:tblGrid>
            <w:gridCol w:w="709"/>
            <w:gridCol w:w="885"/>
            <w:gridCol w:w="770"/>
            <w:gridCol w:w="6390"/>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56" w:author="Peter" w:date="2013-05-08T09:19:00Z">
              <w:r w:rsidR="00CB4748">
                <w:t>Th</w:t>
              </w:r>
            </w:ins>
            <w:r w:rsidR="00CB4748">
              <w:t>e</w:t>
            </w:r>
            <w:ins w:id="257" w:author="Peter" w:date="2013-05-08T09:19:00Z">
              <w:r w:rsidR="00CB4748">
                <w:t xml:space="preserve"> name </w:t>
              </w:r>
            </w:ins>
            <w:r w:rsidR="00CB4748">
              <w:t>of</w:t>
            </w:r>
            <w:ins w:id="258"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59" w:author="Peter" w:date="2013-05-08T09:19:00Z">
              <w:r w:rsidR="00CB4748">
                <w:t>used to take these measurements</w:t>
              </w:r>
            </w:ins>
          </w:p>
          <w:p w:rsidR="00CB4748" w:rsidRPr="00C41199" w:rsidRDefault="00CB4748" w:rsidP="00CB4748">
            <w:pPr>
              <w:pStyle w:val="TableText"/>
              <w:rPr>
                <w:rPrChange w:id="260" w:author="Peter" w:date="2013-05-08T09:19:00Z">
                  <w:rPr>
                    <w:rStyle w:val="DocActionChar"/>
                    <w:i w:val="0"/>
                  </w:rPr>
                </w:rPrChange>
              </w:rPr>
            </w:pPr>
            <w:r>
              <w:t xml:space="preserve">The drop down list is a list of </w:t>
            </w:r>
            <w:ins w:id="261" w:author="Peter" w:date="2013-05-08T09:19:00Z">
              <w:r>
                <w:t xml:space="preserve">Instruments which is created using the </w:t>
              </w:r>
              <w:r w:rsidRPr="00C41199">
                <w:rPr>
                  <w:rStyle w:val="GUIWord"/>
                </w:rPr>
                <w:t>Data maintenance/</w:t>
              </w:r>
            </w:ins>
            <w:del w:id="262"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235191" w:rsidRPr="00235191">
              <w:rPr>
                <w:rStyle w:val="GUIWord"/>
                <w:rPrChange w:id="263" w:author="Peter" w:date="2013-05-08T09:19:00Z">
                  <w:rPr>
                    <w:rStyle w:val="DocActionChar"/>
                  </w:rPr>
                </w:rPrChange>
              </w:rPr>
              <w:t xml:space="preserve">Instrument </w:t>
            </w:r>
            <w:ins w:id="264" w:author="Peter" w:date="2013-05-08T09:19:00Z">
              <w:r w:rsidRPr="00C41199">
                <w:rPr>
                  <w:rStyle w:val="GUIWord"/>
                </w:rPr>
                <w:t>admin.</w:t>
              </w:r>
              <w:r>
                <w:t xml:space="preserve"> </w:t>
              </w:r>
            </w:ins>
            <w:r w:rsidR="00235191" w:rsidRPr="00235191">
              <w:rPr>
                <w:rPrChange w:id="265" w:author="Peter" w:date="2013-05-08T09:19:00Z">
                  <w:rPr>
                    <w:rStyle w:val="DocActionChar"/>
                  </w:rPr>
                </w:rPrChange>
              </w:rPr>
              <w:t>function</w:t>
            </w:r>
            <w:del w:id="266" w:author="Peter" w:date="2013-05-08T09:19:00Z">
              <w:r>
                <w:rPr>
                  <w:rStyle w:val="DocActionChar"/>
                </w:rPr>
                <w:delText xml:space="preserve"> metadata editor</w:delText>
              </w:r>
            </w:del>
            <w:r w:rsidR="00235191" w:rsidRPr="00235191">
              <w:rPr>
                <w:rPrChange w:id="267" w:author="Peter" w:date="2013-05-08T09:19:00Z">
                  <w:rPr>
                    <w:rStyle w:val="DocActionChar"/>
                  </w:rPr>
                </w:rPrChange>
              </w:rPr>
              <w:t>.</w:t>
            </w:r>
          </w:p>
          <w:p w:rsidR="00CB4748" w:rsidRDefault="00CB4748" w:rsidP="00305207">
            <w:pPr>
              <w:pStyle w:val="TableText"/>
            </w:pPr>
            <w:r>
              <w:t>Th</w:t>
            </w:r>
            <w:ins w:id="268" w:author="Peter" w:date="2013-05-08T09:19:00Z">
              <w:r w:rsidR="002935FF">
                <w:t xml:space="preserve">is Attribute is </w:t>
              </w:r>
            </w:ins>
            <w:r w:rsidR="00BE1D96">
              <w:t>always present</w:t>
            </w:r>
            <w:ins w:id="269" w:author="Peter" w:date="2013-05-08T09:19:00Z">
              <w:r w:rsidR="002935FF">
                <w:t xml:space="preserve"> and cannot be deleted. If no data is available, set it to </w:t>
              </w:r>
              <w:r w:rsidR="002935FF" w:rsidRPr="00EF56D8">
                <w:rPr>
                  <w:rStyle w:val="GUIWord"/>
                </w:rPr>
                <w:t>Nil</w:t>
              </w:r>
              <w:r w:rsidR="002935FF">
                <w:t>.</w:t>
              </w:r>
            </w:ins>
          </w:p>
          <w:p w:rsidR="004D7399" w:rsidRDefault="00CB4748" w:rsidP="00BE1D96">
            <w:pPr>
              <w:pStyle w:val="TableText"/>
            </w:pPr>
            <w:r>
              <w:t xml:space="preserve">This </w:t>
            </w:r>
            <w:r w:rsidR="00BE1D96">
              <w:t>Attribute</w:t>
            </w:r>
            <w:r>
              <w:t xml:space="preserve"> is generally set when Spectra are loaded. See </w:t>
            </w:r>
            <w:fldSimple w:instr=" REF _Ref356491633 \r \h  \* MERGEFORMAT ">
              <w:r w:rsidR="00ED2D41" w:rsidRPr="00ED2D41">
                <w:rPr>
                  <w:rStyle w:val="CrossReference"/>
                </w:rPr>
                <w:t>4.9</w:t>
              </w:r>
            </w:fldSimple>
            <w:r w:rsidRPr="00CB4748">
              <w:rPr>
                <w:rStyle w:val="CrossReference"/>
              </w:rPr>
              <w:t xml:space="preserve"> </w:t>
            </w:r>
            <w:fldSimple w:instr=" REF _Ref356491633 \h  \* MERGEFORMAT ">
              <w:r w:rsidR="00ED2D41" w:rsidRPr="00ED2D41">
                <w:rPr>
                  <w:rStyle w:val="CrossReference"/>
                </w:rPr>
                <w:t>Matching Spectra to Instruments and Sensors on Loading</w:t>
              </w:r>
            </w:fldSimple>
            <w:r>
              <w:t xml:space="preserve"> for more information on this process.</w:t>
            </w:r>
            <w:r w:rsidR="006E0394">
              <w:t xml:space="preserve"> </w:t>
            </w:r>
            <w:r w:rsidR="006E0394" w:rsidRPr="006E0394">
              <w:rPr>
                <w:rStyle w:val="DocActionChar"/>
              </w:rPr>
              <w:t>%%%</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E1D96" w:rsidRDefault="00BE1D96" w:rsidP="00BE1D96">
            <w:pPr>
              <w:pStyle w:val="TableText"/>
            </w:pPr>
            <w:r>
              <w:t>This Sensor Attribute is ignored if the Instrument Attribute above is set.</w:t>
            </w:r>
          </w:p>
          <w:p w:rsidR="002935FF" w:rsidRDefault="002935FF" w:rsidP="002935FF">
            <w:pPr>
              <w:pStyle w:val="TableText"/>
              <w:rPr>
                <w:ins w:id="270" w:author="Peter" w:date="2013-05-08T09:19:00Z"/>
              </w:rPr>
            </w:pPr>
            <w:ins w:id="271" w:author="Peter" w:date="2013-05-08T09:19:00Z">
              <w:r>
                <w:t xml:space="preserve">This Attribute is </w:t>
              </w:r>
            </w:ins>
            <w:r w:rsidR="00BE1D96">
              <w:t>always present</w:t>
            </w:r>
            <w:ins w:id="272" w:author="Peter" w:date="2013-05-08T09:19:00Z">
              <w:r>
                <w:t xml:space="preserve"> and cannot be deleted. If </w:t>
              </w:r>
            </w:ins>
            <w:r w:rsidR="0014777F">
              <w:t>not required</w:t>
            </w:r>
            <w:ins w:id="273" w:author="Peter" w:date="2013-05-08T09:19:00Z">
              <w:r>
                <w:t xml:space="preserve">, </w:t>
              </w:r>
            </w:ins>
            <w:r w:rsidR="00BE1D96">
              <w:t xml:space="preserve">it can be </w:t>
            </w:r>
            <w:ins w:id="274" w:author="Peter" w:date="2013-05-08T09:19:00Z">
              <w:r>
                <w:t xml:space="preserve">set to </w:t>
              </w:r>
              <w:r w:rsidRPr="00EF56D8">
                <w:rPr>
                  <w:rStyle w:val="GUIWord"/>
                </w:rPr>
                <w:t>Nil</w:t>
              </w:r>
              <w:r>
                <w:t>.</w:t>
              </w:r>
            </w:ins>
          </w:p>
          <w:p w:rsidR="006A683F" w:rsidRDefault="00BE1D96">
            <w:pPr>
              <w:pStyle w:val="TableText"/>
            </w:pPr>
            <w:r>
              <w:t xml:space="preserve">This Attribute is generally set when Spectra are loaded. See </w:t>
            </w:r>
            <w:fldSimple w:instr=" REF _Ref356491633 \r \h  \* MERGEFORMAT ">
              <w:r w:rsidR="00ED2D41" w:rsidRPr="00ED2D41">
                <w:rPr>
                  <w:rStyle w:val="CrossReference"/>
                </w:rPr>
                <w:t>4.9</w:t>
              </w:r>
            </w:fldSimple>
            <w:r w:rsidRPr="00CB4748">
              <w:rPr>
                <w:rStyle w:val="CrossReference"/>
              </w:rPr>
              <w:t xml:space="preserve"> </w:t>
            </w:r>
            <w:fldSimple w:instr=" REF _Ref356491633 \h  \* MERGEFORMAT ">
              <w:r w:rsidR="00ED2D41" w:rsidRPr="00ED2D41">
                <w:rPr>
                  <w:rStyle w:val="CrossReference"/>
                </w:rPr>
                <w:t>Matching Spectra to Instruments and Sensors on Loading</w:t>
              </w:r>
            </w:fldSimple>
            <w:r>
              <w:t xml:space="preserve"> for more information on this process.</w:t>
            </w:r>
            <w:r w:rsidR="007C3917">
              <w:t xml:space="preserve"> </w:t>
            </w:r>
            <w:r w:rsidR="007C3917" w:rsidRPr="007C3917">
              <w:rPr>
                <w:rStyle w:val="DocActionChar"/>
              </w:rPr>
              <w:t>%%%</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E97B4D" w:rsidRPr="00BE1D96" w:rsidRDefault="00BE1D96" w:rsidP="00EF5480">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should be set manually.</w:t>
            </w:r>
          </w:p>
        </w:tc>
      </w:tr>
      <w:tr w:rsidR="004D7399" w:rsidTr="00CB4748">
        <w:tblPrEx>
          <w:tblW w:w="0" w:type="auto"/>
          <w:tblPrExChange w:id="275" w:author="Peter" w:date="2013-05-08T09:19:00Z">
            <w:tblPrEx>
              <w:tblW w:w="0" w:type="auto"/>
              <w:tblInd w:w="817" w:type="dxa"/>
            </w:tblPrEx>
          </w:tblPrExChange>
        </w:tblPrEx>
        <w:trPr>
          <w:trPrChange w:id="276" w:author="Peter" w:date="2013-05-08T09:19:00Z">
            <w:trPr>
              <w:gridAfter w:val="0"/>
            </w:trPr>
          </w:trPrChange>
        </w:trPr>
        <w:tc>
          <w:tcPr>
            <w:tcW w:w="0" w:type="auto"/>
            <w:tcPrChange w:id="27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78"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7A535E" w:rsidRDefault="00EF5480" w:rsidP="007C3917">
            <w:pPr>
              <w:pStyle w:val="TableText"/>
            </w:pPr>
            <w:r>
              <w:t xml:space="preserve">This is additional text information to describe the Instrument. It is </w:t>
            </w:r>
            <w:r w:rsidR="007C3917">
              <w:t xml:space="preserve">especially </w:t>
            </w:r>
            <w:r>
              <w:t xml:space="preserve">recommended to use it if </w:t>
            </w:r>
            <w:r w:rsidR="00D93CA9">
              <w:t xml:space="preserve">the Instrument used is not in Specchio’s Instrument </w:t>
            </w:r>
            <w:r w:rsidR="007C3917">
              <w:t>Table</w:t>
            </w:r>
            <w:r w:rsidR="00D93CA9">
              <w:t xml:space="preserve"> and </w:t>
            </w:r>
            <w:r>
              <w:t xml:space="preserve">the Instrument Attribute above is </w:t>
            </w:r>
            <w:r w:rsidR="00D93CA9">
              <w:t xml:space="preserve">therefore </w:t>
            </w:r>
            <w:r w:rsidRPr="007C3917">
              <w:rPr>
                <w:rStyle w:val="GUIWord"/>
              </w:rPr>
              <w:t>Nil</w:t>
            </w:r>
            <w:r>
              <w:t>.</w:t>
            </w:r>
            <w:r w:rsidR="007A07DA">
              <w:rPr>
                <w:rStyle w:val="DocActionChar"/>
              </w:rPr>
              <w:t xml:space="preserve"> </w:t>
            </w:r>
          </w:p>
        </w:tc>
      </w:tr>
      <w:tr w:rsidR="004D7399" w:rsidTr="00CB4748">
        <w:tblPrEx>
          <w:tblW w:w="0" w:type="auto"/>
          <w:tblPrExChange w:id="279" w:author="Peter" w:date="2013-05-08T09:19:00Z">
            <w:tblPrEx>
              <w:tblW w:w="0" w:type="auto"/>
              <w:tblInd w:w="817" w:type="dxa"/>
            </w:tblPrEx>
          </w:tblPrExChange>
        </w:tblPrEx>
        <w:trPr>
          <w:trPrChange w:id="280" w:author="Peter" w:date="2013-05-08T09:19:00Z">
            <w:trPr>
              <w:gridAfter w:val="0"/>
            </w:trPr>
          </w:trPrChange>
        </w:trPr>
        <w:tc>
          <w:tcPr>
            <w:tcW w:w="0" w:type="auto"/>
            <w:tcPrChange w:id="28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82"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155FA4">
      <w:pPr>
        <w:pStyle w:val="HeadingSubUnnumbered"/>
      </w:pPr>
      <w:r w:rsidRPr="00155FA4">
        <w:t>Instrument Settings</w:t>
      </w:r>
    </w:p>
    <w:p w:rsidR="005679CD" w:rsidRDefault="005679CD" w:rsidP="00A7583F">
      <w:pPr>
        <w:pStyle w:val="Body"/>
        <w:rPr>
          <w:ins w:id="283" w:author="Peter" w:date="2013-05-08T09:19:00Z"/>
        </w:rPr>
      </w:pPr>
      <w:ins w:id="284" w:author="Peter" w:date="2013-05-08T09:19:00Z">
        <w:r>
          <w:t xml:space="preserve">These attributes describe the settings of the </w:t>
        </w:r>
      </w:ins>
      <w:r w:rsidR="001310CE">
        <w:t xml:space="preserve">Instrument </w:t>
      </w:r>
      <w:ins w:id="285" w:author="Peter" w:date="2013-05-08T09:19:00Z">
        <w:r>
          <w:t>at the time the Spect</w:t>
        </w:r>
      </w:ins>
      <w:r w:rsidR="00D93CA9">
        <w:t>r</w:t>
      </w:r>
      <w:ins w:id="286" w:author="Peter" w:date="2013-05-08T09:19:00Z">
        <w:r>
          <w:t>um was observed.</w:t>
        </w:r>
      </w:ins>
    </w:p>
    <w:p w:rsidR="001310CE" w:rsidRPr="007C3917" w:rsidRDefault="005679CD" w:rsidP="00A7583F">
      <w:pPr>
        <w:pStyle w:val="Body"/>
      </w:pPr>
      <w:ins w:id="287" w:author="Peter" w:date="2013-05-08T09:19:00Z">
        <w:r>
          <w:t xml:space="preserve">For some Instruments and file formats, the following </w:t>
        </w:r>
        <w:r w:rsidR="001310CE">
          <w:t>Instrument settings</w:t>
        </w:r>
        <w:r>
          <w:t xml:space="preserve"> are read</w:t>
        </w:r>
      </w:ins>
      <w:del w:id="288" w:author="Peter" w:date="2013-05-08T09:19:00Z">
        <w:r w:rsidR="001310CE">
          <w:delText>settings, depending on the sensor. Automatically generated</w:delText>
        </w:r>
      </w:del>
      <w:r w:rsidR="001310CE">
        <w:t xml:space="preserve"> from the </w:t>
      </w:r>
      <w:ins w:id="289" w:author="Peter" w:date="2013-05-08T09:19:00Z">
        <w:r>
          <w:t>Spectrum</w:t>
        </w:r>
      </w:ins>
      <w:del w:id="290" w:author="Peter" w:date="2013-05-08T09:19:00Z">
        <w:r w:rsidR="001310CE">
          <w:delText>spectral</w:delText>
        </w:r>
      </w:del>
      <w:r w:rsidR="001310CE">
        <w:t xml:space="preserve"> input file</w:t>
      </w:r>
      <w:ins w:id="291"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7C3917">
            <w:pPr>
              <w:pStyle w:val="TableText"/>
            </w:pPr>
            <w:r>
              <w:t>If Specchio loads this value from the input Spectrum file is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7C3917">
            <w:pPr>
              <w:pStyle w:val="TableText"/>
            </w:pPr>
            <w:r>
              <w:t>If Specchio loads this value from the input Spectrum file is will set one of the values “ON” or “OFF”.</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92" w:author="Peter" w:date="2013-05-08T09:19:00Z"/>
        </w:rPr>
      </w:pPr>
      <w:ins w:id="293" w:author="Peter" w:date="2013-05-08T09:19:00Z">
        <w:r>
          <w:t>These attributes describe</w:t>
        </w:r>
      </w:ins>
      <w:del w:id="294" w:author="Peter" w:date="2013-05-08T09:19:00Z">
        <w:r w:rsidR="000F2D03" w:rsidRPr="000F2D03">
          <w:delText>This group defines how</w:delText>
        </w:r>
      </w:del>
      <w:r w:rsidR="000F2D03" w:rsidRPr="000F2D03">
        <w:t xml:space="preserve"> the </w:t>
      </w:r>
      <w:ins w:id="295" w:author="Peter" w:date="2013-05-08T09:19:00Z">
        <w:r>
          <w:t>way in which</w:t>
        </w:r>
      </w:ins>
      <w:del w:id="296" w:author="Peter" w:date="2013-05-08T09:19:00Z">
        <w:r w:rsidR="000F2D03" w:rsidRPr="000F2D03">
          <w:delText>instrument has been set up.</w:delText>
        </w:r>
      </w:del>
    </w:p>
    <w:p w:rsidR="00ED2D41" w:rsidRDefault="001310CE">
      <w:pPr>
        <w:pStyle w:val="Body"/>
        <w:pPrChange w:id="297" w:author="Peter" w:date="2013-05-08T09:19:00Z">
          <w:pPr>
            <w:pStyle w:val="DocAction"/>
          </w:pPr>
        </w:pPrChange>
      </w:pPr>
      <w:del w:id="298" w:author="Peter" w:date="2013-05-08T09:19:00Z">
        <w:r w:rsidRPr="00245A33">
          <w:delText>%%% How does</w:delText>
        </w:r>
      </w:del>
      <w:r w:rsidRPr="00245A33">
        <w:t xml:space="preserve"> the </w:t>
      </w:r>
      <w:del w:id="299" w:author="Peter" w:date="2013-05-08T09:19:00Z">
        <w:r w:rsidRPr="00245A33">
          <w:delText xml:space="preserve">objective of this group differ from </w:delText>
        </w:r>
      </w:del>
      <w:r w:rsidRPr="00245A33">
        <w:t xml:space="preserve">Instrument </w:t>
      </w:r>
      <w:ins w:id="300" w:author="Peter" w:date="2013-05-08T09:19:00Z">
        <w:r w:rsidR="005679CD">
          <w:t xml:space="preserve">was being used </w:t>
        </w:r>
        <w:r w:rsidR="00C82A81">
          <w:t>at</w:t>
        </w:r>
      </w:ins>
      <w:del w:id="301" w:author="Peter" w:date="2013-05-08T09:19:00Z">
        <w:r w:rsidRPr="00245A33">
          <w:delText>and Instrument Settings?</w:delText>
        </w:r>
        <w:r w:rsidR="00E97B4D">
          <w:delText xml:space="preserve"> This is any further manually recorded information related to</w:delText>
        </w:r>
      </w:del>
      <w:r w:rsidR="00E97B4D">
        <w:t xml:space="preserve"> the </w:t>
      </w:r>
      <w:ins w:id="302" w:author="Peter" w:date="2013-05-08T09:19:00Z">
        <w:r w:rsidR="00C82A81">
          <w:t>time the Spectrum was observed</w:t>
        </w:r>
      </w:ins>
      <w:del w:id="303"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304" w:author="Peter" w:date="2013-05-08T09:19:00Z"/>
        </w:rPr>
      </w:pPr>
      <w:ins w:id="305"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914"/>
        <w:gridCol w:w="6840"/>
      </w:tblGrid>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426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963352">
            <w:pPr>
              <w:pStyle w:val="TableText"/>
            </w:pPr>
            <w:ins w:id="306" w:author="Peter" w:date="2013-05-08T09:19:00Z">
              <w:r>
                <w:t xml:space="preserve">This Attribute is compulsory and cannot be deleted. If no data is available, set it to </w:t>
              </w:r>
              <w:r w:rsidRPr="00EF56D8">
                <w:rPr>
                  <w:rStyle w:val="GUIWord"/>
                </w:rPr>
                <w:t>Nil</w:t>
              </w:r>
              <w:r>
                <w:t>.</w:t>
              </w:r>
            </w:ins>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392B0B" w:rsidRDefault="00392B0B" w:rsidP="00305207">
            <w:pPr>
              <w:pStyle w:val="TableText"/>
            </w:pPr>
            <w:r>
              <w:t xml:space="preserve">[Alpha string] </w:t>
            </w:r>
            <w:r w:rsidRPr="00392B0B">
              <w:t>Description of white refer</w:t>
            </w:r>
            <w:r>
              <w:t>ence target</w:t>
            </w:r>
          </w:p>
          <w:p w:rsidR="001310CE" w:rsidRDefault="00392B0B" w:rsidP="00305207">
            <w:pPr>
              <w:pStyle w:val="TableText"/>
            </w:pPr>
            <w:r w:rsidRPr="00392B0B">
              <w:t>Additional information than held by database reference panel data</w:t>
            </w:r>
            <w:r>
              <w:t xml:space="preserve"> </w:t>
            </w:r>
            <w:r w:rsidRPr="00392B0B">
              <w:rPr>
                <w:rStyle w:val="DocActionChar"/>
              </w:rPr>
              <w:t>%%% Wording</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305207">
            <w:pPr>
              <w:pStyle w:val="TableText"/>
            </w:pPr>
            <w:r>
              <w:t xml:space="preserve">[Alpha string] </w:t>
            </w:r>
            <w:r w:rsidRPr="00392B0B">
              <w:t xml:space="preserve">Freely </w:t>
            </w:r>
            <w:r>
              <w:t>chosen</w:t>
            </w:r>
            <w:r w:rsidRPr="00392B0B">
              <w:t xml:space="preserve"> keyword that describes a spectrum or a spectral collection</w:t>
            </w:r>
          </w:p>
          <w:p w:rsidR="00392B0B" w:rsidRDefault="00392B0B" w:rsidP="00305207">
            <w:pPr>
              <w:pStyle w:val="TableText"/>
            </w:pPr>
            <w:r>
              <w:t>Multiple keyword fields can be added.</w:t>
            </w:r>
            <w:r w:rsidR="00C974FC">
              <w:t xml:space="preserve"> </w:t>
            </w:r>
            <w:r w:rsidR="00C974FC" w:rsidRPr="00C974FC">
              <w:rPr>
                <w:rStyle w:val="DocActionChar"/>
              </w:rPr>
              <w:t>%%% Not yet true!</w:t>
            </w:r>
          </w:p>
          <w:p w:rsidR="001310CE" w:rsidRDefault="003E508C" w:rsidP="00C974FC">
            <w:pPr>
              <w:pStyle w:val="TableText"/>
            </w:pPr>
            <w:ins w:id="307" w:author="Peter" w:date="2013-05-08T09:19:00Z">
              <w:r>
                <w:t>Take care on spelling and avoid leading or trailing spaces to avoid confusion when searching. Keyword</w:t>
              </w:r>
            </w:ins>
            <w:r w:rsidR="00C974FC">
              <w:t xml:space="preserve"> searching is</w:t>
            </w:r>
            <w:ins w:id="308"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309" w:author="Peter" w:date="2013-05-08T09:19:00Z">
          <w:tblPr>
            <w:tblStyle w:val="TableGrid"/>
            <w:tblW w:w="0" w:type="auto"/>
            <w:tblInd w:w="817" w:type="dxa"/>
            <w:tblLook w:val="04A0"/>
          </w:tblPr>
        </w:tblPrChange>
      </w:tblPr>
      <w:tblGrid>
        <w:gridCol w:w="1268"/>
        <w:gridCol w:w="7486"/>
        <w:tblGridChange w:id="310">
          <w:tblGrid>
            <w:gridCol w:w="817"/>
            <w:gridCol w:w="591"/>
            <w:gridCol w:w="677"/>
            <w:gridCol w:w="6669"/>
            <w:gridCol w:w="817"/>
          </w:tblGrid>
        </w:tblGridChange>
      </w:tblGrid>
      <w:tr w:rsidR="001310CE" w:rsidTr="00963352">
        <w:trPr>
          <w:cantSplit/>
          <w:trPrChange w:id="311" w:author="Peter" w:date="2013-05-08T09:19:00Z">
            <w:trPr>
              <w:gridAfter w:val="0"/>
            </w:trPr>
          </w:trPrChange>
        </w:trPr>
        <w:tc>
          <w:tcPr>
            <w:tcW w:w="0" w:type="auto"/>
            <w:tcPrChange w:id="31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13"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14" w:author="Peter" w:date="2013-05-08T09:19:00Z">
            <w:trPr>
              <w:gridAfter w:val="0"/>
            </w:trPr>
          </w:trPrChange>
        </w:trPr>
        <w:tc>
          <w:tcPr>
            <w:tcW w:w="0" w:type="auto"/>
            <w:tcPrChange w:id="31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16"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17" w:author="Peter" w:date="2013-05-08T09:19:00Z">
            <w:trPr>
              <w:gridAfter w:val="0"/>
            </w:trPr>
          </w:trPrChange>
        </w:trPr>
        <w:tc>
          <w:tcPr>
            <w:tcW w:w="0" w:type="auto"/>
            <w:tcPrChange w:id="31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19"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320" w:author="Peter" w:date="2013-05-08T09:19:00Z">
            <w:trPr>
              <w:gridAfter w:val="0"/>
            </w:trPr>
          </w:trPrChange>
        </w:trPr>
        <w:tc>
          <w:tcPr>
            <w:tcW w:w="0" w:type="auto"/>
            <w:tcPrChange w:id="32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22"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23" w:author="Peter" w:date="2013-05-08T09:19:00Z"/>
              </w:rPr>
            </w:pPr>
            <w:r>
              <w:t xml:space="preserve">[alpha string] </w:t>
            </w:r>
            <w:r w:rsidR="00392B0B">
              <w:t xml:space="preserve">Identifier of </w:t>
            </w:r>
            <w:ins w:id="324" w:author="Peter" w:date="2013-05-08T09:19:00Z">
              <w:r w:rsidR="003E508C">
                <w:t xml:space="preserve">the State in which the observations were made. </w:t>
              </w:r>
            </w:ins>
          </w:p>
          <w:p w:rsidR="001310CE" w:rsidRDefault="003E508C" w:rsidP="00392B0B">
            <w:pPr>
              <w:pStyle w:val="TableText"/>
            </w:pPr>
            <w:ins w:id="325" w:author="Peter" w:date="2013-05-08T09:19:00Z">
              <w:r>
                <w:t xml:space="preserve">To avoid confusion in searching later, </w:t>
              </w:r>
              <w:r w:rsidR="00842401">
                <w:t xml:space="preserve">it is suggested to use the standard abbreviation for the state </w:t>
              </w:r>
            </w:ins>
            <w:r w:rsidR="00392B0B">
              <w:t>–</w:t>
            </w:r>
            <w:ins w:id="326" w:author="Peter" w:date="2013-05-08T09:19:00Z">
              <w:r w:rsidR="00842401">
                <w:t xml:space="preserve"> for</w:t>
              </w:r>
            </w:ins>
            <w:r w:rsidR="00392B0B">
              <w:t xml:space="preserve"> </w:t>
            </w:r>
            <w:ins w:id="327" w:author="Peter" w:date="2013-05-08T09:19:00Z">
              <w:r w:rsidR="00842401">
                <w:t>example</w:t>
              </w:r>
            </w:ins>
            <w:del w:id="328" w:author="Peter" w:date="2013-05-08T09:19:00Z">
              <w:r w:rsidR="001310CE" w:rsidRPr="00612627">
                <w:rPr>
                  <w:rStyle w:val="DocActionChar"/>
                </w:rPr>
                <w:delText>%%% Presumably SA</w:delText>
              </w:r>
            </w:del>
            <w:r w:rsidR="00235191" w:rsidRPr="00235191">
              <w:rPr>
                <w:rPrChange w:id="329" w:author="Peter" w:date="2013-05-08T09:19:00Z">
                  <w:rPr>
                    <w:rStyle w:val="DocActionChar"/>
                  </w:rPr>
                </w:rPrChange>
              </w:rPr>
              <w:t xml:space="preserve">, </w:t>
            </w:r>
            <w:r w:rsidR="00C974FC">
              <w:t xml:space="preserve">in Australia use </w:t>
            </w:r>
            <w:r w:rsidR="00235191" w:rsidRPr="00235191">
              <w:rPr>
                <w:rPrChange w:id="330" w:author="Peter" w:date="2013-05-08T09:19:00Z">
                  <w:rPr>
                    <w:rStyle w:val="DocActionChar"/>
                  </w:rPr>
                </w:rPrChange>
              </w:rPr>
              <w:t>NSW</w:t>
            </w:r>
            <w:ins w:id="331" w:author="Peter" w:date="2013-05-08T09:19:00Z">
              <w:r w:rsidR="00842401">
                <w:t>, Qld, Vic... D</w:t>
              </w:r>
              <w:r>
                <w:t>o</w:t>
              </w:r>
            </w:ins>
            <w:del w:id="332" w:author="Peter" w:date="2013-05-08T09:19:00Z">
              <w:r w:rsidR="001310CE" w:rsidRPr="00612627">
                <w:rPr>
                  <w:rStyle w:val="DocActionChar"/>
                </w:rPr>
                <w:delText xml:space="preserve"> etc. Why</w:delText>
              </w:r>
            </w:del>
            <w:r w:rsidR="00235191" w:rsidRPr="00235191">
              <w:rPr>
                <w:rPrChange w:id="333" w:author="Peter" w:date="2013-05-08T09:19:00Z">
                  <w:rPr>
                    <w:rStyle w:val="DocActionChar"/>
                  </w:rPr>
                </w:rPrChange>
              </w:rPr>
              <w:t xml:space="preserve"> not </w:t>
            </w:r>
            <w:ins w:id="334" w:author="Peter" w:date="2013-05-08T09:19:00Z">
              <w:r>
                <w:t xml:space="preserve">use periods, </w:t>
              </w:r>
              <w:r w:rsidR="00842401">
                <w:t xml:space="preserve">leading, embedded or </w:t>
              </w:r>
              <w:r>
                <w:t xml:space="preserve">trailing spaces in the field. </w:t>
              </w:r>
              <w:r w:rsidR="00842401">
                <w:t>Searching is not case sensitive</w:t>
              </w:r>
            </w:ins>
            <w:del w:id="335" w:author="Peter" w:date="2013-05-08T09:19:00Z">
              <w:r w:rsidR="001310CE" w:rsidRPr="00612627">
                <w:rPr>
                  <w:rStyle w:val="DocActionChar"/>
                </w:rPr>
                <w:delText>a drop down? Is it international? Could be a configured list</w:delText>
              </w:r>
            </w:del>
            <w:r w:rsidR="00235191" w:rsidRPr="00235191">
              <w:rPr>
                <w:rPrChange w:id="336"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37" w:author="Peter" w:date="2013-05-08T09:19:00Z">
          <w:tblPr>
            <w:tblStyle w:val="TableGrid"/>
            <w:tblW w:w="0" w:type="auto"/>
            <w:tblInd w:w="817" w:type="dxa"/>
            <w:tblLook w:val="04A0"/>
          </w:tblPr>
        </w:tblPrChange>
      </w:tblPr>
      <w:tblGrid>
        <w:gridCol w:w="1258"/>
        <w:gridCol w:w="7496"/>
        <w:tblGridChange w:id="338">
          <w:tblGrid>
            <w:gridCol w:w="817"/>
            <w:gridCol w:w="445"/>
            <w:gridCol w:w="813"/>
            <w:gridCol w:w="6679"/>
            <w:gridCol w:w="817"/>
          </w:tblGrid>
        </w:tblGridChange>
      </w:tblGrid>
      <w:tr w:rsidR="001310CE" w:rsidTr="00305207">
        <w:trPr>
          <w:trPrChange w:id="339" w:author="Peter" w:date="2013-05-08T09:19:00Z">
            <w:trPr>
              <w:gridAfter w:val="0"/>
            </w:trPr>
          </w:trPrChange>
        </w:trPr>
        <w:tc>
          <w:tcPr>
            <w:tcW w:w="0" w:type="auto"/>
            <w:tcPrChange w:id="34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41"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ED2D41" w:rsidRPr="00ED2D41">
                <w:rPr>
                  <w:rStyle w:val="CrossReference"/>
                </w:rPr>
                <w:t>7.2.6</w:t>
              </w:r>
            </w:fldSimple>
            <w:r w:rsidRPr="0040574B">
              <w:rPr>
                <w:rStyle w:val="CrossReference"/>
              </w:rPr>
              <w:t xml:space="preserve"> </w:t>
            </w:r>
            <w:fldSimple w:instr=" REF _Ref355167311 \h  \* MERGEFORMAT ">
              <w:r w:rsidR="00ED2D41" w:rsidRPr="00ED2D41">
                <w:rPr>
                  <w:rStyle w:val="CrossReference"/>
                </w:rPr>
                <w:t>ENVI Spectral Library Files</w:t>
              </w:r>
            </w:fldSimple>
            <w:r>
              <w:t>), the content of the Spectrum Names tag is copied here if it is set</w:t>
            </w:r>
            <w:ins w:id="342" w:author="Peter" w:date="2013-05-08T09:19:00Z">
              <w:r w:rsidR="00842401">
                <w:t xml:space="preserve"> in the input file</w:t>
              </w:r>
              <w:r>
                <w:t>.</w:t>
              </w:r>
            </w:ins>
            <w:del w:id="343" w:author="Peter" w:date="2013-05-08T09:19:00Z">
              <w:r>
                <w:delText>.</w:delText>
              </w:r>
            </w:del>
          </w:p>
        </w:tc>
      </w:tr>
      <w:tr w:rsidR="001310CE" w:rsidTr="00305207">
        <w:trPr>
          <w:trPrChange w:id="344" w:author="Peter" w:date="2013-05-08T09:19:00Z">
            <w:trPr>
              <w:gridAfter w:val="0"/>
            </w:trPr>
          </w:trPrChange>
        </w:trPr>
        <w:tc>
          <w:tcPr>
            <w:tcW w:w="0" w:type="auto"/>
            <w:tcPrChange w:id="34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46"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47" w:author="Peter" w:date="2013-05-08T09:19:00Z"/>
          <w:rStyle w:val="Strong"/>
          <w:b w:val="0"/>
          <w:bCs w:val="0"/>
        </w:rPr>
      </w:pPr>
      <w:ins w:id="348" w:author="Peter" w:date="2013-05-08T09:19:00Z">
        <w:r w:rsidRPr="00A863FC">
          <w:rPr>
            <w:rStyle w:val="Strong"/>
            <w:b w:val="0"/>
            <w:bCs w:val="0"/>
          </w:rPr>
          <w:t xml:space="preserve">Specchio supports uploading </w:t>
        </w:r>
      </w:ins>
      <w:r w:rsidR="00323FF2">
        <w:rPr>
          <w:rStyle w:val="Strong"/>
          <w:b w:val="0"/>
          <w:bCs w:val="0"/>
        </w:rPr>
        <w:t xml:space="preserve">of </w:t>
      </w:r>
      <w:ins w:id="349"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50"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51" w:author="Peter" w:date="2013-05-08T09:19:00Z">
              <w:r w:rsidR="001310CE">
                <w:delText xml:space="preserve">[Uploaded PDF file] </w:delText>
              </w:r>
              <w:r w:rsidR="0040574B">
                <w:delText>%%%</w:delText>
              </w:r>
            </w:del>
          </w:p>
        </w:tc>
      </w:tr>
    </w:tbl>
    <w:p w:rsidR="001310CE" w:rsidRPr="00BC4E01" w:rsidRDefault="00842401" w:rsidP="00A7583F">
      <w:pPr>
        <w:pStyle w:val="Body"/>
        <w:rPr>
          <w:ins w:id="352" w:author="Peter" w:date="2013-05-08T09:19:00Z"/>
          <w:rStyle w:val="Strong"/>
        </w:rPr>
      </w:pPr>
      <w:ins w:id="353" w:author="Peter" w:date="2013-05-08T09:19:00Z">
        <w:r w:rsidRPr="00BC4E01">
          <w:rPr>
            <w:rStyle w:val="Strong"/>
          </w:rPr>
          <w:t>Personnel</w:t>
        </w:r>
      </w:ins>
    </w:p>
    <w:p w:rsidR="001310CE" w:rsidRPr="00BC4E01" w:rsidRDefault="001310CE" w:rsidP="00A7583F">
      <w:pPr>
        <w:pStyle w:val="Body"/>
        <w:rPr>
          <w:del w:id="354" w:author="Peter" w:date="2013-05-08T09:19:00Z"/>
          <w:rStyle w:val="Strong"/>
        </w:rPr>
      </w:pPr>
      <w:del w:id="355"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842401">
            <w:pPr>
              <w:pStyle w:val="TableText"/>
            </w:pPr>
            <w:r>
              <w:t xml:space="preserve">[Alpha string] </w:t>
            </w:r>
            <w:ins w:id="356" w:author="Peter" w:date="2013-05-08T09:19:00Z">
              <w:r w:rsidR="00842401">
                <w:t>Investigator’s name</w:t>
              </w:r>
            </w:ins>
          </w:p>
          <w:p w:rsidR="00F52170" w:rsidRDefault="00F52170" w:rsidP="00842401">
            <w:pPr>
              <w:pStyle w:val="TableText"/>
            </w:pPr>
            <w:r>
              <w:t xml:space="preserve">Multiple Investigator fields can be added. </w:t>
            </w:r>
            <w:r w:rsidRPr="00F52170">
              <w:rPr>
                <w:rStyle w:val="DocActionChar"/>
              </w:rPr>
              <w:t xml:space="preserve">%%% </w:t>
            </w:r>
            <w:r w:rsidR="00323FF2">
              <w:rPr>
                <w:rStyle w:val="DocActionChar"/>
              </w:rPr>
              <w:t>Not in my version, they can’t!</w:t>
            </w:r>
          </w:p>
          <w:p w:rsidR="00842401" w:rsidRDefault="00E67DCB" w:rsidP="00842401">
            <w:pPr>
              <w:pStyle w:val="TableText"/>
              <w:rPr>
                <w:ins w:id="357" w:author="Peter" w:date="2013-05-08T09:19:00Z"/>
              </w:rPr>
            </w:pPr>
            <w:r>
              <w:t xml:space="preserve">It </w:t>
            </w:r>
            <w:ins w:id="358" w:author="Peter" w:date="2013-05-08T09:19:00Z">
              <w:r w:rsidR="00842401">
                <w:t>is not necessar</w:t>
              </w:r>
            </w:ins>
            <w:r>
              <w:t>il</w:t>
            </w:r>
            <w:ins w:id="359"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60" w:author="Peter" w:date="2013-05-08T09:19:00Z"/>
              </w:rPr>
            </w:pPr>
            <w:ins w:id="361"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ED2D41" w:rsidRDefault="00A863FC">
            <w:pPr>
              <w:pStyle w:val="TableText"/>
              <w:rPr>
                <w:b/>
              </w:rPr>
              <w:pPrChange w:id="362" w:author="Peter" w:date="2013-05-08T09:19:00Z">
                <w:pPr>
                  <w:pStyle w:val="DocAction"/>
                  <w:tabs>
                    <w:tab w:val="right" w:leader="dot" w:pos="8788"/>
                  </w:tabs>
                </w:pPr>
              </w:pPrChange>
            </w:pPr>
            <w:ins w:id="363" w:author="Peter" w:date="2013-05-08T09:19:00Z">
              <w:r>
                <w:t xml:space="preserve">Users are </w:t>
              </w:r>
            </w:ins>
            <w:r w:rsidR="00323FF2">
              <w:t xml:space="preserve">generally </w:t>
            </w:r>
            <w:ins w:id="364" w:author="Peter" w:date="2013-05-08T09:19:00Z">
              <w:r>
                <w:t>encouraged to rely on the Campaign Metadata (either the Investigator, Research Group Members or Description fields) for this function.</w:t>
              </w:r>
            </w:ins>
            <w:del w:id="365"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66" w:author="Peter" w:date="2013-05-08T09:19:00Z"/>
          <w:rStyle w:val="Strong"/>
          <w:b w:val="0"/>
          <w:bCs w:val="0"/>
        </w:rPr>
      </w:pPr>
      <w:ins w:id="367" w:author="Peter" w:date="2013-05-08T09:19:00Z">
        <w:r w:rsidRPr="00A863FC">
          <w:rPr>
            <w:rStyle w:val="Strong"/>
            <w:b w:val="0"/>
            <w:bCs w:val="0"/>
          </w:rPr>
          <w:t xml:space="preserve">Specchio supports uploading </w:t>
        </w:r>
      </w:ins>
      <w:r>
        <w:rPr>
          <w:rStyle w:val="Strong"/>
          <w:b w:val="0"/>
          <w:bCs w:val="0"/>
        </w:rPr>
        <w:t xml:space="preserve">of </w:t>
      </w:r>
      <w:ins w:id="368" w:author="Peter" w:date="2013-05-08T09:19:00Z">
        <w:r w:rsidRPr="00A863FC">
          <w:rPr>
            <w:rStyle w:val="Strong"/>
            <w:b w:val="0"/>
            <w:bCs w:val="0"/>
          </w:rPr>
          <w:t xml:space="preserve">up to </w:t>
        </w:r>
      </w:ins>
      <w:r>
        <w:rPr>
          <w:rStyle w:val="Strong"/>
          <w:b w:val="0"/>
          <w:bCs w:val="0"/>
        </w:rPr>
        <w:t xml:space="preserve">four images </w:t>
      </w:r>
      <w:ins w:id="369"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They are stored as JPEG in the database</w:t>
      </w:r>
      <w:r w:rsidR="001310CE" w:rsidRPr="00084655">
        <w:t>.</w:t>
      </w:r>
      <w:r w:rsidR="001310CE">
        <w:t xml:space="preserve"> </w:t>
      </w:r>
      <w:ins w:id="370" w:author="Peter" w:date="2013-05-08T09:19:00Z">
        <w:r>
          <w:rPr>
            <w:rStyle w:val="Strong"/>
            <w:b w:val="0"/>
            <w:bCs w:val="0"/>
          </w:rPr>
          <w:t>The</w:t>
        </w:r>
      </w:ins>
      <w:r>
        <w:rPr>
          <w:rStyle w:val="Strong"/>
          <w:b w:val="0"/>
          <w:bCs w:val="0"/>
        </w:rPr>
        <w:t>se images</w:t>
      </w:r>
      <w:ins w:id="371" w:author="Peter" w:date="2013-05-08T09:19:00Z">
        <w:r>
          <w:rPr>
            <w:rStyle w:val="Strong"/>
            <w:b w:val="0"/>
            <w:bCs w:val="0"/>
          </w:rPr>
          <w:t xml:space="preserve"> can be viewed directly </w:t>
        </w:r>
      </w:ins>
      <w:r w:rsidR="00323FF2">
        <w:rPr>
          <w:rStyle w:val="Strong"/>
          <w:b w:val="0"/>
          <w:bCs w:val="0"/>
        </w:rPr>
        <w:t>on</w:t>
      </w:r>
      <w:ins w:id="372" w:author="Peter" w:date="2013-05-08T09:19:00Z">
        <w:r>
          <w:rPr>
            <w:rStyle w:val="Strong"/>
            <w:b w:val="0"/>
            <w:bCs w:val="0"/>
          </w:rPr>
          <w:t xml:space="preserve"> the Metadata Editor screen.</w:t>
        </w:r>
      </w:ins>
    </w:p>
    <w:p w:rsidR="001D57A4" w:rsidRPr="001D57A4" w:rsidRDefault="00E92E2C" w:rsidP="00AA263D">
      <w:pPr>
        <w:pStyle w:val="DocAction"/>
      </w:pPr>
      <w:r>
        <w:t>%%% There are other formats supported now. Nick will give me a list of them.</w:t>
      </w:r>
      <w:del w:id="373" w:author="Peter" w:date="2013-05-08T09:19:00Z">
        <w:r w:rsidR="001D57A4">
          <w:delText xml:space="preserve"> Andy tried TIFF, which worked.</w:delText>
        </w:r>
      </w:del>
    </w:p>
    <w:p w:rsidR="001310CE" w:rsidRPr="00084655" w:rsidRDefault="001310CE" w:rsidP="00A7583F">
      <w:pPr>
        <w:pStyle w:val="Note"/>
      </w:pPr>
      <w:r>
        <w:t>Note</w:t>
      </w:r>
      <w:r>
        <w:tab/>
      </w:r>
      <w:ins w:id="374" w:author="Peter" w:date="2013-05-08T09:19:00Z">
        <w:r>
          <w:t>Pictures</w:t>
        </w:r>
      </w:ins>
      <w:del w:id="375" w:author="Peter" w:date="2013-05-08T09:19:00Z">
        <w:r w:rsidR="001D57A4">
          <w:delText>For speed reasons, p</w:delText>
        </w:r>
        <w:r>
          <w:delText>ictures</w:delText>
        </w:r>
      </w:del>
      <w:r>
        <w:t xml:space="preserve"> should be reduced in size before loading to the database</w:t>
      </w:r>
      <w:del w:id="376"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77">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F52170" w:rsidRDefault="00F52170" w:rsidP="00F52170">
            <w:pPr>
              <w:pStyle w:val="TableText"/>
            </w:pPr>
            <w:r>
              <w:t xml:space="preserve">[Uploaded image file] </w:t>
            </w:r>
            <w:r w:rsidRPr="00F52170">
              <w:t>Picture showing the general sampling environment</w:t>
            </w:r>
            <w:r w:rsidR="00323FF2">
              <w:t xml:space="preserve"> in</w:t>
            </w:r>
            <w:r w:rsidRPr="00F52170">
              <w:t xml:space="preserve"> vicinity of the target</w:t>
            </w:r>
          </w:p>
          <w:p w:rsidR="001310CE" w:rsidRPr="00BC4E01" w:rsidRDefault="00F52170" w:rsidP="00323FF2">
            <w:pPr>
              <w:pStyle w:val="TableText"/>
            </w:pPr>
            <w:r>
              <w:t xml:space="preserve">Multiple Sampling </w:t>
            </w:r>
            <w:r w:rsidR="00AA263D">
              <w:t>Environment</w:t>
            </w:r>
            <w:r>
              <w:t xml:space="preserve"> Pictures can be uploaded. </w:t>
            </w:r>
            <w:r w:rsidRPr="00F52170">
              <w:rPr>
                <w:rStyle w:val="DocActionChar"/>
              </w:rPr>
              <w:t xml:space="preserve">%%% </w:t>
            </w:r>
            <w:r w:rsidR="00323FF2">
              <w:rPr>
                <w:rStyle w:val="DocActionChar"/>
              </w:rPr>
              <w:t>Not true in my version of Specchio</w:t>
            </w:r>
            <w:r w:rsidRPr="00F52170">
              <w:rPr>
                <w:rStyle w:val="DocActionChar"/>
              </w:rPr>
              <w:t>.</w:t>
            </w:r>
          </w:p>
        </w:tc>
      </w:tr>
      <w:tr w:rsidR="001310CE" w:rsidRPr="00BC4E01" w:rsidTr="00305207">
        <w:tblPrEx>
          <w:tblW w:w="0" w:type="auto"/>
          <w:tblInd w:w="817" w:type="dxa"/>
          <w:tblPrExChange w:id="378" w:author="Peter" w:date="2013-05-08T09:19:00Z">
            <w:tblPrEx>
              <w:tblW w:w="0" w:type="auto"/>
              <w:tblInd w:w="817" w:type="dxa"/>
            </w:tblPrEx>
          </w:tblPrExChange>
        </w:tblPrEx>
        <w:trPr>
          <w:trPrChange w:id="379" w:author="Peter" w:date="2013-05-08T09:19:00Z">
            <w:trPr>
              <w:gridAfter w:val="0"/>
            </w:trPr>
          </w:trPrChange>
        </w:trPr>
        <w:tc>
          <w:tcPr>
            <w:tcW w:w="0" w:type="auto"/>
            <w:tcPrChange w:id="38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81" w:author="Peter" w:date="2013-05-08T09:19:00Z">
              <w:tcPr>
                <w:tcW w:w="0" w:type="auto"/>
                <w:gridSpan w:val="2"/>
              </w:tcPr>
            </w:tcPrChange>
          </w:tcPr>
          <w:p w:rsidR="001310CE" w:rsidRDefault="00F52170" w:rsidP="00305207">
            <w:pPr>
              <w:pStyle w:val="TableText"/>
            </w:pPr>
            <w:r>
              <w:t xml:space="preserve">[Uploaded image file] </w:t>
            </w:r>
            <w:r w:rsidRPr="00F52170">
              <w:t>Picture showing the positions of sensor and illumination in relation to the target</w:t>
            </w:r>
          </w:p>
          <w:p w:rsidR="00F52170" w:rsidRPr="00BC4E01" w:rsidRDefault="00F52170" w:rsidP="00F52170">
            <w:pPr>
              <w:pStyle w:val="TableText"/>
            </w:pPr>
            <w:r>
              <w:t>Mul</w:t>
            </w:r>
            <w:r w:rsidRPr="00F52170">
              <w:t>tiple Sampling Setup pictur</w:t>
            </w:r>
            <w:r>
              <w:t xml:space="preserve">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82" w:author="Peter" w:date="2013-05-08T09:19:00Z">
            <w:tblPrEx>
              <w:tblW w:w="0" w:type="auto"/>
              <w:tblInd w:w="817" w:type="dxa"/>
            </w:tblPrEx>
          </w:tblPrExChange>
        </w:tblPrEx>
        <w:trPr>
          <w:trPrChange w:id="383" w:author="Peter" w:date="2013-05-08T09:19:00Z">
            <w:trPr>
              <w:gridAfter w:val="0"/>
            </w:trPr>
          </w:trPrChange>
        </w:trPr>
        <w:tc>
          <w:tcPr>
            <w:tcW w:w="0" w:type="auto"/>
            <w:tcPrChange w:id="38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85" w:author="Peter" w:date="2013-05-08T09:19:00Z">
              <w:tcPr>
                <w:tcW w:w="0" w:type="auto"/>
                <w:gridSpan w:val="2"/>
              </w:tcPr>
            </w:tcPrChange>
          </w:tcPr>
          <w:p w:rsidR="001310CE" w:rsidRDefault="00F52170" w:rsidP="00305207">
            <w:pPr>
              <w:pStyle w:val="TableText"/>
            </w:pPr>
            <w:r>
              <w:t xml:space="preserve">[Uploaded image file] </w:t>
            </w:r>
            <w:r w:rsidRPr="00F52170">
              <w:t>Picture of the sky, ideally taken hemispherically</w:t>
            </w:r>
          </w:p>
          <w:p w:rsidR="00F52170" w:rsidRPr="00BC4E01" w:rsidRDefault="00F52170" w:rsidP="00F52170">
            <w:pPr>
              <w:pStyle w:val="TableText"/>
            </w:pPr>
            <w:r>
              <w:t xml:space="preserve">Multiple Sky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86" w:author="Peter" w:date="2013-05-08T09:19:00Z">
            <w:tblPrEx>
              <w:tblW w:w="0" w:type="auto"/>
              <w:tblInd w:w="817" w:type="dxa"/>
            </w:tblPrEx>
          </w:tblPrExChange>
        </w:tblPrEx>
        <w:trPr>
          <w:trPrChange w:id="387" w:author="Peter" w:date="2013-05-08T09:19:00Z">
            <w:trPr>
              <w:gridAfter w:val="0"/>
            </w:trPr>
          </w:trPrChange>
        </w:trPr>
        <w:tc>
          <w:tcPr>
            <w:tcW w:w="0" w:type="auto"/>
            <w:tcPrChange w:id="38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89" w:author="Peter" w:date="2013-05-08T09:19:00Z">
              <w:tcPr>
                <w:tcW w:w="0" w:type="auto"/>
                <w:gridSpan w:val="2"/>
              </w:tcPr>
            </w:tcPrChange>
          </w:tcPr>
          <w:p w:rsidR="001310CE" w:rsidRDefault="00F52170" w:rsidP="00305207">
            <w:pPr>
              <w:pStyle w:val="TableText"/>
            </w:pPr>
            <w:r>
              <w:t xml:space="preserve">[Uploaded image file] </w:t>
            </w:r>
            <w:r w:rsidRPr="00F52170">
              <w:t>Picture showing the target</w:t>
            </w:r>
          </w:p>
          <w:p w:rsidR="00F52170" w:rsidRPr="00BC4E01" w:rsidRDefault="00F52170" w:rsidP="00F52170">
            <w:pPr>
              <w:pStyle w:val="TableText"/>
            </w:pPr>
            <w:r>
              <w:t xml:space="preserve">Multiple Target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90"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91"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92" w:author="Peter" w:date="2013-05-08T09:19:00Z">
          <w:tblPr>
            <w:tblStyle w:val="TableGrid"/>
            <w:tblW w:w="0" w:type="auto"/>
            <w:tblInd w:w="817" w:type="dxa"/>
            <w:tblLook w:val="04A0"/>
          </w:tblPr>
        </w:tblPrChange>
      </w:tblPr>
      <w:tblGrid>
        <w:gridCol w:w="1507"/>
        <w:gridCol w:w="7247"/>
        <w:tblGridChange w:id="393">
          <w:tblGrid>
            <w:gridCol w:w="817"/>
            <w:gridCol w:w="730"/>
            <w:gridCol w:w="777"/>
            <w:gridCol w:w="6430"/>
            <w:gridCol w:w="817"/>
          </w:tblGrid>
        </w:tblGridChange>
      </w:tblGrid>
      <w:tr w:rsidR="00C96D90" w:rsidTr="00AA263D">
        <w:trPr>
          <w:cantSplit/>
          <w:trPrChange w:id="394" w:author="Peter" w:date="2013-05-08T09:19:00Z">
            <w:trPr>
              <w:gridAfter w:val="0"/>
            </w:trPr>
          </w:trPrChange>
        </w:trPr>
        <w:tc>
          <w:tcPr>
            <w:tcW w:w="0" w:type="auto"/>
            <w:tcPrChange w:id="39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96"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97" w:author="Peter" w:date="2013-05-08T09:19:00Z">
            <w:trPr>
              <w:gridAfter w:val="0"/>
            </w:trPr>
          </w:trPrChange>
        </w:trPr>
        <w:tc>
          <w:tcPr>
            <w:tcW w:w="0" w:type="auto"/>
            <w:tcPrChange w:id="39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99"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400" w:author="Peter" w:date="2013-05-08T09:19:00Z">
            <w:trPr>
              <w:gridAfter w:val="0"/>
            </w:trPr>
          </w:trPrChange>
        </w:trPr>
        <w:tc>
          <w:tcPr>
            <w:tcW w:w="0" w:type="auto"/>
            <w:tcPrChange w:id="40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402"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403" w:author="Peter" w:date="2013-05-08T09:19:00Z">
            <w:trPr>
              <w:gridAfter w:val="0"/>
            </w:trPr>
          </w:trPrChange>
        </w:trPr>
        <w:tc>
          <w:tcPr>
            <w:tcW w:w="0" w:type="auto"/>
            <w:tcPrChange w:id="40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405"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52170">
            <w:pPr>
              <w:pStyle w:val="DocAction"/>
            </w:pPr>
            <w:r>
              <w:t>%%% Is this set by Specchio, or is it a comment field set by the user?</w:t>
            </w:r>
            <w:r w:rsidR="007A07DA">
              <w:t xml:space="preserve"> Andy</w:t>
            </w:r>
          </w:p>
        </w:tc>
      </w:tr>
      <w:tr w:rsidR="00C96D90" w:rsidTr="00AA263D">
        <w:trPr>
          <w:cantSplit/>
          <w:trPrChange w:id="406" w:author="Peter" w:date="2013-05-08T09:19:00Z">
            <w:trPr>
              <w:gridAfter w:val="0"/>
            </w:trPr>
          </w:trPrChange>
        </w:trPr>
        <w:tc>
          <w:tcPr>
            <w:tcW w:w="0" w:type="auto"/>
            <w:tcPrChange w:id="40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408"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r w:rsidR="007A07DA">
              <w:t xml:space="preserve"> Andy</w:t>
            </w:r>
          </w:p>
        </w:tc>
      </w:tr>
      <w:tr w:rsidR="00C96D90" w:rsidTr="00AA263D">
        <w:trPr>
          <w:cantSplit/>
          <w:trPrChange w:id="409" w:author="Peter" w:date="2013-05-08T09:19:00Z">
            <w:trPr>
              <w:gridAfter w:val="0"/>
            </w:trPr>
          </w:trPrChange>
        </w:trPr>
        <w:tc>
          <w:tcPr>
            <w:tcW w:w="0" w:type="auto"/>
            <w:tcPrChange w:id="41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411"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r w:rsidR="007A07DA">
              <w:t xml:space="preserve"> Andy</w:t>
            </w:r>
          </w:p>
        </w:tc>
      </w:tr>
      <w:tr w:rsidR="00C96D90" w:rsidTr="00AA263D">
        <w:trPr>
          <w:cantSplit/>
          <w:trPrChange w:id="412" w:author="Peter" w:date="2013-05-08T09:19:00Z">
            <w:trPr>
              <w:gridAfter w:val="0"/>
            </w:trPr>
          </w:trPrChange>
        </w:trPr>
        <w:tc>
          <w:tcPr>
            <w:tcW w:w="0" w:type="auto"/>
            <w:tcPrChange w:id="41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414"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1310CE" w:rsidRDefault="00547F47" w:rsidP="00547F47">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r w:rsidRPr="007A07DA">
              <w:rPr>
                <w:rStyle w:val="DocActionChar"/>
              </w:rPr>
              <w:t>?</w:t>
            </w:r>
            <w:r w:rsidR="007A07DA" w:rsidRPr="007A07DA">
              <w:rPr>
                <w:rStyle w:val="DocActionChar"/>
              </w:rPr>
              <w:t xml:space="preserve"> Andy</w:t>
            </w:r>
          </w:p>
          <w:p w:rsidR="00547F47" w:rsidRDefault="00547F47" w:rsidP="00547F47">
            <w:pPr>
              <w:pStyle w:val="TableText"/>
            </w:pPr>
            <w:r>
              <w:t xml:space="preserve">Multiple Source File fields may be added to each spectrum. </w:t>
            </w:r>
            <w:r w:rsidRPr="00547F47">
              <w:rPr>
                <w:rStyle w:val="DocActionChar"/>
              </w:rPr>
              <w:t>%%% But what would this mea</w:t>
            </w:r>
            <w:r w:rsidRPr="007A07DA">
              <w:rPr>
                <w:rStyle w:val="DocActionChar"/>
              </w:rPr>
              <w:t>n?</w:t>
            </w:r>
            <w:r w:rsidR="007A07DA" w:rsidRPr="007A07DA">
              <w:rPr>
                <w:rStyle w:val="DocActionChar"/>
              </w:rPr>
              <w:t xml:space="preserve"> Andy</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547F47" w:rsidP="00C96D90">
            <w:pPr>
              <w:pStyle w:val="TableText"/>
            </w:pPr>
            <w:r>
              <w:t xml:space="preserve">[Alpha string] </w:t>
            </w:r>
            <w:r w:rsidR="00C96D90">
              <w:t xml:space="preserve">This records the time shift processing that was applied to the spectrum using the Special functions/Correct local time to UTC operation. See </w:t>
            </w:r>
            <w:ins w:id="415" w:author="Peter" w:date="2013-05-08T09:19:00Z">
              <w:r w:rsidR="00235191">
                <w:fldChar w:fldCharType="begin"/>
              </w:r>
              <w:r w:rsidR="00410625">
                <w:instrText xml:space="preserve"> REF _Ref157338239 \r \h  \* MERGEFORMAT </w:instrText>
              </w:r>
            </w:ins>
            <w:ins w:id="416" w:author="Peter" w:date="2013-05-08T09:19:00Z">
              <w:r w:rsidR="00235191">
                <w:fldChar w:fldCharType="separate"/>
              </w:r>
            </w:ins>
            <w:r w:rsidR="00ED2D41" w:rsidRPr="00ED2D41">
              <w:rPr>
                <w:rStyle w:val="CrossReference"/>
              </w:rPr>
              <w:t>7.4</w:t>
            </w:r>
            <w:ins w:id="417" w:author="Peter" w:date="2013-05-08T09:19:00Z">
              <w:r w:rsidR="00235191">
                <w:fldChar w:fldCharType="end"/>
              </w:r>
              <w:r w:rsidR="00A863FC" w:rsidRPr="00A863FC">
                <w:rPr>
                  <w:rStyle w:val="CrossReference"/>
                </w:rPr>
                <w:t xml:space="preserve"> </w:t>
              </w:r>
              <w:r w:rsidR="00235191">
                <w:fldChar w:fldCharType="begin"/>
              </w:r>
              <w:r w:rsidR="00410625">
                <w:instrText xml:space="preserve"> REF _Ref157338239 \h  \* MERGEFORMAT </w:instrText>
              </w:r>
            </w:ins>
            <w:ins w:id="418" w:author="Peter" w:date="2013-05-08T09:19:00Z">
              <w:r w:rsidR="00235191">
                <w:fldChar w:fldCharType="separate"/>
              </w:r>
            </w:ins>
            <w:r w:rsidR="00ED2D41" w:rsidRPr="00ED2D41">
              <w:rPr>
                <w:rStyle w:val="CrossReference"/>
              </w:rPr>
              <w:t>UTC Time Correction</w:t>
            </w:r>
            <w:ins w:id="419" w:author="Peter" w:date="2013-05-08T09:19:00Z">
              <w:r w:rsidR="00235191">
                <w:fldChar w:fldCharType="end"/>
              </w:r>
            </w:ins>
            <w:del w:id="420"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803"/>
        <w:gridCol w:w="6951"/>
      </w:tblGrid>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235191">
                  <w:fldChar w:fldCharType="begin"/>
                </w:r>
                <w:r w:rsidR="00547F47">
                  <w:rPr>
                    <w:lang w:val="en-AU"/>
                  </w:rPr>
                  <w:instrText xml:space="preserve"> CITATION Sch \l 3081 </w:instrText>
                </w:r>
                <w:r w:rsidR="00235191">
                  <w:fldChar w:fldCharType="separate"/>
                </w:r>
                <w:r w:rsidR="00E47832" w:rsidRPr="00E47832">
                  <w:rPr>
                    <w:noProof/>
                    <w:lang w:val="en-AU"/>
                  </w:rPr>
                  <w:t>[4]</w:t>
                </w:r>
                <w:r w:rsidR="00235191">
                  <w:fldChar w:fldCharType="end"/>
                </w:r>
              </w:sdtContent>
            </w:sdt>
            <w:r>
              <w:t xml:space="preserve"> and </w:t>
            </w:r>
            <w:r w:rsidR="00235191">
              <w:fldChar w:fldCharType="begin"/>
            </w:r>
            <w:r>
              <w:instrText xml:space="preserve"> REF _Ref190487291 \h </w:instrText>
            </w:r>
            <w:r w:rsidR="00235191">
              <w:fldChar w:fldCharType="separate"/>
            </w:r>
            <w:r w:rsidR="00ED2D41">
              <w:t xml:space="preserve">Figure </w:t>
            </w:r>
            <w:r w:rsidR="00ED2D41">
              <w:rPr>
                <w:noProof/>
              </w:rPr>
              <w:t>7</w:t>
            </w:r>
            <w:r w:rsidR="00235191">
              <w:fldChar w:fldCharType="end"/>
            </w:r>
            <w:r>
              <w:t xml:space="preserve"> below.</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tc>
      </w:tr>
    </w:tbl>
    <w:p w:rsidR="001310CE" w:rsidRDefault="001310CE" w:rsidP="00EB49E0">
      <w:pPr>
        <w:pStyle w:val="Figure"/>
      </w:pPr>
      <w:r>
        <w:rPr>
          <w:lang w:val="en-AU"/>
        </w:rPr>
        <w:drawing>
          <wp:inline distT="0" distB="0" distL="0" distR="0">
            <wp:extent cx="5581650" cy="2903375"/>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44"/>
                    <a:stretch>
                      <a:fillRect/>
                    </a:stretch>
                  </pic:blipFill>
                  <pic:spPr bwMode="auto">
                    <a:xfrm>
                      <a:off x="0" y="0"/>
                      <a:ext cx="5581650" cy="2903375"/>
                    </a:xfrm>
                    <a:prstGeom prst="rect">
                      <a:avLst/>
                    </a:prstGeom>
                    <a:noFill/>
                    <a:ln>
                      <a:noFill/>
                    </a:ln>
                  </pic:spPr>
                </pic:pic>
              </a:graphicData>
            </a:graphic>
          </wp:inline>
        </w:drawing>
      </w:r>
    </w:p>
    <w:p w:rsidR="001310CE" w:rsidRDefault="001310CE" w:rsidP="00EB49E0">
      <w:pPr>
        <w:pStyle w:val="Caption"/>
      </w:pPr>
      <w:bookmarkStart w:id="421" w:name="_Ref190487291"/>
      <w:r>
        <w:t xml:space="preserve">Figure </w:t>
      </w:r>
      <w:fldSimple w:instr=" SEQ Figure \* ARABIC ">
        <w:r w:rsidR="00ED2D41">
          <w:rPr>
            <w:noProof/>
          </w:rPr>
          <w:t>7</w:t>
        </w:r>
      </w:fldSimple>
      <w:bookmarkEnd w:id="421"/>
      <w:r>
        <w:t>: The nine beam geometry cases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0"/>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0B40E5" w:rsidP="00305207">
            <w:pPr>
              <w:pStyle w:val="TableText"/>
            </w:pPr>
            <w:r>
              <w:t xml:space="preserve">[Alpha string] </w:t>
            </w:r>
            <w:r w:rsidRPr="000B40E5">
              <w:t>Publication to be cited when using these spectral data</w:t>
            </w:r>
          </w:p>
          <w:p w:rsidR="000B40E5" w:rsidRDefault="000B40E5" w:rsidP="00163936">
            <w:pPr>
              <w:pStyle w:val="TableText"/>
            </w:pPr>
            <w:r>
              <w:t>Multiple Citation fields can be entered.</w:t>
            </w:r>
            <w:r w:rsidR="004309AF">
              <w:t xml:space="preserve"> </w:t>
            </w:r>
            <w:r w:rsidR="004309AF" w:rsidRPr="004309AF">
              <w:rPr>
                <w:rStyle w:val="DocActionChar"/>
              </w:rPr>
              <w:t xml:space="preserve">%%% Not in </w:t>
            </w:r>
            <w:r w:rsidR="00163936">
              <w:rPr>
                <w:rStyle w:val="DocActionChar"/>
              </w:rPr>
              <w:t>my</w:t>
            </w:r>
            <w:r w:rsidR="004309AF" w:rsidRPr="004309AF">
              <w:rPr>
                <w:rStyle w:val="DocActionChar"/>
              </w:rPr>
              <w:t xml:space="preserve"> Version.</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0B40E5" w:rsidP="00305207">
            <w:pPr>
              <w:pStyle w:val="TableText"/>
            </w:pPr>
            <w:r>
              <w:t xml:space="preserve">[Alpha string] </w:t>
            </w:r>
            <w:r w:rsidRPr="000B40E5">
              <w:t>Publication relevant to these spectral data</w:t>
            </w:r>
          </w:p>
          <w:p w:rsidR="000B40E5" w:rsidRDefault="000B40E5" w:rsidP="00163936">
            <w:pPr>
              <w:pStyle w:val="TableText"/>
            </w:pPr>
            <w:r>
              <w:t>Multiple Publication fields can be entered.</w:t>
            </w:r>
            <w:r w:rsidR="004309AF" w:rsidRPr="004309AF">
              <w:rPr>
                <w:rStyle w:val="DocActionChar"/>
              </w:rPr>
              <w:t xml:space="preserve"> %%% Not in </w:t>
            </w:r>
            <w:r w:rsidR="00163936">
              <w:rPr>
                <w:rStyle w:val="DocActionChar"/>
              </w:rPr>
              <w:t>my</w:t>
            </w:r>
            <w:r w:rsidR="004309AF" w:rsidRPr="004309AF">
              <w:rPr>
                <w:rStyle w:val="DocActionChar"/>
              </w:rPr>
              <w:t xml:space="preserve"> Version.</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r w:rsidR="008B1E14" w:rsidRPr="007A07DA">
              <w:rPr>
                <w:rStyle w:val="DocActionChar"/>
              </w:rPr>
              <w:t xml:space="preserve"> Andy</w:t>
            </w:r>
            <w:r w:rsidR="008B1E14">
              <w:rPr>
                <w:rStyle w:val="DocActionChar"/>
              </w:rPr>
              <w:t>/Nick</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C83101" w:rsidP="00821621">
            <w:pPr>
              <w:pStyle w:val="TableText"/>
            </w:pPr>
            <w:r>
              <w:t>[</w:t>
            </w:r>
            <w:r w:rsidR="00821621">
              <w:t>Drop down list</w:t>
            </w:r>
            <w:r>
              <w:t xml:space="preserve">] </w:t>
            </w:r>
            <w:r w:rsidRPr="00C83101">
              <w:t>SOP 13 Measuring a Large Tree Plot</w:t>
            </w:r>
          </w:p>
          <w:p w:rsidR="00821621" w:rsidRDefault="00821621" w:rsidP="00821621">
            <w:pPr>
              <w:pStyle w:val="DocAction"/>
            </w:pPr>
            <w:r>
              <w:t>%%% Where are these list items defined?</w:t>
            </w:r>
            <w:r w:rsidR="008B1E14" w:rsidRPr="007A07DA">
              <w:rPr>
                <w:rStyle w:val="DocActionChar"/>
              </w:rPr>
              <w:t xml:space="preserve"> Andy</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422" w:name="_Ref97181069"/>
      <w:bookmarkStart w:id="423" w:name="_Ref354146650"/>
      <w:bookmarkStart w:id="424" w:name="_Ref354146654"/>
      <w:bookmarkStart w:id="425" w:name="_Toc355280351"/>
      <w:bookmarkStart w:id="426" w:name="_Toc356807278"/>
      <w:r>
        <w:t>Spaces, Space Factory and Data Processing using the Space Network</w:t>
      </w:r>
      <w:bookmarkEnd w:id="422"/>
      <w:bookmarkEnd w:id="423"/>
      <w:bookmarkEnd w:id="424"/>
      <w:bookmarkEnd w:id="425"/>
      <w:bookmarkEnd w:id="426"/>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235191">
            <w:fldChar w:fldCharType="begin"/>
          </w:r>
          <w:r w:rsidR="0046580D">
            <w:rPr>
              <w:lang w:val="en-AU"/>
            </w:rPr>
            <w:instrText xml:space="preserve"> CITATION Lan97 \l 3081 </w:instrText>
          </w:r>
          <w:r w:rsidR="00235191">
            <w:fldChar w:fldCharType="separate"/>
          </w:r>
          <w:r w:rsidR="00E47832" w:rsidRPr="00E47832">
            <w:rPr>
              <w:noProof/>
              <w:lang w:val="en-AU"/>
            </w:rPr>
            <w:t>[5]</w:t>
          </w:r>
          <w:r w:rsidR="00235191">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235191">
            <w:fldChar w:fldCharType="begin"/>
          </w:r>
          <w:r w:rsidR="0046580D">
            <w:rPr>
              <w:lang w:val="en-AU"/>
            </w:rPr>
            <w:instrText xml:space="preserve"> CITATION Hue092 \l 3081 </w:instrText>
          </w:r>
          <w:r w:rsidR="00235191">
            <w:fldChar w:fldCharType="separate"/>
          </w:r>
          <w:r w:rsidR="00E47832" w:rsidRPr="00E47832">
            <w:rPr>
              <w:noProof/>
              <w:lang w:val="en-AU"/>
            </w:rPr>
            <w:t>[6]</w:t>
          </w:r>
          <w:r w:rsidR="00235191">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235191">
            <w:fldChar w:fldCharType="begin"/>
          </w:r>
          <w:r w:rsidR="0046580D">
            <w:rPr>
              <w:lang w:val="en-AU"/>
            </w:rPr>
            <w:instrText xml:space="preserve"> CITATION Hün072 \l 3081 </w:instrText>
          </w:r>
          <w:r w:rsidR="00235191">
            <w:fldChar w:fldCharType="separate"/>
          </w:r>
          <w:r w:rsidR="00E47832" w:rsidRPr="00E47832">
            <w:rPr>
              <w:noProof/>
              <w:lang w:val="en-AU"/>
            </w:rPr>
            <w:t>[7]</w:t>
          </w:r>
          <w:r w:rsidR="00235191">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235191">
        <w:fldChar w:fldCharType="begin"/>
      </w:r>
      <w:r>
        <w:instrText xml:space="preserve"> REF _Ref95120608 \h </w:instrText>
      </w:r>
      <w:r w:rsidR="00235191">
        <w:fldChar w:fldCharType="separate"/>
      </w:r>
      <w:r w:rsidR="00ED2D41">
        <w:t xml:space="preserve">Figure </w:t>
      </w:r>
      <w:r w:rsidR="00ED2D41">
        <w:rPr>
          <w:noProof/>
        </w:rPr>
        <w:t>8</w:t>
      </w:r>
      <w:r w:rsidR="00235191">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22"/>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27" w:name="_Ref95120608"/>
      <w:r>
        <w:t xml:space="preserve">Figure </w:t>
      </w:r>
      <w:fldSimple w:instr=" SEQ Figure \* ARABIC ">
        <w:r w:rsidR="00ED2D41">
          <w:rPr>
            <w:noProof/>
          </w:rPr>
          <w:t>8</w:t>
        </w:r>
      </w:fldSimple>
      <w:bookmarkEnd w:id="427"/>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23"/>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28" w:name="_Ref69211722"/>
      <w:r w:rsidRPr="00A71C6E">
        <w:t xml:space="preserve">Figure </w:t>
      </w:r>
      <w:fldSimple w:instr=" SEQ Figure \* ARABIC ">
        <w:r w:rsidR="00ED2D41">
          <w:rPr>
            <w:noProof/>
          </w:rPr>
          <w:t>9</w:t>
        </w:r>
      </w:fldSimple>
      <w:bookmarkEnd w:id="428"/>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235191">
        <w:fldChar w:fldCharType="begin"/>
      </w:r>
      <w:r>
        <w:instrText xml:space="preserve"> REF _Ref69211722 \h </w:instrText>
      </w:r>
      <w:r w:rsidR="00235191">
        <w:fldChar w:fldCharType="separate"/>
      </w:r>
      <w:r w:rsidR="00ED2D41" w:rsidRPr="00A71C6E">
        <w:t xml:space="preserve">Figure </w:t>
      </w:r>
      <w:r w:rsidR="00ED2D41">
        <w:rPr>
          <w:noProof/>
        </w:rPr>
        <w:t>9</w:t>
      </w:r>
      <w:r w:rsidR="00235191">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29" w:name="_Toc355280354"/>
      <w:bookmarkStart w:id="430" w:name="_Ref356466848"/>
      <w:bookmarkStart w:id="431" w:name="_Ref356466853"/>
      <w:bookmarkStart w:id="432" w:name="_Toc356807280"/>
      <w:bookmarkStart w:id="433" w:name="_Ref356807389"/>
      <w:bookmarkStart w:id="434" w:name="_Ref356807390"/>
      <w:r w:rsidRPr="00084655">
        <w:t>Design of Sampling Experiments</w:t>
      </w:r>
      <w:bookmarkEnd w:id="48"/>
      <w:r w:rsidR="00522234">
        <w:t xml:space="preserve"> and Data Structuring</w:t>
      </w:r>
      <w:bookmarkEnd w:id="429"/>
      <w:bookmarkEnd w:id="430"/>
      <w:bookmarkEnd w:id="431"/>
      <w:bookmarkEnd w:id="432"/>
      <w:bookmarkEnd w:id="433"/>
      <w:bookmarkEnd w:id="434"/>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235191">
            <w:fldChar w:fldCharType="begin"/>
          </w:r>
          <w:r>
            <w:rPr>
              <w:lang w:val="en-AU"/>
            </w:rPr>
            <w:instrText xml:space="preserve"> CITATION Hue061 \l 3081 </w:instrText>
          </w:r>
          <w:r w:rsidR="00235191">
            <w:fldChar w:fldCharType="separate"/>
          </w:r>
          <w:r w:rsidR="00E47832" w:rsidRPr="00E47832">
            <w:rPr>
              <w:noProof/>
              <w:lang w:val="en-AU"/>
            </w:rPr>
            <w:t>[8]</w:t>
          </w:r>
          <w:r w:rsidR="00235191">
            <w:fldChar w:fldCharType="end"/>
          </w:r>
        </w:sdtContent>
      </w:sdt>
      <w:r w:rsidR="00BA6294">
        <w:t>, which</w:t>
      </w:r>
      <w:r w:rsidR="00BA6294" w:rsidRPr="00BA6294">
        <w:t xml:space="preserve"> </w:t>
      </w:r>
      <w:r w:rsidR="00BA6294" w:rsidRPr="00084655">
        <w:t>was built on a fixed hierarchy of three levels.</w:t>
      </w:r>
      <w:r w:rsidR="00163936">
        <w:t xml:space="preserve"> However, Specchio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The Specchio hierarchy is defined by copying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35" w:name="_Toc356807281"/>
      <w:r>
        <w:t xml:space="preserve">Example Structure </w:t>
      </w:r>
      <w:r w:rsidR="00F7610C">
        <w:t>1</w:t>
      </w:r>
    </w:p>
    <w:p w:rsidR="00A250FC" w:rsidRPr="00A250FC" w:rsidRDefault="00A250FC" w:rsidP="00A250FC">
      <w:pPr>
        <w:pStyle w:val="DocAction"/>
      </w:pPr>
      <w:r>
        <w:t>%%% The example web site needs to be set up so this can describe exactly what is available.</w:t>
      </w:r>
    </w:p>
    <w:tbl>
      <w:tblPr>
        <w:tblStyle w:val="TableSimple"/>
        <w:tblW w:w="0" w:type="auto"/>
        <w:tblLook w:val="04A0"/>
      </w:tblPr>
      <w:tblGrid>
        <w:gridCol w:w="1706"/>
        <w:gridCol w:w="6788"/>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p>
        </w:tc>
      </w:tr>
    </w:tbl>
    <w:bookmarkEnd w:id="435"/>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235191">
        <w:fldChar w:fldCharType="begin"/>
      </w:r>
      <w:r w:rsidR="00A30B2D">
        <w:instrText xml:space="preserve"> REF _Ref122063892 \h </w:instrText>
      </w:r>
      <w:r w:rsidR="00235191">
        <w:fldChar w:fldCharType="separate"/>
      </w:r>
      <w:r w:rsidR="00ED2D41" w:rsidRPr="00084655">
        <w:t xml:space="preserve">Figure </w:t>
      </w:r>
      <w:r w:rsidR="00ED2D41">
        <w:rPr>
          <w:noProof/>
        </w:rPr>
        <w:t>10</w:t>
      </w:r>
      <w:r w:rsidR="00235191">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4"/>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6" w:name="_Ref122063892"/>
      <w:bookmarkStart w:id="437" w:name="_Toc129263006"/>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w:t>
      </w:r>
      <w:r w:rsidR="00235191">
        <w:rPr>
          <w:noProof/>
        </w:rPr>
        <w:fldChar w:fldCharType="end"/>
      </w:r>
      <w:bookmarkEnd w:id="436"/>
      <w:r w:rsidRPr="00084655">
        <w:t>: Hierarchical directory structure</w:t>
      </w:r>
      <w:bookmarkEnd w:id="437"/>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38" w:name="_Ref130789629"/>
    <w:p w:rsidR="00A20F34" w:rsidRDefault="00235191" w:rsidP="00A7583F">
      <w:pPr>
        <w:pStyle w:val="Body"/>
      </w:pPr>
      <w:r>
        <w:fldChar w:fldCharType="begin"/>
      </w:r>
      <w:r w:rsidR="00A30B2D">
        <w:instrText xml:space="preserve"> REF _Ref130790579 \h </w:instrText>
      </w:r>
      <w:r>
        <w:fldChar w:fldCharType="separate"/>
      </w:r>
      <w:r w:rsidR="00ED2D41" w:rsidRPr="00084655">
        <w:t xml:space="preserve">Figure </w:t>
      </w:r>
      <w:r w:rsidR="00ED2D41">
        <w:rPr>
          <w:noProof/>
        </w:rPr>
        <w:t>11</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5"/>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9" w:name="_Ref130790579"/>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w:t>
      </w:r>
      <w:r w:rsidR="00235191">
        <w:rPr>
          <w:noProof/>
        </w:rPr>
        <w:fldChar w:fldCharType="end"/>
      </w:r>
      <w:bookmarkEnd w:id="439"/>
      <w:r w:rsidRPr="00084655">
        <w:t>: Example of a directory structures holding spectral files</w:t>
      </w:r>
    </w:p>
    <w:p w:rsidR="002F155E" w:rsidRDefault="00990009" w:rsidP="00990009">
      <w:pPr>
        <w:pStyle w:val="Heading2"/>
      </w:pPr>
      <w:bookmarkStart w:id="440" w:name="_Toc355280359"/>
      <w:bookmarkStart w:id="441" w:name="_Toc356807283"/>
      <w:r>
        <w:t xml:space="preserve">Example </w:t>
      </w:r>
      <w:r w:rsidR="00A20F34">
        <w:t>for</w:t>
      </w:r>
      <w:r w:rsidR="002F155E">
        <w:t xml:space="preserve"> Reference and Target Spectra</w:t>
      </w:r>
      <w:bookmarkEnd w:id="440"/>
      <w:bookmarkEnd w:id="441"/>
    </w:p>
    <w:tbl>
      <w:tblPr>
        <w:tblStyle w:val="TableSimple"/>
        <w:tblW w:w="0" w:type="auto"/>
        <w:tblLook w:val="04A0"/>
      </w:tblPr>
      <w:tblGrid>
        <w:gridCol w:w="1706"/>
        <w:gridCol w:w="6788"/>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42" w:name="_Ref9653051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w:t>
      </w:r>
      <w:r w:rsidR="00235191">
        <w:rPr>
          <w:noProof/>
        </w:rPr>
        <w:fldChar w:fldCharType="end"/>
      </w:r>
      <w:bookmarkEnd w:id="442"/>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43" w:name="_Toc355280360"/>
      <w:bookmarkStart w:id="444" w:name="_Toc356807284"/>
      <w:bookmarkEnd w:id="438"/>
      <w:r w:rsidRPr="00084655">
        <w:t xml:space="preserve">SPECCHIO </w:t>
      </w:r>
      <w:r w:rsidR="001A05D9">
        <w:t>Basic Operation</w:t>
      </w:r>
      <w:bookmarkEnd w:id="443"/>
      <w:bookmarkEnd w:id="444"/>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 xml:space="preserve">operation </w:t>
      </w:r>
      <w:r w:rsidRPr="00084655">
        <w:t xml:space="preserve">system, the windows and widgets </w:t>
      </w:r>
      <w:r w:rsidR="00B40030">
        <w:t>may</w:t>
      </w:r>
      <w:r w:rsidRPr="00084655">
        <w:t xml:space="preserve"> look </w:t>
      </w:r>
      <w:ins w:id="445"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46" w:name="_Ref355008998"/>
      <w:bookmarkStart w:id="447" w:name="_Ref355009000"/>
      <w:bookmarkStart w:id="448" w:name="_Toc355280361"/>
      <w:bookmarkStart w:id="449" w:name="_Toc356807285"/>
      <w:r>
        <w:t>Unix Operation</w:t>
      </w:r>
      <w:bookmarkEnd w:id="446"/>
      <w:bookmarkEnd w:id="447"/>
      <w:bookmarkEnd w:id="448"/>
      <w:bookmarkEnd w:id="449"/>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235191">
        <w:fldChar w:fldCharType="begin"/>
      </w:r>
      <w:r w:rsidR="00A30B2D">
        <w:instrText xml:space="preserve"> REF _Ref157221331 \h </w:instrText>
      </w:r>
      <w:r w:rsidR="00235191">
        <w:fldChar w:fldCharType="separate"/>
      </w:r>
      <w:r w:rsidR="00ED2D41" w:rsidRPr="00084655">
        <w:t xml:space="preserve">Figure </w:t>
      </w:r>
      <w:r w:rsidR="00ED2D41">
        <w:rPr>
          <w:noProof/>
        </w:rPr>
        <w:t>13</w:t>
      </w:r>
      <w:r w:rsidR="00235191">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7"/>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50" w:name="_Ref157221331"/>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w:t>
      </w:r>
      <w:r w:rsidR="00235191">
        <w:rPr>
          <w:noProof/>
        </w:rPr>
        <w:fldChar w:fldCharType="end"/>
      </w:r>
      <w:bookmarkEnd w:id="450"/>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51" w:name="_Ref180291208"/>
      <w:bookmarkStart w:id="452" w:name="_Toc355280362"/>
      <w:bookmarkStart w:id="453" w:name="_Toc356807286"/>
      <w:r w:rsidRPr="00084655">
        <w:t>Main Window</w:t>
      </w:r>
      <w:bookmarkEnd w:id="451"/>
      <w:bookmarkEnd w:id="452"/>
      <w:bookmarkEnd w:id="453"/>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bookmarkStart w:id="454" w:name="_Ref130601899"/>
    <w:p w:rsidR="002E1EF5" w:rsidRDefault="002E1EF5" w:rsidP="002E1EF5">
      <w:pPr>
        <w:pStyle w:val="Figure"/>
      </w:pPr>
      <w:r>
        <w:rPr>
          <w:lang w:val="en-AU"/>
        </w:rPr>
      </w:r>
      <w:r w:rsidR="00C671CF">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28" o:title=""/>
            </v:shape>
            <v:roundrect id="_x0000_s1114" style="position:absolute;left:2876;top:6069;width:1163;height:462" arcsize="10923f" fillcolor="white [3201]" strokecolor="#0070c0" strokeweight=".25pt">
              <v:shadow color="#868686"/>
              <v:textbox style="mso-next-textbox:#_x0000_s1114">
                <w:txbxContent>
                  <w:p w:rsidR="00425801" w:rsidRPr="002E1EF5" w:rsidRDefault="00425801"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white [3201]" strokecolor="#0070c0" strokeweight=".25pt">
              <v:shadow color="#868686"/>
              <v:textbox style="mso-next-textbox:#_x0000_s1121">
                <w:txbxContent>
                  <w:p w:rsidR="00425801" w:rsidRPr="002E1EF5" w:rsidRDefault="00425801"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white [3201]" strokecolor="#0070c0" strokeweight=".25pt">
              <v:shadow color="#868686"/>
              <v:textbox style="mso-next-textbox:#_x0000_s1122">
                <w:txbxContent>
                  <w:p w:rsidR="00425801" w:rsidRPr="002E1EF5" w:rsidRDefault="00425801"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w:t>
      </w:r>
      <w:r w:rsidR="00235191">
        <w:rPr>
          <w:noProof/>
        </w:rPr>
        <w:fldChar w:fldCharType="end"/>
      </w:r>
      <w:bookmarkEnd w:id="454"/>
      <w:r w:rsidRPr="00084655">
        <w:t xml:space="preserve">: Main window </w:t>
      </w:r>
    </w:p>
    <w:p w:rsidR="00B40030" w:rsidRDefault="00B40030" w:rsidP="00B40030">
      <w:pPr>
        <w:pStyle w:val="HangingIndent"/>
      </w:pPr>
      <w:r w:rsidRPr="00C671CF">
        <w:rPr>
          <w:rStyle w:val="Strong"/>
        </w:rPr>
        <w:t>Main menu</w:t>
      </w:r>
      <w:r>
        <w:tab/>
        <w:t xml:space="preserve">Select the </w:t>
      </w:r>
      <w:r w:rsidR="00F86C48">
        <w:t xml:space="preserve">Specchio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55" w:name="_Ref180396043"/>
      <w:bookmarkStart w:id="456" w:name="_Toc355280363"/>
      <w:bookmarkStart w:id="457" w:name="_Toc356807287"/>
      <w:bookmarkStart w:id="458" w:name="_Ref130639221"/>
      <w:bookmarkStart w:id="459" w:name="_Ref131844250"/>
      <w:r>
        <w:t>Logging In</w:t>
      </w:r>
      <w:r w:rsidRPr="00084655">
        <w:t xml:space="preserve"> </w:t>
      </w:r>
      <w:r>
        <w:t xml:space="preserve">and </w:t>
      </w:r>
      <w:r w:rsidR="002A0FFE" w:rsidRPr="00084655">
        <w:t>Connecting to a Database</w:t>
      </w:r>
      <w:bookmarkEnd w:id="455"/>
      <w:bookmarkEnd w:id="456"/>
      <w:bookmarkEnd w:id="457"/>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60" w:author="Peter" w:date="2013-05-08T09:19:00Z">
        <w:r w:rsidR="00D04BE3">
          <w:t>as one operation</w:t>
        </w:r>
      </w:ins>
      <w:del w:id="461"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ED2D41" w:rsidRPr="00ED2D41">
          <w:rPr>
            <w:rStyle w:val="CrossReference"/>
          </w:rPr>
          <w:t>4.1</w:t>
        </w:r>
      </w:fldSimple>
      <w:r w:rsidRPr="00E9051F">
        <w:rPr>
          <w:rStyle w:val="CrossReference"/>
        </w:rPr>
        <w:t xml:space="preserve"> </w:t>
      </w:r>
      <w:fldSimple w:instr=" REF _Ref353786223 \h  \* MERGEFORMAT ">
        <w:r w:rsidR="00ED2D41" w:rsidRPr="00ED2D41">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ED2D41" w:rsidRPr="00ED2D41">
                <w:rPr>
                  <w:rStyle w:val="CrossReference"/>
                </w:rPr>
                <w:t>3.3</w:t>
              </w:r>
            </w:fldSimple>
            <w:r>
              <w:t xml:space="preserve">, </w:t>
            </w:r>
            <w:fldSimple w:instr=" REF _Ref355279326 \r \h  \* MERGEFORMAT ">
              <w:r w:rsidR="00ED2D41" w:rsidRPr="00ED2D41">
                <w:rPr>
                  <w:rStyle w:val="CrossReference"/>
                </w:rPr>
                <w:t>3.4</w:t>
              </w:r>
            </w:fldSimple>
            <w:r>
              <w:t xml:space="preserve"> or </w:t>
            </w:r>
            <w:fldSimple w:instr=" REF _Ref355279327 \r \h  \* MERGEFORMAT ">
              <w:r w:rsidR="00ED2D41" w:rsidRPr="00ED2D41">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ED2D41">
                <w:rPr>
                  <w:noProof/>
                </w:rPr>
                <w:t>15</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62" w:name="_Toc355280365"/>
      <w:bookmarkStart w:id="463" w:name="_Toc356807288"/>
      <w:bookmarkStart w:id="464" w:name="_Ref153711531"/>
      <w:r>
        <w:t>Logging Out</w:t>
      </w:r>
      <w:bookmarkEnd w:id="462"/>
      <w:bookmarkEnd w:id="463"/>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65" w:name="_Toc355280366"/>
      <w:bookmarkStart w:id="466" w:name="_Toc356807289"/>
      <w:r>
        <w:t>Changing your User Details</w:t>
      </w:r>
      <w:bookmarkEnd w:id="465"/>
      <w:bookmarkEnd w:id="466"/>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ED2D41">
                <w:rPr>
                  <w:noProof/>
                </w:rPr>
                <w:t>16</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67" w:name="_Toc356807290"/>
      <w:bookmarkStart w:id="468" w:name="_Ref356820291"/>
      <w:bookmarkStart w:id="469" w:name="_Ref356820294"/>
      <w:r>
        <w:t>Browsing the Hierarchy Tree</w:t>
      </w:r>
      <w:bookmarkEnd w:id="467"/>
      <w:bookmarkEnd w:id="468"/>
      <w:bookmarkEnd w:id="469"/>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ED2D41">
          <w:rPr>
            <w:noProof/>
          </w:rPr>
          <w:t>17</w:t>
        </w:r>
      </w:fldSimple>
      <w:r>
        <w:t>: Campaign Hierarchy browse box</w:t>
      </w:r>
    </w:p>
    <w:p w:rsidR="006C4689" w:rsidRDefault="006C4689" w:rsidP="006C4689">
      <w:pPr>
        <w:pStyle w:val="DocAction"/>
      </w:pPr>
      <w:r>
        <w:t>%%% Should we have a Mac one here too?</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8030FC" w:rsidRDefault="008030FC" w:rsidP="008030FC">
      <w:pPr>
        <w:pStyle w:val="DocAction"/>
      </w:pPr>
      <w:r>
        <w:t>%%% Does the above description hold sufficiently to be useful for Mac?</w:t>
      </w:r>
    </w:p>
    <w:p w:rsidR="005077C8" w:rsidRDefault="005077C8" w:rsidP="005077C8">
      <w:pPr>
        <w:pStyle w:val="Heading2"/>
      </w:pPr>
      <w:r>
        <w:t>Entering Dates and Times</w:t>
      </w:r>
    </w:p>
    <w:p w:rsidR="004F4C4C" w:rsidRDefault="004F4C4C" w:rsidP="004F4C4C">
      <w:pPr>
        <w:pStyle w:val="Body"/>
      </w:pPr>
      <w:r>
        <w:t>Specchio uses a Date and Time selection dialog which is not unlike many others. Here are a few tips to using it.</w:t>
      </w:r>
    </w:p>
    <w:bookmarkStart w:id="470" w:name="_Ref357162221"/>
    <w:p w:rsidR="00355DEE" w:rsidRDefault="00A23C3C" w:rsidP="00355DEE">
      <w:pPr>
        <w:pStyle w:val="Figure"/>
      </w:pPr>
      <w:r>
        <w:rPr>
          <w:lang w:val="en-AU"/>
        </w:rPr>
      </w:r>
      <w:r w:rsidR="00355DEE">
        <w:pict>
          <v:group id="_x0000_s1106" editas="canvas" style="width:318.65pt;height:136pt;mso-position-horizontal-relative:char;mso-position-vertical-relative:line" coordorigin="2620,9962" coordsize="4905,2093">
            <o:lock v:ext="edit" aspectratio="t"/>
            <v:shape id="_x0000_s1105" type="#_x0000_t75" style="position:absolute;left:2620;top:9962;width:4905;height:2093" o:preferrelative="f">
              <v:fill o:detectmouseclick="t"/>
              <v:path o:extrusionok="t" o:connecttype="none"/>
              <o:lock v:ext="edit" text="t"/>
            </v:shape>
            <v:shape id="_x0000_s1107" type="#_x0000_t75" style="position:absolute;left:2742;top:10194;width:2661;height:1861">
              <v:imagedata r:id="rId32" o:title=""/>
            </v:shape>
            <v:roundrect id="_x0000_s1108" style="position:absolute;left:6047;top:10056;width:1247;height:589;v-text-anchor:middle" arcsize="10923f" strokecolor="#0070c0">
              <v:textbox inset=".5mm,0,0">
                <w:txbxContent>
                  <w:p w:rsidR="00425801" w:rsidRPr="00A23C3C" w:rsidRDefault="00425801">
                    <w:pPr>
                      <w:rPr>
                        <w:sz w:val="18"/>
                      </w:rPr>
                    </w:pPr>
                    <w:r>
                      <w:rPr>
                        <w:sz w:val="18"/>
                      </w:rPr>
                      <w:t>D</w:t>
                    </w:r>
                    <w:r w:rsidRPr="00A23C3C">
                      <w:rPr>
                        <w:sz w:val="18"/>
                      </w:rPr>
                      <w:t>own triang</w:t>
                    </w:r>
                    <w:r>
                      <w:rPr>
                        <w:sz w:val="18"/>
                      </w:rPr>
                      <w:t>ular arrow</w:t>
                    </w:r>
                    <w:r w:rsidRPr="00A23C3C">
                      <w:rPr>
                        <w:sz w:val="18"/>
                      </w:rPr>
                      <w:t xml:space="preserve"> in the data input field</w:t>
                    </w:r>
                  </w:p>
                </w:txbxContent>
              </v:textbox>
              <o:callout v:ext="edit" minusy="t"/>
            </v:roundrect>
            <v:roundrect id="_x0000_s1109" style="position:absolute;left:6016;top:11316;width:1186;height:630;v-text-anchor:middle" arcsize="10923f" strokecolor="#0070c0">
              <v:textbox inset=".5mm,0,0">
                <w:txbxContent>
                  <w:p w:rsidR="00425801" w:rsidRPr="00A23C3C" w:rsidRDefault="00425801">
                    <w:pPr>
                      <w:rPr>
                        <w:sz w:val="18"/>
                      </w:rPr>
                    </w:pPr>
                    <w:r>
                      <w:rPr>
                        <w:sz w:val="18"/>
                      </w:rPr>
                      <w:t>T</w:t>
                    </w:r>
                    <w:r w:rsidRPr="00A23C3C">
                      <w:rPr>
                        <w:sz w:val="18"/>
                      </w:rPr>
                      <w:t>ime selector up and down triang</w:t>
                    </w:r>
                    <w:r>
                      <w:rPr>
                        <w:sz w:val="18"/>
                      </w:rPr>
                      <w:t>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Pr>
            <w:noProof/>
          </w:rPr>
          <w:t>17</w:t>
        </w:r>
      </w:fldSimple>
      <w:r>
        <w:t>: Date and Time picker dialog</w:t>
      </w:r>
      <w:bookmarkEnd w:id="470"/>
    </w:p>
    <w:p w:rsidR="004F4C4C" w:rsidRDefault="004F4C4C" w:rsidP="004F4C4C">
      <w:pPr>
        <w:pStyle w:val="Bullet"/>
      </w:pPr>
      <w:r>
        <w:t xml:space="preserve">Select </w:t>
      </w:r>
      <w:r w:rsidR="00A23C3C">
        <w:t>your</w:t>
      </w:r>
      <w:r>
        <w:t xml:space="preserve"> required Time first.</w:t>
      </w:r>
      <w:r w:rsidR="00355DEE">
        <w:t xml:space="preserve"> (Selecting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4F4C4C" w:rsidRDefault="004F4C4C" w:rsidP="004F4C4C">
      <w:pPr>
        <w:pStyle w:val="Bullet"/>
      </w:pPr>
      <w:r>
        <w:t xml:space="preserve">If you do not want to change the date, click on the </w:t>
      </w:r>
      <w:r w:rsidR="00A23C3C">
        <w:t xml:space="preserve">down triangle in the data input field as indicated in </w:t>
      </w:r>
      <w:fldSimple w:instr=" REF _Ref357162221 \h  \* MERGEFORMAT ">
        <w:r w:rsidR="00A23C3C" w:rsidRPr="00A23C3C">
          <w:rPr>
            <w:rStyle w:val="CrossReference"/>
          </w:rPr>
          <w:t>Figure 17: Date and Time picker dialog</w:t>
        </w:r>
      </w:fldSimple>
      <w:r w:rsidR="00A23C3C">
        <w:t>.</w:t>
      </w:r>
    </w:p>
    <w:p w:rsidR="006B4F6F" w:rsidRDefault="006B4F6F" w:rsidP="006B4F6F">
      <w:pPr>
        <w:pStyle w:val="Heading1"/>
      </w:pPr>
      <w:bookmarkStart w:id="471" w:name="_Toc355280367"/>
      <w:bookmarkStart w:id="472" w:name="_Toc356807291"/>
      <w:r>
        <w:t>Loading</w:t>
      </w:r>
      <w:r w:rsidR="001A05D9">
        <w:t xml:space="preserve"> Data into Specchio</w:t>
      </w:r>
      <w:bookmarkEnd w:id="471"/>
      <w:bookmarkEnd w:id="472"/>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28"/>
        <w:gridCol w:w="7026"/>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ED2D41" w:rsidRPr="00ED2D41">
                <w:rPr>
                  <w:rStyle w:val="CrossReference"/>
                </w:rPr>
                <w:t>7.1</w:t>
              </w:r>
            </w:fldSimple>
            <w:r w:rsidR="00493D72" w:rsidRPr="00493D72">
              <w:rPr>
                <w:rStyle w:val="CrossReference"/>
              </w:rPr>
              <w:t xml:space="preserve"> </w:t>
            </w:r>
            <w:fldSimple w:instr=" REF _Ref356551524 \h  \* MERGEFORMAT ">
              <w:r w:rsidR="00ED2D41" w:rsidRPr="00ED2D41">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ED2D41" w:rsidRPr="00ED2D41">
                <w:rPr>
                  <w:rStyle w:val="CrossReference"/>
                </w:rPr>
                <w:t>7.2</w:t>
              </w:r>
            </w:fldSimple>
            <w:r w:rsidR="00493D72" w:rsidRPr="00493D72">
              <w:rPr>
                <w:rStyle w:val="CrossReference"/>
              </w:rPr>
              <w:t>.</w:t>
            </w:r>
            <w:fldSimple w:instr=" REF _Ref356551553 \h  \* MERGEFORMAT ">
              <w:r w:rsidR="00ED2D41" w:rsidRPr="00ED2D41">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0E3E59" w:rsidP="00D0301C">
            <w:pPr>
              <w:pStyle w:val="TableText"/>
            </w:pPr>
            <w:r>
              <w:t xml:space="preserve">Specchio expects Acquisition Times to be UTC, but many devices record a local time. Specchio provides a function to change local times to UTC. See section </w:t>
            </w:r>
            <w:fldSimple w:instr=" REF _Ref157338239 \r \h  \* MERGEFORMAT ">
              <w:r w:rsidR="00ED2D41" w:rsidRPr="00ED2D41">
                <w:rPr>
                  <w:rStyle w:val="CrossReference"/>
                </w:rPr>
                <w:t>7.4</w:t>
              </w:r>
            </w:fldSimple>
            <w:r w:rsidRPr="000E3E59">
              <w:rPr>
                <w:rStyle w:val="CrossReference"/>
              </w:rPr>
              <w:t xml:space="preserve"> </w:t>
            </w:r>
            <w:fldSimple w:instr=" REF _Ref157338239 \h  \* MERGEFORMAT ">
              <w:r w:rsidR="00ED2D41" w:rsidRPr="00ED2D41">
                <w:rPr>
                  <w:rStyle w:val="CrossReference"/>
                </w:rPr>
                <w:t>UTC Time Correction</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ED2D41" w:rsidRPr="00ED2D41">
                <w:rPr>
                  <w:rStyle w:val="CrossReference"/>
                </w:rPr>
                <w:t>7.5</w:t>
              </w:r>
            </w:fldSimple>
            <w:r w:rsidR="000E3E59" w:rsidRPr="000E3E59">
              <w:rPr>
                <w:rStyle w:val="CrossReference"/>
              </w:rPr>
              <w:t xml:space="preserve"> </w:t>
            </w:r>
            <w:fldSimple w:instr=" REF _Ref356553971 \h  \* MERGEFORMAT ">
              <w:ins w:id="473" w:author="Peter Roberts" w:date="2013-05-08T09:19:00Z">
                <w:r w:rsidR="00ED2D41" w:rsidRPr="00ED2D41">
                  <w:rPr>
                    <w:rStyle w:val="CrossReference"/>
                  </w:rPr>
                  <w:t xml:space="preserve">Adding </w:t>
                </w:r>
              </w:ins>
              <w:r w:rsidR="00ED2D41" w:rsidRPr="00ED2D41">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ED2D41" w:rsidRDefault="00493D72" w:rsidP="00ED2D41">
            <w:pPr>
              <w:pStyle w:val="TableText"/>
            </w:pPr>
            <w:r>
              <w:t xml:space="preserve">The Spectral Metadata that was not included in the Spectral files must be uploaded, either from an Excel file or manually entered using Specchio’s Metadata editor. See sections </w:t>
            </w:r>
            <w:fldSimple w:instr=" REF _Ref356553888 \r \h  \* MERGEFORMAT ">
              <w:r w:rsidR="00ED2D41" w:rsidRPr="00ED2D41">
                <w:rPr>
                  <w:rStyle w:val="CrossReference"/>
                </w:rPr>
                <w:t>0</w:t>
              </w:r>
            </w:fldSimple>
            <w:r w:rsidR="000E3E59" w:rsidRPr="000E3E59">
              <w:rPr>
                <w:rStyle w:val="CrossReference"/>
              </w:rPr>
              <w:t xml:space="preserve"> </w:t>
            </w:r>
            <w:r w:rsidR="00235191">
              <w:fldChar w:fldCharType="begin"/>
            </w:r>
            <w:r w:rsidR="00235191">
              <w:instrText xml:space="preserve"> REF _Ref356553888 \h  \* MERGEFORMAT </w:instrText>
            </w:r>
            <w:r w:rsidR="00235191">
              <w:fldChar w:fldCharType="separate"/>
            </w:r>
            <w:r w:rsidR="00ED2D41" w:rsidRPr="00ED2D41">
              <w:rPr>
                <w:rStyle w:val="CrossReference"/>
              </w:rPr>
              <w:t>Whenever multiple Reference Spectra</w:t>
            </w:r>
            <w:r w:rsidR="00ED2D41">
              <w:t xml:space="preserve"> are highlighted, as each Target Spectrum is processed, the Reference Spectrum with the closest Acquisition time Metadata Attribute is selected for linking.</w:t>
            </w:r>
          </w:p>
          <w:p w:rsidR="00D0301C" w:rsidRDefault="00ED2D41" w:rsidP="000E3E59">
            <w:pPr>
              <w:pStyle w:val="TableText"/>
            </w:pPr>
            <w:ins w:id="474" w:author="Peter" w:date="2013-05-08T09:19:00Z">
              <w:r>
                <w:t xml:space="preserve">Displaying and </w:t>
              </w:r>
            </w:ins>
            <w:r w:rsidRPr="00084655">
              <w:t>Editing Metadata</w:t>
            </w:r>
            <w:r w:rsidR="00235191">
              <w:fldChar w:fldCharType="end"/>
            </w:r>
            <w:r w:rsidR="000E3E59">
              <w:t xml:space="preserve"> </w:t>
            </w:r>
            <w:r w:rsidR="00493D72">
              <w:t xml:space="preserve">and </w:t>
            </w:r>
            <w:fldSimple w:instr=" REF _Ref356551623 \r \h  \* MERGEFORMAT ">
              <w:r w:rsidRPr="00ED2D41">
                <w:rPr>
                  <w:rStyle w:val="CrossReference"/>
                </w:rPr>
                <w:t>7.7</w:t>
              </w:r>
            </w:fldSimple>
            <w:r w:rsidR="00493D72" w:rsidRPr="00493D72">
              <w:rPr>
                <w:rStyle w:val="CrossReference"/>
              </w:rPr>
              <w:t xml:space="preserve"> </w:t>
            </w:r>
            <w:fldSimple w:instr=" REF _Ref356551635 \h  \* MERGEFORMAT ">
              <w:r w:rsidRPr="00ED2D41">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ED2D41" w:rsidRPr="00ED2D41">
                <w:rPr>
                  <w:rStyle w:val="CrossReference"/>
                </w:rPr>
                <w:t>7.8</w:t>
              </w:r>
            </w:fldSimple>
            <w:r w:rsidRPr="00493D72">
              <w:rPr>
                <w:rStyle w:val="CrossReference"/>
              </w:rPr>
              <w:t xml:space="preserve"> </w:t>
            </w:r>
            <w:fldSimple w:instr=" REF _Ref356551679 \h  \* MERGEFORMAT ">
              <w:r w:rsidR="00ED2D41" w:rsidRPr="00ED2D41">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ED2D41" w:rsidRPr="00ED2D41">
                <w:rPr>
                  <w:rStyle w:val="CrossReference"/>
                </w:rPr>
                <w:t>7.9</w:t>
              </w:r>
            </w:fldSimple>
            <w:r w:rsidRPr="00493D72">
              <w:rPr>
                <w:rStyle w:val="CrossReference"/>
              </w:rPr>
              <w:t xml:space="preserve"> </w:t>
            </w:r>
            <w:fldSimple w:instr=" REF _Ref157353485 \h  \* MERGEFORMAT ">
              <w:r w:rsidR="00ED2D41" w:rsidRPr="00ED2D41">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75" w:name="_Toc355280368"/>
      <w:bookmarkStart w:id="476" w:name="_Ref356551522"/>
      <w:bookmarkStart w:id="477" w:name="_Ref356551524"/>
      <w:bookmarkStart w:id="478" w:name="_Toc356807292"/>
      <w:r w:rsidRPr="00084655">
        <w:t xml:space="preserve">Creating a new </w:t>
      </w:r>
      <w:bookmarkEnd w:id="458"/>
      <w:bookmarkEnd w:id="459"/>
      <w:r w:rsidRPr="00084655">
        <w:t>Campaign</w:t>
      </w:r>
      <w:bookmarkEnd w:id="464"/>
      <w:bookmarkEnd w:id="475"/>
      <w:bookmarkEnd w:id="476"/>
      <w:bookmarkEnd w:id="477"/>
      <w:bookmarkEnd w:id="478"/>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79" w:name="_Ref130604624"/>
            <w:r w:rsidRPr="00084655">
              <w:t xml:space="preserve">Figure </w:t>
            </w:r>
            <w:fldSimple w:instr=" SEQ Figure \* ARABIC ">
              <w:r w:rsidR="00ED2D41">
                <w:rPr>
                  <w:noProof/>
                </w:rPr>
                <w:t>18</w:t>
              </w:r>
            </w:fldSimple>
            <w:bookmarkEnd w:id="479"/>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80"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81" w:author="Peter" w:date="2013-05-08T09:19:00Z">
              <w:r w:rsidRPr="00D23C16">
                <w:rPr>
                  <w:rStyle w:val="ActionButton"/>
                </w:rPr>
                <w:t>Browse</w:t>
              </w:r>
            </w:ins>
            <w:r>
              <w:rPr>
                <w:rStyle w:val="ActionButton"/>
              </w:rPr>
              <w:t> </w:t>
            </w:r>
            <w:ins w:id="482"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83" w:author="Peter Roberts" w:date="2013-05-08T09:19:00Z">
              <w:r w:rsidRPr="00084655">
                <w:delText>spectra of this study.</w:delText>
              </w:r>
            </w:del>
            <w:ins w:id="484"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85" w:author="Peter Roberts" w:date="2013-05-08T09:19:00Z">
              <w:r>
                <w:t>,</w:t>
              </w:r>
              <w:r w:rsidRPr="00084655">
                <w:t xml:space="preserve"> </w:t>
              </w:r>
              <w:r>
                <w:t>click on</w:t>
              </w:r>
              <w:r w:rsidRPr="00084655">
                <w:t xml:space="preserve"> the </w:t>
              </w:r>
            </w:ins>
            <w:r w:rsidRPr="00653690">
              <w:rPr>
                <w:rStyle w:val="ActionButton"/>
              </w:rPr>
              <w:t> </w:t>
            </w:r>
            <w:ins w:id="486" w:author="Peter Roberts" w:date="2013-05-08T09:19:00Z">
              <w:r w:rsidRPr="00D23C16">
                <w:rPr>
                  <w:rStyle w:val="ActionButton"/>
                </w:rPr>
                <w:t>Browse</w:t>
              </w:r>
            </w:ins>
            <w:r>
              <w:rPr>
                <w:rStyle w:val="ActionButton"/>
              </w:rPr>
              <w:t> </w:t>
            </w:r>
            <w:ins w:id="487"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 xml:space="preserve">section </w:t>
            </w:r>
            <w:fldSimple w:instr=" REF _Ref355008998 \r \h  \* MERGEFORMAT ">
              <w:r w:rsidR="00ED2D41" w:rsidRPr="00ED2D41">
                <w:rPr>
                  <w:rStyle w:val="CrossReference"/>
                </w:rPr>
                <w:t>6.1</w:t>
              </w:r>
            </w:fldSimple>
            <w:r w:rsidRPr="00DF6BD7">
              <w:rPr>
                <w:rStyle w:val="CrossReference"/>
              </w:rPr>
              <w:t xml:space="preserve"> </w:t>
            </w:r>
            <w:fldSimple w:instr=" REF _Ref355009000 \h  \* MERGEFORMAT ">
              <w:r w:rsidR="00ED2D41" w:rsidRPr="00ED2D41">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88" w:author="Peter Roberts" w:date="2013-05-08T09:19:00Z">
              <w:r w:rsidRPr="00084655">
                <w:delText>,</w:delText>
              </w:r>
            </w:del>
            <w:r>
              <w:t xml:space="preserve"> empty </w:t>
            </w:r>
            <w:del w:id="489" w:author="Peter Roberts" w:date="2013-05-08T09:19:00Z">
              <w:r>
                <w:delText>campaign on</w:delText>
              </w:r>
            </w:del>
            <w:ins w:id="490" w:author="Peter Roberts" w:date="2013-05-08T09:19:00Z">
              <w:r>
                <w:t>Campaign in</w:t>
              </w:r>
            </w:ins>
            <w:r w:rsidR="006B299A">
              <w:t xml:space="preserve"> the database.</w:t>
            </w:r>
          </w:p>
          <w:p w:rsidR="0096594F" w:rsidRPr="00084655" w:rsidRDefault="0096594F" w:rsidP="0096594F">
            <w:pPr>
              <w:pStyle w:val="ProcessStep"/>
              <w:rPr>
                <w:del w:id="491" w:author="Peter Roberts" w:date="2013-05-08T09:19:00Z"/>
              </w:rPr>
            </w:pPr>
            <w:r w:rsidRPr="00084655">
              <w:t xml:space="preserve">A message box will appear once the </w:t>
            </w:r>
            <w:del w:id="492" w:author="Peter Roberts" w:date="2013-05-08T09:19:00Z">
              <w:r w:rsidRPr="00084655">
                <w:delText>campaign</w:delText>
              </w:r>
            </w:del>
            <w:ins w:id="493" w:author="Peter Roberts" w:date="2013-05-08T09:19:00Z">
              <w:r>
                <w:t>C</w:t>
              </w:r>
              <w:r w:rsidRPr="00084655">
                <w:t>ampaign</w:t>
              </w:r>
            </w:ins>
            <w:r w:rsidRPr="00084655">
              <w:t xml:space="preserve"> has been successfully created.</w:t>
            </w:r>
          </w:p>
          <w:p w:rsidR="0096594F" w:rsidRDefault="0096594F" w:rsidP="0096594F">
            <w:pPr>
              <w:pStyle w:val="ProcessStep"/>
            </w:pPr>
            <w:del w:id="494"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95" w:author="Peter Roberts" w:date="2013-05-08T09:19:00Z">
              <w:r>
                <w:t xml:space="preserve"> Click </w:t>
              </w:r>
              <w:r w:rsidRPr="000874EE">
                <w:rPr>
                  <w:rStyle w:val="ActionButton"/>
                </w:rPr>
                <w:t> OK </w:t>
              </w:r>
            </w:ins>
            <w:r>
              <w:t xml:space="preserve"> to </w:t>
            </w:r>
            <w:del w:id="496" w:author="Peter Roberts" w:date="2013-05-08T09:19:00Z">
              <w:r w:rsidRPr="00084655">
                <w:delText>have two campaigns named the same. However,</w:delText>
              </w:r>
            </w:del>
            <w:ins w:id="497" w:author="Peter Roberts" w:date="2013-05-08T09:19:00Z">
              <w:r>
                <w:t>close</w:t>
              </w:r>
            </w:ins>
            <w:r>
              <w:t xml:space="preserve"> it</w:t>
            </w:r>
            <w:del w:id="498" w:author="Peter Roberts" w:date="2013-05-08T09:19:00Z">
              <w:r w:rsidRPr="00084655">
                <w:delText xml:space="preserve"> is suggested to check on existing campaigns to avoid multiple campaigns with identical names. </w:delText>
              </w:r>
            </w:del>
            <w:ins w:id="499" w:author="Peter Roberts" w:date="2013-05-08T09:19:00Z">
              <w:r>
                <w:t>.</w:t>
              </w:r>
            </w:ins>
          </w:p>
          <w:p w:rsidR="0096594F" w:rsidRDefault="0096594F" w:rsidP="006B299A">
            <w:pPr>
              <w:pStyle w:val="ProcessStep"/>
            </w:pPr>
            <w:del w:id="500"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501" w:author="Peter Roberts" w:date="2013-05-08T09:19:00Z"/>
        </w:rPr>
      </w:pPr>
      <w:ins w:id="502" w:author="Peter Roberts" w:date="2013-05-08T09:19:00Z">
        <w:r w:rsidRPr="00084655">
          <w:t xml:space="preserve">Note </w:t>
        </w:r>
        <w:r>
          <w:tab/>
        </w:r>
      </w:ins>
      <w:r w:rsidR="00C671CF">
        <w:t xml:space="preserve">It is not advisable to have two Campaigns with the same name. </w:t>
      </w:r>
      <w:ins w:id="503" w:author="Peter Roberts" w:date="2013-05-08T09:19:00Z">
        <w:r>
          <w:t>T</w:t>
        </w:r>
        <w:r w:rsidRPr="00084655">
          <w:t xml:space="preserve">here is no check </w:t>
        </w:r>
      </w:ins>
      <w:r>
        <w:t>for the existence o</w:t>
      </w:r>
      <w:ins w:id="504" w:author="Peter Roberts" w:date="2013-05-08T09:19:00Z">
        <w:r w:rsidRPr="00084655">
          <w:t>f a Campaign of the same name</w:t>
        </w:r>
      </w:ins>
      <w:r w:rsidR="006B299A">
        <w:t>, so c</w:t>
      </w:r>
      <w:ins w:id="505" w:author="Peter Roberts" w:date="2013-05-08T09:19:00Z">
        <w:r w:rsidRPr="00084655">
          <w:t xml:space="preserve">heck </w:t>
        </w:r>
      </w:ins>
      <w:r>
        <w:t xml:space="preserve">the </w:t>
      </w:r>
      <w:r w:rsidR="006B299A">
        <w:t xml:space="preserve">names of the </w:t>
      </w:r>
      <w:ins w:id="506" w:author="Peter Roberts" w:date="2013-05-08T09:19:00Z">
        <w:r>
          <w:t>e</w:t>
        </w:r>
        <w:r w:rsidRPr="00084655">
          <w:t xml:space="preserve">xisting Campaigns to avoid multiple Campaigns with identical </w:t>
        </w:r>
      </w:ins>
      <w:r>
        <w:t xml:space="preserve">or confusing </w:t>
      </w:r>
      <w:ins w:id="507" w:author="Peter Roberts" w:date="2013-05-08T09:19:00Z">
        <w:r w:rsidRPr="00084655">
          <w:t>names.</w:t>
        </w:r>
      </w:ins>
    </w:p>
    <w:p w:rsidR="00AA303E" w:rsidRDefault="00AA303E" w:rsidP="00AA303E">
      <w:pPr>
        <w:pStyle w:val="Body"/>
        <w:rPr>
          <w:ins w:id="508" w:author="Peter Roberts" w:date="2013-05-08T09:19:00Z"/>
        </w:rPr>
      </w:pPr>
      <w:ins w:id="509" w:author="Peter Roberts" w:date="2013-05-08T09:19:00Z">
        <w:r>
          <w:t xml:space="preserve">You can now load </w:t>
        </w:r>
      </w:ins>
      <w:r w:rsidR="006D1BDC">
        <w:t>S</w:t>
      </w:r>
      <w:r>
        <w:t xml:space="preserve">pectral </w:t>
      </w:r>
      <w:del w:id="510" w:author="Peter Roberts" w:date="2013-05-08T09:19:00Z">
        <w:r w:rsidR="002A0FFE" w:rsidRPr="00084655">
          <w:delText xml:space="preserve">files is initiated when a new campaign is created. To load </w:delText>
        </w:r>
      </w:del>
      <w:r>
        <w:t xml:space="preserve">data into </w:t>
      </w:r>
      <w:del w:id="511" w:author="Peter Roberts" w:date="2013-05-08T09:19:00Z">
        <w:r w:rsidR="002A0FFE" w:rsidRPr="00084655">
          <w:delText>a new campaign</w:delText>
        </w:r>
      </w:del>
      <w:ins w:id="512"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513" w:author="Peter Roberts" w:date="2013-05-08T09:19:00Z">
        <w:r>
          <w:t xml:space="preserve">It is </w:t>
        </w:r>
      </w:ins>
      <w:r w:rsidR="00D63F99">
        <w:t xml:space="preserve">also </w:t>
      </w:r>
      <w:ins w:id="514" w:author="Peter Roberts" w:date="2013-05-08T09:19:00Z">
        <w:r>
          <w:t>possible to</w:t>
        </w:r>
      </w:ins>
      <w:r>
        <w:t xml:space="preserve"> use the</w:t>
      </w:r>
      <w:r w:rsidR="000874EE">
        <w:t xml:space="preserve"> </w:t>
      </w:r>
      <w:del w:id="515" w:author="Peter Roberts" w:date="2013-05-08T09:19:00Z">
        <w:r w:rsidR="002A0FFE" w:rsidRPr="00084655">
          <w:delText>function ‘load campaign data’</w:delText>
        </w:r>
      </w:del>
      <w:ins w:id="516"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17" w:author="Peter Roberts" w:date="2013-05-08T09:19:00Z"/>
        </w:rPr>
      </w:pPr>
      <w:bookmarkStart w:id="518" w:name="_Ref153794251"/>
      <w:bookmarkStart w:id="519" w:name="_Ref130607984"/>
      <w:del w:id="520" w:author="Peter Roberts" w:date="2013-05-08T09:19:00Z">
        <w:r>
          <w:delText>%%% Create and Load button isn’t documented.</w:delText>
        </w:r>
        <w:bookmarkStart w:id="521" w:name="_Toc356807293"/>
        <w:bookmarkEnd w:id="521"/>
      </w:del>
    </w:p>
    <w:p w:rsidR="002A0FFE" w:rsidRDefault="002A0FFE" w:rsidP="00BA3445">
      <w:pPr>
        <w:pStyle w:val="Heading2"/>
      </w:pPr>
      <w:bookmarkStart w:id="522" w:name="_Toc355280369"/>
      <w:bookmarkStart w:id="523" w:name="_Ref356551550"/>
      <w:bookmarkStart w:id="524" w:name="_Ref356551553"/>
      <w:bookmarkStart w:id="525" w:name="_Toc356807294"/>
      <w:r w:rsidRPr="00084655">
        <w:t xml:space="preserve">Loading Campaign </w:t>
      </w:r>
      <w:r w:rsidR="00363277">
        <w:t xml:space="preserve">Spectrum </w:t>
      </w:r>
      <w:r w:rsidRPr="00084655">
        <w:t>Data</w:t>
      </w:r>
      <w:bookmarkEnd w:id="518"/>
      <w:bookmarkEnd w:id="522"/>
      <w:bookmarkEnd w:id="523"/>
      <w:bookmarkEnd w:id="524"/>
      <w:bookmarkEnd w:id="525"/>
    </w:p>
    <w:p w:rsidR="00FE5251" w:rsidRDefault="00363277" w:rsidP="00363277">
      <w:pPr>
        <w:pStyle w:val="Body"/>
        <w:rPr>
          <w:ins w:id="526" w:author="Peter Roberts" w:date="2013-05-08T09:19:00Z"/>
        </w:rPr>
      </w:pPr>
      <w:del w:id="527" w:author="Peter Roberts" w:date="2013-05-08T09:19:00Z">
        <w:r>
          <w:delText xml:space="preserve">Loading of Campaign </w:delText>
        </w:r>
      </w:del>
      <w:ins w:id="528" w:author="Peter Roberts" w:date="2013-05-08T09:19:00Z">
        <w:r w:rsidR="00AA303E">
          <w:t xml:space="preserve">All </w:t>
        </w:r>
      </w:ins>
      <w:r>
        <w:t>Spectr</w:t>
      </w:r>
      <w:r w:rsidR="006D1BDC">
        <w:t>al</w:t>
      </w:r>
      <w:r>
        <w:t xml:space="preserve"> data </w:t>
      </w:r>
      <w:del w:id="529" w:author="Peter Roberts" w:date="2013-05-08T09:19:00Z">
        <w:r>
          <w:delText>occurs</w:delText>
        </w:r>
      </w:del>
      <w:ins w:id="530" w:author="Peter Roberts" w:date="2013-05-08T09:19:00Z">
        <w:r w:rsidR="00AA303E">
          <w:t xml:space="preserve">in the </w:t>
        </w:r>
      </w:ins>
      <w:r w:rsidR="006B299A">
        <w:t xml:space="preserve">sub-directory tree at the </w:t>
      </w:r>
      <w:ins w:id="531" w:author="Peter Roberts" w:date="2013-05-08T09:19:00Z">
        <w:r w:rsidR="00AA303E">
          <w:t>disk</w:t>
        </w:r>
        <w:r>
          <w:t xml:space="preserve"> </w:t>
        </w:r>
        <w:r w:rsidR="00633AC3">
          <w:t xml:space="preserve">location </w:t>
        </w:r>
      </w:ins>
      <w:r w:rsidR="006B299A">
        <w:t>you specify</w:t>
      </w:r>
      <w:ins w:id="532"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33" w:author="Peter Roberts" w:date="2013-05-08T09:19:00Z">
        <w:r>
          <w:delText>sub-directory structure</w:delText>
        </w:r>
      </w:del>
      <w:ins w:id="534"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ED2D41" w:rsidRPr="00ED2D41">
          <w:rPr>
            <w:rStyle w:val="CrossReference"/>
          </w:rPr>
          <w:t>5</w:t>
        </w:r>
      </w:fldSimple>
      <w:r w:rsidR="00AE0AA7" w:rsidRPr="00AE0AA7">
        <w:rPr>
          <w:rStyle w:val="CrossReference"/>
        </w:rPr>
        <w:t xml:space="preserve"> </w:t>
      </w:r>
      <w:fldSimple w:instr=" REF _Ref356466853 \h  \* MERGEFORMAT ">
        <w:r w:rsidR="00ED2D41" w:rsidRPr="00ED2D41">
          <w:rPr>
            <w:rStyle w:val="CrossReference"/>
          </w:rPr>
          <w:t>Design of Sampling Experiments and Data Structuring</w:t>
        </w:r>
      </w:fldSimple>
      <w:r w:rsidR="00AE0AA7">
        <w:t xml:space="preserve"> for more information on designing this structure.</w:t>
      </w:r>
    </w:p>
    <w:p w:rsidR="00BF0F6A" w:rsidRDefault="00BF0F6A" w:rsidP="00363277">
      <w:pPr>
        <w:pStyle w:val="Body"/>
      </w:pPr>
      <w:r>
        <w:t xml:space="preserve">See section </w:t>
      </w:r>
      <w:fldSimple w:instr=" REF _Ref356491633 \r \h  \* MERGEFORMAT ">
        <w:r w:rsidR="00ED2D41" w:rsidRPr="00ED2D41">
          <w:rPr>
            <w:rStyle w:val="CrossReference"/>
          </w:rPr>
          <w:t>4.9</w:t>
        </w:r>
      </w:fldSimple>
      <w:r w:rsidRPr="00BF0F6A">
        <w:rPr>
          <w:rStyle w:val="CrossReference"/>
        </w:rPr>
        <w:t xml:space="preserve"> </w:t>
      </w:r>
      <w:fldSimple w:instr=" REF _Ref356491633 \h  \* MERGEFORMAT ">
        <w:r w:rsidR="00ED2D41" w:rsidRPr="00ED2D41">
          <w:rPr>
            <w:rStyle w:val="CrossReference"/>
          </w:rPr>
          <w:t>Matching Spectra to Instruments and Sensors on Loading</w:t>
        </w:r>
      </w:fldSimple>
      <w:r>
        <w:t xml:space="preserve"> for information on the loading algorithm.</w:t>
      </w:r>
      <w:r w:rsidR="006B299A">
        <w:t xml:space="preserve"> </w:t>
      </w:r>
      <w:r w:rsidR="006B299A" w:rsidRPr="006B299A">
        <w:rPr>
          <w:rStyle w:val="DocActionChar"/>
        </w:rPr>
        <w:t>%%% Delete this?</w:t>
      </w:r>
    </w:p>
    <w:p w:rsidR="00204599" w:rsidRDefault="00204599" w:rsidP="00204599">
      <w:pPr>
        <w:pStyle w:val="Body"/>
      </w:pPr>
      <w:r>
        <w:t>The</w:t>
      </w:r>
      <w:ins w:id="535"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36"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37" w:author="Peter Roberts" w:date="2013-05-08T09:19:00Z">
        <w:r w:rsidR="006D1BDC">
          <w:t xml:space="preserve">for </w:t>
        </w:r>
      </w:ins>
      <w:r w:rsidR="006D1BDC">
        <w:t xml:space="preserve">your Campaign </w:t>
      </w:r>
      <w:r w:rsidR="00A42ED3">
        <w:t xml:space="preserve">in </w:t>
      </w:r>
      <w:ins w:id="538"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w:t>
      </w:r>
      <w:r w:rsidR="006B299A">
        <w:t>y</w:t>
      </w:r>
      <w:r w:rsidR="00AE0AA7">
        <w:t xml:space="preserve"> reading both the file</w:t>
      </w:r>
      <w:r w:rsidR="006B299A">
        <w:t>name</w:t>
      </w:r>
      <w:r w:rsidR="00AE0AA7">
        <w:t xml:space="preserv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ED2D41">
                <w:rPr>
                  <w:noProof/>
                </w:rPr>
                <w:t>19</w:t>
              </w:r>
            </w:fldSimple>
            <w:r w:rsidRPr="00084655">
              <w:t>: Load Spectral Data dialog</w:t>
            </w:r>
          </w:p>
          <w:p w:rsidR="002E3320" w:rsidRDefault="002E3320" w:rsidP="0096594F">
            <w:pPr>
              <w:pStyle w:val="ProcessStep"/>
            </w:pPr>
            <w:ins w:id="539"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40"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41" w:author="Peter Roberts" w:date="2013-05-08T09:19:00Z">
              <w:r>
                <w:t xml:space="preserve">dialog box closes and the </w:t>
              </w:r>
            </w:ins>
            <w:r w:rsidRPr="00084655">
              <w:t xml:space="preserve">loading progress is shown in the </w:t>
            </w:r>
            <w:ins w:id="542"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43" w:author="Peter Roberts" w:date="2013-05-08T09:19:00Z">
              <w:r>
                <w:t>Do not perform other operations on this Campaign until the load has completed.</w:t>
              </w:r>
            </w:ins>
          </w:p>
          <w:p w:rsidR="002E3320" w:rsidRDefault="002E3320" w:rsidP="006B299A">
            <w:pPr>
              <w:pStyle w:val="ProcessStep"/>
            </w:pPr>
            <w:ins w:id="544" w:author="Peter Roberts" w:date="2013-05-08T09:19:00Z">
              <w:r>
                <w:t xml:space="preserve">Click </w:t>
              </w:r>
              <w:r w:rsidRPr="005E1014">
                <w:rPr>
                  <w:rStyle w:val="ActionButton"/>
                </w:rPr>
                <w:t> OK </w:t>
              </w:r>
              <w:r>
                <w:t xml:space="preserve"> to clear the message box.</w:t>
              </w:r>
            </w:ins>
          </w:p>
        </w:tc>
      </w:tr>
    </w:tbl>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45" w:author="Peter Roberts" w:date="2013-05-08T09:19:00Z"/>
        </w:rPr>
      </w:pPr>
      <w:del w:id="546" w:author="Peter Roberts" w:date="2013-05-08T09:19:00Z">
        <w:r>
          <w:delText>%%% Clarify the following...</w:delText>
        </w:r>
      </w:del>
    </w:p>
    <w:p w:rsidR="002574CB" w:rsidRPr="00084655" w:rsidRDefault="002574CB" w:rsidP="00A7583F">
      <w:pPr>
        <w:pStyle w:val="Body"/>
        <w:rPr>
          <w:del w:id="547" w:author="Peter Roberts" w:date="2013-05-08T09:19:00Z"/>
        </w:rPr>
      </w:pPr>
      <w:del w:id="548"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49" w:author="Peter Roberts" w:date="2013-05-08T09:19:00Z"/>
        </w:rPr>
      </w:pPr>
      <w:del w:id="550"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51" w:author="Peter Roberts" w:date="2013-05-08T09:19:00Z"/>
        </w:rPr>
      </w:pPr>
      <w:del w:id="552"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53" w:author="Peter Roberts" w:date="2013-05-08T09:19:00Z"/>
        </w:rPr>
      </w:pPr>
      <w:ins w:id="554"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w:t>
        </w:r>
      </w:ins>
      <w:r w:rsidR="00E6022A">
        <w:t xml:space="preserve"> again</w:t>
      </w:r>
      <w:ins w:id="555" w:author="Peter Roberts" w:date="2013-05-08T09:19:00Z">
        <w:r>
          <w:t xml:space="preserve"> if you wish to upload further spectral data to this Campaign in the future.</w:t>
        </w:r>
      </w:ins>
    </w:p>
    <w:p w:rsidR="00945FEF" w:rsidRDefault="00945FEF" w:rsidP="00EC5FA4">
      <w:pPr>
        <w:pStyle w:val="Body"/>
      </w:pPr>
      <w:r>
        <w:t xml:space="preserve">If a directory contains unknown file types, </w:t>
      </w:r>
      <w:r w:rsidR="002E3320">
        <w:t xml:space="preserve">mixed file types or files with invalid data, the loading process will stop and no load completion dialog will be shown. </w:t>
      </w:r>
      <w:r w:rsidR="006B299A">
        <w:t>T</w:t>
      </w:r>
      <w:r w:rsidR="002E3320">
        <w:t>he following warning message may appear.</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E3320" w:rsidRDefault="002E3320" w:rsidP="00EC5FA4">
      <w:pPr>
        <w:pStyle w:val="Body"/>
      </w:pPr>
      <w:r>
        <w:t>You should check for any of the following, rectify it and select the upload again. Spectra which successfully uploaded the first time will not be uploaded again.</w:t>
      </w:r>
    </w:p>
    <w:p w:rsidR="006B299A" w:rsidRDefault="006B299A" w:rsidP="006B299A">
      <w:pPr>
        <w:pStyle w:val="DocAction"/>
      </w:pPr>
      <w:r>
        <w:t>%%% Check this dialog box. It has changed and has more info in it.</w:t>
      </w:r>
    </w:p>
    <w:p w:rsidR="00FE5251" w:rsidRDefault="00FE5251" w:rsidP="00BA3445">
      <w:pPr>
        <w:pStyle w:val="Heading2"/>
        <w:rPr>
          <w:ins w:id="556" w:author="Peter Roberts" w:date="2013-05-08T09:19:00Z"/>
        </w:rPr>
      </w:pPr>
      <w:bookmarkStart w:id="557" w:name="_Ref157236952"/>
      <w:bookmarkStart w:id="558" w:name="_Toc356807305"/>
      <w:bookmarkEnd w:id="519"/>
      <w:ins w:id="559" w:author="Peter Roberts" w:date="2013-05-08T09:19:00Z">
        <w:r>
          <w:t>Loading additional Spectral Data</w:t>
        </w:r>
        <w:bookmarkEnd w:id="558"/>
      </w:ins>
    </w:p>
    <w:p w:rsidR="00FE5251" w:rsidRDefault="00FE5251" w:rsidP="00FE5251">
      <w:pPr>
        <w:pStyle w:val="Body"/>
      </w:pPr>
      <w:ins w:id="560" w:author="Peter Roberts" w:date="2013-05-08T09:19:00Z">
        <w:r>
          <w:t>If further spectral data becomes available for your Campaign, it is possible to conveniently add it to your existing Specchio Campaign.</w:t>
        </w:r>
      </w:ins>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Default="000C4344" w:rsidP="008E2F3C">
            <w:pPr>
              <w:pStyle w:val="ProcessStep"/>
            </w:pPr>
            <w:ins w:id="561" w:author="Peter Roberts" w:date="2013-05-08T09:19:00Z">
              <w:r w:rsidRPr="008E2F3C">
                <w:t xml:space="preserve">Add the new spectral data to the existing sub-directory structure </w:t>
              </w:r>
            </w:ins>
            <w:r w:rsidR="00425801">
              <w:t xml:space="preserve">on your computer’s disk </w:t>
            </w:r>
            <w:ins w:id="562" w:author="Peter Roberts" w:date="2013-05-08T09:19:00Z">
              <w:r w:rsidRPr="008E2F3C">
                <w:t xml:space="preserve">from which you uploaded the original spectral data. Do not add any files other than Spectral data and ensure that all files within each sub-directory </w:t>
              </w:r>
            </w:ins>
            <w:r w:rsidR="00425801">
              <w:t>have</w:t>
            </w:r>
            <w:ins w:id="563" w:author="Peter Roberts" w:date="2013-05-08T09:19:00Z">
              <w:r w:rsidRPr="008E2F3C">
                <w:t xml:space="preserve"> the same file format. Do not change the file names of any of the original files. Do not change or rename the </w:t>
              </w:r>
            </w:ins>
            <w:r w:rsidR="00425801">
              <w:t>sub-</w:t>
            </w:r>
            <w:ins w:id="564" w:author="Peter Roberts" w:date="2013-05-08T09:19:00Z">
              <w:r w:rsidRPr="008E2F3C">
                <w:t>directories, but you may add new sub-directories.</w:t>
              </w:r>
            </w:ins>
          </w:p>
          <w:p w:rsidR="00B85C2C" w:rsidRDefault="00425801" w:rsidP="00425801">
            <w:pPr>
              <w:pStyle w:val="ProcessStep"/>
            </w:pPr>
            <w:r>
              <w:t>Follow the process described above for loading spectral data to your campaign. Only new data will be loaded.</w:t>
            </w:r>
          </w:p>
        </w:tc>
      </w:tr>
    </w:tbl>
    <w:p w:rsidR="00106B3F" w:rsidRDefault="00106B3F" w:rsidP="00106B3F">
      <w:pPr>
        <w:pStyle w:val="Note"/>
      </w:pPr>
      <w:r>
        <w:t>Note</w:t>
      </w:r>
      <w:r>
        <w:tab/>
        <w:t>Do not add additional Spectra to files that hold multiple Spectra, such as TXT and XLS. The loading process checks for existing data at the file level, so the existing file will be detected and not loaded, missing the new data.</w:t>
      </w:r>
    </w:p>
    <w:p w:rsidR="00425801" w:rsidRPr="00425801" w:rsidRDefault="00425801" w:rsidP="00425801">
      <w:pPr>
        <w:pStyle w:val="DocAction"/>
      </w:pPr>
      <w:r>
        <w:t>%%% Is the above still correct? I think it has changed.</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FE5251">
      <w:pPr>
        <w:pStyle w:val="Heading3"/>
        <w:rPr>
          <w:ins w:id="565" w:author="Peter Roberts" w:date="2013-05-08T09:19:00Z"/>
        </w:rPr>
      </w:pPr>
      <w:bookmarkStart w:id="566" w:name="_Toc356807306"/>
      <w:ins w:id="567" w:author="Peter Roberts" w:date="2013-05-08T09:19:00Z">
        <w:r>
          <w:t>Uploading Additional Spectral Data from a Second Computer</w:t>
        </w:r>
        <w:bookmarkEnd w:id="566"/>
      </w:ins>
    </w:p>
    <w:p w:rsidR="00106B3F" w:rsidRDefault="00106B3F" w:rsidP="00C20C86">
      <w:pPr>
        <w:pStyle w:val="Body"/>
      </w:pPr>
      <w:r>
        <w:t xml:space="preserve">Specchio permits multiple Paths to be stored against each Campaign to allow </w:t>
      </w:r>
      <w:ins w:id="568" w:author="Peter Roberts" w:date="2013-05-08T09:19:00Z">
        <w:r w:rsidR="00C20C86">
          <w:t xml:space="preserve">Spectral data </w:t>
        </w:r>
      </w:ins>
      <w:r>
        <w:t>to</w:t>
      </w:r>
      <w:ins w:id="569"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and file names </w:t>
            </w:r>
            <w:r w:rsidR="00425801">
              <w:t>must</w:t>
            </w:r>
            <w:r w:rsidR="0070613F">
              <w:t xml:space="preserve"> be identical.</w:t>
            </w:r>
          </w:p>
          <w:p w:rsidR="0070613F" w:rsidRDefault="0070613F" w:rsidP="00106B3F">
            <w:pPr>
              <w:pStyle w:val="ProcessStep"/>
            </w:pPr>
            <w:r>
              <w:t>Insert the new hierarchy sub-directories and files that you require to be added to the Campaign.</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ED2D41">
                <w:rPr>
                  <w:noProof/>
                </w:rPr>
                <w:t>24</w:t>
              </w:r>
            </w:fldSimple>
            <w:r w:rsidRPr="00084655">
              <w:t xml:space="preserve">: </w:t>
            </w:r>
            <w:r w:rsidR="00425801">
              <w:t>File upload dialog showing multiple paths</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70" w:name="_Ref157338239"/>
      <w:bookmarkStart w:id="571" w:name="_Toc355280384"/>
      <w:bookmarkStart w:id="572" w:name="_Toc356807307"/>
      <w:bookmarkStart w:id="573" w:name="_Ref356551581"/>
      <w:bookmarkStart w:id="574" w:name="_Ref356551584"/>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r w:rsidRPr="00084655">
        <w:t>UTC Time Correction</w:t>
      </w:r>
      <w:bookmarkEnd w:id="570"/>
      <w:bookmarkEnd w:id="571"/>
      <w:bookmarkEnd w:id="572"/>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ED2D41">
                <w:rPr>
                  <w:noProof/>
                </w:rPr>
                <w:t>25</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5" w:name="_Ref190937860"/>
      <w:r>
        <w:t xml:space="preserve">Figure </w:t>
      </w:r>
      <w:fldSimple w:instr=" SEQ Figure \* ARABIC ">
        <w:r w:rsidR="00ED2D41">
          <w:rPr>
            <w:noProof/>
          </w:rPr>
          <w:t>26</w:t>
        </w:r>
      </w:fldSimple>
      <w:bookmarkEnd w:id="575"/>
      <w:r>
        <w:t>:  Time Shift Metadata Attribute after applying a UTC Time Shift</w:t>
      </w:r>
    </w:p>
    <w:p w:rsidR="00EC5FA4" w:rsidRDefault="00FE5251" w:rsidP="00BA3445">
      <w:pPr>
        <w:pStyle w:val="Heading2"/>
      </w:pPr>
      <w:bookmarkStart w:id="576" w:name="_Ref356553971"/>
      <w:bookmarkStart w:id="577" w:name="_Toc356807308"/>
      <w:ins w:id="578" w:author="Peter Roberts" w:date="2013-05-08T09:19:00Z">
        <w:r>
          <w:t xml:space="preserve">Adding </w:t>
        </w:r>
      </w:ins>
      <w:bookmarkStart w:id="579" w:name="_Toc355280380"/>
      <w:r w:rsidR="00EC5FA4">
        <w:t>Target</w:t>
      </w:r>
      <w:r w:rsidR="00C5121B">
        <w:t>-</w:t>
      </w:r>
      <w:r w:rsidR="00EC5FA4">
        <w:t>Reference Links</w:t>
      </w:r>
      <w:bookmarkEnd w:id="573"/>
      <w:bookmarkEnd w:id="574"/>
      <w:bookmarkEnd w:id="576"/>
      <w:bookmarkEnd w:id="577"/>
      <w:bookmarkEnd w:id="579"/>
    </w:p>
    <w:p w:rsidR="00343837" w:rsidRDefault="00343837" w:rsidP="00343837">
      <w:pPr>
        <w:pStyle w:val="Body"/>
        <w:rPr>
          <w:rStyle w:val="DocActionChar"/>
        </w:rPr>
      </w:pPr>
      <w:r>
        <w:t xml:space="preserve">Data links </w:t>
      </w:r>
      <w:r w:rsidRPr="00343837">
        <w:rPr>
          <w:rStyle w:val="DocActionChar"/>
        </w:rPr>
        <w:t>%%% What do they do?</w:t>
      </w:r>
      <w:r w:rsidR="00EB05CD">
        <w:rPr>
          <w:rStyle w:val="DocActionChar"/>
        </w:rPr>
        <w:t xml:space="preserve"> Explain links types either here or back in the concepts section.</w:t>
      </w:r>
    </w:p>
    <w:p w:rsidR="00C07DC8" w:rsidRDefault="00C07DC8" w:rsidP="00343837">
      <w:pPr>
        <w:pStyle w:val="Body"/>
      </w:pPr>
      <w:r>
        <w:rPr>
          <w:rStyle w:val="DocActionChar"/>
        </w:rPr>
        <w:t>%%% Is the link type set at creation time or determined at usage time?</w:t>
      </w:r>
    </w:p>
    <w:p w:rsidR="00C5121B" w:rsidRDefault="00C5121B" w:rsidP="00C5121B">
      <w:pPr>
        <w:pStyle w:val="Body"/>
      </w:pPr>
      <w:r>
        <w:t>You will need to add links from your target spectra to the related reference spectra if you want to use the Processing options of Specchio. The methods of viewing existing links and adding new links appear similar, but there are important differences. Please compare the two dialog boxes carefully in the following sections.</w:t>
      </w:r>
    </w:p>
    <w:p w:rsidR="009707CA" w:rsidRDefault="00343837" w:rsidP="00C5121B">
      <w:pPr>
        <w:pStyle w:val="Body"/>
      </w:pPr>
      <w:r>
        <w:t>In these dialogs, users with Administrator permission can view and change any data. Other users can view and operate on only the Campaigns for which they are in the Research Group.</w:t>
      </w:r>
    </w:p>
    <w:p w:rsidR="008A1618" w:rsidRPr="008A1618" w:rsidRDefault="008A1618" w:rsidP="008A1618">
      <w:pPr>
        <w:pStyle w:val="DocAction"/>
        <w:rPr>
          <w:lang w:val="en-AU" w:eastAsia="ja-JP"/>
        </w:rPr>
      </w:pPr>
      <w:r>
        <w:rPr>
          <w:lang w:val="en-AU" w:eastAsia="ja-JP"/>
        </w:rPr>
        <w:t xml:space="preserve">%%% Nick says in Jira Issue comment: </w:t>
      </w:r>
      <w:r w:rsidRPr="008A1618">
        <w:rPr>
          <w:lang w:val="en-AU" w:eastAsia="ja-JP"/>
        </w:rPr>
        <w:t>I've added a button to the view tab labelled "delete selected links". This button will delete all of the links implied by the current selection in the browser and lists, that is,</w:t>
      </w:r>
    </w:p>
    <w:p w:rsidR="008A1618" w:rsidRPr="008A1618" w:rsidRDefault="008A1618" w:rsidP="0059008C">
      <w:pPr>
        <w:pStyle w:val="DocAction"/>
        <w:numPr>
          <w:ilvl w:val="0"/>
          <w:numId w:val="17"/>
        </w:numPr>
        <w:rPr>
          <w:lang w:val="en-AU" w:eastAsia="ja-JP"/>
        </w:rPr>
      </w:pPr>
      <w:r w:rsidRPr="008A1618">
        <w:rPr>
          <w:lang w:val="en-AU" w:eastAsia="ja-JP"/>
        </w:rPr>
        <w:t>delete all links from targets selected in the target browser to references selected in the "linked references" list</w:t>
      </w:r>
    </w:p>
    <w:p w:rsidR="008A1618" w:rsidRPr="008A1618" w:rsidRDefault="008A1618" w:rsidP="0059008C">
      <w:pPr>
        <w:pStyle w:val="DocAction"/>
        <w:numPr>
          <w:ilvl w:val="0"/>
          <w:numId w:val="17"/>
        </w:numPr>
        <w:rPr>
          <w:lang w:val="en-AU" w:eastAsia="ja-JP"/>
        </w:rPr>
      </w:pPr>
      <w:r w:rsidRPr="008A1618">
        <w:rPr>
          <w:lang w:val="en-AU" w:eastAsia="ja-JP"/>
        </w:rPr>
        <w:t>delete all links from targets selected in the "linked targets" list to references selected in the reference browser</w:t>
      </w:r>
    </w:p>
    <w:p w:rsidR="00C5121B" w:rsidRDefault="00C5121B" w:rsidP="00C5121B">
      <w:pPr>
        <w:pStyle w:val="Heading3"/>
      </w:pPr>
      <w:r>
        <w:t>Viewing existing Target-Reference links</w:t>
      </w:r>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C5121B" w:rsidP="00C5121B">
      <w:pPr>
        <w:pStyle w:val="Figure"/>
      </w:pPr>
      <w:r>
        <w:rPr>
          <w:lang w:val="en-AU"/>
        </w:rPr>
        <w:drawing>
          <wp:inline distT="0" distB="0" distL="0" distR="0">
            <wp:extent cx="4416473" cy="1865714"/>
            <wp:effectExtent l="19050" t="0" r="3127"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4416226" cy="1865609"/>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ED2D41">
          <w:rPr>
            <w:noProof/>
          </w:rPr>
          <w:t>27</w:t>
        </w:r>
      </w:fldSimple>
      <w:r>
        <w:t>:  Viewing Target-Reference links</w:t>
      </w:r>
    </w:p>
    <w:p w:rsidR="002767D2" w:rsidRDefault="00C5121B" w:rsidP="002767D2">
      <w:pPr>
        <w:pStyle w:val="Body"/>
      </w:pPr>
      <w:r>
        <w:t>There are two halves to this dialog</w:t>
      </w:r>
      <w:r w:rsidR="009707CA">
        <w:t>,</w:t>
      </w:r>
      <w:r w:rsidR="002767D2">
        <w:t xml:space="preserve"> which function completely independently.</w:t>
      </w:r>
    </w:p>
    <w:p w:rsidR="00C5121B" w:rsidRDefault="00C5121B" w:rsidP="002767D2">
      <w:pPr>
        <w:pStyle w:val="Body"/>
      </w:pPr>
      <w:r>
        <w:t xml:space="preserve">The </w:t>
      </w:r>
      <w:r w:rsidRPr="002767D2">
        <w:rPr>
          <w:rStyle w:val="Strong"/>
        </w:rPr>
        <w:t>left-hand side</w:t>
      </w:r>
      <w:r>
        <w:t xml:space="preserve"> is used to select Target Spectra and see their related Reference Spectra.</w:t>
      </w:r>
    </w:p>
    <w:p w:rsidR="009707CA" w:rsidRDefault="009707CA" w:rsidP="009707CA">
      <w:pPr>
        <w:pStyle w:val="DocAction"/>
      </w:pPr>
      <w:r>
        <w:t>%%% Put real data in the diagram below and annotate it, to make the links obvious. Same for RHS controls.</w:t>
      </w:r>
    </w:p>
    <w:p w:rsidR="00C5121B" w:rsidRDefault="00C5121B" w:rsidP="00C5121B">
      <w:pPr>
        <w:pStyle w:val="Figure"/>
      </w:pPr>
      <w:r w:rsidRPr="00C5121B">
        <w:rPr>
          <w:lang w:val="en-AU"/>
        </w:rPr>
        <w:drawing>
          <wp:inline distT="0" distB="0" distL="0" distR="0">
            <wp:extent cx="3556664" cy="2905030"/>
            <wp:effectExtent l="19050" t="0" r="56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r="48289"/>
                    <a:stretch>
                      <a:fillRect/>
                    </a:stretch>
                  </pic:blipFill>
                  <pic:spPr bwMode="auto">
                    <a:xfrm>
                      <a:off x="0" y="0"/>
                      <a:ext cx="3557923" cy="2906059"/>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ED2D41">
          <w:rPr>
            <w:noProof/>
          </w:rPr>
          <w:t>28</w:t>
        </w:r>
      </w:fldSimple>
      <w:r>
        <w:t>:  Viewing Target Spectra and their related Reference Spectra</w:t>
      </w:r>
    </w:p>
    <w:p w:rsidR="00C5121B" w:rsidRDefault="00C5121B" w:rsidP="002767D2">
      <w:pPr>
        <w:pStyle w:val="Body"/>
      </w:pPr>
      <w:r>
        <w:t>Use this Hierarchy tree browser to sel</w:t>
      </w:r>
      <w:r w:rsidR="002767D2">
        <w:t xml:space="preserve">ect one or more Target Spectra. If the selected Spectra have linked Reference Spectra, their file names will be shown in the </w:t>
      </w:r>
      <w:r w:rsidR="002767D2" w:rsidRPr="002767D2">
        <w:rPr>
          <w:rStyle w:val="GUIWord"/>
        </w:rPr>
        <w:t>Linked references</w:t>
      </w:r>
      <w:r w:rsidR="002767D2">
        <w:t xml:space="preserve"> box.</w:t>
      </w:r>
      <w:r w:rsidR="009707CA">
        <w:t xml:space="preserve"> There should be at most one Reference Spectrum for each Target Spectrum.</w:t>
      </w:r>
    </w:p>
    <w:p w:rsidR="002767D2" w:rsidRDefault="002767D2" w:rsidP="002767D2">
      <w:pPr>
        <w:pStyle w:val="Body"/>
      </w:pPr>
      <w:r>
        <w:t xml:space="preserve">If you select Reference Spectra in this hierarchy tree browser, their related Target Spectra are </w:t>
      </w:r>
      <w:r w:rsidRPr="002767D2">
        <w:rPr>
          <w:rStyle w:val="iEmphasis"/>
        </w:rPr>
        <w:t>not</w:t>
      </w:r>
      <w:r>
        <w:t xml:space="preserve"> shown.</w:t>
      </w:r>
      <w:r w:rsidR="009707CA">
        <w:t xml:space="preserve"> Therefore, if you select the Campaign node, the </w:t>
      </w:r>
      <w:r w:rsidR="009707CA" w:rsidRPr="009707CA">
        <w:rPr>
          <w:rStyle w:val="GUIWord"/>
        </w:rPr>
        <w:t>Linked references</w:t>
      </w:r>
      <w:r w:rsidR="009707CA">
        <w:t xml:space="preserve"> box will display all Reference Spectra in the Campaign, provided the links to their Target Spectra have been set up.</w:t>
      </w:r>
    </w:p>
    <w:p w:rsidR="002767D2" w:rsidRDefault="002767D2" w:rsidP="002767D2">
      <w:pPr>
        <w:pStyle w:val="Body"/>
      </w:pPr>
      <w:r>
        <w:t>Enter an SQL matching string in the Filename restriction box to restrict the Target Spectra Filenames that will have their linked Reference Spectra shown. This control does not affect the hierarchy tree browser display, but does affect the %%% wording!</w:t>
      </w:r>
    </w:p>
    <w:p w:rsidR="002767D2" w:rsidRPr="00C5121B" w:rsidRDefault="002767D2" w:rsidP="002767D2">
      <w:pPr>
        <w:pStyle w:val="Body"/>
      </w:pPr>
      <w:r>
        <w:t xml:space="preserve">The </w:t>
      </w:r>
      <w:r w:rsidRPr="002767D2">
        <w:rPr>
          <w:rStyle w:val="Strong"/>
        </w:rPr>
        <w:t>right-hand side</w:t>
      </w:r>
      <w:r>
        <w:t xml:space="preserve"> of this dialog is used to select Reference Spectra and show their related Target Spectra.</w:t>
      </w:r>
      <w:r w:rsidR="009707CA">
        <w:t xml:space="preserve"> It operates in the same way as the left-hand side, but views the links in the reverse direction.</w:t>
      </w:r>
    </w:p>
    <w:p w:rsidR="002767D2" w:rsidRDefault="002767D2" w:rsidP="002767D2">
      <w:pPr>
        <w:pStyle w:val="Body"/>
      </w:pPr>
      <w:r w:rsidRPr="002767D2">
        <w:rPr>
          <w:noProof/>
          <w:lang w:val="en-AU" w:eastAsia="ja-JP"/>
        </w:rPr>
        <w:drawing>
          <wp:inline distT="0" distB="0" distL="0" distR="0">
            <wp:extent cx="3558408" cy="2906973"/>
            <wp:effectExtent l="19050" t="0" r="3942"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l="48400" r="-124"/>
                    <a:stretch>
                      <a:fillRect/>
                    </a:stretch>
                  </pic:blipFill>
                  <pic:spPr bwMode="auto">
                    <a:xfrm>
                      <a:off x="0" y="0"/>
                      <a:ext cx="3558408" cy="2906973"/>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ED2D41">
          <w:rPr>
            <w:noProof/>
          </w:rPr>
          <w:t>29</w:t>
        </w:r>
      </w:fldSimple>
      <w:r>
        <w:t>:  Viewing Reference Spectra and their related Target Spectra</w:t>
      </w:r>
    </w:p>
    <w:p w:rsidR="002767D2" w:rsidRDefault="002767D2" w:rsidP="002767D2">
      <w:pPr>
        <w:pStyle w:val="Body"/>
      </w:pPr>
      <w:r>
        <w:t xml:space="preserve">Use this Hierarchy tree browser to select one or more Reference Spectra. If the selected Spectra have linked Target Spectra, their file names will be shown in the </w:t>
      </w:r>
      <w:r w:rsidRPr="002767D2">
        <w:rPr>
          <w:rStyle w:val="GUIWord"/>
        </w:rPr>
        <w:t xml:space="preserve">Linked </w:t>
      </w:r>
      <w:r>
        <w:rPr>
          <w:rStyle w:val="GUIWord"/>
        </w:rPr>
        <w:t>targets</w:t>
      </w:r>
      <w:r>
        <w:t xml:space="preserve"> box.</w:t>
      </w:r>
      <w:r w:rsidR="009707CA">
        <w:t xml:space="preserve"> Each Reference Spectra can be linked from multiple Target Spectra.</w:t>
      </w:r>
    </w:p>
    <w:p w:rsidR="002767D2" w:rsidRDefault="002767D2" w:rsidP="002767D2">
      <w:pPr>
        <w:pStyle w:val="Body"/>
      </w:pPr>
      <w:r>
        <w:t xml:space="preserve">If you select Target Spectra in this hierarchy tree browser, their related Reference Spectra are </w:t>
      </w:r>
      <w:r w:rsidRPr="002767D2">
        <w:rPr>
          <w:rStyle w:val="iEmphasis"/>
        </w:rPr>
        <w:t>not</w:t>
      </w:r>
      <w:r>
        <w:t xml:space="preserve"> shown.</w:t>
      </w:r>
      <w:r w:rsidR="009707CA" w:rsidRPr="009707CA">
        <w:t xml:space="preserve"> </w:t>
      </w:r>
      <w:r w:rsidR="009707CA">
        <w:t xml:space="preserve">Therefore, if you select the Campaign node, the </w:t>
      </w:r>
      <w:r w:rsidR="009707CA" w:rsidRPr="009707CA">
        <w:rPr>
          <w:rStyle w:val="GUIWord"/>
        </w:rPr>
        <w:t>Linked targets</w:t>
      </w:r>
      <w:r w:rsidR="009707CA">
        <w:t xml:space="preserve"> box will display all Target Spectra in the Campaign that have links to Reference Spectra.</w:t>
      </w:r>
    </w:p>
    <w:p w:rsidR="002767D2" w:rsidRDefault="002767D2" w:rsidP="002767D2">
      <w:pPr>
        <w:pStyle w:val="Body"/>
      </w:pPr>
      <w:r>
        <w:t>Enter an SQL matching string in the Filename restriction box to restrict the Reference Spectra Filenames that will have their linked Target Spectra shown. This control does not affect the hierarchy tree browser display, but does affect the %%% wording!</w:t>
      </w:r>
    </w:p>
    <w:p w:rsidR="00C5121B" w:rsidRDefault="00C5121B" w:rsidP="00C5121B">
      <w:pPr>
        <w:pStyle w:val="Heading3"/>
      </w:pPr>
      <w:r>
        <w:t>Adding new Target-Reference links</w:t>
      </w:r>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p>
    <w:p w:rsidR="00343837" w:rsidRDefault="00343837" w:rsidP="00343837">
      <w:pPr>
        <w:pStyle w:val="Figure"/>
      </w:pPr>
      <w:r>
        <w:rPr>
          <w:lang w:val="en-AU"/>
        </w:rPr>
        <w:drawing>
          <wp:inline distT="0" distB="0" distL="0" distR="0">
            <wp:extent cx="5440055" cy="2298120"/>
            <wp:effectExtent l="19050" t="0" r="824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438753" cy="229757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ED2D41">
          <w:rPr>
            <w:noProof/>
          </w:rPr>
          <w:t>30</w:t>
        </w:r>
      </w:fldSimple>
      <w:r>
        <w:t>:  Creating new Target-Reference Spectra links</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e Target Spectra and Reference S</w:t>
      </w:r>
      <w:r>
        <w:t>pectra boxes in the central panel are reversed when compared 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This step is important!</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There is no function to remove Links in Specchio. Therefore, carefully ensure that you have selected the correct spectra in the correct sequence before clicking </w:t>
      </w:r>
      <w:r w:rsidRPr="00EB05CD">
        <w:rPr>
          <w:rStyle w:val="ActionButton"/>
        </w:rPr>
        <w:t> Link </w:t>
      </w:r>
      <w:r>
        <w:t>.</w:t>
      </w:r>
      <w:r w:rsidR="00CB39EE">
        <w:t xml:space="preserve"> </w:t>
      </w:r>
      <w:r w:rsidR="00CB39EE" w:rsidRPr="00CB39EE">
        <w:rPr>
          <w:rStyle w:val="DocActionChar"/>
        </w:rPr>
        <w:t>%%% Is this true? There was a Jira Issue.</w:t>
      </w:r>
    </w:p>
    <w:p w:rsidR="00EB05CD" w:rsidRDefault="00EB05CD" w:rsidP="00EB05CD">
      <w:pPr>
        <w:pStyle w:val="Warning"/>
      </w:pPr>
      <w:r>
        <w:tab/>
        <w:t xml:space="preserve">Do not click the </w:t>
      </w:r>
      <w:r w:rsidRPr="00814C36">
        <w:rPr>
          <w:rStyle w:val="ActionButton"/>
        </w:rPr>
        <w:t> Link </w:t>
      </w:r>
      <w:r>
        <w:t xml:space="preserve"> button twice. This will add the link twice, which may create problems when you use these links later. </w:t>
      </w:r>
      <w:r w:rsidRPr="00814C36">
        <w:rPr>
          <w:rStyle w:val="DocActionChar"/>
        </w:rPr>
        <w:t>%%%</w:t>
      </w:r>
      <w:r w:rsidR="00814C36" w:rsidRPr="00814C36">
        <w:rPr>
          <w:rStyle w:val="DocActionChar"/>
        </w:rPr>
        <w:t xml:space="preserve"> Is this true?</w:t>
      </w:r>
    </w:p>
    <w:p w:rsidR="00EB05CD" w:rsidRPr="00343837" w:rsidRDefault="00EB05CD" w:rsidP="00EB05CD">
      <w:pPr>
        <w:pStyle w:val="Warning"/>
      </w:pPr>
      <w:r>
        <w:tab/>
        <w:t>Before creating any link, check that the link does not already exist</w:t>
      </w:r>
      <w:r w:rsidR="00814C36">
        <w:t xml:space="preserve"> so you do not duplicate it</w:t>
      </w:r>
      <w:r>
        <w:t xml:space="preserve">. </w:t>
      </w:r>
      <w:r w:rsidRPr="00814C36">
        <w:rPr>
          <w:rStyle w:val="DocActionChar"/>
        </w:rPr>
        <w:t>%%%</w:t>
      </w:r>
      <w:r w:rsidR="00814C36" w:rsidRPr="00814C36">
        <w:rPr>
          <w:rStyle w:val="DocActionChar"/>
        </w:rPr>
        <w:t xml:space="preserve"> Is this true?</w:t>
      </w:r>
    </w:p>
    <w:p w:rsidR="00814C36" w:rsidRDefault="00814C36" w:rsidP="00814C36">
      <w:pPr>
        <w:pStyle w:val="Body"/>
      </w:pPr>
      <w:bookmarkStart w:id="580" w:name="_Toc355280381"/>
      <w:bookmarkStart w:id="581" w:name="_Ref356551608"/>
      <w:bookmarkStart w:id="582" w:name="_Ref356551613"/>
      <w:r>
        <w:t>Specchio also provides a feature to permit multiple links to be created simultaneously.</w:t>
      </w:r>
    </w:p>
    <w:p w:rsidR="00814C36" w:rsidRPr="00084655" w:rsidRDefault="00814C36" w:rsidP="00814C36">
      <w:pPr>
        <w:pStyle w:val="Body"/>
      </w:pPr>
      <w:r w:rsidRPr="00084655">
        <w:t>The linking utilises the capture time stamps of the spectra</w:t>
      </w:r>
      <w:r w:rsidR="00C07DC8">
        <w:t xml:space="preserve"> stored in the Acquisition Time Spectrum-related Metadata Attribute for the Reference and Target Spectra</w:t>
      </w:r>
      <w:r w:rsidRPr="00084655">
        <w:t xml:space="preserve">. Consider two timelines: one for the targets and one for the references. A target must link to the reference with the </w:t>
      </w:r>
      <w:r>
        <w:t>smallest absolute delta time</w:t>
      </w:r>
      <w:r w:rsidRPr="00084655">
        <w:t>.</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ED2D41">
          <w:rPr>
            <w:noProof/>
          </w:rPr>
          <w:t>31</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applicable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C07DC8">
        <w:t>, for example, when using</w:t>
      </w:r>
      <w:r w:rsidRPr="00084655">
        <w:t xml:space="preserve"> the ASD spec</w:t>
      </w:r>
      <w:r w:rsidR="00C07DC8">
        <w:t>troradiometer in radiance mode.</w:t>
      </w:r>
    </w:p>
    <w:p w:rsidR="000E3E59" w:rsidRPr="00814C36" w:rsidRDefault="000E3E59" w:rsidP="00814C36">
      <w:pPr>
        <w:pStyle w:val="Body"/>
      </w:pPr>
      <w:r w:rsidRPr="00814C36">
        <w:t xml:space="preserve">Target and </w:t>
      </w:r>
      <w:r w:rsidR="00C07DC8" w:rsidRPr="00814C36">
        <w:t xml:space="preserve">Reference Spectra </w:t>
      </w:r>
      <w:r w:rsidRPr="00814C36">
        <w:t>are ideally stored in separate hierarchies, but they can also exist</w:t>
      </w:r>
      <w:r>
        <w:t xml:space="preserve"> in a mixed state</w:t>
      </w:r>
      <w:r w:rsidRPr="00084655">
        <w:t xml:space="preserve">. The example shown in </w:t>
      </w:r>
      <w:r w:rsidR="00235191">
        <w:fldChar w:fldCharType="begin"/>
      </w:r>
      <w:r>
        <w:instrText xml:space="preserve"> REF _Ref153708029 \h </w:instrText>
      </w:r>
      <w:r w:rsidR="00814C36">
        <w:instrText xml:space="preserve"> \* MERGEFORMAT </w:instrText>
      </w:r>
      <w:r w:rsidR="00235191">
        <w:fldChar w:fldCharType="separate"/>
      </w:r>
      <w:r w:rsidR="00ED2D41">
        <w:rPr>
          <w:b/>
          <w:bCs/>
          <w:lang w:val="en-US"/>
        </w:rPr>
        <w:t>Error! Reference source not found.</w:t>
      </w:r>
      <w:r w:rsidR="00235191">
        <w:fldChar w:fldCharType="end"/>
      </w:r>
      <w:r w:rsidRPr="00084655">
        <w:t xml:space="preserve"> is ta</w:t>
      </w:r>
      <w:r w:rsidR="00C07DC8">
        <w:t>ken from a goniometer campaign.</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814C36">
        <w:tc>
          <w:tcPr>
            <w:tcW w:w="9571"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w:t>
            </w:r>
            <w:r w:rsidRPr="00C07DC8">
              <w:rPr>
                <w:rStyle w:val="iEmphasis"/>
              </w:rPr>
              <w:t>This step is important!</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C07DC8" w:rsidRDefault="00C07DC8" w:rsidP="00C07DC8">
      <w:pPr>
        <w:pStyle w:val="Body"/>
      </w:pPr>
      <w:bookmarkStart w:id="583" w:name="_Ref356553888"/>
      <w:bookmarkStart w:id="584" w:name="_Toc356807309"/>
      <w:r>
        <w:t>Whenever multiple Reference Spectra are highlighted, as each Target Spectrum is processed, the Reference Spectrum with the closest Acquisition time Metadata Attribute is selected for linking.</w:t>
      </w:r>
    </w:p>
    <w:p w:rsidR="002A0FFE" w:rsidRPr="00084655" w:rsidRDefault="00DD57E2" w:rsidP="000E3E59">
      <w:pPr>
        <w:pStyle w:val="Heading2"/>
      </w:pPr>
      <w:ins w:id="585" w:author="Peter" w:date="2013-05-08T09:19:00Z">
        <w:r>
          <w:t xml:space="preserve">Displaying and </w:t>
        </w:r>
      </w:ins>
      <w:r w:rsidR="002A0FFE" w:rsidRPr="00084655">
        <w:t>Editing Metadata</w:t>
      </w:r>
      <w:bookmarkEnd w:id="557"/>
      <w:bookmarkEnd w:id="580"/>
      <w:bookmarkEnd w:id="581"/>
      <w:bookmarkEnd w:id="582"/>
      <w:bookmarkEnd w:id="583"/>
      <w:bookmarkEnd w:id="584"/>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ED2D41" w:rsidRPr="00ED2D41">
          <w:rPr>
            <w:rStyle w:val="CrossReference"/>
          </w:rPr>
          <w:t>4.10</w:t>
        </w:r>
      </w:fldSimple>
      <w:r w:rsidR="0003650F" w:rsidRPr="0003650F">
        <w:rPr>
          <w:rStyle w:val="CrossReference"/>
        </w:rPr>
        <w:t xml:space="preserve"> </w:t>
      </w:r>
      <w:fldSimple w:instr=" REF _Ref354072822 \h  \* MERGEFORMAT ">
        <w:r w:rsidR="00ED2D41" w:rsidRPr="00ED2D41">
          <w:rPr>
            <w:rStyle w:val="CrossReference"/>
          </w:rPr>
          <w:t>Metadata</w:t>
        </w:r>
      </w:fldSimple>
      <w:r w:rsidR="0003650F">
        <w:t xml:space="preserve"> for detailed information about Metadata stored by Specchio.</w:t>
      </w:r>
    </w:p>
    <w:p w:rsidR="00DD57E2" w:rsidRDefault="00DD57E2" w:rsidP="00A7583F">
      <w:pPr>
        <w:pStyle w:val="Body"/>
        <w:rPr>
          <w:ins w:id="586" w:author="Peter" w:date="2013-05-08T09:19:00Z"/>
        </w:rPr>
      </w:pPr>
      <w:ins w:id="587"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204DEB" w:rsidRDefault="00204DEB" w:rsidP="00EB49E0">
      <w:pPr>
        <w:pStyle w:val="Figure"/>
      </w:pPr>
    </w:p>
    <w:bookmarkStart w:id="588" w:name="_Ref356580132"/>
    <w:p w:rsidR="00CB39EE" w:rsidRDefault="00CB39EE" w:rsidP="00CB39EE">
      <w:pPr>
        <w:pStyle w:val="Figure"/>
      </w:pPr>
      <w:r>
        <w:rPr>
          <w:lang w:val="en-AU"/>
        </w:rPr>
      </w:r>
      <w:r w:rsidR="00A64B00">
        <w:pict>
          <v:group id="_x0000_s1128" editas="canvas" style="width:425.2pt;height:250.5pt;mso-position-horizontal-relative:char;mso-position-vertical-relative:line" coordorigin="2620,8780" coordsize="8562,5045">
            <o:lock v:ext="edit" aspectratio="t"/>
            <v:shape id="_x0000_s1127" type="#_x0000_t75" style="position:absolute;left:2620;top:8780;width:8562;height:5045" o:preferrelative="f">
              <v:fill o:detectmouseclick="t"/>
              <v:path o:extrusionok="t" o:connecttype="none"/>
              <o:lock v:ext="edit" text="t"/>
            </v:shape>
            <v:shape id="_x0000_s1131" type="#_x0000_t75" style="position:absolute;left:4392;top:9677;width:5975;height:4089">
              <v:imagedata r:id="rId42" o:title=""/>
            </v:shape>
            <v:roundrect id="_x0000_s1132" style="position:absolute;left:4466;top:10270;width:1278;height:2820" arcsize="10923f" filled="f" strokecolor="red" strokeweight="1pt"/>
            <v:roundrect id="_x0000_s1133" style="position:absolute;left:2754;top:9535;width:1409;height:624" arcsize="10923f" strokecolor="#0070c0">
              <v:textbox>
                <w:txbxContent>
                  <w:p w:rsidR="00A64B00" w:rsidRPr="00A64B00" w:rsidRDefault="00A64B00">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strokecolor="#0070c0">
              <v:textbox>
                <w:txbxContent>
                  <w:p w:rsidR="00A64B00" w:rsidRPr="00A64B00" w:rsidRDefault="00A64B00">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strokecolor="#0070c0">
              <v:textbox>
                <w:txbxContent>
                  <w:p w:rsidR="00A64B00" w:rsidRPr="00A64B00" w:rsidRDefault="00A64B00"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strokecolor="#0070c0">
              <v:textbox>
                <w:txbxContent>
                  <w:p w:rsidR="00A64B00" w:rsidRPr="00A64B00" w:rsidRDefault="00A64B00"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10923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10923f" filled="f" strokecolor="red" strokeweight="1pt"/>
            <v:roundrect id="_x0000_s1146" style="position:absolute;left:8614;top:8921;width:1872;height:624" arcsize="10923f" strokecolor="#0070c0">
              <v:textbox>
                <w:txbxContent>
                  <w:p w:rsidR="00A64B00" w:rsidRPr="00A64B00" w:rsidRDefault="00A64B00" w:rsidP="00A64B00">
                    <w:pPr>
                      <w:rPr>
                        <w:sz w:val="16"/>
                      </w:rPr>
                    </w:pPr>
                    <w:r w:rsidRPr="00A64B00">
                      <w:rPr>
                        <w:sz w:val="16"/>
                      </w:rPr>
                      <w:t xml:space="preserve">Spectrum Metadata </w:t>
                    </w:r>
                    <w:r w:rsidR="00CB28A6">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ED2D41">
          <w:rPr>
            <w:noProof/>
          </w:rPr>
          <w:t>33</w:t>
        </w:r>
      </w:fldSimple>
      <w:r w:rsidRPr="00084655">
        <w:t xml:space="preserve">: Metadata editor </w:t>
      </w:r>
      <w:r>
        <w:t>dialog</w:t>
      </w:r>
      <w:bookmarkEnd w:id="588"/>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Change w:id="589">
          <w:tblGrid>
            <w:gridCol w:w="2334"/>
            <w:gridCol w:w="6420"/>
          </w:tblGrid>
        </w:tblGridChange>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90" w:author="Peter" w:date="2013-05-08T09:19:00Z">
              <w:r>
                <w:rPr>
                  <w:rStyle w:val="ActionButton"/>
                </w:rPr>
                <w:t> </w:t>
              </w:r>
            </w:ins>
            <w:r w:rsidR="00C20C86" w:rsidRPr="00C20C86">
              <w:rPr>
                <w:rStyle w:val="ActionButton"/>
              </w:rPr>
              <w:t>Refresh</w:t>
            </w:r>
            <w:ins w:id="591"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92" w:author="Peter" w:date="2013-05-08T09:19:00Z">
              <w:r>
                <w:rPr>
                  <w:rStyle w:val="ActionButton"/>
                </w:rPr>
                <w:t> </w:t>
              </w:r>
            </w:ins>
            <w:r w:rsidR="00C20C86" w:rsidRPr="00C20C86">
              <w:rPr>
                <w:rStyle w:val="ActionButton"/>
              </w:rPr>
              <w:t>Update</w:t>
            </w:r>
            <w:ins w:id="593"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94" w:author="Peter" w:date="2013-05-08T09:19:00Z">
              <w:r>
                <w:rPr>
                  <w:rStyle w:val="ActionButton"/>
                </w:rPr>
                <w:t> </w:t>
              </w:r>
            </w:ins>
            <w:r w:rsidR="00C20C86" w:rsidRPr="00C20C86">
              <w:rPr>
                <w:rStyle w:val="ActionButton"/>
              </w:rPr>
              <w:t>Reset</w:t>
            </w:r>
            <w:ins w:id="595"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596" w:author="Peter" w:date="2013-05-08T09:19:00Z"/>
        </w:rPr>
      </w:pPr>
      <w:r>
        <w:t xml:space="preserve">In this editor, whenever changes are made to any Metadata entries, they are saved in an action list. They are not written immediately to the database. When the </w:t>
      </w:r>
      <w:ins w:id="597" w:author="Peter" w:date="2013-05-08T09:19:00Z">
        <w:r w:rsidR="00DD57E2" w:rsidRPr="00DD57E2">
          <w:rPr>
            <w:rStyle w:val="ActionButton"/>
          </w:rPr>
          <w:t> </w:t>
        </w:r>
      </w:ins>
      <w:r w:rsidR="00235191" w:rsidRPr="00235191">
        <w:rPr>
          <w:rStyle w:val="ActionButton"/>
          <w:rPrChange w:id="598" w:author="Peter" w:date="2013-05-08T09:19:00Z">
            <w:rPr>
              <w:i/>
              <w:color w:val="FF0000"/>
            </w:rPr>
          </w:rPrChange>
        </w:rPr>
        <w:t>Update</w:t>
      </w:r>
      <w:ins w:id="599" w:author="Peter" w:date="2013-05-08T09:19:00Z">
        <w:r w:rsidR="00DD57E2" w:rsidRPr="00DD57E2">
          <w:rPr>
            <w:rStyle w:val="ActionButton"/>
          </w:rPr>
          <w:t> </w:t>
        </w:r>
      </w:ins>
      <w:r>
        <w:t xml:space="preserve"> button is clicked, the action list is processed and the database is updated.</w:t>
      </w:r>
      <w:ins w:id="600" w:author="Peter" w:date="2013-05-08T09:19:00Z">
        <w:r w:rsidR="00DD57E2">
          <w:t xml:space="preserve"> </w:t>
        </w:r>
      </w:ins>
    </w:p>
    <w:p w:rsidR="000758C5" w:rsidRDefault="000758C5" w:rsidP="00A7583F">
      <w:pPr>
        <w:pStyle w:val="Body"/>
      </w:pPr>
      <w:r>
        <w:t xml:space="preserve">When the </w:t>
      </w:r>
      <w:ins w:id="601" w:author="Peter" w:date="2013-05-08T09:19:00Z">
        <w:r w:rsidR="00D04BE3" w:rsidRPr="00D04BE3">
          <w:rPr>
            <w:rStyle w:val="ActionButton"/>
          </w:rPr>
          <w:t> </w:t>
        </w:r>
      </w:ins>
      <w:r w:rsidRPr="0049064B">
        <w:rPr>
          <w:rStyle w:val="ActionButton"/>
        </w:rPr>
        <w:t>Reset</w:t>
      </w:r>
      <w:ins w:id="602"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03" w:author="Peter" w:date="2013-05-08T09:19:00Z"/>
        </w:rPr>
      </w:pPr>
      <w:ins w:id="604" w:author="Peter" w:date="2013-05-08T09:19:00Z">
        <w:r>
          <w:t>Warning</w:t>
        </w:r>
        <w:r>
          <w:tab/>
          <w:t xml:space="preserve">Click on </w:t>
        </w:r>
        <w:r w:rsidRPr="00DA5322">
          <w:rPr>
            <w:rStyle w:val="ActionButton"/>
          </w:rPr>
          <w:t> Update </w:t>
        </w:r>
        <w:r>
          <w:t xml:space="preserve"> </w:t>
        </w:r>
      </w:ins>
      <w:r w:rsidR="00D63F99">
        <w:t>after every</w:t>
      </w:r>
      <w:ins w:id="605" w:author="Peter" w:date="2013-05-08T09:19:00Z">
        <w:r>
          <w:t xml:space="preserve"> change to a metadata item. If you make multiple changes </w:t>
        </w:r>
        <w:r w:rsidR="00DD57E2">
          <w:t xml:space="preserve">to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06" w:author="Peter" w:date="2013-05-08T09:19:00Z"/>
        </w:rPr>
      </w:pPr>
      <w:del w:id="607"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08"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09" w:author="Peter" w:date="2013-05-08T09:19:00Z">
        <w:r w:rsidR="00D04BE3">
          <w:t>attribute</w:t>
        </w:r>
      </w:ins>
      <w:del w:id="610" w:author="Peter" w:date="2013-05-08T09:19:00Z">
        <w:r>
          <w:delText>value</w:delText>
        </w:r>
      </w:del>
      <w:r>
        <w:t xml:space="preserve"> you are entering. The editor will permit you to store values which are outside the valid range, which can have </w:t>
      </w:r>
      <w:r w:rsidR="0049064B">
        <w:t xml:space="preserve">misleading or </w:t>
      </w:r>
      <w:r w:rsidR="00D63F99">
        <w:t xml:space="preserve">lead to </w:t>
      </w:r>
      <w:r>
        <w:t>unpredictable results later.</w:t>
      </w:r>
    </w:p>
    <w:p w:rsidR="006B60CC" w:rsidRPr="00A7583F" w:rsidRDefault="00DD57E2" w:rsidP="00A7583F">
      <w:pPr>
        <w:pStyle w:val="Heading3"/>
      </w:pPr>
      <w:bookmarkStart w:id="611" w:name="_Ref354142563"/>
      <w:bookmarkStart w:id="612" w:name="_Ref354142567"/>
      <w:bookmarkStart w:id="613" w:name="_Toc355280382"/>
      <w:bookmarkStart w:id="614" w:name="_Toc356807310"/>
      <w:ins w:id="615" w:author="Peter" w:date="2013-05-08T09:19:00Z">
        <w:r>
          <w:t xml:space="preserve">Displaying and </w:t>
        </w:r>
      </w:ins>
      <w:r w:rsidR="006B60CC" w:rsidRPr="00A7583F">
        <w:t>Editing Campaign Metadata</w:t>
      </w:r>
      <w:bookmarkEnd w:id="611"/>
      <w:bookmarkEnd w:id="612"/>
      <w:bookmarkEnd w:id="613"/>
      <w:bookmarkEnd w:id="614"/>
    </w:p>
    <w:p w:rsidR="0049064B" w:rsidRDefault="0049064B" w:rsidP="00A7583F">
      <w:pPr>
        <w:pStyle w:val="Body"/>
      </w:pPr>
      <w:r>
        <w:t xml:space="preserve">See section </w:t>
      </w:r>
      <w:fldSimple w:instr=" REF _Ref354084379 \r \h  \* MERGEFORMAT ">
        <w:r w:rsidR="00ED2D41" w:rsidRPr="00ED2D41">
          <w:rPr>
            <w:rStyle w:val="CrossReference"/>
          </w:rPr>
          <w:t>4.10.1</w:t>
        </w:r>
      </w:fldSimple>
      <w:r w:rsidRPr="0049064B">
        <w:rPr>
          <w:rStyle w:val="CrossReference"/>
        </w:rPr>
        <w:t xml:space="preserve"> </w:t>
      </w:r>
      <w:fldSimple w:instr=" REF _Ref354084382 \h  \* MERGEFORMAT ">
        <w:r w:rsidR="00ED2D41" w:rsidRPr="00ED2D41">
          <w:rPr>
            <w:rStyle w:val="CrossReference"/>
          </w:rPr>
          <w:t>Campaign-related Metadata</w:t>
        </w:r>
      </w:fldSimple>
      <w:r>
        <w:t xml:space="preserve"> 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 xml:space="preserve">or click on anything in that Campaign’s sub-tree. The Metadata for that Campaign will be read from the database and displayed in the Metadata display area. Refer to </w:t>
            </w:r>
            <w:fldSimple w:instr=" REF _Ref356580132 \h  \* MERGEFORMAT ">
              <w:r w:rsidR="00ED2D41" w:rsidRPr="00ED2D41">
                <w:rPr>
                  <w:rStyle w:val="CrossReference"/>
                </w:rPr>
                <w:t>Figure 33: Metadata editor dialog</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A7583F">
      <w:pPr>
        <w:pStyle w:val="Heading3"/>
      </w:pPr>
      <w:bookmarkStart w:id="616" w:name="_Toc355280383"/>
      <w:bookmarkStart w:id="617" w:name="_Toc356807311"/>
      <w:ins w:id="618" w:author="Peter" w:date="2013-05-08T09:19:00Z">
        <w:r>
          <w:t xml:space="preserve">Displaying and </w:t>
        </w:r>
      </w:ins>
      <w:r w:rsidR="006B60CC">
        <w:t>Editing Spectrum Metadata</w:t>
      </w:r>
      <w:bookmarkEnd w:id="616"/>
      <w:bookmarkEnd w:id="617"/>
    </w:p>
    <w:p w:rsidR="0049064B" w:rsidRDefault="0049064B" w:rsidP="0049064B">
      <w:pPr>
        <w:pStyle w:val="Body"/>
      </w:pPr>
      <w:r>
        <w:t xml:space="preserve">See section </w:t>
      </w:r>
      <w:fldSimple w:instr=" REF _Ref354084522 \r \h  \* MERGEFORMAT ">
        <w:r w:rsidR="00ED2D41" w:rsidRPr="00ED2D41">
          <w:rPr>
            <w:rStyle w:val="CrossReference"/>
          </w:rPr>
          <w:t>4.10.2</w:t>
        </w:r>
      </w:fldSimple>
      <w:r w:rsidRPr="0049064B">
        <w:rPr>
          <w:rStyle w:val="CrossReference"/>
        </w:rPr>
        <w:t xml:space="preserve"> </w:t>
      </w:r>
      <w:fldSimple w:instr=" REF _Ref354084526 \h  \* MERGEFORMAT ">
        <w:r w:rsidR="00ED2D41" w:rsidRPr="00ED2D41">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19" w:author="Peter" w:date="2013-05-08T09:19:00Z"/>
        </w:rPr>
      </w:pPr>
      <w:r>
        <w:t xml:space="preserve">In order to understand the operation of this Editor, it is helpful to understand how Spectrum Metadata are stored by Specchio. </w:t>
      </w:r>
      <w:ins w:id="620" w:author="Peter" w:date="2013-05-08T09:19:00Z">
        <w:r w:rsidR="00D04BE3">
          <w:t>There are two storage methods.</w:t>
        </w:r>
      </w:ins>
    </w:p>
    <w:p w:rsidR="00B465C8" w:rsidRPr="00B465C8" w:rsidRDefault="00D04BE3" w:rsidP="00D04BE3">
      <w:pPr>
        <w:pStyle w:val="HangingIndent"/>
        <w:rPr>
          <w:ins w:id="621" w:author="Peter" w:date="2013-05-08T09:19:00Z"/>
        </w:rPr>
      </w:pPr>
      <w:ins w:id="622"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ED2D41" w:rsidRDefault="00D04BE3">
      <w:pPr>
        <w:pStyle w:val="HangingIndent"/>
        <w:pPrChange w:id="623" w:author="Peter" w:date="2013-05-08T09:19:00Z">
          <w:pPr>
            <w:pStyle w:val="Body"/>
          </w:pPr>
        </w:pPrChange>
      </w:pPr>
      <w:ins w:id="624" w:author="Peter" w:date="2013-05-08T09:19:00Z">
        <w:r>
          <w:t xml:space="preserve">EAV </w:t>
        </w:r>
        <w:r w:rsidR="00B465C8">
          <w:t xml:space="preserve">Metadata </w:t>
        </w:r>
        <w:r>
          <w:t xml:space="preserve">  </w:t>
        </w:r>
        <w:r>
          <w:tab/>
        </w:r>
      </w:ins>
      <w:r w:rsidR="006B60CC">
        <w:t xml:space="preserve">So that </w:t>
      </w:r>
      <w:del w:id="625" w:author="Peter" w:date="2013-05-08T09:19:00Z">
        <w:r w:rsidR="006B60CC">
          <w:delText xml:space="preserve">the </w:delText>
        </w:r>
      </w:del>
      <w:r w:rsidR="006B60CC">
        <w:t xml:space="preserve">space is optimised, </w:t>
      </w:r>
      <w:ins w:id="626" w:author="Peter" w:date="2013-05-08T09:19:00Z">
        <w:r w:rsidR="00B465C8">
          <w:t xml:space="preserve">for all other Metadata </w:t>
        </w:r>
        <w:r w:rsidR="00300FF1">
          <w:t>attributes</w:t>
        </w:r>
        <w:r w:rsidR="00B465C8">
          <w:t xml:space="preserve"> </w:t>
        </w:r>
      </w:ins>
      <w:r w:rsidR="006B60CC">
        <w:t xml:space="preserve">Specchio </w:t>
      </w:r>
      <w:del w:id="627" w:author="Peter" w:date="2013-05-08T09:19:00Z">
        <w:r w:rsidR="006B60CC">
          <w:delText xml:space="preserve">only </w:delText>
        </w:r>
      </w:del>
      <w:r w:rsidR="006B60CC">
        <w:t xml:space="preserve">stores </w:t>
      </w:r>
      <w:ins w:id="628" w:author="Peter" w:date="2013-05-08T09:19:00Z">
        <w:r w:rsidR="00B465C8">
          <w:t>only those</w:t>
        </w:r>
      </w:ins>
      <w:del w:id="629" w:author="Peter" w:date="2013-05-08T09:19:00Z">
        <w:r w:rsidR="006B60CC">
          <w:delText>Metadata</w:delText>
        </w:r>
      </w:del>
      <w:r w:rsidR="006B60CC">
        <w:t xml:space="preserve"> values which are set. They are stored in an Entity/Attribute/Value table, where one Metadata </w:t>
      </w:r>
      <w:ins w:id="630" w:author="Peter" w:date="2013-05-08T09:19:00Z">
        <w:r w:rsidR="00B465C8">
          <w:t>value</w:t>
        </w:r>
      </w:ins>
      <w:del w:id="631" w:author="Peter" w:date="2013-05-08T09:19:00Z">
        <w:r w:rsidR="006B60CC">
          <w:delText>item</w:delText>
        </w:r>
      </w:del>
      <w:r w:rsidR="006B60CC">
        <w:t xml:space="preserve"> is stored in each row of the table as an Attribute</w:t>
      </w:r>
      <w:ins w:id="632" w:author="Peter" w:date="2013-05-08T09:19:00Z">
        <w:r w:rsidR="00B465C8">
          <w:t>=</w:t>
        </w:r>
      </w:ins>
      <w:del w:id="633" w:author="Peter" w:date="2013-05-08T09:19:00Z">
        <w:r w:rsidR="006B60CC">
          <w:delText>/</w:delText>
        </w:r>
      </w:del>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34" w:author="Peter" w:date="2013-05-08T09:19:00Z"/>
        </w:rPr>
      </w:pPr>
      <w:ins w:id="635"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36"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37" w:author="Peter" w:date="2013-05-08T09:19:00Z"/>
        </w:rPr>
      </w:pPr>
      <w:moveToRangeStart w:id="638" w:author="Peter" w:date="2013-05-08T09:19:00Z" w:name="move355768088"/>
      <w:moveTo w:id="639"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38"/>
      <w:ins w:id="640" w:author="Peter" w:date="2013-05-08T09:19:00Z">
        <w:r w:rsidR="00F442DF">
          <w:t xml:space="preserve"> </w:t>
        </w:r>
        <w:r w:rsidR="00B465C8">
          <w:t>There are other cases too.</w:t>
        </w:r>
      </w:ins>
    </w:p>
    <w:p w:rsidR="00B465C8" w:rsidRDefault="00B465C8" w:rsidP="00BE3829">
      <w:pPr>
        <w:pStyle w:val="Heading4"/>
        <w:rPr>
          <w:ins w:id="641" w:author="Peter" w:date="2013-05-08T09:19:00Z"/>
        </w:rPr>
      </w:pPr>
      <w:ins w:id="642" w:author="Peter" w:date="2013-05-08T09:19:00Z">
        <w:r>
          <w:t xml:space="preserve">Displaying a </w:t>
        </w:r>
        <w:r w:rsidR="00CD22EF">
          <w:t xml:space="preserve">Single </w:t>
        </w:r>
        <w:r>
          <w:t>Spectrum’s Metadata</w:t>
        </w:r>
      </w:ins>
    </w:p>
    <w:p w:rsidR="00B465C8" w:rsidRDefault="00B465C8" w:rsidP="00B465C8">
      <w:pPr>
        <w:pStyle w:val="Body"/>
        <w:rPr>
          <w:ins w:id="643" w:author="Peter" w:date="2013-05-08T09:19:00Z"/>
        </w:rPr>
      </w:pPr>
      <w:ins w:id="644" w:author="Peter" w:date="2013-05-08T09:19:00Z">
        <w:r>
          <w:t>Displaying Metadata values is done using the Metadata editor window.</w:t>
        </w:r>
      </w:ins>
    </w:p>
    <w:p w:rsidR="00121DE8" w:rsidRDefault="00A64B00" w:rsidP="00A64B00">
      <w:pPr>
        <w:pStyle w:val="ProcessHeading"/>
        <w:rPr>
          <w:ins w:id="645" w:author="Peter" w:date="2013-05-08T09:19:00Z"/>
        </w:rPr>
      </w:pPr>
      <w:r>
        <w:t>To display a single Spectrum’s Metadata...</w:t>
      </w:r>
    </w:p>
    <w:tbl>
      <w:tblPr>
        <w:tblStyle w:val="Instructions"/>
        <w:tblW w:w="0" w:type="auto"/>
        <w:tblLook w:val="04A0"/>
      </w:tblPr>
      <w:tblGrid>
        <w:gridCol w:w="8862"/>
      </w:tblGrid>
      <w:tr w:rsidR="00CD22EF" w:rsidTr="00666C33">
        <w:trPr>
          <w:ins w:id="646" w:author="Peter" w:date="2013-05-08T09:19:00Z"/>
        </w:trPr>
        <w:tc>
          <w:tcPr>
            <w:tcW w:w="9571" w:type="dxa"/>
          </w:tcPr>
          <w:p w:rsidR="00CD22EF" w:rsidRDefault="00CD22EF" w:rsidP="00A64B00">
            <w:pPr>
              <w:pStyle w:val="ProcessStep"/>
              <w:rPr>
                <w:ins w:id="647" w:author="Peter" w:date="2013-05-08T09:19:00Z"/>
              </w:rPr>
            </w:pPr>
            <w:ins w:id="648" w:author="Peter" w:date="2013-05-08T09:19:00Z">
              <w:r>
                <w:t>Using the hierarchy browser, select the Spectrum or Spectra for which you wish to display the Metadata values.</w:t>
              </w:r>
            </w:ins>
          </w:p>
          <w:p w:rsidR="00CD22EF" w:rsidRDefault="00CD22EF" w:rsidP="00A64B00">
            <w:pPr>
              <w:pStyle w:val="ProcessStep"/>
              <w:rPr>
                <w:ins w:id="649" w:author="Peter" w:date="2013-05-08T09:19:00Z"/>
              </w:rPr>
            </w:pPr>
            <w:ins w:id="650" w:author="Peter" w:date="2013-05-08T09:19:00Z">
              <w:r>
                <w:t xml:space="preserve">Click on the </w:t>
              </w:r>
              <w:r w:rsidRPr="0049064B">
                <w:rPr>
                  <w:rStyle w:val="GUIWord"/>
                </w:rPr>
                <w:t>Metadata</w:t>
              </w:r>
              <w:r>
                <w:t xml:space="preserve"> tab to display Spectrum Metadata.</w:t>
              </w:r>
            </w:ins>
          </w:p>
          <w:p w:rsidR="00CD22EF" w:rsidRDefault="00ED2D41" w:rsidP="00CD22EF">
            <w:pPr>
              <w:pStyle w:val="FigureIndented"/>
              <w:ind w:left="425"/>
              <w:rPr>
                <w:ins w:id="651" w:author="Peter" w:date="2013-05-08T09:19:00Z"/>
              </w:rPr>
            </w:pPr>
            <w:ins w:id="652" w:author="Peter" w:date="2013-05-08T09:19:00Z">
              <w:r>
                <w:rPr>
                  <w:lang w:val="en-AU"/>
                  <w:rPrChange w:id="653"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54" w:author="Peter" w:date="2013-05-08T09:19:00Z"/>
              </w:rPr>
            </w:pPr>
            <w:ins w:id="655" w:author="Peter" w:date="2013-05-08T09:19:00Z">
              <w:r w:rsidRPr="00084655">
                <w:t xml:space="preserve">Figure </w:t>
              </w:r>
              <w:r w:rsidR="00235191">
                <w:fldChar w:fldCharType="begin"/>
              </w:r>
              <w:r w:rsidR="00410625">
                <w:instrText xml:space="preserve"> SEQ Figure \* ARABIC </w:instrText>
              </w:r>
              <w:r w:rsidR="00235191">
                <w:fldChar w:fldCharType="separate"/>
              </w:r>
            </w:ins>
            <w:r w:rsidR="00ED2D41">
              <w:rPr>
                <w:noProof/>
              </w:rPr>
              <w:t>34</w:t>
            </w:r>
            <w:ins w:id="656" w:author="Peter" w:date="2013-05-08T09:19:00Z">
              <w:r w:rsidR="00235191">
                <w:fldChar w:fldCharType="end"/>
              </w:r>
              <w:r w:rsidRPr="00084655">
                <w:t xml:space="preserve">: Metadata editor </w:t>
              </w:r>
              <w:r>
                <w:t>dialog</w:t>
              </w:r>
            </w:ins>
          </w:p>
          <w:p w:rsidR="00CD22EF" w:rsidRDefault="00CD22EF" w:rsidP="00CD22EF">
            <w:pPr>
              <w:pStyle w:val="Bullet"/>
              <w:ind w:left="425"/>
              <w:rPr>
                <w:ins w:id="657" w:author="Peter" w:date="2013-05-08T09:19:00Z"/>
              </w:rPr>
            </w:pPr>
            <w:ins w:id="658"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59" w:author="Peter" w:date="2013-05-08T09:19:00Z">
              <w:r>
                <w:t>.</w:t>
              </w:r>
            </w:ins>
          </w:p>
          <w:p w:rsidR="00CD22EF" w:rsidRDefault="00CD22EF" w:rsidP="00CD22EF">
            <w:pPr>
              <w:pStyle w:val="Bullet"/>
              <w:ind w:left="425"/>
              <w:rPr>
                <w:ins w:id="660" w:author="Peter" w:date="2013-05-08T09:19:00Z"/>
              </w:rPr>
            </w:pPr>
            <w:ins w:id="661" w:author="Peter" w:date="2013-05-08T09:19:00Z">
              <w:r>
                <w:t>Scroll to the required Metadata Group to see the values of the Metadata attribute in that group.</w:t>
              </w:r>
            </w:ins>
          </w:p>
        </w:tc>
      </w:tr>
    </w:tbl>
    <w:p w:rsidR="00CD22EF" w:rsidRDefault="00CD22EF" w:rsidP="00CD22EF">
      <w:pPr>
        <w:pStyle w:val="Body"/>
        <w:rPr>
          <w:ins w:id="662" w:author="Peter" w:date="2013-05-08T09:19:00Z"/>
        </w:rPr>
      </w:pPr>
      <w:ins w:id="663" w:author="Peter" w:date="2013-05-08T09:19:00Z">
        <w:r>
          <w:t xml:space="preserve">Metadata </w:t>
        </w:r>
      </w:ins>
      <w:r w:rsidR="00CB28A6">
        <w:t>A</w:t>
      </w:r>
      <w:ins w:id="664" w:author="Peter" w:date="2013-05-08T09:19:00Z">
        <w:r>
          <w:t>ttributes which do not have values are not displayed.</w:t>
        </w:r>
      </w:ins>
    </w:p>
    <w:p w:rsidR="00BE3829" w:rsidRDefault="00BE3829" w:rsidP="00BE3829">
      <w:pPr>
        <w:pStyle w:val="Heading4"/>
      </w:pPr>
      <w:r>
        <w:t xml:space="preserve">Editing Metadata for a </w:t>
      </w:r>
      <w:r w:rsidR="0007175F">
        <w:t>S</w:t>
      </w:r>
      <w:r>
        <w:t>ingle Spectrum</w:t>
      </w:r>
    </w:p>
    <w:p w:rsidR="005A0497" w:rsidRDefault="008160AA" w:rsidP="00A7583F">
      <w:pPr>
        <w:pStyle w:val="Body"/>
      </w:pPr>
      <w:ins w:id="665"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66" w:author="Peter" w:date="2013-05-08T09:19:00Z">
        <w:r w:rsidR="00300FF1">
          <w:t>hierarchy browser</w:t>
        </w:r>
        <w:r>
          <w:t xml:space="preserve"> and c</w:t>
        </w:r>
        <w:r w:rsidR="0049064B">
          <w:t xml:space="preserve">lick </w:t>
        </w:r>
      </w:ins>
      <w:del w:id="667" w:author="Peter" w:date="2013-05-08T09:19:00Z">
        <w:r w:rsidR="005A0497">
          <w:delText>Tree Navigator</w:delText>
        </w:r>
        <w:r w:rsidR="00AE7011">
          <w:delText>. C</w:delText>
        </w:r>
        <w:r w:rsidR="0049064B">
          <w:delText xml:space="preserve">lick </w:delText>
        </w:r>
      </w:del>
      <w:r w:rsidR="0049064B">
        <w:t>on it to highlight it</w:t>
      </w:r>
      <w:ins w:id="668" w:author="Peter" w:date="2013-05-08T09:19:00Z">
        <w:r>
          <w:t>,</w:t>
        </w:r>
      </w:ins>
      <w:del w:id="669" w:author="Peter" w:date="2013-05-08T09:19:00Z">
        <w:r w:rsidR="0049064B">
          <w:delText xml:space="preserve"> and</w:delText>
        </w:r>
        <w:r w:rsidR="005A0497">
          <w:delText xml:space="preserve"> to display</w:delText>
        </w:r>
      </w:del>
      <w:r w:rsidR="005A0497">
        <w:t xml:space="preserve"> that Spectrum’s Metadata</w:t>
      </w:r>
      <w:ins w:id="670" w:author="Peter" w:date="2013-05-08T09:19:00Z">
        <w:r>
          <w:t xml:space="preserve"> is displayed. </w:t>
        </w:r>
      </w:ins>
      <w:del w:id="671" w:author="Peter" w:date="2013-05-08T09:19:00Z">
        <w:r w:rsidR="005A0497">
          <w:delText>.</w:delText>
        </w:r>
      </w:del>
    </w:p>
    <w:p w:rsidR="005A0497" w:rsidRDefault="00ED2D41" w:rsidP="00EB49E0">
      <w:pPr>
        <w:pStyle w:val="Figure"/>
        <w:rPr>
          <w:del w:id="672" w:author="Peter" w:date="2013-05-08T09:19:00Z"/>
        </w:rPr>
      </w:pPr>
      <w:del w:id="673" w:author="Peter" w:date="2013-05-08T09:19:00Z">
        <w:r>
          <w:rPr>
            <w:lang w:val="en-AU"/>
            <w:rPrChange w:id="674"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3"/>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75" w:author="Peter" w:date="2013-05-08T09:19:00Z"/>
        </w:rPr>
      </w:pPr>
      <w:del w:id="676" w:author="Peter" w:date="2013-05-08T09:19:00Z">
        <w:r w:rsidRPr="00084655">
          <w:delText xml:space="preserve">Figure </w:delText>
        </w:r>
        <w:r w:rsidR="00235191">
          <w:fldChar w:fldCharType="begin"/>
        </w:r>
        <w:r w:rsidR="0059560A">
          <w:delInstrText xml:space="preserve"> SEQ Figure \* ARABIC </w:delInstrText>
        </w:r>
        <w:r w:rsidR="00235191">
          <w:fldChar w:fldCharType="separate"/>
        </w:r>
        <w:r w:rsidR="00C20C86">
          <w:rPr>
            <w:noProof/>
          </w:rPr>
          <w:delText>28</w:delText>
        </w:r>
        <w:r w:rsidR="00235191">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77" w:author="Peter" w:date="2013-05-08T09:19:00Z">
        <w:r w:rsidR="00F50667">
          <w:delText>Whenever a</w:delText>
        </w:r>
      </w:del>
      <w:r w:rsidR="00F50667">
        <w:t xml:space="preserve"> </w:t>
      </w:r>
      <w:ins w:id="678" w:author="Peter" w:date="2013-05-08T09:19:00Z">
        <w:r w:rsidR="00CB28A6">
          <w:t>you change or delete</w:t>
        </w:r>
      </w:ins>
      <w:r w:rsidR="00CB28A6">
        <w:t xml:space="preserve"> any </w:t>
      </w:r>
      <w:r w:rsidR="00F50667">
        <w:t xml:space="preserve">Metadata value </w:t>
      </w:r>
      <w:ins w:id="679"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80" w:author="Peter" w:date="2013-05-08T09:19:00Z">
        <w:r w:rsidR="00CB28A6">
          <w:t>.</w:t>
        </w:r>
      </w:ins>
      <w:r w:rsidR="00CB28A6">
        <w:t xml:space="preserve"> I</w:t>
      </w:r>
      <w:del w:id="681" w:author="Peter" w:date="2013-05-08T09:19:00Z">
        <w:r w:rsidR="00F50667">
          <w:delText>is changed</w:delText>
        </w:r>
      </w:del>
      <w:r w:rsidR="00F50667">
        <w:t xml:space="preserve">f that metadata value is shared by </w:t>
      </w:r>
      <w:ins w:id="682" w:author="Peter" w:date="2013-05-08T09:19:00Z">
        <w:r w:rsidR="00300FF1">
          <w:t>another unselected</w:t>
        </w:r>
      </w:ins>
      <w:del w:id="683" w:author="Peter" w:date="2013-05-08T09:19:00Z">
        <w:r w:rsidR="00F50667">
          <w:delText>more than one</w:delText>
        </w:r>
      </w:del>
      <w:r w:rsidR="00F50667">
        <w:t xml:space="preserve"> Spectrum, the following dialog will be displayed</w:t>
      </w:r>
      <w:r w:rsidR="00CB28A6">
        <w:t xml:space="preserve">. </w:t>
      </w:r>
      <w:ins w:id="684" w:author="Peter" w:date="2013-05-08T09:19:00Z">
        <w:r w:rsidR="00300FF1">
          <w:t xml:space="preserve">The first sentence </w:t>
        </w:r>
      </w:ins>
      <w:r w:rsidR="00CB28A6">
        <w:t>in the dialog box will</w:t>
      </w:r>
      <w:ins w:id="685"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4"/>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686" w:name="_Ref354068263"/>
      <w:r w:rsidRPr="00084655">
        <w:t xml:space="preserve">Figure </w:t>
      </w:r>
      <w:fldSimple w:instr=" SEQ Figure \* ARABIC ">
        <w:r w:rsidR="00ED2D41">
          <w:rPr>
            <w:noProof/>
          </w:rPr>
          <w:t>35</w:t>
        </w:r>
      </w:fldSimple>
      <w:r w:rsidRPr="00084655">
        <w:t xml:space="preserve">: </w:t>
      </w:r>
      <w:bookmarkEnd w:id="686"/>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687" w:author="Peter" w:date="2013-05-08T09:19:00Z">
        <w:r w:rsidR="008160AA">
          <w:t xml:space="preserve">or deleted </w:t>
        </w:r>
      </w:ins>
      <w:r>
        <w:t xml:space="preserve">and </w:t>
      </w:r>
      <w:ins w:id="688" w:author="Peter" w:date="2013-05-08T09:19:00Z">
        <w:r w:rsidR="008160AA">
          <w:t xml:space="preserve">therefore </w:t>
        </w:r>
      </w:ins>
      <w:r>
        <w:t xml:space="preserve">all </w:t>
      </w:r>
      <w:ins w:id="689" w:author="Peter" w:date="2013-05-08T09:19:00Z">
        <w:r w:rsidR="008160AA">
          <w:t>S</w:t>
        </w:r>
        <w:r>
          <w:t>pectra</w:t>
        </w:r>
      </w:ins>
      <w:del w:id="690" w:author="Peter" w:date="2013-05-08T09:19:00Z">
        <w:r>
          <w:delText>spectra</w:delText>
        </w:r>
      </w:del>
      <w:r>
        <w:t xml:space="preserve"> which </w:t>
      </w:r>
      <w:r w:rsidR="0007175F">
        <w:t>share</w:t>
      </w:r>
      <w:r>
        <w:t xml:space="preserve"> this Metadata value will be </w:t>
      </w:r>
      <w:ins w:id="691" w:author="Peter" w:date="2013-05-08T09:19:00Z">
        <w:r w:rsidR="008160AA">
          <w:t>affected</w:t>
        </w:r>
        <w:r>
          <w:t xml:space="preserve"> </w:t>
        </w:r>
        <w:r w:rsidR="0043642F">
          <w:t>by</w:t>
        </w:r>
      </w:ins>
      <w:del w:id="692"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693"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694"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695" w:author="Peter" w:date="2013-05-08T09:19:00Z"/>
        </w:rPr>
      </w:pPr>
      <w:ins w:id="696"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697"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698"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699"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700"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701"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702" w:author="Peter" w:date="2013-05-08T09:19:00Z"/>
        </w:trPr>
        <w:tc>
          <w:tcPr>
            <w:tcW w:w="8862" w:type="dxa"/>
          </w:tcPr>
          <w:p w:rsidR="00CD22EF" w:rsidRPr="00F50667" w:rsidRDefault="00CD22EF" w:rsidP="00CD22EF">
            <w:pPr>
              <w:pStyle w:val="Bullet"/>
              <w:ind w:left="425"/>
              <w:rPr>
                <w:ins w:id="703" w:author="Peter" w:date="2013-05-08T09:19:00Z"/>
              </w:rPr>
            </w:pPr>
            <w:ins w:id="704" w:author="Peter" w:date="2013-05-08T09:19:00Z">
              <w:r w:rsidRPr="00F50667">
                <w:t>Ensure the value to be modified is displayed</w:t>
              </w:r>
            </w:ins>
            <w:r w:rsidR="00A44F61">
              <w:t xml:space="preserve"> by n</w:t>
            </w:r>
            <w:ins w:id="705" w:author="Peter" w:date="2013-05-08T09:19:00Z">
              <w:r w:rsidRPr="00F50667">
                <w:t>avigat</w:t>
              </w:r>
            </w:ins>
            <w:r w:rsidR="00A44F61">
              <w:t>ing</w:t>
            </w:r>
            <w:ins w:id="706" w:author="Peter" w:date="2013-05-08T09:19:00Z">
              <w:r w:rsidRPr="00F50667">
                <w:t xml:space="preserve"> to the correct Spectrum, ensur</w:t>
              </w:r>
            </w:ins>
            <w:r w:rsidR="00A44F61">
              <w:t>ing</w:t>
            </w:r>
            <w:ins w:id="707" w:author="Peter" w:date="2013-05-08T09:19:00Z">
              <w:r w:rsidRPr="00F50667">
                <w:t xml:space="preserve"> that the check box for the required Metadata g</w:t>
              </w:r>
              <w:r>
                <w:t>roup is ticked and scroll</w:t>
              </w:r>
            </w:ins>
            <w:r w:rsidR="00A44F61">
              <w:t>ing</w:t>
            </w:r>
            <w:ins w:id="708" w:author="Peter" w:date="2013-05-08T09:19:00Z">
              <w:r>
                <w:t xml:space="preserve"> to that</w:t>
              </w:r>
              <w:r w:rsidRPr="00F50667">
                <w:t xml:space="preserve"> Metadata group.</w:t>
              </w:r>
            </w:ins>
          </w:p>
          <w:p w:rsidR="00CD22EF" w:rsidRPr="00F50667" w:rsidRDefault="00CD22EF" w:rsidP="00CD22EF">
            <w:pPr>
              <w:pStyle w:val="Bullet"/>
              <w:ind w:left="425"/>
              <w:rPr>
                <w:ins w:id="709" w:author="Peter" w:date="2013-05-08T09:19:00Z"/>
              </w:rPr>
            </w:pPr>
            <w:ins w:id="710" w:author="Peter" w:date="2013-05-08T09:19:00Z">
              <w:r>
                <w:t>Click in the field and type in</w:t>
              </w:r>
              <w:r w:rsidRPr="00F50667">
                <w:t xml:space="preserve"> the required value. When the field contains a valid value the </w:t>
              </w:r>
            </w:ins>
            <w:r w:rsidR="00A44F61" w:rsidRPr="00A44F61">
              <w:rPr>
                <w:rStyle w:val="ActionButton"/>
              </w:rPr>
              <w:t> </w:t>
            </w:r>
            <w:ins w:id="711" w:author="Peter" w:date="2013-05-08T09:19:00Z">
              <w:r w:rsidRPr="00BE3829">
                <w:rPr>
                  <w:rStyle w:val="ActionButton"/>
                </w:rPr>
                <w:t>Update</w:t>
              </w:r>
            </w:ins>
            <w:r w:rsidR="00A44F61">
              <w:rPr>
                <w:rStyle w:val="ActionButton"/>
              </w:rPr>
              <w:t> </w:t>
            </w:r>
            <w:ins w:id="712" w:author="Peter" w:date="2013-05-08T09:19:00Z">
              <w:r w:rsidRPr="00F50667">
                <w:t xml:space="preserve"> button will become valid.</w:t>
              </w:r>
            </w:ins>
          </w:p>
          <w:p w:rsidR="00CD22EF" w:rsidRPr="00CD22EF" w:rsidRDefault="00CD22EF" w:rsidP="00CD22EF">
            <w:pPr>
              <w:pStyle w:val="Bullet"/>
              <w:ind w:left="425"/>
              <w:rPr>
                <w:ins w:id="713" w:author="Peter" w:date="2013-05-08T09:19:00Z"/>
                <w:rStyle w:val="Strong"/>
                <w:b w:val="0"/>
                <w:bCs w:val="0"/>
              </w:rPr>
            </w:pPr>
            <w:ins w:id="714" w:author="Peter" w:date="2013-05-08T09:19:00Z">
              <w:r w:rsidRPr="00F50667">
                <w:t xml:space="preserve">Click on the </w:t>
              </w:r>
            </w:ins>
            <w:r w:rsidR="00A44F61" w:rsidRPr="00A44F61">
              <w:rPr>
                <w:rStyle w:val="ActionButton"/>
              </w:rPr>
              <w:t> </w:t>
            </w:r>
            <w:ins w:id="715" w:author="Peter" w:date="2013-05-08T09:19:00Z">
              <w:r w:rsidRPr="00BE3829">
                <w:rPr>
                  <w:rStyle w:val="ActionButton"/>
                </w:rPr>
                <w:t>Update</w:t>
              </w:r>
            </w:ins>
            <w:r w:rsidR="00A44F61">
              <w:rPr>
                <w:rStyle w:val="ActionButton"/>
              </w:rPr>
              <w:t> </w:t>
            </w:r>
            <w:ins w:id="716"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235191">
                <w:fldChar w:fldCharType="begin"/>
              </w:r>
              <w:r>
                <w:instrText xml:space="preserve"> REF _Ref354068263 \h </w:instrText>
              </w:r>
            </w:ins>
            <w:r w:rsidR="00666C33">
              <w:instrText xml:space="preserve"> \* MERGEFORMAT </w:instrText>
            </w:r>
            <w:ins w:id="717" w:author="Peter" w:date="2013-05-08T09:19:00Z">
              <w:r w:rsidR="00235191">
                <w:fldChar w:fldCharType="separate"/>
              </w:r>
            </w:ins>
            <w:r w:rsidR="00ED2D41" w:rsidRPr="00084655">
              <w:t xml:space="preserve">Figure </w:t>
            </w:r>
            <w:r w:rsidR="00ED2D41">
              <w:rPr>
                <w:noProof/>
              </w:rPr>
              <w:t>35</w:t>
            </w:r>
            <w:r w:rsidR="00ED2D41" w:rsidRPr="00084655">
              <w:t xml:space="preserve">: </w:t>
            </w:r>
            <w:ins w:id="718" w:author="Peter" w:date="2013-05-08T09:19:00Z">
              <w:r w:rsidR="00235191">
                <w:fldChar w:fldCharType="end"/>
              </w:r>
              <w:r>
                <w:t xml:space="preserve"> will be displayed. Select your desired action and click </w:t>
              </w:r>
            </w:ins>
            <w:r w:rsidR="00A44F61" w:rsidRPr="00A44F61">
              <w:rPr>
                <w:rStyle w:val="ActionButton"/>
              </w:rPr>
              <w:t> </w:t>
            </w:r>
            <w:ins w:id="719" w:author="Peter" w:date="2013-05-08T09:19:00Z">
              <w:r w:rsidRPr="00BE3829">
                <w:rPr>
                  <w:rStyle w:val="ActionButton"/>
                </w:rPr>
                <w:t>OK</w:t>
              </w:r>
            </w:ins>
            <w:r w:rsidR="00A44F61">
              <w:rPr>
                <w:rStyle w:val="ActionButton"/>
              </w:rPr>
              <w:t> </w:t>
            </w:r>
            <w:ins w:id="720" w:author="Peter" w:date="2013-05-08T09:19:00Z">
              <w:r>
                <w:t>.</w:t>
              </w:r>
            </w:ins>
          </w:p>
        </w:tc>
      </w:tr>
    </w:tbl>
    <w:p w:rsidR="005A0497" w:rsidRPr="00F50667" w:rsidRDefault="005A0497" w:rsidP="00F50667">
      <w:pPr>
        <w:pStyle w:val="Bullet"/>
        <w:rPr>
          <w:del w:id="721" w:author="Peter" w:date="2013-05-08T09:19:00Z"/>
        </w:rPr>
      </w:pPr>
      <w:del w:id="722"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23" w:author="Peter" w:date="2013-05-08T09:19:00Z"/>
        </w:rPr>
      </w:pPr>
      <w:del w:id="724"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25" w:author="Peter" w:date="2013-05-08T09:19:00Z"/>
        </w:rPr>
      </w:pPr>
      <w:del w:id="726"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235191">
          <w:fldChar w:fldCharType="begin"/>
        </w:r>
        <w:r w:rsidR="00A30B2D">
          <w:delInstrText xml:space="preserve"> REF _Ref354068263 \h </w:delInstrText>
        </w:r>
        <w:r w:rsidR="00235191">
          <w:fldChar w:fldCharType="separate"/>
        </w:r>
        <w:r w:rsidR="00C20C86" w:rsidRPr="00084655">
          <w:delText xml:space="preserve">Figure </w:delText>
        </w:r>
        <w:r w:rsidR="00C20C86">
          <w:rPr>
            <w:noProof/>
          </w:rPr>
          <w:delText>29</w:delText>
        </w:r>
        <w:r w:rsidR="00C20C86" w:rsidRPr="00084655">
          <w:delText xml:space="preserve">: </w:delText>
        </w:r>
        <w:r w:rsidR="00235191">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27"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28" w:author="Peter" w:date="2013-05-08T09:19:00Z"/>
        </w:trPr>
        <w:tc>
          <w:tcPr>
            <w:tcW w:w="9571" w:type="dxa"/>
          </w:tcPr>
          <w:p w:rsidR="00A44F61" w:rsidRPr="00F50667" w:rsidRDefault="00A44F61" w:rsidP="00A44F61">
            <w:pPr>
              <w:pStyle w:val="Bullet"/>
              <w:ind w:left="425"/>
              <w:rPr>
                <w:ins w:id="729" w:author="Peter" w:date="2013-05-08T09:19:00Z"/>
              </w:rPr>
            </w:pPr>
            <w:ins w:id="730" w:author="Peter" w:date="2013-05-08T09:19:00Z">
              <w:r w:rsidRPr="00F50667">
                <w:t>Ensure the value to be modified is displayed</w:t>
              </w:r>
            </w:ins>
            <w:r>
              <w:t xml:space="preserve"> by n</w:t>
            </w:r>
            <w:ins w:id="731" w:author="Peter" w:date="2013-05-08T09:19:00Z">
              <w:r w:rsidRPr="00F50667">
                <w:t>avigat</w:t>
              </w:r>
            </w:ins>
            <w:r>
              <w:t>ing</w:t>
            </w:r>
            <w:ins w:id="732" w:author="Peter" w:date="2013-05-08T09:19:00Z">
              <w:r w:rsidRPr="00F50667">
                <w:t xml:space="preserve"> to the correct Spectrum, ensur</w:t>
              </w:r>
            </w:ins>
            <w:r>
              <w:t>ing</w:t>
            </w:r>
            <w:ins w:id="733" w:author="Peter" w:date="2013-05-08T09:19:00Z">
              <w:r w:rsidRPr="00F50667">
                <w:t xml:space="preserve"> that the check box for the required Metadata g</w:t>
              </w:r>
              <w:r>
                <w:t>roup is ticked and scroll</w:t>
              </w:r>
            </w:ins>
            <w:r>
              <w:t>ing</w:t>
            </w:r>
            <w:ins w:id="734" w:author="Peter" w:date="2013-05-08T09:19:00Z">
              <w:r>
                <w:t xml:space="preserve"> to that</w:t>
              </w:r>
              <w:r w:rsidRPr="00F50667">
                <w:t xml:space="preserve"> Metadata group.</w:t>
              </w:r>
            </w:ins>
          </w:p>
          <w:p w:rsidR="00CD22EF" w:rsidRDefault="00CD22EF" w:rsidP="00CD22EF">
            <w:pPr>
              <w:pStyle w:val="Bullet"/>
              <w:ind w:left="425"/>
              <w:rPr>
                <w:ins w:id="735" w:author="Peter" w:date="2013-05-08T09:19:00Z"/>
              </w:rPr>
            </w:pPr>
            <w:ins w:id="736" w:author="Peter" w:date="2013-05-08T09:19:00Z">
              <w:r>
                <w:t>Right c</w:t>
              </w:r>
              <w:r w:rsidRPr="00F50667">
                <w:t xml:space="preserve">lick </w:t>
              </w:r>
              <w:r>
                <w:t xml:space="preserve">on the name of the field you wish to delete. A </w:t>
              </w:r>
            </w:ins>
            <w:r w:rsidR="00A44F61" w:rsidRPr="00A44F61">
              <w:rPr>
                <w:rStyle w:val="ActionButton"/>
              </w:rPr>
              <w:t> </w:t>
            </w:r>
            <w:ins w:id="737" w:author="Peter" w:date="2013-05-08T09:19:00Z">
              <w:r w:rsidRPr="00BE3829">
                <w:rPr>
                  <w:rStyle w:val="ActionButton"/>
                </w:rPr>
                <w:t>Delete</w:t>
              </w:r>
            </w:ins>
            <w:r w:rsidR="00A44F61">
              <w:rPr>
                <w:rStyle w:val="ActionButton"/>
              </w:rPr>
              <w:t> </w:t>
            </w:r>
            <w:ins w:id="738" w:author="Peter" w:date="2013-05-08T09:19:00Z">
              <w:r>
                <w:t xml:space="preserve"> button will appear.</w:t>
              </w:r>
            </w:ins>
          </w:p>
          <w:p w:rsidR="00CD22EF" w:rsidRPr="00F50667" w:rsidRDefault="00CD22EF" w:rsidP="00CD22EF">
            <w:pPr>
              <w:pStyle w:val="Bullet"/>
              <w:ind w:left="425"/>
              <w:rPr>
                <w:ins w:id="739" w:author="Peter" w:date="2013-05-08T09:19:00Z"/>
              </w:rPr>
            </w:pPr>
            <w:ins w:id="740" w:author="Peter" w:date="2013-05-08T09:19:00Z">
              <w:r>
                <w:t xml:space="preserve">Click on this </w:t>
              </w:r>
            </w:ins>
            <w:r w:rsidR="00A44F61" w:rsidRPr="00A44F61">
              <w:rPr>
                <w:rStyle w:val="ActionButton"/>
              </w:rPr>
              <w:t> </w:t>
            </w:r>
            <w:ins w:id="741" w:author="Peter" w:date="2013-05-08T09:19:00Z">
              <w:r w:rsidR="00A44F61" w:rsidRPr="00BE3829">
                <w:rPr>
                  <w:rStyle w:val="ActionButton"/>
                </w:rPr>
                <w:t>Delete</w:t>
              </w:r>
            </w:ins>
            <w:r w:rsidR="00A44F61">
              <w:rPr>
                <w:rStyle w:val="ActionButton"/>
              </w:rPr>
              <w:t> </w:t>
            </w:r>
            <w:r w:rsidR="00A44F61">
              <w:t xml:space="preserve"> </w:t>
            </w:r>
            <w:ins w:id="742" w:author="Peter" w:date="2013-05-08T09:19:00Z">
              <w:r>
                <w:t xml:space="preserve">button. The Metadata field will disappear from the display and </w:t>
              </w:r>
              <w:r w:rsidRPr="00F50667">
                <w:t xml:space="preserve">the </w:t>
              </w:r>
            </w:ins>
            <w:r w:rsidR="00A44F61" w:rsidRPr="00A44F61">
              <w:rPr>
                <w:rStyle w:val="ActionButton"/>
              </w:rPr>
              <w:t> </w:t>
            </w:r>
            <w:ins w:id="743" w:author="Peter" w:date="2013-05-08T09:19:00Z">
              <w:r w:rsidRPr="00BE3829">
                <w:rPr>
                  <w:rStyle w:val="ActionButton"/>
                </w:rPr>
                <w:t>Update</w:t>
              </w:r>
            </w:ins>
            <w:r w:rsidR="00A44F61">
              <w:rPr>
                <w:rStyle w:val="ActionButton"/>
              </w:rPr>
              <w:t> </w:t>
            </w:r>
            <w:ins w:id="744" w:author="Peter" w:date="2013-05-08T09:19:00Z">
              <w:r w:rsidRPr="00F50667">
                <w:t xml:space="preserve"> button will become valid.</w:t>
              </w:r>
            </w:ins>
          </w:p>
          <w:p w:rsidR="00CD22EF" w:rsidRDefault="00CD22EF" w:rsidP="00CD22EF">
            <w:pPr>
              <w:pStyle w:val="Bullet"/>
              <w:ind w:left="425"/>
              <w:rPr>
                <w:ins w:id="745" w:author="Peter" w:date="2013-05-08T09:19:00Z"/>
              </w:rPr>
            </w:pPr>
            <w:ins w:id="746" w:author="Peter" w:date="2013-05-08T09:19:00Z">
              <w:r w:rsidRPr="00F50667">
                <w:t xml:space="preserve">Click on the </w:t>
              </w:r>
            </w:ins>
            <w:r w:rsidR="00A44F61" w:rsidRPr="00A44F61">
              <w:rPr>
                <w:rStyle w:val="ActionButton"/>
              </w:rPr>
              <w:t> </w:t>
            </w:r>
            <w:ins w:id="747" w:author="Peter" w:date="2013-05-08T09:19:00Z">
              <w:r w:rsidR="00A44F61" w:rsidRPr="00BE3829">
                <w:rPr>
                  <w:rStyle w:val="ActionButton"/>
                </w:rPr>
                <w:t>Update</w:t>
              </w:r>
            </w:ins>
            <w:r w:rsidR="00A44F61">
              <w:rPr>
                <w:rStyle w:val="ActionButton"/>
              </w:rPr>
              <w:t> </w:t>
            </w:r>
            <w:r w:rsidR="00A44F61" w:rsidRPr="00F50667">
              <w:t xml:space="preserve"> </w:t>
            </w:r>
            <w:ins w:id="748" w:author="Peter" w:date="2013-05-08T09:19:00Z">
              <w:r w:rsidRPr="00F50667">
                <w:t>button to write the change back to the database.</w:t>
              </w:r>
              <w:r>
                <w:t xml:space="preserve"> If the Metadata is shared by other Spectra, the dialog in </w:t>
              </w:r>
              <w:r w:rsidR="00235191">
                <w:fldChar w:fldCharType="begin"/>
              </w:r>
              <w:r>
                <w:instrText xml:space="preserve"> REF _Ref354068263 \h </w:instrText>
              </w:r>
            </w:ins>
            <w:r w:rsidR="00666C33">
              <w:instrText xml:space="preserve"> \* MERGEFORMAT </w:instrText>
            </w:r>
            <w:ins w:id="749" w:author="Peter" w:date="2013-05-08T09:19:00Z">
              <w:r w:rsidR="00235191">
                <w:fldChar w:fldCharType="separate"/>
              </w:r>
            </w:ins>
            <w:r w:rsidR="00ED2D41" w:rsidRPr="00084655">
              <w:t xml:space="preserve">Figure </w:t>
            </w:r>
            <w:r w:rsidR="00ED2D41">
              <w:rPr>
                <w:noProof/>
              </w:rPr>
              <w:t>35</w:t>
            </w:r>
            <w:r w:rsidR="00ED2D41" w:rsidRPr="00084655">
              <w:t xml:space="preserve">: </w:t>
            </w:r>
            <w:ins w:id="750" w:author="Peter" w:date="2013-05-08T09:19:00Z">
              <w:r w:rsidR="00235191">
                <w:fldChar w:fldCharType="end"/>
              </w:r>
              <w:r>
                <w:t xml:space="preserve"> will be displayed. Select your desired action and click </w:t>
              </w:r>
            </w:ins>
            <w:r w:rsidR="00A44F61" w:rsidRPr="00A44F61">
              <w:rPr>
                <w:rStyle w:val="ActionButton"/>
              </w:rPr>
              <w:t> </w:t>
            </w:r>
            <w:ins w:id="751" w:author="Peter" w:date="2013-05-08T09:19:00Z">
              <w:r w:rsidRPr="00BE3829">
                <w:rPr>
                  <w:rStyle w:val="ActionButton"/>
                </w:rPr>
                <w:t>OK</w:t>
              </w:r>
            </w:ins>
            <w:r w:rsidR="00A44F61">
              <w:rPr>
                <w:rStyle w:val="ActionButton"/>
              </w:rPr>
              <w:t> </w:t>
            </w:r>
            <w:ins w:id="752" w:author="Peter" w:date="2013-05-08T09:19:00Z">
              <w:r>
                <w:t>.</w:t>
              </w:r>
            </w:ins>
          </w:p>
        </w:tc>
      </w:tr>
    </w:tbl>
    <w:p w:rsidR="00BE3829" w:rsidRPr="00F50667" w:rsidRDefault="00BE3829" w:rsidP="00BE3829">
      <w:pPr>
        <w:pStyle w:val="Bullet"/>
        <w:rPr>
          <w:del w:id="753" w:author="Peter" w:date="2013-05-08T09:19:00Z"/>
        </w:rPr>
      </w:pPr>
      <w:del w:id="754"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55" w:author="Peter" w:date="2013-05-08T09:19:00Z"/>
        </w:rPr>
      </w:pPr>
      <w:del w:id="756"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57" w:author="Peter" w:date="2013-05-08T09:19:00Z"/>
        </w:rPr>
      </w:pPr>
      <w:del w:id="758"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59" w:author="Peter" w:date="2013-05-08T09:19:00Z"/>
        </w:rPr>
      </w:pPr>
      <w:del w:id="760"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235191">
          <w:fldChar w:fldCharType="begin"/>
        </w:r>
        <w:r w:rsidR="00A30B2D">
          <w:delInstrText xml:space="preserve"> REF _Ref354068263 \h </w:delInstrText>
        </w:r>
        <w:r w:rsidR="00235191">
          <w:fldChar w:fldCharType="separate"/>
        </w:r>
        <w:r w:rsidR="00C20C86" w:rsidRPr="00084655">
          <w:delText xml:space="preserve">Figure </w:delText>
        </w:r>
        <w:r w:rsidR="00C20C86">
          <w:rPr>
            <w:noProof/>
          </w:rPr>
          <w:delText>29</w:delText>
        </w:r>
        <w:r w:rsidR="00C20C86" w:rsidRPr="00084655">
          <w:delText xml:space="preserve">: </w:delText>
        </w:r>
        <w:r w:rsidR="00235191">
          <w:fldChar w:fldCharType="end"/>
        </w:r>
        <w:r>
          <w:delText xml:space="preserve"> will be displayed. Select your desired action and click </w:delText>
        </w:r>
        <w:r w:rsidRPr="00BE3829">
          <w:rPr>
            <w:rStyle w:val="ActionButton"/>
          </w:rPr>
          <w:delText>OK</w:delText>
        </w:r>
        <w:r>
          <w:delText>.</w:delText>
        </w:r>
      </w:del>
    </w:p>
    <w:p w:rsidR="00BE3829" w:rsidRDefault="00235191" w:rsidP="00BE3829">
      <w:pPr>
        <w:pStyle w:val="Body"/>
        <w:rPr>
          <w:rStyle w:val="Strong"/>
        </w:rPr>
      </w:pPr>
      <w:r w:rsidRPr="00235191">
        <w:rPr>
          <w:rStyle w:val="Strong"/>
          <w:rPrChange w:id="761"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62" w:author="Peter" w:date="2013-05-08T09:19:00Z">
              <w:r>
                <w:t>Enter</w:t>
              </w:r>
            </w:ins>
            <w:del w:id="763"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8D475E">
      <w:pPr>
        <w:pStyle w:val="Note"/>
        <w:rPr>
          <w:del w:id="764" w:author="Peter" w:date="2013-05-08T09:19:00Z"/>
        </w:rPr>
      </w:pPr>
      <w:del w:id="765"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66" w:author="Peter" w:date="2013-05-08T09:19:00Z" w:name="move355768088"/>
      <w:moveFrom w:id="767"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66"/>
      <w:del w:id="768" w:author="Peter" w:date="2013-05-08T09:19:00Z">
        <w:r>
          <w:delText xml:space="preserve"> </w:delText>
        </w:r>
      </w:del>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w:t>
      </w:r>
      <w:r w:rsidR="002415EF">
        <w:t>n</w:t>
      </w:r>
      <w:r>
        <w:t xml:space="preserv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235191" w:rsidP="0007175F">
      <w:pPr>
        <w:pStyle w:val="Body"/>
        <w:rPr>
          <w:rStyle w:val="Strong"/>
          <w:rPrChange w:id="769" w:author="Peter" w:date="2013-05-08T09:19:00Z">
            <w:rPr/>
          </w:rPrChange>
        </w:rPr>
      </w:pPr>
      <w:r w:rsidRPr="00235191">
        <w:rPr>
          <w:rStyle w:val="Strong"/>
          <w:rPrChange w:id="770" w:author="Peter" w:date="2013-05-08T09:19:00Z">
            <w:rPr>
              <w:i/>
              <w:color w:val="FF0000"/>
            </w:rPr>
          </w:rPrChange>
        </w:rPr>
        <w:t xml:space="preserve">To change </w:t>
      </w:r>
      <w:del w:id="771" w:author="Peter" w:date="2013-05-08T09:19:00Z">
        <w:r w:rsidR="00ED21BA">
          <w:delText xml:space="preserve">all values </w:delText>
        </w:r>
        <w:r w:rsidR="0028286B">
          <w:delText xml:space="preserve">for </w:delText>
        </w:r>
      </w:del>
      <w:r w:rsidRPr="00235191">
        <w:rPr>
          <w:rStyle w:val="Strong"/>
          <w:rPrChange w:id="772"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73" w:author="Peter" w:date="2013-05-08T09:19:00Z">
        <w:r w:rsidRPr="003479CF">
          <w:t>This method requires that</w:t>
        </w:r>
      </w:ins>
      <w:del w:id="774" w:author="Peter" w:date="2013-05-08T09:19:00Z">
        <w:r w:rsidR="00ED21BA" w:rsidRPr="00F50667">
          <w:delText>Ensure</w:delText>
        </w:r>
      </w:del>
      <w:r w:rsidR="00ED21BA" w:rsidRPr="00F50667">
        <w:t xml:space="preserve"> the </w:t>
      </w:r>
      <w:del w:id="775" w:author="Peter" w:date="2013-05-08T09:19:00Z">
        <w:r w:rsidR="00ED21BA">
          <w:delText xml:space="preserve">required </w:delText>
        </w:r>
      </w:del>
      <w:r w:rsidR="00ED21BA">
        <w:t xml:space="preserve">Metadata </w:t>
      </w:r>
      <w:ins w:id="776" w:author="Peter" w:date="2013-05-08T09:19:00Z">
        <w:r w:rsidRPr="003479CF">
          <w:t>attribute has the same value</w:t>
        </w:r>
      </w:ins>
      <w:del w:id="777" w:author="Peter" w:date="2013-05-08T09:19:00Z">
        <w:r w:rsidR="00ED21BA">
          <w:delText>group</w:delText>
        </w:r>
      </w:del>
      <w:r w:rsidR="00ED21BA">
        <w:t xml:space="preserve"> for </w:t>
      </w:r>
      <w:ins w:id="778" w:author="Peter" w:date="2013-05-08T09:19:00Z">
        <w:r w:rsidRPr="003479CF">
          <w:t>all</w:t>
        </w:r>
      </w:ins>
      <w:del w:id="779" w:author="Peter" w:date="2013-05-08T09:19:00Z">
        <w:r w:rsidR="00ED21BA">
          <w:delText>the</w:delText>
        </w:r>
      </w:del>
      <w:r w:rsidR="00ED21BA">
        <w:t xml:space="preserve"> Spectra</w:t>
      </w:r>
      <w:ins w:id="780" w:author="Peter" w:date="2013-05-08T09:19:00Z">
        <w:r w:rsidRPr="003479CF">
          <w:t>. See</w:t>
        </w:r>
      </w:ins>
      <w:del w:id="781" w:author="Peter" w:date="2013-05-08T09:19:00Z">
        <w:r w:rsidR="00ED21BA">
          <w:delText xml:space="preserve"> under</w:delText>
        </w:r>
      </w:del>
      <w:r w:rsidR="00ED21BA">
        <w:t xml:space="preserve"> the </w:t>
      </w:r>
      <w:ins w:id="782" w:author="Peter" w:date="2013-05-08T09:19:00Z">
        <w:r w:rsidRPr="003479CF">
          <w:t xml:space="preserve">next procedure if that </w:t>
        </w:r>
      </w:ins>
      <w:del w:id="783" w:author="Peter" w:date="2013-05-08T09:19:00Z">
        <w:r w:rsidR="00ED21BA">
          <w:delText xml:space="preserve">require Campaign tree node </w:delText>
        </w:r>
      </w:del>
      <w:r w:rsidR="00ED21BA">
        <w:t xml:space="preserve">is </w:t>
      </w:r>
      <w:ins w:id="784"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85" w:author="Peter" w:date="2013-05-08T09:19:00Z"/>
              </w:rPr>
            </w:pPr>
            <w:del w:id="786" w:author="Peter" w:date="2013-05-08T09:19:00Z">
              <w:r w:rsidRPr="00F50667">
                <w:delText xml:space="preserve">displayed. </w:delText>
              </w:r>
            </w:del>
            <w:r w:rsidRPr="00F50667">
              <w:t xml:space="preserve">Navigate to the correct </w:t>
            </w:r>
            <w:ins w:id="787" w:author="Peter" w:date="2013-05-08T09:19:00Z">
              <w:r>
                <w:t xml:space="preserve">Campaign hierarchy </w:t>
              </w:r>
            </w:ins>
            <w:r>
              <w:t xml:space="preserve">node and </w:t>
            </w:r>
            <w:ins w:id="788" w:author="Peter" w:date="2013-05-08T09:19:00Z">
              <w:r>
                <w:t xml:space="preserve">click on it to </w:t>
              </w:r>
            </w:ins>
            <w:r>
              <w:t>highlight it</w:t>
            </w:r>
            <w:ins w:id="789" w:author="Peter" w:date="2013-05-08T09:19:00Z">
              <w:r>
                <w:t>.</w:t>
              </w:r>
            </w:ins>
          </w:p>
          <w:p w:rsidR="00666C33" w:rsidRPr="00F50667" w:rsidRDefault="00666C33" w:rsidP="00666C33">
            <w:pPr>
              <w:pStyle w:val="Bullet"/>
              <w:ind w:left="425"/>
            </w:pPr>
            <w:ins w:id="790" w:author="Peter" w:date="2013-05-08T09:19:00Z">
              <w:r w:rsidRPr="00F50667">
                <w:t>Ensure</w:t>
              </w:r>
            </w:ins>
            <w:del w:id="791" w:author="Peter" w:date="2013-05-08T09:19:00Z">
              <w:r w:rsidRPr="00F50667">
                <w:delText>, ensure</w:delText>
              </w:r>
            </w:del>
            <w:r w:rsidRPr="00F50667">
              <w:t xml:space="preserve"> that the check box for the required Metadata group is ticked and scroll to </w:t>
            </w:r>
            <w:ins w:id="792" w:author="Peter" w:date="2013-05-08T09:19:00Z">
              <w:r w:rsidRPr="00F50667">
                <w:t>th</w:t>
              </w:r>
              <w:r>
                <w:t>at</w:t>
              </w:r>
            </w:ins>
            <w:del w:id="793"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4" w:author="Peter" w:date="2013-05-08T09:19:00Z">
              <w:r>
                <w:t>type in</w:t>
              </w:r>
            </w:ins>
            <w:del w:id="795"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ED2D41" w:rsidRPr="00ED2D41">
                <w:rPr>
                  <w:rStyle w:val="CrossReference"/>
                </w:rPr>
                <w:t xml:space="preserve">Figure 35: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235191" w:rsidP="0028286B">
      <w:pPr>
        <w:pStyle w:val="Body"/>
        <w:rPr>
          <w:rStyle w:val="Strong"/>
        </w:rPr>
      </w:pPr>
      <w:r w:rsidRPr="00235191">
        <w:rPr>
          <w:rStyle w:val="Strong"/>
          <w:rPrChange w:id="796"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97" w:author="Peter" w:date="2013-05-08T09:19:00Z"/>
              </w:rPr>
            </w:pPr>
            <w:del w:id="798"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799" w:author="Peter" w:date="2013-05-08T09:19:00Z">
              <w:r>
                <w:t xml:space="preserve">Campaign hierarchy </w:t>
              </w:r>
            </w:ins>
            <w:r>
              <w:t xml:space="preserve">node and </w:t>
            </w:r>
            <w:ins w:id="800" w:author="Peter" w:date="2013-05-08T09:19:00Z">
              <w:r>
                <w:t xml:space="preserve">click on it to </w:t>
              </w:r>
            </w:ins>
            <w:r>
              <w:t>highlight it</w:t>
            </w:r>
            <w:ins w:id="801" w:author="Peter" w:date="2013-05-08T09:19:00Z">
              <w:r>
                <w:t>.</w:t>
              </w:r>
            </w:ins>
          </w:p>
          <w:p w:rsidR="00666C33" w:rsidRPr="00F50667" w:rsidRDefault="00666C33" w:rsidP="00666C33">
            <w:pPr>
              <w:pStyle w:val="Bullet"/>
              <w:ind w:left="425"/>
            </w:pPr>
            <w:ins w:id="802" w:author="Peter" w:date="2013-05-08T09:19:00Z">
              <w:r w:rsidRPr="00F50667">
                <w:t>Ensure</w:t>
              </w:r>
            </w:ins>
            <w:del w:id="803" w:author="Peter" w:date="2013-05-08T09:19:00Z">
              <w:r w:rsidRPr="00F50667">
                <w:delText>, ensure</w:delText>
              </w:r>
            </w:del>
            <w:r w:rsidRPr="00F50667">
              <w:t xml:space="preserve"> that the check box for the required Metadata group is ticked and scroll to </w:t>
            </w:r>
            <w:ins w:id="804" w:author="Peter" w:date="2013-05-08T09:19:00Z">
              <w:r w:rsidRPr="00F50667">
                <w:t>th</w:t>
              </w:r>
              <w:r>
                <w:t>at</w:t>
              </w:r>
            </w:ins>
            <w:del w:id="805"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06" w:author="Peter" w:date="2013-05-08T09:19:00Z">
              <w:r>
                <w:t>Metadata Attributes</w:t>
              </w:r>
            </w:ins>
            <w:del w:id="807" w:author="Peter" w:date="2013-05-08T09:19:00Z">
              <w:r>
                <w:delText>items</w:delText>
              </w:r>
            </w:del>
            <w:r>
              <w:t xml:space="preserve"> that can be added to this Metadata group. Click on the Metadata </w:t>
            </w:r>
            <w:ins w:id="808" w:author="Peter" w:date="2013-05-08T09:19:00Z">
              <w:r>
                <w:t>Attribute</w:t>
              </w:r>
            </w:ins>
            <w:del w:id="809"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10" w:author="Peter" w:date="2013-05-08T09:19:00Z">
              <w:r>
                <w:t>Attribute</w:t>
              </w:r>
            </w:ins>
            <w:del w:id="811"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AE7011">
      <w:pPr>
        <w:pStyle w:val="Warning"/>
        <w:rPr>
          <w:del w:id="812" w:author="Peter" w:date="2013-05-08T09:19:00Z"/>
        </w:rPr>
      </w:pPr>
      <w:del w:id="813"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59008C">
      <w:pPr>
        <w:pStyle w:val="Heading4"/>
        <w:numPr>
          <w:ilvl w:val="3"/>
          <w:numId w:val="7"/>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14" w:author="Peter" w:date="2013-05-08T09:19:00Z">
        <w:r w:rsidR="003479CF">
          <w:t>select multiple</w:t>
        </w:r>
      </w:ins>
      <w:del w:id="815" w:author="Peter" w:date="2013-05-08T09:19:00Z">
        <w:r w:rsidR="00D61320">
          <w:delText>add a Spectrum to the set of selected</w:delText>
        </w:r>
      </w:del>
      <w:r w:rsidR="00D61320">
        <w:t xml:space="preserve"> Spectra by holding the Control key while clicking on </w:t>
      </w:r>
      <w:ins w:id="816" w:author="Peter" w:date="2013-05-08T09:19:00Z">
        <w:r w:rsidR="003479CF">
          <w:t>each</w:t>
        </w:r>
        <w:r w:rsidR="00D61320">
          <w:t xml:space="preserve"> </w:t>
        </w:r>
        <w:r w:rsidR="003479CF">
          <w:t>additional</w:t>
        </w:r>
      </w:ins>
      <w:del w:id="817" w:author="Peter" w:date="2013-05-08T09:19:00Z">
        <w:r w:rsidR="00D61320">
          <w:delText>the</w:delText>
        </w:r>
      </w:del>
      <w:r w:rsidR="00D61320">
        <w:t xml:space="preserve"> Spectrum</w:t>
      </w:r>
      <w:ins w:id="818" w:author="Peter" w:date="2013-05-08T09:19:00Z">
        <w:r w:rsidR="003479CF">
          <w:t xml:space="preserve"> to be selected</w:t>
        </w:r>
      </w:ins>
      <w:r w:rsidR="00D61320">
        <w:t>. It is</w:t>
      </w:r>
      <w:ins w:id="819"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20" w:author="Peter" w:date="2013-05-08T09:19:00Z">
        <w:r w:rsidR="003479CF">
          <w:t xml:space="preserve">. </w:t>
        </w:r>
        <w:r w:rsidR="003479CF" w:rsidRPr="003479CF">
          <w:rPr>
            <w:rStyle w:val="DocActionChar"/>
          </w:rPr>
          <w:t>%%% But what about Mac?</w:t>
        </w:r>
        <w:r w:rsidR="003479CF" w:rsidRPr="003479CF">
          <w:t>)</w:t>
        </w:r>
      </w:ins>
      <w:del w:id="821" w:author="Peter" w:date="2013-05-08T09:19:00Z">
        <w:r w:rsidR="00D61320">
          <w:delText>.)</w:delText>
        </w:r>
      </w:del>
      <w:r w:rsidR="00D61320">
        <w:t xml:space="preserve"> The operations </w:t>
      </w:r>
      <w:ins w:id="822" w:author="Peter" w:date="2013-05-08T09:19:00Z">
        <w:r w:rsidR="003479CF">
          <w:t>in the preceding section</w:t>
        </w:r>
      </w:ins>
      <w:del w:id="823"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24" w:author="Peter" w:date="2013-05-08T09:19:00Z">
        <w:r>
          <w:t>no</w:t>
        </w:r>
        <w:r w:rsidR="003479CF">
          <w:t>d</w:t>
        </w:r>
        <w:r>
          <w:t>es</w:t>
        </w:r>
      </w:ins>
      <w:del w:id="825" w:author="Peter" w:date="2013-05-08T09:19:00Z">
        <w:r>
          <w:delText>notes</w:delText>
        </w:r>
      </w:del>
      <w:r>
        <w:t xml:space="preserve"> in the Campaign </w:t>
      </w:r>
      <w:ins w:id="826" w:author="Peter" w:date="2013-05-08T09:19:00Z">
        <w:r w:rsidR="003479CF">
          <w:t>hierarchy</w:t>
        </w:r>
      </w:ins>
      <w:del w:id="827"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28" w:name="_Toc355280385"/>
      <w:bookmarkStart w:id="829" w:name="_Ref356551623"/>
      <w:bookmarkStart w:id="830" w:name="_Ref356551635"/>
      <w:bookmarkStart w:id="831" w:name="_Toc356807312"/>
      <w:r>
        <w:t>Uploading Metadata from Excel files</w:t>
      </w:r>
      <w:bookmarkEnd w:id="828"/>
      <w:bookmarkEnd w:id="829"/>
      <w:bookmarkEnd w:id="830"/>
      <w:bookmarkEnd w:id="831"/>
    </w:p>
    <w:p w:rsidR="003B29B2" w:rsidRDefault="003B29B2" w:rsidP="003B29B2">
      <w:pPr>
        <w:pStyle w:val="DocAction"/>
      </w:pPr>
      <w:r>
        <w:t>%%% I can’t get this function to actually load anything, even though it claims to have done it. Inspecting the spectra after loading shows that no new Metadata exists.  JIRA Issue DC10-179.</w:t>
      </w:r>
    </w:p>
    <w:p w:rsidR="003B29B2" w:rsidRDefault="003B29B2" w:rsidP="003B29B2">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3B29B2" w:rsidRDefault="003B29B2" w:rsidP="003B29B2">
      <w:pPr>
        <w:pStyle w:val="DocAction"/>
      </w:pPr>
      <w:r>
        <w:t>%%%% Second file gives a matching between column names in the first Excel file, and the attribute names within Specchio. See example files – ask Nick.</w:t>
      </w:r>
    </w:p>
    <w:p w:rsidR="003B29B2" w:rsidRPr="005D7D09" w:rsidRDefault="003B29B2" w:rsidP="003B29B2">
      <w:pPr>
        <w:pStyle w:val="DocAction"/>
      </w:pPr>
      <w:r>
        <w:t>%%% Does this support CSV too? It’s probably same as other Excel load options in Specchio as it will use the same library. It appears it can’t handle .xlsx files.</w:t>
      </w:r>
    </w:p>
    <w:p w:rsidR="003B29B2" w:rsidRDefault="003B29B2" w:rsidP="003B29B2">
      <w:pPr>
        <w:pStyle w:val="Body"/>
      </w:pPr>
      <w:r>
        <w:t xml:space="preserve">Specchio supports uploading Metadata to your Campaign from files saved </w:t>
      </w:r>
      <w:r w:rsidR="002415EF">
        <w:t>from an Excel spreadsheet as an .XLS file</w:t>
      </w:r>
      <w:r>
        <w:t>.</w:t>
      </w:r>
      <w:r w:rsidR="002415EF">
        <w:t xml:space="preserve"> (It does not support loading form.CSV or .XLSX file formats.)</w:t>
      </w:r>
    </w:p>
    <w:p w:rsidR="003B29B2" w:rsidRDefault="003B29B2" w:rsidP="003B29B2">
      <w:pPr>
        <w:pStyle w:val="Body"/>
      </w:pPr>
      <w:r>
        <w:t xml:space="preserve">Specchio reads the Excel file one row at a time, matching the data in a designated column to a selected data item in the </w:t>
      </w:r>
      <w:r w:rsidR="002415EF">
        <w:t xml:space="preserve">Spectra </w:t>
      </w:r>
      <w:r>
        <w:t xml:space="preserve">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ED2D41" w:rsidRPr="00ED2D41">
          <w:rPr>
            <w:rStyle w:val="CrossReference"/>
          </w:rPr>
          <w:t>15</w:t>
        </w:r>
      </w:fldSimple>
      <w:r w:rsidRPr="007B4B5E">
        <w:rPr>
          <w:rStyle w:val="CrossReference"/>
        </w:rPr>
        <w:t xml:space="preserve"> </w:t>
      </w:r>
      <w:fldSimple w:instr=" REF _Ref353800559 \h  \* MERGEFORMAT ">
        <w:r w:rsidR="00ED2D41" w:rsidRPr="00ED2D41">
          <w:rPr>
            <w:rStyle w:val="CrossReference"/>
          </w:rPr>
          <w:t xml:space="preserve">Regular Expressions </w:t>
        </w:r>
      </w:fldSimple>
      <w:r>
        <w:t xml:space="preserve"> for information on regular expressions.)</w:t>
      </w:r>
    </w:p>
    <w:p w:rsidR="003B29B2" w:rsidRDefault="003B29B2" w:rsidP="003B29B2">
      <w:pPr>
        <w:pStyle w:val="Body"/>
      </w:pPr>
      <w:r>
        <w:t>Metadata Excel files must conform to the following conventions in order to be loaded correctly.</w:t>
      </w:r>
    </w:p>
    <w:p w:rsidR="003B29B2" w:rsidRDefault="003B29B2" w:rsidP="003B29B2">
      <w:pPr>
        <w:pStyle w:val="Bullet"/>
      </w:pPr>
      <w:r>
        <w:t>The first row must be a column heading row. It will be displayed during the upload process, but it will not be uploaded.</w:t>
      </w:r>
    </w:p>
    <w:p w:rsidR="003B29B2" w:rsidRDefault="003B29B2" w:rsidP="003B29B2">
      <w:pPr>
        <w:pStyle w:val="Bullet"/>
      </w:pPr>
      <w:r>
        <w:t>Each subsequent row must contain data which will be uploaded as Metadata to one spectrum.</w:t>
      </w:r>
    </w:p>
    <w:p w:rsidR="003B29B2" w:rsidRDefault="003B29B2" w:rsidP="003B29B2">
      <w:pPr>
        <w:pStyle w:val="Bullet"/>
      </w:pPr>
      <w:r>
        <w:t>One column, identified at upload time, will be used to match some existing Metadata element to identify the spectrum to which the new Metadata in that row will be applied.</w:t>
      </w:r>
    </w:p>
    <w:p w:rsidR="003B29B2" w:rsidRDefault="003B29B2" w:rsidP="003B29B2">
      <w:pPr>
        <w:pStyle w:val="Bullet"/>
      </w:pPr>
      <w:r>
        <w:t>Other columns contain the Metadata that will be uploaded.</w:t>
      </w:r>
    </w:p>
    <w:p w:rsidR="003B29B2" w:rsidRDefault="003B29B2" w:rsidP="003B29B2">
      <w:pPr>
        <w:pStyle w:val="Bullet"/>
      </w:pPr>
      <w:r>
        <w:t>Columns can be ignored during the upload process.</w:t>
      </w:r>
    </w:p>
    <w:p w:rsidR="003B29B2" w:rsidRDefault="003B29B2" w:rsidP="003B29B2">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3B29B2" w:rsidRDefault="003B29B2" w:rsidP="003B29B2">
      <w:pPr>
        <w:pStyle w:val="Body"/>
      </w:pPr>
      <w:r>
        <w:t>To upload Metadata, create and save an Excel file containing the Metadata to upload. Then follow these steps.</w:t>
      </w:r>
    </w:p>
    <w:tbl>
      <w:tblPr>
        <w:tblStyle w:val="Instructions"/>
        <w:tblW w:w="0" w:type="auto"/>
        <w:tblLook w:val="04A0"/>
      </w:tblPr>
      <w:tblGrid>
        <w:gridCol w:w="8862"/>
      </w:tblGrid>
      <w:tr w:rsidR="001D236D" w:rsidTr="001D236D">
        <w:tc>
          <w:tcPr>
            <w:tcW w:w="9571"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1D236D" w:rsidRPr="00EB49E0" w:rsidRDefault="001D236D" w:rsidP="001D236D">
            <w:pPr>
              <w:pStyle w:val="Figure"/>
            </w:pPr>
            <w:r w:rsidRPr="00EB49E0">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Pr>
                  <w:noProof/>
                </w:rPr>
                <w:t>36</w:t>
              </w:r>
            </w:fldSimple>
            <w:r w:rsidRPr="006E6A31">
              <w:t>: Metadata upload initiation dialog</w:t>
            </w:r>
          </w:p>
          <w:p w:rsidR="001D236D" w:rsidRDefault="001D236D" w:rsidP="001D236D">
            <w:pPr>
              <w:pStyle w:val="ProcessStep"/>
            </w:pPr>
            <w:r>
              <w:t>Click on the Campaign to which you want the Metadata to be uploaded to highlight it. (It is important to select the Campaign before opening the file, because the loading parameters are set up based on this Campaign as the file is read. The file cannot be uploaded if the Campaign is selected after opening the file.)</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1D236D" w:rsidRDefault="001D236D" w:rsidP="001D236D">
            <w:pPr>
              <w:pStyle w:val="Figure"/>
            </w:pPr>
            <w: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t>37</w:t>
              </w:r>
            </w:fldSimple>
            <w:r>
              <w:t>: Metadata upload dialog after file open</w:t>
            </w:r>
          </w:p>
          <w:p w:rsidR="001D236D" w:rsidRPr="006E6A31" w:rsidRDefault="001D236D" w:rsidP="001D236D">
            <w:pPr>
              <w:pStyle w:val="ProcessStepFollow"/>
            </w:pPr>
            <w:r w:rsidRPr="006E6A31">
              <w:t>There will now be three panels in this view:</w:t>
            </w:r>
          </w:p>
          <w:p w:rsidR="001D236D" w:rsidRDefault="001D236D" w:rsidP="001D236D">
            <w:pPr>
              <w:pStyle w:val="ProcessStepFollow"/>
              <w:ind w:left="1559" w:hanging="1105"/>
            </w:pPr>
            <w:r>
              <w:t>Left</w:t>
            </w:r>
            <w:r>
              <w:tab/>
              <w:t>The Campaign browsing panel as previously displayed</w:t>
            </w:r>
          </w:p>
          <w:p w:rsidR="001D236D" w:rsidRDefault="001D236D" w:rsidP="001D236D">
            <w:pPr>
              <w:pStyle w:val="ProcessStepFollow"/>
              <w:ind w:left="1559" w:hanging="1105"/>
            </w:pPr>
            <w:r>
              <w:t>Centre</w:t>
            </w:r>
            <w:r>
              <w:tab/>
              <w:t xml:space="preserve">A parameter panel, which also lists some details from this Campaign, including a list of its Spectra in the </w:t>
            </w:r>
            <w:r w:rsidRPr="002979B3">
              <w:rPr>
                <w:rStyle w:val="GUIWord"/>
              </w:rPr>
              <w:t>Matching Details</w:t>
            </w:r>
            <w:r>
              <w:t xml:space="preserve"> box</w:t>
            </w:r>
          </w:p>
          <w:p w:rsidR="001D236D" w:rsidRDefault="001D236D" w:rsidP="001D236D">
            <w:pPr>
              <w:pStyle w:val="ProcessStepFollow"/>
              <w:ind w:left="1559" w:hanging="1105"/>
            </w:pPr>
            <w:r>
              <w:t xml:space="preserve">Right </w:t>
            </w:r>
            <w:r>
              <w:tab/>
              <w:t xml:space="preserve">The </w:t>
            </w:r>
            <w:r w:rsidRPr="00896861">
              <w:rPr>
                <w:rStyle w:val="GUIWord"/>
              </w:rPr>
              <w:t>Matching &amp; Element Assignment Control</w:t>
            </w:r>
            <w:r>
              <w:t xml:space="preserve"> panel, which shows the content of your Excel file and allows you to identify how each column will be processed</w:t>
            </w:r>
          </w:p>
          <w:p w:rsidR="001D236D" w:rsidRDefault="001D236D" w:rsidP="001D236D">
            <w:pPr>
              <w:pStyle w:val="ProcessStep"/>
            </w:pPr>
            <w:r>
              <w:t xml:space="preserve">Optionally, if you wish to use Element – Column Auto-Matching, select </w:t>
            </w:r>
            <w:r w:rsidRPr="00FF4A4A">
              <w:rPr>
                <w:rStyle w:val="GUIWord"/>
              </w:rPr>
              <w:t>File</w:t>
            </w:r>
            <w:r>
              <w:t xml:space="preserve"> and </w:t>
            </w:r>
            <w:r w:rsidRPr="00FF4A4A">
              <w:rPr>
                <w:rStyle w:val="GUIWord"/>
              </w:rPr>
              <w:t>Open</w:t>
            </w:r>
            <w:r>
              <w:rPr>
                <w:rStyle w:val="GUIWord"/>
              </w:rPr>
              <w:t xml:space="preserve"> Column Element Matching F</w:t>
            </w:r>
            <w:r w:rsidRPr="00FF4A4A">
              <w:rPr>
                <w:rStyle w:val="GUIWord"/>
              </w:rPr>
              <w:t>ile...</w:t>
            </w:r>
            <w:r>
              <w:t xml:space="preserve"> from the menu bar on this screen. A standard file selection dialog will be displayed. Browse to the Excel file you have previously prepared and Open it. The name of this file will appear in the </w:t>
            </w:r>
            <w:r w:rsidRPr="00182987">
              <w:rPr>
                <w:rStyle w:val="GUIWord"/>
              </w:rPr>
              <w:t>Element – Column Auto-</w:t>
            </w:r>
            <w:r>
              <w:rPr>
                <w:rStyle w:val="GUIWord"/>
              </w:rPr>
              <w:t>M</w:t>
            </w:r>
            <w:r w:rsidRPr="00182987">
              <w:rPr>
                <w:rStyle w:val="GUIWord"/>
              </w:rPr>
              <w:t>atching</w:t>
            </w:r>
            <w:r>
              <w:t xml:space="preserve"> box in the centre panel, and the </w:t>
            </w:r>
            <w:r w:rsidRPr="001D236D">
              <w:rPr>
                <w:rStyle w:val="ActionButton"/>
              </w:rPr>
              <w:t> Apply Auto-Matching </w:t>
            </w:r>
            <w:r>
              <w:t xml:space="preserve"> button will be activated.</w:t>
            </w:r>
          </w:p>
          <w:p w:rsidR="001D236D" w:rsidRDefault="001D236D" w:rsidP="001D236D">
            <w:pPr>
              <w:pStyle w:val="ProcessStep"/>
            </w:pPr>
            <w:r>
              <w:t>In the right hand panel, review the data. Correct any values you wish by double clicking on them and entering your modified value.</w:t>
            </w:r>
          </w:p>
          <w:p w:rsidR="001D236D" w:rsidRDefault="001D236D" w:rsidP="001D236D">
            <w:pPr>
              <w:pStyle w:val="ProcessStep"/>
            </w:pPr>
            <w:r>
              <w:t xml:space="preserve">In the right hand panel, identify the Excel file column that will be used to select the spectrum into which each row of the Excel will be uploaded. Set the top dropdown box in this column to show </w:t>
            </w:r>
            <w:r w:rsidRPr="00FF4A4A">
              <w:rPr>
                <w:rStyle w:val="GUIWord"/>
              </w:rPr>
              <w:t>Matching Column</w:t>
            </w:r>
            <w:r>
              <w:t xml:space="preserve">. The top dropdown box for all the other columns must be left showing </w:t>
            </w:r>
            <w:r w:rsidRPr="00FF4A4A">
              <w:rPr>
                <w:rStyle w:val="GUIWord"/>
              </w:rPr>
              <w:t>NIL</w:t>
            </w:r>
            <w:r>
              <w:t>.</w:t>
            </w:r>
          </w:p>
          <w:p w:rsidR="001D236D" w:rsidRDefault="001D236D" w:rsidP="001D236D">
            <w:pPr>
              <w:pStyle w:val="ProcessStep"/>
            </w:pPr>
            <w:r>
              <w:t xml:space="preserve">In the Matching Column you have just identified, use the second dropdown list to select the category from which you want the matching metadata item to be chosen. (Note that </w:t>
            </w:r>
            <w:r w:rsidRPr="00A47AC6">
              <w:rPr>
                <w:rStyle w:val="GUIWord"/>
              </w:rPr>
              <w:t>File name</w:t>
            </w:r>
            <w:r>
              <w:t xml:space="preserve"> is under </w:t>
            </w:r>
            <w:r w:rsidRPr="00A47AC6">
              <w:rPr>
                <w:rStyle w:val="GUIWord"/>
              </w:rPr>
              <w:t>General</w:t>
            </w:r>
            <w:r>
              <w:t xml:space="preserve">.) Verify that the Matching Details box in the centre panel updates to show the </w:t>
            </w:r>
            <w:r w:rsidRPr="002979B3">
              <w:rPr>
                <w:rStyle w:val="GUIWord"/>
              </w:rPr>
              <w:t>Number of matches</w:t>
            </w:r>
            <w:r>
              <w:t xml:space="preserve"> that you expect.</w:t>
            </w:r>
          </w:p>
          <w:p w:rsidR="001D236D" w:rsidRDefault="001D236D" w:rsidP="001D236D">
            <w:pPr>
              <w:pStyle w:val="ProcessStep"/>
            </w:pPr>
            <w:r>
              <w:t>In the Matching Column, then select the metadata item which will be used to match.</w:t>
            </w:r>
          </w:p>
          <w:p w:rsidR="001D236D" w:rsidRDefault="001D236D" w:rsidP="001D236D">
            <w:pPr>
              <w:pStyle w:val="ProcessStep"/>
            </w:pPr>
            <w:r>
              <w:t xml:space="preserve">In each of the other columns that you wish to upload, use the second and third questions to identify the metadata item which will be loaded with that data. If you leave the third question for any column set to </w:t>
            </w:r>
            <w:r w:rsidRPr="00C8775B">
              <w:rPr>
                <w:rStyle w:val="GUIWord"/>
              </w:rPr>
              <w:t>NIL</w:t>
            </w:r>
            <w:r>
              <w:t>, that data in that column will be not be uploaded.</w:t>
            </w:r>
          </w:p>
          <w:p w:rsidR="001D236D" w:rsidRDefault="001D236D" w:rsidP="001D236D">
            <w:pPr>
              <w:pStyle w:val="ProcessStepFollow"/>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1D236D" w:rsidRDefault="001D236D" w:rsidP="001D236D">
            <w:pPr>
              <w:pStyle w:val="ProcessStep"/>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1D236D" w:rsidRPr="00CE752C" w:rsidRDefault="001D236D" w:rsidP="001D236D">
            <w:pPr>
              <w:pStyle w:val="ProcessStep"/>
              <w:rPr>
                <w:rStyle w:val="DocActionChar"/>
                <w:i w:val="0"/>
                <w:color w:val="auto"/>
              </w:rPr>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Pr>
                <w:rStyle w:val="DocActionChar"/>
              </w:rPr>
              <w:t xml:space="preserve"> What happens if you change them all to the same, or to values for which there are no spectra? Is it a catastrophe if you click Insert selected metadata again?</w:t>
            </w:r>
            <w:r w:rsidRPr="00CE752C">
              <w:rPr>
                <w:rStyle w:val="DocActionChar"/>
              </w:rPr>
              <w:t>)</w:t>
            </w:r>
          </w:p>
          <w:p w:rsidR="001D236D" w:rsidRDefault="001D236D" w:rsidP="001D236D">
            <w:pPr>
              <w:pStyle w:val="ProcessStep"/>
            </w:pPr>
            <w:r>
              <w:t>Close the Metadata upload dialog by clicking on the usual window close control for your operating system.</w:t>
            </w:r>
          </w:p>
        </w:tc>
      </w:tr>
    </w:tbl>
    <w:p w:rsidR="00B1220E" w:rsidRPr="00B1220E" w:rsidRDefault="00B1220E" w:rsidP="00B1220E">
      <w:pPr>
        <w:pStyle w:val="Body"/>
        <w:rPr>
          <w:del w:id="832" w:author="Peter" w:date="2013-05-08T09:19:00Z"/>
        </w:rPr>
      </w:pPr>
      <w:bookmarkStart w:id="833" w:name="_Toc356807313"/>
      <w:bookmarkEnd w:id="833"/>
    </w:p>
    <w:p w:rsidR="000400EA" w:rsidRDefault="000400EA" w:rsidP="000400EA">
      <w:pPr>
        <w:spacing w:before="100" w:beforeAutospacing="1" w:after="100" w:afterAutospacing="1"/>
        <w:rPr>
          <w:del w:id="834" w:author="Peter" w:date="2013-05-08T09:19:00Z"/>
          <w:rFonts w:ascii="Arial" w:hAnsi="Arial" w:cs="Arial"/>
          <w:color w:val="222222"/>
          <w:sz w:val="14"/>
          <w:szCs w:val="14"/>
          <w:lang w:val="en-AU" w:eastAsia="ja-JP"/>
        </w:rPr>
      </w:pPr>
      <w:del w:id="835" w:author="Peter" w:date="2013-05-08T09:19:00Z">
        <w:r>
          <w:rPr>
            <w:rFonts w:ascii="Arial" w:hAnsi="Arial" w:cs="Arial"/>
            <w:color w:val="222222"/>
            <w:sz w:val="14"/>
            <w:szCs w:val="14"/>
            <w:lang w:val="en-AU" w:eastAsia="ja-JP"/>
          </w:rPr>
          <w:delText>From JIRA DC10-164, Nick says...</w:delText>
        </w:r>
        <w:bookmarkStart w:id="836" w:name="_Toc356807314"/>
        <w:bookmarkEnd w:id="836"/>
      </w:del>
    </w:p>
    <w:p w:rsidR="000400EA" w:rsidRPr="000400EA" w:rsidRDefault="000400EA" w:rsidP="000400EA">
      <w:pPr>
        <w:spacing w:before="100" w:beforeAutospacing="1" w:after="100" w:afterAutospacing="1"/>
        <w:rPr>
          <w:del w:id="837" w:author="Peter" w:date="2013-05-08T09:19:00Z"/>
          <w:rFonts w:ascii="Arial" w:hAnsi="Arial" w:cs="Arial"/>
          <w:color w:val="222222"/>
          <w:sz w:val="14"/>
          <w:szCs w:val="14"/>
          <w:lang w:val="en-AU" w:eastAsia="ja-JP"/>
        </w:rPr>
      </w:pPr>
      <w:del w:id="838"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39" w:name="_Toc356807315"/>
        <w:bookmarkEnd w:id="839"/>
      </w:del>
    </w:p>
    <w:p w:rsidR="000400EA" w:rsidRPr="000400EA" w:rsidRDefault="000400EA" w:rsidP="0059008C">
      <w:pPr>
        <w:numPr>
          <w:ilvl w:val="0"/>
          <w:numId w:val="6"/>
        </w:numPr>
        <w:spacing w:before="100" w:beforeAutospacing="1" w:after="100" w:afterAutospacing="1"/>
        <w:ind w:left="891"/>
        <w:rPr>
          <w:del w:id="840" w:author="Peter" w:date="2013-05-08T09:19:00Z"/>
          <w:rFonts w:ascii="Arial" w:hAnsi="Arial" w:cs="Arial"/>
          <w:color w:val="222222"/>
          <w:sz w:val="14"/>
          <w:szCs w:val="14"/>
          <w:lang w:val="en-AU" w:eastAsia="ja-JP"/>
        </w:rPr>
      </w:pPr>
      <w:del w:id="841" w:author="Peter" w:date="2013-05-08T09:19:00Z">
        <w:r w:rsidRPr="000400EA">
          <w:rPr>
            <w:rFonts w:ascii="Arial" w:hAnsi="Arial" w:cs="Arial"/>
            <w:color w:val="222222"/>
            <w:sz w:val="14"/>
            <w:szCs w:val="14"/>
            <w:lang w:val="en-AU" w:eastAsia="ja-JP"/>
          </w:rPr>
          <w:delText>the cursor keys, delete and backspace can be used in any field</w:delText>
        </w:r>
        <w:bookmarkStart w:id="842" w:name="_Toc356807316"/>
        <w:bookmarkEnd w:id="842"/>
      </w:del>
    </w:p>
    <w:p w:rsidR="000400EA" w:rsidRPr="000400EA" w:rsidRDefault="000400EA" w:rsidP="0059008C">
      <w:pPr>
        <w:numPr>
          <w:ilvl w:val="0"/>
          <w:numId w:val="6"/>
        </w:numPr>
        <w:spacing w:before="100" w:beforeAutospacing="1" w:after="100" w:afterAutospacing="1"/>
        <w:ind w:left="891"/>
        <w:rPr>
          <w:del w:id="843" w:author="Peter" w:date="2013-05-08T09:19:00Z"/>
          <w:rFonts w:ascii="Arial" w:hAnsi="Arial" w:cs="Arial"/>
          <w:color w:val="222222"/>
          <w:sz w:val="14"/>
          <w:szCs w:val="14"/>
          <w:lang w:val="en-AU" w:eastAsia="ja-JP"/>
        </w:rPr>
      </w:pPr>
      <w:del w:id="844" w:author="Peter" w:date="2013-05-08T09:19:00Z">
        <w:r w:rsidRPr="000400EA">
          <w:rPr>
            <w:rFonts w:ascii="Arial" w:hAnsi="Arial" w:cs="Arial"/>
            <w:color w:val="222222"/>
            <w:sz w:val="14"/>
            <w:szCs w:val="14"/>
            <w:lang w:val="en-AU" w:eastAsia="ja-JP"/>
          </w:rPr>
          <w:delText>digits and the minus sign can be input into any numeric field</w:delText>
        </w:r>
        <w:bookmarkStart w:id="845" w:name="_Toc356807317"/>
        <w:bookmarkEnd w:id="845"/>
      </w:del>
    </w:p>
    <w:p w:rsidR="000400EA" w:rsidRPr="000400EA" w:rsidRDefault="000400EA" w:rsidP="0059008C">
      <w:pPr>
        <w:numPr>
          <w:ilvl w:val="0"/>
          <w:numId w:val="6"/>
        </w:numPr>
        <w:spacing w:before="100" w:beforeAutospacing="1" w:after="100" w:afterAutospacing="1"/>
        <w:ind w:left="891"/>
        <w:rPr>
          <w:del w:id="846" w:author="Peter" w:date="2013-05-08T09:19:00Z"/>
          <w:rFonts w:ascii="Arial" w:hAnsi="Arial" w:cs="Arial"/>
          <w:color w:val="222222"/>
          <w:sz w:val="14"/>
          <w:szCs w:val="14"/>
          <w:lang w:val="en-AU" w:eastAsia="ja-JP"/>
        </w:rPr>
      </w:pPr>
      <w:del w:id="847"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848" w:name="_Toc356807318"/>
        <w:bookmarkEnd w:id="848"/>
      </w:del>
    </w:p>
    <w:p w:rsidR="000400EA" w:rsidRPr="000400EA" w:rsidRDefault="000400EA" w:rsidP="0059008C">
      <w:pPr>
        <w:numPr>
          <w:ilvl w:val="0"/>
          <w:numId w:val="6"/>
        </w:numPr>
        <w:spacing w:before="100" w:beforeAutospacing="1" w:after="100" w:afterAutospacing="1"/>
        <w:ind w:left="891"/>
        <w:rPr>
          <w:del w:id="849" w:author="Peter" w:date="2013-05-08T09:19:00Z"/>
          <w:rFonts w:ascii="Arial" w:hAnsi="Arial" w:cs="Arial"/>
          <w:color w:val="222222"/>
          <w:sz w:val="14"/>
          <w:szCs w:val="14"/>
          <w:lang w:val="en-AU" w:eastAsia="ja-JP"/>
        </w:rPr>
      </w:pPr>
      <w:del w:id="850"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851" w:name="_Toc356807319"/>
        <w:bookmarkEnd w:id="851"/>
      </w:del>
    </w:p>
    <w:p w:rsidR="000400EA" w:rsidRPr="000400EA" w:rsidRDefault="000400EA" w:rsidP="0059008C">
      <w:pPr>
        <w:numPr>
          <w:ilvl w:val="0"/>
          <w:numId w:val="6"/>
        </w:numPr>
        <w:spacing w:before="100" w:beforeAutospacing="1" w:after="100" w:afterAutospacing="1"/>
        <w:ind w:left="891"/>
        <w:rPr>
          <w:del w:id="852" w:author="Peter" w:date="2013-05-08T09:19:00Z"/>
          <w:rFonts w:ascii="Arial" w:hAnsi="Arial" w:cs="Arial"/>
          <w:color w:val="222222"/>
          <w:sz w:val="14"/>
          <w:szCs w:val="14"/>
          <w:lang w:val="en-AU" w:eastAsia="ja-JP"/>
        </w:rPr>
      </w:pPr>
      <w:del w:id="853" w:author="Peter" w:date="2013-05-08T09:19:00Z">
        <w:r w:rsidRPr="000400EA">
          <w:rPr>
            <w:rFonts w:ascii="Arial" w:hAnsi="Arial" w:cs="Arial"/>
            <w:color w:val="222222"/>
            <w:sz w:val="14"/>
            <w:szCs w:val="14"/>
            <w:lang w:val="en-AU" w:eastAsia="ja-JP"/>
          </w:rPr>
          <w:delText>all number format exceptions are caught and handled</w:delText>
        </w:r>
        <w:bookmarkStart w:id="854" w:name="_Toc356807320"/>
        <w:bookmarkEnd w:id="854"/>
      </w:del>
    </w:p>
    <w:p w:rsidR="000400EA" w:rsidRPr="000400EA" w:rsidRDefault="000400EA" w:rsidP="000400EA">
      <w:pPr>
        <w:spacing w:before="100" w:beforeAutospacing="1" w:after="100" w:afterAutospacing="1"/>
        <w:rPr>
          <w:del w:id="855" w:author="Peter" w:date="2013-05-08T09:19:00Z"/>
          <w:rFonts w:ascii="Arial" w:hAnsi="Arial" w:cs="Arial"/>
          <w:color w:val="222222"/>
          <w:sz w:val="14"/>
          <w:szCs w:val="14"/>
          <w:lang w:val="en-AU" w:eastAsia="ja-JP"/>
        </w:rPr>
      </w:pPr>
      <w:del w:id="856"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857" w:name="_Toc356807321"/>
        <w:bookmarkEnd w:id="857"/>
      </w:del>
    </w:p>
    <w:p w:rsidR="000400EA" w:rsidRPr="000400EA" w:rsidRDefault="000400EA" w:rsidP="000400EA">
      <w:pPr>
        <w:rPr>
          <w:del w:id="858" w:author="Peter" w:date="2013-05-08T09:19:00Z"/>
        </w:rPr>
      </w:pPr>
      <w:bookmarkStart w:id="859" w:name="_Toc356807322"/>
      <w:bookmarkEnd w:id="859"/>
    </w:p>
    <w:p w:rsidR="003B29B2" w:rsidRPr="00084655" w:rsidRDefault="003B29B2" w:rsidP="000E3E59">
      <w:pPr>
        <w:pStyle w:val="Heading2"/>
      </w:pPr>
      <w:bookmarkStart w:id="860" w:name="_Ref356551679"/>
      <w:bookmarkStart w:id="861" w:name="_Toc356807323"/>
      <w:r w:rsidRPr="00084655">
        <w:t>Calculation of Sun Angles</w:t>
      </w:r>
      <w:bookmarkEnd w:id="860"/>
      <w:bookmarkEnd w:id="861"/>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 is correctly set in the Location group’s Latitude and Longitude Metadata Attributes.</w:t>
            </w:r>
          </w:p>
          <w:p w:rsidR="003B29B2" w:rsidRDefault="003B29B2" w:rsidP="003B29B2">
            <w:pPr>
              <w:pStyle w:val="ProcessStep"/>
            </w:pPr>
            <w:r>
              <w:t>Select Special Functions and Sun angle calculations from the menu in the Main Window.</w:t>
            </w:r>
          </w:p>
          <w:p w:rsidR="003B29B2" w:rsidRDefault="003B29B2" w:rsidP="003B29B2">
            <w:pPr>
              <w:pStyle w:val="Figure"/>
            </w:pPr>
            <w:r>
              <w:rPr>
                <w:lang w:val="en-AU"/>
              </w:rPr>
              <w:drawing>
                <wp:inline distT="0" distB="0" distL="0" distR="0">
                  <wp:extent cx="2369309" cy="33044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2370724" cy="3306448"/>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ED2D41">
                <w:rPr>
                  <w:noProof/>
                </w:rPr>
                <w:t>38</w:t>
              </w:r>
            </w:fldSimple>
            <w:r w:rsidRPr="00084655">
              <w:t>: Sun Angle Calculation dialog</w:t>
            </w:r>
          </w:p>
          <w:p w:rsidR="003B29B2" w:rsidRDefault="003B29B2" w:rsidP="003B29B2">
            <w:pPr>
              <w:pStyle w:val="ProcessStep"/>
            </w:pPr>
            <w:r w:rsidRPr="00084655">
              <w:t xml:space="preserve">Select the spectra to be processed </w:t>
            </w:r>
            <w:r>
              <w:t>data hierarchy browser. A single spectrum or multiple spectra can be selected.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62" w:name="_Ref157353485"/>
      <w:bookmarkStart w:id="863" w:name="_Toc356807324"/>
      <w:r w:rsidRPr="00D8645A">
        <w:t>Calculation of Goniometer Angles</w:t>
      </w:r>
      <w:bookmarkEnd w:id="862"/>
      <w:bookmarkEnd w:id="863"/>
    </w:p>
    <w:p w:rsidR="003B29B2" w:rsidRDefault="003B29B2" w:rsidP="006E1590">
      <w:pPr>
        <w:pStyle w:val="Body"/>
      </w:pPr>
      <w:r>
        <w:t xml:space="preserve">If a </w:t>
      </w:r>
      <w:r w:rsidR="006E1590">
        <w:t>set</w:t>
      </w:r>
      <w:r>
        <w:t xml:space="preserve"> of spectra ha</w:t>
      </w:r>
      <w:r w:rsidR="006E1590">
        <w:t>s</w:t>
      </w:r>
      <w:r>
        <w:t xml:space="preserve"> been captured in a standard way using a supported goniometer, the </w:t>
      </w:r>
      <w:r w:rsidR="006E1590">
        <w:t>sensor Zenith and Sensor Azimuth Metadata Attributes for these spectra 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64" w:name="_Ref97880617"/>
      <w:r>
        <w:t xml:space="preserve">Figure </w:t>
      </w:r>
      <w:fldSimple w:instr=" SEQ Figure \* ARABIC ">
        <w:r w:rsidR="00ED2D41">
          <w:rPr>
            <w:noProof/>
          </w:rPr>
          <w:t>39</w:t>
        </w:r>
      </w:fldSimple>
      <w:bookmarkEnd w:id="864"/>
      <w:r>
        <w:t>: Data capture sequence of the RSL FIGOS/LAGOS system</w:t>
      </w:r>
    </w:p>
    <w:p w:rsidR="003B29B2" w:rsidRDefault="003B29B2" w:rsidP="006E1590">
      <w:pPr>
        <w:pStyle w:val="Body"/>
      </w:pPr>
      <w:r w:rsidRPr="00084655">
        <w:t>A full directional set consists of 66 spectr</w:t>
      </w:r>
      <w:r>
        <w:t>a. The routine expects a maximum</w:t>
      </w:r>
      <w:r w:rsidRPr="00084655">
        <w:t xml:space="preserve"> number of 66 spectra, i.e. excessive spectra like white reference readings must be removed before the angles are calculated. </w:t>
      </w:r>
      <w:r w:rsidR="006E1590" w:rsidRPr="006E1590">
        <w:rPr>
          <w:rStyle w:val="DocActionChar"/>
        </w:rPr>
        <w:t xml:space="preserve">%%% What happens if </w:t>
      </w:r>
      <w:r w:rsidR="006E1590">
        <w:rPr>
          <w:rStyle w:val="DocActionChar"/>
        </w:rPr>
        <w:t>you select</w:t>
      </w:r>
      <w:r w:rsidR="006E1590" w:rsidRPr="006E1590">
        <w:rPr>
          <w:rStyle w:val="DocActionChar"/>
        </w:rPr>
        <w:t xml:space="preserve"> more? </w:t>
      </w:r>
      <w:r w:rsidRPr="00084655">
        <w:t xml:space="preserve">The function can deal with gaps in the data, provided </w:t>
      </w:r>
      <w:r w:rsidR="00FB6D95">
        <w:t>they are</w:t>
      </w:r>
      <w:r w:rsidRPr="00084655">
        <w:t xml:space="preserve"> specif</w:t>
      </w:r>
      <w:r w:rsidR="00FB6D95">
        <w:t>ied</w:t>
      </w:r>
      <w:r w:rsidRPr="00084655">
        <w:t>.</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FB6D95">
        <w:tc>
          <w:tcPr>
            <w:tcW w:w="9571"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FB6D95" w:rsidP="00FB6D95">
            <w:pPr>
              <w:pStyle w:val="Figure"/>
            </w:pPr>
            <w:r>
              <w:rPr>
                <w:lang w:val="en-AU"/>
              </w:rPr>
              <w:drawing>
                <wp:inline distT="0" distB="0" distL="0" distR="0">
                  <wp:extent cx="3693142" cy="3027961"/>
                  <wp:effectExtent l="19050" t="0" r="2558"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694585" cy="3029144"/>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ED2D41">
                <w:rPr>
                  <w:noProof/>
                </w:rPr>
                <w:t>40</w:t>
              </w:r>
            </w:fldSimple>
            <w:r w:rsidRPr="00084655">
              <w:t>: Goniometer angle calculation dialog</w:t>
            </w:r>
          </w:p>
          <w:p w:rsidR="00FB6D95" w:rsidRDefault="00FB6D95" w:rsidP="00FB6D95">
            <w:pPr>
              <w:pStyle w:val="ProcessStep"/>
            </w:pPr>
            <w:r>
              <w:t xml:space="preserve">Select the sort order. </w:t>
            </w:r>
            <w:r w:rsidRPr="00FB6D95">
              <w:rPr>
                <w:rStyle w:val="DocActionChar"/>
              </w:rPr>
              <w:t>%%% Actually, does this make any difference? The order in the results box after the Calculate button is pressed seems to be different from the displayed sort order</w:t>
            </w:r>
            <w:r w:rsidR="00D0301C">
              <w:rPr>
                <w:rStyle w:val="DocActionChar"/>
              </w:rPr>
              <w:t xml:space="preserve"> and doesn’t change</w:t>
            </w:r>
            <w:r w:rsidRPr="00FB6D95">
              <w:rPr>
                <w:rStyle w:val="DocActionChar"/>
              </w:rPr>
              <w:t>. How is this order determined?</w:t>
            </w:r>
            <w:r w:rsidR="00D0301C">
              <w:rPr>
                <w:rStyle w:val="DocActionChar"/>
              </w:rPr>
              <w:t xml:space="preserve"> In fact, I don’t think this sort order feature even works in any of the hierarchy browser instances in the 8</w:t>
            </w:r>
            <w:r w:rsidR="00D0301C" w:rsidRPr="00D0301C">
              <w:rPr>
                <w:rStyle w:val="DocActionChar"/>
                <w:vertAlign w:val="superscript"/>
              </w:rPr>
              <w:t>th</w:t>
            </w:r>
            <w:r w:rsidR="00D0301C">
              <w:rPr>
                <w:rStyle w:val="DocActionChar"/>
              </w:rPr>
              <w:t xml:space="preserve"> May release!</w:t>
            </w:r>
          </w:p>
          <w:p w:rsidR="00FB6D95" w:rsidRDefault="00FB6D95" w:rsidP="00FB6D95">
            <w:pPr>
              <w:pStyle w:val="ProcessStep"/>
            </w:pPr>
            <w:r w:rsidRPr="00084655">
              <w:t>In the spectral data browser</w:t>
            </w:r>
            <w:r w:rsidR="00D0301C">
              <w:t xml:space="preserve"> of the metadata editor 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The name of the selected hierarchy and the number of spectra in it will be displayed in the fields on the right.</w:t>
            </w:r>
          </w:p>
          <w:p w:rsidR="00FB6D95" w:rsidRPr="00084655" w:rsidRDefault="00FB6D95" w:rsidP="00FB6D95">
            <w:pPr>
              <w:pStyle w:val="ProcessStep"/>
            </w:pPr>
            <w:r>
              <w:t xml:space="preserve">If the number of spectra is not exactly 66, enter the </w:t>
            </w:r>
            <w:r w:rsidR="00555090">
              <w:t xml:space="preserve">sequence </w:t>
            </w:r>
            <w:r>
              <w:t xml:space="preserve">numbers of the spectra which are missing, separated by commas in the </w:t>
            </w:r>
            <w:r w:rsidRPr="00FB6D95">
              <w:rPr>
                <w:rStyle w:val="GUIWord"/>
              </w:rPr>
              <w:t>Gaps</w:t>
            </w:r>
            <w:r>
              <w:t xml:space="preserve"> field. These must be entered in increasing sequence to get the expected result.</w:t>
            </w:r>
            <w:r w:rsidR="00555090" w:rsidRPr="00084655">
              <w:t xml:space="preserve"> Note that positions start with 0.</w:t>
            </w:r>
            <w:r w:rsidR="00D0301C">
              <w:t xml:space="preserve"> (If the number of spectra exceeds 66, you have made a mistake. Click </w:t>
            </w:r>
            <w:r w:rsidR="00D0301C" w:rsidRPr="00D0301C">
              <w:rPr>
                <w:rStyle w:val="ActionButton"/>
              </w:rPr>
              <w:t> Dismiss </w:t>
            </w:r>
            <w:r w:rsidR="00D0301C">
              <w:t xml:space="preserve"> to close this window and then restart this process. </w:t>
            </w:r>
            <w:r w:rsidR="00D0301C" w:rsidRPr="00D0301C">
              <w:rPr>
                <w:rStyle w:val="DocActionChar"/>
              </w:rPr>
              <w:t>%%% Is this overkill? Is there are simpler way?</w:t>
            </w:r>
            <w:r w:rsidR="00D0301C">
              <w:t>)</w:t>
            </w:r>
          </w:p>
          <w:p w:rsidR="00555090" w:rsidRDefault="00555090" w:rsidP="00FB6D95">
            <w:pPr>
              <w:pStyle w:val="ProcessStep"/>
            </w:pPr>
            <w:r>
              <w:t xml:space="preserve">Click </w:t>
            </w:r>
            <w:r w:rsidRPr="00555090">
              <w:rPr>
                <w:rStyle w:val="ActionButton"/>
              </w:rPr>
              <w:t> Insert Gaps </w:t>
            </w:r>
            <w:r>
              <w:t xml:space="preserve"> </w:t>
            </w:r>
            <w:r w:rsidRPr="00555090">
              <w:rPr>
                <w:rStyle w:val="DocActionChar"/>
              </w:rPr>
              <w:t>%%% What does this actually do? What is the correct sequence to click these two in?</w:t>
            </w:r>
            <w:r w:rsidRPr="00084655">
              <w:t xml:space="preserve"> </w:t>
            </w:r>
            <w:r w:rsidR="00D0301C">
              <w:t>T</w:t>
            </w:r>
            <w:r w:rsidRPr="00084655">
              <w:t xml:space="preserve">he total number of spectra plus inserted gap dummies will be shown in the read only field </w:t>
            </w:r>
            <w:r w:rsidRPr="00D0301C">
              <w:rPr>
                <w:rStyle w:val="GUIWord"/>
              </w:rPr>
              <w:t>Spectra + dummies</w:t>
            </w:r>
            <w:r w:rsidRPr="00084655">
              <w:t>.</w:t>
            </w:r>
          </w:p>
          <w:p w:rsidR="00FB6D95" w:rsidRPr="0008465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r w:rsidR="00555090">
              <w:t xml:space="preserve"> %%% Is this really all the case? What does this button really do</w:t>
            </w:r>
          </w:p>
          <w:p w:rsidR="00FB6D95" w:rsidRPr="00084655" w:rsidRDefault="00FB6D95" w:rsidP="00FB6D95">
            <w:pPr>
              <w:pStyle w:val="ProcessStep"/>
            </w:pPr>
            <w:r w:rsidRPr="00084655">
              <w:t>Click ‘Calculate’. This fills the listbox one the right side of the dialog with a preview of the calculated angles. The line format is: &lt;position&gt;: &lt;azimuth&gt;/&lt;zenith&gt; &lt;filename&gt;</w:t>
            </w:r>
            <w:r w:rsidR="00555090">
              <w:t xml:space="preserve"> </w:t>
            </w:r>
            <w:r w:rsidR="00555090" w:rsidRPr="00555090">
              <w:rPr>
                <w:rStyle w:val="DocActionChar"/>
              </w:rPr>
              <w:t>%%% Seems to be duplicated.</w:t>
            </w:r>
          </w:p>
          <w:p w:rsidR="00FB6D95" w:rsidRPr="00084655" w:rsidRDefault="00FB6D95" w:rsidP="00FB6D95">
            <w:pPr>
              <w:pStyle w:val="ProcessStep"/>
            </w:pPr>
            <w:r w:rsidRPr="00084655">
              <w:t xml:space="preserve">Click </w:t>
            </w:r>
            <w:r w:rsidR="00555090" w:rsidRPr="00555090">
              <w:rPr>
                <w:rStyle w:val="ActionButton"/>
              </w:rPr>
              <w:t> Apply </w:t>
            </w:r>
            <w:r w:rsidRPr="00084655">
              <w:t xml:space="preserve"> to insert the calculated angles into the database</w:t>
            </w:r>
            <w:r w:rsidR="00555090">
              <w:t>. It does not matter if you click this button twice or perform this step twice.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6B4F6F" w:rsidRDefault="006B4F6F" w:rsidP="006B4F6F">
      <w:pPr>
        <w:pStyle w:val="Heading1"/>
      </w:pPr>
      <w:bookmarkStart w:id="865" w:name="_Toc355280386"/>
      <w:bookmarkStart w:id="866" w:name="_Toc356807325"/>
      <w:bookmarkStart w:id="867" w:name="_Ref153765394"/>
      <w:r>
        <w:t>Data Query and Output</w:t>
      </w:r>
      <w:bookmarkEnd w:id="865"/>
      <w:bookmarkEnd w:id="866"/>
    </w:p>
    <w:p w:rsidR="006E6A31" w:rsidRDefault="004F3F9E" w:rsidP="00BA3445">
      <w:pPr>
        <w:pStyle w:val="Heading2"/>
      </w:pPr>
      <w:bookmarkStart w:id="868" w:name="_Toc355280387"/>
      <w:bookmarkStart w:id="869" w:name="_Toc356807326"/>
      <w:r>
        <w:t>The</w:t>
      </w:r>
      <w:r w:rsidR="006E6A31">
        <w:t xml:space="preserve"> Spectrum </w:t>
      </w:r>
      <w:r w:rsidR="0039469A">
        <w:t>Browser</w:t>
      </w:r>
      <w:bookmarkEnd w:id="868"/>
      <w:bookmarkEnd w:id="869"/>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ED2D41">
          <w:rPr>
            <w:noProof/>
          </w:rPr>
          <w:t>41</w:t>
        </w:r>
      </w:fldSimple>
      <w:r>
        <w:t>: The main Browse data hierarchy window</w:t>
      </w:r>
    </w:p>
    <w:p w:rsidR="00DF0182" w:rsidRPr="00DF0182" w:rsidRDefault="00DF0182" w:rsidP="00DF0182">
      <w:pPr>
        <w:pStyle w:val="DocAction"/>
      </w:pPr>
      <w:r>
        <w:t xml:space="preserve">%%% What data should be in the system when this </w:t>
      </w:r>
      <w:r w:rsidR="005D0F20">
        <w:t>screen dump is</w:t>
      </w:r>
      <w:r>
        <w:t xml:space="preserve">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ED2D41" w:rsidRPr="00ED2D41">
          <w:rPr>
            <w:rStyle w:val="CrossReference"/>
          </w:rPr>
          <w:t>6.6</w:t>
        </w:r>
      </w:fldSimple>
      <w:r w:rsidR="00F764C7" w:rsidRPr="00F764C7">
        <w:rPr>
          <w:rStyle w:val="CrossReference"/>
        </w:rPr>
        <w:t xml:space="preserve"> </w:t>
      </w:r>
      <w:fldSimple w:instr=" REF _Ref356820294 \h  \* MERGEFORMAT ">
        <w:r w:rsidR="00ED2D41" w:rsidRPr="00ED2D41">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ED2D41" w:rsidRPr="00ED2D41">
          <w:rPr>
            <w:rStyle w:val="CrossReference"/>
          </w:rPr>
          <w:t>11</w:t>
        </w:r>
      </w:fldSimple>
      <w:r w:rsidR="00DF0182" w:rsidRPr="00DF0182">
        <w:rPr>
          <w:rStyle w:val="CrossReference"/>
        </w:rPr>
        <w:t xml:space="preserve"> </w:t>
      </w:r>
      <w:fldSimple w:instr=" REF _Ref355788803 \h  \* MERGEFORMAT ">
        <w:r w:rsidR="00ED2D41" w:rsidRPr="00ED2D41">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870" w:name="_Toc356807327"/>
      <w:bookmarkEnd w:id="867"/>
      <w:r>
        <w:t>Query Builder</w:t>
      </w:r>
      <w:bookmarkEnd w:id="870"/>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ED2D41">
          <w:rPr>
            <w:noProof/>
          </w:rPr>
          <w:t>42</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ED2D41" w:rsidRPr="00ED2D41">
          <w:rPr>
            <w:rStyle w:val="CrossReference"/>
          </w:rPr>
          <w:t>11</w:t>
        </w:r>
      </w:fldSimple>
      <w:r w:rsidRPr="00DF0182">
        <w:rPr>
          <w:rStyle w:val="CrossReference"/>
        </w:rPr>
        <w:t xml:space="preserve"> </w:t>
      </w:r>
      <w:fldSimple w:instr=" REF _Ref355788803 \h  \* MERGEFORMAT ">
        <w:r w:rsidR="00ED2D41" w:rsidRPr="00ED2D41">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ED2D41" w:rsidRPr="00ED2D41">
          <w:rPr>
            <w:rStyle w:val="CrossReference"/>
          </w:rPr>
          <w:t>4.10.2</w:t>
        </w:r>
      </w:fldSimple>
      <w:r w:rsidRPr="00D3641C">
        <w:rPr>
          <w:rStyle w:val="CrossReference"/>
        </w:rPr>
        <w:t xml:space="preserve"> </w:t>
      </w:r>
      <w:fldSimple w:instr=" REF _Ref354084522 \h  \* MERGEFORMAT ">
        <w:r w:rsidR="00ED2D41" w:rsidRPr="00ED2D41">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871" w:name="_Ref153761959"/>
      <w:bookmarkStart w:id="872" w:name="_Toc355280389"/>
      <w:bookmarkStart w:id="873" w:name="_Toc356807328"/>
      <w:r>
        <w:t xml:space="preserve">Show </w:t>
      </w:r>
      <w:r w:rsidR="002A0FFE" w:rsidRPr="00084655">
        <w:t>Report</w:t>
      </w:r>
      <w:bookmarkEnd w:id="871"/>
      <w:bookmarkEnd w:id="872"/>
      <w:bookmarkEnd w:id="873"/>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ED2D41">
          <w:rPr>
            <w:noProof/>
          </w:rPr>
          <w:t>43</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ED2D41">
          <w:rPr>
            <w:noProof/>
          </w:rPr>
          <w:t>44</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874"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874"/>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ED2D41">
                <w:rPr>
                  <w:noProof/>
                </w:rPr>
                <w:t>45</w:t>
              </w:r>
            </w:fldSimple>
            <w:r w:rsidRPr="00084655">
              <w:t>: File output dialog</w:t>
            </w:r>
          </w:p>
          <w:p w:rsidR="00D15EB7" w:rsidRDefault="00D15EB7" w:rsidP="00D15EB7">
            <w:pPr>
              <w:pStyle w:val="HangingIndentinTable"/>
            </w:pPr>
            <w:r>
              <w:t>Title:</w:t>
            </w:r>
            <w:r>
              <w:tab/>
              <w:t>Enter a Title you want to appear at the top of the printed page.</w:t>
            </w:r>
          </w:p>
          <w:p w:rsidR="00D15EB7" w:rsidRDefault="00D15EB7" w:rsidP="00D15EB7">
            <w:pPr>
              <w:pStyle w:val="HangingIndentinTable"/>
            </w:pPr>
            <w:r>
              <w:t>Caption:</w:t>
            </w:r>
            <w:r>
              <w:tab/>
              <w:t>Enter text that you want to appear under the graph.</w:t>
            </w:r>
          </w:p>
          <w:p w:rsidR="00D15EB7" w:rsidRDefault="00D15EB7" w:rsidP="00D15EB7">
            <w:pPr>
              <w:pStyle w:val="HangingIndentinTable"/>
            </w:pPr>
            <w:r>
              <w:t>X/Y Label:</w:t>
            </w:r>
            <w:r>
              <w:tab/>
              <w:t>Enter the labels that you want to use to label the X and Y axes.</w:t>
            </w:r>
          </w:p>
          <w:p w:rsidR="00D15EB7" w:rsidRDefault="00D15EB7" w:rsidP="00D15EB7">
            <w:pPr>
              <w:pStyle w:val="HangingIndentinTable"/>
            </w:pPr>
            <w:r>
              <w:t>X/Y Range:</w:t>
            </w:r>
            <w:r>
              <w:tab/>
              <w:t>Enter the lowest and highest values that you want to appear on the X and Y axes. The two values in each question must be separated by a comma.</w:t>
            </w:r>
          </w:p>
          <w:p w:rsidR="00D15EB7" w:rsidRDefault="00D15EB7" w:rsidP="00D15EB7">
            <w:pPr>
              <w:pStyle w:val="HangingIndentinTable"/>
            </w:pPr>
            <w:r>
              <w:t>Marks:</w:t>
            </w:r>
            <w:r>
              <w:tab/>
              <w:t>Select the way you want the data points represented on the graph.</w:t>
            </w:r>
          </w:p>
          <w:p w:rsidR="00D15EB7" w:rsidRDefault="00D15EB7" w:rsidP="00D15EB7">
            <w:pPr>
              <w:pStyle w:val="HangingIndentinTable"/>
            </w:pPr>
            <w:r>
              <w:t>X/Y Ticks:</w:t>
            </w:r>
            <w:r>
              <w:tab/>
            </w:r>
            <w:r w:rsidRPr="00D15EB7">
              <w:rPr>
                <w:rStyle w:val="DocActionChar"/>
              </w:rPr>
              <w:t>%%% What does this do?</w:t>
            </w:r>
            <w:r w:rsidRPr="00065836">
              <w:rPr>
                <w:rStyle w:val="DocActionChar"/>
              </w:rPr>
              <w:t xml:space="preserve"> </w:t>
            </w:r>
            <w:r w:rsidR="00065836" w:rsidRPr="00065836">
              <w:rPr>
                <w:rStyle w:val="DocActionChar"/>
              </w:rPr>
              <w:t>Nick/Andy</w:t>
            </w:r>
          </w:p>
          <w:p w:rsidR="00D15EB7" w:rsidRDefault="00D15EB7" w:rsidP="00D15EB7">
            <w:pPr>
              <w:pStyle w:val="HangingIndentinTable"/>
            </w:pPr>
            <w:r>
              <w:t>Grid:</w:t>
            </w:r>
            <w:r>
              <w:tab/>
              <w:t xml:space="preserve">If checked, the graph will include a grid. </w:t>
            </w:r>
          </w:p>
          <w:p w:rsidR="00D15EB7" w:rsidRDefault="00D15EB7" w:rsidP="00D15EB7">
            <w:pPr>
              <w:pStyle w:val="HangingIndentinTable"/>
            </w:pPr>
            <w:r>
              <w:t>Stems:</w:t>
            </w:r>
            <w:r>
              <w:tab/>
              <w:t>If checked, each data point will be joined to the X axis by a straight line.</w:t>
            </w:r>
          </w:p>
          <w:p w:rsidR="00D15EB7" w:rsidRDefault="00D15EB7" w:rsidP="00D15EB7">
            <w:pPr>
              <w:pStyle w:val="HangingIndentinTable"/>
            </w:pPr>
            <w:r>
              <w:t>Connect:</w:t>
            </w:r>
            <w:r>
              <w:tab/>
              <w:t>If checked, the data points will be joined by straight lines. It is probably best to select the option None for the Marks: question if checking this box.</w:t>
            </w:r>
          </w:p>
          <w:p w:rsidR="00D15EB7" w:rsidRDefault="00D15EB7" w:rsidP="00D15EB7">
            <w:pPr>
              <w:pStyle w:val="HangingIndentinTable"/>
            </w:pPr>
            <w:r>
              <w:t>Use Color:</w:t>
            </w:r>
            <w:r>
              <w:tab/>
              <w:t>If checked, the various data lines on the graph will be given different colours. If not checked, they will all be black.</w:t>
            </w:r>
          </w:p>
          <w:p w:rsidR="00D15EB7" w:rsidRDefault="00D15EB7" w:rsidP="00D15EB7">
            <w:pPr>
              <w:pStyle w:val="HangingIndentinTable"/>
            </w:pPr>
            <w:r>
              <w:t xml:space="preserve">Use Line Styles:   </w:t>
            </w:r>
            <w:r>
              <w:tab/>
              <w:t>If checked, the data points will be connected with dashed lines. This option has no effect unless Connect: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CB5C40">
        <w:t>cannot</w:t>
      </w:r>
      <w:r w:rsidRPr="00084655">
        <w:t xml:space="preserve"> be plotted.</w:t>
      </w:r>
      <w:r w:rsidR="00CB5C40">
        <w:t xml:space="preserve"> </w:t>
      </w:r>
      <w:r w:rsidR="00CB5C40" w:rsidRPr="00BB36B5">
        <w:rPr>
          <w:rStyle w:val="DocActionChar"/>
        </w:rPr>
        <w:t xml:space="preserve">%%% What happens </w:t>
      </w:r>
      <w:r w:rsidR="001D236D">
        <w:rPr>
          <w:rStyle w:val="DocActionChar"/>
        </w:rPr>
        <w:t>if you try</w:t>
      </w:r>
      <w:r w:rsidR="00CB5C40" w:rsidRPr="00BB36B5">
        <w:rPr>
          <w:rStyle w:val="DocActionChar"/>
        </w:rPr>
        <w:t>?</w:t>
      </w:r>
      <w:r w:rsidR="00065836">
        <w:rPr>
          <w:rStyle w:val="DocActionChar"/>
        </w:rPr>
        <w:t xml:space="preserve"> Nick/Andy</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875" w:name="_Ref153761992"/>
      <w:bookmarkStart w:id="876" w:name="_Ref157230540"/>
      <w:bookmarkStart w:id="877" w:name="_Toc355280390"/>
      <w:bookmarkStart w:id="878" w:name="_Toc356807329"/>
      <w:r w:rsidRPr="00084655">
        <w:t xml:space="preserve">File </w:t>
      </w:r>
      <w:bookmarkEnd w:id="875"/>
      <w:bookmarkEnd w:id="876"/>
      <w:bookmarkEnd w:id="877"/>
      <w:r w:rsidR="009750E6">
        <w:t>Export</w:t>
      </w:r>
      <w:bookmarkEnd w:id="878"/>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879" w:name="_Ref153767385"/>
      <w:r w:rsidRPr="00084655">
        <w:t xml:space="preserve">Figure </w:t>
      </w:r>
      <w:fldSimple w:instr=" SEQ Figure \* ARABIC ">
        <w:r w:rsidR="00ED2D41">
          <w:rPr>
            <w:noProof/>
          </w:rPr>
          <w:t>46</w:t>
        </w:r>
      </w:fldSimple>
      <w:bookmarkEnd w:id="879"/>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ED2D41" w:rsidRPr="00ED2D41">
          <w:rPr>
            <w:rStyle w:val="CrossReference"/>
          </w:rPr>
          <w:t>8.4.1</w:t>
        </w:r>
      </w:fldSimple>
      <w:r w:rsidRPr="00BE6811">
        <w:rPr>
          <w:rStyle w:val="CrossReference"/>
        </w:rPr>
        <w:t xml:space="preserve"> </w:t>
      </w:r>
      <w:fldSimple w:instr=" REF _Ref356826592 \h  \* MERGEFORMAT ">
        <w:r w:rsidR="00ED2D41" w:rsidRPr="00ED2D41">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ED2D41" w:rsidRPr="00ED2D41">
          <w:rPr>
            <w:rStyle w:val="CrossReference"/>
          </w:rPr>
          <w:t>6.1</w:t>
        </w:r>
      </w:fldSimple>
      <w:r w:rsidR="00F65C79" w:rsidRPr="006C7C40">
        <w:rPr>
          <w:rStyle w:val="CrossReference"/>
        </w:rPr>
        <w:t xml:space="preserve"> </w:t>
      </w:r>
      <w:fldSimple w:instr=" REF _Ref355008998 \h  \* MERGEFORMAT ">
        <w:r w:rsidR="00ED2D41" w:rsidRPr="00ED2D41">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084655"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make</w:t>
      </w:r>
      <w:r w:rsidR="00340BAD">
        <w:t>s</w:t>
      </w:r>
      <w:r w:rsidR="006C7C40">
        <w:t xml:space="preserve"> it easier </w:t>
      </w:r>
      <w:r w:rsidR="006C7C40" w:rsidRPr="00084655">
        <w:t>to plot a timeline</w:t>
      </w:r>
      <w:r w:rsidR="006C7C40">
        <w:t xml:space="preserve"> using </w:t>
      </w:r>
      <w:r w:rsidR="006C7C40" w:rsidRPr="006C7C40">
        <w:rPr>
          <w:rStyle w:val="DocActionChar"/>
        </w:rPr>
        <w:t>%%%</w:t>
      </w:r>
      <w:r w:rsidR="00065836">
        <w:rPr>
          <w:rStyle w:val="DocActionChar"/>
        </w:rPr>
        <w:t xml:space="preserve"> Nick/Andy</w:t>
      </w:r>
      <w:r w:rsidR="006C7C40" w:rsidRPr="00084655">
        <w:t>.</w:t>
      </w:r>
    </w:p>
    <w:p w:rsidR="00340BAD" w:rsidRPr="00340BAD" w:rsidRDefault="00340BAD" w:rsidP="00340BAD">
      <w:pPr>
        <w:pStyle w:val="DocAction"/>
      </w:pPr>
      <w:r>
        <w:t xml:space="preserve">%%% </w:t>
      </w:r>
      <w:r w:rsidRPr="00340BAD">
        <w:t>Does it split also by node, Campaign Instrument or what? It appears to do something else according to this next example.</w:t>
      </w:r>
    </w:p>
    <w:p w:rsidR="006C7C40" w:rsidRPr="00340BAD" w:rsidRDefault="006C7C40" w:rsidP="00340BAD">
      <w:pPr>
        <w:pStyle w:val="HeadingSubUnnumbered"/>
      </w:pPr>
      <w:r w:rsidRPr="00340BAD">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A7583F">
      <w:pPr>
        <w:pStyle w:val="Heading3"/>
      </w:pPr>
      <w:bookmarkStart w:id="880" w:name="_Toc355280391"/>
      <w:bookmarkStart w:id="881" w:name="_Toc356807330"/>
      <w:bookmarkStart w:id="882" w:name="_Ref356826590"/>
      <w:bookmarkStart w:id="883" w:name="_Ref356826592"/>
      <w:r w:rsidRPr="00084655">
        <w:t xml:space="preserve">CSV </w:t>
      </w:r>
      <w:r w:rsidR="00BE6811">
        <w:t>Spectrum</w:t>
      </w:r>
      <w:r w:rsidRPr="00084655">
        <w:t xml:space="preserve"> </w:t>
      </w:r>
      <w:r w:rsidR="00BE6811">
        <w:t xml:space="preserve">Export </w:t>
      </w:r>
      <w:r w:rsidRPr="00084655">
        <w:t>Format</w:t>
      </w:r>
      <w:bookmarkEnd w:id="880"/>
      <w:bookmarkEnd w:id="881"/>
      <w:bookmarkEnd w:id="882"/>
      <w:bookmarkEnd w:id="883"/>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84" w:name="_Ref15377096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47</w:t>
      </w:r>
      <w:r w:rsidR="00235191">
        <w:rPr>
          <w:noProof/>
        </w:rPr>
        <w:fldChar w:fldCharType="end"/>
      </w:r>
      <w:bookmarkEnd w:id="884"/>
      <w:r w:rsidRPr="00084655">
        <w:t>: CSV file example (loaded into Excel)</w:t>
      </w:r>
    </w:p>
    <w:p w:rsidR="003579B4" w:rsidRDefault="003579B4" w:rsidP="003579B4">
      <w:pPr>
        <w:pStyle w:val="Heading2"/>
      </w:pPr>
      <w:bookmarkStart w:id="885" w:name="_Toc356807331"/>
      <w:r w:rsidRPr="003579B4">
        <w:t>Process</w:t>
      </w:r>
      <w:bookmarkEnd w:id="885"/>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ED2D41" w:rsidRPr="00ED2D41">
          <w:rPr>
            <w:rStyle w:val="CrossReference"/>
          </w:rPr>
          <w:t>11</w:t>
        </w:r>
      </w:fldSimple>
      <w:r w:rsidRPr="003579B4">
        <w:rPr>
          <w:rStyle w:val="CrossReference"/>
        </w:rPr>
        <w:t xml:space="preserve"> </w:t>
      </w:r>
      <w:fldSimple w:instr=" REF _Ref355793053 \h  \* MERGEFORMAT ">
        <w:r w:rsidR="00ED2D41" w:rsidRPr="00ED2D41">
          <w:rPr>
            <w:rStyle w:val="CrossReference"/>
          </w:rPr>
          <w:t>Interactive Processing using Space Networks</w:t>
        </w:r>
      </w:fldSimple>
      <w:r>
        <w:t>.</w:t>
      </w:r>
    </w:p>
    <w:p w:rsidR="003579B4" w:rsidRDefault="003579B4" w:rsidP="003579B4">
      <w:pPr>
        <w:pStyle w:val="Heading2"/>
      </w:pPr>
      <w:bookmarkStart w:id="886" w:name="_Toc356807332"/>
      <w:r w:rsidRPr="003579B4">
        <w:t>Spectral plot</w:t>
      </w:r>
      <w:bookmarkEnd w:id="886"/>
    </w:p>
    <w:p w:rsidR="00BE6811" w:rsidRDefault="00BE6811" w:rsidP="00684760">
      <w:pPr>
        <w:pStyle w:val="Body"/>
      </w:pPr>
      <w:r>
        <w:t>Using this option, a single plot of all currently selected Spectra is displayed.</w:t>
      </w:r>
      <w:r w:rsidR="00684760">
        <w:t xml:space="preserve"> 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ED2D41">
          <w:rPr>
            <w:noProof/>
          </w:rPr>
          <w:t>48</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235191">
        <w:fldChar w:fldCharType="begin"/>
      </w:r>
      <w:r>
        <w:instrText xml:space="preserve"> PAGEREF FourPlotOptions \h </w:instrText>
      </w:r>
      <w:r w:rsidR="00235191">
        <w:fldChar w:fldCharType="separate"/>
      </w:r>
      <w:r w:rsidR="00ED2D41">
        <w:rPr>
          <w:noProof/>
        </w:rPr>
        <w:t>10</w:t>
      </w:r>
      <w:r w:rsidR="00235191">
        <w:fldChar w:fldCharType="end"/>
      </w:r>
      <w:r>
        <w:t xml:space="preserve"> in the section </w:t>
      </w:r>
      <w:fldSimple w:instr=" REF _Ref153761959 \r \h  \* MERGEFORMAT ">
        <w:r w:rsidR="00ED2D41" w:rsidRPr="00ED2D41">
          <w:rPr>
            <w:rStyle w:val="CrossReference"/>
          </w:rPr>
          <w:t>8.3</w:t>
        </w:r>
      </w:fldSimple>
      <w:r w:rsidRPr="00684760">
        <w:rPr>
          <w:rStyle w:val="CrossReference"/>
        </w:rPr>
        <w:t xml:space="preserve"> </w:t>
      </w:r>
      <w:fldSimple w:instr=" REF _Ref153761959 \h  \* MERGEFORMAT ">
        <w:r w:rsidR="00ED2D41" w:rsidRPr="00ED2D41">
          <w:rPr>
            <w:rStyle w:val="CrossReference"/>
          </w:rPr>
          <w:t>Show Report</w:t>
        </w:r>
      </w:fldSimple>
      <w:r>
        <w:t xml:space="preserve"> are also available for the Spectral Plot option.</w:t>
      </w:r>
    </w:p>
    <w:p w:rsidR="00BE6811" w:rsidRPr="00BE6811" w:rsidRDefault="00684760" w:rsidP="00684760">
      <w:pPr>
        <w:pStyle w:val="DocAction"/>
      </w:pPr>
      <w:r>
        <w:t>%%% What it they’re from different “spaces” or not compatible in various ways?</w:t>
      </w:r>
    </w:p>
    <w:p w:rsidR="003579B4" w:rsidRDefault="003579B4" w:rsidP="003579B4">
      <w:pPr>
        <w:pStyle w:val="Heading2"/>
      </w:pPr>
      <w:bookmarkStart w:id="887" w:name="_Toc356807333"/>
      <w:r w:rsidRPr="003579B4">
        <w:t>Refl.calc</w:t>
      </w:r>
      <w:bookmarkEnd w:id="887"/>
    </w:p>
    <w:p w:rsidR="003579B4" w:rsidRDefault="001D236D" w:rsidP="001D236D">
      <w:pPr>
        <w:pStyle w:val="Body"/>
      </w:pPr>
      <w:r>
        <w:t>The function is the same as Process, except that if you have a set of spectra selected which all have data links to white Reference Spectra, it will set up a transformation from Radiance to Irradiance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Pr="00ED2D41">
          <w:rPr>
            <w:rStyle w:val="CrossReference"/>
          </w:rPr>
          <w:t>11</w:t>
        </w:r>
      </w:fldSimple>
      <w:r w:rsidRPr="003579B4">
        <w:rPr>
          <w:rStyle w:val="CrossReference"/>
        </w:rPr>
        <w:t xml:space="preserve"> </w:t>
      </w:r>
      <w:fldSimple w:instr=" REF _Ref355793053 \h  \* MERGEFORMAT ">
        <w:r w:rsidRPr="00ED2D41">
          <w:rPr>
            <w:rStyle w:val="CrossReference"/>
          </w:rPr>
          <w:t>Interactive Processing using Space Networks</w:t>
        </w:r>
      </w:fldSimple>
      <w:r>
        <w:t xml:space="preserve"> for further information.</w:t>
      </w:r>
    </w:p>
    <w:p w:rsidR="002A0FFE" w:rsidRDefault="003579B4" w:rsidP="003579B4">
      <w:pPr>
        <w:pStyle w:val="Heading2"/>
      </w:pPr>
      <w:bookmarkStart w:id="888" w:name="_Toc356807334"/>
      <w:r w:rsidRPr="003579B4">
        <w:t>Publish Collection</w:t>
      </w:r>
      <w:bookmarkEnd w:id="888"/>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ED2D41" w:rsidRPr="00ED2D41">
          <w:rPr>
            <w:rStyle w:val="CrossReference"/>
          </w:rPr>
          <w:t>10</w:t>
        </w:r>
      </w:fldSimple>
      <w:r w:rsidR="00151B64" w:rsidRPr="00151B64">
        <w:rPr>
          <w:rStyle w:val="CrossReference"/>
        </w:rPr>
        <w:t xml:space="preserve"> </w:t>
      </w:r>
      <w:fldSimple w:instr=" REF _Ref356399222 \h  \* MERGEFORMAT ">
        <w:r w:rsidR="00ED2D41" w:rsidRPr="00ED2D41">
          <w:rPr>
            <w:rStyle w:val="CrossReference"/>
          </w:rPr>
          <w:t>Publishing Data to ANDS</w:t>
        </w:r>
      </w:fldSimple>
      <w:r w:rsidR="00816EF8">
        <w:t>.</w:t>
      </w:r>
    </w:p>
    <w:p w:rsidR="001572A2" w:rsidRDefault="001572A2" w:rsidP="00E5047C">
      <w:pPr>
        <w:pStyle w:val="Heading1"/>
      </w:pPr>
      <w:bookmarkStart w:id="889" w:name="_Toc356807335"/>
      <w:bookmarkStart w:id="890" w:name="_Ref355008517"/>
      <w:bookmarkStart w:id="891" w:name="_Ref355008521"/>
      <w:bookmarkStart w:id="892" w:name="_Toc355280392"/>
      <w:bookmarkStart w:id="893" w:name="_Ref97114440"/>
      <w:r>
        <w:t>Info functions</w:t>
      </w:r>
      <w:bookmarkEnd w:id="889"/>
    </w:p>
    <w:p w:rsidR="001572A2" w:rsidRPr="001572A2" w:rsidRDefault="001572A2" w:rsidP="001572A2">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894" w:name="_Toc356807336"/>
      <w:r>
        <w:t>Info</w:t>
      </w:r>
      <w:bookmarkEnd w:id="894"/>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58" w:history="1">
        <w:r w:rsidRPr="00F85FAA">
          <w:rPr>
            <w:rStyle w:val="Hyperlink"/>
          </w:rPr>
          <w:t>www.specchio.ch</w:t>
        </w:r>
      </w:hyperlink>
      <w:r>
        <w:t xml:space="preserve"> website. Is there a need to change this?</w:t>
      </w:r>
    </w:p>
    <w:p w:rsidR="001572A2" w:rsidRDefault="001572A2" w:rsidP="001572A2">
      <w:pPr>
        <w:pStyle w:val="Heading2"/>
      </w:pPr>
      <w:bookmarkStart w:id="895" w:name="_Ref356400902"/>
      <w:bookmarkStart w:id="896" w:name="_Toc356807337"/>
      <w:r>
        <w:t>List available Metadata Elements</w:t>
      </w:r>
      <w:bookmarkEnd w:id="895"/>
      <w:bookmarkEnd w:id="896"/>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The value is a binary stream of data representing an image, such as a JPEG 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897" w:name="_Ref356399222"/>
      <w:bookmarkStart w:id="898" w:name="_Toc356807338"/>
      <w:r>
        <w:t>Publishing Data to ANDS</w:t>
      </w:r>
      <w:bookmarkEnd w:id="890"/>
      <w:bookmarkEnd w:id="891"/>
      <w:bookmarkEnd w:id="892"/>
      <w:bookmarkEnd w:id="897"/>
      <w:bookmarkEnd w:id="898"/>
    </w:p>
    <w:p w:rsidR="00684760" w:rsidRDefault="00684760" w:rsidP="00A7583F">
      <w:pPr>
        <w:pStyle w:val="DocAction"/>
      </w:pPr>
      <w:r>
        <w:t xml:space="preserve">%%% </w:t>
      </w:r>
      <w:r w:rsidRPr="00515CA7">
        <w:t>Karl - 4221 1218</w:t>
      </w:r>
      <w:r>
        <w:t xml:space="preserve"> – is the expert on this.</w:t>
      </w:r>
      <w:r w:rsidR="00CD0730">
        <w:t xml:space="preserve"> Nick says his phone number is 4298 1218!</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B551A6" w:rsidRDefault="00B551A6" w:rsidP="00B551A6">
      <w:pPr>
        <w:pStyle w:val="Heading2"/>
      </w:pPr>
      <w:r>
        <w:t>From Karl:</w:t>
      </w:r>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t>%%% Revisit this as it’s not clear to me yet.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59"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Howver, I can’t log in.</w:t>
      </w:r>
    </w:p>
    <w:p w:rsidR="00B551A6" w:rsidRDefault="00B551A6" w:rsidP="00B551A6">
      <w:pPr>
        <w:pStyle w:val="Heading2"/>
      </w:pPr>
      <w:r>
        <w:t>From Elaine:</w:t>
      </w:r>
    </w:p>
    <w:p w:rsidR="00B551A6" w:rsidRDefault="00B551A6" w:rsidP="00B551A6">
      <w:pPr>
        <w:pStyle w:val="Body"/>
      </w:pPr>
      <w:r>
        <w:t xml:space="preserve">Elaine gave me </w:t>
      </w:r>
      <w:hyperlink r:id="rId60" w:history="1">
        <w:r w:rsidRPr="00BB7314">
          <w:rPr>
            <w:rStyle w:val="Hyperlink"/>
          </w:rPr>
          <w:t>http://researchdata.ands.org.au/dr-laurie-chisholm</w:t>
        </w:r>
      </w:hyperlink>
      <w:r>
        <w:t xml:space="preserve"> and </w:t>
      </w:r>
      <w:hyperlink r:id="rId61" w:history="1">
        <w:r w:rsidRPr="00BB7314">
          <w:rPr>
            <w:rStyle w:val="Hyperlink"/>
          </w:rPr>
          <w:t>http://researchdata.ands.org.au/leaf-spectral-reflectance-of-seven-australian-native-vegetation-species</w:t>
        </w:r>
      </w:hyperlink>
      <w:r>
        <w:t xml:space="preserve"> and suggested that I tool around in that area to see what’s there.</w:t>
      </w:r>
    </w:p>
    <w:p w:rsidR="00490031" w:rsidRDefault="00826992" w:rsidP="00826992">
      <w:pPr>
        <w:pStyle w:val="Heading2"/>
      </w:pPr>
      <w:r>
        <w:t>From Nick by email</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assume this one is a typo for the principal investigator question below? </w:t>
      </w:r>
    </w:p>
    <w:p w:rsidR="00826992" w:rsidRPr="00826992" w:rsidRDefault="00826992" w:rsidP="0059008C">
      <w:pPr>
        <w:numPr>
          <w:ilvl w:val="0"/>
          <w:numId w:val="10"/>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Sometimes the Publish Collection button triggers no action at all. What does this mean? Is it possible to Publish data from a Campaign that you don't own, and is the lack of action related to this?</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button should always trigger the upload dialogue. Can you check if the software has dumped an error message to the console?</w:t>
      </w:r>
    </w:p>
    <w:p w:rsidR="00826992" w:rsidRPr="00826992" w:rsidRDefault="00826992" w:rsidP="0059008C">
      <w:pPr>
        <w:numPr>
          <w:ilvl w:val="0"/>
          <w:numId w:val="11"/>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On clicking the Publish Collection buton the User is asked to select the Principal Investigator. Which names are listed in this box for the User to select from?</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All of the members of the research groups associated with the campaigns from which the spectra are drawn.</w:t>
      </w:r>
    </w:p>
    <w:p w:rsidR="00826992" w:rsidRPr="00826992" w:rsidRDefault="00826992" w:rsidP="0059008C">
      <w:pPr>
        <w:numPr>
          <w:ilvl w:val="0"/>
          <w:numId w:val="12"/>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There appears to be no confirmation dialog or message that the process is complete or successful. How long does it take and should the User wait until it's completed? What would happen if they changed the Metadata or even deleted the campaign?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It should be fairly quick; comparable with making a web request to a server. But you're right that it should probably show some sort of confirmation dialogue.</w:t>
      </w:r>
    </w:p>
    <w:p w:rsidR="00826992" w:rsidRPr="00826992" w:rsidRDefault="00826992" w:rsidP="0059008C">
      <w:pPr>
        <w:numPr>
          <w:ilvl w:val="0"/>
          <w:numId w:val="13"/>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Where is the RIF-CS file put? Can I see it? Can the general user see it?</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RIF-CS file is stored in a folder on the server, so it isn't accessible to ordinary users. ANDS will pick it up during its next harvest. Karl might have more information.</w:t>
      </w:r>
    </w:p>
    <w:p w:rsidR="00826992" w:rsidRPr="00826992" w:rsidRDefault="00826992" w:rsidP="0059008C">
      <w:pPr>
        <w:numPr>
          <w:ilvl w:val="0"/>
          <w:numId w:val="14"/>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If a Collection is Published in error, how can the User retract it? Does this require contacting the System Administrator?</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From SPECCHIO's point of view, I think the user can just delete the "ANDS Collection Key" attribute from the spectra. But I suppose a system administrator would need to retract any data that has already been sent to ANDS. Karl?</w:t>
      </w:r>
    </w:p>
    <w:p w:rsidR="00826992" w:rsidRPr="00826992" w:rsidRDefault="00826992" w:rsidP="0059008C">
      <w:pPr>
        <w:numPr>
          <w:ilvl w:val="0"/>
          <w:numId w:val="15"/>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What Metadata Attributes are copied into the RIF-CS file, and what happens if they are not set? Are there any which are critical for Publishing to work, or essential for a meaningful Published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think Karl has a list of these.</w:t>
      </w:r>
    </w:p>
    <w:p w:rsidR="00826992" w:rsidRPr="00826992" w:rsidRDefault="00826992" w:rsidP="0059008C">
      <w:pPr>
        <w:numPr>
          <w:ilvl w:val="0"/>
          <w:numId w:val="16"/>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Can you publish data from multiple Campaigns into a single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Yes. Use the query builder to search for spectra across multiple campaigns.</w:t>
      </w:r>
    </w:p>
    <w:p w:rsidR="00826992" w:rsidRPr="00826992" w:rsidRDefault="00826992" w:rsidP="00065836">
      <w:pPr>
        <w:pStyle w:val="Body"/>
        <w:rPr>
          <w:lang w:val="en-AU"/>
        </w:rPr>
      </w:pPr>
    </w:p>
    <w:p w:rsidR="00CA10E5" w:rsidRDefault="001846DE" w:rsidP="00E5047C">
      <w:pPr>
        <w:pStyle w:val="Heading1"/>
      </w:pPr>
      <w:bookmarkStart w:id="899" w:name="_Toc355280393"/>
      <w:bookmarkStart w:id="900" w:name="_Ref355788800"/>
      <w:bookmarkStart w:id="901" w:name="_Ref355788803"/>
      <w:bookmarkStart w:id="902" w:name="_Ref355793051"/>
      <w:bookmarkStart w:id="903" w:name="_Ref355793053"/>
      <w:bookmarkStart w:id="904" w:name="_Toc356807339"/>
      <w:r>
        <w:t>Interactive Processing using Space Networks</w:t>
      </w:r>
      <w:bookmarkEnd w:id="893"/>
      <w:bookmarkEnd w:id="899"/>
      <w:bookmarkEnd w:id="900"/>
      <w:bookmarkEnd w:id="901"/>
      <w:bookmarkEnd w:id="902"/>
      <w:bookmarkEnd w:id="903"/>
      <w:bookmarkEnd w:id="904"/>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ED2D41" w:rsidRPr="00ED2D41">
          <w:rPr>
            <w:rStyle w:val="CrossReference"/>
          </w:rPr>
          <w:t>4.11</w:t>
        </w:r>
      </w:fldSimple>
      <w:r w:rsidR="00A307F9" w:rsidRPr="00A307F9">
        <w:rPr>
          <w:rStyle w:val="CrossReference"/>
        </w:rPr>
        <w:t xml:space="preserve"> </w:t>
      </w:r>
      <w:fldSimple w:instr=" REF _Ref354146654 \h  \* MERGEFORMAT ">
        <w:r w:rsidR="00ED2D41" w:rsidRPr="00ED2D41">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05" w:name="_Ref97181427"/>
      <w:r>
        <w:t xml:space="preserve">Figure </w:t>
      </w:r>
      <w:fldSimple w:instr=" SEQ Figure \* ARABIC ">
        <w:r w:rsidR="00ED2D41">
          <w:rPr>
            <w:noProof/>
          </w:rPr>
          <w:t>49</w:t>
        </w:r>
      </w:fldSimple>
      <w:bookmarkEnd w:id="905"/>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235191" w:rsidP="00F2736F">
      <w:pPr>
        <w:pStyle w:val="Body"/>
      </w:pPr>
      <w:fldSimple w:instr=" REF _Ref97181427 \h  \* MERGEFORMAT ">
        <w:r w:rsidR="00ED2D41">
          <w:t xml:space="preserve">Figure </w:t>
        </w:r>
        <w:r w:rsidR="00ED2D41">
          <w:rPr>
            <w:noProof/>
          </w:rPr>
          <w:t>49</w:t>
        </w:r>
      </w:fldSimple>
      <w:r w:rsidR="000255E5">
        <w:t xml:space="preserve"> </w:t>
      </w:r>
      <w:r w:rsidR="00CA0697">
        <w:t>shows a space containing 66 spectra</w:t>
      </w:r>
      <w:r w:rsidR="00565AD3">
        <w:t>, created based on a selection in the Query Builder.</w:t>
      </w:r>
    </w:p>
    <w:p w:rsidR="00916CBE" w:rsidRDefault="00235191"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ED2D41">
        <w:t xml:space="preserve">Figure </w:t>
      </w:r>
      <w:r w:rsidR="00ED2D41">
        <w:rPr>
          <w:noProof/>
        </w:rPr>
        <w:t>50</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63"/>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06" w:name="_Ref97182487"/>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50</w:t>
      </w:r>
      <w:r w:rsidR="00235191">
        <w:rPr>
          <w:noProof/>
        </w:rPr>
        <w:fldChar w:fldCharType="end"/>
      </w:r>
      <w:bookmarkEnd w:id="906"/>
      <w:r>
        <w:t>: Elements of the Space Network Processor</w:t>
      </w:r>
    </w:p>
    <w:p w:rsidR="00916CBE" w:rsidRDefault="00916CBE" w:rsidP="00E5047C">
      <w:pPr>
        <w:pStyle w:val="Heading2"/>
      </w:pPr>
      <w:bookmarkStart w:id="907" w:name="_Toc355280394"/>
      <w:bookmarkStart w:id="908" w:name="_Toc356807340"/>
      <w:r>
        <w:t>Graphical Representations of Spaces and Modules</w:t>
      </w:r>
      <w:bookmarkEnd w:id="907"/>
      <w:bookmarkEnd w:id="908"/>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09" w:author="Peter Roberts" w:date="2013-05-08T09:19:00Z"/>
        </w:rPr>
      </w:pPr>
      <w:ins w:id="910" w:author="Peter Roberts" w:date="2013-05-08T09:19:00Z">
        <w:r>
          <w:t xml:space="preserve">Figure </w:t>
        </w:r>
        <w:r w:rsidR="00235191">
          <w:fldChar w:fldCharType="begin"/>
        </w:r>
        <w:r w:rsidR="0059560A">
          <w:instrText xml:space="preserve"> SEQ Figure \* ARABIC </w:instrText>
        </w:r>
        <w:r w:rsidR="00235191">
          <w:fldChar w:fldCharType="separate"/>
        </w:r>
      </w:ins>
      <w:r w:rsidR="00ED2D41">
        <w:rPr>
          <w:noProof/>
        </w:rPr>
        <w:t>51</w:t>
      </w:r>
      <w:ins w:id="911" w:author="Peter Roberts" w:date="2013-05-08T09:19:00Z">
        <w:r w:rsidR="00235191">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12" w:author="Peter" w:date="2013-05-08T09:19:00Z"/>
        </w:rPr>
      </w:pPr>
      <w:bookmarkStart w:id="913" w:name="_Ref97260388"/>
      <w:ins w:id="914" w:author="Peter" w:date="2013-05-08T09:19:00Z">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ins>
      <w:r w:rsidR="00ED2D41">
        <w:rPr>
          <w:noProof/>
        </w:rPr>
        <w:t>52</w:t>
      </w:r>
      <w:ins w:id="915" w:author="Peter" w:date="2013-05-08T09:19:00Z">
        <w:r w:rsidR="00235191">
          <w:rPr>
            <w:noProof/>
          </w:rPr>
          <w:fldChar w:fldCharType="end"/>
        </w:r>
        <w:r>
          <w:t>: Examples of the graphical representation of a space (left) and a processing module (right)</w:t>
        </w:r>
      </w:ins>
    </w:p>
    <w:p w:rsidR="00802E63" w:rsidRDefault="00916CBE" w:rsidP="00EB49E0">
      <w:pPr>
        <w:pStyle w:val="Caption"/>
      </w:pPr>
      <w:ins w:id="916" w:author="Peter Roberts" w:date="2013-05-08T09:19:00Z">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ins>
      <w:r w:rsidR="00ED2D41">
        <w:rPr>
          <w:noProof/>
        </w:rPr>
        <w:t>53</w:t>
      </w:r>
      <w:ins w:id="917" w:author="Peter Roberts" w:date="2013-05-08T09:19:00Z">
        <w:r w:rsidR="00235191">
          <w:rPr>
            <w:noProof/>
          </w:rPr>
          <w:fldChar w:fldCharType="end"/>
        </w:r>
        <w:bookmarkEnd w:id="913"/>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235191">
        <w:fldChar w:fldCharType="begin"/>
      </w:r>
      <w:r w:rsidR="00A7040E">
        <w:instrText xml:space="preserve"> </w:instrText>
      </w:r>
      <w:r w:rsidR="00567E0A">
        <w:instrText>REF</w:instrText>
      </w:r>
      <w:r w:rsidR="00A7040E">
        <w:instrText xml:space="preserve"> _Ref97361386 \h </w:instrText>
      </w:r>
      <w:r w:rsidR="00235191">
        <w:fldChar w:fldCharType="separate"/>
      </w:r>
      <w:r w:rsidR="00ED2D41">
        <w:t xml:space="preserve">Figure </w:t>
      </w:r>
      <w:r w:rsidR="00ED2D41">
        <w:rPr>
          <w:noProof/>
        </w:rPr>
        <w:t>54</w:t>
      </w:r>
      <w:r w:rsidR="00235191">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18" w:name="_Ref97361386"/>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54</w:t>
      </w:r>
      <w:r w:rsidR="00235191">
        <w:rPr>
          <w:noProof/>
        </w:rPr>
        <w:fldChar w:fldCharType="end"/>
      </w:r>
      <w:bookmarkEnd w:id="918"/>
      <w:r>
        <w:t>: Multiple-selection of elements after dragging a box around them</w:t>
      </w:r>
    </w:p>
    <w:p w:rsidR="00462F12" w:rsidRDefault="00462F12" w:rsidP="00E5047C">
      <w:pPr>
        <w:pStyle w:val="Heading2"/>
      </w:pPr>
      <w:bookmarkStart w:id="919" w:name="_Toc355280395"/>
      <w:bookmarkStart w:id="920" w:name="_Toc356807341"/>
      <w:r>
        <w:t>Adding Modules and linking with Spaces</w:t>
      </w:r>
      <w:bookmarkEnd w:id="919"/>
      <w:bookmarkEnd w:id="920"/>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ED2D41">
          <w:t xml:space="preserve">Figure </w:t>
        </w:r>
        <w:r w:rsidR="00ED2D41">
          <w:rPr>
            <w:noProof/>
          </w:rPr>
          <w:t>50</w:t>
        </w:r>
      </w:fldSimple>
      <w:r>
        <w:t xml:space="preserve">. Select ‘Add Module’ and a selection of the available modules </w:t>
      </w:r>
      <w:r w:rsidR="005A36AA">
        <w:t>will appear</w:t>
      </w:r>
      <w:r>
        <w:t xml:space="preserve"> (</w:t>
      </w:r>
      <w:fldSimple w:instr=" REF _Ref97182841 \h  \* MERGEFORMAT ">
        <w:r w:rsidR="00ED2D41">
          <w:t xml:space="preserve">Figure </w:t>
        </w:r>
        <w:r w:rsidR="00ED2D41">
          <w:rPr>
            <w:noProof/>
          </w:rPr>
          <w:t>55</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ED2D41">
          <w:t xml:space="preserve">Figure </w:t>
        </w:r>
        <w:r w:rsidR="00ED2D41">
          <w:rPr>
            <w:noProof/>
          </w:rPr>
          <w:t>56</w:t>
        </w:r>
      </w:fldSimple>
      <w:r>
        <w:t>). Select ‘Set Input Spaces’ and in the ‘Input Space Selection’ dialog select the number of the space to connect and click ‘OK’</w:t>
      </w:r>
      <w:r w:rsidR="006E03D5">
        <w:t xml:space="preserve"> (</w:t>
      </w:r>
      <w:fldSimple w:instr=" REF _Ref97183007 \h  \* MERGEFORMAT ">
        <w:r w:rsidR="00ED2D41">
          <w:t xml:space="preserve">Figure </w:t>
        </w:r>
        <w:r w:rsidR="00ED2D41">
          <w:rPr>
            <w:noProof/>
          </w:rPr>
          <w:t>56</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21" w:name="_Ref97182841"/>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55</w:t>
      </w:r>
      <w:r w:rsidR="00235191">
        <w:rPr>
          <w:noProof/>
        </w:rPr>
        <w:fldChar w:fldCharType="end"/>
      </w:r>
      <w:bookmarkEnd w:id="921"/>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22" w:name="_Ref97183007"/>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56</w:t>
      </w:r>
      <w:r w:rsidR="00235191">
        <w:rPr>
          <w:noProof/>
        </w:rPr>
        <w:fldChar w:fldCharType="end"/>
      </w:r>
      <w:bookmarkEnd w:id="922"/>
      <w:r>
        <w:t xml:space="preserve">: </w:t>
      </w:r>
      <w:r w:rsidR="00027485">
        <w:t>Popup</w:t>
      </w:r>
      <w:r>
        <w:t xml:space="preserve"> menu of a module (left) and the input space selection dialog (right)</w:t>
      </w:r>
    </w:p>
    <w:p w:rsidR="006E03D5" w:rsidRDefault="006E03D5" w:rsidP="00E5047C">
      <w:pPr>
        <w:pStyle w:val="Heading2"/>
      </w:pPr>
      <w:bookmarkStart w:id="923" w:name="_Toc355280396"/>
      <w:bookmarkStart w:id="924" w:name="_Toc356807342"/>
      <w:r>
        <w:t>Configuration of Modules</w:t>
      </w:r>
      <w:bookmarkEnd w:id="923"/>
      <w:bookmarkEnd w:id="924"/>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25" w:name="_Toc355280397"/>
      <w:bookmarkStart w:id="926" w:name="_Toc356807343"/>
      <w:r>
        <w:t>Processing Module Descriptions</w:t>
      </w:r>
      <w:bookmarkEnd w:id="925"/>
      <w:bookmarkEnd w:id="926"/>
    </w:p>
    <w:p w:rsidR="00B5325A" w:rsidRDefault="00B5325A" w:rsidP="00A7583F">
      <w:pPr>
        <w:pStyle w:val="Heading3"/>
      </w:pPr>
      <w:bookmarkStart w:id="927" w:name="_Toc355280398"/>
      <w:bookmarkStart w:id="928" w:name="_Toc356807344"/>
      <w:r>
        <w:t>Radiance to Reflectance Transformation</w:t>
      </w:r>
      <w:bookmarkEnd w:id="927"/>
      <w:bookmarkEnd w:id="928"/>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235191">
        <w:fldChar w:fldCharType="begin"/>
      </w:r>
      <w:r w:rsidR="00604510">
        <w:instrText xml:space="preserve"> REF _Ref153794273 \r \h  \* MERGEFORMAT </w:instrText>
      </w:r>
      <w:r w:rsidR="00235191">
        <w:fldChar w:fldCharType="separate"/>
      </w:r>
      <w:r w:rsidR="00ED2D41">
        <w:rPr>
          <w:b/>
          <w:bCs/>
          <w:lang w:val="en-US"/>
        </w:rPr>
        <w:t>Error! Reference source not found.</w:t>
      </w:r>
      <w:r w:rsidR="00235191">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929" w:name="_Ref97735916"/>
      <w:bookmarkStart w:id="930" w:name="_Toc355280399"/>
      <w:bookmarkStart w:id="931" w:name="_Toc356807345"/>
      <w:r>
        <w:t>Reference Panel Correction Factors</w:t>
      </w:r>
      <w:bookmarkEnd w:id="929"/>
      <w:bookmarkEnd w:id="930"/>
      <w:bookmarkEnd w:id="931"/>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ED2D41">
          <w:t xml:space="preserve">Figure </w:t>
        </w:r>
        <w:r w:rsidR="00ED2D41">
          <w:rPr>
            <w:noProof/>
          </w:rPr>
          <w:t>57</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ED2D41">
          <w:t>12.5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32" w:name="_Ref9735443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57</w:t>
      </w:r>
      <w:r w:rsidR="00235191">
        <w:rPr>
          <w:noProof/>
        </w:rPr>
        <w:fldChar w:fldCharType="end"/>
      </w:r>
      <w:bookmarkEnd w:id="932"/>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235191" w:rsidP="00A41FBF">
      <w:pPr>
        <w:pStyle w:val="Body"/>
      </w:pPr>
      <w:fldSimple w:instr=" REF _Ref97354667 \h  \* MERGEFORMAT ">
        <w:r w:rsidR="00ED2D41">
          <w:t xml:space="preserve">Figure </w:t>
        </w:r>
        <w:r w:rsidR="00ED2D41">
          <w:rPr>
            <w:noProof/>
          </w:rPr>
          <w:t>58</w:t>
        </w:r>
      </w:fldSimple>
      <w:r w:rsidR="008F153A">
        <w:t xml:space="preserve"> shows a processing chain that selects the panel correction factors and plots using a spectral line plot (</w:t>
      </w:r>
      <w:fldSimple w:instr=" REF _Ref97354714 \h  \* MERGEFORMAT ">
        <w:r w:rsidR="00ED2D41">
          <w:t xml:space="preserve">Figure </w:t>
        </w:r>
        <w:r w:rsidR="00ED2D41">
          <w:rPr>
            <w:noProof/>
          </w:rPr>
          <w:t>59</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33" w:name="_Ref97354667"/>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58</w:t>
      </w:r>
      <w:r w:rsidR="00235191">
        <w:rPr>
          <w:noProof/>
        </w:rPr>
        <w:fldChar w:fldCharType="end"/>
      </w:r>
      <w:bookmarkEnd w:id="933"/>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34" w:name="_Ref9735471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59</w:t>
      </w:r>
      <w:r w:rsidR="00235191">
        <w:rPr>
          <w:noProof/>
        </w:rPr>
        <w:fldChar w:fldCharType="end"/>
      </w:r>
      <w:bookmarkEnd w:id="934"/>
      <w:r>
        <w:t>: Reference panel correction factors</w:t>
      </w:r>
    </w:p>
    <w:p w:rsidR="008F153A" w:rsidRDefault="008F153A" w:rsidP="00A7583F">
      <w:pPr>
        <w:pStyle w:val="Heading3"/>
      </w:pPr>
      <w:bookmarkStart w:id="935" w:name="_Ref97735928"/>
      <w:bookmarkStart w:id="936" w:name="_Toc355280400"/>
      <w:bookmarkStart w:id="937" w:name="_Toc356807346"/>
      <w:r>
        <w:t>Correct for Reference Panel Non-Idealness</w:t>
      </w:r>
      <w:bookmarkEnd w:id="935"/>
      <w:bookmarkEnd w:id="936"/>
      <w:bookmarkEnd w:id="937"/>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ED2D41">
          <w:t xml:space="preserve">Figure </w:t>
        </w:r>
        <w:r w:rsidR="00ED2D41">
          <w:rPr>
            <w:noProof/>
          </w:rPr>
          <w:t>60</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38" w:name="_Ref9735604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60</w:t>
      </w:r>
      <w:r w:rsidR="00235191">
        <w:rPr>
          <w:noProof/>
        </w:rPr>
        <w:fldChar w:fldCharType="end"/>
      </w:r>
      <w:bookmarkEnd w:id="938"/>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ED2D41">
          <w:t xml:space="preserve">Figure </w:t>
        </w:r>
        <w:r w:rsidR="00ED2D41">
          <w:rPr>
            <w:noProof/>
          </w:rPr>
          <w:t>61</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39" w:name="_Ref9735618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61</w:t>
      </w:r>
      <w:r w:rsidR="00235191">
        <w:rPr>
          <w:noProof/>
        </w:rPr>
        <w:fldChar w:fldCharType="end"/>
      </w:r>
      <w:bookmarkEnd w:id="939"/>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940" w:name="_Toc355280401"/>
      <w:bookmarkStart w:id="941" w:name="_Toc356807347"/>
      <w:r>
        <w:t>Delta</w:t>
      </w:r>
      <w:bookmarkEnd w:id="940"/>
      <w:bookmarkEnd w:id="941"/>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ED2D41" w:rsidP="00A924E3">
      <w:pPr>
        <w:pStyle w:val="Formula"/>
      </w:pPr>
      <w:r>
        <w:pict>
          <v:shape id="_x0000_i1027" type="#_x0000_t75" style="width:62pt;height:17.1pt">
            <v:imagedata r:id="rId77"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ED2D41">
          <w:t xml:space="preserve">Figure </w:t>
        </w:r>
        <w:r w:rsidR="00ED2D41">
          <w:rPr>
            <w:noProof/>
          </w:rPr>
          <w:t>62</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42" w:name="_Ref9736282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62</w:t>
      </w:r>
      <w:r w:rsidR="00235191">
        <w:rPr>
          <w:noProof/>
        </w:rPr>
        <w:fldChar w:fldCharType="end"/>
      </w:r>
      <w:bookmarkEnd w:id="942"/>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235191">
        <w:fldChar w:fldCharType="begin"/>
      </w:r>
      <w:r>
        <w:instrText xml:space="preserve"> </w:instrText>
      </w:r>
      <w:r w:rsidR="00567E0A">
        <w:instrText>REF</w:instrText>
      </w:r>
      <w:r>
        <w:instrText xml:space="preserve"> _Ref97362654 \h </w:instrText>
      </w:r>
      <w:r w:rsidR="00235191">
        <w:fldChar w:fldCharType="separate"/>
      </w:r>
      <w:r w:rsidR="00ED2D41">
        <w:t>Figure 63</w:t>
      </w:r>
      <w:r w:rsidR="00235191">
        <w:fldChar w:fldCharType="end"/>
      </w:r>
      <w:r>
        <w:t xml:space="preserve"> shows a processing network for this purpose and </w:t>
      </w:r>
      <w:r w:rsidR="00235191">
        <w:fldChar w:fldCharType="begin"/>
      </w:r>
      <w:r>
        <w:instrText xml:space="preserve"> </w:instrText>
      </w:r>
      <w:r w:rsidR="00567E0A">
        <w:instrText>REF</w:instrText>
      </w:r>
      <w:r>
        <w:instrText xml:space="preserve"> _Ref97362692 \h </w:instrText>
      </w:r>
      <w:r w:rsidR="00235191">
        <w:fldChar w:fldCharType="separate"/>
      </w:r>
      <w:r w:rsidR="00ED2D41">
        <w:t>Figure 64</w:t>
      </w:r>
      <w:r w:rsidR="00235191">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43" w:name="_Ref9736265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63</w:t>
      </w:r>
      <w:r w:rsidR="00235191">
        <w:rPr>
          <w:noProof/>
        </w:rPr>
        <w:fldChar w:fldCharType="end"/>
      </w:r>
      <w:bookmarkEnd w:id="943"/>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44" w:name="_Ref9736269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64</w:t>
      </w:r>
      <w:r w:rsidR="00235191">
        <w:rPr>
          <w:noProof/>
        </w:rPr>
        <w:fldChar w:fldCharType="end"/>
      </w:r>
      <w:bookmarkEnd w:id="944"/>
      <w:r>
        <w:t>: Spectral plots of: input spectrum (left), panel corrected spectrum (middle) and delta spectrum (left)</w:t>
      </w:r>
    </w:p>
    <w:p w:rsidR="00C479EA" w:rsidRDefault="00C479EA" w:rsidP="00A7583F">
      <w:pPr>
        <w:pStyle w:val="Heading3"/>
      </w:pPr>
      <w:bookmarkStart w:id="945" w:name="_Toc355280402"/>
      <w:bookmarkStart w:id="946" w:name="_Toc356807348"/>
      <w:r>
        <w:t>Waveband Filter</w:t>
      </w:r>
      <w:bookmarkEnd w:id="945"/>
      <w:bookmarkEnd w:id="946"/>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ED2D41">
          <w:t xml:space="preserve">Figure </w:t>
        </w:r>
        <w:r w:rsidR="00ED2D41">
          <w:rPr>
            <w:noProof/>
          </w:rPr>
          <w:t>65</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47" w:name="_Ref97264909"/>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65</w:t>
      </w:r>
      <w:r w:rsidR="00235191">
        <w:rPr>
          <w:noProof/>
        </w:rPr>
        <w:fldChar w:fldCharType="end"/>
      </w:r>
      <w:bookmarkEnd w:id="947"/>
      <w:r>
        <w:t>: Filter configuration window</w:t>
      </w:r>
    </w:p>
    <w:p w:rsidR="00F90971" w:rsidRDefault="00F90971" w:rsidP="00EB49E0">
      <w:pPr>
        <w:pStyle w:val="Figure"/>
      </w:pPr>
      <w:r>
        <w:t>To add a new filter region, click ‘New’ and enter the upper and lower wavelengths in nanometres in the Filter Definition dialog (</w:t>
      </w:r>
      <w:r w:rsidR="00235191">
        <w:fldChar w:fldCharType="begin"/>
      </w:r>
      <w:r w:rsidR="00A7040E">
        <w:instrText xml:space="preserve"> </w:instrText>
      </w:r>
      <w:r w:rsidR="00567E0A">
        <w:instrText>REF</w:instrText>
      </w:r>
      <w:r w:rsidR="00A7040E">
        <w:instrText xml:space="preserve"> _Ref97265295 \h </w:instrText>
      </w:r>
      <w:r w:rsidR="00235191">
        <w:fldChar w:fldCharType="separate"/>
      </w:r>
      <w:r w:rsidR="00ED2D41">
        <w:t>Figure 66</w:t>
      </w:r>
      <w:r w:rsidR="00235191">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48" w:name="_Ref97265295"/>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66</w:t>
      </w:r>
      <w:r w:rsidR="00235191">
        <w:rPr>
          <w:noProof/>
        </w:rPr>
        <w:fldChar w:fldCharType="end"/>
      </w:r>
      <w:bookmarkEnd w:id="948"/>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949" w:name="_Toc355280403"/>
      <w:bookmarkStart w:id="950" w:name="_Toc356807349"/>
      <w:r>
        <w:t xml:space="preserve">Broadband </w:t>
      </w:r>
      <w:r w:rsidR="00436FF7">
        <w:t>and Narrowband Filters</w:t>
      </w:r>
      <w:bookmarkEnd w:id="949"/>
      <w:bookmarkEnd w:id="950"/>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ED2D41">
          <w:t xml:space="preserve">Figure </w:t>
        </w:r>
        <w:r w:rsidR="00ED2D41">
          <w:rPr>
            <w:noProof/>
          </w:rPr>
          <w:t>67</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51" w:name="_Ref97294709"/>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67</w:t>
      </w:r>
      <w:r w:rsidR="00235191">
        <w:rPr>
          <w:noProof/>
        </w:rPr>
        <w:fldChar w:fldCharType="end"/>
      </w:r>
      <w:bookmarkEnd w:id="951"/>
      <w:r>
        <w:t xml:space="preserve">: Spectral plot of </w:t>
      </w:r>
      <w:r w:rsidR="009D718F">
        <w:t>broad- and narrowband</w:t>
      </w:r>
      <w:r>
        <w:t xml:space="preserve"> MFR </w:t>
      </w:r>
      <w:r w:rsidR="009D718F">
        <w:t xml:space="preserve">channels </w:t>
      </w:r>
    </w:p>
    <w:p w:rsidR="00CE67ED" w:rsidRDefault="00235191"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ED2D41">
        <w:t>Figure 68</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52" w:name="_Ref9730329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68</w:t>
      </w:r>
      <w:r w:rsidR="00235191">
        <w:rPr>
          <w:noProof/>
        </w:rPr>
        <w:fldChar w:fldCharType="end"/>
      </w:r>
      <w:bookmarkEnd w:id="952"/>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ED2D41">
          <w:t xml:space="preserve">Figure </w:t>
        </w:r>
        <w:r w:rsidR="00ED2D41">
          <w:rPr>
            <w:noProof/>
          </w:rPr>
          <w:t>67</w:t>
        </w:r>
      </w:fldSimple>
      <w:r>
        <w:t xml:space="preserve"> was generated by the ‘Spectral Line Plot’ of space number 0.</w:t>
      </w:r>
    </w:p>
    <w:p w:rsidR="00F2338E" w:rsidRDefault="00235191" w:rsidP="00A41FBF">
      <w:pPr>
        <w:pStyle w:val="Body"/>
      </w:pPr>
      <w:fldSimple w:instr=" REF _Ref97303558 \h  \* MERGEFORMAT ">
        <w:r w:rsidR="00ED2D41">
          <w:t xml:space="preserve">Figure </w:t>
        </w:r>
        <w:r w:rsidR="00ED2D41">
          <w:rPr>
            <w:noProof/>
          </w:rPr>
          <w:t>69</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53" w:name="_Ref9730355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69</w:t>
      </w:r>
      <w:r w:rsidR="00235191">
        <w:rPr>
          <w:noProof/>
        </w:rPr>
        <w:fldChar w:fldCharType="end"/>
      </w:r>
      <w:bookmarkEnd w:id="953"/>
      <w:r>
        <w:t>: Plots of the narrowband channels (left) and of the broadband channel (right)</w:t>
      </w:r>
    </w:p>
    <w:p w:rsidR="00F04290" w:rsidRDefault="00F04290" w:rsidP="00E5047C">
      <w:pPr>
        <w:pStyle w:val="Heading2"/>
      </w:pPr>
      <w:bookmarkStart w:id="954" w:name="_Toc355280404"/>
      <w:bookmarkStart w:id="955" w:name="_Toc356807350"/>
      <w:r>
        <w:t>Visualisation Module</w:t>
      </w:r>
      <w:r w:rsidR="00897F15">
        <w:t>s</w:t>
      </w:r>
      <w:bookmarkEnd w:id="954"/>
      <w:bookmarkEnd w:id="955"/>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ED2D41">
          <w:t xml:space="preserve">Figure </w:t>
        </w:r>
        <w:r w:rsidR="00ED2D41">
          <w:rPr>
            <w:noProof/>
          </w:rPr>
          <w:t>70</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56" w:name="_Ref97305807"/>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70</w:t>
      </w:r>
      <w:r w:rsidR="00235191">
        <w:rPr>
          <w:noProof/>
        </w:rPr>
        <w:fldChar w:fldCharType="end"/>
      </w:r>
      <w:bookmarkEnd w:id="956"/>
      <w:r>
        <w:t>: Information displayed in the window title</w:t>
      </w:r>
    </w:p>
    <w:p w:rsidR="00F04290" w:rsidRDefault="00F04290" w:rsidP="00A7583F">
      <w:pPr>
        <w:pStyle w:val="Heading3"/>
      </w:pPr>
      <w:bookmarkStart w:id="957" w:name="_Toc355280405"/>
      <w:bookmarkStart w:id="958" w:name="_Toc356807351"/>
      <w:r>
        <w:t>Spectral Line Plot</w:t>
      </w:r>
      <w:bookmarkEnd w:id="957"/>
      <w:bookmarkEnd w:id="958"/>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71</w:t>
      </w:r>
      <w:r w:rsidR="00235191">
        <w:rPr>
          <w:noProof/>
        </w:rPr>
        <w:fldChar w:fldCharType="end"/>
      </w:r>
      <w:r>
        <w:t>: Spectral line plot of snow avalanche reflectance spectra</w:t>
      </w:r>
    </w:p>
    <w:p w:rsidR="00F04290" w:rsidRDefault="00F04290" w:rsidP="00A7583F">
      <w:pPr>
        <w:pStyle w:val="Heading3"/>
      </w:pPr>
      <w:bookmarkStart w:id="959" w:name="_Toc355280406"/>
      <w:bookmarkStart w:id="960" w:name="_Toc356807352"/>
      <w:r>
        <w:t>Spectral Scatter Plot</w:t>
      </w:r>
      <w:bookmarkEnd w:id="959"/>
      <w:bookmarkEnd w:id="960"/>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ED2D41">
          <w:t xml:space="preserve">Figure </w:t>
        </w:r>
        <w:r w:rsidR="00ED2D41">
          <w:rPr>
            <w:noProof/>
          </w:rPr>
          <w:t>72</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61" w:name="_Ref9730544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72</w:t>
      </w:r>
      <w:r w:rsidR="00235191">
        <w:rPr>
          <w:noProof/>
        </w:rPr>
        <w:fldChar w:fldCharType="end"/>
      </w:r>
      <w:bookmarkEnd w:id="961"/>
      <w:r>
        <w:t>: Scatterplot showing the variation per channel for several MFR sunphotometer readings</w:t>
      </w:r>
    </w:p>
    <w:p w:rsidR="00F04290" w:rsidRDefault="00F04290" w:rsidP="00A7583F">
      <w:pPr>
        <w:pStyle w:val="Heading3"/>
      </w:pPr>
      <w:bookmarkStart w:id="962" w:name="_Toc355280407"/>
      <w:bookmarkStart w:id="963" w:name="_Toc356807353"/>
      <w:r>
        <w:t>Gonio Sampling Points Plot</w:t>
      </w:r>
      <w:bookmarkEnd w:id="962"/>
      <w:bookmarkEnd w:id="963"/>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ED2D41">
          <w:t xml:space="preserve">Figure </w:t>
        </w:r>
        <w:r w:rsidR="00ED2D41">
          <w:rPr>
            <w:noProof/>
          </w:rPr>
          <w:t>73</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964" w:name="_Ref9734472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73</w:t>
      </w:r>
      <w:r w:rsidR="00235191">
        <w:rPr>
          <w:noProof/>
        </w:rPr>
        <w:fldChar w:fldCharType="end"/>
      </w:r>
      <w:bookmarkEnd w:id="964"/>
      <w:r>
        <w:t>: Goniometer sampling point positions</w:t>
      </w:r>
    </w:p>
    <w:p w:rsidR="00ED6903" w:rsidRDefault="00F04290" w:rsidP="00A7583F">
      <w:pPr>
        <w:pStyle w:val="Heading3"/>
      </w:pPr>
      <w:bookmarkStart w:id="965" w:name="_Toc355280408"/>
      <w:bookmarkStart w:id="966" w:name="_Toc356807354"/>
      <w:r>
        <w:t>Gonio Hemisphere Explorer</w:t>
      </w:r>
      <w:bookmarkEnd w:id="965"/>
      <w:bookmarkEnd w:id="966"/>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ED2D41">
          <w:t xml:space="preserve">Figure </w:t>
        </w:r>
        <w:r w:rsidR="00ED2D41">
          <w:rPr>
            <w:noProof/>
          </w:rPr>
          <w:t>74</w:t>
        </w:r>
      </w:fldSimple>
      <w:r>
        <w:t xml:space="preserve"> shows an explorer window displaying a LAGOS (Laboratory goniometer system) dataset </w:t>
      </w:r>
      <w:r w:rsidR="00235191">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235191">
        <w:fldChar w:fldCharType="separate"/>
      </w:r>
      <w:r>
        <w:rPr>
          <w:noProof/>
        </w:rPr>
        <w:t>(Schopfer 2008)</w:t>
      </w:r>
      <w:r w:rsidR="00235191">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967" w:name="_Ref97345025"/>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74</w:t>
      </w:r>
      <w:r w:rsidR="00235191">
        <w:rPr>
          <w:noProof/>
        </w:rPr>
        <w:fldChar w:fldCharType="end"/>
      </w:r>
      <w:bookmarkEnd w:id="967"/>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ED2D41">
          <w:t xml:space="preserve">Figure </w:t>
        </w:r>
        <w:r w:rsidR="00ED2D41">
          <w:rPr>
            <w:noProof/>
          </w:rPr>
          <w:t>75</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968" w:name="_Ref9734567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75</w:t>
      </w:r>
      <w:r w:rsidR="00235191">
        <w:rPr>
          <w:noProof/>
        </w:rPr>
        <w:fldChar w:fldCharType="end"/>
      </w:r>
      <w:bookmarkEnd w:id="968"/>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235191">
        <w:fldChar w:fldCharType="begin"/>
      </w:r>
      <w:r>
        <w:instrText xml:space="preserve"> </w:instrText>
      </w:r>
      <w:r w:rsidR="00567E0A">
        <w:instrText>REF</w:instrText>
      </w:r>
      <w:r>
        <w:instrText xml:space="preserve"> _Ref97346093 \h </w:instrText>
      </w:r>
      <w:r w:rsidR="00235191">
        <w:fldChar w:fldCharType="separate"/>
      </w:r>
      <w:r w:rsidR="00ED2D41">
        <w:t xml:space="preserve">Figure </w:t>
      </w:r>
      <w:r w:rsidR="00ED2D41">
        <w:rPr>
          <w:noProof/>
        </w:rPr>
        <w:t>76</w:t>
      </w:r>
      <w:r w:rsidR="00235191">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969" w:name="_Ref97346093"/>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76</w:t>
      </w:r>
      <w:r w:rsidR="00235191">
        <w:rPr>
          <w:noProof/>
        </w:rPr>
        <w:fldChar w:fldCharType="end"/>
      </w:r>
      <w:bookmarkEnd w:id="969"/>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ED2D41">
          <w:t xml:space="preserve">Figure </w:t>
        </w:r>
        <w:r w:rsidR="00ED2D41">
          <w:rPr>
            <w:noProof/>
          </w:rPr>
          <w:t>77</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970" w:name="_Ref97346691"/>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77</w:t>
      </w:r>
      <w:r w:rsidR="00235191">
        <w:rPr>
          <w:noProof/>
        </w:rPr>
        <w:fldChar w:fldCharType="end"/>
      </w:r>
      <w:bookmarkEnd w:id="970"/>
      <w:r>
        <w:t>: Sampling point position plot and information about the selected sampling point</w:t>
      </w:r>
    </w:p>
    <w:p w:rsidR="00484682" w:rsidRDefault="00484682" w:rsidP="00A41FBF">
      <w:pPr>
        <w:pStyle w:val="Body"/>
      </w:pPr>
      <w:r>
        <w:t>The spectral plot component displays the spectrum of the selected sampling point (</w:t>
      </w:r>
      <w:r w:rsidR="00235191">
        <w:fldChar w:fldCharType="begin"/>
      </w:r>
      <w:r>
        <w:instrText xml:space="preserve"> </w:instrText>
      </w:r>
      <w:r w:rsidR="00567E0A">
        <w:instrText>REF</w:instrText>
      </w:r>
      <w:r>
        <w:instrText xml:space="preserve"> _Ref97346783 \h </w:instrText>
      </w:r>
      <w:r w:rsidR="00235191">
        <w:fldChar w:fldCharType="separate"/>
      </w:r>
      <w:r w:rsidR="00ED2D41">
        <w:t xml:space="preserve">Figure </w:t>
      </w:r>
      <w:r w:rsidR="00ED2D41">
        <w:rPr>
          <w:noProof/>
        </w:rPr>
        <w:t>78</w:t>
      </w:r>
      <w:r w:rsidR="00235191">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971" w:name="_Ref97346783"/>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78</w:t>
      </w:r>
      <w:r w:rsidR="00235191">
        <w:rPr>
          <w:noProof/>
        </w:rPr>
        <w:fldChar w:fldCharType="end"/>
      </w:r>
      <w:bookmarkEnd w:id="971"/>
      <w:r>
        <w:t>: Spectral plot component with wavelength indicator and spectrum statistic information</w:t>
      </w:r>
    </w:p>
    <w:p w:rsidR="00484682" w:rsidRDefault="00F04290" w:rsidP="00A7583F">
      <w:pPr>
        <w:pStyle w:val="Heading3"/>
      </w:pPr>
      <w:bookmarkStart w:id="972" w:name="_Toc355280409"/>
      <w:bookmarkStart w:id="973" w:name="_Toc356807355"/>
      <w:r>
        <w:t>Time Line Plot</w:t>
      </w:r>
      <w:bookmarkEnd w:id="972"/>
      <w:bookmarkEnd w:id="973"/>
    </w:p>
    <w:p w:rsidR="007A25D6" w:rsidRDefault="00EF3153" w:rsidP="00A41FBF">
      <w:pPr>
        <w:pStyle w:val="Body"/>
      </w:pPr>
      <w:r>
        <w:t xml:space="preserve">Use a time line plot to plot a spectral band versus time. </w:t>
      </w:r>
      <w:r w:rsidR="00235191">
        <w:fldChar w:fldCharType="begin"/>
      </w:r>
      <w:r>
        <w:instrText xml:space="preserve"> </w:instrText>
      </w:r>
      <w:r w:rsidR="00567E0A">
        <w:instrText>REF</w:instrText>
      </w:r>
      <w:r>
        <w:instrText xml:space="preserve"> _Ref97347357 \h </w:instrText>
      </w:r>
      <w:r w:rsidR="00235191">
        <w:fldChar w:fldCharType="separate"/>
      </w:r>
      <w:r w:rsidR="00ED2D41">
        <w:t xml:space="preserve">Figure </w:t>
      </w:r>
      <w:r w:rsidR="00ED2D41">
        <w:rPr>
          <w:noProof/>
        </w:rPr>
        <w:t>79</w:t>
      </w:r>
      <w:r w:rsidR="00235191">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974" w:name="_Ref97347357"/>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79</w:t>
      </w:r>
      <w:r w:rsidR="00235191">
        <w:rPr>
          <w:noProof/>
        </w:rPr>
        <w:fldChar w:fldCharType="end"/>
      </w:r>
      <w:bookmarkEnd w:id="974"/>
      <w:r>
        <w:t>:</w:t>
      </w:r>
      <w:r w:rsidR="00EF3153">
        <w:t xml:space="preserve"> Time Line Plot showing the direct irradiance over time for centre wavelength 496.4nm</w:t>
      </w:r>
    </w:p>
    <w:p w:rsidR="00792893" w:rsidRDefault="00F04290" w:rsidP="00A7583F">
      <w:pPr>
        <w:pStyle w:val="Heading3"/>
      </w:pPr>
      <w:bookmarkStart w:id="975" w:name="_Toc355280410"/>
      <w:bookmarkStart w:id="976" w:name="_Toc356807356"/>
      <w:r>
        <w:t>Time Line Explorer</w:t>
      </w:r>
      <w:bookmarkEnd w:id="975"/>
      <w:bookmarkEnd w:id="976"/>
    </w:p>
    <w:p w:rsidR="00792893" w:rsidRDefault="00A0057F" w:rsidP="00A41FBF">
      <w:pPr>
        <w:pStyle w:val="Body"/>
      </w:pPr>
      <w:r>
        <w:t>The time line explorer consists of a time line plot and a spectral plot (</w:t>
      </w:r>
      <w:fldSimple w:instr=" REF _Ref97350704 \h  \* MERGEFORMAT ">
        <w:r w:rsidR="00ED2D41">
          <w:t xml:space="preserve">Figure </w:t>
        </w:r>
        <w:r w:rsidR="00ED2D41">
          <w:rPr>
            <w:noProof/>
          </w:rPr>
          <w:t>80</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977" w:name="_Ref9735070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80</w:t>
      </w:r>
      <w:r w:rsidR="00235191">
        <w:rPr>
          <w:noProof/>
        </w:rPr>
        <w:fldChar w:fldCharType="end"/>
      </w:r>
      <w:bookmarkEnd w:id="977"/>
      <w:r>
        <w:t>: Time Line Explorer window</w:t>
      </w:r>
    </w:p>
    <w:p w:rsidR="00792893" w:rsidRPr="00A0057F" w:rsidRDefault="00A0057F" w:rsidP="00A41FBF">
      <w:pPr>
        <w:pStyle w:val="Body"/>
      </w:pPr>
      <w:r>
        <w:t xml:space="preserve">The example given in </w:t>
      </w:r>
      <w:r w:rsidR="00235191">
        <w:fldChar w:fldCharType="begin"/>
      </w:r>
      <w:r>
        <w:instrText xml:space="preserve"> </w:instrText>
      </w:r>
      <w:r w:rsidR="00567E0A">
        <w:instrText>REF</w:instrText>
      </w:r>
      <w:r>
        <w:instrText xml:space="preserve"> _Ref97350704 \h </w:instrText>
      </w:r>
      <w:r w:rsidR="00235191">
        <w:fldChar w:fldCharType="separate"/>
      </w:r>
      <w:r w:rsidR="00ED2D41">
        <w:t xml:space="preserve">Figure </w:t>
      </w:r>
      <w:r w:rsidR="00ED2D41">
        <w:rPr>
          <w:noProof/>
        </w:rPr>
        <w:t>80</w:t>
      </w:r>
      <w:r w:rsidR="00235191">
        <w:fldChar w:fldCharType="end"/>
      </w:r>
      <w:r>
        <w:t xml:space="preserve"> is using MFR sunphotometer data. A removal of the broadband channel is needed for the spectral plot to work properly. The according processing chain is shown in </w:t>
      </w:r>
      <w:r w:rsidR="00235191">
        <w:fldChar w:fldCharType="begin"/>
      </w:r>
      <w:r>
        <w:instrText xml:space="preserve"> </w:instrText>
      </w:r>
      <w:r w:rsidR="00567E0A">
        <w:instrText>REF</w:instrText>
      </w:r>
      <w:r>
        <w:instrText xml:space="preserve"> _Ref97351016 \h </w:instrText>
      </w:r>
      <w:r w:rsidR="00235191">
        <w:fldChar w:fldCharType="separate"/>
      </w:r>
      <w:r w:rsidR="00ED2D41">
        <w:t xml:space="preserve">Figure </w:t>
      </w:r>
      <w:r w:rsidR="00ED2D41">
        <w:rPr>
          <w:noProof/>
        </w:rPr>
        <w:t>81</w:t>
      </w:r>
      <w:r w:rsidR="00235191">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978" w:name="_Ref97351016"/>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81</w:t>
      </w:r>
      <w:r w:rsidR="00235191">
        <w:rPr>
          <w:noProof/>
        </w:rPr>
        <w:fldChar w:fldCharType="end"/>
      </w:r>
      <w:bookmarkEnd w:id="978"/>
      <w:r>
        <w:t>: Processing chain for the exploration of the narrowband MFR channels in the Time Line Explorer</w:t>
      </w:r>
    </w:p>
    <w:p w:rsidR="00897F15" w:rsidRDefault="00897F15" w:rsidP="00E5047C">
      <w:pPr>
        <w:pStyle w:val="Heading2"/>
      </w:pPr>
      <w:bookmarkStart w:id="979" w:name="_Toc355280411"/>
      <w:bookmarkStart w:id="980" w:name="_Toc356807357"/>
      <w:r>
        <w:t>File Export Module</w:t>
      </w:r>
      <w:bookmarkEnd w:id="979"/>
      <w:bookmarkEnd w:id="980"/>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ED2D41">
          <w:t xml:space="preserve">Figure </w:t>
        </w:r>
        <w:r w:rsidR="00ED2D41">
          <w:rPr>
            <w:noProof/>
          </w:rPr>
          <w:t>82</w:t>
        </w:r>
      </w:fldSimple>
      <w:r>
        <w:t>).</w:t>
      </w:r>
      <w:r w:rsidR="0051485C">
        <w:t xml:space="preserve"> The dialog is identical to the one described in </w:t>
      </w:r>
      <w:fldSimple w:instr=" REF _Ref153761992 \r \h  \* MERGEFORMAT ">
        <w:r w:rsidR="00ED2D41">
          <w:t>8.4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981" w:name="_Ref9781120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82</w:t>
      </w:r>
      <w:r w:rsidR="00235191">
        <w:rPr>
          <w:noProof/>
        </w:rPr>
        <w:fldChar w:fldCharType="end"/>
      </w:r>
      <w:bookmarkEnd w:id="981"/>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982" w:name="_Toc355280412"/>
      <w:bookmarkStart w:id="983" w:name="_Toc356807358"/>
      <w:r w:rsidRPr="00084655">
        <w:t>Data Administration</w:t>
      </w:r>
      <w:bookmarkEnd w:id="982"/>
      <w:bookmarkEnd w:id="983"/>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Look w:val="04A0"/>
      </w:tblPr>
      <w:tblGrid>
        <w:gridCol w:w="2738"/>
        <w:gridCol w:w="572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D0645C" w:rsidP="00334E6C">
            <w:pPr>
              <w:pStyle w:val="HangingIndent"/>
              <w:ind w:left="0" w:firstLine="0"/>
            </w:pPr>
            <w:r>
              <w:t>Restricted operations</w:t>
            </w:r>
          </w:p>
        </w:tc>
      </w:tr>
      <w:tr w:rsidR="005035EE" w:rsidRPr="005035EE" w:rsidTr="00D0645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2A0FFE" w:rsidRPr="00084655" w:rsidRDefault="002A0FFE" w:rsidP="00E5047C">
      <w:pPr>
        <w:pStyle w:val="Heading2"/>
      </w:pPr>
      <w:bookmarkStart w:id="984" w:name="_Toc355280413"/>
      <w:bookmarkStart w:id="985" w:name="_Toc356807359"/>
      <w:r w:rsidRPr="00084655">
        <w:t>Removing data</w:t>
      </w:r>
      <w:bookmarkEnd w:id="984"/>
      <w:bookmarkEnd w:id="985"/>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ED2D41" w:rsidRPr="00ED2D41">
          <w:rPr>
            <w:rStyle w:val="CrossReference"/>
          </w:rPr>
          <w:t>4.10.1</w:t>
        </w:r>
      </w:fldSimple>
      <w:r w:rsidR="00334E6C" w:rsidRPr="00334E6C">
        <w:rPr>
          <w:rStyle w:val="CrossReference"/>
        </w:rPr>
        <w:t xml:space="preserve"> </w:t>
      </w:r>
      <w:fldSimple w:instr=" REF _Ref354084379 \h  \* MERGEFORMAT ">
        <w:r w:rsidR="00ED2D41" w:rsidRPr="00ED2D41">
          <w:rPr>
            <w:rStyle w:val="CrossReference"/>
          </w:rPr>
          <w:t>Campaign-related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ED2D41">
                <w:rPr>
                  <w:noProof/>
                </w:rPr>
                <w:t>83</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986" w:name="_Toc355280414"/>
      <w:bookmarkStart w:id="987" w:name="_Toc356807360"/>
      <w:r w:rsidRPr="00084655">
        <w:t>Campaign Export</w:t>
      </w:r>
      <w:bookmarkEnd w:id="986"/>
      <w:bookmarkEnd w:id="987"/>
    </w:p>
    <w:p w:rsidR="00E0577E" w:rsidRDefault="00E0577E" w:rsidP="00E0577E">
      <w:pPr>
        <w:pStyle w:val="DocAction"/>
      </w:pPr>
      <w:r>
        <w:t>%%% Review</w:t>
      </w:r>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metadata </w:t>
      </w:r>
      <w:r w:rsidRPr="00084655">
        <w:t>structure</w:t>
      </w:r>
      <w:r w:rsidR="00413DFD">
        <w:t xml:space="preserve"> of the Campaign</w:t>
      </w:r>
      <w:r w:rsidRPr="00084655">
        <w:t xml:space="preserve">. </w:t>
      </w:r>
      <w:r w:rsidR="009B73BB">
        <w:t>The information from the Sensors, Instruments and Calibrations used by the Campaign are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SPECCHIO database instance.</w:t>
      </w:r>
    </w:p>
    <w:p w:rsidR="009B73BB" w:rsidRDefault="009B73BB" w:rsidP="00630C6D">
      <w:pPr>
        <w:pStyle w:val="Body"/>
      </w:pPr>
      <w:r>
        <w:t>The exported XML file will be named with the Campaign name, date and time of export.</w:t>
      </w:r>
    </w:p>
    <w:p w:rsidR="00090A5F" w:rsidRDefault="00090A5F" w:rsidP="00090A5F">
      <w:pPr>
        <w:pStyle w:val="Warning"/>
      </w:pPr>
      <w:r>
        <w:t>Warning</w:t>
      </w:r>
      <w:r>
        <w:tab/>
        <w:t xml:space="preserve">The User names used by the Campaign are exported, but sufficient information to set up these Users is not. It is best to record these User Names manually so that they can be set up in the new database before Import. Note these are the short User Names which appear in the </w:t>
      </w:r>
      <w:r w:rsidRPr="00090A5F">
        <w:rPr>
          <w:rStyle w:val="CodeChar"/>
        </w:rPr>
        <w:t>db_config.txt</w:t>
      </w:r>
      <w:r>
        <w:t xml:space="preserve"> file.</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090A5F" w:rsidRDefault="00090A5F" w:rsidP="00413DFD">
            <w:pPr>
              <w:pStyle w:val="ProcessStep"/>
            </w:pPr>
            <w:r>
              <w:t xml:space="preserve">Select </w:t>
            </w:r>
            <w:r w:rsidRPr="00090A5F">
              <w:rPr>
                <w:rStyle w:val="GUIWord"/>
              </w:rPr>
              <w:t>Data Input</w:t>
            </w:r>
            <w:r>
              <w:t xml:space="preserve"> and </w:t>
            </w:r>
            <w:r w:rsidRPr="00090A5F">
              <w:rPr>
                <w:rStyle w:val="GUIWord"/>
              </w:rPr>
              <w:t>Edit Metadata</w:t>
            </w:r>
            <w:r>
              <w:t xml:space="preserve"> from the menu on the Main Window.</w:t>
            </w:r>
          </w:p>
          <w:p w:rsidR="00090A5F" w:rsidRDefault="00090A5F" w:rsidP="00413DFD">
            <w:pPr>
              <w:pStyle w:val="ProcessStep"/>
            </w:pPr>
            <w:r>
              <w:t>Click on the name of the Campaign that you wish to export to highlight it.</w:t>
            </w:r>
          </w:p>
          <w:p w:rsidR="00090A5F" w:rsidRDefault="00090A5F" w:rsidP="00413DFD">
            <w:pPr>
              <w:pStyle w:val="ProcessStep"/>
            </w:pPr>
            <w:r>
              <w:t>Examine the Campaign metadata that is shown and manually record the names of all Researchers in the Research Group Members box. If possible, also note the Short Usernames for these Researchers, but you will probably need to ask the individuals concerned to learn this information.</w:t>
            </w:r>
          </w:p>
          <w:p w:rsidR="00090A5F" w:rsidRDefault="00090A5F" w:rsidP="00413DFD">
            <w:pPr>
              <w:pStyle w:val="ProcessStep"/>
            </w:pPr>
            <w:r>
              <w:t>Close the Metadata Editor.</w:t>
            </w:r>
            <w:r w:rsidR="002E2FCF">
              <w:t xml:space="preserve"> </w:t>
            </w:r>
            <w:r w:rsidR="002E2FCF" w:rsidRPr="002E2FCF">
              <w:rPr>
                <w:rStyle w:val="DocActionChar"/>
              </w:rPr>
              <w:t>%%% Is this really needed? How about the Research Group only?</w:t>
            </w:r>
          </w:p>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ED2D41">
                <w:rPr>
                  <w:noProof/>
                </w:rPr>
                <w:t>84</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988" w:name="_Toc355280415"/>
      <w:bookmarkStart w:id="989" w:name="_Toc356807361"/>
      <w:r>
        <w:t>Campaign Import</w:t>
      </w:r>
      <w:bookmarkEnd w:id="988"/>
      <w:bookmarkEnd w:id="989"/>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090A5F" w:rsidRDefault="00090A5F" w:rsidP="009B73BB">
            <w:pPr>
              <w:pStyle w:val="ProcessStep"/>
            </w:pPr>
            <w:r>
              <w:t xml:space="preserve">Note the User Names which were recorded as used by the Campaign when it was exported to the XML file. Set up a User Account record in the target database for any User Name which does not exist in this database. See </w:t>
            </w:r>
            <w:fldSimple w:instr=" REF _Ref353786217 \r \h  \* MERGEFORMAT ">
              <w:r w:rsidR="00ED2D41" w:rsidRPr="00ED2D41">
                <w:rPr>
                  <w:rStyle w:val="CrossReference"/>
                </w:rPr>
                <w:t>4.1</w:t>
              </w:r>
            </w:fldSimple>
            <w:r w:rsidRPr="00090A5F">
              <w:rPr>
                <w:rStyle w:val="CrossReference"/>
              </w:rPr>
              <w:t xml:space="preserve"> </w:t>
            </w:r>
            <w:fldSimple w:instr=" REF _Ref353786217 \h  \* MERGEFORMAT ">
              <w:r w:rsidR="00ED2D41" w:rsidRPr="00ED2D41">
                <w:rPr>
                  <w:rStyle w:val="CrossReference"/>
                </w:rPr>
                <w:t>User Accounts</w:t>
              </w:r>
            </w:fldSimple>
            <w:r>
              <w:t xml:space="preserve"> for instructions for setting up User Accounts.</w:t>
            </w:r>
            <w:r w:rsidR="002E2FCF" w:rsidRPr="002E2FCF">
              <w:rPr>
                <w:rStyle w:val="DocActionChar"/>
              </w:rPr>
              <w:t xml:space="preserve"> %%% Is this really needed? How about the Research Group only?</w:t>
            </w:r>
          </w:p>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ED2D41">
                <w:rPr>
                  <w:noProof/>
                </w:rPr>
                <w:t>85</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new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p>
    <w:p w:rsidR="002A0FFE" w:rsidRPr="00084655" w:rsidRDefault="002A0FFE" w:rsidP="00E5047C">
      <w:pPr>
        <w:pStyle w:val="Heading2"/>
      </w:pPr>
      <w:bookmarkStart w:id="990" w:name="_Toc355280416"/>
      <w:bookmarkStart w:id="991" w:name="_Toc356807362"/>
      <w:bookmarkStart w:id="992" w:name="_Ref357089162"/>
      <w:bookmarkStart w:id="993" w:name="_Ref357089166"/>
      <w:r w:rsidRPr="00084655">
        <w:t>Definition of new Sensors</w:t>
      </w:r>
      <w:bookmarkEnd w:id="990"/>
      <w:bookmarkEnd w:id="991"/>
      <w:bookmarkEnd w:id="992"/>
      <w:bookmarkEnd w:id="993"/>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3877860" cy="763113"/>
            <wp:effectExtent l="19050" t="0" r="83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94" w:name="_Ref153771867"/>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86</w:t>
      </w:r>
      <w:r w:rsidR="00235191">
        <w:rPr>
          <w:noProof/>
        </w:rPr>
        <w:fldChar w:fldCharType="end"/>
      </w:r>
      <w:bookmarkEnd w:id="994"/>
      <w:r w:rsidRPr="00084655">
        <w:t>: Read Sensor Definition File dialog</w:t>
      </w:r>
    </w:p>
    <w:p w:rsidR="005E5DF0" w:rsidRDefault="005E5DF0" w:rsidP="005E5DF0">
      <w:pPr>
        <w:pStyle w:val="DocAction"/>
      </w:pPr>
      <w:r>
        <w:t>%%% Shouldn’t this also read an ASD calibration file? Does it do this?</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ED2D41" w:rsidRPr="00084655">
          <w:t xml:space="preserve">Figure </w:t>
        </w:r>
        <w:r w:rsidR="00ED2D41">
          <w:t>87</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4820"/>
        </w:tabs>
      </w:pPr>
      <w:r w:rsidRPr="00084655">
        <w:t>&lt;band number&gt;</w:t>
      </w:r>
      <w:r w:rsidRPr="00084655">
        <w:tab/>
        <w:t>&lt;wavelength&gt;</w:t>
      </w:r>
      <w:r w:rsidRPr="00084655">
        <w:tab/>
        <w:t>&lt;fwhm&gt;</w:t>
      </w:r>
    </w:p>
    <w:p w:rsidR="00FC40BE" w:rsidRDefault="00FC40BE" w:rsidP="007E356B">
      <w:pPr>
        <w:pStyle w:val="Code"/>
        <w:tabs>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D0611E" w:rsidRDefault="00D0611E" w:rsidP="00D0611E">
      <w:pPr>
        <w:pStyle w:val="DocAction"/>
      </w:pPr>
      <w:r>
        <w:t>%%% Company Name exactly matches Manufacturer ID in system table to get Manufacturer ID in Sensor table. Andy will check whether it matters if you don’t get a match. Uses short name in following table.</w:t>
      </w:r>
    </w:p>
    <w:p w:rsidR="00D0611E" w:rsidRPr="00D0611E" w:rsidRDefault="00D0611E" w:rsidP="00D0611E">
      <w:pPr>
        <w:pStyle w:val="Body"/>
      </w:pPr>
      <w:r>
        <w:rPr>
          <w:noProof/>
          <w:lang w:val="en-AU" w:eastAsia="ja-JP"/>
        </w:rPr>
        <w:drawing>
          <wp:inline distT="0" distB="0" distL="0" distR="0">
            <wp:extent cx="3727261" cy="1556744"/>
            <wp:effectExtent l="19050" t="0" r="6539"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l="25979" t="8677" r="26206" b="66572"/>
                    <a:stretch>
                      <a:fillRect/>
                    </a:stretch>
                  </pic:blipFill>
                  <pic:spPr bwMode="auto">
                    <a:xfrm>
                      <a:off x="0" y="0"/>
                      <a:ext cx="3730794" cy="1558220"/>
                    </a:xfrm>
                    <a:prstGeom prst="rect">
                      <a:avLst/>
                    </a:prstGeom>
                    <a:noFill/>
                    <a:ln w="9525">
                      <a:noFill/>
                      <a:miter lim="800000"/>
                      <a:headEnd/>
                      <a:tailEnd/>
                    </a:ln>
                  </pic:spPr>
                </pic:pic>
              </a:graphicData>
            </a:graphic>
          </wp:inline>
        </w:drawing>
      </w:r>
    </w:p>
    <w:p w:rsidR="00432D97" w:rsidRDefault="00432D97" w:rsidP="00432D97">
      <w:pPr>
        <w:pStyle w:val="Body"/>
        <w:rPr>
          <w:rStyle w:val="DocActionChar"/>
        </w:rPr>
      </w:pPr>
      <w:r>
        <w:t xml:space="preserve">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 </w:t>
      </w:r>
      <w:r w:rsidRPr="00432D97">
        <w:rPr>
          <w:rStyle w:val="DocActionChar"/>
        </w:rPr>
        <w:t>%%% Confirm this by testing.</w:t>
      </w:r>
    </w:p>
    <w:p w:rsidR="00432D97" w:rsidRPr="00432D97" w:rsidRDefault="00432D97" w:rsidP="00432D97">
      <w:pPr>
        <w:pStyle w:val="Body"/>
        <w:rPr>
          <w:rStyle w:val="DocActionChar"/>
          <w:i w:val="0"/>
          <w:color w:val="auto"/>
        </w:rPr>
      </w:pPr>
      <w:r w:rsidRPr="00432D97">
        <w:rPr>
          <w:rStyle w:val="DocActionChar"/>
          <w:i w:val="0"/>
          <w:color w:val="auto"/>
        </w:rPr>
        <w:t>The third row must have the headings of the parameters for each band.</w:t>
      </w:r>
    </w:p>
    <w:p w:rsidR="00432D97" w:rsidRPr="00432D97" w:rsidRDefault="00432D97" w:rsidP="00432D97">
      <w:pPr>
        <w:pStyle w:val="Body"/>
      </w:pPr>
      <w:r w:rsidRPr="00432D97">
        <w:rPr>
          <w:rStyle w:val="DocActionChar"/>
          <w:i w:val="0"/>
          <w:color w:val="auto"/>
        </w:rPr>
        <w:t>Rows 4 to 3 + &lt;no of channels&gt; must have three numeric values on each line. The band number must be a column of incrementing integers, the second column must be a valid wavelength in increasing order. The third column must be valid, but it is presently ignored. (It is included for possible later new features.)</w:t>
      </w:r>
    </w:p>
    <w:p w:rsidR="00432D97" w:rsidRDefault="00432D97" w:rsidP="00432D97">
      <w:pPr>
        <w:pStyle w:val="DocAction"/>
      </w:pPr>
      <w:r>
        <w:t>%%% From chat with Andy... (in green)</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How fussy is the file format? For example, are multiple tabs treated as one separator? The example in the User Guide had multiple tabs. I assumed these were not required, but would that file work if it were copied, pasted and read?</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It looks like it was just done to make it print correctly. The number of tabs is important.</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Are the column headings read at all, or are those lines just skipped? The two examples in the doc show different text for these lines.</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They are read and inserted into the database. Sensor metadata? Also links to manufacturer.</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What is the Sensor Type No in this file, and where is this list defined?</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That matches manufacturer’s internally given type number. E.g. ASD 1, 3, 4. It’s just entered into the ASD sensor definition. Used when trying to identify the sensor – checks the manufacturer name and/or type number.</w:t>
      </w:r>
    </w:p>
    <w:p w:rsidR="00432D97" w:rsidRPr="00432D97" w:rsidRDefault="00432D97" w:rsidP="0059008C">
      <w:pPr>
        <w:pStyle w:val="ListParagraph"/>
        <w:numPr>
          <w:ilvl w:val="0"/>
          <w:numId w:val="9"/>
        </w:numPr>
        <w:spacing w:after="200" w:line="276" w:lineRule="auto"/>
        <w:rPr>
          <w:i/>
          <w:color w:val="00B050"/>
        </w:rPr>
      </w:pPr>
      <w:r w:rsidRPr="00432D97">
        <w:rPr>
          <w:i/>
          <w:color w:val="00B050"/>
        </w:rPr>
        <w:t>FWHM is not read into the database (according to the doc), so is it required to be present in the file?</w:t>
      </w:r>
    </w:p>
    <w:p w:rsidR="00432D97" w:rsidRPr="00432D97" w:rsidRDefault="00432D97" w:rsidP="0059008C">
      <w:pPr>
        <w:pStyle w:val="ListParagraph"/>
        <w:numPr>
          <w:ilvl w:val="1"/>
          <w:numId w:val="9"/>
        </w:numPr>
        <w:spacing w:after="200" w:line="276" w:lineRule="auto"/>
        <w:rPr>
          <w:i/>
          <w:color w:val="00B050"/>
        </w:rPr>
      </w:pPr>
      <w:r w:rsidRPr="00432D97">
        <w:rPr>
          <w:i/>
          <w:color w:val="00B050"/>
        </w:rPr>
        <w:t>Third column must be there, but it is currently discarded.</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r w:rsidR="00684366">
        <w:t xml:space="preserve"> Perhaps all of these fields need a clear definition. This is INPUT.</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995" w:name="_Ref15377203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87</w:t>
      </w:r>
      <w:r w:rsidR="00235191">
        <w:rPr>
          <w:noProof/>
        </w:rPr>
        <w:fldChar w:fldCharType="end"/>
      </w:r>
      <w:bookmarkEnd w:id="995"/>
      <w:r w:rsidRPr="00084655">
        <w:t>: Part of a sensor definition file being edited in Excel</w:t>
      </w:r>
    </w:p>
    <w:p w:rsidR="00B41D28" w:rsidRDefault="00B41D28" w:rsidP="00B41D28">
      <w:pPr>
        <w:pStyle w:val="DocAction"/>
      </w:pPr>
      <w:r>
        <w:t>%%% Andy also forwarded the following database screen shot</w:t>
      </w:r>
      <w:r w:rsidR="00826992">
        <w:t xml:space="preserve"> and sensor file to me following a chat on 16</w:t>
      </w:r>
      <w:r w:rsidR="00826992" w:rsidRPr="00826992">
        <w:rPr>
          <w:vertAlign w:val="superscript"/>
        </w:rPr>
        <w:t>th</w:t>
      </w:r>
      <w:r w:rsidR="00826992">
        <w:t xml:space="preserve"> May</w:t>
      </w:r>
      <w:r>
        <w:t>.</w:t>
      </w:r>
    </w:p>
    <w:p w:rsidR="00B41D28" w:rsidRDefault="00B41D28" w:rsidP="00B41D28">
      <w:r>
        <w:rPr>
          <w:noProof/>
          <w:lang w:val="en-AU" w:eastAsia="ja-JP"/>
        </w:rPr>
        <w:drawing>
          <wp:inline distT="0" distB="0" distL="0" distR="0">
            <wp:extent cx="5940425" cy="1518507"/>
            <wp:effectExtent l="19050" t="0" r="317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5940425" cy="1518507"/>
                    </a:xfrm>
                    <a:prstGeom prst="rect">
                      <a:avLst/>
                    </a:prstGeom>
                    <a:noFill/>
                    <a:ln w="9525">
                      <a:noFill/>
                      <a:miter lim="800000"/>
                      <a:headEnd/>
                      <a:tailEnd/>
                    </a:ln>
                  </pic:spPr>
                </pic:pic>
              </a:graphicData>
            </a:graphic>
          </wp:inline>
        </w:drawing>
      </w:r>
    </w:p>
    <w:p w:rsidR="00826992" w:rsidRDefault="00826992" w:rsidP="00B41D28"/>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996" w:name="_Ref97355090"/>
      <w:bookmarkStart w:id="997" w:name="_Toc355280417"/>
      <w:bookmarkStart w:id="998" w:name="_Toc356807363"/>
      <w:r>
        <w:t>Instrument Administration</w:t>
      </w:r>
      <w:bookmarkEnd w:id="996"/>
      <w:bookmarkEnd w:id="997"/>
      <w:bookmarkEnd w:id="998"/>
    </w:p>
    <w:p w:rsidR="00684366" w:rsidRDefault="00684366" w:rsidP="00FF7036">
      <w:pPr>
        <w:pStyle w:val="Body"/>
      </w:pPr>
      <w:r>
        <w:t>Any user can open the Instrument Administration dialogs but only Administrators can commit changes to the database.</w:t>
      </w:r>
    </w:p>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FF7036" w:rsidRDefault="00FF7036" w:rsidP="00FF7036">
            <w:pPr>
              <w:pStyle w:val="ProcessStep"/>
            </w:pPr>
            <w:r>
              <w:t xml:space="preserve">Click in the </w:t>
            </w:r>
            <w:r w:rsidRPr="00FF7036">
              <w:rPr>
                <w:rStyle w:val="GUIWord"/>
              </w:rPr>
              <w:t>Instrument Data</w:t>
            </w:r>
            <w:r>
              <w:t xml:space="preserve"> tab if the Instrument editor is not shown.</w:t>
            </w:r>
          </w:p>
        </w:tc>
      </w:tr>
    </w:tbl>
    <w:p w:rsidR="00FF7036" w:rsidRDefault="00FF7036" w:rsidP="00FF7036">
      <w:pPr>
        <w:pStyle w:val="Figure"/>
      </w:pPr>
      <w:r>
        <w:rPr>
          <w:lang w:val="en-AU"/>
        </w:rPr>
        <w:drawing>
          <wp:inline distT="0" distB="0" distL="0" distR="0">
            <wp:extent cx="5317225" cy="297485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srcRect/>
                    <a:stretch>
                      <a:fillRect/>
                    </a:stretch>
                  </pic:blipFill>
                  <pic:spPr bwMode="auto">
                    <a:xfrm>
                      <a:off x="0" y="0"/>
                      <a:ext cx="5317683" cy="2975107"/>
                    </a:xfrm>
                    <a:prstGeom prst="rect">
                      <a:avLst/>
                    </a:prstGeom>
                    <a:noFill/>
                    <a:ln w="9525">
                      <a:noFill/>
                      <a:miter lim="800000"/>
                      <a:headEnd/>
                      <a:tailEnd/>
                    </a:ln>
                  </pic:spPr>
                </pic:pic>
              </a:graphicData>
            </a:graphic>
          </wp:inline>
        </w:drawing>
      </w:r>
    </w:p>
    <w:p w:rsidR="00FF7036" w:rsidRPr="00084655" w:rsidRDefault="00FF7036" w:rsidP="00FF7036">
      <w:pPr>
        <w:pStyle w:val="Caption"/>
      </w:pPr>
      <w:r w:rsidRPr="00084655">
        <w:t xml:space="preserve">Figure </w:t>
      </w:r>
      <w:fldSimple w:instr=" SEQ Figure \* ARABIC ">
        <w:r w:rsidR="00ED2D41">
          <w:rPr>
            <w:noProof/>
          </w:rPr>
          <w:t>88</w:t>
        </w:r>
      </w:fldSimple>
      <w:r w:rsidRPr="00084655">
        <w:t xml:space="preserve">: </w:t>
      </w:r>
      <w:r>
        <w:t>Instrument Data Editor</w:t>
      </w:r>
    </w:p>
    <w:p w:rsidR="00FF7036" w:rsidRDefault="00FF7036" w:rsidP="00FF7036">
      <w:pPr>
        <w:pStyle w:val="Figure"/>
        <w:rPr>
          <w:lang w:val="en-GB"/>
        </w:rPr>
      </w:pPr>
      <w:r>
        <w:rPr>
          <w:lang w:val="en-GB"/>
        </w:rPr>
        <w:t>The various parts of this dialog and their operation is explained in the following table.</w:t>
      </w:r>
    </w:p>
    <w:p w:rsidR="00733DC8" w:rsidRDefault="00733DC8" w:rsidP="00733DC8">
      <w:pPr>
        <w:pStyle w:val="HangingIndent"/>
      </w:pPr>
      <w:r>
        <w:t xml:space="preserve">Instrument selector   </w:t>
      </w:r>
      <w:r>
        <w:tab/>
        <w:t>%%%%%</w:t>
      </w:r>
    </w:p>
    <w:p w:rsidR="00733DC8" w:rsidRPr="00FF7036" w:rsidRDefault="00733DC8" w:rsidP="00FF7036">
      <w:pPr>
        <w:pStyle w:val="Figure"/>
        <w:rPr>
          <w:lang w:val="en-GB"/>
        </w:rPr>
      </w:pPr>
    </w:p>
    <w:p w:rsidR="00684366" w:rsidRDefault="00684366" w:rsidP="00FF7036">
      <w:pPr>
        <w:pStyle w:val="Figure"/>
      </w:pPr>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E1158C" w:rsidRDefault="00E1158C" w:rsidP="00E5047C">
      <w:r>
        <w:t>The instrument data tab allows adding, editing and removing instruments</w:t>
      </w:r>
      <w:r w:rsidR="00CC337F">
        <w:t xml:space="preserve"> and editing their metadata</w:t>
      </w:r>
      <w:r>
        <w:t xml:space="preserve"> (</w:t>
      </w:r>
      <w:r w:rsidR="00235191">
        <w:fldChar w:fldCharType="begin"/>
      </w:r>
      <w:r>
        <w:instrText xml:space="preserve"> </w:instrText>
      </w:r>
      <w:r w:rsidR="00567E0A">
        <w:instrText>REF</w:instrText>
      </w:r>
      <w:r>
        <w:instrText xml:space="preserve"> _Ref97364821 \h </w:instrText>
      </w:r>
      <w:r w:rsidR="00235191">
        <w:fldChar w:fldCharType="separate"/>
      </w:r>
      <w:r w:rsidR="00ED2D41">
        <w:t xml:space="preserve">Figure </w:t>
      </w:r>
      <w:r w:rsidR="00ED2D41">
        <w:rPr>
          <w:noProof/>
        </w:rPr>
        <w:t>89</w:t>
      </w:r>
      <w:r w:rsidR="00235191">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999" w:name="_Ref97364821"/>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89</w:t>
      </w:r>
      <w:r w:rsidR="00235191">
        <w:rPr>
          <w:noProof/>
        </w:rPr>
        <w:fldChar w:fldCharType="end"/>
      </w:r>
      <w:bookmarkEnd w:id="999"/>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235191">
        <w:fldChar w:fldCharType="begin"/>
      </w:r>
      <w:r>
        <w:instrText xml:space="preserve"> </w:instrText>
      </w:r>
      <w:r w:rsidR="00567E0A">
        <w:instrText>REF</w:instrText>
      </w:r>
      <w:r>
        <w:instrText xml:space="preserve"> _Ref97365182 \h </w:instrText>
      </w:r>
      <w:r w:rsidR="00235191">
        <w:fldChar w:fldCharType="separate"/>
      </w:r>
      <w:r w:rsidR="00ED2D41">
        <w:t xml:space="preserve">Figure </w:t>
      </w:r>
      <w:r w:rsidR="00ED2D41">
        <w:rPr>
          <w:noProof/>
        </w:rPr>
        <w:t>90</w:t>
      </w:r>
      <w:r w:rsidR="00235191">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1000" w:name="_Ref9736518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90</w:t>
      </w:r>
      <w:r w:rsidR="00235191">
        <w:rPr>
          <w:noProof/>
        </w:rPr>
        <w:fldChar w:fldCharType="end"/>
      </w:r>
      <w:bookmarkEnd w:id="1000"/>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235191">
        <w:fldChar w:fldCharType="begin"/>
      </w:r>
      <w:r>
        <w:instrText xml:space="preserve"> </w:instrText>
      </w:r>
      <w:r w:rsidR="00567E0A">
        <w:instrText>REF</w:instrText>
      </w:r>
      <w:r>
        <w:instrText xml:space="preserve"> _Ref97365872 \h </w:instrText>
      </w:r>
      <w:r w:rsidR="00235191">
        <w:fldChar w:fldCharType="separate"/>
      </w:r>
      <w:r w:rsidR="00ED2D41">
        <w:t xml:space="preserve">Figure </w:t>
      </w:r>
      <w:r w:rsidR="00ED2D41">
        <w:rPr>
          <w:noProof/>
        </w:rPr>
        <w:t>91</w:t>
      </w:r>
      <w:r w:rsidR="00235191">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1001" w:name="_Ref9736587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91</w:t>
      </w:r>
      <w:r w:rsidR="00235191">
        <w:rPr>
          <w:noProof/>
        </w:rPr>
        <w:fldChar w:fldCharType="end"/>
      </w:r>
      <w:bookmarkEnd w:id="1001"/>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235191">
        <w:fldChar w:fldCharType="begin"/>
      </w:r>
      <w:r>
        <w:instrText xml:space="preserve"> </w:instrText>
      </w:r>
      <w:r w:rsidR="00567E0A">
        <w:instrText>REF</w:instrText>
      </w:r>
      <w:r>
        <w:instrText xml:space="preserve"> _Ref97365009 \h </w:instrText>
      </w:r>
      <w:r w:rsidR="00235191">
        <w:fldChar w:fldCharType="separate"/>
      </w:r>
      <w:r w:rsidR="00ED2D41">
        <w:t xml:space="preserve">Figure </w:t>
      </w:r>
      <w:r w:rsidR="00ED2D41">
        <w:rPr>
          <w:noProof/>
        </w:rPr>
        <w:t>92</w:t>
      </w:r>
      <w:r w:rsidR="00235191">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1002" w:name="_Ref97365009"/>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92</w:t>
      </w:r>
      <w:r w:rsidR="00235191">
        <w:rPr>
          <w:noProof/>
        </w:rPr>
        <w:fldChar w:fldCharType="end"/>
      </w:r>
      <w:bookmarkEnd w:id="1002"/>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235191">
        <w:fldChar w:fldCharType="begin"/>
      </w:r>
      <w:r w:rsidR="00424291">
        <w:instrText xml:space="preserve"> </w:instrText>
      </w:r>
      <w:r w:rsidR="00567E0A">
        <w:instrText>REF</w:instrText>
      </w:r>
      <w:r w:rsidR="00424291">
        <w:instrText xml:space="preserve"> _Ref145056658 \h </w:instrText>
      </w:r>
      <w:r w:rsidR="00235191">
        <w:fldChar w:fldCharType="separate"/>
      </w:r>
      <w:r w:rsidR="00ED2D41">
        <w:t xml:space="preserve">Figure </w:t>
      </w:r>
      <w:r w:rsidR="00ED2D41">
        <w:rPr>
          <w:noProof/>
        </w:rPr>
        <w:t>93</w:t>
      </w:r>
      <w:r w:rsidR="00235191">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1003" w:name="_Ref14505665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93</w:t>
      </w:r>
      <w:r w:rsidR="00235191">
        <w:rPr>
          <w:noProof/>
        </w:rPr>
        <w:fldChar w:fldCharType="end"/>
      </w:r>
      <w:bookmarkEnd w:id="1003"/>
      <w:r>
        <w:t>: Adding calibrations</w:t>
      </w:r>
    </w:p>
    <w:p w:rsidR="00E1158C" w:rsidRDefault="00E1158C" w:rsidP="00E5047C"/>
    <w:p w:rsidR="00AF572A" w:rsidRDefault="00AF572A" w:rsidP="00684366">
      <w:pPr>
        <w:pStyle w:val="Heading2"/>
      </w:pPr>
      <w:bookmarkStart w:id="1004" w:name="_Toc355280419"/>
      <w:bookmarkStart w:id="1005" w:name="_Toc356807365"/>
      <w:r>
        <w:t>Reference Panel Administration</w:t>
      </w:r>
      <w:bookmarkEnd w:id="1004"/>
      <w:bookmarkEnd w:id="1005"/>
    </w:p>
    <w:p w:rsidR="00684366" w:rsidRDefault="00684366" w:rsidP="00684366">
      <w:r>
        <w:t>The instrumentation administration comprises metadata editing for instruments and reference panels. Any user can open the dialogs but only administrators will be able to commit any changes to the database.</w:t>
      </w:r>
    </w:p>
    <w:p w:rsidR="00684366" w:rsidRDefault="00684366" w:rsidP="00684366">
      <w:r>
        <w:t>Editing data is identical with the function of the Metadata editor for spectral data. Every change of a field activates the ‘Update’ button.</w:t>
      </w:r>
    </w:p>
    <w:p w:rsidR="00684366" w:rsidRDefault="00684366" w:rsidP="00684366">
      <w:r>
        <w:t>The dialog consists of two tabs: (a) Instrument Data and (b) Reference Data.</w:t>
      </w:r>
    </w:p>
    <w:p w:rsidR="00AF572A" w:rsidRDefault="00CC337F" w:rsidP="00E5047C">
      <w:r>
        <w:t>The reference data tab allows adding, editing and removing reference panels and related metadata, in particular panel calibration data</w:t>
      </w:r>
      <w:r w:rsidR="00255BE8">
        <w:t xml:space="preserve"> (</w:t>
      </w:r>
      <w:r w:rsidR="00235191">
        <w:fldChar w:fldCharType="begin"/>
      </w:r>
      <w:r w:rsidR="00A7040E">
        <w:instrText xml:space="preserve"> </w:instrText>
      </w:r>
      <w:r w:rsidR="00567E0A">
        <w:instrText>REF</w:instrText>
      </w:r>
      <w:r w:rsidR="00A7040E">
        <w:instrText xml:space="preserve"> _Ref97706995 \h </w:instrText>
      </w:r>
      <w:r w:rsidR="00235191">
        <w:fldChar w:fldCharType="separate"/>
      </w:r>
      <w:r w:rsidR="00ED2D41">
        <w:t xml:space="preserve">Figure </w:t>
      </w:r>
      <w:r w:rsidR="00ED2D41">
        <w:rPr>
          <w:noProof/>
        </w:rPr>
        <w:t>94</w:t>
      </w:r>
      <w:r w:rsidR="00235191">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1006" w:name="_Ref97706995"/>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94</w:t>
      </w:r>
      <w:r w:rsidR="00235191">
        <w:rPr>
          <w:noProof/>
        </w:rPr>
        <w:fldChar w:fldCharType="end"/>
      </w:r>
      <w:bookmarkEnd w:id="1006"/>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1007" w:name="_Ref97708093"/>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95</w:t>
      </w:r>
      <w:r w:rsidR="00235191">
        <w:rPr>
          <w:noProof/>
        </w:rPr>
        <w:fldChar w:fldCharType="end"/>
      </w:r>
      <w:bookmarkEnd w:id="1007"/>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235191">
        <w:fldChar w:fldCharType="begin"/>
      </w:r>
      <w:r>
        <w:instrText xml:space="preserve"> </w:instrText>
      </w:r>
      <w:r w:rsidR="00567E0A">
        <w:instrText>REF</w:instrText>
      </w:r>
      <w:r>
        <w:instrText xml:space="preserve"> _Ref97708093 \h </w:instrText>
      </w:r>
      <w:r w:rsidR="00235191">
        <w:fldChar w:fldCharType="separate"/>
      </w:r>
      <w:r w:rsidR="00ED2D41">
        <w:t xml:space="preserve">Figure </w:t>
      </w:r>
      <w:r w:rsidR="00ED2D41">
        <w:rPr>
          <w:noProof/>
        </w:rPr>
        <w:t>95</w:t>
      </w:r>
      <w:r w:rsidR="00235191">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96</w:t>
      </w:r>
      <w:r w:rsidR="00235191">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235191">
        <w:fldChar w:fldCharType="begin"/>
      </w:r>
      <w:r>
        <w:instrText xml:space="preserve"> </w:instrText>
      </w:r>
      <w:r w:rsidR="00567E0A">
        <w:instrText>REF</w:instrText>
      </w:r>
      <w:r>
        <w:instrText xml:space="preserve"> _Ref97707371 \h </w:instrText>
      </w:r>
      <w:r w:rsidR="00235191">
        <w:fldChar w:fldCharType="separate"/>
      </w:r>
      <w:r w:rsidR="00ED2D41">
        <w:t xml:space="preserve">Figure </w:t>
      </w:r>
      <w:r w:rsidR="00ED2D41">
        <w:rPr>
          <w:noProof/>
        </w:rPr>
        <w:t>97</w:t>
      </w:r>
      <w:r w:rsidR="00235191">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1008" w:name="_Ref97707371"/>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97</w:t>
      </w:r>
      <w:r w:rsidR="00235191">
        <w:rPr>
          <w:noProof/>
        </w:rPr>
        <w:fldChar w:fldCharType="end"/>
      </w:r>
      <w:bookmarkEnd w:id="1008"/>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235191">
        <w:fldChar w:fldCharType="begin"/>
      </w:r>
      <w:r w:rsidR="00A7040E">
        <w:instrText xml:space="preserve"> </w:instrText>
      </w:r>
      <w:r w:rsidR="00567E0A">
        <w:instrText>REF</w:instrText>
      </w:r>
      <w:r w:rsidR="00A7040E">
        <w:instrText xml:space="preserve"> _Ref97708523 \h </w:instrText>
      </w:r>
      <w:r w:rsidR="00235191">
        <w:fldChar w:fldCharType="separate"/>
      </w:r>
      <w:r w:rsidR="00ED2D41">
        <w:t xml:space="preserve">Figure </w:t>
      </w:r>
      <w:r w:rsidR="00ED2D41">
        <w:rPr>
          <w:noProof/>
        </w:rPr>
        <w:t>98</w:t>
      </w:r>
      <w:r w:rsidR="00235191">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1009" w:name="_Ref97708523"/>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98</w:t>
      </w:r>
      <w:r w:rsidR="00235191">
        <w:rPr>
          <w:noProof/>
        </w:rPr>
        <w:fldChar w:fldCharType="end"/>
      </w:r>
      <w:bookmarkEnd w:id="1009"/>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235191">
        <w:fldChar w:fldCharType="begin"/>
      </w:r>
      <w:r w:rsidR="00A7040E">
        <w:instrText xml:space="preserve"> </w:instrText>
      </w:r>
      <w:r w:rsidR="00567E0A">
        <w:instrText>REF</w:instrText>
      </w:r>
      <w:r w:rsidR="00A7040E">
        <w:instrText xml:space="preserve"> _Ref97708781 \h </w:instrText>
      </w:r>
      <w:r w:rsidR="00235191">
        <w:fldChar w:fldCharType="separate"/>
      </w:r>
      <w:r w:rsidR="00ED2D41">
        <w:t xml:space="preserve">Figure </w:t>
      </w:r>
      <w:r w:rsidR="00ED2D41">
        <w:rPr>
          <w:noProof/>
        </w:rPr>
        <w:t>99</w:t>
      </w:r>
      <w:r w:rsidR="00235191">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1010" w:name="_Ref97708781"/>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99</w:t>
      </w:r>
      <w:r w:rsidR="00235191">
        <w:rPr>
          <w:noProof/>
        </w:rPr>
        <w:fldChar w:fldCharType="end"/>
      </w:r>
      <w:bookmarkEnd w:id="1010"/>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235191">
        <w:fldChar w:fldCharType="begin"/>
      </w:r>
      <w:r w:rsidR="00213E8E">
        <w:instrText xml:space="preserve"> </w:instrText>
      </w:r>
      <w:r w:rsidR="00567E0A">
        <w:instrText>REF</w:instrText>
      </w:r>
      <w:r w:rsidR="00213E8E">
        <w:instrText xml:space="preserve"> _Ref97735916 \r \h </w:instrText>
      </w:r>
      <w:r w:rsidR="00235191">
        <w:fldChar w:fldCharType="separate"/>
      </w:r>
      <w:r w:rsidR="00ED2D41">
        <w:t>11.4.2</w:t>
      </w:r>
      <w:r w:rsidR="00235191">
        <w:fldChar w:fldCharType="end"/>
      </w:r>
      <w:r>
        <w:t xml:space="preserve"> and </w:t>
      </w:r>
      <w:r w:rsidR="00235191">
        <w:fldChar w:fldCharType="begin"/>
      </w:r>
      <w:r w:rsidR="00213E8E">
        <w:instrText xml:space="preserve"> </w:instrText>
      </w:r>
      <w:r w:rsidR="00567E0A">
        <w:instrText>REF</w:instrText>
      </w:r>
      <w:r w:rsidR="00213E8E">
        <w:instrText xml:space="preserve"> _Ref97735928 \r \h </w:instrText>
      </w:r>
      <w:r w:rsidR="00235191">
        <w:fldChar w:fldCharType="separate"/>
      </w:r>
      <w:r w:rsidR="00ED2D41">
        <w:t>11.4.3</w:t>
      </w:r>
      <w:r w:rsidR="00235191">
        <w:fldChar w:fldCharType="end"/>
      </w:r>
      <w:r>
        <w:t>.</w:t>
      </w:r>
    </w:p>
    <w:p w:rsidR="005771D5" w:rsidRPr="00FA40A6" w:rsidRDefault="005771D5" w:rsidP="00E5047C"/>
    <w:p w:rsidR="00AB5EB9" w:rsidRDefault="00AB5EB9" w:rsidP="00BA3445">
      <w:pPr>
        <w:pStyle w:val="Heading1"/>
      </w:pPr>
      <w:bookmarkStart w:id="1011" w:name="_Toc355280420"/>
      <w:bookmarkStart w:id="1012" w:name="_Toc356807366"/>
      <w:r>
        <w:t>Matlab Integration</w:t>
      </w:r>
      <w:bookmarkEnd w:id="1011"/>
      <w:bookmarkEnd w:id="1012"/>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r w:rsidR="002B5ED5">
        <w:t xml:space="preserve"> – I don’t know who said this, but it seems not to be correct, at least, not in my app.</w:t>
      </w:r>
    </w:p>
    <w:p w:rsidR="00F20CD9" w:rsidRDefault="00E92E2C" w:rsidP="00E92E2C">
      <w:pPr>
        <w:pStyle w:val="DocAction"/>
      </w:pPr>
      <w:r>
        <w:t xml:space="preserve">%%% </w:t>
      </w:r>
      <w:r w:rsidR="002B5ED5">
        <w:t xml:space="preserve">Andy: </w:t>
      </w:r>
      <w:r>
        <w:t>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1013" w:name="_Toc355280421"/>
      <w:bookmarkStart w:id="1014" w:name="_Toc356807367"/>
      <w:r w:rsidRPr="00084655">
        <w:t>Tutorial</w:t>
      </w:r>
      <w:bookmarkEnd w:id="1013"/>
      <w:bookmarkEnd w:id="1014"/>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22"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15" w:name="_Toc355280422"/>
      <w:bookmarkStart w:id="1016" w:name="_Toc356807368"/>
      <w:r w:rsidRPr="00084655">
        <w:t>SPECCHIO Online Test Database</w:t>
      </w:r>
      <w:bookmarkEnd w:id="1015"/>
      <w:bookmarkEnd w:id="1016"/>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235191">
        <w:fldChar w:fldCharType="begin"/>
      </w:r>
      <w:r w:rsidR="00625CA9">
        <w:instrText xml:space="preserve"> </w:instrText>
      </w:r>
      <w:r w:rsidR="00567E0A">
        <w:instrText>REF</w:instrText>
      </w:r>
      <w:r w:rsidR="00625CA9">
        <w:instrText xml:space="preserve"> _Ref180396043 \r \h </w:instrText>
      </w:r>
      <w:r w:rsidR="00235191">
        <w:fldChar w:fldCharType="separate"/>
      </w:r>
      <w:r w:rsidR="00ED2D41">
        <w:t>6.3</w:t>
      </w:r>
      <w:r w:rsidR="00235191">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ED2D41" w:rsidRPr="00084655">
          <w:t xml:space="preserve">Figure </w:t>
        </w:r>
        <w:r w:rsidR="00ED2D41">
          <w:rPr>
            <w:noProof/>
          </w:rPr>
          <w:t>100</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3"/>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7" w:name="_Ref157227343"/>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100</w:t>
      </w:r>
      <w:r w:rsidR="00235191">
        <w:rPr>
          <w:noProof/>
        </w:rPr>
        <w:fldChar w:fldCharType="end"/>
      </w:r>
      <w:bookmarkEnd w:id="1017"/>
      <w:r w:rsidRPr="00084655">
        <w:t>: Connecting to the specchio_test database</w:t>
      </w:r>
    </w:p>
    <w:p w:rsidR="002A0FFE" w:rsidRPr="00084655" w:rsidRDefault="002A0FFE" w:rsidP="00A7583F">
      <w:pPr>
        <w:pStyle w:val="Heading3"/>
      </w:pPr>
      <w:bookmarkStart w:id="1018" w:name="_Toc355280423"/>
      <w:bookmarkStart w:id="1019" w:name="_Toc356807369"/>
      <w:r w:rsidRPr="00084655">
        <w:t>Creating Campaigns on the Test Database</w:t>
      </w:r>
      <w:bookmarkEnd w:id="1018"/>
      <w:bookmarkEnd w:id="1019"/>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1020" w:name="_Toc355280424"/>
      <w:bookmarkStart w:id="1021" w:name="_Toc356807370"/>
      <w:r w:rsidRPr="00084655">
        <w:t>Downloading Test Data Sets</w:t>
      </w:r>
      <w:bookmarkEnd w:id="1020"/>
      <w:bookmarkEnd w:id="1021"/>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24"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235191">
        <w:fldChar w:fldCharType="begin"/>
      </w:r>
      <w:r w:rsidR="00625CA9">
        <w:instrText xml:space="preserve"> </w:instrText>
      </w:r>
      <w:r w:rsidR="00567E0A">
        <w:instrText>REF</w:instrText>
      </w:r>
      <w:r w:rsidR="00625CA9">
        <w:instrText xml:space="preserve"> _Ref180393511 \h </w:instrText>
      </w:r>
      <w:r w:rsidR="00235191">
        <w:fldChar w:fldCharType="separate"/>
      </w:r>
      <w:r w:rsidR="00ED2D41" w:rsidRPr="00084655">
        <w:t xml:space="preserve">Figure </w:t>
      </w:r>
      <w:r w:rsidR="00ED2D41">
        <w:rPr>
          <w:noProof/>
        </w:rPr>
        <w:t>101</w:t>
      </w:r>
      <w:r w:rsidR="00235191">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2" w:name="_Ref180393511"/>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101</w:t>
      </w:r>
      <w:r w:rsidR="00235191">
        <w:rPr>
          <w:noProof/>
        </w:rPr>
        <w:fldChar w:fldCharType="end"/>
      </w:r>
      <w:bookmarkEnd w:id="1022"/>
      <w:r w:rsidRPr="00084655">
        <w:t>: Tutorial data download page</w:t>
      </w:r>
    </w:p>
    <w:p w:rsidR="002A0FFE" w:rsidRPr="00084655" w:rsidRDefault="002A0FFE" w:rsidP="00306258">
      <w:pPr>
        <w:pStyle w:val="Heading2"/>
      </w:pPr>
      <w:bookmarkStart w:id="1023" w:name="_Toc355280425"/>
      <w:bookmarkStart w:id="1024" w:name="_Toc356807371"/>
      <w:r w:rsidRPr="00084655">
        <w:t>Part 1: Loading, Editing and Retrieving Data</w:t>
      </w:r>
      <w:bookmarkEnd w:id="1023"/>
      <w:bookmarkEnd w:id="1024"/>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1025" w:name="_Toc355280426"/>
      <w:bookmarkStart w:id="1026" w:name="_Toc356807372"/>
      <w:r w:rsidRPr="00084655">
        <w:t>Examine the Folder and File Structure</w:t>
      </w:r>
      <w:bookmarkEnd w:id="1025"/>
      <w:bookmarkEnd w:id="1026"/>
    </w:p>
    <w:p w:rsidR="002A0FFE" w:rsidRPr="00084655" w:rsidRDefault="002A0FFE" w:rsidP="006820AE">
      <w:pPr>
        <w:pStyle w:val="Body"/>
      </w:pPr>
      <w:r w:rsidRPr="00084655">
        <w:t xml:space="preserve">Relevant sections: </w:t>
      </w:r>
      <w:r w:rsidR="00235191">
        <w:fldChar w:fldCharType="begin"/>
      </w:r>
      <w:r w:rsidR="00625CA9">
        <w:instrText xml:space="preserve"> </w:instrText>
      </w:r>
      <w:r w:rsidR="00567E0A">
        <w:instrText>REF</w:instrText>
      </w:r>
      <w:r w:rsidR="00625CA9">
        <w:instrText xml:space="preserve"> _Ref130789600 \r \h </w:instrText>
      </w:r>
      <w:r w:rsidR="00235191">
        <w:fldChar w:fldCharType="separate"/>
      </w:r>
      <w:r w:rsidR="00ED2D41">
        <w:rPr>
          <w:b/>
          <w:bCs/>
          <w:lang w:val="en-US"/>
        </w:rPr>
        <w:t>Error! Reference source not found.</w:t>
      </w:r>
      <w:r w:rsidR="00235191">
        <w:fldChar w:fldCharType="end"/>
      </w:r>
      <w:r w:rsidRPr="00084655">
        <w:t xml:space="preserve">, </w:t>
      </w:r>
      <w:r w:rsidR="00235191">
        <w:fldChar w:fldCharType="begin"/>
      </w:r>
      <w:r w:rsidR="00625CA9">
        <w:instrText xml:space="preserve"> </w:instrText>
      </w:r>
      <w:r w:rsidR="00567E0A">
        <w:instrText>REF</w:instrText>
      </w:r>
      <w:r w:rsidR="00625CA9">
        <w:instrText xml:space="preserve"> _Ref180463872 \r \h </w:instrText>
      </w:r>
      <w:r w:rsidR="00235191">
        <w:fldChar w:fldCharType="separate"/>
      </w:r>
      <w:r w:rsidR="00ED2D41">
        <w:rPr>
          <w:b/>
          <w:bCs/>
          <w:lang w:val="en-US"/>
        </w:rPr>
        <w:t>Error! Reference source not found.</w:t>
      </w:r>
      <w:r w:rsidR="00235191">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235191">
        <w:fldChar w:fldCharType="begin"/>
      </w:r>
      <w:r w:rsidR="00625CA9">
        <w:instrText xml:space="preserve"> </w:instrText>
      </w:r>
      <w:r w:rsidR="00567E0A">
        <w:instrText>REF</w:instrText>
      </w:r>
      <w:r w:rsidR="00625CA9">
        <w:instrText xml:space="preserve"> _Ref157226500 \h </w:instrText>
      </w:r>
      <w:r w:rsidR="00235191">
        <w:fldChar w:fldCharType="separate"/>
      </w:r>
      <w:r w:rsidR="00ED2D41" w:rsidRPr="00084655">
        <w:t xml:space="preserve">Figure </w:t>
      </w:r>
      <w:r w:rsidR="00ED2D41">
        <w:rPr>
          <w:noProof/>
        </w:rPr>
        <w:t>102</w:t>
      </w:r>
      <w:r w:rsidR="00235191">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5"/>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7" w:name="_Ref15722650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102</w:t>
      </w:r>
      <w:r w:rsidR="00235191">
        <w:rPr>
          <w:noProof/>
        </w:rPr>
        <w:fldChar w:fldCharType="end"/>
      </w:r>
      <w:bookmarkEnd w:id="1027"/>
      <w:r w:rsidRPr="00084655">
        <w:t>: Folder and file structure of the Vegetation_example campaign</w:t>
      </w:r>
    </w:p>
    <w:p w:rsidR="002A0FFE" w:rsidRPr="00084655" w:rsidRDefault="002A0FFE" w:rsidP="00A7583F">
      <w:pPr>
        <w:pStyle w:val="Heading3"/>
      </w:pPr>
      <w:bookmarkStart w:id="1028" w:name="_Toc355280427"/>
      <w:bookmarkStart w:id="1029" w:name="_Toc356807373"/>
      <w:r w:rsidRPr="00084655">
        <w:t>Creating a new Campaign and Loading the Spectra</w:t>
      </w:r>
      <w:bookmarkEnd w:id="1028"/>
      <w:bookmarkEnd w:id="1029"/>
    </w:p>
    <w:p w:rsidR="002A0FFE" w:rsidRPr="00084655" w:rsidRDefault="002A0FFE" w:rsidP="006820AE">
      <w:pPr>
        <w:pStyle w:val="Body"/>
      </w:pPr>
      <w:r w:rsidRPr="00084655">
        <w:t xml:space="preserve">Relevant sections: </w:t>
      </w:r>
      <w:r w:rsidR="00235191">
        <w:fldChar w:fldCharType="begin"/>
      </w:r>
      <w:r w:rsidR="00625CA9">
        <w:instrText xml:space="preserve"> </w:instrText>
      </w:r>
      <w:r w:rsidR="00567E0A">
        <w:instrText>REF</w:instrText>
      </w:r>
      <w:r w:rsidR="00625CA9">
        <w:instrText xml:space="preserve"> _Ref153711531 \r \h </w:instrText>
      </w:r>
      <w:r w:rsidR="00235191">
        <w:fldChar w:fldCharType="separate"/>
      </w:r>
      <w:r w:rsidR="00ED2D41">
        <w:t>6.4</w:t>
      </w:r>
      <w:r w:rsidR="00235191">
        <w:fldChar w:fldCharType="end"/>
      </w:r>
      <w:r w:rsidRPr="00084655">
        <w:t xml:space="preserve">, </w:t>
      </w:r>
      <w:r w:rsidR="00235191">
        <w:fldChar w:fldCharType="begin"/>
      </w:r>
      <w:r w:rsidR="00625CA9">
        <w:instrText xml:space="preserve"> </w:instrText>
      </w:r>
      <w:r w:rsidR="00567E0A">
        <w:instrText>REF</w:instrText>
      </w:r>
      <w:r w:rsidR="00625CA9">
        <w:instrText xml:space="preserve"> _Ref153794251 \r \h </w:instrText>
      </w:r>
      <w:r w:rsidR="00235191">
        <w:fldChar w:fldCharType="separate"/>
      </w:r>
      <w:r w:rsidR="00ED2D41">
        <w:t>1.1</w:t>
      </w:r>
      <w:r w:rsidR="00235191">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235191">
        <w:fldChar w:fldCharType="begin"/>
      </w:r>
      <w:r w:rsidR="00625CA9">
        <w:instrText xml:space="preserve"> </w:instrText>
      </w:r>
      <w:r w:rsidR="00567E0A">
        <w:instrText>REF</w:instrText>
      </w:r>
      <w:r w:rsidR="00625CA9">
        <w:instrText xml:space="preserve"> _Ref157228148 \h </w:instrText>
      </w:r>
      <w:r w:rsidR="00235191">
        <w:fldChar w:fldCharType="separate"/>
      </w:r>
      <w:r w:rsidR="00ED2D41" w:rsidRPr="00084655">
        <w:t xml:space="preserve">Figure </w:t>
      </w:r>
      <w:r w:rsidR="00ED2D41">
        <w:rPr>
          <w:noProof/>
        </w:rPr>
        <w:t>103</w:t>
      </w:r>
      <w:r w:rsidR="00235191">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6"/>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0" w:name="_Ref15722814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103</w:t>
      </w:r>
      <w:r w:rsidR="00235191">
        <w:rPr>
          <w:noProof/>
        </w:rPr>
        <w:fldChar w:fldCharType="end"/>
      </w:r>
      <w:bookmarkEnd w:id="1030"/>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235191">
        <w:fldChar w:fldCharType="begin"/>
      </w:r>
      <w:r w:rsidR="00625CA9">
        <w:instrText xml:space="preserve"> </w:instrText>
      </w:r>
      <w:r w:rsidR="00567E0A">
        <w:instrText>REF</w:instrText>
      </w:r>
      <w:r w:rsidR="00625CA9">
        <w:instrText xml:space="preserve"> _Ref180397127 \h </w:instrText>
      </w:r>
      <w:r w:rsidR="00235191">
        <w:fldChar w:fldCharType="separate"/>
      </w:r>
      <w:r w:rsidR="00ED2D41" w:rsidRPr="00084655">
        <w:t xml:space="preserve">Figure </w:t>
      </w:r>
      <w:r w:rsidR="00ED2D41">
        <w:rPr>
          <w:noProof/>
        </w:rPr>
        <w:t>104</w:t>
      </w:r>
      <w:r w:rsidR="00235191">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7"/>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1" w:name="_Ref180397127"/>
      <w:bookmarkStart w:id="1032" w:name="_Ref180397069"/>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104</w:t>
      </w:r>
      <w:r w:rsidR="00235191">
        <w:rPr>
          <w:noProof/>
        </w:rPr>
        <w:fldChar w:fldCharType="end"/>
      </w:r>
      <w:bookmarkEnd w:id="1031"/>
      <w:r w:rsidRPr="00084655">
        <w:t>: Message box informing on successful</w:t>
      </w:r>
      <w:r w:rsidRPr="00084655">
        <w:rPr>
          <w:noProof/>
        </w:rPr>
        <w:t xml:space="preserve"> campaign creation</w:t>
      </w:r>
      <w:bookmarkEnd w:id="1032"/>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235191">
        <w:fldChar w:fldCharType="begin"/>
      </w:r>
      <w:r w:rsidR="00625CA9">
        <w:instrText xml:space="preserve"> </w:instrText>
      </w:r>
      <w:r w:rsidR="00567E0A">
        <w:instrText>REF</w:instrText>
      </w:r>
      <w:r w:rsidR="00625CA9">
        <w:instrText xml:space="preserve"> _Ref180397288 \h </w:instrText>
      </w:r>
      <w:r w:rsidR="00235191">
        <w:fldChar w:fldCharType="separate"/>
      </w:r>
      <w:r w:rsidR="00ED2D41" w:rsidRPr="00084655">
        <w:t xml:space="preserve">Figure </w:t>
      </w:r>
      <w:r w:rsidR="00ED2D41">
        <w:rPr>
          <w:noProof/>
        </w:rPr>
        <w:t>105</w:t>
      </w:r>
      <w:r w:rsidR="00235191">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3" w:name="_Ref18039728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105</w:t>
      </w:r>
      <w:r w:rsidR="00235191">
        <w:rPr>
          <w:noProof/>
        </w:rPr>
        <w:fldChar w:fldCharType="end"/>
      </w:r>
      <w:bookmarkEnd w:id="1033"/>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235191">
        <w:fldChar w:fldCharType="begin"/>
      </w:r>
      <w:r w:rsidR="00625CA9">
        <w:instrText xml:space="preserve"> </w:instrText>
      </w:r>
      <w:r w:rsidR="00567E0A">
        <w:instrText>REF</w:instrText>
      </w:r>
      <w:r w:rsidR="00625CA9">
        <w:instrText xml:space="preserve"> _Ref180397501 \h </w:instrText>
      </w:r>
      <w:r w:rsidR="00235191">
        <w:fldChar w:fldCharType="separate"/>
      </w:r>
      <w:r w:rsidR="00ED2D41" w:rsidRPr="00084655">
        <w:t xml:space="preserve">Figure </w:t>
      </w:r>
      <w:r w:rsidR="00ED2D41">
        <w:rPr>
          <w:noProof/>
        </w:rPr>
        <w:t>106</w:t>
      </w:r>
      <w:r w:rsidR="00235191">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4" w:name="_Ref180397501"/>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106</w:t>
      </w:r>
      <w:r w:rsidR="00235191">
        <w:rPr>
          <w:noProof/>
        </w:rPr>
        <w:fldChar w:fldCharType="end"/>
      </w:r>
      <w:bookmarkEnd w:id="1034"/>
      <w:r w:rsidRPr="00084655">
        <w:t>: Message box showing the number of processed files during campaign loading</w:t>
      </w:r>
    </w:p>
    <w:p w:rsidR="002A0FFE" w:rsidRPr="00084655" w:rsidRDefault="002A0FFE" w:rsidP="00A7583F">
      <w:pPr>
        <w:pStyle w:val="Heading3"/>
      </w:pPr>
      <w:bookmarkStart w:id="1035" w:name="_Ref157230477"/>
      <w:bookmarkStart w:id="1036" w:name="_Toc355280428"/>
      <w:bookmarkStart w:id="1037" w:name="_Toc356807374"/>
      <w:r w:rsidRPr="00084655">
        <w:t>Get to Know Your Data</w:t>
      </w:r>
      <w:bookmarkEnd w:id="1035"/>
      <w:bookmarkEnd w:id="1036"/>
      <w:bookmarkEnd w:id="1037"/>
    </w:p>
    <w:p w:rsidR="002A0FFE" w:rsidRPr="00084655" w:rsidRDefault="002A0FFE" w:rsidP="006820AE">
      <w:pPr>
        <w:pStyle w:val="Body"/>
      </w:pPr>
      <w:r w:rsidRPr="00084655">
        <w:t xml:space="preserve">Relevant section: </w:t>
      </w:r>
      <w:fldSimple w:instr=" REF _Ref153765394 \r \h  \* MERGEFORMAT ">
        <w:r w:rsidR="00ED2D41">
          <w:t>8</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ED2D41" w:rsidRPr="00084655">
          <w:t xml:space="preserve">Figure </w:t>
        </w:r>
        <w:r w:rsidR="00ED2D41">
          <w:rPr>
            <w:noProof/>
          </w:rPr>
          <w:t>107</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ED2D41" w:rsidRPr="00084655">
          <w:t xml:space="preserve">Figure </w:t>
        </w:r>
        <w:r w:rsidR="00ED2D41">
          <w:rPr>
            <w:noProof/>
          </w:rPr>
          <w:t>108</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0"/>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8" w:name="_Ref157229357"/>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107</w:t>
      </w:r>
      <w:r w:rsidR="00235191">
        <w:rPr>
          <w:noProof/>
        </w:rPr>
        <w:fldChar w:fldCharType="end"/>
      </w:r>
      <w:bookmarkEnd w:id="1038"/>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9" w:name="_Ref157230003"/>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108</w:t>
      </w:r>
      <w:r w:rsidR="00235191">
        <w:rPr>
          <w:noProof/>
        </w:rPr>
        <w:fldChar w:fldCharType="end"/>
      </w:r>
      <w:bookmarkEnd w:id="1039"/>
      <w:r w:rsidRPr="00084655">
        <w:t>: Part of the report on Blackfern spectra</w:t>
      </w:r>
    </w:p>
    <w:p w:rsidR="002A0FFE" w:rsidRPr="00084655" w:rsidRDefault="002A0FFE" w:rsidP="00A7583F">
      <w:pPr>
        <w:pStyle w:val="Heading3"/>
      </w:pPr>
      <w:bookmarkStart w:id="1040" w:name="_Ref180463132"/>
      <w:bookmarkStart w:id="1041" w:name="_Toc355280429"/>
      <w:bookmarkStart w:id="1042" w:name="_Toc356807375"/>
      <w:r w:rsidRPr="00084655">
        <w:t>Exporting Data to CSV</w:t>
      </w:r>
      <w:bookmarkEnd w:id="1040"/>
      <w:bookmarkEnd w:id="1041"/>
      <w:bookmarkEnd w:id="1042"/>
    </w:p>
    <w:p w:rsidR="002A0FFE" w:rsidRPr="00084655" w:rsidRDefault="002A0FFE" w:rsidP="006820AE">
      <w:pPr>
        <w:pStyle w:val="Body"/>
      </w:pPr>
      <w:r w:rsidRPr="00084655">
        <w:t xml:space="preserve">Relevant sections: </w:t>
      </w:r>
      <w:fldSimple w:instr=" REF _Ref153765394 \r \h  \* MERGEFORMAT ">
        <w:r w:rsidR="00ED2D41">
          <w:t>8</w:t>
        </w:r>
      </w:fldSimple>
      <w:r w:rsidRPr="00084655">
        <w:t xml:space="preserve">, </w:t>
      </w:r>
      <w:fldSimple w:instr=" REF _Ref157230540 \r \h  \* MERGEFORMAT ">
        <w:r w:rsidR="00ED2D41">
          <w:t>8.4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ED2D41">
          <w:t>14.2.3</w:t>
        </w:r>
      </w:fldSimple>
      <w:r w:rsidRPr="00084655">
        <w:t xml:space="preserve">). Specify CSV as file format, an output directory (use the Browse button to select a directory) and a base filename and then press ‘OK’ (cf. </w:t>
      </w:r>
      <w:fldSimple w:instr=" REF _Ref180461994 \h  \* MERGEFORMAT ">
        <w:r w:rsidR="00ED2D41" w:rsidRPr="00084655">
          <w:t xml:space="preserve">Figure </w:t>
        </w:r>
        <w:r w:rsidR="00ED2D41">
          <w:rPr>
            <w:noProof/>
          </w:rPr>
          <w:t>109</w:t>
        </w:r>
      </w:fldSimple>
      <w:r w:rsidRPr="00084655">
        <w:t xml:space="preserve">) (see also </w:t>
      </w:r>
      <w:fldSimple w:instr=" REF _Ref157230540 \r \h  \* MERGEFORMAT ">
        <w:r w:rsidR="00ED2D41">
          <w:t>8.4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3" w:name="_Ref180461994"/>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109</w:t>
      </w:r>
      <w:r w:rsidR="00235191">
        <w:rPr>
          <w:noProof/>
        </w:rPr>
        <w:fldChar w:fldCharType="end"/>
      </w:r>
      <w:bookmarkEnd w:id="1043"/>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ED2D41" w:rsidRPr="00084655">
          <w:t xml:space="preserve">Figure </w:t>
        </w:r>
        <w:r w:rsidR="00ED2D41">
          <w:t>110</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4" w:name="_Ref180462512"/>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110</w:t>
      </w:r>
      <w:r w:rsidR="00235191">
        <w:rPr>
          <w:noProof/>
        </w:rPr>
        <w:fldChar w:fldCharType="end"/>
      </w:r>
      <w:bookmarkEnd w:id="1044"/>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235191" w:rsidP="006820AE">
      <w:pPr>
        <w:pStyle w:val="Body"/>
      </w:pPr>
      <w:fldSimple w:instr=" REF _Ref157231403 \h  \* MERGEFORMAT ">
        <w:r w:rsidR="00ED2D41" w:rsidRPr="00084655">
          <w:t xml:space="preserve">Figure </w:t>
        </w:r>
        <w:r w:rsidR="00ED2D41">
          <w:rPr>
            <w:noProof/>
          </w:rPr>
          <w:t>111</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5" w:name="_Ref157231403"/>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111</w:t>
      </w:r>
      <w:r w:rsidR="00235191">
        <w:rPr>
          <w:noProof/>
        </w:rPr>
        <w:fldChar w:fldCharType="end"/>
      </w:r>
      <w:bookmarkEnd w:id="1045"/>
      <w:r w:rsidRPr="00084655">
        <w:t>: Example of a spectral (XY) plot in Microsoft Excel</w:t>
      </w:r>
    </w:p>
    <w:p w:rsidR="002A0FFE" w:rsidRPr="00084655" w:rsidRDefault="002A0FFE" w:rsidP="00A7583F">
      <w:pPr>
        <w:pStyle w:val="Heading3"/>
      </w:pPr>
      <w:bookmarkStart w:id="1046" w:name="_Toc355280430"/>
      <w:bookmarkStart w:id="1047" w:name="_Toc356807376"/>
      <w:r w:rsidRPr="00084655">
        <w:t>Exporting Data to ENVI Spectral Libraries</w:t>
      </w:r>
      <w:bookmarkEnd w:id="1046"/>
      <w:bookmarkEnd w:id="1047"/>
    </w:p>
    <w:p w:rsidR="002A0FFE" w:rsidRPr="00084655" w:rsidRDefault="002A0FFE" w:rsidP="006820AE">
      <w:pPr>
        <w:pStyle w:val="Body"/>
      </w:pPr>
      <w:r w:rsidRPr="00084655">
        <w:t xml:space="preserve">Relevant sections: </w:t>
      </w:r>
      <w:fldSimple w:instr=" REF _Ref153765394 \r \h  \* MERGEFORMAT ">
        <w:r w:rsidR="00ED2D41">
          <w:t>8</w:t>
        </w:r>
      </w:fldSimple>
      <w:r w:rsidRPr="00084655">
        <w:t xml:space="preserve">, </w:t>
      </w:r>
      <w:fldSimple w:instr=" REF _Ref157230540 \r \h  \* MERGEFORMAT ">
        <w:r w:rsidR="00ED2D41">
          <w:t>8.4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235191">
        <w:fldChar w:fldCharType="begin"/>
      </w:r>
      <w:r w:rsidR="00625CA9">
        <w:instrText xml:space="preserve"> </w:instrText>
      </w:r>
      <w:r w:rsidR="00567E0A">
        <w:instrText>REF</w:instrText>
      </w:r>
      <w:r w:rsidR="00625CA9">
        <w:instrText xml:space="preserve"> _Ref180463132 \r \h </w:instrText>
      </w:r>
      <w:r w:rsidR="00235191">
        <w:fldChar w:fldCharType="separate"/>
      </w:r>
      <w:r w:rsidR="00ED2D41">
        <w:t>14.2.4</w:t>
      </w:r>
      <w:r w:rsidR="00235191">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235191">
        <w:fldChar w:fldCharType="begin"/>
      </w:r>
      <w:r w:rsidR="00625CA9">
        <w:instrText xml:space="preserve"> </w:instrText>
      </w:r>
      <w:r w:rsidR="00567E0A">
        <w:instrText>REF</w:instrText>
      </w:r>
      <w:r w:rsidR="00625CA9">
        <w:instrText xml:space="preserve"> _Ref157235960 \h </w:instrText>
      </w:r>
      <w:r w:rsidR="00235191">
        <w:fldChar w:fldCharType="separate"/>
      </w:r>
      <w:r w:rsidR="00ED2D41" w:rsidRPr="00084655">
        <w:t xml:space="preserve">Figure </w:t>
      </w:r>
      <w:r w:rsidR="00ED2D41">
        <w:rPr>
          <w:noProof/>
        </w:rPr>
        <w:t>112</w:t>
      </w:r>
      <w:r w:rsidR="00235191">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35"/>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8" w:name="_Ref15723596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112</w:t>
      </w:r>
      <w:r w:rsidR="00235191">
        <w:rPr>
          <w:noProof/>
        </w:rPr>
        <w:fldChar w:fldCharType="end"/>
      </w:r>
      <w:bookmarkEnd w:id="1048"/>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ED2D41" w:rsidRPr="00084655">
          <w:t xml:space="preserve">Figure </w:t>
        </w:r>
        <w:r w:rsidR="00ED2D41">
          <w:rPr>
            <w:noProof/>
          </w:rPr>
          <w:t>113</w:t>
        </w:r>
      </w:fldSimple>
      <w:r w:rsidRPr="00084655">
        <w:t xml:space="preserve">) and plotted as Spectral Library Plots. Note that the maximum range of the Y axis must be set to 1 manually as otherwise only noise will be visible (cf. </w:t>
      </w:r>
      <w:fldSimple w:instr=" REF _Ref157236480 \h  \* MERGEFORMAT ">
        <w:r w:rsidR="00ED2D41" w:rsidRPr="00084655">
          <w:t xml:space="preserve">Figure </w:t>
        </w:r>
        <w:r w:rsidR="00ED2D41">
          <w:rPr>
            <w:noProof/>
          </w:rPr>
          <w:t>114</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36"/>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9" w:name="_Ref15723630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113</w:t>
      </w:r>
      <w:r w:rsidR="00235191">
        <w:rPr>
          <w:noProof/>
        </w:rPr>
        <w:fldChar w:fldCharType="end"/>
      </w:r>
      <w:bookmarkEnd w:id="1049"/>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37"/>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0" w:name="_Ref15723648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114</w:t>
      </w:r>
      <w:r w:rsidR="00235191">
        <w:rPr>
          <w:noProof/>
        </w:rPr>
        <w:fldChar w:fldCharType="end"/>
      </w:r>
      <w:bookmarkEnd w:id="1050"/>
      <w:r w:rsidRPr="00084655">
        <w:t>: Blackfern spectra as Spectral Library Plots</w:t>
      </w:r>
    </w:p>
    <w:p w:rsidR="002A0FFE" w:rsidRPr="00084655" w:rsidRDefault="002A0FFE" w:rsidP="00A7583F">
      <w:pPr>
        <w:pStyle w:val="Heading3"/>
      </w:pPr>
      <w:bookmarkStart w:id="1051" w:name="_Toc355280431"/>
      <w:bookmarkStart w:id="1052" w:name="_Toc356807377"/>
      <w:r w:rsidRPr="00084655">
        <w:t>Editing Metadata</w:t>
      </w:r>
      <w:bookmarkEnd w:id="1051"/>
      <w:bookmarkEnd w:id="1052"/>
    </w:p>
    <w:p w:rsidR="002A0FFE" w:rsidRPr="00084655" w:rsidRDefault="002A0FFE" w:rsidP="006820AE">
      <w:pPr>
        <w:pStyle w:val="Body"/>
      </w:pPr>
      <w:r w:rsidRPr="00084655">
        <w:t xml:space="preserve">Relevant section: </w:t>
      </w:r>
      <w:fldSimple w:instr=" REF _Ref157236952 \r \h  \* MERGEFORMAT ">
        <w:r w:rsidR="00ED2D41">
          <w:t>7.2.9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ED2D41" w:rsidRPr="00084655">
          <w:t xml:space="preserve">Figure </w:t>
        </w:r>
        <w:r w:rsidR="00ED2D41">
          <w:rPr>
            <w:noProof/>
          </w:rPr>
          <w:t>115</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8"/>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3" w:name="_Ref180464635"/>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115</w:t>
      </w:r>
      <w:r w:rsidR="00235191">
        <w:rPr>
          <w:noProof/>
        </w:rPr>
        <w:fldChar w:fldCharType="end"/>
      </w:r>
      <w:bookmarkEnd w:id="1053"/>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235191">
        <w:fldChar w:fldCharType="begin"/>
      </w:r>
      <w:r w:rsidR="00625CA9">
        <w:instrText xml:space="preserve"> </w:instrText>
      </w:r>
      <w:r w:rsidR="00567E0A">
        <w:instrText>REF</w:instrText>
      </w:r>
      <w:r w:rsidR="00625CA9">
        <w:instrText xml:space="preserve"> _Ref157237257 \h </w:instrText>
      </w:r>
      <w:r w:rsidR="00235191">
        <w:fldChar w:fldCharType="separate"/>
      </w:r>
      <w:r w:rsidR="00ED2D41" w:rsidRPr="00084655">
        <w:t xml:space="preserve">Figure </w:t>
      </w:r>
      <w:r w:rsidR="00ED2D41">
        <w:rPr>
          <w:noProof/>
        </w:rPr>
        <w:t>116</w:t>
      </w:r>
      <w:r w:rsidR="00235191">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4" w:name="_Ref157237257"/>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116</w:t>
      </w:r>
      <w:r w:rsidR="00235191">
        <w:rPr>
          <w:noProof/>
        </w:rPr>
        <w:fldChar w:fldCharType="end"/>
      </w:r>
      <w:bookmarkEnd w:id="1054"/>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ED2D41" w:rsidRPr="00084655">
          <w:t xml:space="preserve">Figure </w:t>
        </w:r>
        <w:r w:rsidR="00ED2D41">
          <w:rPr>
            <w:noProof/>
          </w:rPr>
          <w:t>117</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0"/>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55" w:name="_Ref157237726"/>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117</w:t>
      </w:r>
      <w:r w:rsidR="00235191">
        <w:rPr>
          <w:noProof/>
        </w:rPr>
        <w:fldChar w:fldCharType="end"/>
      </w:r>
      <w:bookmarkEnd w:id="1055"/>
      <w:r w:rsidRPr="00084655">
        <w:t>: Entering a common name</w:t>
      </w:r>
    </w:p>
    <w:p w:rsidR="002A0FFE" w:rsidRPr="00084655" w:rsidRDefault="002A0FFE" w:rsidP="00EB49E0">
      <w:pPr>
        <w:pStyle w:val="Figure"/>
      </w:pPr>
      <w:r w:rsidRPr="00084655">
        <w:t xml:space="preserve">The names now appear as shown in </w:t>
      </w:r>
      <w:r w:rsidR="00235191">
        <w:fldChar w:fldCharType="begin"/>
      </w:r>
      <w:r w:rsidR="00625CA9">
        <w:instrText xml:space="preserve"> </w:instrText>
      </w:r>
      <w:r w:rsidR="00567E0A">
        <w:instrText>REF</w:instrText>
      </w:r>
      <w:r w:rsidR="00625CA9">
        <w:instrText xml:space="preserve"> _Ref157237895 \h </w:instrText>
      </w:r>
      <w:r w:rsidR="00235191">
        <w:fldChar w:fldCharType="separate"/>
      </w:r>
      <w:r w:rsidR="00ED2D41" w:rsidRPr="00084655">
        <w:t xml:space="preserve">Figure </w:t>
      </w:r>
      <w:r w:rsidR="00ED2D41">
        <w:t>118</w:t>
      </w:r>
      <w:r w:rsidR="00235191">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6" w:name="_Ref157237895"/>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118</w:t>
      </w:r>
      <w:r w:rsidR="00235191">
        <w:rPr>
          <w:noProof/>
        </w:rPr>
        <w:fldChar w:fldCharType="end"/>
      </w:r>
      <w:bookmarkEnd w:id="1056"/>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119</w:t>
      </w:r>
      <w:r w:rsidR="00235191">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ED2D41" w:rsidRPr="00084655">
          <w:t xml:space="preserve">Figure </w:t>
        </w:r>
        <w:r w:rsidR="00ED2D41">
          <w:rPr>
            <w:noProof/>
          </w:rPr>
          <w:t>120</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7" w:name="_Ref157238434"/>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120</w:t>
      </w:r>
      <w:r w:rsidR="00235191">
        <w:rPr>
          <w:noProof/>
        </w:rPr>
        <w:fldChar w:fldCharType="end"/>
      </w:r>
      <w:bookmarkEnd w:id="1057"/>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121</w:t>
      </w:r>
      <w:r w:rsidR="00235191">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235191">
        <w:fldChar w:fldCharType="begin"/>
      </w:r>
      <w:r w:rsidR="00625CA9">
        <w:instrText xml:space="preserve"> </w:instrText>
      </w:r>
      <w:r w:rsidR="00567E0A">
        <w:instrText>REF</w:instrText>
      </w:r>
      <w:r w:rsidR="00625CA9">
        <w:instrText xml:space="preserve"> _Ref157239224 \h </w:instrText>
      </w:r>
      <w:r w:rsidR="00235191">
        <w:fldChar w:fldCharType="separate"/>
      </w:r>
      <w:r w:rsidR="00ED2D41" w:rsidRPr="00084655">
        <w:t xml:space="preserve">Figure </w:t>
      </w:r>
      <w:r w:rsidR="00ED2D41">
        <w:rPr>
          <w:noProof/>
        </w:rPr>
        <w:t>122</w:t>
      </w:r>
      <w:r w:rsidR="00235191">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5"/>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8" w:name="_Ref157239224"/>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122</w:t>
      </w:r>
      <w:r w:rsidR="00235191">
        <w:rPr>
          <w:noProof/>
        </w:rPr>
        <w:fldChar w:fldCharType="end"/>
      </w:r>
      <w:bookmarkEnd w:id="1058"/>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235191">
        <w:fldChar w:fldCharType="begin"/>
      </w:r>
      <w:r w:rsidR="006C5C8E">
        <w:instrText xml:space="preserve"> REF _Ref153677568 \r \h  \* MERGEFORMAT </w:instrText>
      </w:r>
      <w:r w:rsidR="00235191">
        <w:fldChar w:fldCharType="separate"/>
      </w:r>
      <w:r w:rsidR="00ED2D41">
        <w:rPr>
          <w:b/>
          <w:bCs/>
          <w:lang w:val="en-US"/>
        </w:rPr>
        <w:t>Error! Reference source not found.</w:t>
      </w:r>
      <w:r w:rsidR="00235191">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ED2D41" w:rsidRPr="00084655">
          <w:t xml:space="preserve">Figure </w:t>
        </w:r>
        <w:r w:rsidR="00ED2D41">
          <w:rPr>
            <w:noProof/>
          </w:rPr>
          <w:t>123</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6"/>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9" w:name="_Ref157306867"/>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123</w:t>
      </w:r>
      <w:r w:rsidR="00235191">
        <w:rPr>
          <w:noProof/>
        </w:rPr>
        <w:fldChar w:fldCharType="end"/>
      </w:r>
      <w:bookmarkEnd w:id="1059"/>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235191">
        <w:fldChar w:fldCharType="begin"/>
      </w:r>
      <w:r w:rsidR="00625CA9">
        <w:instrText xml:space="preserve"> </w:instrText>
      </w:r>
      <w:r w:rsidR="00567E0A">
        <w:instrText>REF</w:instrText>
      </w:r>
      <w:r w:rsidR="00625CA9">
        <w:instrText xml:space="preserve"> _Ref153623337 \h </w:instrText>
      </w:r>
      <w:r w:rsidR="00235191">
        <w:fldChar w:fldCharType="separate"/>
      </w:r>
      <w:r w:rsidR="00ED2D41" w:rsidRPr="00084655">
        <w:t xml:space="preserve">Figure </w:t>
      </w:r>
      <w:r w:rsidR="00ED2D41">
        <w:rPr>
          <w:noProof/>
        </w:rPr>
        <w:t>32</w:t>
      </w:r>
      <w:r w:rsidR="00235191">
        <w:fldChar w:fldCharType="end"/>
      </w:r>
      <w:r w:rsidR="004E6ED6">
        <w:t>). All non-</w:t>
      </w:r>
      <w:r w:rsidRPr="00084655">
        <w:t xml:space="preserve">complying spectra plus the containing hierarchies are marked with an asterisk (cf. </w:t>
      </w:r>
      <w:r w:rsidR="00235191">
        <w:fldChar w:fldCharType="begin"/>
      </w:r>
      <w:r w:rsidR="00625CA9">
        <w:instrText xml:space="preserve"> </w:instrText>
      </w:r>
      <w:r w:rsidR="00567E0A">
        <w:instrText>REF</w:instrText>
      </w:r>
      <w:r w:rsidR="00625CA9">
        <w:instrText xml:space="preserve"> _Ref157307300 \h </w:instrText>
      </w:r>
      <w:r w:rsidR="00235191">
        <w:fldChar w:fldCharType="separate"/>
      </w:r>
      <w:r w:rsidR="00ED2D41" w:rsidRPr="00084655">
        <w:t xml:space="preserve">Figure </w:t>
      </w:r>
      <w:r w:rsidR="00ED2D41">
        <w:rPr>
          <w:noProof/>
        </w:rPr>
        <w:t>124</w:t>
      </w:r>
      <w:r w:rsidR="00235191">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0" w:name="_Ref157307300"/>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124</w:t>
      </w:r>
      <w:r w:rsidR="00235191">
        <w:rPr>
          <w:noProof/>
        </w:rPr>
        <w:fldChar w:fldCharType="end"/>
      </w:r>
      <w:bookmarkEnd w:id="1060"/>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61" w:name="_Toc355280432"/>
      <w:bookmarkStart w:id="1062" w:name="_Toc356807378"/>
      <w:r w:rsidRPr="00084655">
        <w:t>Part 2: GER Files</w:t>
      </w:r>
      <w:bookmarkEnd w:id="1061"/>
      <w:bookmarkEnd w:id="1062"/>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ED2D41">
          <w:t>6.4</w:t>
        </w:r>
      </w:fldSimple>
      <w:r w:rsidRPr="00084655">
        <w:t xml:space="preserve">, </w:t>
      </w:r>
      <w:fldSimple w:instr=" REF _Ref153794251 \r \h  \* MERGEFORMAT ">
        <w:r w:rsidR="00ED2D41">
          <w:t>1.1</w:t>
        </w:r>
      </w:fldSimple>
      <w:r w:rsidRPr="00084655">
        <w:t xml:space="preserve">, </w:t>
      </w:r>
      <w:fldSimple w:instr=" REF _Ref153795826 \r \h  \* MERGEFORMAT ">
        <w:r w:rsidR="00ED2D41">
          <w:t>7.2.1</w:t>
        </w:r>
      </w:fldSimple>
      <w:r w:rsidRPr="00084655">
        <w:t xml:space="preserve">, </w:t>
      </w:r>
      <w:fldSimple w:instr=" REF _Ref153765394 \r \h  \* MERGEFORMAT ">
        <w:r w:rsidR="00ED2D41">
          <w:t>8</w:t>
        </w:r>
      </w:fldSimple>
      <w:r w:rsidRPr="00084655">
        <w:t xml:space="preserve">, </w:t>
      </w:r>
      <w:fldSimple w:instr=" REF _Ref157230540 \r \h  \* MERGEFORMAT ">
        <w:r w:rsidR="00ED2D41">
          <w:t>8.4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ED2D41" w:rsidRPr="00084655">
          <w:t xml:space="preserve">Figure </w:t>
        </w:r>
        <w:r w:rsidR="00ED2D41">
          <w:rPr>
            <w:noProof/>
          </w:rPr>
          <w:t>125</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9"/>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3" w:name="_Ref180490722"/>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125</w:t>
      </w:r>
      <w:r w:rsidR="00235191">
        <w:rPr>
          <w:noProof/>
        </w:rPr>
        <w:fldChar w:fldCharType="end"/>
      </w:r>
      <w:bookmarkEnd w:id="1063"/>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235191">
        <w:fldChar w:fldCharType="begin"/>
      </w:r>
      <w:r w:rsidR="00625CA9">
        <w:instrText xml:space="preserve"> </w:instrText>
      </w:r>
      <w:r w:rsidR="00567E0A">
        <w:instrText>REF</w:instrText>
      </w:r>
      <w:r w:rsidR="00625CA9">
        <w:instrText xml:space="preserve"> _Ref180491005 \h </w:instrText>
      </w:r>
      <w:r w:rsidR="00235191">
        <w:fldChar w:fldCharType="separate"/>
      </w:r>
      <w:r w:rsidR="00ED2D41" w:rsidRPr="00084655">
        <w:t xml:space="preserve">Figure </w:t>
      </w:r>
      <w:r w:rsidR="00ED2D41">
        <w:rPr>
          <w:noProof/>
        </w:rPr>
        <w:t>126</w:t>
      </w:r>
      <w:r w:rsidR="00235191">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0"/>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4" w:name="_Ref180491005"/>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126</w:t>
      </w:r>
      <w:r w:rsidR="00235191">
        <w:rPr>
          <w:noProof/>
        </w:rPr>
        <w:fldChar w:fldCharType="end"/>
      </w:r>
      <w:bookmarkEnd w:id="1064"/>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235191">
        <w:fldChar w:fldCharType="begin"/>
      </w:r>
      <w:r w:rsidR="00625CA9">
        <w:instrText xml:space="preserve"> </w:instrText>
      </w:r>
      <w:r w:rsidR="00567E0A">
        <w:instrText>REF</w:instrText>
      </w:r>
      <w:r w:rsidR="00625CA9">
        <w:instrText xml:space="preserve"> _Ref157308768 \h </w:instrText>
      </w:r>
      <w:r w:rsidR="00235191">
        <w:fldChar w:fldCharType="separate"/>
      </w:r>
      <w:r w:rsidR="00ED2D41" w:rsidRPr="00084655">
        <w:t xml:space="preserve">Figure </w:t>
      </w:r>
      <w:r w:rsidR="00ED2D41">
        <w:rPr>
          <w:noProof/>
        </w:rPr>
        <w:t>127</w:t>
      </w:r>
      <w:r w:rsidR="00235191">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2"/>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065" w:name="_Ref15730876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127</w:t>
      </w:r>
      <w:r w:rsidR="00235191">
        <w:rPr>
          <w:noProof/>
        </w:rPr>
        <w:fldChar w:fldCharType="end"/>
      </w:r>
      <w:bookmarkEnd w:id="1065"/>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235191">
        <w:fldChar w:fldCharType="begin"/>
      </w:r>
      <w:r w:rsidR="00625CA9">
        <w:instrText xml:space="preserve"> </w:instrText>
      </w:r>
      <w:r w:rsidR="00567E0A">
        <w:instrText>REF</w:instrText>
      </w:r>
      <w:r w:rsidR="00625CA9">
        <w:instrText xml:space="preserve"> _Ref153677830 \r \h </w:instrText>
      </w:r>
      <w:r w:rsidR="00235191">
        <w:fldChar w:fldCharType="separate"/>
      </w:r>
      <w:r w:rsidR="00ED2D41">
        <w:t>4.7</w:t>
      </w:r>
      <w:r w:rsidR="00235191">
        <w:fldChar w:fldCharType="end"/>
      </w:r>
      <w:r w:rsidRPr="00084655">
        <w:t xml:space="preserve">). Open the Metadata Editor and display the spectrum data for one of the GER target spectra. Note that a link referring to the reference spectrum of the type Spectralon has been created (cf. </w:t>
      </w:r>
      <w:r w:rsidR="00235191">
        <w:fldChar w:fldCharType="begin"/>
      </w:r>
      <w:r w:rsidR="00625CA9">
        <w:instrText xml:space="preserve"> </w:instrText>
      </w:r>
      <w:r w:rsidR="00567E0A">
        <w:instrText>REF</w:instrText>
      </w:r>
      <w:r w:rsidR="00625CA9">
        <w:instrText xml:space="preserve"> _Ref157336164 \h </w:instrText>
      </w:r>
      <w:r w:rsidR="00235191">
        <w:fldChar w:fldCharType="separate"/>
      </w:r>
      <w:r w:rsidR="00ED2D41" w:rsidRPr="00084655">
        <w:t xml:space="preserve">Figure </w:t>
      </w:r>
      <w:r w:rsidR="00ED2D41">
        <w:rPr>
          <w:noProof/>
        </w:rPr>
        <w:t>128</w:t>
      </w:r>
      <w:r w:rsidR="00235191">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3"/>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6" w:name="_Ref157336164"/>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128</w:t>
      </w:r>
      <w:r w:rsidR="00235191">
        <w:rPr>
          <w:noProof/>
        </w:rPr>
        <w:fldChar w:fldCharType="end"/>
      </w:r>
      <w:bookmarkEnd w:id="1066"/>
      <w:r w:rsidRPr="00084655">
        <w:t>: Automatically created link between target and reference spectra</w:t>
      </w:r>
    </w:p>
    <w:p w:rsidR="002A0FFE" w:rsidRPr="00084655" w:rsidRDefault="002A0FFE" w:rsidP="00306258">
      <w:pPr>
        <w:pStyle w:val="Heading2"/>
      </w:pPr>
      <w:bookmarkStart w:id="1067" w:name="_Toc355280433"/>
      <w:bookmarkStart w:id="1068" w:name="_Toc356807379"/>
      <w:r w:rsidRPr="00084655">
        <w:t>Part 3: Directional Data</w:t>
      </w:r>
      <w:bookmarkEnd w:id="1067"/>
      <w:bookmarkEnd w:id="1068"/>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ED2D41">
          <w:t>6.4</w:t>
        </w:r>
      </w:fldSimple>
      <w:r w:rsidRPr="00084655">
        <w:t xml:space="preserve">, </w:t>
      </w:r>
      <w:fldSimple w:instr=" REF _Ref153794251 \r \h  \* MERGEFORMAT ">
        <w:r w:rsidR="00ED2D41">
          <w:t>1.1</w:t>
        </w:r>
      </w:fldSimple>
      <w:r w:rsidRPr="00084655">
        <w:t xml:space="preserve">, </w:t>
      </w:r>
      <w:fldSimple w:instr=" REF _Ref157236952 \r \h  \* MERGEFORMAT ">
        <w:r w:rsidR="00ED2D41">
          <w:t>7.2.9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235191"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235191" w:rsidRPr="00084655">
        <w:fldChar w:fldCharType="separate"/>
      </w:r>
      <w:r w:rsidRPr="00084655">
        <w:rPr>
          <w:noProof/>
        </w:rPr>
        <w:t>(2007)</w:t>
      </w:r>
      <w:r w:rsidR="00235191"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069"/>
      <w:r w:rsidRPr="00084655">
        <w:t>’</w:t>
      </w:r>
      <w:commentRangeEnd w:id="1069"/>
      <w:r w:rsidR="006E4D6F">
        <w:rPr>
          <w:rStyle w:val="CommentReference"/>
        </w:rPr>
        <w:commentReference w:id="1069"/>
      </w:r>
      <w:r w:rsidRPr="00084655">
        <w:t>.</w:t>
      </w:r>
    </w:p>
    <w:p w:rsidR="002A0FFE" w:rsidRPr="00084655" w:rsidRDefault="002A0FFE" w:rsidP="00207647">
      <w:pPr>
        <w:pStyle w:val="Body"/>
      </w:pPr>
      <w:r w:rsidRPr="00084655">
        <w:t xml:space="preserve">In the Metadata Editor select the special function ‘Link targets to references’ (cf. </w:t>
      </w:r>
      <w:r w:rsidR="00235191">
        <w:fldChar w:fldCharType="begin"/>
      </w:r>
      <w:r w:rsidR="00604510">
        <w:instrText xml:space="preserve"> REF _Ref153794273 \r \h  \* MERGEFORMAT </w:instrText>
      </w:r>
      <w:r w:rsidR="00235191">
        <w:fldChar w:fldCharType="separate"/>
      </w:r>
      <w:r w:rsidR="00ED2D41">
        <w:rPr>
          <w:b/>
          <w:bCs/>
          <w:lang w:val="en-US"/>
        </w:rPr>
        <w:t>Error! Reference source not found.</w:t>
      </w:r>
      <w:r w:rsidR="00235191">
        <w:fldChar w:fldCharType="end"/>
      </w:r>
      <w:r w:rsidRPr="00084655">
        <w:t xml:space="preserve">). In the ‘Link Target to Reference’ dialog select the target and reference directories of the goniometer campaign as inputs (cf. </w:t>
      </w:r>
      <w:fldSimple w:instr=" REF _Ref157337315 \h  \* MERGEFORMAT ">
        <w:r w:rsidR="00ED2D41" w:rsidRPr="00084655">
          <w:t xml:space="preserve">Figure </w:t>
        </w:r>
        <w:r w:rsidR="00ED2D41">
          <w:rPr>
            <w:noProof/>
          </w:rPr>
          <w:t>129</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ED2D41" w:rsidRPr="00084655">
          <w:t xml:space="preserve">Figure </w:t>
        </w:r>
        <w:r w:rsidR="00ED2D41">
          <w:rPr>
            <w:noProof/>
          </w:rPr>
          <w:t>128</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070" w:name="_Ref157337315"/>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129</w:t>
      </w:r>
      <w:r w:rsidR="00235191">
        <w:rPr>
          <w:noProof/>
        </w:rPr>
        <w:fldChar w:fldCharType="end"/>
      </w:r>
      <w:bookmarkEnd w:id="1070"/>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5"/>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130</w:t>
      </w:r>
      <w:r w:rsidR="00235191">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ED2D41">
          <w:t>7.4</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ED2D41" w:rsidRPr="00084655">
          <w:t xml:space="preserve">Figure </w:t>
        </w:r>
        <w:r w:rsidR="00ED2D41">
          <w:rPr>
            <w:noProof/>
          </w:rPr>
          <w:t>131</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6"/>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1" w:name="_Ref157414092"/>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131</w:t>
      </w:r>
      <w:r w:rsidR="00235191">
        <w:rPr>
          <w:noProof/>
        </w:rPr>
        <w:fldChar w:fldCharType="end"/>
      </w:r>
      <w:bookmarkEnd w:id="1071"/>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ED2D41" w:rsidRPr="00084655">
          <w:t xml:space="preserve">Figure </w:t>
        </w:r>
        <w:r w:rsidR="00ED2D41">
          <w:rPr>
            <w:noProof/>
          </w:rPr>
          <w:t>132</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7"/>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2" w:name="_Ref15735302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132</w:t>
      </w:r>
      <w:r w:rsidR="00235191">
        <w:rPr>
          <w:noProof/>
        </w:rPr>
        <w:fldChar w:fldCharType="end"/>
      </w:r>
      <w:bookmarkEnd w:id="1072"/>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ED2D41">
          <w:t>7.9</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ED2D41" w:rsidRPr="00084655">
          <w:t xml:space="preserve">Figure </w:t>
        </w:r>
        <w:r w:rsidR="00ED2D41">
          <w:rPr>
            <w:noProof/>
          </w:rPr>
          <w:t>133</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3" w:name="_Ref15735428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133</w:t>
      </w:r>
      <w:r w:rsidR="00235191">
        <w:rPr>
          <w:noProof/>
        </w:rPr>
        <w:fldChar w:fldCharType="end"/>
      </w:r>
      <w:bookmarkEnd w:id="1073"/>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235191">
        <w:fldChar w:fldCharType="begin"/>
      </w:r>
      <w:r w:rsidR="00625CA9">
        <w:instrText xml:space="preserve"> </w:instrText>
      </w:r>
      <w:r w:rsidR="00567E0A">
        <w:instrText>REF</w:instrText>
      </w:r>
      <w:r w:rsidR="00625CA9">
        <w:instrText xml:space="preserve"> _Ref157354867 \h </w:instrText>
      </w:r>
      <w:r w:rsidR="00235191">
        <w:fldChar w:fldCharType="separate"/>
      </w:r>
      <w:r w:rsidR="00ED2D41" w:rsidRPr="00084655">
        <w:t xml:space="preserve">Figure </w:t>
      </w:r>
      <w:r w:rsidR="00ED2D41">
        <w:rPr>
          <w:noProof/>
        </w:rPr>
        <w:t>134</w:t>
      </w:r>
      <w:r w:rsidR="00235191">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9"/>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4" w:name="_Ref157354867"/>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134</w:t>
      </w:r>
      <w:r w:rsidR="00235191">
        <w:rPr>
          <w:noProof/>
        </w:rPr>
        <w:fldChar w:fldCharType="end"/>
      </w:r>
      <w:bookmarkEnd w:id="1074"/>
      <w:r w:rsidRPr="00084655">
        <w:t>: Calculated sensor zenith and azimuth angles</w:t>
      </w:r>
    </w:p>
    <w:p w:rsidR="007576C5" w:rsidRDefault="007576C5" w:rsidP="00306258">
      <w:pPr>
        <w:pStyle w:val="Heading2"/>
      </w:pPr>
      <w:bookmarkStart w:id="1075" w:name="_Toc355280434"/>
      <w:bookmarkStart w:id="1076" w:name="_Toc356807380"/>
      <w:r>
        <w:t>Part 4: Data</w:t>
      </w:r>
      <w:r w:rsidR="00AF5843">
        <w:t xml:space="preserve"> Querying,</w:t>
      </w:r>
      <w:r>
        <w:t xml:space="preserve"> Processing</w:t>
      </w:r>
      <w:r w:rsidR="00205E4B">
        <w:t xml:space="preserve"> and Exploration</w:t>
      </w:r>
      <w:bookmarkEnd w:id="1075"/>
      <w:bookmarkEnd w:id="1076"/>
    </w:p>
    <w:p w:rsidR="00A855D7" w:rsidRDefault="00A855D7" w:rsidP="00A7583F">
      <w:pPr>
        <w:pStyle w:val="Heading3"/>
      </w:pPr>
      <w:bookmarkStart w:id="1077" w:name="_Toc355280435"/>
      <w:bookmarkStart w:id="1078" w:name="_Toc356807381"/>
      <w:r>
        <w:t>Converting Radiances to Reflectances</w:t>
      </w:r>
      <w:bookmarkEnd w:id="1077"/>
      <w:bookmarkEnd w:id="1078"/>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ED2D41">
          <w:t xml:space="preserve">Figure </w:t>
        </w:r>
        <w:r w:rsidR="00ED2D41">
          <w:rPr>
            <w:noProof/>
          </w:rPr>
          <w:t>135</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079" w:name="_Ref9786627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135</w:t>
      </w:r>
      <w:r w:rsidR="00235191">
        <w:rPr>
          <w:noProof/>
        </w:rPr>
        <w:fldChar w:fldCharType="end"/>
      </w:r>
      <w:bookmarkEnd w:id="1079"/>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235191">
        <w:fldChar w:fldCharType="begin"/>
      </w:r>
      <w:r w:rsidR="003B10F3">
        <w:instrText xml:space="preserve"> </w:instrText>
      </w:r>
      <w:r w:rsidR="00567E0A">
        <w:instrText>REF</w:instrText>
      </w:r>
      <w:r w:rsidR="003B10F3">
        <w:instrText xml:space="preserve"> _Ref97868354 \h </w:instrText>
      </w:r>
      <w:r w:rsidR="00235191">
        <w:fldChar w:fldCharType="separate"/>
      </w:r>
      <w:r w:rsidR="00ED2D41">
        <w:t xml:space="preserve">Figure </w:t>
      </w:r>
      <w:r w:rsidR="00ED2D41">
        <w:rPr>
          <w:noProof/>
        </w:rPr>
        <w:t>136</w:t>
      </w:r>
      <w:r w:rsidR="00235191">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080" w:name="_Ref9786835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136</w:t>
      </w:r>
      <w:r w:rsidR="00235191">
        <w:rPr>
          <w:noProof/>
        </w:rPr>
        <w:fldChar w:fldCharType="end"/>
      </w:r>
      <w:bookmarkEnd w:id="1080"/>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137</w:t>
      </w:r>
      <w:r w:rsidR="00235191">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235191">
        <w:fldChar w:fldCharType="begin"/>
      </w:r>
      <w:r>
        <w:instrText xml:space="preserve"> </w:instrText>
      </w:r>
      <w:r w:rsidR="00567E0A">
        <w:instrText>REF</w:instrText>
      </w:r>
      <w:r>
        <w:instrText xml:space="preserve"> _Ref97868840 \h </w:instrText>
      </w:r>
      <w:r w:rsidR="00235191">
        <w:fldChar w:fldCharType="separate"/>
      </w:r>
      <w:r w:rsidR="00ED2D41">
        <w:t xml:space="preserve">Figure </w:t>
      </w:r>
      <w:r w:rsidR="00ED2D41">
        <w:rPr>
          <w:noProof/>
        </w:rPr>
        <w:t>138</w:t>
      </w:r>
      <w:r w:rsidR="00235191">
        <w:fldChar w:fldCharType="end"/>
      </w:r>
      <w:r>
        <w:t>)</w:t>
      </w:r>
      <w:r w:rsidR="005B1A98">
        <w:t xml:space="preserve"> and choosing space number 0 as input space (</w:t>
      </w:r>
      <w:r w:rsidR="00235191">
        <w:fldChar w:fldCharType="begin"/>
      </w:r>
      <w:r w:rsidR="005B1A98">
        <w:instrText xml:space="preserve"> </w:instrText>
      </w:r>
      <w:r w:rsidR="00567E0A">
        <w:instrText>REF</w:instrText>
      </w:r>
      <w:r w:rsidR="005B1A98">
        <w:instrText xml:space="preserve"> _Ref97868982 \h </w:instrText>
      </w:r>
      <w:r w:rsidR="00235191">
        <w:fldChar w:fldCharType="separate"/>
      </w:r>
      <w:r w:rsidR="00ED2D41">
        <w:t xml:space="preserve">Figure </w:t>
      </w:r>
      <w:r w:rsidR="00ED2D41">
        <w:rPr>
          <w:noProof/>
        </w:rPr>
        <w:t>139</w:t>
      </w:r>
      <w:r w:rsidR="00235191">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081" w:name="_Ref9786884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138</w:t>
      </w:r>
      <w:r w:rsidR="00235191">
        <w:rPr>
          <w:noProof/>
        </w:rPr>
        <w:fldChar w:fldCharType="end"/>
      </w:r>
      <w:bookmarkEnd w:id="1081"/>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082" w:name="_Ref97868982"/>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139</w:t>
      </w:r>
      <w:r w:rsidR="00235191">
        <w:rPr>
          <w:noProof/>
        </w:rPr>
        <w:fldChar w:fldCharType="end"/>
      </w:r>
      <w:bookmarkEnd w:id="1082"/>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235191">
        <w:fldChar w:fldCharType="begin"/>
      </w:r>
      <w:r>
        <w:instrText xml:space="preserve"> </w:instrText>
      </w:r>
      <w:r w:rsidR="00567E0A">
        <w:instrText>REF</w:instrText>
      </w:r>
      <w:r>
        <w:instrText xml:space="preserve"> _Ref97869178 \h </w:instrText>
      </w:r>
      <w:r w:rsidR="00235191">
        <w:fldChar w:fldCharType="separate"/>
      </w:r>
      <w:r w:rsidR="00ED2D41">
        <w:t xml:space="preserve">Figure </w:t>
      </w:r>
      <w:r w:rsidR="00ED2D41">
        <w:rPr>
          <w:noProof/>
        </w:rPr>
        <w:t>140</w:t>
      </w:r>
      <w:r w:rsidR="00235191">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083" w:name="_Ref97869178"/>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140</w:t>
      </w:r>
      <w:r w:rsidR="00235191">
        <w:rPr>
          <w:noProof/>
        </w:rPr>
        <w:fldChar w:fldCharType="end"/>
      </w:r>
      <w:bookmarkEnd w:id="1083"/>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ED2D41">
          <w:t xml:space="preserve">Figure </w:t>
        </w:r>
        <w:r w:rsidR="00ED2D41">
          <w:rPr>
            <w:noProof/>
          </w:rPr>
          <w:t>141</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084" w:name="_Ref97869910"/>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141</w:t>
      </w:r>
      <w:r w:rsidR="00235191">
        <w:rPr>
          <w:noProof/>
        </w:rPr>
        <w:fldChar w:fldCharType="end"/>
      </w:r>
      <w:bookmarkEnd w:id="1084"/>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235191">
        <w:fldChar w:fldCharType="begin"/>
      </w:r>
      <w:r>
        <w:instrText xml:space="preserve"> </w:instrText>
      </w:r>
      <w:r w:rsidR="00567E0A">
        <w:instrText>REF</w:instrText>
      </w:r>
      <w:r>
        <w:instrText xml:space="preserve"> _Ref97870135 \h </w:instrText>
      </w:r>
      <w:r w:rsidR="00235191">
        <w:fldChar w:fldCharType="separate"/>
      </w:r>
      <w:r w:rsidR="00ED2D41">
        <w:t xml:space="preserve">Figure </w:t>
      </w:r>
      <w:r w:rsidR="00ED2D41">
        <w:rPr>
          <w:noProof/>
        </w:rPr>
        <w:t>142</w:t>
      </w:r>
      <w:r w:rsidR="00235191">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085" w:name="_Ref97870135"/>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142</w:t>
      </w:r>
      <w:r w:rsidR="00235191">
        <w:rPr>
          <w:noProof/>
        </w:rPr>
        <w:fldChar w:fldCharType="end"/>
      </w:r>
      <w:bookmarkEnd w:id="1085"/>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1086" w:name="_Toc355280436"/>
      <w:bookmarkStart w:id="1087" w:name="_Toc356807382"/>
      <w:r w:rsidRPr="00084655">
        <w:t>Data Queries</w:t>
      </w:r>
      <w:bookmarkEnd w:id="1086"/>
      <w:bookmarkEnd w:id="1087"/>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235191">
        <w:fldChar w:fldCharType="begin"/>
      </w:r>
      <w:r w:rsidR="00A30B2D">
        <w:instrText xml:space="preserve"> REF _Ref157411748 \h </w:instrText>
      </w:r>
      <w:r w:rsidR="00235191">
        <w:fldChar w:fldCharType="separate"/>
      </w:r>
      <w:r w:rsidR="00ED2D41" w:rsidRPr="00084655">
        <w:t xml:space="preserve">Figure </w:t>
      </w:r>
      <w:r w:rsidR="00ED2D41">
        <w:rPr>
          <w:noProof/>
        </w:rPr>
        <w:t>143</w:t>
      </w:r>
      <w:r w:rsidR="00235191">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8" w:name="_Ref157411748"/>
      <w:r w:rsidRPr="00084655">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143</w:t>
      </w:r>
      <w:r w:rsidR="00235191">
        <w:rPr>
          <w:noProof/>
        </w:rPr>
        <w:fldChar w:fldCharType="end"/>
      </w:r>
      <w:bookmarkEnd w:id="1088"/>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235191">
        <w:fldChar w:fldCharType="begin"/>
      </w:r>
      <w:r w:rsidR="00A30B2D">
        <w:instrText xml:space="preserve"> REF _Ref97872534 \h </w:instrText>
      </w:r>
      <w:r w:rsidR="00235191">
        <w:fldChar w:fldCharType="separate"/>
      </w:r>
      <w:r w:rsidR="00ED2D41">
        <w:t xml:space="preserve">Figure </w:t>
      </w:r>
      <w:r w:rsidR="00ED2D41">
        <w:rPr>
          <w:noProof/>
        </w:rPr>
        <w:t>144</w:t>
      </w:r>
      <w:r w:rsidR="00235191">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089" w:name="_Ref97872534"/>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144</w:t>
      </w:r>
      <w:r w:rsidR="00235191">
        <w:rPr>
          <w:noProof/>
        </w:rPr>
        <w:fldChar w:fldCharType="end"/>
      </w:r>
      <w:bookmarkEnd w:id="1089"/>
      <w:r>
        <w:t>: Gonio Hemisphere Explorer connected to the input space</w:t>
      </w:r>
    </w:p>
    <w:p w:rsidR="004C4C99" w:rsidRDefault="004C4C99" w:rsidP="00A7583F">
      <w:pPr>
        <w:pStyle w:val="Body"/>
      </w:pPr>
      <w:r>
        <w:t>Press the ‘Run’ button of the Space Network Processor. A Gonio Hemisphere Explorer window will open (</w:t>
      </w:r>
      <w:r w:rsidR="00235191">
        <w:fldChar w:fldCharType="begin"/>
      </w:r>
      <w:r w:rsidR="00A30B2D">
        <w:instrText xml:space="preserve"> REF _Ref97872779 \h </w:instrText>
      </w:r>
      <w:r w:rsidR="00235191">
        <w:fldChar w:fldCharType="separate"/>
      </w:r>
      <w:r w:rsidR="00ED2D41">
        <w:t xml:space="preserve">Figure </w:t>
      </w:r>
      <w:r w:rsidR="00ED2D41">
        <w:rPr>
          <w:noProof/>
        </w:rPr>
        <w:t>145</w:t>
      </w:r>
      <w:r w:rsidR="00235191">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090" w:name="_Ref97872779"/>
      <w:r>
        <w:t xml:space="preserve">Figure </w:t>
      </w:r>
      <w:r w:rsidR="00235191">
        <w:fldChar w:fldCharType="begin"/>
      </w:r>
      <w:r w:rsidR="00FB7375">
        <w:instrText xml:space="preserve"> </w:instrText>
      </w:r>
      <w:r w:rsidR="00567E0A">
        <w:instrText>SEQ</w:instrText>
      </w:r>
      <w:r w:rsidR="00FB7375">
        <w:instrText xml:space="preserve"> Figure \* ARABIC </w:instrText>
      </w:r>
      <w:r w:rsidR="00235191">
        <w:fldChar w:fldCharType="separate"/>
      </w:r>
      <w:r w:rsidR="00ED2D41">
        <w:rPr>
          <w:noProof/>
        </w:rPr>
        <w:t>145</w:t>
      </w:r>
      <w:r w:rsidR="00235191">
        <w:rPr>
          <w:noProof/>
        </w:rPr>
        <w:fldChar w:fldCharType="end"/>
      </w:r>
      <w:bookmarkEnd w:id="1090"/>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1091" w:name="_Ref353800559"/>
      <w:bookmarkStart w:id="1092" w:name="_Toc355280437"/>
      <w:bookmarkStart w:id="1093" w:name="_Toc356807383"/>
      <w:r>
        <w:t>Regular Expressions</w:t>
      </w:r>
      <w:r w:rsidR="007B4B5E">
        <w:t xml:space="preserve"> </w:t>
      </w:r>
      <w:bookmarkEnd w:id="1091"/>
      <w:r w:rsidR="007C553E">
        <w:t>Tutorial</w:t>
      </w:r>
      <w:bookmarkEnd w:id="1092"/>
      <w:bookmarkEnd w:id="1093"/>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72"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1094" w:name="_Toc355280438"/>
      <w:bookmarkStart w:id="1095" w:name="_Toc356807384"/>
      <w:r w:rsidRPr="00084655">
        <w:t>References</w:t>
      </w:r>
      <w:r w:rsidR="00BB33C3">
        <w:t xml:space="preserve"> – OLD %%%</w:t>
      </w:r>
      <w:bookmarkEnd w:id="1094"/>
      <w:bookmarkEnd w:id="1095"/>
    </w:p>
    <w:p w:rsidR="00E23E1F" w:rsidRDefault="00E23E1F" w:rsidP="00837240">
      <w:pPr>
        <w:pStyle w:val="DocAction"/>
      </w:pPr>
      <w:r>
        <w:t>%%% This chapter can be replaced by the auto-generated one which follows, after we have determined that the list is correct.</w:t>
      </w:r>
    </w:p>
    <w:p w:rsidR="00DF05E8" w:rsidRDefault="00DF05E8" w:rsidP="00E23E1F">
      <w:pPr>
        <w:pStyle w:val="Heading2"/>
      </w:pPr>
      <w:bookmarkStart w:id="1096" w:name="_Toc355280439"/>
      <w:bookmarkStart w:id="1097" w:name="_Toc356807385"/>
      <w:r>
        <w:t>References from Introduction:</w:t>
      </w:r>
      <w:bookmarkEnd w:id="1096"/>
      <w:bookmarkEnd w:id="1097"/>
    </w:p>
    <w:p w:rsidR="00DF05E8" w:rsidRDefault="00235191"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E47832" w:rsidRPr="00E47832">
            <w:rPr>
              <w:noProof/>
              <w:lang w:val="en-AU"/>
            </w:rPr>
            <w:t>[9]</w:t>
          </w:r>
          <w:r>
            <w:fldChar w:fldCharType="end"/>
          </w:r>
        </w:sdtContent>
      </w:sdt>
      <w:r w:rsidR="00DF05E8">
        <w:t>.</w:t>
      </w:r>
    </w:p>
    <w:p w:rsidR="00BB33C3" w:rsidRDefault="00235191"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E47832" w:rsidRPr="00E47832">
            <w:rPr>
              <w:noProof/>
              <w:lang w:val="en-AU"/>
            </w:rPr>
            <w:t>[10]</w:t>
          </w:r>
          <w:r>
            <w:fldChar w:fldCharType="end"/>
          </w:r>
        </w:sdtContent>
      </w:sdt>
      <w:r w:rsidR="00DF05E8">
        <w:t>.</w:t>
      </w:r>
    </w:p>
    <w:p w:rsidR="00DF05E8" w:rsidRDefault="00235191"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E47832" w:rsidRPr="00E47832">
            <w:rPr>
              <w:noProof/>
              <w:lang w:val="en-AU"/>
            </w:rPr>
            <w:t>[11]</w:t>
          </w:r>
          <w:r>
            <w:fldChar w:fldCharType="end"/>
          </w:r>
        </w:sdtContent>
      </w:sdt>
      <w:r w:rsidR="00DF05E8">
        <w:t>.</w:t>
      </w:r>
    </w:p>
    <w:p w:rsidR="00DF05E8" w:rsidRDefault="00235191"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E47832" w:rsidRPr="00E47832">
            <w:rPr>
              <w:noProof/>
              <w:lang w:val="en-AU"/>
            </w:rPr>
            <w:t>[12]</w:t>
          </w:r>
          <w:r>
            <w:fldChar w:fldCharType="end"/>
          </w:r>
        </w:sdtContent>
      </w:sdt>
      <w:r w:rsidR="00DF05E8">
        <w:t>.</w:t>
      </w:r>
    </w:p>
    <w:p w:rsidR="00DF05E8" w:rsidRPr="00084655" w:rsidRDefault="00235191"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E47832" w:rsidRPr="00E47832">
            <w:rPr>
              <w:noProof/>
              <w:lang w:val="en-AU"/>
            </w:rPr>
            <w:t>[6]</w:t>
          </w:r>
          <w:r>
            <w:fldChar w:fldCharType="end"/>
          </w:r>
        </w:sdtContent>
      </w:sdt>
      <w:r w:rsidR="00DF05E8" w:rsidRPr="006251A9">
        <w:t>.</w:t>
      </w:r>
    </w:p>
    <w:p w:rsidR="00DF05E8" w:rsidRDefault="00235191"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E47832" w:rsidRPr="00E47832">
            <w:rPr>
              <w:noProof/>
              <w:lang w:val="en-AU"/>
            </w:rPr>
            <w:t>[13]</w:t>
          </w:r>
          <w:r>
            <w:fldChar w:fldCharType="end"/>
          </w:r>
        </w:sdtContent>
      </w:sdt>
      <w:r w:rsidR="00DF05E8">
        <w:t>.</w:t>
      </w:r>
    </w:p>
    <w:p w:rsidR="00DF05E8" w:rsidRPr="00084655" w:rsidRDefault="00235191"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E47832" w:rsidRPr="00E47832">
            <w:rPr>
              <w:noProof/>
              <w:lang w:val="en-AU"/>
            </w:rPr>
            <w:t>[14]</w:t>
          </w:r>
          <w:r>
            <w:rPr>
              <w:lang w:val="en-US"/>
            </w:rPr>
            <w:fldChar w:fldCharType="end"/>
          </w:r>
        </w:sdtContent>
      </w:sdt>
      <w:r w:rsidR="00DF05E8">
        <w:rPr>
          <w:lang w:val="en-US"/>
        </w:rPr>
        <w:t>.</w:t>
      </w:r>
    </w:p>
    <w:p w:rsidR="00DF05E8" w:rsidRPr="00084655" w:rsidRDefault="00235191"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E47832" w:rsidRPr="00E47832">
            <w:rPr>
              <w:noProof/>
              <w:lang w:val="en-AU"/>
            </w:rPr>
            <w:t>[2]</w:t>
          </w:r>
          <w:r>
            <w:fldChar w:fldCharType="end"/>
          </w:r>
        </w:sdtContent>
      </w:sdt>
      <w:r w:rsidR="00DF05E8" w:rsidRPr="00084655">
        <w:t xml:space="preserve">. </w:t>
      </w:r>
    </w:p>
    <w:p w:rsidR="00DF05E8" w:rsidRPr="00084655" w:rsidRDefault="00235191"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E47832" w:rsidRPr="00E47832">
            <w:rPr>
              <w:noProof/>
              <w:lang w:val="en-AU"/>
            </w:rPr>
            <w:t>[15]</w:t>
          </w:r>
          <w:r>
            <w:fldChar w:fldCharType="end"/>
          </w:r>
        </w:sdtContent>
      </w:sdt>
      <w:r w:rsidR="00DF05E8" w:rsidRPr="00084655">
        <w:t>.</w:t>
      </w:r>
    </w:p>
    <w:p w:rsidR="00DF05E8" w:rsidRPr="00084655" w:rsidRDefault="00235191"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E47832" w:rsidRPr="00E47832">
            <w:rPr>
              <w:noProof/>
              <w:lang w:val="en-AU"/>
            </w:rPr>
            <w:t>[7]</w:t>
          </w:r>
          <w:r>
            <w:fldChar w:fldCharType="end"/>
          </w:r>
        </w:sdtContent>
      </w:sdt>
      <w:r w:rsidR="00DF05E8" w:rsidRPr="00084655">
        <w:t>.</w:t>
      </w:r>
    </w:p>
    <w:p w:rsidR="00DF05E8" w:rsidRPr="00084655" w:rsidRDefault="00235191"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E47832" w:rsidRPr="00E47832">
            <w:rPr>
              <w:noProof/>
              <w:lang w:val="en-AU"/>
            </w:rPr>
            <w:t>[16]</w:t>
          </w:r>
          <w:r>
            <w:fldChar w:fldCharType="end"/>
          </w:r>
        </w:sdtContent>
      </w:sdt>
      <w:r w:rsidR="00DF05E8" w:rsidRPr="00084655">
        <w:t>.</w:t>
      </w:r>
    </w:p>
    <w:p w:rsidR="00DF05E8" w:rsidRPr="00084655" w:rsidRDefault="00235191"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E47832" w:rsidRPr="00E47832">
            <w:rPr>
              <w:noProof/>
              <w:lang w:val="en-AU"/>
            </w:rPr>
            <w:t>[8]</w:t>
          </w:r>
          <w:r>
            <w:fldChar w:fldCharType="end"/>
          </w:r>
        </w:sdtContent>
      </w:sdt>
      <w:r w:rsidR="00DF05E8" w:rsidRPr="00084655">
        <w:t>.</w:t>
      </w:r>
    </w:p>
    <w:p w:rsidR="00DF05E8" w:rsidRDefault="00DF05E8" w:rsidP="00E23E1F">
      <w:pPr>
        <w:pStyle w:val="Heading2"/>
        <w:rPr>
          <w:noProof/>
        </w:rPr>
      </w:pPr>
      <w:bookmarkStart w:id="1098" w:name="_Toc355280440"/>
      <w:bookmarkStart w:id="1099" w:name="_Toc356807386"/>
      <w:r>
        <w:rPr>
          <w:noProof/>
        </w:rPr>
        <w:t>References from End Note field at end of document.</w:t>
      </w:r>
      <w:bookmarkEnd w:id="1098"/>
      <w:bookmarkEnd w:id="1099"/>
    </w:p>
    <w:p w:rsidR="00DF05E8" w:rsidRDefault="00235191"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E47832" w:rsidRPr="00E47832">
            <w:rPr>
              <w:noProof/>
              <w:lang w:val="en-AU"/>
            </w:rPr>
            <w:t>[8]</w:t>
          </w:r>
          <w:r>
            <w:rPr>
              <w:noProof/>
            </w:rPr>
            <w:fldChar w:fldCharType="end"/>
          </w:r>
        </w:sdtContent>
      </w:sdt>
      <w:r w:rsidR="00DF05E8">
        <w:rPr>
          <w:noProof/>
        </w:rPr>
        <w:t>.</w:t>
      </w:r>
    </w:p>
    <w:p w:rsidR="00DF05E8" w:rsidRDefault="00235191"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E47832" w:rsidRPr="00E47832">
            <w:rPr>
              <w:noProof/>
              <w:lang w:val="en-AU"/>
            </w:rPr>
            <w:t>[6]</w:t>
          </w:r>
          <w:r>
            <w:rPr>
              <w:noProof/>
            </w:rPr>
            <w:fldChar w:fldCharType="end"/>
          </w:r>
        </w:sdtContent>
      </w:sdt>
      <w:r w:rsidR="00DF05E8">
        <w:rPr>
          <w:noProof/>
        </w:rPr>
        <w:t>.</w:t>
      </w:r>
    </w:p>
    <w:p w:rsidR="00DF05E8" w:rsidRDefault="00235191"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E47832" w:rsidRPr="00E47832">
            <w:rPr>
              <w:noProof/>
              <w:lang w:val="en-AU"/>
            </w:rPr>
            <w:t>[15]</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235191"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E47832" w:rsidRPr="00E47832">
            <w:rPr>
              <w:noProof/>
              <w:lang w:val="en-AU"/>
            </w:rPr>
            <w:t>[5]</w:t>
          </w:r>
          <w:r>
            <w:rPr>
              <w:noProof/>
            </w:rPr>
            <w:fldChar w:fldCharType="end"/>
          </w:r>
        </w:sdtContent>
      </w:sdt>
      <w:r w:rsidR="00DF05E8">
        <w:rPr>
          <w:noProof/>
        </w:rPr>
        <w:t>.</w:t>
      </w:r>
    </w:p>
    <w:p w:rsidR="0037075B" w:rsidRDefault="00235191"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E47832" w:rsidRPr="00E47832">
            <w:rPr>
              <w:noProof/>
              <w:lang w:val="en-AU"/>
            </w:rPr>
            <w:t>[4]</w:t>
          </w:r>
          <w:r>
            <w:rPr>
              <w:noProof/>
            </w:rPr>
            <w:fldChar w:fldCharType="end"/>
          </w:r>
        </w:sdtContent>
      </w:sdt>
    </w:p>
    <w:p w:rsidR="00DF05E8" w:rsidRDefault="00235191"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E47832" w:rsidRPr="00E47832">
            <w:rPr>
              <w:noProof/>
              <w:lang w:val="en-AU"/>
            </w:rPr>
            <w:t>[17]</w:t>
          </w:r>
          <w:r>
            <w:rPr>
              <w:noProof/>
            </w:rPr>
            <w:fldChar w:fldCharType="end"/>
          </w:r>
        </w:sdtContent>
      </w:sdt>
      <w:r w:rsidR="00DF05E8">
        <w:rPr>
          <w:noProof/>
        </w:rPr>
        <w:t>.</w:t>
      </w:r>
    </w:p>
    <w:p w:rsidR="00DF05E8" w:rsidRDefault="00235191"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E47832" w:rsidRPr="00E47832">
            <w:rPr>
              <w:noProof/>
              <w:lang w:val="en-AU"/>
            </w:rPr>
            <w:t>[18]</w:t>
          </w:r>
          <w:r>
            <w:rPr>
              <w:noProof/>
            </w:rPr>
            <w:fldChar w:fldCharType="end"/>
          </w:r>
        </w:sdtContent>
      </w:sdt>
      <w:r w:rsidR="00DF05E8">
        <w:rPr>
          <w:noProof/>
        </w:rPr>
        <w:t>.</w:t>
      </w:r>
    </w:p>
    <w:p w:rsidR="00DF05E8" w:rsidRDefault="00235191"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E47832" w:rsidRPr="00E47832">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73"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1100" w:name="_Toc355280441"/>
      <w:bookmarkStart w:id="1101" w:name="_Ref356556507"/>
      <w:bookmarkStart w:id="1102" w:name="_Ref356556512"/>
      <w:bookmarkStart w:id="1103" w:name="_Toc356807387"/>
      <w:r>
        <w:t>References</w:t>
      </w:r>
      <w:bookmarkEnd w:id="1100"/>
      <w:bookmarkEnd w:id="1101"/>
      <w:bookmarkEnd w:id="1102"/>
      <w:bookmarkEnd w:id="1103"/>
    </w:p>
    <w:p w:rsidR="00E47832" w:rsidRDefault="00235191"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E47832">
        <w:trPr>
          <w:tblCellSpacing w:w="15" w:type="dxa"/>
        </w:trPr>
        <w:tc>
          <w:tcPr>
            <w:tcW w:w="50" w:type="pct"/>
            <w:hideMark/>
          </w:tcPr>
          <w:p w:rsidR="00E47832" w:rsidRDefault="00E47832">
            <w:pPr>
              <w:pStyle w:val="Bibliography"/>
              <w:rPr>
                <w:noProof/>
              </w:rPr>
            </w:pPr>
            <w:r>
              <w:rPr>
                <w:noProof/>
              </w:rPr>
              <w:t xml:space="preserve">[1] </w:t>
            </w:r>
          </w:p>
        </w:tc>
        <w:tc>
          <w:tcPr>
            <w:tcW w:w="0" w:type="auto"/>
            <w:hideMark/>
          </w:tcPr>
          <w:p w:rsidR="00E47832" w:rsidRDefault="00E47832">
            <w:pPr>
              <w:pStyle w:val="Bibliography"/>
              <w:rPr>
                <w:noProof/>
              </w:rPr>
            </w:pPr>
            <w:r>
              <w:rPr>
                <w:noProof/>
              </w:rPr>
              <w:t>Astronomical Applications Department of the U.S. Naval Observatory, “Universal Time,” 2003. [Online]. Available: http://aa.usno.navy.mil/faq/docs/UT.php. [Accessed 1 May 2013].</w:t>
            </w:r>
          </w:p>
        </w:tc>
      </w:tr>
      <w:tr w:rsidR="00E47832">
        <w:trPr>
          <w:tblCellSpacing w:w="15" w:type="dxa"/>
        </w:trPr>
        <w:tc>
          <w:tcPr>
            <w:tcW w:w="50" w:type="pct"/>
            <w:hideMark/>
          </w:tcPr>
          <w:p w:rsidR="00E47832" w:rsidRDefault="00E47832">
            <w:pPr>
              <w:pStyle w:val="Bibliography"/>
              <w:rPr>
                <w:noProof/>
              </w:rPr>
            </w:pPr>
            <w:r>
              <w:rPr>
                <w:noProof/>
              </w:rPr>
              <w:t xml:space="preserve">[2] </w:t>
            </w:r>
          </w:p>
        </w:tc>
        <w:tc>
          <w:tcPr>
            <w:tcW w:w="0" w:type="auto"/>
            <w:hideMark/>
          </w:tcPr>
          <w:p w:rsidR="00E47832" w:rsidRDefault="00E47832">
            <w:pPr>
              <w:pStyle w:val="Bibliography"/>
              <w:rPr>
                <w:noProof/>
              </w:rPr>
            </w:pPr>
            <w:r>
              <w:rPr>
                <w:noProof/>
              </w:rPr>
              <w:t>A. Hüni and M. Kneubühler, “SPECCHIO: A System for Storing and Sharing Spectroradiometer Data,” December 2007. [Online]. Available: http://spie.org/x18220.xml. [Accessed 2007].</w:t>
            </w:r>
          </w:p>
        </w:tc>
      </w:tr>
      <w:tr w:rsidR="00E47832">
        <w:trPr>
          <w:tblCellSpacing w:w="15" w:type="dxa"/>
        </w:trPr>
        <w:tc>
          <w:tcPr>
            <w:tcW w:w="50" w:type="pct"/>
            <w:hideMark/>
          </w:tcPr>
          <w:p w:rsidR="00E47832" w:rsidRDefault="00E47832">
            <w:pPr>
              <w:pStyle w:val="Bibliography"/>
              <w:rPr>
                <w:noProof/>
              </w:rPr>
            </w:pPr>
            <w:r>
              <w:rPr>
                <w:noProof/>
              </w:rPr>
              <w:t xml:space="preserve">[3] </w:t>
            </w:r>
          </w:p>
        </w:tc>
        <w:tc>
          <w:tcPr>
            <w:tcW w:w="0" w:type="auto"/>
            <w:hideMark/>
          </w:tcPr>
          <w:p w:rsidR="00E47832" w:rsidRDefault="00E47832">
            <w:pPr>
              <w:pStyle w:val="Bibliography"/>
              <w:rPr>
                <w:noProof/>
              </w:rPr>
            </w:pPr>
            <w:r>
              <w:rPr>
                <w:noProof/>
              </w:rPr>
              <w:t>Australia Bureau of Statistics %%% or ASA?, “Australian and New Zealand Standard Research Classification (ANZSRC),” Australia Bureau of Statistics, 2008. [Online]. Available: http://www.abs.gov.au/ausstats/abs@.nsf/mf/1297.0. [Accessed May 2013].</w:t>
            </w:r>
          </w:p>
        </w:tc>
      </w:tr>
      <w:tr w:rsidR="00E47832">
        <w:trPr>
          <w:tblCellSpacing w:w="15" w:type="dxa"/>
        </w:trPr>
        <w:tc>
          <w:tcPr>
            <w:tcW w:w="50" w:type="pct"/>
            <w:hideMark/>
          </w:tcPr>
          <w:p w:rsidR="00E47832" w:rsidRDefault="00E47832">
            <w:pPr>
              <w:pStyle w:val="Bibliography"/>
              <w:rPr>
                <w:noProof/>
              </w:rPr>
            </w:pPr>
            <w:r>
              <w:rPr>
                <w:noProof/>
              </w:rPr>
              <w:t xml:space="preserve">[4] </w:t>
            </w:r>
          </w:p>
        </w:tc>
        <w:tc>
          <w:tcPr>
            <w:tcW w:w="0" w:type="auto"/>
            <w:hideMark/>
          </w:tcPr>
          <w:p w:rsidR="00E47832" w:rsidRDefault="00E47832">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E47832">
        <w:trPr>
          <w:tblCellSpacing w:w="15" w:type="dxa"/>
        </w:trPr>
        <w:tc>
          <w:tcPr>
            <w:tcW w:w="50" w:type="pct"/>
            <w:hideMark/>
          </w:tcPr>
          <w:p w:rsidR="00E47832" w:rsidRDefault="00E47832">
            <w:pPr>
              <w:pStyle w:val="Bibliography"/>
              <w:rPr>
                <w:noProof/>
              </w:rPr>
            </w:pPr>
            <w:r>
              <w:rPr>
                <w:noProof/>
              </w:rPr>
              <w:t xml:space="preserve">[5] </w:t>
            </w:r>
          </w:p>
        </w:tc>
        <w:tc>
          <w:tcPr>
            <w:tcW w:w="0" w:type="auto"/>
            <w:hideMark/>
          </w:tcPr>
          <w:p w:rsidR="00E47832" w:rsidRDefault="00E47832">
            <w:pPr>
              <w:pStyle w:val="Bibliography"/>
              <w:rPr>
                <w:noProof/>
              </w:rPr>
            </w:pPr>
            <w:r>
              <w:rPr>
                <w:noProof/>
              </w:rPr>
              <w:t>D. Landgrebe, “On Information Extraction Principles for Hyperspectral Data,” Purdue University, West Lafayette, IN, 1997.</w:t>
            </w:r>
          </w:p>
        </w:tc>
      </w:tr>
      <w:tr w:rsidR="00E47832">
        <w:trPr>
          <w:tblCellSpacing w:w="15" w:type="dxa"/>
        </w:trPr>
        <w:tc>
          <w:tcPr>
            <w:tcW w:w="50" w:type="pct"/>
            <w:hideMark/>
          </w:tcPr>
          <w:p w:rsidR="00E47832" w:rsidRDefault="00E47832">
            <w:pPr>
              <w:pStyle w:val="Bibliography"/>
              <w:rPr>
                <w:noProof/>
              </w:rPr>
            </w:pPr>
            <w:r>
              <w:rPr>
                <w:noProof/>
              </w:rPr>
              <w:t xml:space="preserve">[6] </w:t>
            </w:r>
          </w:p>
        </w:tc>
        <w:tc>
          <w:tcPr>
            <w:tcW w:w="0" w:type="auto"/>
            <w:hideMark/>
          </w:tcPr>
          <w:p w:rsidR="00E47832" w:rsidRDefault="00E47832">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E47832">
        <w:trPr>
          <w:tblCellSpacing w:w="15" w:type="dxa"/>
        </w:trPr>
        <w:tc>
          <w:tcPr>
            <w:tcW w:w="50" w:type="pct"/>
            <w:hideMark/>
          </w:tcPr>
          <w:p w:rsidR="00E47832" w:rsidRDefault="00E47832">
            <w:pPr>
              <w:pStyle w:val="Bibliography"/>
              <w:rPr>
                <w:noProof/>
              </w:rPr>
            </w:pPr>
            <w:r>
              <w:rPr>
                <w:noProof/>
              </w:rPr>
              <w:t xml:space="preserve">[7] </w:t>
            </w:r>
          </w:p>
        </w:tc>
        <w:tc>
          <w:tcPr>
            <w:tcW w:w="0" w:type="auto"/>
            <w:hideMark/>
          </w:tcPr>
          <w:p w:rsidR="00E47832" w:rsidRDefault="00E47832">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E47832">
        <w:trPr>
          <w:tblCellSpacing w:w="15" w:type="dxa"/>
        </w:trPr>
        <w:tc>
          <w:tcPr>
            <w:tcW w:w="50" w:type="pct"/>
            <w:hideMark/>
          </w:tcPr>
          <w:p w:rsidR="00E47832" w:rsidRDefault="00E47832">
            <w:pPr>
              <w:pStyle w:val="Bibliography"/>
              <w:rPr>
                <w:noProof/>
              </w:rPr>
            </w:pPr>
            <w:r>
              <w:rPr>
                <w:noProof/>
              </w:rPr>
              <w:t xml:space="preserve">[8] </w:t>
            </w:r>
          </w:p>
        </w:tc>
        <w:tc>
          <w:tcPr>
            <w:tcW w:w="0" w:type="auto"/>
            <w:hideMark/>
          </w:tcPr>
          <w:p w:rsidR="00E47832" w:rsidRDefault="00E47832">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E47832">
        <w:trPr>
          <w:tblCellSpacing w:w="15" w:type="dxa"/>
        </w:trPr>
        <w:tc>
          <w:tcPr>
            <w:tcW w:w="50" w:type="pct"/>
            <w:hideMark/>
          </w:tcPr>
          <w:p w:rsidR="00E47832" w:rsidRDefault="00E47832">
            <w:pPr>
              <w:pStyle w:val="Bibliography"/>
              <w:rPr>
                <w:noProof/>
              </w:rPr>
            </w:pPr>
            <w:r>
              <w:rPr>
                <w:noProof/>
              </w:rPr>
              <w:t xml:space="preserve">[9] </w:t>
            </w:r>
          </w:p>
        </w:tc>
        <w:tc>
          <w:tcPr>
            <w:tcW w:w="0" w:type="auto"/>
            <w:hideMark/>
          </w:tcPr>
          <w:p w:rsidR="00E47832" w:rsidRDefault="00E47832">
            <w:pPr>
              <w:pStyle w:val="Bibliography"/>
              <w:rPr>
                <w:noProof/>
              </w:rPr>
            </w:pPr>
            <w:r>
              <w:rPr>
                <w:noProof/>
              </w:rPr>
              <w:t xml:space="preserve">A. Hueni, M. Kneubuehler and M. Schaepman, “International Geoscience and Remote Sensing Symposium,” Hawaii, USA, 2010. </w:t>
            </w:r>
          </w:p>
        </w:tc>
      </w:tr>
      <w:tr w:rsidR="00E47832">
        <w:trPr>
          <w:tblCellSpacing w:w="15" w:type="dxa"/>
        </w:trPr>
        <w:tc>
          <w:tcPr>
            <w:tcW w:w="50" w:type="pct"/>
            <w:hideMark/>
          </w:tcPr>
          <w:p w:rsidR="00E47832" w:rsidRDefault="00E47832">
            <w:pPr>
              <w:pStyle w:val="Bibliography"/>
              <w:rPr>
                <w:noProof/>
              </w:rPr>
            </w:pPr>
            <w:r>
              <w:rPr>
                <w:noProof/>
              </w:rPr>
              <w:t xml:space="preserve">[10] </w:t>
            </w:r>
          </w:p>
        </w:tc>
        <w:tc>
          <w:tcPr>
            <w:tcW w:w="0" w:type="auto"/>
            <w:hideMark/>
          </w:tcPr>
          <w:p w:rsidR="00E47832" w:rsidRDefault="00E47832">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E47832">
        <w:trPr>
          <w:tblCellSpacing w:w="15" w:type="dxa"/>
        </w:trPr>
        <w:tc>
          <w:tcPr>
            <w:tcW w:w="50" w:type="pct"/>
            <w:hideMark/>
          </w:tcPr>
          <w:p w:rsidR="00E47832" w:rsidRDefault="00E47832">
            <w:pPr>
              <w:pStyle w:val="Bibliography"/>
              <w:rPr>
                <w:noProof/>
              </w:rPr>
            </w:pPr>
            <w:r>
              <w:rPr>
                <w:noProof/>
              </w:rPr>
              <w:t xml:space="preserve">[11] </w:t>
            </w:r>
          </w:p>
        </w:tc>
        <w:tc>
          <w:tcPr>
            <w:tcW w:w="0" w:type="auto"/>
            <w:hideMark/>
          </w:tcPr>
          <w:p w:rsidR="00E47832" w:rsidRDefault="00E47832">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E47832">
        <w:trPr>
          <w:tblCellSpacing w:w="15" w:type="dxa"/>
        </w:trPr>
        <w:tc>
          <w:tcPr>
            <w:tcW w:w="50" w:type="pct"/>
            <w:hideMark/>
          </w:tcPr>
          <w:p w:rsidR="00E47832" w:rsidRDefault="00E47832">
            <w:pPr>
              <w:pStyle w:val="Bibliography"/>
              <w:rPr>
                <w:noProof/>
              </w:rPr>
            </w:pPr>
            <w:r>
              <w:rPr>
                <w:noProof/>
              </w:rPr>
              <w:t xml:space="preserve">[12] </w:t>
            </w:r>
          </w:p>
        </w:tc>
        <w:tc>
          <w:tcPr>
            <w:tcW w:w="0" w:type="auto"/>
            <w:hideMark/>
          </w:tcPr>
          <w:p w:rsidR="00E47832" w:rsidRDefault="00E47832">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E47832">
        <w:trPr>
          <w:tblCellSpacing w:w="15" w:type="dxa"/>
        </w:trPr>
        <w:tc>
          <w:tcPr>
            <w:tcW w:w="50" w:type="pct"/>
            <w:hideMark/>
          </w:tcPr>
          <w:p w:rsidR="00E47832" w:rsidRDefault="00E47832">
            <w:pPr>
              <w:pStyle w:val="Bibliography"/>
              <w:rPr>
                <w:noProof/>
              </w:rPr>
            </w:pPr>
            <w:r>
              <w:rPr>
                <w:noProof/>
              </w:rPr>
              <w:t xml:space="preserve">[13] </w:t>
            </w:r>
          </w:p>
        </w:tc>
        <w:tc>
          <w:tcPr>
            <w:tcW w:w="0" w:type="auto"/>
            <w:hideMark/>
          </w:tcPr>
          <w:p w:rsidR="00E47832" w:rsidRDefault="00E47832">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E47832">
        <w:trPr>
          <w:tblCellSpacing w:w="15" w:type="dxa"/>
        </w:trPr>
        <w:tc>
          <w:tcPr>
            <w:tcW w:w="50" w:type="pct"/>
            <w:hideMark/>
          </w:tcPr>
          <w:p w:rsidR="00E47832" w:rsidRDefault="00E47832">
            <w:pPr>
              <w:pStyle w:val="Bibliography"/>
              <w:rPr>
                <w:noProof/>
              </w:rPr>
            </w:pPr>
            <w:r>
              <w:rPr>
                <w:noProof/>
              </w:rPr>
              <w:t xml:space="preserve">[14] </w:t>
            </w:r>
          </w:p>
        </w:tc>
        <w:tc>
          <w:tcPr>
            <w:tcW w:w="0" w:type="auto"/>
            <w:hideMark/>
          </w:tcPr>
          <w:p w:rsidR="00E47832" w:rsidRDefault="00E47832">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E47832">
        <w:trPr>
          <w:tblCellSpacing w:w="15" w:type="dxa"/>
        </w:trPr>
        <w:tc>
          <w:tcPr>
            <w:tcW w:w="50" w:type="pct"/>
            <w:hideMark/>
          </w:tcPr>
          <w:p w:rsidR="00E47832" w:rsidRDefault="00E47832">
            <w:pPr>
              <w:pStyle w:val="Bibliography"/>
              <w:rPr>
                <w:noProof/>
              </w:rPr>
            </w:pPr>
            <w:r>
              <w:rPr>
                <w:noProof/>
              </w:rPr>
              <w:t xml:space="preserve">[15] </w:t>
            </w:r>
          </w:p>
        </w:tc>
        <w:tc>
          <w:tcPr>
            <w:tcW w:w="0" w:type="auto"/>
            <w:hideMark/>
          </w:tcPr>
          <w:p w:rsidR="00E47832" w:rsidRDefault="00E47832">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E47832">
        <w:trPr>
          <w:tblCellSpacing w:w="15" w:type="dxa"/>
        </w:trPr>
        <w:tc>
          <w:tcPr>
            <w:tcW w:w="50" w:type="pct"/>
            <w:hideMark/>
          </w:tcPr>
          <w:p w:rsidR="00E47832" w:rsidRDefault="00E47832">
            <w:pPr>
              <w:pStyle w:val="Bibliography"/>
              <w:rPr>
                <w:noProof/>
              </w:rPr>
            </w:pPr>
            <w:r>
              <w:rPr>
                <w:noProof/>
              </w:rPr>
              <w:t xml:space="preserve">[16] </w:t>
            </w:r>
          </w:p>
        </w:tc>
        <w:tc>
          <w:tcPr>
            <w:tcW w:w="0" w:type="auto"/>
            <w:hideMark/>
          </w:tcPr>
          <w:p w:rsidR="00E47832" w:rsidRDefault="00E47832">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E47832">
        <w:trPr>
          <w:tblCellSpacing w:w="15" w:type="dxa"/>
        </w:trPr>
        <w:tc>
          <w:tcPr>
            <w:tcW w:w="50" w:type="pct"/>
            <w:hideMark/>
          </w:tcPr>
          <w:p w:rsidR="00E47832" w:rsidRDefault="00E47832">
            <w:pPr>
              <w:pStyle w:val="Bibliography"/>
              <w:rPr>
                <w:noProof/>
              </w:rPr>
            </w:pPr>
            <w:r>
              <w:rPr>
                <w:noProof/>
              </w:rPr>
              <w:t xml:space="preserve">[17] </w:t>
            </w:r>
          </w:p>
        </w:tc>
        <w:tc>
          <w:tcPr>
            <w:tcW w:w="0" w:type="auto"/>
            <w:hideMark/>
          </w:tcPr>
          <w:p w:rsidR="00E47832" w:rsidRDefault="00E47832">
            <w:pPr>
              <w:pStyle w:val="Bibliography"/>
              <w:rPr>
                <w:noProof/>
              </w:rPr>
            </w:pPr>
            <w:r>
              <w:rPr>
                <w:noProof/>
              </w:rPr>
              <w:t>J. Schopfer, “Spectrodirectional Ground-based Remote Sensing Using Dual-view Goniometry,” Remote Sensing Laboratories, Zurich, 2008.</w:t>
            </w:r>
          </w:p>
        </w:tc>
      </w:tr>
      <w:tr w:rsidR="00E47832">
        <w:trPr>
          <w:tblCellSpacing w:w="15" w:type="dxa"/>
        </w:trPr>
        <w:tc>
          <w:tcPr>
            <w:tcW w:w="50" w:type="pct"/>
            <w:hideMark/>
          </w:tcPr>
          <w:p w:rsidR="00E47832" w:rsidRDefault="00E47832">
            <w:pPr>
              <w:pStyle w:val="Bibliography"/>
              <w:rPr>
                <w:noProof/>
              </w:rPr>
            </w:pPr>
            <w:r>
              <w:rPr>
                <w:noProof/>
              </w:rPr>
              <w:t xml:space="preserve">[18] </w:t>
            </w:r>
          </w:p>
        </w:tc>
        <w:tc>
          <w:tcPr>
            <w:tcW w:w="0" w:type="auto"/>
            <w:hideMark/>
          </w:tcPr>
          <w:p w:rsidR="00E47832" w:rsidRDefault="00E47832">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E47832" w:rsidRDefault="00E47832">
      <w:pPr>
        <w:rPr>
          <w:noProof/>
        </w:rPr>
      </w:pPr>
    </w:p>
    <w:p w:rsidR="00BB33C3" w:rsidRPr="00BB33C3" w:rsidRDefault="00235191" w:rsidP="00CB191B">
      <w:pPr>
        <w:pStyle w:val="Bibliography"/>
      </w:pPr>
      <w:r>
        <w:fldChar w:fldCharType="end"/>
      </w:r>
    </w:p>
    <w:p w:rsidR="00DE79D5" w:rsidRPr="00084655" w:rsidRDefault="0098760F" w:rsidP="0098760F">
      <w:pPr>
        <w:pStyle w:val="HeadingUnnumbered"/>
      </w:pPr>
      <w:bookmarkStart w:id="1104" w:name="_Toc355280442"/>
      <w:bookmarkStart w:id="1105" w:name="_Toc356807388"/>
      <w:r>
        <w:t xml:space="preserve">Document </w:t>
      </w:r>
      <w:r w:rsidR="00DE79D5" w:rsidRPr="00084655">
        <w:t>History</w:t>
      </w:r>
      <w:bookmarkEnd w:id="1104"/>
      <w:bookmarkEnd w:id="1105"/>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59008C">
            <w:pPr>
              <w:pStyle w:val="texte1"/>
              <w:keepNext/>
              <w:keepLines/>
              <w:numPr>
                <w:ilvl w:val="0"/>
                <w:numId w:val="3"/>
              </w:numPr>
              <w:rPr>
                <w:lang w:val="en-GB"/>
              </w:rPr>
            </w:pPr>
            <w:r w:rsidRPr="00084655">
              <w:rPr>
                <w:lang w:val="en-GB"/>
              </w:rPr>
              <w:t>Super-fast group updates</w:t>
            </w:r>
          </w:p>
          <w:p w:rsidR="00DE79D5" w:rsidRPr="00084655" w:rsidRDefault="00DE79D5" w:rsidP="0059008C">
            <w:pPr>
              <w:pStyle w:val="texte1"/>
              <w:keepNext/>
              <w:keepLines/>
              <w:numPr>
                <w:ilvl w:val="0"/>
                <w:numId w:val="3"/>
              </w:numPr>
              <w:rPr>
                <w:lang w:val="en-GB"/>
              </w:rPr>
            </w:pPr>
            <w:r w:rsidRPr="00084655">
              <w:rPr>
                <w:lang w:val="en-GB"/>
              </w:rPr>
              <w:t>Shared data highlighting</w:t>
            </w:r>
          </w:p>
          <w:p w:rsidR="00DE79D5" w:rsidRPr="00084655" w:rsidRDefault="00DE79D5" w:rsidP="0059008C">
            <w:pPr>
              <w:pStyle w:val="texte1"/>
              <w:keepNext/>
              <w:keepLines/>
              <w:numPr>
                <w:ilvl w:val="0"/>
                <w:numId w:val="3"/>
              </w:numPr>
              <w:rPr>
                <w:lang w:val="en-GB"/>
              </w:rPr>
            </w:pPr>
            <w:r w:rsidRPr="00084655">
              <w:rPr>
                <w:lang w:val="en-GB"/>
              </w:rPr>
              <w:t>Shared data update reimplementation</w:t>
            </w:r>
          </w:p>
          <w:p w:rsidR="00DE79D5" w:rsidRPr="00084655" w:rsidRDefault="00DE79D5" w:rsidP="0059008C">
            <w:pPr>
              <w:pStyle w:val="texte1"/>
              <w:keepNext/>
              <w:keepLines/>
              <w:numPr>
                <w:ilvl w:val="0"/>
                <w:numId w:val="3"/>
              </w:numPr>
              <w:rPr>
                <w:lang w:val="en-GB"/>
              </w:rPr>
            </w:pPr>
            <w:r w:rsidRPr="00084655">
              <w:rPr>
                <w:lang w:val="en-GB"/>
              </w:rPr>
              <w:t>Shared data awareness for gonio and sun angle calculations</w:t>
            </w:r>
          </w:p>
          <w:p w:rsidR="00DE79D5" w:rsidRPr="00084655" w:rsidRDefault="00DE79D5" w:rsidP="0059008C">
            <w:pPr>
              <w:pStyle w:val="texte1"/>
              <w:keepNext/>
              <w:keepLines/>
              <w:numPr>
                <w:ilvl w:val="0"/>
                <w:numId w:val="3"/>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59008C">
            <w:pPr>
              <w:pStyle w:val="texte1"/>
              <w:keepNext/>
              <w:keepLines/>
              <w:numPr>
                <w:ilvl w:val="0"/>
                <w:numId w:val="3"/>
              </w:numPr>
              <w:rPr>
                <w:lang w:val="en-GB"/>
              </w:rPr>
            </w:pPr>
            <w:r>
              <w:rPr>
                <w:lang w:val="en-GB"/>
              </w:rPr>
              <w:t>Database schema update to include reference panel handling including correction factors and uncertainty</w:t>
            </w:r>
          </w:p>
          <w:p w:rsidR="00DE79D5" w:rsidRDefault="00DE79D5" w:rsidP="0059008C">
            <w:pPr>
              <w:pStyle w:val="texte1"/>
              <w:keepNext/>
              <w:keepLines/>
              <w:numPr>
                <w:ilvl w:val="0"/>
                <w:numId w:val="3"/>
              </w:numPr>
              <w:rPr>
                <w:lang w:val="en-GB"/>
              </w:rPr>
            </w:pPr>
            <w:r>
              <w:rPr>
                <w:lang w:val="en-GB"/>
              </w:rPr>
              <w:t>Processing extension</w:t>
            </w:r>
          </w:p>
          <w:p w:rsidR="00DE79D5" w:rsidRDefault="00DE79D5" w:rsidP="0059008C">
            <w:pPr>
              <w:pStyle w:val="texte1"/>
              <w:keepNext/>
              <w:keepLines/>
              <w:numPr>
                <w:ilvl w:val="0"/>
                <w:numId w:val="3"/>
              </w:numPr>
              <w:rPr>
                <w:lang w:val="en-GB"/>
              </w:rPr>
            </w:pPr>
            <w:r>
              <w:rPr>
                <w:lang w:val="en-GB"/>
              </w:rPr>
              <w:t>Instrument and reference panel handling tools</w:t>
            </w:r>
          </w:p>
          <w:p w:rsidR="00DE79D5" w:rsidRDefault="00DE79D5" w:rsidP="0059008C">
            <w:pPr>
              <w:pStyle w:val="texte1"/>
              <w:keepNext/>
              <w:keepLines/>
              <w:numPr>
                <w:ilvl w:val="0"/>
                <w:numId w:val="3"/>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1106" w:name="_GoBack"/>
            <w:bookmarkEnd w:id="1106"/>
          </w:p>
        </w:tc>
      </w:tr>
    </w:tbl>
    <w:p w:rsidR="002A0FFE" w:rsidRPr="00F9247D" w:rsidRDefault="002A0FFE" w:rsidP="002A0FFE">
      <w:pPr>
        <w:pStyle w:val="TOC2"/>
        <w:ind w:left="720" w:hanging="720"/>
        <w:rPr>
          <w:lang w:val="en-AU"/>
        </w:rPr>
      </w:pPr>
    </w:p>
    <w:sectPr w:rsidR="002A0FFE" w:rsidRPr="00F9247D" w:rsidSect="00E47832">
      <w:headerReference w:type="default" r:id="rId174"/>
      <w:footerReference w:type="default" r:id="rId175"/>
      <w:headerReference w:type="first" r:id="rId176"/>
      <w:footerReference w:type="first" r:id="rId177"/>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Daniel Kükenbrink" w:date="2013-04-29T11:17:00Z" w:initials="DK">
    <w:p w:rsidR="00425801" w:rsidRDefault="00425801" w:rsidP="00821767">
      <w:pPr>
        <w:pStyle w:val="CommentText"/>
      </w:pPr>
      <w:r>
        <w:rPr>
          <w:rStyle w:val="CommentReference"/>
        </w:rPr>
        <w:annotationRef/>
      </w:r>
      <w:r>
        <w:t>I did not find this in my java build path</w:t>
      </w:r>
    </w:p>
  </w:comment>
  <w:comment w:id="32" w:author="Daniel Kükenbrink" w:date="2013-04-29T11:17:00Z" w:initials="DK">
    <w:p w:rsidR="00425801" w:rsidRDefault="00425801" w:rsidP="00821767">
      <w:pPr>
        <w:pStyle w:val="CommentText"/>
      </w:pPr>
      <w:r>
        <w:rPr>
          <w:rStyle w:val="CommentReference"/>
        </w:rPr>
        <w:annotationRef/>
      </w:r>
      <w:r>
        <w:t>Not sure if jhdf4obj.jar is needed?! Probably not</w:t>
      </w:r>
    </w:p>
  </w:comment>
  <w:comment w:id="33" w:author="Daniel Kükenbrink" w:date="2013-04-29T11:17:00Z" w:initials="DK">
    <w:p w:rsidR="00425801" w:rsidRDefault="00425801" w:rsidP="00821767">
      <w:pPr>
        <w:pStyle w:val="CommentText"/>
      </w:pPr>
      <w:r>
        <w:rPr>
          <w:rStyle w:val="CommentReference"/>
        </w:rPr>
        <w:annotationRef/>
      </w:r>
      <w:r>
        <w:t>Where to put the information about how to the native library location for the hdf-jar files?</w:t>
      </w:r>
    </w:p>
  </w:comment>
  <w:comment w:id="1069" w:author="Daniel Kükenbrink" w:date="2013-04-18T22:06:00Z" w:initials="DK">
    <w:p w:rsidR="00425801" w:rsidRDefault="00425801">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1BAF" w:rsidRDefault="00EC1BAF">
      <w:r>
        <w:separator/>
      </w:r>
    </w:p>
  </w:endnote>
  <w:endnote w:type="continuationSeparator" w:id="0">
    <w:p w:rsidR="00EC1BAF" w:rsidRDefault="00EC1BA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5801" w:rsidRDefault="00425801">
    <w:pPr>
      <w:pStyle w:val="Footer"/>
      <w:tabs>
        <w:tab w:val="clear" w:pos="7938"/>
        <w:tab w:val="right" w:pos="8789"/>
      </w:tabs>
    </w:pPr>
    <w:fldSimple w:instr="FILENAME ">
      <w:r>
        <w:rPr>
          <w:noProof/>
        </w:rPr>
        <w:t>SPECCHIO_UserGuide.docx</w:t>
      </w:r>
    </w:fldSimple>
  </w:p>
  <w:p w:rsidR="00425801" w:rsidRDefault="00425801" w:rsidP="00E47832">
    <w:pPr>
      <w:pStyle w:val="Footer"/>
      <w:tabs>
        <w:tab w:val="clear" w:pos="7938"/>
        <w:tab w:val="right" w:pos="9356"/>
      </w:tabs>
    </w:pPr>
    <w:r>
      <w:t xml:space="preserve">Version </w:t>
    </w:r>
    <w:fldSimple w:instr="REF VQS">
      <w:r>
        <w:rPr>
          <w:noProof/>
        </w:rPr>
        <w:t>3.0</w:t>
      </w:r>
    </w:fldSimple>
    <w:r>
      <w:t xml:space="preserve"> / </w:t>
    </w:r>
    <w:fldSimple w:instr="REF DD">
      <w:r>
        <w:rPr>
          <w:noProof/>
        </w:rPr>
        <w:t>08.05.2012</w:t>
      </w:r>
    </w:fldSimple>
    <w:r>
      <w:tab/>
    </w:r>
    <w:r>
      <w:tab/>
      <w:t>Pag</w:t>
    </w:r>
    <w:r w:rsidRPr="008030FC">
      <w:t xml:space="preserve">e </w:t>
    </w:r>
    <w:fldSimple w:instr="PAGE">
      <w:r w:rsidR="00EC1BAF">
        <w:rPr>
          <w:noProof/>
        </w:rPr>
        <w:t>1</w:t>
      </w:r>
    </w:fldSimple>
    <w:r w:rsidRPr="008030FC">
      <w:t xml:space="preserve"> </w:t>
    </w:r>
    <w:r>
      <w:t xml:space="preserve">of </w:t>
    </w:r>
    <w:fldSimple w:instr="NUMPAGES ">
      <w:r w:rsidR="00EC1BAF">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5801" w:rsidRDefault="00425801">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1BAF" w:rsidRDefault="00EC1BAF">
      <w:r>
        <w:separator/>
      </w:r>
    </w:p>
  </w:footnote>
  <w:footnote w:type="continuationSeparator" w:id="0">
    <w:p w:rsidR="00EC1BAF" w:rsidRDefault="00EC1B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5801" w:rsidRDefault="00425801" w:rsidP="00E47832">
    <w:pPr>
      <w:pStyle w:val="Heade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ED2D41">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5801" w:rsidRDefault="00425801">
    <w:pPr>
      <w:framePr w:w="3255" w:h="992" w:wrap="notBeside" w:vAnchor="text" w:hAnchor="margin" w:y="1"/>
    </w:pPr>
  </w:p>
  <w:p w:rsidR="00425801" w:rsidRDefault="00425801">
    <w:pPr>
      <w:framePr w:w="3255" w:h="992" w:wrap="notBeside" w:vAnchor="text" w:hAnchor="margin" w:y="1"/>
    </w:pPr>
  </w:p>
  <w:p w:rsidR="00425801" w:rsidRDefault="00425801">
    <w:pPr>
      <w:rPr>
        <w:sz w:val="28"/>
        <w:szCs w:val="28"/>
      </w:rPr>
    </w:pPr>
    <w:r>
      <w:rPr>
        <w:sz w:val="28"/>
        <w:szCs w:val="28"/>
      </w:rPr>
      <w:t>Remote Sensing Laboratories</w:t>
    </w:r>
  </w:p>
  <w:p w:rsidR="00425801" w:rsidRDefault="00425801">
    <w:pPr>
      <w:rPr>
        <w:sz w:val="28"/>
        <w:szCs w:val="28"/>
      </w:rPr>
    </w:pPr>
    <w:r>
      <w:rPr>
        <w:sz w:val="28"/>
        <w:szCs w:val="28"/>
      </w:rPr>
      <w:t>Department of Geography</w:t>
    </w:r>
  </w:p>
  <w:p w:rsidR="00425801" w:rsidRPr="00192611" w:rsidRDefault="00425801">
    <w:pPr>
      <w:rPr>
        <w:sz w:val="28"/>
        <w:szCs w:val="28"/>
      </w:rPr>
    </w:pPr>
    <w:r>
      <w:rPr>
        <w:sz w:val="28"/>
        <w:szCs w:val="28"/>
      </w:rPr>
      <w:t>University of Zurich</w:t>
    </w:r>
  </w:p>
  <w:p w:rsidR="00425801" w:rsidRDefault="00425801">
    <w:pPr>
      <w:rPr>
        <w:sz w:val="36"/>
      </w:rPr>
    </w:pPr>
  </w:p>
  <w:p w:rsidR="00425801" w:rsidRDefault="00425801">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ED2D41">
      <w:rPr>
        <w:b/>
        <w:noProof/>
      </w:rPr>
      <w:t>SPECCHIO</w:t>
    </w:r>
    <w:r>
      <w:rPr>
        <w:b/>
        <w:noProof/>
      </w:rPr>
      <w:fldChar w:fldCharType="end"/>
    </w:r>
  </w:p>
  <w:p w:rsidR="00425801" w:rsidRDefault="00425801">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A64B5B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1">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8B59EA"/>
    <w:multiLevelType w:val="hybridMultilevel"/>
    <w:tmpl w:val="EB6E974E"/>
    <w:lvl w:ilvl="0" w:tplc="FA541F94">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12"/>
  </w:num>
  <w:num w:numId="4">
    <w:abstractNumId w:val="13"/>
  </w:num>
  <w:num w:numId="5">
    <w:abstractNumId w:val="14"/>
  </w:num>
  <w:num w:numId="6">
    <w:abstractNumId w:val="15"/>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num>
  <w:num w:numId="9">
    <w:abstractNumId w:val="5"/>
  </w:num>
  <w:num w:numId="10">
    <w:abstractNumId w:val="8"/>
  </w:num>
  <w:num w:numId="11">
    <w:abstractNumId w:val="1"/>
  </w:num>
  <w:num w:numId="12">
    <w:abstractNumId w:val="11"/>
  </w:num>
  <w:num w:numId="13">
    <w:abstractNumId w:val="3"/>
  </w:num>
  <w:num w:numId="14">
    <w:abstractNumId w:val="6"/>
  </w:num>
  <w:num w:numId="15">
    <w:abstractNumId w:val="4"/>
  </w:num>
  <w:num w:numId="16">
    <w:abstractNumId w:val="2"/>
  </w:num>
  <w:num w:numId="17">
    <w:abstractNumId w:val="10"/>
  </w:num>
  <w:num w:numId="18">
    <w:abstractNumId w:val="9"/>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33794">
      <o:colormenu v:ext="edit" fillcolor="none"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55E5"/>
    <w:rsid w:val="00027485"/>
    <w:rsid w:val="0003320B"/>
    <w:rsid w:val="0003650F"/>
    <w:rsid w:val="000400EA"/>
    <w:rsid w:val="00041695"/>
    <w:rsid w:val="00042627"/>
    <w:rsid w:val="00043400"/>
    <w:rsid w:val="00043D2A"/>
    <w:rsid w:val="00052300"/>
    <w:rsid w:val="00052D06"/>
    <w:rsid w:val="000548B3"/>
    <w:rsid w:val="0006292A"/>
    <w:rsid w:val="00062D77"/>
    <w:rsid w:val="00065836"/>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B0A45"/>
    <w:rsid w:val="000B187D"/>
    <w:rsid w:val="000B2148"/>
    <w:rsid w:val="000B2A90"/>
    <w:rsid w:val="000B40E5"/>
    <w:rsid w:val="000B723E"/>
    <w:rsid w:val="000C0B06"/>
    <w:rsid w:val="000C4344"/>
    <w:rsid w:val="000C5874"/>
    <w:rsid w:val="000E3E59"/>
    <w:rsid w:val="000E40B8"/>
    <w:rsid w:val="000E7DFA"/>
    <w:rsid w:val="000F1F04"/>
    <w:rsid w:val="000F2D03"/>
    <w:rsid w:val="000F38DD"/>
    <w:rsid w:val="000F4192"/>
    <w:rsid w:val="000F5133"/>
    <w:rsid w:val="001034D0"/>
    <w:rsid w:val="00103D92"/>
    <w:rsid w:val="00104037"/>
    <w:rsid w:val="001043BF"/>
    <w:rsid w:val="00104909"/>
    <w:rsid w:val="00104C68"/>
    <w:rsid w:val="00105693"/>
    <w:rsid w:val="00106B3F"/>
    <w:rsid w:val="00106BCD"/>
    <w:rsid w:val="00114347"/>
    <w:rsid w:val="001176EE"/>
    <w:rsid w:val="00121DE8"/>
    <w:rsid w:val="0012487E"/>
    <w:rsid w:val="00125A0E"/>
    <w:rsid w:val="00126294"/>
    <w:rsid w:val="001265C9"/>
    <w:rsid w:val="001310CE"/>
    <w:rsid w:val="001329BB"/>
    <w:rsid w:val="001337AF"/>
    <w:rsid w:val="00133A34"/>
    <w:rsid w:val="001361E8"/>
    <w:rsid w:val="001417E3"/>
    <w:rsid w:val="0014777F"/>
    <w:rsid w:val="00151B64"/>
    <w:rsid w:val="00152B61"/>
    <w:rsid w:val="00153AAA"/>
    <w:rsid w:val="00155FA4"/>
    <w:rsid w:val="001572A2"/>
    <w:rsid w:val="00157B6F"/>
    <w:rsid w:val="00161874"/>
    <w:rsid w:val="00163196"/>
    <w:rsid w:val="00163936"/>
    <w:rsid w:val="001761E4"/>
    <w:rsid w:val="001810F6"/>
    <w:rsid w:val="00182987"/>
    <w:rsid w:val="001846DE"/>
    <w:rsid w:val="00184B5A"/>
    <w:rsid w:val="00185AD4"/>
    <w:rsid w:val="001866F7"/>
    <w:rsid w:val="00190D9D"/>
    <w:rsid w:val="00195485"/>
    <w:rsid w:val="00195F1E"/>
    <w:rsid w:val="001A05D9"/>
    <w:rsid w:val="001A3AD1"/>
    <w:rsid w:val="001A42EB"/>
    <w:rsid w:val="001B1819"/>
    <w:rsid w:val="001B3A12"/>
    <w:rsid w:val="001B6174"/>
    <w:rsid w:val="001C5A74"/>
    <w:rsid w:val="001D236D"/>
    <w:rsid w:val="001D26D4"/>
    <w:rsid w:val="001D57A4"/>
    <w:rsid w:val="001E298F"/>
    <w:rsid w:val="001E3B63"/>
    <w:rsid w:val="001E5C3C"/>
    <w:rsid w:val="001E65B1"/>
    <w:rsid w:val="001F5344"/>
    <w:rsid w:val="001F5FAB"/>
    <w:rsid w:val="00204599"/>
    <w:rsid w:val="002047CA"/>
    <w:rsid w:val="00204DEB"/>
    <w:rsid w:val="00205E4B"/>
    <w:rsid w:val="00207647"/>
    <w:rsid w:val="002100B4"/>
    <w:rsid w:val="00212F46"/>
    <w:rsid w:val="00213E8E"/>
    <w:rsid w:val="00214C9E"/>
    <w:rsid w:val="002162D7"/>
    <w:rsid w:val="002175E1"/>
    <w:rsid w:val="00224EB6"/>
    <w:rsid w:val="0022783A"/>
    <w:rsid w:val="00227A50"/>
    <w:rsid w:val="00233900"/>
    <w:rsid w:val="00235191"/>
    <w:rsid w:val="002415EF"/>
    <w:rsid w:val="00243D76"/>
    <w:rsid w:val="00244E28"/>
    <w:rsid w:val="00245A33"/>
    <w:rsid w:val="00254A05"/>
    <w:rsid w:val="00255BE8"/>
    <w:rsid w:val="0025635E"/>
    <w:rsid w:val="002574CB"/>
    <w:rsid w:val="002601B8"/>
    <w:rsid w:val="002618F4"/>
    <w:rsid w:val="002645A6"/>
    <w:rsid w:val="002677CF"/>
    <w:rsid w:val="00267C8A"/>
    <w:rsid w:val="002767D2"/>
    <w:rsid w:val="00281427"/>
    <w:rsid w:val="0028286B"/>
    <w:rsid w:val="00283170"/>
    <w:rsid w:val="00284DC7"/>
    <w:rsid w:val="0029065B"/>
    <w:rsid w:val="0029326D"/>
    <w:rsid w:val="002935FF"/>
    <w:rsid w:val="002943C3"/>
    <w:rsid w:val="002979B3"/>
    <w:rsid w:val="002A04DB"/>
    <w:rsid w:val="002A0FFE"/>
    <w:rsid w:val="002A3F98"/>
    <w:rsid w:val="002A413C"/>
    <w:rsid w:val="002A47FD"/>
    <w:rsid w:val="002B10D8"/>
    <w:rsid w:val="002B31FB"/>
    <w:rsid w:val="002B5ED5"/>
    <w:rsid w:val="002C0B19"/>
    <w:rsid w:val="002C1A9A"/>
    <w:rsid w:val="002E1EF5"/>
    <w:rsid w:val="002E2FCF"/>
    <w:rsid w:val="002E3320"/>
    <w:rsid w:val="002E478E"/>
    <w:rsid w:val="002F155E"/>
    <w:rsid w:val="002F3529"/>
    <w:rsid w:val="002F47D9"/>
    <w:rsid w:val="00300FF1"/>
    <w:rsid w:val="00305207"/>
    <w:rsid w:val="00306258"/>
    <w:rsid w:val="0030705E"/>
    <w:rsid w:val="00321296"/>
    <w:rsid w:val="00323D79"/>
    <w:rsid w:val="00323FF2"/>
    <w:rsid w:val="003266A3"/>
    <w:rsid w:val="003279C8"/>
    <w:rsid w:val="00334C91"/>
    <w:rsid w:val="00334E6C"/>
    <w:rsid w:val="00335C2A"/>
    <w:rsid w:val="00337E91"/>
    <w:rsid w:val="00340BAD"/>
    <w:rsid w:val="00343430"/>
    <w:rsid w:val="00343837"/>
    <w:rsid w:val="00345724"/>
    <w:rsid w:val="00346654"/>
    <w:rsid w:val="003472B9"/>
    <w:rsid w:val="003479CF"/>
    <w:rsid w:val="00350C84"/>
    <w:rsid w:val="00353125"/>
    <w:rsid w:val="00355DEE"/>
    <w:rsid w:val="003579B4"/>
    <w:rsid w:val="00362A26"/>
    <w:rsid w:val="00363277"/>
    <w:rsid w:val="003669B0"/>
    <w:rsid w:val="00366B54"/>
    <w:rsid w:val="00366E7F"/>
    <w:rsid w:val="0037075B"/>
    <w:rsid w:val="00371016"/>
    <w:rsid w:val="003732DD"/>
    <w:rsid w:val="003738CB"/>
    <w:rsid w:val="00373F1D"/>
    <w:rsid w:val="00374F9E"/>
    <w:rsid w:val="00383DF6"/>
    <w:rsid w:val="00384FF3"/>
    <w:rsid w:val="00392B0B"/>
    <w:rsid w:val="0039469A"/>
    <w:rsid w:val="003963DF"/>
    <w:rsid w:val="00396B9D"/>
    <w:rsid w:val="003A363C"/>
    <w:rsid w:val="003B0D44"/>
    <w:rsid w:val="003B10F3"/>
    <w:rsid w:val="003B29B2"/>
    <w:rsid w:val="003C512E"/>
    <w:rsid w:val="003C6FD2"/>
    <w:rsid w:val="003C7A3D"/>
    <w:rsid w:val="003D22A1"/>
    <w:rsid w:val="003D425A"/>
    <w:rsid w:val="003D4CCB"/>
    <w:rsid w:val="003E1A4A"/>
    <w:rsid w:val="003E508C"/>
    <w:rsid w:val="003E55CD"/>
    <w:rsid w:val="003E6F8A"/>
    <w:rsid w:val="00400B52"/>
    <w:rsid w:val="00401AFC"/>
    <w:rsid w:val="004030A7"/>
    <w:rsid w:val="0040574B"/>
    <w:rsid w:val="00410625"/>
    <w:rsid w:val="00410FC7"/>
    <w:rsid w:val="00413DFD"/>
    <w:rsid w:val="0041783A"/>
    <w:rsid w:val="0042046F"/>
    <w:rsid w:val="00424291"/>
    <w:rsid w:val="00425801"/>
    <w:rsid w:val="00425ABF"/>
    <w:rsid w:val="00430506"/>
    <w:rsid w:val="004309AF"/>
    <w:rsid w:val="0043189B"/>
    <w:rsid w:val="00432D97"/>
    <w:rsid w:val="0043642F"/>
    <w:rsid w:val="00436BD9"/>
    <w:rsid w:val="00436FF7"/>
    <w:rsid w:val="00440864"/>
    <w:rsid w:val="00446582"/>
    <w:rsid w:val="00453EF9"/>
    <w:rsid w:val="004567B8"/>
    <w:rsid w:val="00462F12"/>
    <w:rsid w:val="00464FFC"/>
    <w:rsid w:val="0046580D"/>
    <w:rsid w:val="00465B0A"/>
    <w:rsid w:val="004668D3"/>
    <w:rsid w:val="00470481"/>
    <w:rsid w:val="004704E6"/>
    <w:rsid w:val="004710EB"/>
    <w:rsid w:val="00471317"/>
    <w:rsid w:val="00475196"/>
    <w:rsid w:val="004755CE"/>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3F9E"/>
    <w:rsid w:val="004F4C4C"/>
    <w:rsid w:val="004F63CC"/>
    <w:rsid w:val="005017F4"/>
    <w:rsid w:val="00502B31"/>
    <w:rsid w:val="005035EE"/>
    <w:rsid w:val="00506408"/>
    <w:rsid w:val="00506562"/>
    <w:rsid w:val="005077C8"/>
    <w:rsid w:val="00510BC2"/>
    <w:rsid w:val="005124E2"/>
    <w:rsid w:val="0051485C"/>
    <w:rsid w:val="0051611C"/>
    <w:rsid w:val="005208AE"/>
    <w:rsid w:val="005220B7"/>
    <w:rsid w:val="00522234"/>
    <w:rsid w:val="005335E3"/>
    <w:rsid w:val="005346B8"/>
    <w:rsid w:val="00540712"/>
    <w:rsid w:val="00547F47"/>
    <w:rsid w:val="005504A7"/>
    <w:rsid w:val="00555090"/>
    <w:rsid w:val="005565BF"/>
    <w:rsid w:val="00556D60"/>
    <w:rsid w:val="00561BB8"/>
    <w:rsid w:val="00564907"/>
    <w:rsid w:val="00565AD3"/>
    <w:rsid w:val="005679CD"/>
    <w:rsid w:val="00567E0A"/>
    <w:rsid w:val="00567E19"/>
    <w:rsid w:val="00570C60"/>
    <w:rsid w:val="00570F5B"/>
    <w:rsid w:val="00572C58"/>
    <w:rsid w:val="005731B1"/>
    <w:rsid w:val="005755A6"/>
    <w:rsid w:val="005771D5"/>
    <w:rsid w:val="00577470"/>
    <w:rsid w:val="00577A95"/>
    <w:rsid w:val="0058197E"/>
    <w:rsid w:val="005829C3"/>
    <w:rsid w:val="00586F67"/>
    <w:rsid w:val="0058707C"/>
    <w:rsid w:val="00587DC2"/>
    <w:rsid w:val="0059008C"/>
    <w:rsid w:val="0059520E"/>
    <w:rsid w:val="0059560A"/>
    <w:rsid w:val="00595C57"/>
    <w:rsid w:val="0059682B"/>
    <w:rsid w:val="00596CF3"/>
    <w:rsid w:val="005970EC"/>
    <w:rsid w:val="00597208"/>
    <w:rsid w:val="00597A3B"/>
    <w:rsid w:val="005A0497"/>
    <w:rsid w:val="005A0AA1"/>
    <w:rsid w:val="005A1D9F"/>
    <w:rsid w:val="005A36AA"/>
    <w:rsid w:val="005A3762"/>
    <w:rsid w:val="005A4139"/>
    <w:rsid w:val="005B1A98"/>
    <w:rsid w:val="005B3AA3"/>
    <w:rsid w:val="005B4723"/>
    <w:rsid w:val="005C4A9F"/>
    <w:rsid w:val="005C51AF"/>
    <w:rsid w:val="005C5F65"/>
    <w:rsid w:val="005C6A98"/>
    <w:rsid w:val="005D0F20"/>
    <w:rsid w:val="005D2792"/>
    <w:rsid w:val="005D455F"/>
    <w:rsid w:val="005D7D09"/>
    <w:rsid w:val="005E1014"/>
    <w:rsid w:val="005E5DF0"/>
    <w:rsid w:val="005E66DA"/>
    <w:rsid w:val="005F1B81"/>
    <w:rsid w:val="006018AC"/>
    <w:rsid w:val="00604510"/>
    <w:rsid w:val="00606196"/>
    <w:rsid w:val="0061012D"/>
    <w:rsid w:val="00612627"/>
    <w:rsid w:val="006208C5"/>
    <w:rsid w:val="006251A9"/>
    <w:rsid w:val="00625CA9"/>
    <w:rsid w:val="00626EB4"/>
    <w:rsid w:val="00630C6D"/>
    <w:rsid w:val="00632319"/>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E21"/>
    <w:rsid w:val="006820AE"/>
    <w:rsid w:val="00682910"/>
    <w:rsid w:val="00684366"/>
    <w:rsid w:val="00684760"/>
    <w:rsid w:val="00685AE0"/>
    <w:rsid w:val="00686E40"/>
    <w:rsid w:val="00694B62"/>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7C40"/>
    <w:rsid w:val="006D1BDC"/>
    <w:rsid w:val="006D270E"/>
    <w:rsid w:val="006D42F9"/>
    <w:rsid w:val="006D46BF"/>
    <w:rsid w:val="006E0394"/>
    <w:rsid w:val="006E03D5"/>
    <w:rsid w:val="006E1590"/>
    <w:rsid w:val="006E169B"/>
    <w:rsid w:val="006E1BD3"/>
    <w:rsid w:val="006E4D6F"/>
    <w:rsid w:val="006E67E1"/>
    <w:rsid w:val="006E6A31"/>
    <w:rsid w:val="006E74A3"/>
    <w:rsid w:val="006F0D43"/>
    <w:rsid w:val="006F3D36"/>
    <w:rsid w:val="006F3D58"/>
    <w:rsid w:val="006F5275"/>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5DF8"/>
    <w:rsid w:val="00756DC2"/>
    <w:rsid w:val="007576C5"/>
    <w:rsid w:val="00763F24"/>
    <w:rsid w:val="0076705D"/>
    <w:rsid w:val="007674AF"/>
    <w:rsid w:val="007725A9"/>
    <w:rsid w:val="00775FF4"/>
    <w:rsid w:val="00787DD8"/>
    <w:rsid w:val="00792893"/>
    <w:rsid w:val="00792B27"/>
    <w:rsid w:val="0079332C"/>
    <w:rsid w:val="007937A4"/>
    <w:rsid w:val="00794634"/>
    <w:rsid w:val="0079636E"/>
    <w:rsid w:val="007A07DA"/>
    <w:rsid w:val="007A25D6"/>
    <w:rsid w:val="007A535E"/>
    <w:rsid w:val="007A6986"/>
    <w:rsid w:val="007B0B88"/>
    <w:rsid w:val="007B1E7E"/>
    <w:rsid w:val="007B2B28"/>
    <w:rsid w:val="007B39B1"/>
    <w:rsid w:val="007B4B5E"/>
    <w:rsid w:val="007B6B63"/>
    <w:rsid w:val="007B7944"/>
    <w:rsid w:val="007C3697"/>
    <w:rsid w:val="007C3917"/>
    <w:rsid w:val="007C553E"/>
    <w:rsid w:val="007C74A6"/>
    <w:rsid w:val="007C7A03"/>
    <w:rsid w:val="007D21B7"/>
    <w:rsid w:val="007D38E4"/>
    <w:rsid w:val="007D3A20"/>
    <w:rsid w:val="007E1FC7"/>
    <w:rsid w:val="007E356B"/>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34A06"/>
    <w:rsid w:val="00837240"/>
    <w:rsid w:val="00842401"/>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4B44"/>
    <w:rsid w:val="00885422"/>
    <w:rsid w:val="008906D5"/>
    <w:rsid w:val="00893B8C"/>
    <w:rsid w:val="00896861"/>
    <w:rsid w:val="00897F15"/>
    <w:rsid w:val="008A1618"/>
    <w:rsid w:val="008A45EC"/>
    <w:rsid w:val="008A560C"/>
    <w:rsid w:val="008A6C82"/>
    <w:rsid w:val="008B1E14"/>
    <w:rsid w:val="008B24AF"/>
    <w:rsid w:val="008B6239"/>
    <w:rsid w:val="008B737E"/>
    <w:rsid w:val="008C1AD7"/>
    <w:rsid w:val="008C4474"/>
    <w:rsid w:val="008C71D1"/>
    <w:rsid w:val="008D35F2"/>
    <w:rsid w:val="008D475E"/>
    <w:rsid w:val="008D53AA"/>
    <w:rsid w:val="008E2F3C"/>
    <w:rsid w:val="008E7AF5"/>
    <w:rsid w:val="008F153A"/>
    <w:rsid w:val="008F2BEE"/>
    <w:rsid w:val="008F5EC8"/>
    <w:rsid w:val="008F6155"/>
    <w:rsid w:val="008F7525"/>
    <w:rsid w:val="00900805"/>
    <w:rsid w:val="009070A4"/>
    <w:rsid w:val="00916CBE"/>
    <w:rsid w:val="0092185F"/>
    <w:rsid w:val="00923E7C"/>
    <w:rsid w:val="009241AD"/>
    <w:rsid w:val="0093363B"/>
    <w:rsid w:val="009427C7"/>
    <w:rsid w:val="00942C4D"/>
    <w:rsid w:val="00943F95"/>
    <w:rsid w:val="00945FEF"/>
    <w:rsid w:val="00947C9E"/>
    <w:rsid w:val="0095151A"/>
    <w:rsid w:val="00952667"/>
    <w:rsid w:val="00953B21"/>
    <w:rsid w:val="00955CB6"/>
    <w:rsid w:val="00961B4D"/>
    <w:rsid w:val="00963352"/>
    <w:rsid w:val="00965234"/>
    <w:rsid w:val="0096594F"/>
    <w:rsid w:val="009707CA"/>
    <w:rsid w:val="00971090"/>
    <w:rsid w:val="00971581"/>
    <w:rsid w:val="009730D0"/>
    <w:rsid w:val="009750E6"/>
    <w:rsid w:val="00983FCA"/>
    <w:rsid w:val="00984AA8"/>
    <w:rsid w:val="00986EE7"/>
    <w:rsid w:val="00987223"/>
    <w:rsid w:val="0098760F"/>
    <w:rsid w:val="00990009"/>
    <w:rsid w:val="0099484C"/>
    <w:rsid w:val="00997BC7"/>
    <w:rsid w:val="009A1936"/>
    <w:rsid w:val="009B1029"/>
    <w:rsid w:val="009B58A3"/>
    <w:rsid w:val="009B73BB"/>
    <w:rsid w:val="009C478F"/>
    <w:rsid w:val="009D1966"/>
    <w:rsid w:val="009D1F99"/>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A0057F"/>
    <w:rsid w:val="00A028F3"/>
    <w:rsid w:val="00A07700"/>
    <w:rsid w:val="00A112F9"/>
    <w:rsid w:val="00A17CED"/>
    <w:rsid w:val="00A20C5B"/>
    <w:rsid w:val="00A20F34"/>
    <w:rsid w:val="00A21EE2"/>
    <w:rsid w:val="00A23C3C"/>
    <w:rsid w:val="00A24CE0"/>
    <w:rsid w:val="00A250FC"/>
    <w:rsid w:val="00A27014"/>
    <w:rsid w:val="00A27BFD"/>
    <w:rsid w:val="00A3077B"/>
    <w:rsid w:val="00A307F9"/>
    <w:rsid w:val="00A30980"/>
    <w:rsid w:val="00A30B2D"/>
    <w:rsid w:val="00A41FBF"/>
    <w:rsid w:val="00A4209F"/>
    <w:rsid w:val="00A42ED3"/>
    <w:rsid w:val="00A44F61"/>
    <w:rsid w:val="00A47AC6"/>
    <w:rsid w:val="00A538D7"/>
    <w:rsid w:val="00A56EA7"/>
    <w:rsid w:val="00A5797A"/>
    <w:rsid w:val="00A64B00"/>
    <w:rsid w:val="00A67D74"/>
    <w:rsid w:val="00A7040E"/>
    <w:rsid w:val="00A72EB1"/>
    <w:rsid w:val="00A7583F"/>
    <w:rsid w:val="00A773DA"/>
    <w:rsid w:val="00A820A5"/>
    <w:rsid w:val="00A83169"/>
    <w:rsid w:val="00A83379"/>
    <w:rsid w:val="00A84EA9"/>
    <w:rsid w:val="00A855D7"/>
    <w:rsid w:val="00A859F2"/>
    <w:rsid w:val="00A863FC"/>
    <w:rsid w:val="00A910C2"/>
    <w:rsid w:val="00A924E3"/>
    <w:rsid w:val="00A93CFC"/>
    <w:rsid w:val="00A94FF9"/>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572A"/>
    <w:rsid w:val="00AF5843"/>
    <w:rsid w:val="00B00687"/>
    <w:rsid w:val="00B11938"/>
    <w:rsid w:val="00B1220E"/>
    <w:rsid w:val="00B14219"/>
    <w:rsid w:val="00B14507"/>
    <w:rsid w:val="00B31C64"/>
    <w:rsid w:val="00B31CB1"/>
    <w:rsid w:val="00B35F44"/>
    <w:rsid w:val="00B36474"/>
    <w:rsid w:val="00B36FEA"/>
    <w:rsid w:val="00B371C0"/>
    <w:rsid w:val="00B40030"/>
    <w:rsid w:val="00B41D28"/>
    <w:rsid w:val="00B43B0C"/>
    <w:rsid w:val="00B456AC"/>
    <w:rsid w:val="00B465C8"/>
    <w:rsid w:val="00B5325A"/>
    <w:rsid w:val="00B551A6"/>
    <w:rsid w:val="00B56183"/>
    <w:rsid w:val="00B61E92"/>
    <w:rsid w:val="00B67287"/>
    <w:rsid w:val="00B73AF7"/>
    <w:rsid w:val="00B75000"/>
    <w:rsid w:val="00B81795"/>
    <w:rsid w:val="00B84820"/>
    <w:rsid w:val="00B84CD6"/>
    <w:rsid w:val="00B85C2C"/>
    <w:rsid w:val="00B91ACB"/>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F6A"/>
    <w:rsid w:val="00BF1132"/>
    <w:rsid w:val="00BF5413"/>
    <w:rsid w:val="00C034E8"/>
    <w:rsid w:val="00C03D2A"/>
    <w:rsid w:val="00C047DD"/>
    <w:rsid w:val="00C074B4"/>
    <w:rsid w:val="00C079B0"/>
    <w:rsid w:val="00C07DC8"/>
    <w:rsid w:val="00C129D4"/>
    <w:rsid w:val="00C20C86"/>
    <w:rsid w:val="00C21A53"/>
    <w:rsid w:val="00C23794"/>
    <w:rsid w:val="00C2626C"/>
    <w:rsid w:val="00C2752A"/>
    <w:rsid w:val="00C3023B"/>
    <w:rsid w:val="00C33177"/>
    <w:rsid w:val="00C41199"/>
    <w:rsid w:val="00C448CA"/>
    <w:rsid w:val="00C46CE2"/>
    <w:rsid w:val="00C479EA"/>
    <w:rsid w:val="00C51056"/>
    <w:rsid w:val="00C5121B"/>
    <w:rsid w:val="00C56EC3"/>
    <w:rsid w:val="00C65B76"/>
    <w:rsid w:val="00C65D61"/>
    <w:rsid w:val="00C65FA5"/>
    <w:rsid w:val="00C670E2"/>
    <w:rsid w:val="00C671CF"/>
    <w:rsid w:val="00C705A6"/>
    <w:rsid w:val="00C73A8E"/>
    <w:rsid w:val="00C82A81"/>
    <w:rsid w:val="00C83101"/>
    <w:rsid w:val="00C8775B"/>
    <w:rsid w:val="00C90EF8"/>
    <w:rsid w:val="00C91308"/>
    <w:rsid w:val="00C9189A"/>
    <w:rsid w:val="00C91EDE"/>
    <w:rsid w:val="00C966DC"/>
    <w:rsid w:val="00C96D90"/>
    <w:rsid w:val="00C9728B"/>
    <w:rsid w:val="00C974FC"/>
    <w:rsid w:val="00CA0697"/>
    <w:rsid w:val="00CA0DFA"/>
    <w:rsid w:val="00CA10E5"/>
    <w:rsid w:val="00CA7400"/>
    <w:rsid w:val="00CB191B"/>
    <w:rsid w:val="00CB1FEC"/>
    <w:rsid w:val="00CB28A6"/>
    <w:rsid w:val="00CB39EE"/>
    <w:rsid w:val="00CB4748"/>
    <w:rsid w:val="00CB5C40"/>
    <w:rsid w:val="00CC1762"/>
    <w:rsid w:val="00CC2457"/>
    <w:rsid w:val="00CC29F0"/>
    <w:rsid w:val="00CC337F"/>
    <w:rsid w:val="00CC34B9"/>
    <w:rsid w:val="00CC3D88"/>
    <w:rsid w:val="00CC549B"/>
    <w:rsid w:val="00CC5B09"/>
    <w:rsid w:val="00CC6173"/>
    <w:rsid w:val="00CC7819"/>
    <w:rsid w:val="00CC7C86"/>
    <w:rsid w:val="00CC7FBD"/>
    <w:rsid w:val="00CD0730"/>
    <w:rsid w:val="00CD22EF"/>
    <w:rsid w:val="00CE038C"/>
    <w:rsid w:val="00CE068F"/>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69FB"/>
    <w:rsid w:val="00D301D6"/>
    <w:rsid w:val="00D31B9F"/>
    <w:rsid w:val="00D3641C"/>
    <w:rsid w:val="00D40134"/>
    <w:rsid w:val="00D4123C"/>
    <w:rsid w:val="00D50C98"/>
    <w:rsid w:val="00D51283"/>
    <w:rsid w:val="00D546F3"/>
    <w:rsid w:val="00D54ADA"/>
    <w:rsid w:val="00D61320"/>
    <w:rsid w:val="00D63F99"/>
    <w:rsid w:val="00D642A9"/>
    <w:rsid w:val="00D64BD7"/>
    <w:rsid w:val="00D703EC"/>
    <w:rsid w:val="00D70C99"/>
    <w:rsid w:val="00D726AB"/>
    <w:rsid w:val="00D778C5"/>
    <w:rsid w:val="00D823A1"/>
    <w:rsid w:val="00D84FA6"/>
    <w:rsid w:val="00D859B9"/>
    <w:rsid w:val="00D8645A"/>
    <w:rsid w:val="00D93CA9"/>
    <w:rsid w:val="00DA189D"/>
    <w:rsid w:val="00DA2F77"/>
    <w:rsid w:val="00DA4DBD"/>
    <w:rsid w:val="00DA5322"/>
    <w:rsid w:val="00DA6DBD"/>
    <w:rsid w:val="00DA78FC"/>
    <w:rsid w:val="00DA7E70"/>
    <w:rsid w:val="00DB127A"/>
    <w:rsid w:val="00DB5CD4"/>
    <w:rsid w:val="00DB790B"/>
    <w:rsid w:val="00DC1E70"/>
    <w:rsid w:val="00DC3EFF"/>
    <w:rsid w:val="00DD05B2"/>
    <w:rsid w:val="00DD1AAB"/>
    <w:rsid w:val="00DD3363"/>
    <w:rsid w:val="00DD4F3E"/>
    <w:rsid w:val="00DD57E2"/>
    <w:rsid w:val="00DE6EE9"/>
    <w:rsid w:val="00DE79D5"/>
    <w:rsid w:val="00DF0182"/>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0A5"/>
    <w:rsid w:val="00E36270"/>
    <w:rsid w:val="00E36F51"/>
    <w:rsid w:val="00E443B4"/>
    <w:rsid w:val="00E44769"/>
    <w:rsid w:val="00E47832"/>
    <w:rsid w:val="00E5047C"/>
    <w:rsid w:val="00E51617"/>
    <w:rsid w:val="00E535AD"/>
    <w:rsid w:val="00E56406"/>
    <w:rsid w:val="00E57A84"/>
    <w:rsid w:val="00E6022A"/>
    <w:rsid w:val="00E61747"/>
    <w:rsid w:val="00E67DCB"/>
    <w:rsid w:val="00E70263"/>
    <w:rsid w:val="00E707A8"/>
    <w:rsid w:val="00E74C65"/>
    <w:rsid w:val="00E75709"/>
    <w:rsid w:val="00E76D09"/>
    <w:rsid w:val="00E8099F"/>
    <w:rsid w:val="00E81BC4"/>
    <w:rsid w:val="00E82895"/>
    <w:rsid w:val="00E87672"/>
    <w:rsid w:val="00E9051F"/>
    <w:rsid w:val="00E9221B"/>
    <w:rsid w:val="00E92E2C"/>
    <w:rsid w:val="00E9540C"/>
    <w:rsid w:val="00E97B4D"/>
    <w:rsid w:val="00EA65AC"/>
    <w:rsid w:val="00EB05CD"/>
    <w:rsid w:val="00EB49E0"/>
    <w:rsid w:val="00EB6A5D"/>
    <w:rsid w:val="00EB6CBB"/>
    <w:rsid w:val="00EC00C7"/>
    <w:rsid w:val="00EC1BAF"/>
    <w:rsid w:val="00EC5677"/>
    <w:rsid w:val="00EC5FA4"/>
    <w:rsid w:val="00ED21BA"/>
    <w:rsid w:val="00ED2D41"/>
    <w:rsid w:val="00ED49E4"/>
    <w:rsid w:val="00ED55EC"/>
    <w:rsid w:val="00ED6903"/>
    <w:rsid w:val="00EE3CA4"/>
    <w:rsid w:val="00EE466C"/>
    <w:rsid w:val="00EF3153"/>
    <w:rsid w:val="00EF4628"/>
    <w:rsid w:val="00EF5480"/>
    <w:rsid w:val="00EF56D8"/>
    <w:rsid w:val="00EF5FC8"/>
    <w:rsid w:val="00EF6F70"/>
    <w:rsid w:val="00F03167"/>
    <w:rsid w:val="00F04290"/>
    <w:rsid w:val="00F045C8"/>
    <w:rsid w:val="00F05D62"/>
    <w:rsid w:val="00F068AE"/>
    <w:rsid w:val="00F0728C"/>
    <w:rsid w:val="00F14D8B"/>
    <w:rsid w:val="00F20CD9"/>
    <w:rsid w:val="00F2157F"/>
    <w:rsid w:val="00F21869"/>
    <w:rsid w:val="00F2338E"/>
    <w:rsid w:val="00F2371D"/>
    <w:rsid w:val="00F24CD1"/>
    <w:rsid w:val="00F2621B"/>
    <w:rsid w:val="00F268F7"/>
    <w:rsid w:val="00F2736F"/>
    <w:rsid w:val="00F33C57"/>
    <w:rsid w:val="00F3799B"/>
    <w:rsid w:val="00F41180"/>
    <w:rsid w:val="00F4277A"/>
    <w:rsid w:val="00F442DF"/>
    <w:rsid w:val="00F50667"/>
    <w:rsid w:val="00F50956"/>
    <w:rsid w:val="00F52170"/>
    <w:rsid w:val="00F55D8A"/>
    <w:rsid w:val="00F63B50"/>
    <w:rsid w:val="00F64FE7"/>
    <w:rsid w:val="00F650F0"/>
    <w:rsid w:val="00F6559D"/>
    <w:rsid w:val="00F65C79"/>
    <w:rsid w:val="00F66DD1"/>
    <w:rsid w:val="00F7278F"/>
    <w:rsid w:val="00F73695"/>
    <w:rsid w:val="00F7610C"/>
    <w:rsid w:val="00F764C7"/>
    <w:rsid w:val="00F77254"/>
    <w:rsid w:val="00F806B4"/>
    <w:rsid w:val="00F81E4E"/>
    <w:rsid w:val="00F86C2C"/>
    <w:rsid w:val="00F86C48"/>
    <w:rsid w:val="00F90971"/>
    <w:rsid w:val="00F9247D"/>
    <w:rsid w:val="00F92AAF"/>
    <w:rsid w:val="00F94281"/>
    <w:rsid w:val="00F949A7"/>
    <w:rsid w:val="00F95093"/>
    <w:rsid w:val="00F97784"/>
    <w:rsid w:val="00FA3343"/>
    <w:rsid w:val="00FA40A6"/>
    <w:rsid w:val="00FA7684"/>
    <w:rsid w:val="00FB3BC9"/>
    <w:rsid w:val="00FB6D95"/>
    <w:rsid w:val="00FB7375"/>
    <w:rsid w:val="00FC20CD"/>
    <w:rsid w:val="00FC399C"/>
    <w:rsid w:val="00FC40BE"/>
    <w:rsid w:val="00FD3B94"/>
    <w:rsid w:val="00FD52B8"/>
    <w:rsid w:val="00FE1196"/>
    <w:rsid w:val="00FE5251"/>
    <w:rsid w:val="00FF3436"/>
    <w:rsid w:val="00FF4A4A"/>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3794">
      <o:colormenu v:ext="edit" fillcolor="none" strokecolor="#0070c0"/>
    </o:shapedefaults>
    <o:shapelayout v:ext="edit">
      <o:idmap v:ext="edit" data="1"/>
      <o:rules v:ext="edit">
        <o:r id="V:Rule1" type="callout" idref="#_x0000_s1032"/>
        <o:r id="V:Rule4" type="callout" idref="#_x0000_s1052"/>
        <o:r id="V:Rule8" type="connector" idref="#_x0000_s1051">
          <o:proxy start="" idref="#_x0000_s1047" connectloc="4"/>
          <o:proxy end="" idref="#_x0000_s1050" connectloc="1"/>
        </o:r>
        <o:r id="V:Rule9" type="connector" idref="#_x0000_s1089">
          <o:proxy start="" idref="#_x0000_s1087" connectloc="1"/>
          <o:proxy end="" idref="#_x0000_s1088" connectloc="3"/>
        </o:r>
        <o:r id="V:Rule10" type="connector" idref="#_x0000_s1099">
          <o:proxy start="" idref="#_x0000_s1088" connectloc="1"/>
          <o:proxy end="" idref="#_x0000_s1098" connectloc="3"/>
        </o:r>
        <o:r id="V:Rule11" type="connector" idref="#_x0000_s1042">
          <o:proxy start="" idref="#_x0000_s1036" connectloc="4"/>
          <o:proxy end="" idref="#_x0000_s1041" connectloc="1"/>
        </o:r>
        <o:r id="V:Rule12" type="connector" idref="#_x0000_s1094">
          <o:proxy start="" idref="#_x0000_s1087" connectloc="3"/>
          <o:proxy end="" idref="#_x0000_s1093" connectloc="1"/>
        </o:r>
        <o:r id="V:Rule14" type="callout" idref="#_x0000_s1108"/>
        <o:r id="V:Rule16" type="callout" idref="#_x0000_s1109"/>
        <o:r id="V:Rule20" type="callout" idref="#_x0000_s11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em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footer" Target="footer1.xml"/><Relationship Id="rId170" Type="http://schemas.openxmlformats.org/officeDocument/2006/relationships/image" Target="media/image154.png"/><Relationship Id="rId16" Type="http://schemas.openxmlformats.org/officeDocument/2006/relationships/image" Target="media/image6.emf"/><Relationship Id="rId107" Type="http://schemas.openxmlformats.org/officeDocument/2006/relationships/image" Target="media/image93.png"/><Relationship Id="rId11" Type="http://schemas.openxmlformats.org/officeDocument/2006/relationships/hyperlink" Target="http://www.specchio.ch"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www.specchio.ch"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16" Type="http://schemas.microsoft.com/office/2007/relationships/stylesWithEffects" Target="stylesWithEffects.xml"/><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header" Target="header2.xml"/><Relationship Id="rId12" Type="http://schemas.openxmlformats.org/officeDocument/2006/relationships/comments" Target="comment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demo.ands.org.au/registry/auth/login"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pecchio.ch/tutorial_data.php" TargetMode="External"/><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researchdata.ands.org.au/dr-laurie-chishol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www.specchio.ch" TargetMode="External"/><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docs.oracle.com/javase/tutorial/essential/regex/index.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hyperlink" Target="http://researchdata.ands.org.au/leaf-spectral-reflectance-of-seven-australian-native-vegetation-species" TargetMode="External"/><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hyperlink" Target="http://www.atmos.washington.edu/gcg/MG/tepps/SPOON/photoen/cover.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emf"/><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eader" Target="header1.xml"/><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FF8BBD59-163C-4F7D-A528-F4E7E48C22D2}">
  <ds:schemaRefs>
    <ds:schemaRef ds:uri="http://schemas.openxmlformats.org/officeDocument/2006/bibliography"/>
  </ds:schemaRefs>
</ds:datastoreItem>
</file>

<file path=customXml/itemProps2.xml><?xml version="1.0" encoding="utf-8"?>
<ds:datastoreItem xmlns:ds="http://schemas.openxmlformats.org/officeDocument/2006/customXml" ds:itemID="{32FED8F3-37EF-4114-A017-F5AB096D7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7513</TotalTime>
  <Pages>149</Pages>
  <Words>37831</Words>
  <Characters>215642</Characters>
  <Application>Microsoft Office Word</Application>
  <DocSecurity>0</DocSecurity>
  <Lines>1797</Lines>
  <Paragraphs>505</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Manufacturers, Sensors, Instruments and Calibrations</vt:lpstr>
      <vt:lpstr>    Supported Input Spectrum File Formats</vt:lpstr>
      <vt:lpstr>        ASD Binary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vt:lpstr>
      <vt:lpstr>        SPECPR</vt:lpstr>
      <vt:lpstr>        Modtran Albedo File</vt:lpstr>
      <vt:lpstr>        Excel files</vt:lpstr>
      <vt:lpstr>        TXT Space Formatted Text Files</vt:lpstr>
      <vt:lpstr>    Supported Output Spectrum File Formats</vt:lpstr>
      <vt:lpstr>    Matching Spectra to Instruments and Sensors on Loading</vt:lpstr>
      <vt:lpstr>    Metadata</vt:lpstr>
      <vt:lpstr>        Campaign-related Metadata</vt:lpstr>
      <vt:lpstr>        Spectrum-related Metadata</vt:lpstr>
      <vt:lpstr>    Spaces, Space Factory and Data Processing using the Space Network </vt:lpstr>
      <vt:lpstr>Design of Sampling Experiments and Data Structuring</vt:lpstr>
      <vt:lpstr>    Example Structure 1</vt:lpstr>
      <vt:lpstr>    Example for Reference and Target Spectra</vt:lpstr>
      <vt:lpstr>SPECCHIO Basic Operation</vt:lpstr>
      <vt:lpstr>    Unix Operation</vt:lpstr>
      <vt:lpstr>    Main Window</vt:lpstr>
      <vt:lpstr>    Logging In and Connecting to a Database</vt:lpstr>
      <vt:lpstr>    Logging Out</vt:lpstr>
      <vt:lpstr>    Changing your User Details</vt:lpstr>
      <vt:lpstr>    Browsing the Hierarchy Tree</vt:lpstr>
      <vt:lpstr>    Entering Dates and Times</vt:lpstr>
      <vt:lpstr>Loading Data into Specchio</vt:lpstr>
    </vt:vector>
  </TitlesOfParts>
  <Company>atraxis</Company>
  <LinksUpToDate>false</LinksUpToDate>
  <CharactersWithSpaces>252968</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31</cp:revision>
  <cp:lastPrinted>2013-05-02T05:10:00Z</cp:lastPrinted>
  <dcterms:created xsi:type="dcterms:W3CDTF">2012-05-02T12:22:00Z</dcterms:created>
  <dcterms:modified xsi:type="dcterms:W3CDTF">2013-05-24T07:40:00Z</dcterms:modified>
</cp:coreProperties>
</file>