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136097" w:rsidRPr="004D7992">
        <w:fldChar w:fldCharType="begin"/>
      </w:r>
      <w:r w:rsidR="00567E0A">
        <w:instrText>SET</w:instrText>
      </w:r>
      <w:r w:rsidR="002A0FFE" w:rsidRPr="004D7992">
        <w:instrText xml:space="preserve"> project </w:instrText>
      </w:r>
      <w:r w:rsidR="0013609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136097" w:rsidRPr="004D7992">
        <w:fldChar w:fldCharType="separate"/>
      </w:r>
      <w:r w:rsidR="00E172F8">
        <w:instrText>SPECCHIO</w:instrText>
      </w:r>
      <w:r w:rsidR="00136097" w:rsidRPr="004D7992">
        <w:fldChar w:fldCharType="end"/>
      </w:r>
      <w:r w:rsidR="00136097" w:rsidRPr="004D7992">
        <w:fldChar w:fldCharType="separate"/>
      </w:r>
      <w:bookmarkStart w:id="0" w:name="project"/>
      <w:r w:rsidR="00E172F8">
        <w:rPr>
          <w:noProof/>
        </w:rPr>
        <w:t>SPECCHIO</w:t>
      </w:r>
      <w:bookmarkEnd w:id="0"/>
      <w:r w:rsidR="00136097" w:rsidRPr="004D7992">
        <w:fldChar w:fldCharType="end"/>
      </w:r>
      <w:r w:rsidR="00136097" w:rsidRPr="004D7992">
        <w:fldChar w:fldCharType="begin"/>
      </w:r>
      <w:r w:rsidR="00567E0A">
        <w:instrText>SET</w:instrText>
      </w:r>
      <w:r w:rsidR="002A0FFE" w:rsidRPr="004D7992">
        <w:instrText xml:space="preserve"> partproject </w:instrText>
      </w:r>
      <w:r w:rsidR="0013609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136097" w:rsidRPr="004D7992">
        <w:fldChar w:fldCharType="end"/>
      </w:r>
      <w:r w:rsidR="00136097" w:rsidRPr="004D7992">
        <w:fldChar w:fldCharType="separate"/>
      </w:r>
      <w:bookmarkStart w:id="1" w:name="partproject"/>
      <w:bookmarkEnd w:id="1"/>
      <w:r w:rsidR="00E172F8">
        <w:rPr>
          <w:noProof/>
        </w:rPr>
        <w:t xml:space="preserve"> </w:t>
      </w:r>
      <w:r w:rsidR="00136097" w:rsidRPr="004D7992">
        <w:fldChar w:fldCharType="end"/>
      </w:r>
    </w:p>
    <w:p w:rsidR="002A0FFE" w:rsidRPr="004D7992" w:rsidRDefault="002A0FFE">
      <w:pPr>
        <w:pStyle w:val="Title"/>
        <w:suppressAutoHyphens/>
        <w:spacing w:before="960"/>
        <w:rPr>
          <w:sz w:val="24"/>
        </w:rPr>
      </w:pPr>
      <w:r w:rsidRPr="004D7992">
        <w:rPr>
          <w:sz w:val="22"/>
        </w:rPr>
        <w:br/>
      </w:r>
      <w:r w:rsidR="00136097" w:rsidRPr="00084655">
        <w:fldChar w:fldCharType="begin"/>
      </w:r>
      <w:r w:rsidR="00567E0A">
        <w:instrText>SET</w:instrText>
      </w:r>
      <w:r w:rsidRPr="00084655">
        <w:instrText xml:space="preserve"> DOC_TITLE </w:instrText>
      </w:r>
      <w:r w:rsidR="00136097">
        <w:fldChar w:fldCharType="begin"/>
      </w:r>
      <w:r w:rsidR="00FB7375">
        <w:instrText xml:space="preserve"> </w:instrText>
      </w:r>
      <w:r w:rsidR="00567E0A">
        <w:instrText>FILLIN</w:instrText>
      </w:r>
      <w:r w:rsidR="00FB7375">
        <w:instrText xml:space="preserve"> "Document Title (e.g. ITPM Manual)" \* CHARFORMAT </w:instrText>
      </w:r>
      <w:r w:rsidR="00136097">
        <w:fldChar w:fldCharType="separate"/>
      </w:r>
      <w:r w:rsidR="00E172F8">
        <w:instrText>User Guide</w:instrText>
      </w:r>
      <w:r w:rsidR="00136097">
        <w:fldChar w:fldCharType="end"/>
      </w:r>
      <w:r w:rsidR="00136097" w:rsidRPr="00084655">
        <w:fldChar w:fldCharType="separate"/>
      </w:r>
      <w:bookmarkStart w:id="2" w:name="DOC_TITLE"/>
      <w:r w:rsidR="00E172F8">
        <w:rPr>
          <w:noProof/>
        </w:rPr>
        <w:t>User Guide</w:t>
      </w:r>
      <w:bookmarkEnd w:id="2"/>
      <w:r w:rsidR="00136097" w:rsidRPr="00084655">
        <w:fldChar w:fldCharType="end"/>
      </w:r>
      <w:fldSimple w:instr=" REF DOC_TITLE \* MERGEFORMAT ">
        <w:r w:rsidR="00E172F8">
          <w:rPr>
            <w:noProof/>
          </w:rPr>
          <w:t>User Guide</w:t>
        </w:r>
      </w:fldSimple>
    </w:p>
    <w:p w:rsidR="002A0FFE" w:rsidRPr="004D7992" w:rsidRDefault="0013609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E172F8">
          <w:rPr>
            <w:noProof/>
          </w:rPr>
          <w:t>3.0</w:t>
        </w:r>
      </w:fldSimple>
      <w:r w:rsidR="00136097" w:rsidRPr="00084655">
        <w:fldChar w:fldCharType="begin"/>
      </w:r>
      <w:r w:rsidR="00567E0A">
        <w:instrText>SET</w:instrText>
      </w:r>
      <w:r w:rsidRPr="00084655">
        <w:instrText xml:space="preserve"> VQS </w:instrText>
      </w:r>
      <w:r w:rsidR="00136097">
        <w:fldChar w:fldCharType="begin"/>
      </w:r>
      <w:r w:rsidR="00567E0A">
        <w:instrText>FILLIN</w:instrText>
      </w:r>
      <w:r w:rsidR="00734122">
        <w:instrText xml:space="preserve"> "Version (e.g. 1.0)"</w:instrText>
      </w:r>
      <w:r w:rsidR="00136097">
        <w:fldChar w:fldCharType="separate"/>
      </w:r>
      <w:r w:rsidR="00E172F8">
        <w:instrText>3.0</w:instrText>
      </w:r>
      <w:r w:rsidR="00136097">
        <w:fldChar w:fldCharType="end"/>
      </w:r>
      <w:r w:rsidR="00136097" w:rsidRPr="00084655">
        <w:fldChar w:fldCharType="separate"/>
      </w:r>
      <w:bookmarkStart w:id="3" w:name="VQS"/>
      <w:r w:rsidR="00E172F8">
        <w:rPr>
          <w:noProof/>
        </w:rPr>
        <w:t>3.0</w:t>
      </w:r>
      <w:bookmarkEnd w:id="3"/>
      <w:r w:rsidR="0013609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136097" w:rsidRPr="00084655">
        <w:fldChar w:fldCharType="begin"/>
      </w:r>
      <w:r w:rsidR="00567E0A">
        <w:instrText>SET</w:instrText>
      </w:r>
      <w:r w:rsidRPr="00084655">
        <w:instrText xml:space="preserve"> DD </w:instrText>
      </w:r>
      <w:r w:rsidR="00136097">
        <w:fldChar w:fldCharType="begin"/>
      </w:r>
      <w:r w:rsidR="00567E0A">
        <w:instrText>FILLIN</w:instrText>
      </w:r>
      <w:r w:rsidR="00734122">
        <w:instrText xml:space="preserve"> "Date (dd.mm.yyyy)”</w:instrText>
      </w:r>
      <w:r w:rsidR="00136097">
        <w:fldChar w:fldCharType="separate"/>
      </w:r>
      <w:r w:rsidR="00E172F8">
        <w:instrText>13.06.2012</w:instrText>
      </w:r>
      <w:r w:rsidR="00136097">
        <w:fldChar w:fldCharType="end"/>
      </w:r>
      <w:r w:rsidR="00136097" w:rsidRPr="00084655">
        <w:fldChar w:fldCharType="separate"/>
      </w:r>
      <w:bookmarkStart w:id="4" w:name="DATE"/>
      <w:bookmarkStart w:id="5" w:name="DD"/>
      <w:r w:rsidR="00E172F8">
        <w:rPr>
          <w:noProof/>
        </w:rPr>
        <w:t>13.06.2012</w:t>
      </w:r>
      <w:bookmarkEnd w:id="4"/>
      <w:bookmarkEnd w:id="5"/>
      <w:r w:rsidR="00136097" w:rsidRPr="00084655">
        <w:fldChar w:fldCharType="end"/>
      </w:r>
      <w:fldSimple w:instr="REF DD">
        <w:r w:rsidR="00E172F8">
          <w:rPr>
            <w:noProof/>
          </w:rPr>
          <w:t>13.06.2012</w:t>
        </w:r>
      </w:fldSimple>
    </w:p>
    <w:p w:rsidR="002A0FFE" w:rsidRPr="00084655" w:rsidRDefault="002A0FFE">
      <w:pPr>
        <w:pStyle w:val="Version"/>
        <w:tabs>
          <w:tab w:val="clear" w:pos="1701"/>
        </w:tabs>
        <w:ind w:left="1701" w:hanging="1701"/>
      </w:pPr>
      <w:r w:rsidRPr="00084655">
        <w:t>Status:</w:t>
      </w:r>
      <w:r w:rsidRPr="00084655">
        <w:tab/>
      </w:r>
      <w:r w:rsidR="00136097" w:rsidRPr="00084655">
        <w:fldChar w:fldCharType="begin"/>
      </w:r>
      <w:r w:rsidR="00567E0A">
        <w:instrText>SET</w:instrText>
      </w:r>
      <w:r w:rsidRPr="00084655">
        <w:instrText xml:space="preserve"> SQS </w:instrText>
      </w:r>
      <w:r w:rsidR="00136097">
        <w:fldChar w:fldCharType="begin"/>
      </w:r>
      <w:r w:rsidR="00567E0A">
        <w:instrText>FILLIN</w:instrText>
      </w:r>
      <w:r w:rsidR="00734122">
        <w:instrText xml:space="preserve"> "Status (Draft, Valid, Approved)"</w:instrText>
      </w:r>
      <w:r w:rsidR="00136097">
        <w:fldChar w:fldCharType="separate"/>
      </w:r>
      <w:r w:rsidR="00E172F8">
        <w:instrText>Draft</w:instrText>
      </w:r>
      <w:r w:rsidR="00136097">
        <w:fldChar w:fldCharType="end"/>
      </w:r>
      <w:r w:rsidR="00136097" w:rsidRPr="00084655">
        <w:fldChar w:fldCharType="separate"/>
      </w:r>
      <w:bookmarkStart w:id="6" w:name="SQS"/>
      <w:r w:rsidR="00E172F8">
        <w:rPr>
          <w:noProof/>
        </w:rPr>
        <w:t>Draft</w:t>
      </w:r>
      <w:bookmarkEnd w:id="6"/>
      <w:r w:rsidR="00136097" w:rsidRPr="00084655">
        <w:fldChar w:fldCharType="end"/>
      </w:r>
      <w:fldSimple w:instr="REF SQS  \* MERGEFORMAT ">
        <w:r w:rsidR="00E172F8">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136097" w:rsidRPr="00084655">
        <w:fldChar w:fldCharType="begin"/>
      </w:r>
      <w:r w:rsidR="00567E0A">
        <w:instrText>SET</w:instrText>
      </w:r>
      <w:r w:rsidRPr="00084655">
        <w:instrText xml:space="preserve"> DOC_AUTHOR </w:instrText>
      </w:r>
      <w:r w:rsidR="00136097">
        <w:fldChar w:fldCharType="begin"/>
      </w:r>
      <w:r w:rsidR="00567E0A">
        <w:instrText>FILLIN</w:instrText>
      </w:r>
      <w:r w:rsidR="00734122">
        <w:instrText xml:space="preserve"> "Author (e.g. F. Test, Organisation 'X')"</w:instrText>
      </w:r>
      <w:r w:rsidR="00136097">
        <w:fldChar w:fldCharType="separate"/>
      </w:r>
      <w:r w:rsidR="00E172F8">
        <w:instrText>P. Roberts (Intersect), A. Hueni &amp; D. Kuekenbrink (Remote Sensing Laboratories, University of Zurich)</w:instrText>
      </w:r>
      <w:r w:rsidR="00136097">
        <w:fldChar w:fldCharType="end"/>
      </w:r>
      <w:r w:rsidR="00136097" w:rsidRPr="00084655">
        <w:fldChar w:fldCharType="separate"/>
      </w:r>
      <w:bookmarkStart w:id="7" w:name="DOC_AUTHOR"/>
      <w:r w:rsidR="00E172F8">
        <w:rPr>
          <w:noProof/>
        </w:rPr>
        <w:t>P. Roberts (Intersect), A. Hueni &amp; D. Kuekenbrink (Remote Sensing Laboratories, University of Zurich)</w:t>
      </w:r>
      <w:bookmarkEnd w:id="7"/>
      <w:r w:rsidR="00136097" w:rsidRPr="00084655">
        <w:fldChar w:fldCharType="end"/>
      </w:r>
      <w:fldSimple w:instr="REF DOC_AUTHOR  \* MERGEFORMAT ">
        <w:r w:rsidR="00E172F8">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136097" w:rsidRPr="00084655">
        <w:fldChar w:fldCharType="begin"/>
      </w:r>
      <w:r w:rsidR="00567E0A">
        <w:instrText>SET</w:instrText>
      </w:r>
      <w:r w:rsidRPr="00084655">
        <w:instrText xml:space="preserve"> PFAD </w:instrText>
      </w:r>
      <w:r w:rsidR="00136097" w:rsidRPr="00084655">
        <w:fldChar w:fldCharType="end"/>
      </w:r>
      <w:r w:rsidR="00136097">
        <w:fldChar w:fldCharType="begin"/>
      </w:r>
      <w:r w:rsidR="00567E0A">
        <w:instrText>FILENAME</w:instrText>
      </w:r>
      <w:r w:rsidR="00734122">
        <w:instrText xml:space="preserve"> </w:instrText>
      </w:r>
      <w:r w:rsidR="00136097">
        <w:fldChar w:fldCharType="separate"/>
      </w:r>
      <w:r w:rsidR="00E172F8">
        <w:rPr>
          <w:noProof/>
        </w:rPr>
        <w:t>SPECCHIO_UserGuide.docx</w:t>
      </w:r>
      <w:r w:rsidR="00136097">
        <w:rPr>
          <w:noProof/>
        </w:rPr>
        <w:fldChar w:fldCharType="end"/>
      </w:r>
    </w:p>
    <w:p w:rsidR="002A0FFE" w:rsidRPr="00084655" w:rsidRDefault="002A0FFE">
      <w:pPr>
        <w:pStyle w:val="Version"/>
        <w:tabs>
          <w:tab w:val="clear" w:pos="1701"/>
        </w:tabs>
        <w:ind w:left="1701" w:hanging="1701"/>
      </w:pPr>
      <w:r w:rsidRPr="00084655">
        <w:t>Pages:</w:t>
      </w:r>
      <w:r w:rsidRPr="00084655">
        <w:tab/>
      </w:r>
      <w:r w:rsidR="00136097">
        <w:fldChar w:fldCharType="begin"/>
      </w:r>
      <w:r w:rsidR="00567E0A">
        <w:instrText>NUMPAGES</w:instrText>
      </w:r>
      <w:r w:rsidR="00734122">
        <w:instrText xml:space="preserve"> </w:instrText>
      </w:r>
      <w:r w:rsidR="00136097">
        <w:fldChar w:fldCharType="separate"/>
      </w:r>
      <w:r w:rsidR="00E172F8">
        <w:rPr>
          <w:noProof/>
        </w:rPr>
        <w:t>159</w:t>
      </w:r>
      <w:r w:rsidR="00136097">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136097" w:rsidRPr="00084655">
        <w:fldChar w:fldCharType="begin"/>
      </w:r>
      <w:r w:rsidR="00567E0A">
        <w:instrText>SET</w:instrText>
      </w:r>
      <w:r w:rsidRPr="00084655">
        <w:instrText xml:space="preserve"> CLASSIFICATION </w:instrText>
      </w:r>
      <w:r w:rsidR="00136097" w:rsidRPr="00084655">
        <w:fldChar w:fldCharType="end"/>
      </w:r>
    </w:p>
    <w:p w:rsidR="002A0FFE" w:rsidRPr="00084655" w:rsidRDefault="002A0FFE">
      <w:pPr>
        <w:pStyle w:val="Version"/>
        <w:tabs>
          <w:tab w:val="clear" w:pos="1701"/>
        </w:tabs>
        <w:ind w:left="1701" w:hanging="1701"/>
      </w:pPr>
      <w:r w:rsidRPr="00084655">
        <w:t>Distribution:</w:t>
      </w:r>
      <w:r w:rsidRPr="00084655">
        <w:tab/>
      </w:r>
      <w:r w:rsidR="00136097" w:rsidRPr="00084655">
        <w:fldChar w:fldCharType="begin"/>
      </w:r>
      <w:r w:rsidR="00567E0A">
        <w:instrText>SET</w:instrText>
      </w:r>
      <w:r w:rsidRPr="00084655">
        <w:instrText xml:space="preserve"> DISTRIBUTION  </w:instrText>
      </w:r>
      <w:r w:rsidR="00136097">
        <w:fldChar w:fldCharType="begin"/>
      </w:r>
      <w:r w:rsidR="00567E0A">
        <w:instrText>FILLIN</w:instrText>
      </w:r>
      <w:r w:rsidR="00734122">
        <w:instrText xml:space="preserve"> "Distribution list"</w:instrText>
      </w:r>
      <w:r w:rsidR="00136097">
        <w:fldChar w:fldCharType="separate"/>
      </w:r>
      <w:r w:rsidR="00E172F8">
        <w:instrText>SPECCHIO Users</w:instrText>
      </w:r>
      <w:r w:rsidR="00136097">
        <w:fldChar w:fldCharType="end"/>
      </w:r>
      <w:r w:rsidR="00136097" w:rsidRPr="00084655">
        <w:fldChar w:fldCharType="separate"/>
      </w:r>
      <w:bookmarkStart w:id="8" w:name="DISTRIBUTION"/>
      <w:r w:rsidR="00E172F8">
        <w:rPr>
          <w:noProof/>
        </w:rPr>
        <w:t>SPECCHIO Users</w:t>
      </w:r>
      <w:bookmarkEnd w:id="8"/>
      <w:r w:rsidR="00136097" w:rsidRPr="00084655">
        <w:fldChar w:fldCharType="end"/>
      </w:r>
      <w:fldSimple w:instr="REF DISTRIBUTION  \* MERGEFORMAT ">
        <w:r w:rsidR="00E172F8">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8992518"/>
      <w:r w:rsidRPr="00067105">
        <w:lastRenderedPageBreak/>
        <w:t>Table of Contents</w:t>
      </w:r>
      <w:bookmarkEnd w:id="9"/>
      <w:bookmarkEnd w:id="10"/>
    </w:p>
    <w:bookmarkStart w:id="11" w:name="_Toc356279529"/>
    <w:p w:rsidR="00E172F8" w:rsidRDefault="00136097">
      <w:pPr>
        <w:pStyle w:val="TOC1"/>
        <w:rPr>
          <w:rFonts w:asciiTheme="minorHAnsi" w:eastAsiaTheme="minorEastAsia" w:hAnsiTheme="minorHAnsi" w:cstheme="minorBidi"/>
          <w:b w:val="0"/>
          <w:noProof/>
          <w:sz w:val="22"/>
          <w:szCs w:val="22"/>
          <w:lang w:val="en-AU" w:eastAsia="ja-JP"/>
        </w:rPr>
      </w:pPr>
      <w:r w:rsidRPr="00136097">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136097">
        <w:rPr>
          <w:b w:val="0"/>
        </w:rPr>
        <w:fldChar w:fldCharType="separate"/>
      </w:r>
      <w:r w:rsidR="00E172F8">
        <w:rPr>
          <w:noProof/>
        </w:rPr>
        <w:t>Table of Contents</w:t>
      </w:r>
      <w:r w:rsidR="00E172F8">
        <w:rPr>
          <w:noProof/>
        </w:rPr>
        <w:tab/>
      </w:r>
      <w:r w:rsidR="00E172F8">
        <w:rPr>
          <w:noProof/>
        </w:rPr>
        <w:fldChar w:fldCharType="begin"/>
      </w:r>
      <w:r w:rsidR="00E172F8">
        <w:rPr>
          <w:noProof/>
        </w:rPr>
        <w:instrText xml:space="preserve"> PAGEREF _Toc358992518 \h </w:instrText>
      </w:r>
      <w:r w:rsidR="00E172F8">
        <w:rPr>
          <w:noProof/>
        </w:rPr>
      </w:r>
      <w:r w:rsidR="00E172F8">
        <w:rPr>
          <w:noProof/>
        </w:rPr>
        <w:fldChar w:fldCharType="separate"/>
      </w:r>
      <w:r w:rsidR="00E172F8">
        <w:rPr>
          <w:noProof/>
        </w:rPr>
        <w:t>2</w:t>
      </w:r>
      <w:r w:rsidR="00E172F8">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Pr>
          <w:noProof/>
        </w:rPr>
        <w:fldChar w:fldCharType="begin"/>
      </w:r>
      <w:r>
        <w:rPr>
          <w:noProof/>
        </w:rPr>
        <w:instrText xml:space="preserve"> PAGEREF _Toc358992519 \h </w:instrText>
      </w:r>
      <w:r>
        <w:rPr>
          <w:noProof/>
        </w:rPr>
      </w:r>
      <w:r>
        <w:rPr>
          <w:noProof/>
        </w:rPr>
        <w:fldChar w:fldCharType="separate"/>
      </w:r>
      <w:r>
        <w:rPr>
          <w:noProof/>
        </w:rPr>
        <w:t>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Pr>
          <w:noProof/>
        </w:rPr>
        <w:fldChar w:fldCharType="begin"/>
      </w:r>
      <w:r>
        <w:rPr>
          <w:noProof/>
        </w:rPr>
        <w:instrText xml:space="preserve"> PAGEREF _Toc358992520 \h </w:instrText>
      </w:r>
      <w:r>
        <w:rPr>
          <w:noProof/>
        </w:rPr>
      </w:r>
      <w:r>
        <w:rPr>
          <w:noProof/>
        </w:rPr>
        <w:fldChar w:fldCharType="separate"/>
      </w:r>
      <w:r>
        <w:rPr>
          <w:noProof/>
        </w:rPr>
        <w:t>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Pr>
          <w:noProof/>
        </w:rPr>
        <w:fldChar w:fldCharType="begin"/>
      </w:r>
      <w:r>
        <w:rPr>
          <w:noProof/>
        </w:rPr>
        <w:instrText xml:space="preserve"> PAGEREF _Toc358992521 \h </w:instrText>
      </w:r>
      <w:r>
        <w:rPr>
          <w:noProof/>
        </w:rPr>
      </w:r>
      <w:r>
        <w:rPr>
          <w:noProof/>
        </w:rPr>
        <w:fldChar w:fldCharType="separate"/>
      </w:r>
      <w:r>
        <w:rPr>
          <w:noProof/>
        </w:rPr>
        <w:t>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Pr>
          <w:noProof/>
        </w:rPr>
        <w:fldChar w:fldCharType="begin"/>
      </w:r>
      <w:r>
        <w:rPr>
          <w:noProof/>
        </w:rPr>
        <w:instrText xml:space="preserve"> PAGEREF _Toc358992522 \h </w:instrText>
      </w:r>
      <w:r>
        <w:rPr>
          <w:noProof/>
        </w:rPr>
      </w:r>
      <w:r>
        <w:rPr>
          <w:noProof/>
        </w:rPr>
        <w:fldChar w:fldCharType="separate"/>
      </w:r>
      <w:r>
        <w:rPr>
          <w:noProof/>
        </w:rPr>
        <w:t>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Pr>
          <w:noProof/>
        </w:rPr>
        <w:fldChar w:fldCharType="begin"/>
      </w:r>
      <w:r>
        <w:rPr>
          <w:noProof/>
        </w:rPr>
        <w:instrText xml:space="preserve"> PAGEREF _Toc358992523 \h </w:instrText>
      </w:r>
      <w:r>
        <w:rPr>
          <w:noProof/>
        </w:rPr>
      </w:r>
      <w:r>
        <w:rPr>
          <w:noProof/>
        </w:rPr>
        <w:fldChar w:fldCharType="separate"/>
      </w:r>
      <w:r>
        <w:rPr>
          <w:noProof/>
        </w:rPr>
        <w:t>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Pr>
          <w:noProof/>
        </w:rPr>
        <w:fldChar w:fldCharType="begin"/>
      </w:r>
      <w:r>
        <w:rPr>
          <w:noProof/>
        </w:rPr>
        <w:instrText xml:space="preserve"> PAGEREF _Toc358992524 \h </w:instrText>
      </w:r>
      <w:r>
        <w:rPr>
          <w:noProof/>
        </w:rPr>
      </w:r>
      <w:r>
        <w:rPr>
          <w:noProof/>
        </w:rPr>
        <w:fldChar w:fldCharType="separate"/>
      </w:r>
      <w:r>
        <w:rPr>
          <w:noProof/>
        </w:rPr>
        <w:t>7</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Pr>
          <w:noProof/>
        </w:rPr>
        <w:fldChar w:fldCharType="begin"/>
      </w:r>
      <w:r>
        <w:rPr>
          <w:noProof/>
        </w:rPr>
        <w:instrText xml:space="preserve"> PAGEREF _Toc358992525 \h </w:instrText>
      </w:r>
      <w:r>
        <w:rPr>
          <w:noProof/>
        </w:rPr>
      </w:r>
      <w:r>
        <w:rPr>
          <w:noProof/>
        </w:rPr>
        <w:fldChar w:fldCharType="separate"/>
      </w:r>
      <w:r>
        <w:rPr>
          <w:noProof/>
        </w:rPr>
        <w:t>8</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Pr>
          <w:noProof/>
        </w:rPr>
        <w:fldChar w:fldCharType="begin"/>
      </w:r>
      <w:r>
        <w:rPr>
          <w:noProof/>
        </w:rPr>
        <w:instrText xml:space="preserve"> PAGEREF _Toc358992526 \h </w:instrText>
      </w:r>
      <w:r>
        <w:rPr>
          <w:noProof/>
        </w:rPr>
      </w:r>
      <w:r>
        <w:rPr>
          <w:noProof/>
        </w:rPr>
        <w:fldChar w:fldCharType="separate"/>
      </w:r>
      <w:r>
        <w:rPr>
          <w:noProof/>
        </w:rPr>
        <w:t>11</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install</w:t>
      </w:r>
      <w:r>
        <w:rPr>
          <w:noProof/>
        </w:rPr>
        <w:tab/>
      </w:r>
      <w:r>
        <w:rPr>
          <w:noProof/>
        </w:rPr>
        <w:fldChar w:fldCharType="begin"/>
      </w:r>
      <w:r>
        <w:rPr>
          <w:noProof/>
        </w:rPr>
        <w:instrText xml:space="preserve"> PAGEREF _Toc358992527 \h </w:instrText>
      </w:r>
      <w:r>
        <w:rPr>
          <w:noProof/>
        </w:rPr>
      </w:r>
      <w:r>
        <w:rPr>
          <w:noProof/>
        </w:rPr>
        <w:fldChar w:fldCharType="separate"/>
      </w:r>
      <w:r>
        <w:rPr>
          <w:noProof/>
        </w:rPr>
        <w:t>11</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The SPECCHIO Application Bundle</w:t>
      </w:r>
      <w:r>
        <w:rPr>
          <w:noProof/>
        </w:rPr>
        <w:tab/>
      </w:r>
      <w:r>
        <w:rPr>
          <w:noProof/>
        </w:rPr>
        <w:fldChar w:fldCharType="begin"/>
      </w:r>
      <w:r>
        <w:rPr>
          <w:noProof/>
        </w:rPr>
        <w:instrText xml:space="preserve"> PAGEREF _Toc358992528 \h </w:instrText>
      </w:r>
      <w:r>
        <w:rPr>
          <w:noProof/>
        </w:rPr>
      </w:r>
      <w:r>
        <w:rPr>
          <w:noProof/>
        </w:rPr>
        <w:fldChar w:fldCharType="separate"/>
      </w:r>
      <w:r>
        <w:rPr>
          <w:noProof/>
        </w:rPr>
        <w:t>11</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Microsoft Windows Installation</w:t>
      </w:r>
      <w:r>
        <w:rPr>
          <w:noProof/>
        </w:rPr>
        <w:tab/>
      </w:r>
      <w:r>
        <w:rPr>
          <w:noProof/>
        </w:rPr>
        <w:fldChar w:fldCharType="begin"/>
      </w:r>
      <w:r>
        <w:rPr>
          <w:noProof/>
        </w:rPr>
        <w:instrText xml:space="preserve"> PAGEREF _Toc358992529 \h </w:instrText>
      </w:r>
      <w:r>
        <w:rPr>
          <w:noProof/>
        </w:rPr>
      </w:r>
      <w:r>
        <w:rPr>
          <w:noProof/>
        </w:rPr>
        <w:fldChar w:fldCharType="separate"/>
      </w:r>
      <w:r>
        <w:rPr>
          <w:noProof/>
        </w:rPr>
        <w:t>12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UNIX Installation</w:t>
      </w:r>
      <w:r>
        <w:rPr>
          <w:noProof/>
        </w:rPr>
        <w:tab/>
      </w:r>
      <w:r>
        <w:rPr>
          <w:noProof/>
        </w:rPr>
        <w:fldChar w:fldCharType="begin"/>
      </w:r>
      <w:r>
        <w:rPr>
          <w:noProof/>
        </w:rPr>
        <w:instrText xml:space="preserve"> PAGEREF _Toc358992530 \h </w:instrText>
      </w:r>
      <w:r>
        <w:rPr>
          <w:noProof/>
        </w:rPr>
      </w:r>
      <w:r>
        <w:rPr>
          <w:noProof/>
        </w:rPr>
        <w:fldChar w:fldCharType="separate"/>
      </w:r>
      <w:r>
        <w:rPr>
          <w:noProof/>
        </w:rPr>
        <w:t>12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Apple Macintosh Installation</w:t>
      </w:r>
      <w:r>
        <w:rPr>
          <w:noProof/>
        </w:rPr>
        <w:tab/>
      </w:r>
      <w:r>
        <w:rPr>
          <w:noProof/>
        </w:rPr>
        <w:fldChar w:fldCharType="begin"/>
      </w:r>
      <w:r>
        <w:rPr>
          <w:noProof/>
        </w:rPr>
        <w:instrText xml:space="preserve"> PAGEREF _Toc358992531 \h </w:instrText>
      </w:r>
      <w:r>
        <w:rPr>
          <w:noProof/>
        </w:rPr>
      </w:r>
      <w:r>
        <w:rPr>
          <w:noProof/>
        </w:rPr>
        <w:fldChar w:fldCharType="separate"/>
      </w:r>
      <w:r>
        <w:rPr>
          <w:noProof/>
        </w:rPr>
        <w:t>13</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Concepts</w:t>
      </w:r>
      <w:r>
        <w:rPr>
          <w:noProof/>
        </w:rPr>
        <w:tab/>
      </w:r>
      <w:r>
        <w:rPr>
          <w:noProof/>
        </w:rPr>
        <w:fldChar w:fldCharType="begin"/>
      </w:r>
      <w:r>
        <w:rPr>
          <w:noProof/>
        </w:rPr>
        <w:instrText xml:space="preserve"> PAGEREF _Toc358992532 \h </w:instrText>
      </w:r>
      <w:r>
        <w:rPr>
          <w:noProof/>
        </w:rPr>
      </w:r>
      <w:r>
        <w:rPr>
          <w:noProof/>
        </w:rPr>
        <w:fldChar w:fldCharType="separate"/>
      </w:r>
      <w:r>
        <w:rPr>
          <w:noProof/>
        </w:rPr>
        <w:t>14</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User Accounts</w:t>
      </w:r>
      <w:r>
        <w:rPr>
          <w:noProof/>
        </w:rPr>
        <w:tab/>
      </w:r>
      <w:r>
        <w:rPr>
          <w:noProof/>
        </w:rPr>
        <w:fldChar w:fldCharType="begin"/>
      </w:r>
      <w:r>
        <w:rPr>
          <w:noProof/>
        </w:rPr>
        <w:instrText xml:space="preserve"> PAGEREF _Toc358992533 \h </w:instrText>
      </w:r>
      <w:r>
        <w:rPr>
          <w:noProof/>
        </w:rPr>
      </w:r>
      <w:r>
        <w:rPr>
          <w:noProof/>
        </w:rPr>
        <w:fldChar w:fldCharType="separate"/>
      </w:r>
      <w:r>
        <w:rPr>
          <w:noProof/>
        </w:rPr>
        <w:t>15</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Administrator Access</w:t>
      </w:r>
      <w:r>
        <w:rPr>
          <w:noProof/>
        </w:rPr>
        <w:tab/>
      </w:r>
      <w:r>
        <w:rPr>
          <w:noProof/>
        </w:rPr>
        <w:fldChar w:fldCharType="begin"/>
      </w:r>
      <w:r>
        <w:rPr>
          <w:noProof/>
        </w:rPr>
        <w:instrText xml:space="preserve"> PAGEREF _Toc358992534 \h </w:instrText>
      </w:r>
      <w:r>
        <w:rPr>
          <w:noProof/>
        </w:rPr>
      </w:r>
      <w:r>
        <w:rPr>
          <w:noProof/>
        </w:rPr>
        <w:fldChar w:fldCharType="separate"/>
      </w:r>
      <w:r>
        <w:rPr>
          <w:noProof/>
        </w:rPr>
        <w:t>18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Campaigns</w:t>
      </w:r>
      <w:r>
        <w:rPr>
          <w:noProof/>
        </w:rPr>
        <w:tab/>
      </w:r>
      <w:r>
        <w:rPr>
          <w:noProof/>
        </w:rPr>
        <w:fldChar w:fldCharType="begin"/>
      </w:r>
      <w:r>
        <w:rPr>
          <w:noProof/>
        </w:rPr>
        <w:instrText xml:space="preserve"> PAGEREF _Toc358992535 \h </w:instrText>
      </w:r>
      <w:r>
        <w:rPr>
          <w:noProof/>
        </w:rPr>
      </w:r>
      <w:r>
        <w:rPr>
          <w:noProof/>
        </w:rPr>
        <w:fldChar w:fldCharType="separate"/>
      </w:r>
      <w:r>
        <w:rPr>
          <w:noProof/>
        </w:rPr>
        <w:t>18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Operational Dataflow</w:t>
      </w:r>
      <w:r>
        <w:rPr>
          <w:noProof/>
        </w:rPr>
        <w:tab/>
      </w:r>
      <w:r>
        <w:rPr>
          <w:noProof/>
        </w:rPr>
        <w:fldChar w:fldCharType="begin"/>
      </w:r>
      <w:r>
        <w:rPr>
          <w:noProof/>
        </w:rPr>
        <w:instrText xml:space="preserve"> PAGEREF _Toc358992536 \h </w:instrText>
      </w:r>
      <w:r>
        <w:rPr>
          <w:noProof/>
        </w:rPr>
      </w:r>
      <w:r>
        <w:rPr>
          <w:noProof/>
        </w:rPr>
        <w:fldChar w:fldCharType="separate"/>
      </w:r>
      <w:r>
        <w:rPr>
          <w:noProof/>
        </w:rPr>
        <w:t>18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Pr>
          <w:noProof/>
        </w:rPr>
        <w:fldChar w:fldCharType="begin"/>
      </w:r>
      <w:r>
        <w:rPr>
          <w:noProof/>
        </w:rPr>
        <w:instrText xml:space="preserve"> PAGEREF _Toc358992537 \h </w:instrText>
      </w:r>
      <w:r>
        <w:rPr>
          <w:noProof/>
        </w:rPr>
      </w:r>
      <w:r>
        <w:rPr>
          <w:noProof/>
        </w:rPr>
        <w:fldChar w:fldCharType="separate"/>
      </w:r>
      <w:r>
        <w:rPr>
          <w:noProof/>
        </w:rPr>
        <w:t>19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Time Data</w:t>
      </w:r>
      <w:r>
        <w:rPr>
          <w:noProof/>
        </w:rPr>
        <w:tab/>
      </w:r>
      <w:r>
        <w:rPr>
          <w:noProof/>
        </w:rPr>
        <w:fldChar w:fldCharType="begin"/>
      </w:r>
      <w:r>
        <w:rPr>
          <w:noProof/>
        </w:rPr>
        <w:instrText xml:space="preserve"> PAGEREF _Toc358992538 \h </w:instrText>
      </w:r>
      <w:r>
        <w:rPr>
          <w:noProof/>
        </w:rPr>
      </w:r>
      <w:r>
        <w:rPr>
          <w:noProof/>
        </w:rPr>
        <w:fldChar w:fldCharType="separate"/>
      </w:r>
      <w:r>
        <w:rPr>
          <w:noProof/>
        </w:rPr>
        <w:t>19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Data Links</w:t>
      </w:r>
      <w:r>
        <w:rPr>
          <w:noProof/>
        </w:rPr>
        <w:tab/>
      </w:r>
      <w:r>
        <w:rPr>
          <w:noProof/>
        </w:rPr>
        <w:fldChar w:fldCharType="begin"/>
      </w:r>
      <w:r>
        <w:rPr>
          <w:noProof/>
        </w:rPr>
        <w:instrText xml:space="preserve"> PAGEREF _Toc358992539 \h </w:instrText>
      </w:r>
      <w:r>
        <w:rPr>
          <w:noProof/>
        </w:rPr>
      </w:r>
      <w:r>
        <w:rPr>
          <w:noProof/>
        </w:rPr>
        <w:fldChar w:fldCharType="separate"/>
      </w:r>
      <w:r>
        <w:rPr>
          <w:noProof/>
        </w:rPr>
        <w:t>20</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Pr>
          <w:noProof/>
        </w:rPr>
        <w:fldChar w:fldCharType="begin"/>
      </w:r>
      <w:r>
        <w:rPr>
          <w:noProof/>
        </w:rPr>
        <w:instrText xml:space="preserve"> PAGEREF _Toc358992540 \h </w:instrText>
      </w:r>
      <w:r>
        <w:rPr>
          <w:noProof/>
        </w:rPr>
      </w:r>
      <w:r>
        <w:rPr>
          <w:noProof/>
        </w:rPr>
        <w:fldChar w:fldCharType="separate"/>
      </w:r>
      <w:r>
        <w:rPr>
          <w:noProof/>
        </w:rPr>
        <w:t>20</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Supported Input Spectrum File Formats</w:t>
      </w:r>
      <w:r>
        <w:rPr>
          <w:noProof/>
        </w:rPr>
        <w:tab/>
      </w:r>
      <w:r>
        <w:rPr>
          <w:noProof/>
        </w:rPr>
        <w:fldChar w:fldCharType="begin"/>
      </w:r>
      <w:r>
        <w:rPr>
          <w:noProof/>
        </w:rPr>
        <w:instrText xml:space="preserve"> PAGEREF _Toc358992541 \h </w:instrText>
      </w:r>
      <w:r>
        <w:rPr>
          <w:noProof/>
        </w:rPr>
      </w:r>
      <w:r>
        <w:rPr>
          <w:noProof/>
        </w:rPr>
        <w:fldChar w:fldCharType="separate"/>
      </w:r>
      <w:r>
        <w:rPr>
          <w:noProof/>
        </w:rPr>
        <w:t>22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w:t>
      </w:r>
      <w:r>
        <w:rPr>
          <w:rFonts w:asciiTheme="minorHAnsi" w:eastAsiaTheme="minorEastAsia" w:hAnsiTheme="minorHAnsi" w:cstheme="minorBidi"/>
          <w:noProof/>
          <w:szCs w:val="22"/>
          <w:lang w:val="en-AU" w:eastAsia="ja-JP"/>
        </w:rPr>
        <w:tab/>
      </w:r>
      <w:r>
        <w:rPr>
          <w:noProof/>
        </w:rPr>
        <w:t>ASD Binary Files</w:t>
      </w:r>
      <w:r>
        <w:rPr>
          <w:noProof/>
        </w:rPr>
        <w:tab/>
      </w:r>
      <w:r>
        <w:rPr>
          <w:noProof/>
        </w:rPr>
        <w:fldChar w:fldCharType="begin"/>
      </w:r>
      <w:r>
        <w:rPr>
          <w:noProof/>
        </w:rPr>
        <w:instrText xml:space="preserve"> PAGEREF _Toc358992542 \h </w:instrText>
      </w:r>
      <w:r>
        <w:rPr>
          <w:noProof/>
        </w:rPr>
      </w:r>
      <w:r>
        <w:rPr>
          <w:noProof/>
        </w:rPr>
        <w:fldChar w:fldCharType="separate"/>
      </w:r>
      <w:r>
        <w:rPr>
          <w:noProof/>
        </w:rPr>
        <w:t>22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w:t>
      </w:r>
      <w:r>
        <w:rPr>
          <w:rFonts w:asciiTheme="minorHAnsi" w:eastAsiaTheme="minorEastAsia" w:hAnsiTheme="minorHAnsi" w:cstheme="minorBidi"/>
          <w:noProof/>
          <w:szCs w:val="22"/>
          <w:lang w:val="en-AU" w:eastAsia="ja-JP"/>
        </w:rPr>
        <w:tab/>
      </w:r>
      <w:r>
        <w:rPr>
          <w:noProof/>
        </w:rPr>
        <w:t>ASD Indico Version 7 Files</w:t>
      </w:r>
      <w:r>
        <w:rPr>
          <w:noProof/>
        </w:rPr>
        <w:tab/>
      </w:r>
      <w:r>
        <w:rPr>
          <w:noProof/>
        </w:rPr>
        <w:fldChar w:fldCharType="begin"/>
      </w:r>
      <w:r>
        <w:rPr>
          <w:noProof/>
        </w:rPr>
        <w:instrText xml:space="preserve"> PAGEREF _Toc358992543 \h </w:instrText>
      </w:r>
      <w:r>
        <w:rPr>
          <w:noProof/>
        </w:rPr>
      </w:r>
      <w:r>
        <w:rPr>
          <w:noProof/>
        </w:rPr>
        <w:fldChar w:fldCharType="separate"/>
      </w:r>
      <w:r>
        <w:rPr>
          <w:noProof/>
        </w:rPr>
        <w:t>22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4.9.2</w:t>
      </w:r>
      <w:r>
        <w:rPr>
          <w:rFonts w:asciiTheme="minorHAnsi" w:eastAsiaTheme="minorEastAsia" w:hAnsiTheme="minorHAnsi" w:cstheme="minorBidi"/>
          <w:noProof/>
          <w:szCs w:val="22"/>
          <w:lang w:val="en-AU" w:eastAsia="ja-JP"/>
        </w:rPr>
        <w:tab/>
      </w:r>
      <w:r>
        <w:rPr>
          <w:noProof/>
        </w:rPr>
        <w:t>GER Signature Files</w:t>
      </w:r>
      <w:r>
        <w:rPr>
          <w:noProof/>
        </w:rPr>
        <w:tab/>
      </w:r>
      <w:r>
        <w:rPr>
          <w:noProof/>
        </w:rPr>
        <w:fldChar w:fldCharType="begin"/>
      </w:r>
      <w:r>
        <w:rPr>
          <w:noProof/>
        </w:rPr>
        <w:instrText xml:space="preserve"> PAGEREF _Toc358992544 \h </w:instrText>
      </w:r>
      <w:r>
        <w:rPr>
          <w:noProof/>
        </w:rPr>
      </w:r>
      <w:r>
        <w:rPr>
          <w:noProof/>
        </w:rPr>
        <w:fldChar w:fldCharType="separate"/>
      </w:r>
      <w:r>
        <w:rPr>
          <w:noProof/>
        </w:rPr>
        <w:t>22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4.9.3</w:t>
      </w:r>
      <w:r>
        <w:rPr>
          <w:rFonts w:asciiTheme="minorHAnsi" w:eastAsiaTheme="minorEastAsia" w:hAnsiTheme="minorHAnsi" w:cstheme="minorBidi"/>
          <w:noProof/>
          <w:szCs w:val="22"/>
          <w:lang w:val="en-AU" w:eastAsia="ja-JP"/>
        </w:rPr>
        <w:tab/>
      </w:r>
      <w:r>
        <w:rPr>
          <w:noProof/>
        </w:rPr>
        <w:t>MFR OUT Files</w:t>
      </w:r>
      <w:r>
        <w:rPr>
          <w:noProof/>
        </w:rPr>
        <w:tab/>
      </w:r>
      <w:r>
        <w:rPr>
          <w:noProof/>
        </w:rPr>
        <w:fldChar w:fldCharType="begin"/>
      </w:r>
      <w:r>
        <w:rPr>
          <w:noProof/>
        </w:rPr>
        <w:instrText xml:space="preserve"> PAGEREF _Toc358992545 \h </w:instrText>
      </w:r>
      <w:r>
        <w:rPr>
          <w:noProof/>
        </w:rPr>
      </w:r>
      <w:r>
        <w:rPr>
          <w:noProof/>
        </w:rPr>
        <w:fldChar w:fldCharType="separate"/>
      </w:r>
      <w:r>
        <w:rPr>
          <w:noProof/>
        </w:rPr>
        <w:t>23</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4.9.4</w:t>
      </w:r>
      <w:r>
        <w:rPr>
          <w:rFonts w:asciiTheme="minorHAnsi" w:eastAsiaTheme="minorEastAsia" w:hAnsiTheme="minorHAnsi" w:cstheme="minorBidi"/>
          <w:noProof/>
          <w:szCs w:val="22"/>
          <w:lang w:val="en-AU" w:eastAsia="ja-JP"/>
        </w:rPr>
        <w:tab/>
      </w:r>
      <w:r>
        <w:rPr>
          <w:noProof/>
        </w:rPr>
        <w:t>SVC HR-1024 Files</w:t>
      </w:r>
      <w:r>
        <w:rPr>
          <w:noProof/>
        </w:rPr>
        <w:tab/>
      </w:r>
      <w:r>
        <w:rPr>
          <w:noProof/>
        </w:rPr>
        <w:fldChar w:fldCharType="begin"/>
      </w:r>
      <w:r>
        <w:rPr>
          <w:noProof/>
        </w:rPr>
        <w:instrText xml:space="preserve"> PAGEREF _Toc358992546 \h </w:instrText>
      </w:r>
      <w:r>
        <w:rPr>
          <w:noProof/>
        </w:rPr>
      </w:r>
      <w:r>
        <w:rPr>
          <w:noProof/>
        </w:rPr>
        <w:fldChar w:fldCharType="separate"/>
      </w:r>
      <w:r>
        <w:rPr>
          <w:noProof/>
        </w:rPr>
        <w:t>24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4.9.5</w:t>
      </w:r>
      <w:r>
        <w:rPr>
          <w:rFonts w:asciiTheme="minorHAnsi" w:eastAsiaTheme="minorEastAsia" w:hAnsiTheme="minorHAnsi" w:cstheme="minorBidi"/>
          <w:noProof/>
          <w:szCs w:val="22"/>
          <w:lang w:val="en-AU" w:eastAsia="ja-JP"/>
        </w:rPr>
        <w:tab/>
      </w:r>
      <w:r>
        <w:rPr>
          <w:noProof/>
        </w:rPr>
        <w:t>Apogee Files</w:t>
      </w:r>
      <w:r>
        <w:rPr>
          <w:noProof/>
        </w:rPr>
        <w:tab/>
      </w:r>
      <w:r>
        <w:rPr>
          <w:noProof/>
        </w:rPr>
        <w:fldChar w:fldCharType="begin"/>
      </w:r>
      <w:r>
        <w:rPr>
          <w:noProof/>
        </w:rPr>
        <w:instrText xml:space="preserve"> PAGEREF _Toc358992547 \h </w:instrText>
      </w:r>
      <w:r>
        <w:rPr>
          <w:noProof/>
        </w:rPr>
      </w:r>
      <w:r>
        <w:rPr>
          <w:noProof/>
        </w:rPr>
        <w:fldChar w:fldCharType="separate"/>
      </w:r>
      <w:r>
        <w:rPr>
          <w:noProof/>
        </w:rPr>
        <w:t>26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4.9.6</w:t>
      </w:r>
      <w:r>
        <w:rPr>
          <w:rFonts w:asciiTheme="minorHAnsi" w:eastAsiaTheme="minorEastAsia" w:hAnsiTheme="minorHAnsi" w:cstheme="minorBidi"/>
          <w:noProof/>
          <w:szCs w:val="22"/>
          <w:lang w:val="en-AU" w:eastAsia="ja-JP"/>
        </w:rPr>
        <w:tab/>
      </w:r>
      <w:r>
        <w:rPr>
          <w:noProof/>
        </w:rPr>
        <w:t>ENVI Spectral Library Files</w:t>
      </w:r>
      <w:r>
        <w:rPr>
          <w:noProof/>
        </w:rPr>
        <w:tab/>
      </w:r>
      <w:r>
        <w:rPr>
          <w:noProof/>
        </w:rPr>
        <w:fldChar w:fldCharType="begin"/>
      </w:r>
      <w:r>
        <w:rPr>
          <w:noProof/>
        </w:rPr>
        <w:instrText xml:space="preserve"> PAGEREF _Toc358992548 \h </w:instrText>
      </w:r>
      <w:r>
        <w:rPr>
          <w:noProof/>
        </w:rPr>
      </w:r>
      <w:r>
        <w:rPr>
          <w:noProof/>
        </w:rPr>
        <w:fldChar w:fldCharType="separate"/>
      </w:r>
      <w:r>
        <w:rPr>
          <w:noProof/>
        </w:rPr>
        <w:t>27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4.9.7</w:t>
      </w:r>
      <w:r>
        <w:rPr>
          <w:rFonts w:asciiTheme="minorHAnsi" w:eastAsiaTheme="minorEastAsia" w:hAnsiTheme="minorHAnsi" w:cstheme="minorBidi"/>
          <w:noProof/>
          <w:szCs w:val="22"/>
          <w:lang w:val="en-AU" w:eastAsia="ja-JP"/>
        </w:rPr>
        <w:tab/>
      </w:r>
      <w:r>
        <w:rPr>
          <w:noProof/>
        </w:rPr>
        <w:t>Ocean Optics SpectraSuite Data Files</w:t>
      </w:r>
      <w:r>
        <w:rPr>
          <w:noProof/>
        </w:rPr>
        <w:tab/>
      </w:r>
      <w:r>
        <w:rPr>
          <w:noProof/>
        </w:rPr>
        <w:fldChar w:fldCharType="begin"/>
      </w:r>
      <w:r>
        <w:rPr>
          <w:noProof/>
        </w:rPr>
        <w:instrText xml:space="preserve"> PAGEREF _Toc358992549 \h </w:instrText>
      </w:r>
      <w:r>
        <w:rPr>
          <w:noProof/>
        </w:rPr>
      </w:r>
      <w:r>
        <w:rPr>
          <w:noProof/>
        </w:rPr>
        <w:fldChar w:fldCharType="separate"/>
      </w:r>
      <w:r>
        <w:rPr>
          <w:noProof/>
        </w:rPr>
        <w:t>27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Pr>
          <w:noProof/>
        </w:rPr>
        <w:fldChar w:fldCharType="begin"/>
      </w:r>
      <w:r>
        <w:rPr>
          <w:noProof/>
        </w:rPr>
        <w:instrText xml:space="preserve"> PAGEREF _Toc358992550 \h </w:instrText>
      </w:r>
      <w:r>
        <w:rPr>
          <w:noProof/>
        </w:rPr>
      </w:r>
      <w:r>
        <w:rPr>
          <w:noProof/>
        </w:rPr>
        <w:fldChar w:fldCharType="separate"/>
      </w:r>
      <w:r>
        <w:rPr>
          <w:noProof/>
        </w:rPr>
        <w:t>28</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4.9.9</w:t>
      </w:r>
      <w:r>
        <w:rPr>
          <w:rFonts w:asciiTheme="minorHAnsi" w:eastAsiaTheme="minorEastAsia" w:hAnsiTheme="minorHAnsi" w:cstheme="minorBidi"/>
          <w:noProof/>
          <w:szCs w:val="22"/>
          <w:lang w:val="en-AU" w:eastAsia="ja-JP"/>
        </w:rPr>
        <w:tab/>
      </w:r>
      <w:r>
        <w:rPr>
          <w:noProof/>
        </w:rPr>
        <w:t>UniSpec Single Channel</w:t>
      </w:r>
      <w:r>
        <w:rPr>
          <w:noProof/>
        </w:rPr>
        <w:tab/>
      </w:r>
      <w:r>
        <w:rPr>
          <w:noProof/>
        </w:rPr>
        <w:fldChar w:fldCharType="begin"/>
      </w:r>
      <w:r>
        <w:rPr>
          <w:noProof/>
        </w:rPr>
        <w:instrText xml:space="preserve"> PAGEREF _Toc358992551 \h </w:instrText>
      </w:r>
      <w:r>
        <w:rPr>
          <w:noProof/>
        </w:rPr>
      </w:r>
      <w:r>
        <w:rPr>
          <w:noProof/>
        </w:rPr>
        <w:fldChar w:fldCharType="separate"/>
      </w:r>
      <w:r>
        <w:rPr>
          <w:noProof/>
        </w:rPr>
        <w:t>28</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4.9.10</w:t>
      </w:r>
      <w:r>
        <w:rPr>
          <w:rFonts w:asciiTheme="minorHAnsi" w:eastAsiaTheme="minorEastAsia" w:hAnsiTheme="minorHAnsi" w:cstheme="minorBidi"/>
          <w:noProof/>
          <w:szCs w:val="22"/>
          <w:lang w:val="en-AU" w:eastAsia="ja-JP"/>
        </w:rPr>
        <w:tab/>
      </w:r>
      <w:r>
        <w:rPr>
          <w:noProof/>
        </w:rPr>
        <w:t>UniSpec Double Channel SPU</w:t>
      </w:r>
      <w:r>
        <w:rPr>
          <w:noProof/>
        </w:rPr>
        <w:tab/>
      </w:r>
      <w:r>
        <w:rPr>
          <w:noProof/>
        </w:rPr>
        <w:fldChar w:fldCharType="begin"/>
      </w:r>
      <w:r>
        <w:rPr>
          <w:noProof/>
        </w:rPr>
        <w:instrText xml:space="preserve"> PAGEREF _Toc358992552 \h </w:instrText>
      </w:r>
      <w:r>
        <w:rPr>
          <w:noProof/>
        </w:rPr>
      </w:r>
      <w:r>
        <w:rPr>
          <w:noProof/>
        </w:rPr>
        <w:fldChar w:fldCharType="separate"/>
      </w:r>
      <w:r>
        <w:rPr>
          <w:noProof/>
        </w:rPr>
        <w:t>28</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4.9.11</w:t>
      </w:r>
      <w:r>
        <w:rPr>
          <w:rFonts w:asciiTheme="minorHAnsi" w:eastAsiaTheme="minorEastAsia" w:hAnsiTheme="minorHAnsi" w:cstheme="minorBidi"/>
          <w:noProof/>
          <w:szCs w:val="22"/>
          <w:lang w:val="en-AU" w:eastAsia="ja-JP"/>
        </w:rPr>
        <w:tab/>
      </w:r>
      <w:r>
        <w:rPr>
          <w:noProof/>
        </w:rPr>
        <w:t>SPECPR</w:t>
      </w:r>
      <w:r>
        <w:rPr>
          <w:noProof/>
        </w:rPr>
        <w:tab/>
      </w:r>
      <w:r>
        <w:rPr>
          <w:noProof/>
        </w:rPr>
        <w:fldChar w:fldCharType="begin"/>
      </w:r>
      <w:r>
        <w:rPr>
          <w:noProof/>
        </w:rPr>
        <w:instrText xml:space="preserve"> PAGEREF _Toc358992553 \h </w:instrText>
      </w:r>
      <w:r>
        <w:rPr>
          <w:noProof/>
        </w:rPr>
      </w:r>
      <w:r>
        <w:rPr>
          <w:noProof/>
        </w:rPr>
        <w:fldChar w:fldCharType="separate"/>
      </w:r>
      <w:r>
        <w:rPr>
          <w:noProof/>
        </w:rPr>
        <w:t>29</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4.9.12</w:t>
      </w:r>
      <w:r>
        <w:rPr>
          <w:rFonts w:asciiTheme="minorHAnsi" w:eastAsiaTheme="minorEastAsia" w:hAnsiTheme="minorHAnsi" w:cstheme="minorBidi"/>
          <w:noProof/>
          <w:szCs w:val="22"/>
          <w:lang w:val="en-AU" w:eastAsia="ja-JP"/>
        </w:rPr>
        <w:tab/>
      </w:r>
      <w:r>
        <w:rPr>
          <w:noProof/>
        </w:rPr>
        <w:t>Modtran Albedo File</w:t>
      </w:r>
      <w:r>
        <w:rPr>
          <w:noProof/>
        </w:rPr>
        <w:tab/>
      </w:r>
      <w:r>
        <w:rPr>
          <w:noProof/>
        </w:rPr>
        <w:fldChar w:fldCharType="begin"/>
      </w:r>
      <w:r>
        <w:rPr>
          <w:noProof/>
        </w:rPr>
        <w:instrText xml:space="preserve"> PAGEREF _Toc358992554 \h </w:instrText>
      </w:r>
      <w:r>
        <w:rPr>
          <w:noProof/>
        </w:rPr>
      </w:r>
      <w:r>
        <w:rPr>
          <w:noProof/>
        </w:rPr>
        <w:fldChar w:fldCharType="separate"/>
      </w:r>
      <w:r>
        <w:rPr>
          <w:noProof/>
        </w:rPr>
        <w:t>29</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4.9.13</w:t>
      </w:r>
      <w:r>
        <w:rPr>
          <w:rFonts w:asciiTheme="minorHAnsi" w:eastAsiaTheme="minorEastAsia" w:hAnsiTheme="minorHAnsi" w:cstheme="minorBidi"/>
          <w:noProof/>
          <w:szCs w:val="22"/>
          <w:lang w:val="en-AU" w:eastAsia="ja-JP"/>
        </w:rPr>
        <w:tab/>
      </w:r>
      <w:r>
        <w:rPr>
          <w:noProof/>
        </w:rPr>
        <w:t>Excel files</w:t>
      </w:r>
      <w:r>
        <w:rPr>
          <w:noProof/>
        </w:rPr>
        <w:tab/>
      </w:r>
      <w:r>
        <w:rPr>
          <w:noProof/>
        </w:rPr>
        <w:fldChar w:fldCharType="begin"/>
      </w:r>
      <w:r>
        <w:rPr>
          <w:noProof/>
        </w:rPr>
        <w:instrText xml:space="preserve"> PAGEREF _Toc358992555 \h </w:instrText>
      </w:r>
      <w:r>
        <w:rPr>
          <w:noProof/>
        </w:rPr>
      </w:r>
      <w:r>
        <w:rPr>
          <w:noProof/>
        </w:rPr>
        <w:fldChar w:fldCharType="separate"/>
      </w:r>
      <w:r>
        <w:rPr>
          <w:noProof/>
        </w:rPr>
        <w:t>29</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4.9.14</w:t>
      </w:r>
      <w:r>
        <w:rPr>
          <w:rFonts w:asciiTheme="minorHAnsi" w:eastAsiaTheme="minorEastAsia" w:hAnsiTheme="minorHAnsi" w:cstheme="minorBidi"/>
          <w:noProof/>
          <w:szCs w:val="22"/>
          <w:lang w:val="en-AU" w:eastAsia="ja-JP"/>
        </w:rPr>
        <w:tab/>
      </w:r>
      <w:r>
        <w:rPr>
          <w:noProof/>
        </w:rPr>
        <w:t>TXT Space Formatted Text Files</w:t>
      </w:r>
      <w:r>
        <w:rPr>
          <w:noProof/>
        </w:rPr>
        <w:tab/>
      </w:r>
      <w:r>
        <w:rPr>
          <w:noProof/>
        </w:rPr>
        <w:fldChar w:fldCharType="begin"/>
      </w:r>
      <w:r>
        <w:rPr>
          <w:noProof/>
        </w:rPr>
        <w:instrText xml:space="preserve"> PAGEREF _Toc358992556 \h </w:instrText>
      </w:r>
      <w:r>
        <w:rPr>
          <w:noProof/>
        </w:rPr>
      </w:r>
      <w:r>
        <w:rPr>
          <w:noProof/>
        </w:rPr>
        <w:fldChar w:fldCharType="separate"/>
      </w:r>
      <w:r>
        <w:rPr>
          <w:noProof/>
        </w:rPr>
        <w:t>30</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Supported Output Spectrum File Formats</w:t>
      </w:r>
      <w:r>
        <w:rPr>
          <w:noProof/>
        </w:rPr>
        <w:tab/>
      </w:r>
      <w:r>
        <w:rPr>
          <w:noProof/>
        </w:rPr>
        <w:fldChar w:fldCharType="begin"/>
      </w:r>
      <w:r>
        <w:rPr>
          <w:noProof/>
        </w:rPr>
        <w:instrText xml:space="preserve"> PAGEREF _Toc358992557 \h </w:instrText>
      </w:r>
      <w:r>
        <w:rPr>
          <w:noProof/>
        </w:rPr>
      </w:r>
      <w:r>
        <w:rPr>
          <w:noProof/>
        </w:rPr>
        <w:fldChar w:fldCharType="separate"/>
      </w:r>
      <w:r>
        <w:rPr>
          <w:noProof/>
        </w:rPr>
        <w:t>31</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Campaign-related Metadata</w:t>
      </w:r>
      <w:r>
        <w:rPr>
          <w:noProof/>
        </w:rPr>
        <w:tab/>
      </w:r>
      <w:r>
        <w:rPr>
          <w:noProof/>
        </w:rPr>
        <w:fldChar w:fldCharType="begin"/>
      </w:r>
      <w:r>
        <w:rPr>
          <w:noProof/>
        </w:rPr>
        <w:instrText xml:space="preserve"> PAGEREF _Toc358992558 \h </w:instrText>
      </w:r>
      <w:r>
        <w:rPr>
          <w:noProof/>
        </w:rPr>
      </w:r>
      <w:r>
        <w:rPr>
          <w:noProof/>
        </w:rPr>
        <w:fldChar w:fldCharType="separate"/>
      </w:r>
      <w:r>
        <w:rPr>
          <w:noProof/>
        </w:rPr>
        <w:t>31</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Spectrum-related Metadata</w:t>
      </w:r>
      <w:r>
        <w:rPr>
          <w:noProof/>
        </w:rPr>
        <w:tab/>
      </w:r>
      <w:r>
        <w:rPr>
          <w:noProof/>
        </w:rPr>
        <w:fldChar w:fldCharType="begin"/>
      </w:r>
      <w:r>
        <w:rPr>
          <w:noProof/>
        </w:rPr>
        <w:instrText xml:space="preserve"> PAGEREF _Toc358992559 \h </w:instrText>
      </w:r>
      <w:r>
        <w:rPr>
          <w:noProof/>
        </w:rPr>
      </w:r>
      <w:r>
        <w:rPr>
          <w:noProof/>
        </w:rPr>
        <w:fldChar w:fldCharType="separate"/>
      </w:r>
      <w:r>
        <w:rPr>
          <w:noProof/>
        </w:rPr>
        <w:t>32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4.12.1</w:t>
      </w:r>
      <w:r>
        <w:rPr>
          <w:rFonts w:asciiTheme="minorHAnsi" w:eastAsiaTheme="minorEastAsia" w:hAnsiTheme="minorHAnsi" w:cstheme="minorBidi"/>
          <w:noProof/>
          <w:szCs w:val="22"/>
          <w:lang w:val="en-AU" w:eastAsia="ja-JP"/>
        </w:rPr>
        <w:tab/>
      </w:r>
      <w:r>
        <w:rPr>
          <w:noProof/>
        </w:rPr>
        <w:t>Campaign Details Group</w:t>
      </w:r>
      <w:r>
        <w:rPr>
          <w:noProof/>
        </w:rPr>
        <w:tab/>
      </w:r>
      <w:r>
        <w:rPr>
          <w:noProof/>
        </w:rPr>
        <w:fldChar w:fldCharType="begin"/>
      </w:r>
      <w:r>
        <w:rPr>
          <w:noProof/>
        </w:rPr>
        <w:instrText xml:space="preserve"> PAGEREF _Toc358992560 \h </w:instrText>
      </w:r>
      <w:r>
        <w:rPr>
          <w:noProof/>
        </w:rPr>
      </w:r>
      <w:r>
        <w:rPr>
          <w:noProof/>
        </w:rPr>
        <w:fldChar w:fldCharType="separate"/>
      </w:r>
      <w:r>
        <w:rPr>
          <w:noProof/>
        </w:rPr>
        <w:t>32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4.12.2</w:t>
      </w:r>
      <w:r>
        <w:rPr>
          <w:rFonts w:asciiTheme="minorHAnsi" w:eastAsiaTheme="minorEastAsia" w:hAnsiTheme="minorHAnsi" w:cstheme="minorBidi"/>
          <w:noProof/>
          <w:szCs w:val="22"/>
          <w:lang w:val="en-AU" w:eastAsia="ja-JP"/>
        </w:rPr>
        <w:tab/>
      </w:r>
      <w:r>
        <w:rPr>
          <w:noProof/>
        </w:rPr>
        <w:t>Data Portal Group</w:t>
      </w:r>
      <w:r>
        <w:rPr>
          <w:noProof/>
        </w:rPr>
        <w:tab/>
      </w:r>
      <w:r>
        <w:rPr>
          <w:noProof/>
        </w:rPr>
        <w:fldChar w:fldCharType="begin"/>
      </w:r>
      <w:r>
        <w:rPr>
          <w:noProof/>
        </w:rPr>
        <w:instrText xml:space="preserve"> PAGEREF _Toc358992561 \h </w:instrText>
      </w:r>
      <w:r>
        <w:rPr>
          <w:noProof/>
        </w:rPr>
      </w:r>
      <w:r>
        <w:rPr>
          <w:noProof/>
        </w:rPr>
        <w:fldChar w:fldCharType="separate"/>
      </w:r>
      <w:r>
        <w:rPr>
          <w:noProof/>
        </w:rPr>
        <w:t>33</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4.12.3</w:t>
      </w:r>
      <w:r>
        <w:rPr>
          <w:rFonts w:asciiTheme="minorHAnsi" w:eastAsiaTheme="minorEastAsia" w:hAnsiTheme="minorHAnsi" w:cstheme="minorBidi"/>
          <w:noProof/>
          <w:szCs w:val="22"/>
          <w:lang w:val="en-AU" w:eastAsia="ja-JP"/>
        </w:rPr>
        <w:tab/>
      </w:r>
      <w:r>
        <w:rPr>
          <w:noProof/>
        </w:rPr>
        <w:t>Environmental Conditions Group</w:t>
      </w:r>
      <w:r>
        <w:rPr>
          <w:noProof/>
        </w:rPr>
        <w:tab/>
      </w:r>
      <w:r>
        <w:rPr>
          <w:noProof/>
        </w:rPr>
        <w:fldChar w:fldCharType="begin"/>
      </w:r>
      <w:r>
        <w:rPr>
          <w:noProof/>
        </w:rPr>
        <w:instrText xml:space="preserve"> PAGEREF _Toc358992562 \h </w:instrText>
      </w:r>
      <w:r>
        <w:rPr>
          <w:noProof/>
        </w:rPr>
      </w:r>
      <w:r>
        <w:rPr>
          <w:noProof/>
        </w:rPr>
        <w:fldChar w:fldCharType="separate"/>
      </w:r>
      <w:r>
        <w:rPr>
          <w:noProof/>
        </w:rPr>
        <w:t>34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4.12.4</w:t>
      </w:r>
      <w:r>
        <w:rPr>
          <w:rFonts w:asciiTheme="minorHAnsi" w:eastAsiaTheme="minorEastAsia" w:hAnsiTheme="minorHAnsi" w:cstheme="minorBidi"/>
          <w:noProof/>
          <w:szCs w:val="22"/>
          <w:lang w:val="en-AU" w:eastAsia="ja-JP"/>
        </w:rPr>
        <w:tab/>
      </w:r>
      <w:r>
        <w:rPr>
          <w:noProof/>
        </w:rPr>
        <w:t>General Group</w:t>
      </w:r>
      <w:r>
        <w:rPr>
          <w:noProof/>
        </w:rPr>
        <w:tab/>
      </w:r>
      <w:r>
        <w:rPr>
          <w:noProof/>
        </w:rPr>
        <w:fldChar w:fldCharType="begin"/>
      </w:r>
      <w:r>
        <w:rPr>
          <w:noProof/>
        </w:rPr>
        <w:instrText xml:space="preserve"> PAGEREF _Toc358992563 \h </w:instrText>
      </w:r>
      <w:r>
        <w:rPr>
          <w:noProof/>
        </w:rPr>
      </w:r>
      <w:r>
        <w:rPr>
          <w:noProof/>
        </w:rPr>
        <w:fldChar w:fldCharType="separate"/>
      </w:r>
      <w:r>
        <w:rPr>
          <w:noProof/>
        </w:rPr>
        <w:t>34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4.12.5</w:t>
      </w:r>
      <w:r>
        <w:rPr>
          <w:rFonts w:asciiTheme="minorHAnsi" w:eastAsiaTheme="minorEastAsia" w:hAnsiTheme="minorHAnsi" w:cstheme="minorBidi"/>
          <w:noProof/>
          <w:szCs w:val="22"/>
          <w:lang w:val="en-AU" w:eastAsia="ja-JP"/>
        </w:rPr>
        <w:tab/>
      </w:r>
      <w:r>
        <w:rPr>
          <w:noProof/>
        </w:rPr>
        <w:t>Generic Target Properties Group</w:t>
      </w:r>
      <w:r>
        <w:rPr>
          <w:noProof/>
        </w:rPr>
        <w:tab/>
      </w:r>
      <w:r>
        <w:rPr>
          <w:noProof/>
        </w:rPr>
        <w:fldChar w:fldCharType="begin"/>
      </w:r>
      <w:r>
        <w:rPr>
          <w:noProof/>
        </w:rPr>
        <w:instrText xml:space="preserve"> PAGEREF _Toc358992564 \h </w:instrText>
      </w:r>
      <w:r>
        <w:rPr>
          <w:noProof/>
        </w:rPr>
      </w:r>
      <w:r>
        <w:rPr>
          <w:noProof/>
        </w:rPr>
        <w:fldChar w:fldCharType="separate"/>
      </w:r>
      <w:r>
        <w:rPr>
          <w:noProof/>
        </w:rPr>
        <w:t>35</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4.12.6</w:t>
      </w:r>
      <w:r>
        <w:rPr>
          <w:rFonts w:asciiTheme="minorHAnsi" w:eastAsiaTheme="minorEastAsia" w:hAnsiTheme="minorHAnsi" w:cstheme="minorBidi"/>
          <w:noProof/>
          <w:szCs w:val="22"/>
          <w:lang w:val="en-AU" w:eastAsia="ja-JP"/>
        </w:rPr>
        <w:tab/>
      </w:r>
      <w:r>
        <w:rPr>
          <w:noProof/>
        </w:rPr>
        <w:t>Illumination Group</w:t>
      </w:r>
      <w:r>
        <w:rPr>
          <w:noProof/>
        </w:rPr>
        <w:tab/>
      </w:r>
      <w:r>
        <w:rPr>
          <w:noProof/>
        </w:rPr>
        <w:fldChar w:fldCharType="begin"/>
      </w:r>
      <w:r>
        <w:rPr>
          <w:noProof/>
        </w:rPr>
        <w:instrText xml:space="preserve"> PAGEREF _Toc358992565 \h </w:instrText>
      </w:r>
      <w:r>
        <w:rPr>
          <w:noProof/>
        </w:rPr>
      </w:r>
      <w:r>
        <w:rPr>
          <w:noProof/>
        </w:rPr>
        <w:fldChar w:fldCharType="separate"/>
      </w:r>
      <w:r>
        <w:rPr>
          <w:noProof/>
        </w:rPr>
        <w:t>36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4.12.7</w:t>
      </w:r>
      <w:r>
        <w:rPr>
          <w:rFonts w:asciiTheme="minorHAnsi" w:eastAsiaTheme="minorEastAsia" w:hAnsiTheme="minorHAnsi" w:cstheme="minorBidi"/>
          <w:noProof/>
          <w:szCs w:val="22"/>
          <w:lang w:val="en-AU" w:eastAsia="ja-JP"/>
        </w:rPr>
        <w:tab/>
      </w:r>
      <w:r>
        <w:rPr>
          <w:noProof/>
        </w:rPr>
        <w:t>Instrument Group</w:t>
      </w:r>
      <w:r>
        <w:rPr>
          <w:noProof/>
        </w:rPr>
        <w:tab/>
      </w:r>
      <w:r>
        <w:rPr>
          <w:noProof/>
        </w:rPr>
        <w:fldChar w:fldCharType="begin"/>
      </w:r>
      <w:r>
        <w:rPr>
          <w:noProof/>
        </w:rPr>
        <w:instrText xml:space="preserve"> PAGEREF _Toc358992566 \h </w:instrText>
      </w:r>
      <w:r>
        <w:rPr>
          <w:noProof/>
        </w:rPr>
      </w:r>
      <w:r>
        <w:rPr>
          <w:noProof/>
        </w:rPr>
        <w:fldChar w:fldCharType="separate"/>
      </w:r>
      <w:r>
        <w:rPr>
          <w:noProof/>
        </w:rPr>
        <w:t>36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4.12.8</w:t>
      </w:r>
      <w:r>
        <w:rPr>
          <w:rFonts w:asciiTheme="minorHAnsi" w:eastAsiaTheme="minorEastAsia" w:hAnsiTheme="minorHAnsi" w:cstheme="minorBidi"/>
          <w:noProof/>
          <w:szCs w:val="22"/>
          <w:lang w:val="en-AU" w:eastAsia="ja-JP"/>
        </w:rPr>
        <w:tab/>
      </w:r>
      <w:r>
        <w:rPr>
          <w:noProof/>
        </w:rPr>
        <w:t>Instrument Settings Group</w:t>
      </w:r>
      <w:r>
        <w:rPr>
          <w:noProof/>
        </w:rPr>
        <w:tab/>
      </w:r>
      <w:r>
        <w:rPr>
          <w:noProof/>
        </w:rPr>
        <w:fldChar w:fldCharType="begin"/>
      </w:r>
      <w:r>
        <w:rPr>
          <w:noProof/>
        </w:rPr>
        <w:instrText xml:space="preserve"> PAGEREF _Toc358992567 \h </w:instrText>
      </w:r>
      <w:r>
        <w:rPr>
          <w:noProof/>
        </w:rPr>
      </w:r>
      <w:r>
        <w:rPr>
          <w:noProof/>
        </w:rPr>
        <w:fldChar w:fldCharType="separate"/>
      </w:r>
      <w:r>
        <w:rPr>
          <w:noProof/>
        </w:rPr>
        <w:t>37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4.12.9</w:t>
      </w:r>
      <w:r>
        <w:rPr>
          <w:rFonts w:asciiTheme="minorHAnsi" w:eastAsiaTheme="minorEastAsia" w:hAnsiTheme="minorHAnsi" w:cstheme="minorBidi"/>
          <w:noProof/>
          <w:szCs w:val="22"/>
          <w:lang w:val="en-AU" w:eastAsia="ja-JP"/>
        </w:rPr>
        <w:tab/>
      </w:r>
      <w:r>
        <w:rPr>
          <w:noProof/>
        </w:rPr>
        <w:t>Instrumentation Group</w:t>
      </w:r>
      <w:r>
        <w:rPr>
          <w:noProof/>
        </w:rPr>
        <w:tab/>
      </w:r>
      <w:r>
        <w:rPr>
          <w:noProof/>
        </w:rPr>
        <w:fldChar w:fldCharType="begin"/>
      </w:r>
      <w:r>
        <w:rPr>
          <w:noProof/>
        </w:rPr>
        <w:instrText xml:space="preserve"> PAGEREF _Toc358992568 \h </w:instrText>
      </w:r>
      <w:r>
        <w:rPr>
          <w:noProof/>
        </w:rPr>
      </w:r>
      <w:r>
        <w:rPr>
          <w:noProof/>
        </w:rPr>
        <w:fldChar w:fldCharType="separate"/>
      </w:r>
      <w:r>
        <w:rPr>
          <w:noProof/>
        </w:rPr>
        <w:t>38</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4.12.10</w:t>
      </w:r>
      <w:r>
        <w:rPr>
          <w:rFonts w:asciiTheme="minorHAnsi" w:eastAsiaTheme="minorEastAsia" w:hAnsiTheme="minorHAnsi" w:cstheme="minorBidi"/>
          <w:noProof/>
          <w:szCs w:val="22"/>
          <w:lang w:val="en-AU" w:eastAsia="ja-JP"/>
        </w:rPr>
        <w:tab/>
      </w:r>
      <w:r>
        <w:rPr>
          <w:noProof/>
        </w:rPr>
        <w:t>Keywords Group</w:t>
      </w:r>
      <w:r>
        <w:rPr>
          <w:noProof/>
        </w:rPr>
        <w:tab/>
      </w:r>
      <w:r>
        <w:rPr>
          <w:noProof/>
        </w:rPr>
        <w:fldChar w:fldCharType="begin"/>
      </w:r>
      <w:r>
        <w:rPr>
          <w:noProof/>
        </w:rPr>
        <w:instrText xml:space="preserve"> PAGEREF _Toc358992569 \h </w:instrText>
      </w:r>
      <w:r>
        <w:rPr>
          <w:noProof/>
        </w:rPr>
      </w:r>
      <w:r>
        <w:rPr>
          <w:noProof/>
        </w:rPr>
        <w:fldChar w:fldCharType="separate"/>
      </w:r>
      <w:r>
        <w:rPr>
          <w:noProof/>
        </w:rPr>
        <w:t>39</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4.12.11</w:t>
      </w:r>
      <w:r>
        <w:rPr>
          <w:rFonts w:asciiTheme="minorHAnsi" w:eastAsiaTheme="minorEastAsia" w:hAnsiTheme="minorHAnsi" w:cstheme="minorBidi"/>
          <w:noProof/>
          <w:szCs w:val="22"/>
          <w:lang w:val="en-AU" w:eastAsia="ja-JP"/>
        </w:rPr>
        <w:tab/>
      </w:r>
      <w:r>
        <w:rPr>
          <w:noProof/>
        </w:rPr>
        <w:t>Location Group</w:t>
      </w:r>
      <w:r>
        <w:rPr>
          <w:noProof/>
        </w:rPr>
        <w:tab/>
      </w:r>
      <w:r>
        <w:rPr>
          <w:noProof/>
        </w:rPr>
        <w:fldChar w:fldCharType="begin"/>
      </w:r>
      <w:r>
        <w:rPr>
          <w:noProof/>
        </w:rPr>
        <w:instrText xml:space="preserve"> PAGEREF _Toc358992570 \h </w:instrText>
      </w:r>
      <w:r>
        <w:rPr>
          <w:noProof/>
        </w:rPr>
      </w:r>
      <w:r>
        <w:rPr>
          <w:noProof/>
        </w:rPr>
        <w:fldChar w:fldCharType="separate"/>
      </w:r>
      <w:r>
        <w:rPr>
          <w:noProof/>
        </w:rPr>
        <w:t>39</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4.12.12</w:t>
      </w:r>
      <w:r>
        <w:rPr>
          <w:rFonts w:asciiTheme="minorHAnsi" w:eastAsiaTheme="minorEastAsia" w:hAnsiTheme="minorHAnsi" w:cstheme="minorBidi"/>
          <w:noProof/>
          <w:szCs w:val="22"/>
          <w:lang w:val="en-AU" w:eastAsia="ja-JP"/>
        </w:rPr>
        <w:tab/>
      </w:r>
      <w:r>
        <w:rPr>
          <w:noProof/>
        </w:rPr>
        <w:t>Names Group</w:t>
      </w:r>
      <w:r>
        <w:rPr>
          <w:noProof/>
        </w:rPr>
        <w:tab/>
      </w:r>
      <w:r>
        <w:rPr>
          <w:noProof/>
        </w:rPr>
        <w:fldChar w:fldCharType="begin"/>
      </w:r>
      <w:r>
        <w:rPr>
          <w:noProof/>
        </w:rPr>
        <w:instrText xml:space="preserve"> PAGEREF _Toc358992571 \h </w:instrText>
      </w:r>
      <w:r>
        <w:rPr>
          <w:noProof/>
        </w:rPr>
      </w:r>
      <w:r>
        <w:rPr>
          <w:noProof/>
        </w:rPr>
        <w:fldChar w:fldCharType="separate"/>
      </w:r>
      <w:r>
        <w:rPr>
          <w:noProof/>
        </w:rPr>
        <w:t>40</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4.12.13</w:t>
      </w:r>
      <w:r>
        <w:rPr>
          <w:rFonts w:asciiTheme="minorHAnsi" w:eastAsiaTheme="minorEastAsia" w:hAnsiTheme="minorHAnsi" w:cstheme="minorBidi"/>
          <w:noProof/>
          <w:szCs w:val="22"/>
          <w:lang w:val="en-AU" w:eastAsia="ja-JP"/>
        </w:rPr>
        <w:tab/>
      </w:r>
      <w:r>
        <w:rPr>
          <w:noProof/>
        </w:rPr>
        <w:t>Optics Group</w:t>
      </w:r>
      <w:r>
        <w:rPr>
          <w:noProof/>
        </w:rPr>
        <w:tab/>
      </w:r>
      <w:r>
        <w:rPr>
          <w:noProof/>
        </w:rPr>
        <w:fldChar w:fldCharType="begin"/>
      </w:r>
      <w:r>
        <w:rPr>
          <w:noProof/>
        </w:rPr>
        <w:instrText xml:space="preserve"> PAGEREF _Toc358992572 \h </w:instrText>
      </w:r>
      <w:r>
        <w:rPr>
          <w:noProof/>
        </w:rPr>
      </w:r>
      <w:r>
        <w:rPr>
          <w:noProof/>
        </w:rPr>
        <w:fldChar w:fldCharType="separate"/>
      </w:r>
      <w:r>
        <w:rPr>
          <w:noProof/>
        </w:rPr>
        <w:t>40</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4.12.14</w:t>
      </w:r>
      <w:r>
        <w:rPr>
          <w:rFonts w:asciiTheme="minorHAnsi" w:eastAsiaTheme="minorEastAsia" w:hAnsiTheme="minorHAnsi" w:cstheme="minorBidi"/>
          <w:noProof/>
          <w:szCs w:val="22"/>
          <w:lang w:val="en-AU" w:eastAsia="ja-JP"/>
        </w:rPr>
        <w:tab/>
      </w:r>
      <w:r>
        <w:rPr>
          <w:noProof/>
        </w:rPr>
        <w:t>PDFs Group</w:t>
      </w:r>
      <w:r>
        <w:rPr>
          <w:noProof/>
        </w:rPr>
        <w:tab/>
      </w:r>
      <w:r>
        <w:rPr>
          <w:noProof/>
        </w:rPr>
        <w:fldChar w:fldCharType="begin"/>
      </w:r>
      <w:r>
        <w:rPr>
          <w:noProof/>
        </w:rPr>
        <w:instrText xml:space="preserve"> PAGEREF _Toc358992573 \h </w:instrText>
      </w:r>
      <w:r>
        <w:rPr>
          <w:noProof/>
        </w:rPr>
      </w:r>
      <w:r>
        <w:rPr>
          <w:noProof/>
        </w:rPr>
        <w:fldChar w:fldCharType="separate"/>
      </w:r>
      <w:r>
        <w:rPr>
          <w:noProof/>
        </w:rPr>
        <w:t>40</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4.12.15</w:t>
      </w:r>
      <w:r>
        <w:rPr>
          <w:rFonts w:asciiTheme="minorHAnsi" w:eastAsiaTheme="minorEastAsia" w:hAnsiTheme="minorHAnsi" w:cstheme="minorBidi"/>
          <w:noProof/>
          <w:szCs w:val="22"/>
          <w:lang w:val="en-AU" w:eastAsia="ja-JP"/>
        </w:rPr>
        <w:tab/>
      </w:r>
      <w:r>
        <w:rPr>
          <w:noProof/>
        </w:rPr>
        <w:t>Personnel Group</w:t>
      </w:r>
      <w:r>
        <w:rPr>
          <w:noProof/>
        </w:rPr>
        <w:tab/>
      </w:r>
      <w:r>
        <w:rPr>
          <w:noProof/>
        </w:rPr>
        <w:fldChar w:fldCharType="begin"/>
      </w:r>
      <w:r>
        <w:rPr>
          <w:noProof/>
        </w:rPr>
        <w:instrText xml:space="preserve"> PAGEREF _Toc358992574 \h </w:instrText>
      </w:r>
      <w:r>
        <w:rPr>
          <w:noProof/>
        </w:rPr>
      </w:r>
      <w:r>
        <w:rPr>
          <w:noProof/>
        </w:rPr>
        <w:fldChar w:fldCharType="separate"/>
      </w:r>
      <w:r>
        <w:rPr>
          <w:noProof/>
        </w:rPr>
        <w:t>40</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4.12.16</w:t>
      </w:r>
      <w:r>
        <w:rPr>
          <w:rFonts w:asciiTheme="minorHAnsi" w:eastAsiaTheme="minorEastAsia" w:hAnsiTheme="minorHAnsi" w:cstheme="minorBidi"/>
          <w:noProof/>
          <w:szCs w:val="22"/>
          <w:lang w:val="en-AU" w:eastAsia="ja-JP"/>
        </w:rPr>
        <w:tab/>
      </w:r>
      <w:r>
        <w:rPr>
          <w:noProof/>
        </w:rPr>
        <w:t>Pictures Group</w:t>
      </w:r>
      <w:r>
        <w:rPr>
          <w:noProof/>
        </w:rPr>
        <w:tab/>
      </w:r>
      <w:r>
        <w:rPr>
          <w:noProof/>
        </w:rPr>
        <w:fldChar w:fldCharType="begin"/>
      </w:r>
      <w:r>
        <w:rPr>
          <w:noProof/>
        </w:rPr>
        <w:instrText xml:space="preserve"> PAGEREF _Toc358992575 \h </w:instrText>
      </w:r>
      <w:r>
        <w:rPr>
          <w:noProof/>
        </w:rPr>
      </w:r>
      <w:r>
        <w:rPr>
          <w:noProof/>
        </w:rPr>
        <w:fldChar w:fldCharType="separate"/>
      </w:r>
      <w:r>
        <w:rPr>
          <w:noProof/>
        </w:rPr>
        <w:t>41</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4.12.17</w:t>
      </w:r>
      <w:r>
        <w:rPr>
          <w:rFonts w:asciiTheme="minorHAnsi" w:eastAsiaTheme="minorEastAsia" w:hAnsiTheme="minorHAnsi" w:cstheme="minorBidi"/>
          <w:noProof/>
          <w:szCs w:val="22"/>
          <w:lang w:val="en-AU" w:eastAsia="ja-JP"/>
        </w:rPr>
        <w:tab/>
      </w:r>
      <w:r>
        <w:rPr>
          <w:noProof/>
        </w:rPr>
        <w:t>Processing Group</w:t>
      </w:r>
      <w:r>
        <w:rPr>
          <w:noProof/>
        </w:rPr>
        <w:tab/>
      </w:r>
      <w:r>
        <w:rPr>
          <w:noProof/>
        </w:rPr>
        <w:fldChar w:fldCharType="begin"/>
      </w:r>
      <w:r>
        <w:rPr>
          <w:noProof/>
        </w:rPr>
        <w:instrText xml:space="preserve"> PAGEREF _Toc358992576 \h </w:instrText>
      </w:r>
      <w:r>
        <w:rPr>
          <w:noProof/>
        </w:rPr>
      </w:r>
      <w:r>
        <w:rPr>
          <w:noProof/>
        </w:rPr>
        <w:fldChar w:fldCharType="separate"/>
      </w:r>
      <w:r>
        <w:rPr>
          <w:noProof/>
        </w:rPr>
        <w:t>41</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4.12.18</w:t>
      </w:r>
      <w:r>
        <w:rPr>
          <w:rFonts w:asciiTheme="minorHAnsi" w:eastAsiaTheme="minorEastAsia" w:hAnsiTheme="minorHAnsi" w:cstheme="minorBidi"/>
          <w:noProof/>
          <w:szCs w:val="22"/>
          <w:lang w:val="en-AU" w:eastAsia="ja-JP"/>
        </w:rPr>
        <w:tab/>
      </w:r>
      <w:r>
        <w:rPr>
          <w:noProof/>
        </w:rPr>
        <w:t>Sampling Geometry Group</w:t>
      </w:r>
      <w:r>
        <w:rPr>
          <w:noProof/>
        </w:rPr>
        <w:tab/>
      </w:r>
      <w:r>
        <w:rPr>
          <w:noProof/>
        </w:rPr>
        <w:fldChar w:fldCharType="begin"/>
      </w:r>
      <w:r>
        <w:rPr>
          <w:noProof/>
        </w:rPr>
        <w:instrText xml:space="preserve"> PAGEREF _Toc358992577 \h </w:instrText>
      </w:r>
      <w:r>
        <w:rPr>
          <w:noProof/>
        </w:rPr>
      </w:r>
      <w:r>
        <w:rPr>
          <w:noProof/>
        </w:rPr>
        <w:fldChar w:fldCharType="separate"/>
      </w:r>
      <w:r>
        <w:rPr>
          <w:noProof/>
        </w:rPr>
        <w:t>43</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4.12.19</w:t>
      </w:r>
      <w:r>
        <w:rPr>
          <w:rFonts w:asciiTheme="minorHAnsi" w:eastAsiaTheme="minorEastAsia" w:hAnsiTheme="minorHAnsi" w:cstheme="minorBidi"/>
          <w:noProof/>
          <w:szCs w:val="22"/>
          <w:lang w:val="en-AU" w:eastAsia="ja-JP"/>
        </w:rPr>
        <w:tab/>
      </w:r>
      <w:r>
        <w:rPr>
          <w:noProof/>
        </w:rPr>
        <w:t>Scientific References Group</w:t>
      </w:r>
      <w:r>
        <w:rPr>
          <w:noProof/>
        </w:rPr>
        <w:tab/>
      </w:r>
      <w:r>
        <w:rPr>
          <w:noProof/>
        </w:rPr>
        <w:fldChar w:fldCharType="begin"/>
      </w:r>
      <w:r>
        <w:rPr>
          <w:noProof/>
        </w:rPr>
        <w:instrText xml:space="preserve"> PAGEREF _Toc358992578 \h </w:instrText>
      </w:r>
      <w:r>
        <w:rPr>
          <w:noProof/>
        </w:rPr>
      </w:r>
      <w:r>
        <w:rPr>
          <w:noProof/>
        </w:rPr>
        <w:fldChar w:fldCharType="separate"/>
      </w:r>
      <w:r>
        <w:rPr>
          <w:noProof/>
        </w:rPr>
        <w:t>44</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4.12.20</w:t>
      </w:r>
      <w:r>
        <w:rPr>
          <w:rFonts w:asciiTheme="minorHAnsi" w:eastAsiaTheme="minorEastAsia" w:hAnsiTheme="minorHAnsi" w:cstheme="minorBidi"/>
          <w:noProof/>
          <w:szCs w:val="22"/>
          <w:lang w:val="en-AU" w:eastAsia="ja-JP"/>
        </w:rPr>
        <w:tab/>
      </w:r>
      <w:r>
        <w:rPr>
          <w:noProof/>
        </w:rPr>
        <w:t>Soil Parameters Group</w:t>
      </w:r>
      <w:r>
        <w:rPr>
          <w:noProof/>
        </w:rPr>
        <w:tab/>
      </w:r>
      <w:r>
        <w:rPr>
          <w:noProof/>
        </w:rPr>
        <w:fldChar w:fldCharType="begin"/>
      </w:r>
      <w:r>
        <w:rPr>
          <w:noProof/>
        </w:rPr>
        <w:instrText xml:space="preserve"> PAGEREF _Toc358992579 \h </w:instrText>
      </w:r>
      <w:r>
        <w:rPr>
          <w:noProof/>
        </w:rPr>
      </w:r>
      <w:r>
        <w:rPr>
          <w:noProof/>
        </w:rPr>
        <w:fldChar w:fldCharType="separate"/>
      </w:r>
      <w:r>
        <w:rPr>
          <w:noProof/>
        </w:rPr>
        <w:t>44</w:t>
      </w:r>
      <w:r>
        <w:rPr>
          <w:noProof/>
        </w:rPr>
        <w:fldChar w:fldCharType="end"/>
      </w:r>
    </w:p>
    <w:p w:rsidR="00E172F8" w:rsidRDefault="00E172F8">
      <w:pPr>
        <w:pStyle w:val="TOC3"/>
        <w:tabs>
          <w:tab w:val="left" w:pos="1320"/>
        </w:tabs>
        <w:rPr>
          <w:rFonts w:asciiTheme="minorHAnsi" w:eastAsiaTheme="minorEastAsia" w:hAnsiTheme="minorHAnsi" w:cstheme="minorBidi"/>
          <w:noProof/>
          <w:szCs w:val="22"/>
          <w:lang w:val="en-AU" w:eastAsia="ja-JP"/>
        </w:rPr>
      </w:pPr>
      <w:r>
        <w:rPr>
          <w:noProof/>
        </w:rPr>
        <w:t>4.12.21</w:t>
      </w:r>
      <w:r>
        <w:rPr>
          <w:rFonts w:asciiTheme="minorHAnsi" w:eastAsiaTheme="minorEastAsia" w:hAnsiTheme="minorHAnsi" w:cstheme="minorBidi"/>
          <w:noProof/>
          <w:szCs w:val="22"/>
          <w:lang w:val="en-AU" w:eastAsia="ja-JP"/>
        </w:rPr>
        <w:tab/>
      </w:r>
      <w:r>
        <w:rPr>
          <w:noProof/>
        </w:rPr>
        <w:t>Vegetation Biophysical Variables</w:t>
      </w:r>
      <w:r>
        <w:rPr>
          <w:noProof/>
        </w:rPr>
        <w:tab/>
      </w:r>
      <w:r>
        <w:rPr>
          <w:noProof/>
        </w:rPr>
        <w:fldChar w:fldCharType="begin"/>
      </w:r>
      <w:r>
        <w:rPr>
          <w:noProof/>
        </w:rPr>
        <w:instrText xml:space="preserve"> PAGEREF _Toc358992580 \h </w:instrText>
      </w:r>
      <w:r>
        <w:rPr>
          <w:noProof/>
        </w:rPr>
      </w:r>
      <w:r>
        <w:rPr>
          <w:noProof/>
        </w:rPr>
        <w:fldChar w:fldCharType="separate"/>
      </w:r>
      <w:r>
        <w:rPr>
          <w:noProof/>
        </w:rPr>
        <w:t>46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Pr>
          <w:noProof/>
        </w:rPr>
        <w:fldChar w:fldCharType="begin"/>
      </w:r>
      <w:r>
        <w:rPr>
          <w:noProof/>
        </w:rPr>
        <w:instrText xml:space="preserve"> PAGEREF _Toc358992581 \h </w:instrText>
      </w:r>
      <w:r>
        <w:rPr>
          <w:noProof/>
        </w:rPr>
      </w:r>
      <w:r>
        <w:rPr>
          <w:noProof/>
        </w:rPr>
        <w:fldChar w:fldCharType="separate"/>
      </w:r>
      <w:r>
        <w:rPr>
          <w:noProof/>
        </w:rPr>
        <w:t>47</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Pr>
          <w:noProof/>
        </w:rPr>
        <w:fldChar w:fldCharType="begin"/>
      </w:r>
      <w:r>
        <w:rPr>
          <w:noProof/>
        </w:rPr>
        <w:instrText xml:space="preserve"> PAGEREF _Toc358992582 \h </w:instrText>
      </w:r>
      <w:r>
        <w:rPr>
          <w:noProof/>
        </w:rPr>
      </w:r>
      <w:r>
        <w:rPr>
          <w:noProof/>
        </w:rPr>
        <w:fldChar w:fldCharType="separate"/>
      </w:r>
      <w:r>
        <w:rPr>
          <w:noProof/>
        </w:rPr>
        <w:t>49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Example Structure 1</w:t>
      </w:r>
      <w:r>
        <w:rPr>
          <w:noProof/>
        </w:rPr>
        <w:tab/>
      </w:r>
      <w:r>
        <w:rPr>
          <w:noProof/>
        </w:rPr>
        <w:fldChar w:fldCharType="begin"/>
      </w:r>
      <w:r>
        <w:rPr>
          <w:noProof/>
        </w:rPr>
        <w:instrText xml:space="preserve"> PAGEREF _Toc358992583 \h </w:instrText>
      </w:r>
      <w:r>
        <w:rPr>
          <w:noProof/>
        </w:rPr>
      </w:r>
      <w:r>
        <w:rPr>
          <w:noProof/>
        </w:rPr>
        <w:fldChar w:fldCharType="separate"/>
      </w:r>
      <w:r>
        <w:rPr>
          <w:noProof/>
        </w:rPr>
        <w:t>49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Pr>
          <w:noProof/>
        </w:rPr>
        <w:fldChar w:fldCharType="begin"/>
      </w:r>
      <w:r>
        <w:rPr>
          <w:noProof/>
        </w:rPr>
        <w:instrText xml:space="preserve"> PAGEREF _Toc358992584 \h </w:instrText>
      </w:r>
      <w:r>
        <w:rPr>
          <w:noProof/>
        </w:rPr>
      </w:r>
      <w:r>
        <w:rPr>
          <w:noProof/>
        </w:rPr>
        <w:fldChar w:fldCharType="separate"/>
      </w:r>
      <w:r>
        <w:rPr>
          <w:noProof/>
        </w:rPr>
        <w:t>50</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Pr>
          <w:noProof/>
        </w:rPr>
        <w:fldChar w:fldCharType="begin"/>
      </w:r>
      <w:r>
        <w:rPr>
          <w:noProof/>
        </w:rPr>
        <w:instrText xml:space="preserve"> PAGEREF _Toc358992585 \h </w:instrText>
      </w:r>
      <w:r>
        <w:rPr>
          <w:noProof/>
        </w:rPr>
      </w:r>
      <w:r>
        <w:rPr>
          <w:noProof/>
        </w:rPr>
        <w:fldChar w:fldCharType="separate"/>
      </w:r>
      <w:r>
        <w:rPr>
          <w:noProof/>
        </w:rPr>
        <w:t>52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Mac Operation</w:t>
      </w:r>
      <w:r>
        <w:rPr>
          <w:noProof/>
        </w:rPr>
        <w:tab/>
      </w:r>
      <w:r>
        <w:rPr>
          <w:noProof/>
        </w:rPr>
        <w:fldChar w:fldCharType="begin"/>
      </w:r>
      <w:r>
        <w:rPr>
          <w:noProof/>
        </w:rPr>
        <w:instrText xml:space="preserve"> PAGEREF _Toc358992586 \h </w:instrText>
      </w:r>
      <w:r>
        <w:rPr>
          <w:noProof/>
        </w:rPr>
      </w:r>
      <w:r>
        <w:rPr>
          <w:noProof/>
        </w:rPr>
        <w:fldChar w:fldCharType="separate"/>
      </w:r>
      <w:r>
        <w:rPr>
          <w:noProof/>
        </w:rPr>
        <w:t>52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Unix Operation</w:t>
      </w:r>
      <w:r>
        <w:rPr>
          <w:noProof/>
        </w:rPr>
        <w:tab/>
      </w:r>
      <w:r>
        <w:rPr>
          <w:noProof/>
        </w:rPr>
        <w:fldChar w:fldCharType="begin"/>
      </w:r>
      <w:r>
        <w:rPr>
          <w:noProof/>
        </w:rPr>
        <w:instrText xml:space="preserve"> PAGEREF _Toc358992587 \h </w:instrText>
      </w:r>
      <w:r>
        <w:rPr>
          <w:noProof/>
        </w:rPr>
      </w:r>
      <w:r>
        <w:rPr>
          <w:noProof/>
        </w:rPr>
        <w:fldChar w:fldCharType="separate"/>
      </w:r>
      <w:r>
        <w:rPr>
          <w:noProof/>
        </w:rPr>
        <w:t>52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Main Window</w:t>
      </w:r>
      <w:r>
        <w:rPr>
          <w:noProof/>
        </w:rPr>
        <w:tab/>
      </w:r>
      <w:r>
        <w:rPr>
          <w:noProof/>
        </w:rPr>
        <w:fldChar w:fldCharType="begin"/>
      </w:r>
      <w:r>
        <w:rPr>
          <w:noProof/>
        </w:rPr>
        <w:instrText xml:space="preserve"> PAGEREF _Toc358992588 \h </w:instrText>
      </w:r>
      <w:r>
        <w:rPr>
          <w:noProof/>
        </w:rPr>
      </w:r>
      <w:r>
        <w:rPr>
          <w:noProof/>
        </w:rPr>
        <w:fldChar w:fldCharType="separate"/>
      </w:r>
      <w:r>
        <w:rPr>
          <w:noProof/>
        </w:rPr>
        <w:t>53</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Pr>
          <w:noProof/>
        </w:rPr>
        <w:fldChar w:fldCharType="begin"/>
      </w:r>
      <w:r>
        <w:rPr>
          <w:noProof/>
        </w:rPr>
        <w:instrText xml:space="preserve"> PAGEREF _Toc358992589 \h </w:instrText>
      </w:r>
      <w:r>
        <w:rPr>
          <w:noProof/>
        </w:rPr>
      </w:r>
      <w:r>
        <w:rPr>
          <w:noProof/>
        </w:rPr>
        <w:fldChar w:fldCharType="separate"/>
      </w:r>
      <w:r>
        <w:rPr>
          <w:noProof/>
        </w:rPr>
        <w:t>53</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Logging Out</w:t>
      </w:r>
      <w:r>
        <w:rPr>
          <w:noProof/>
        </w:rPr>
        <w:tab/>
      </w:r>
      <w:r>
        <w:rPr>
          <w:noProof/>
        </w:rPr>
        <w:fldChar w:fldCharType="begin"/>
      </w:r>
      <w:r>
        <w:rPr>
          <w:noProof/>
        </w:rPr>
        <w:instrText xml:space="preserve"> PAGEREF _Toc358992590 \h </w:instrText>
      </w:r>
      <w:r>
        <w:rPr>
          <w:noProof/>
        </w:rPr>
      </w:r>
      <w:r>
        <w:rPr>
          <w:noProof/>
        </w:rPr>
        <w:fldChar w:fldCharType="separate"/>
      </w:r>
      <w:r>
        <w:rPr>
          <w:noProof/>
        </w:rPr>
        <w:t>54</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Changing your User Details</w:t>
      </w:r>
      <w:r>
        <w:rPr>
          <w:noProof/>
        </w:rPr>
        <w:tab/>
      </w:r>
      <w:r>
        <w:rPr>
          <w:noProof/>
        </w:rPr>
        <w:fldChar w:fldCharType="begin"/>
      </w:r>
      <w:r>
        <w:rPr>
          <w:noProof/>
        </w:rPr>
        <w:instrText xml:space="preserve"> PAGEREF _Toc358992591 \h </w:instrText>
      </w:r>
      <w:r>
        <w:rPr>
          <w:noProof/>
        </w:rPr>
      </w:r>
      <w:r>
        <w:rPr>
          <w:noProof/>
        </w:rPr>
        <w:fldChar w:fldCharType="separate"/>
      </w:r>
      <w:r>
        <w:rPr>
          <w:noProof/>
        </w:rPr>
        <w:t>54</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Browsing the Hierarchy Tree</w:t>
      </w:r>
      <w:r>
        <w:rPr>
          <w:noProof/>
        </w:rPr>
        <w:tab/>
      </w:r>
      <w:r>
        <w:rPr>
          <w:noProof/>
        </w:rPr>
        <w:fldChar w:fldCharType="begin"/>
      </w:r>
      <w:r>
        <w:rPr>
          <w:noProof/>
        </w:rPr>
        <w:instrText xml:space="preserve"> PAGEREF _Toc358992592 \h </w:instrText>
      </w:r>
      <w:r>
        <w:rPr>
          <w:noProof/>
        </w:rPr>
      </w:r>
      <w:r>
        <w:rPr>
          <w:noProof/>
        </w:rPr>
        <w:fldChar w:fldCharType="separate"/>
      </w:r>
      <w:r>
        <w:rPr>
          <w:noProof/>
        </w:rPr>
        <w:t>55</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SQL Matching Strings</w:t>
      </w:r>
      <w:r>
        <w:rPr>
          <w:noProof/>
        </w:rPr>
        <w:tab/>
      </w:r>
      <w:r>
        <w:rPr>
          <w:noProof/>
        </w:rPr>
        <w:fldChar w:fldCharType="begin"/>
      </w:r>
      <w:r>
        <w:rPr>
          <w:noProof/>
        </w:rPr>
        <w:instrText xml:space="preserve"> PAGEREF _Toc358992593 \h </w:instrText>
      </w:r>
      <w:r>
        <w:rPr>
          <w:noProof/>
        </w:rPr>
      </w:r>
      <w:r>
        <w:rPr>
          <w:noProof/>
        </w:rPr>
        <w:fldChar w:fldCharType="separate"/>
      </w:r>
      <w:r>
        <w:rPr>
          <w:noProof/>
        </w:rPr>
        <w:t>56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Entering Dates and Times</w:t>
      </w:r>
      <w:r>
        <w:rPr>
          <w:noProof/>
        </w:rPr>
        <w:tab/>
      </w:r>
      <w:r>
        <w:rPr>
          <w:noProof/>
        </w:rPr>
        <w:fldChar w:fldCharType="begin"/>
      </w:r>
      <w:r>
        <w:rPr>
          <w:noProof/>
        </w:rPr>
        <w:instrText xml:space="preserve"> PAGEREF _Toc358992594 \h </w:instrText>
      </w:r>
      <w:r>
        <w:rPr>
          <w:noProof/>
        </w:rPr>
      </w:r>
      <w:r>
        <w:rPr>
          <w:noProof/>
        </w:rPr>
        <w:fldChar w:fldCharType="separate"/>
      </w:r>
      <w:r>
        <w:rPr>
          <w:noProof/>
        </w:rPr>
        <w:t>56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6.10</w:t>
      </w:r>
      <w:r>
        <w:rPr>
          <w:rFonts w:asciiTheme="minorHAnsi" w:eastAsiaTheme="minorEastAsia" w:hAnsiTheme="minorHAnsi" w:cstheme="minorBidi"/>
          <w:noProof/>
          <w:szCs w:val="22"/>
          <w:lang w:val="en-AU" w:eastAsia="ja-JP"/>
        </w:rPr>
        <w:tab/>
      </w:r>
      <w:r>
        <w:rPr>
          <w:noProof/>
        </w:rPr>
        <w:t>Loading Data into SPECCHIO</w:t>
      </w:r>
      <w:r>
        <w:rPr>
          <w:noProof/>
        </w:rPr>
        <w:tab/>
      </w:r>
      <w:r>
        <w:rPr>
          <w:noProof/>
        </w:rPr>
        <w:fldChar w:fldCharType="begin"/>
      </w:r>
      <w:r>
        <w:rPr>
          <w:noProof/>
        </w:rPr>
        <w:instrText xml:space="preserve"> PAGEREF _Toc358992595 \h </w:instrText>
      </w:r>
      <w:r>
        <w:rPr>
          <w:noProof/>
        </w:rPr>
      </w:r>
      <w:r>
        <w:rPr>
          <w:noProof/>
        </w:rPr>
        <w:fldChar w:fldCharType="separate"/>
      </w:r>
      <w:r>
        <w:rPr>
          <w:noProof/>
        </w:rPr>
        <w:t>57</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6.11</w:t>
      </w:r>
      <w:r>
        <w:rPr>
          <w:rFonts w:asciiTheme="minorHAnsi" w:eastAsiaTheme="minorEastAsia" w:hAnsiTheme="minorHAnsi" w:cstheme="minorBidi"/>
          <w:noProof/>
          <w:szCs w:val="22"/>
          <w:lang w:val="en-AU" w:eastAsia="ja-JP"/>
        </w:rPr>
        <w:tab/>
      </w:r>
      <w:r>
        <w:rPr>
          <w:noProof/>
        </w:rPr>
        <w:t>Creating a new Campaign</w:t>
      </w:r>
      <w:r>
        <w:rPr>
          <w:noProof/>
        </w:rPr>
        <w:tab/>
      </w:r>
      <w:r>
        <w:rPr>
          <w:noProof/>
        </w:rPr>
        <w:fldChar w:fldCharType="begin"/>
      </w:r>
      <w:r>
        <w:rPr>
          <w:noProof/>
        </w:rPr>
        <w:instrText xml:space="preserve"> PAGEREF _Toc358992596 \h </w:instrText>
      </w:r>
      <w:r>
        <w:rPr>
          <w:noProof/>
        </w:rPr>
      </w:r>
      <w:r>
        <w:rPr>
          <w:noProof/>
        </w:rPr>
        <w:fldChar w:fldCharType="separate"/>
      </w:r>
      <w:r>
        <w:rPr>
          <w:noProof/>
        </w:rPr>
        <w:t>58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6.12</w:t>
      </w:r>
      <w:r>
        <w:rPr>
          <w:rFonts w:asciiTheme="minorHAnsi" w:eastAsiaTheme="minorEastAsia" w:hAnsiTheme="minorHAnsi" w:cstheme="minorBidi"/>
          <w:noProof/>
          <w:szCs w:val="22"/>
          <w:lang w:val="en-AU" w:eastAsia="ja-JP"/>
        </w:rPr>
        <w:tab/>
      </w:r>
      <w:r>
        <w:rPr>
          <w:noProof/>
        </w:rPr>
        <w:t>Loading Campaign Spectrum Data</w:t>
      </w:r>
      <w:r>
        <w:rPr>
          <w:noProof/>
        </w:rPr>
        <w:tab/>
      </w:r>
      <w:r>
        <w:rPr>
          <w:noProof/>
        </w:rPr>
        <w:fldChar w:fldCharType="begin"/>
      </w:r>
      <w:r>
        <w:rPr>
          <w:noProof/>
        </w:rPr>
        <w:instrText xml:space="preserve"> PAGEREF _Toc358992598 \h </w:instrText>
      </w:r>
      <w:r>
        <w:rPr>
          <w:noProof/>
        </w:rPr>
      </w:r>
      <w:r>
        <w:rPr>
          <w:noProof/>
        </w:rPr>
        <w:fldChar w:fldCharType="separate"/>
      </w:r>
      <w:r>
        <w:rPr>
          <w:noProof/>
        </w:rPr>
        <w:t>59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6.13</w:t>
      </w:r>
      <w:r>
        <w:rPr>
          <w:rFonts w:asciiTheme="minorHAnsi" w:eastAsiaTheme="minorEastAsia" w:hAnsiTheme="minorHAnsi" w:cstheme="minorBidi"/>
          <w:noProof/>
          <w:szCs w:val="22"/>
          <w:lang w:val="en-AU" w:eastAsia="ja-JP"/>
        </w:rPr>
        <w:tab/>
      </w:r>
      <w:r>
        <w:rPr>
          <w:noProof/>
        </w:rPr>
        <w:t>Loading Additional Spectral Data</w:t>
      </w:r>
      <w:r>
        <w:rPr>
          <w:noProof/>
        </w:rPr>
        <w:tab/>
      </w:r>
      <w:r>
        <w:rPr>
          <w:noProof/>
        </w:rPr>
        <w:fldChar w:fldCharType="begin"/>
      </w:r>
      <w:r>
        <w:rPr>
          <w:noProof/>
        </w:rPr>
        <w:instrText xml:space="preserve"> PAGEREF _Toc358992599 \h </w:instrText>
      </w:r>
      <w:r>
        <w:rPr>
          <w:noProof/>
        </w:rPr>
      </w:r>
      <w:r>
        <w:rPr>
          <w:noProof/>
        </w:rPr>
        <w:fldChar w:fldCharType="separate"/>
      </w:r>
      <w:r>
        <w:rPr>
          <w:noProof/>
        </w:rPr>
        <w:t>60</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Pr>
          <w:noProof/>
        </w:rPr>
        <w:fldChar w:fldCharType="begin"/>
      </w:r>
      <w:r>
        <w:rPr>
          <w:noProof/>
        </w:rPr>
        <w:instrText xml:space="preserve"> PAGEREF _Toc358992600 \h </w:instrText>
      </w:r>
      <w:r>
        <w:rPr>
          <w:noProof/>
        </w:rPr>
      </w:r>
      <w:r>
        <w:rPr>
          <w:noProof/>
        </w:rPr>
        <w:fldChar w:fldCharType="separate"/>
      </w:r>
      <w:r>
        <w:rPr>
          <w:noProof/>
        </w:rPr>
        <w:t>60</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Pr>
          <w:noProof/>
        </w:rPr>
        <w:fldChar w:fldCharType="begin"/>
      </w:r>
      <w:r>
        <w:rPr>
          <w:noProof/>
        </w:rPr>
        <w:instrText xml:space="preserve"> PAGEREF _Toc358992601 \h </w:instrText>
      </w:r>
      <w:r>
        <w:rPr>
          <w:noProof/>
        </w:rPr>
      </w:r>
      <w:r>
        <w:rPr>
          <w:noProof/>
        </w:rPr>
        <w:fldChar w:fldCharType="separate"/>
      </w:r>
      <w:r>
        <w:rPr>
          <w:noProof/>
        </w:rPr>
        <w:t>61</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6.13.3</w:t>
      </w:r>
      <w:r>
        <w:rPr>
          <w:rFonts w:asciiTheme="minorHAnsi" w:eastAsiaTheme="minorEastAsia" w:hAnsiTheme="minorHAnsi" w:cstheme="minorBidi"/>
          <w:noProof/>
          <w:szCs w:val="22"/>
          <w:lang w:val="en-AU" w:eastAsia="ja-JP"/>
        </w:rPr>
        <w:tab/>
      </w:r>
      <w:r>
        <w:rPr>
          <w:noProof/>
        </w:rPr>
        <w:t>Uploading Additional Spectral Data to a New Data Hierarchy</w:t>
      </w:r>
      <w:r>
        <w:rPr>
          <w:noProof/>
        </w:rPr>
        <w:tab/>
      </w:r>
      <w:r>
        <w:rPr>
          <w:noProof/>
        </w:rPr>
        <w:fldChar w:fldCharType="begin"/>
      </w:r>
      <w:r>
        <w:rPr>
          <w:noProof/>
        </w:rPr>
        <w:instrText xml:space="preserve"> PAGEREF _Toc358992602 \h </w:instrText>
      </w:r>
      <w:r>
        <w:rPr>
          <w:noProof/>
        </w:rPr>
      </w:r>
      <w:r>
        <w:rPr>
          <w:noProof/>
        </w:rPr>
        <w:fldChar w:fldCharType="separate"/>
      </w:r>
      <w:r>
        <w:rPr>
          <w:noProof/>
        </w:rPr>
        <w:t>62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6.14</w:t>
      </w:r>
      <w:r>
        <w:rPr>
          <w:rFonts w:asciiTheme="minorHAnsi" w:eastAsiaTheme="minorEastAsia" w:hAnsiTheme="minorHAnsi" w:cstheme="minorBidi"/>
          <w:noProof/>
          <w:szCs w:val="22"/>
          <w:lang w:val="en-AU" w:eastAsia="ja-JP"/>
        </w:rPr>
        <w:tab/>
      </w:r>
      <w:r>
        <w:rPr>
          <w:noProof/>
        </w:rPr>
        <w:t>UTC Time Correction</w:t>
      </w:r>
      <w:r>
        <w:rPr>
          <w:noProof/>
        </w:rPr>
        <w:tab/>
      </w:r>
      <w:r>
        <w:rPr>
          <w:noProof/>
        </w:rPr>
        <w:fldChar w:fldCharType="begin"/>
      </w:r>
      <w:r>
        <w:rPr>
          <w:noProof/>
        </w:rPr>
        <w:instrText xml:space="preserve"> PAGEREF _Toc358992603 \h </w:instrText>
      </w:r>
      <w:r>
        <w:rPr>
          <w:noProof/>
        </w:rPr>
      </w:r>
      <w:r>
        <w:rPr>
          <w:noProof/>
        </w:rPr>
        <w:fldChar w:fldCharType="separate"/>
      </w:r>
      <w:r>
        <w:rPr>
          <w:noProof/>
        </w:rPr>
        <w:t>63</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6.15</w:t>
      </w:r>
      <w:r>
        <w:rPr>
          <w:rFonts w:asciiTheme="minorHAnsi" w:eastAsiaTheme="minorEastAsia" w:hAnsiTheme="minorHAnsi" w:cstheme="minorBidi"/>
          <w:noProof/>
          <w:szCs w:val="22"/>
          <w:lang w:val="en-AU" w:eastAsia="ja-JP"/>
        </w:rPr>
        <w:tab/>
      </w:r>
      <w:r>
        <w:rPr>
          <w:noProof/>
        </w:rPr>
        <w:t>Managing Target-Reference Links</w:t>
      </w:r>
      <w:r>
        <w:rPr>
          <w:noProof/>
        </w:rPr>
        <w:tab/>
      </w:r>
      <w:r>
        <w:rPr>
          <w:noProof/>
        </w:rPr>
        <w:fldChar w:fldCharType="begin"/>
      </w:r>
      <w:r>
        <w:rPr>
          <w:noProof/>
        </w:rPr>
        <w:instrText xml:space="preserve"> PAGEREF _Toc358992604 \h </w:instrText>
      </w:r>
      <w:r>
        <w:rPr>
          <w:noProof/>
        </w:rPr>
      </w:r>
      <w:r>
        <w:rPr>
          <w:noProof/>
        </w:rPr>
        <w:fldChar w:fldCharType="separate"/>
      </w:r>
      <w:r>
        <w:rPr>
          <w:noProof/>
        </w:rPr>
        <w:t>64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Pr>
          <w:noProof/>
        </w:rPr>
        <w:fldChar w:fldCharType="begin"/>
      </w:r>
      <w:r>
        <w:rPr>
          <w:noProof/>
        </w:rPr>
        <w:instrText xml:space="preserve"> PAGEREF _Toc358992605 \h </w:instrText>
      </w:r>
      <w:r>
        <w:rPr>
          <w:noProof/>
        </w:rPr>
      </w:r>
      <w:r>
        <w:rPr>
          <w:noProof/>
        </w:rPr>
        <w:fldChar w:fldCharType="separate"/>
      </w:r>
      <w:r>
        <w:rPr>
          <w:noProof/>
        </w:rPr>
        <w:t>64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Pr>
          <w:noProof/>
        </w:rPr>
        <w:fldChar w:fldCharType="begin"/>
      </w:r>
      <w:r>
        <w:rPr>
          <w:noProof/>
        </w:rPr>
        <w:instrText xml:space="preserve"> PAGEREF _Toc358992606 \h </w:instrText>
      </w:r>
      <w:r>
        <w:rPr>
          <w:noProof/>
        </w:rPr>
      </w:r>
      <w:r>
        <w:rPr>
          <w:noProof/>
        </w:rPr>
        <w:fldChar w:fldCharType="separate"/>
      </w:r>
      <w:r>
        <w:rPr>
          <w:noProof/>
        </w:rPr>
        <w:t>67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6.15.3</w:t>
      </w:r>
      <w:r>
        <w:rPr>
          <w:rFonts w:asciiTheme="minorHAnsi" w:eastAsiaTheme="minorEastAsia" w:hAnsiTheme="minorHAnsi" w:cstheme="minorBidi"/>
          <w:noProof/>
          <w:szCs w:val="22"/>
          <w:lang w:val="en-AU" w:eastAsia="ja-JP"/>
        </w:rPr>
        <w:tab/>
      </w:r>
      <w:r>
        <w:rPr>
          <w:noProof/>
        </w:rPr>
        <w:t>Adding new Target-Reference links</w:t>
      </w:r>
      <w:r>
        <w:rPr>
          <w:noProof/>
        </w:rPr>
        <w:tab/>
      </w:r>
      <w:r>
        <w:rPr>
          <w:noProof/>
        </w:rPr>
        <w:fldChar w:fldCharType="begin"/>
      </w:r>
      <w:r>
        <w:rPr>
          <w:noProof/>
        </w:rPr>
        <w:instrText xml:space="preserve"> PAGEREF _Toc358992607 \h </w:instrText>
      </w:r>
      <w:r>
        <w:rPr>
          <w:noProof/>
        </w:rPr>
      </w:r>
      <w:r>
        <w:rPr>
          <w:noProof/>
        </w:rPr>
        <w:fldChar w:fldCharType="separate"/>
      </w:r>
      <w:r>
        <w:rPr>
          <w:noProof/>
        </w:rPr>
        <w:t>68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6.16</w:t>
      </w:r>
      <w:r>
        <w:rPr>
          <w:rFonts w:asciiTheme="minorHAnsi" w:eastAsiaTheme="minorEastAsia" w:hAnsiTheme="minorHAnsi" w:cstheme="minorBidi"/>
          <w:noProof/>
          <w:szCs w:val="22"/>
          <w:lang w:val="en-AU" w:eastAsia="ja-JP"/>
        </w:rPr>
        <w:tab/>
      </w:r>
      <w:r>
        <w:rPr>
          <w:noProof/>
        </w:rPr>
        <w:t>Displaying and Editing Metadata</w:t>
      </w:r>
      <w:r>
        <w:rPr>
          <w:noProof/>
        </w:rPr>
        <w:tab/>
      </w:r>
      <w:r>
        <w:rPr>
          <w:noProof/>
        </w:rPr>
        <w:fldChar w:fldCharType="begin"/>
      </w:r>
      <w:r>
        <w:rPr>
          <w:noProof/>
        </w:rPr>
        <w:instrText xml:space="preserve"> PAGEREF _Toc358992608 \h </w:instrText>
      </w:r>
      <w:r>
        <w:rPr>
          <w:noProof/>
        </w:rPr>
      </w:r>
      <w:r>
        <w:rPr>
          <w:noProof/>
        </w:rPr>
        <w:fldChar w:fldCharType="separate"/>
      </w:r>
      <w:r>
        <w:rPr>
          <w:noProof/>
        </w:rPr>
        <w:t>70</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Pr>
          <w:noProof/>
        </w:rPr>
        <w:fldChar w:fldCharType="begin"/>
      </w:r>
      <w:r>
        <w:rPr>
          <w:noProof/>
        </w:rPr>
        <w:instrText xml:space="preserve"> PAGEREF _Toc358992609 \h </w:instrText>
      </w:r>
      <w:r>
        <w:rPr>
          <w:noProof/>
        </w:rPr>
      </w:r>
      <w:r>
        <w:rPr>
          <w:noProof/>
        </w:rPr>
        <w:fldChar w:fldCharType="separate"/>
      </w:r>
      <w:r>
        <w:rPr>
          <w:noProof/>
        </w:rPr>
        <w:t>72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6.16.2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Pr>
          <w:noProof/>
        </w:rPr>
        <w:fldChar w:fldCharType="begin"/>
      </w:r>
      <w:r>
        <w:rPr>
          <w:noProof/>
        </w:rPr>
        <w:instrText xml:space="preserve"> PAGEREF _Toc358992610 \h </w:instrText>
      </w:r>
      <w:r>
        <w:rPr>
          <w:noProof/>
        </w:rPr>
      </w:r>
      <w:r>
        <w:rPr>
          <w:noProof/>
        </w:rPr>
        <w:fldChar w:fldCharType="separate"/>
      </w:r>
      <w:r>
        <w:rPr>
          <w:noProof/>
        </w:rPr>
        <w:t>72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6.17</w:t>
      </w:r>
      <w:r>
        <w:rPr>
          <w:rFonts w:asciiTheme="minorHAnsi" w:eastAsiaTheme="minorEastAsia" w:hAnsiTheme="minorHAnsi" w:cstheme="minorBidi"/>
          <w:noProof/>
          <w:szCs w:val="22"/>
          <w:lang w:val="en-AU" w:eastAsia="ja-JP"/>
        </w:rPr>
        <w:tab/>
      </w:r>
      <w:r>
        <w:rPr>
          <w:noProof/>
        </w:rPr>
        <w:t>Uploading Metadata from Excel files</w:t>
      </w:r>
      <w:r>
        <w:rPr>
          <w:noProof/>
        </w:rPr>
        <w:tab/>
      </w:r>
      <w:r>
        <w:rPr>
          <w:noProof/>
        </w:rPr>
        <w:fldChar w:fldCharType="begin"/>
      </w:r>
      <w:r>
        <w:rPr>
          <w:noProof/>
        </w:rPr>
        <w:instrText xml:space="preserve"> PAGEREF _Toc358992611 \h </w:instrText>
      </w:r>
      <w:r>
        <w:rPr>
          <w:noProof/>
        </w:rPr>
      </w:r>
      <w:r>
        <w:rPr>
          <w:noProof/>
        </w:rPr>
        <w:fldChar w:fldCharType="separate"/>
      </w:r>
      <w:r>
        <w:rPr>
          <w:noProof/>
        </w:rPr>
        <w:t>77</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6.18</w:t>
      </w:r>
      <w:r>
        <w:rPr>
          <w:rFonts w:asciiTheme="minorHAnsi" w:eastAsiaTheme="minorEastAsia" w:hAnsiTheme="minorHAnsi" w:cstheme="minorBidi"/>
          <w:noProof/>
          <w:szCs w:val="22"/>
          <w:lang w:val="en-AU" w:eastAsia="ja-JP"/>
        </w:rPr>
        <w:tab/>
      </w:r>
      <w:r>
        <w:rPr>
          <w:noProof/>
        </w:rPr>
        <w:t>Calculation of Sun Angles</w:t>
      </w:r>
      <w:r>
        <w:rPr>
          <w:noProof/>
        </w:rPr>
        <w:tab/>
      </w:r>
      <w:r>
        <w:rPr>
          <w:noProof/>
        </w:rPr>
        <w:fldChar w:fldCharType="begin"/>
      </w:r>
      <w:r>
        <w:rPr>
          <w:noProof/>
        </w:rPr>
        <w:instrText xml:space="preserve"> PAGEREF _Toc358992622 \h </w:instrText>
      </w:r>
      <w:r>
        <w:rPr>
          <w:noProof/>
        </w:rPr>
      </w:r>
      <w:r>
        <w:rPr>
          <w:noProof/>
        </w:rPr>
        <w:fldChar w:fldCharType="separate"/>
      </w:r>
      <w:r>
        <w:rPr>
          <w:noProof/>
        </w:rPr>
        <w:t>85</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6.19</w:t>
      </w:r>
      <w:r>
        <w:rPr>
          <w:rFonts w:asciiTheme="minorHAnsi" w:eastAsiaTheme="minorEastAsia" w:hAnsiTheme="minorHAnsi" w:cstheme="minorBidi"/>
          <w:noProof/>
          <w:szCs w:val="22"/>
          <w:lang w:val="en-AU" w:eastAsia="ja-JP"/>
        </w:rPr>
        <w:tab/>
      </w:r>
      <w:r>
        <w:rPr>
          <w:noProof/>
        </w:rPr>
        <w:t>Calculation of Goniometer Angles</w:t>
      </w:r>
      <w:r>
        <w:rPr>
          <w:noProof/>
        </w:rPr>
        <w:tab/>
      </w:r>
      <w:r>
        <w:rPr>
          <w:noProof/>
        </w:rPr>
        <w:fldChar w:fldCharType="begin"/>
      </w:r>
      <w:r>
        <w:rPr>
          <w:noProof/>
        </w:rPr>
        <w:instrText xml:space="preserve"> PAGEREF _Toc358992623 \h </w:instrText>
      </w:r>
      <w:r>
        <w:rPr>
          <w:noProof/>
        </w:rPr>
      </w:r>
      <w:r>
        <w:rPr>
          <w:noProof/>
        </w:rPr>
        <w:fldChar w:fldCharType="separate"/>
      </w:r>
      <w:r>
        <w:rPr>
          <w:noProof/>
        </w:rPr>
        <w:t>86</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Pr>
          <w:noProof/>
        </w:rPr>
        <w:fldChar w:fldCharType="begin"/>
      </w:r>
      <w:r>
        <w:rPr>
          <w:noProof/>
        </w:rPr>
        <w:instrText xml:space="preserve"> PAGEREF _Toc358992624 \h </w:instrText>
      </w:r>
      <w:r>
        <w:rPr>
          <w:noProof/>
        </w:rPr>
      </w:r>
      <w:r>
        <w:rPr>
          <w:noProof/>
        </w:rPr>
        <w:fldChar w:fldCharType="separate"/>
      </w:r>
      <w:r>
        <w:rPr>
          <w:noProof/>
        </w:rPr>
        <w:t>89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Pr>
          <w:noProof/>
        </w:rPr>
        <w:fldChar w:fldCharType="begin"/>
      </w:r>
      <w:r>
        <w:rPr>
          <w:noProof/>
        </w:rPr>
        <w:instrText xml:space="preserve"> PAGEREF _Toc358992625 \h </w:instrText>
      </w:r>
      <w:r>
        <w:rPr>
          <w:noProof/>
        </w:rPr>
      </w:r>
      <w:r>
        <w:rPr>
          <w:noProof/>
        </w:rPr>
        <w:fldChar w:fldCharType="separate"/>
      </w:r>
      <w:r>
        <w:rPr>
          <w:noProof/>
        </w:rPr>
        <w:t>89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Pr>
          <w:noProof/>
        </w:rPr>
        <w:fldChar w:fldCharType="begin"/>
      </w:r>
      <w:r>
        <w:rPr>
          <w:noProof/>
        </w:rPr>
        <w:instrText xml:space="preserve"> PAGEREF _Toc358992626 \h </w:instrText>
      </w:r>
      <w:r>
        <w:rPr>
          <w:noProof/>
        </w:rPr>
      </w:r>
      <w:r>
        <w:rPr>
          <w:noProof/>
        </w:rPr>
        <w:fldChar w:fldCharType="separate"/>
      </w:r>
      <w:r>
        <w:rPr>
          <w:noProof/>
        </w:rPr>
        <w:t>90</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Pr>
          <w:noProof/>
        </w:rPr>
        <w:fldChar w:fldCharType="begin"/>
      </w:r>
      <w:r>
        <w:rPr>
          <w:noProof/>
        </w:rPr>
        <w:instrText xml:space="preserve"> PAGEREF _Toc358992627 \h </w:instrText>
      </w:r>
      <w:r>
        <w:rPr>
          <w:noProof/>
        </w:rPr>
      </w:r>
      <w:r>
        <w:rPr>
          <w:noProof/>
        </w:rPr>
        <w:fldChar w:fldCharType="separate"/>
      </w:r>
      <w:r>
        <w:rPr>
          <w:noProof/>
        </w:rPr>
        <w:t>92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Pr>
          <w:noProof/>
        </w:rPr>
        <w:fldChar w:fldCharType="begin"/>
      </w:r>
      <w:r>
        <w:rPr>
          <w:noProof/>
        </w:rPr>
        <w:instrText xml:space="preserve"> PAGEREF _Toc358992628 \h </w:instrText>
      </w:r>
      <w:r>
        <w:rPr>
          <w:noProof/>
        </w:rPr>
      </w:r>
      <w:r>
        <w:rPr>
          <w:noProof/>
        </w:rPr>
        <w:fldChar w:fldCharType="separate"/>
      </w:r>
      <w:r>
        <w:rPr>
          <w:noProof/>
        </w:rPr>
        <w:t>95</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Spectrum Export Format</w:t>
      </w:r>
      <w:r>
        <w:rPr>
          <w:noProof/>
        </w:rPr>
        <w:tab/>
      </w:r>
      <w:r>
        <w:rPr>
          <w:noProof/>
        </w:rPr>
        <w:fldChar w:fldCharType="begin"/>
      </w:r>
      <w:r>
        <w:rPr>
          <w:noProof/>
        </w:rPr>
        <w:instrText xml:space="preserve"> PAGEREF _Toc358992629 \h </w:instrText>
      </w:r>
      <w:r>
        <w:rPr>
          <w:noProof/>
        </w:rPr>
      </w:r>
      <w:r>
        <w:rPr>
          <w:noProof/>
        </w:rPr>
        <w:fldChar w:fldCharType="separate"/>
      </w:r>
      <w:r>
        <w:rPr>
          <w:noProof/>
        </w:rPr>
        <w:t>97</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Pr>
          <w:noProof/>
        </w:rPr>
        <w:fldChar w:fldCharType="begin"/>
      </w:r>
      <w:r>
        <w:rPr>
          <w:noProof/>
        </w:rPr>
        <w:instrText xml:space="preserve"> PAGEREF _Toc358992630 \h </w:instrText>
      </w:r>
      <w:r>
        <w:rPr>
          <w:noProof/>
        </w:rPr>
      </w:r>
      <w:r>
        <w:rPr>
          <w:noProof/>
        </w:rPr>
        <w:fldChar w:fldCharType="separate"/>
      </w:r>
      <w:r>
        <w:rPr>
          <w:noProof/>
        </w:rPr>
        <w:t>98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Pr>
          <w:noProof/>
        </w:rPr>
        <w:fldChar w:fldCharType="begin"/>
      </w:r>
      <w:r>
        <w:rPr>
          <w:noProof/>
        </w:rPr>
        <w:instrText xml:space="preserve"> PAGEREF _Toc358992631 \h </w:instrText>
      </w:r>
      <w:r>
        <w:rPr>
          <w:noProof/>
        </w:rPr>
      </w:r>
      <w:r>
        <w:rPr>
          <w:noProof/>
        </w:rPr>
        <w:fldChar w:fldCharType="separate"/>
      </w:r>
      <w:r>
        <w:rPr>
          <w:noProof/>
        </w:rPr>
        <w:t>98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Pr>
          <w:noProof/>
        </w:rPr>
        <w:fldChar w:fldCharType="begin"/>
      </w:r>
      <w:r>
        <w:rPr>
          <w:noProof/>
        </w:rPr>
        <w:instrText xml:space="preserve"> PAGEREF _Toc358992632 \h </w:instrText>
      </w:r>
      <w:r>
        <w:rPr>
          <w:noProof/>
        </w:rPr>
      </w:r>
      <w:r>
        <w:rPr>
          <w:noProof/>
        </w:rPr>
        <w:fldChar w:fldCharType="separate"/>
      </w:r>
      <w:r>
        <w:rPr>
          <w:noProof/>
        </w:rPr>
        <w:t>98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Pr>
          <w:noProof/>
        </w:rPr>
        <w:fldChar w:fldCharType="begin"/>
      </w:r>
      <w:r>
        <w:rPr>
          <w:noProof/>
        </w:rPr>
        <w:instrText xml:space="preserve"> PAGEREF _Toc358992633 \h </w:instrText>
      </w:r>
      <w:r>
        <w:rPr>
          <w:noProof/>
        </w:rPr>
      </w:r>
      <w:r>
        <w:rPr>
          <w:noProof/>
        </w:rPr>
        <w:fldChar w:fldCharType="separate"/>
      </w:r>
      <w:r>
        <w:rPr>
          <w:noProof/>
        </w:rPr>
        <w:t>98</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Help Functions</w:t>
      </w:r>
      <w:r>
        <w:rPr>
          <w:noProof/>
        </w:rPr>
        <w:tab/>
      </w:r>
      <w:r>
        <w:rPr>
          <w:noProof/>
        </w:rPr>
        <w:fldChar w:fldCharType="begin"/>
      </w:r>
      <w:r>
        <w:rPr>
          <w:noProof/>
        </w:rPr>
        <w:instrText xml:space="preserve"> PAGEREF _Toc358992634 \h </w:instrText>
      </w:r>
      <w:r>
        <w:rPr>
          <w:noProof/>
        </w:rPr>
      </w:r>
      <w:r>
        <w:rPr>
          <w:noProof/>
        </w:rPr>
        <w:fldChar w:fldCharType="separate"/>
      </w:r>
      <w:r>
        <w:rPr>
          <w:noProof/>
        </w:rPr>
        <w:t>99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List available Metadata Elements</w:t>
      </w:r>
      <w:r>
        <w:rPr>
          <w:noProof/>
        </w:rPr>
        <w:tab/>
      </w:r>
      <w:r>
        <w:rPr>
          <w:noProof/>
        </w:rPr>
        <w:fldChar w:fldCharType="begin"/>
      </w:r>
      <w:r>
        <w:rPr>
          <w:noProof/>
        </w:rPr>
        <w:instrText xml:space="preserve"> PAGEREF _Toc358992635 \h </w:instrText>
      </w:r>
      <w:r>
        <w:rPr>
          <w:noProof/>
        </w:rPr>
      </w:r>
      <w:r>
        <w:rPr>
          <w:noProof/>
        </w:rPr>
        <w:fldChar w:fldCharType="separate"/>
      </w:r>
      <w:r>
        <w:rPr>
          <w:noProof/>
        </w:rPr>
        <w:t>99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About</w:t>
      </w:r>
      <w:r>
        <w:rPr>
          <w:noProof/>
        </w:rPr>
        <w:tab/>
      </w:r>
      <w:r>
        <w:rPr>
          <w:noProof/>
        </w:rPr>
        <w:fldChar w:fldCharType="begin"/>
      </w:r>
      <w:r>
        <w:rPr>
          <w:noProof/>
        </w:rPr>
        <w:instrText xml:space="preserve"> PAGEREF _Toc358992636 \h </w:instrText>
      </w:r>
      <w:r>
        <w:rPr>
          <w:noProof/>
        </w:rPr>
      </w:r>
      <w:r>
        <w:rPr>
          <w:noProof/>
        </w:rPr>
        <w:fldChar w:fldCharType="separate"/>
      </w:r>
      <w:r>
        <w:rPr>
          <w:noProof/>
        </w:rPr>
        <w:t>99</w:t>
      </w:r>
      <w:r>
        <w:rPr>
          <w:noProof/>
        </w:rPr>
        <w:fldChar w:fldCharType="end"/>
      </w:r>
    </w:p>
    <w:p w:rsidR="00E172F8" w:rsidRDefault="00E172F8">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Pr>
          <w:noProof/>
        </w:rPr>
        <w:fldChar w:fldCharType="begin"/>
      </w:r>
      <w:r>
        <w:rPr>
          <w:noProof/>
        </w:rPr>
        <w:instrText xml:space="preserve"> PAGEREF _Toc358992637 \h </w:instrText>
      </w:r>
      <w:r>
        <w:rPr>
          <w:noProof/>
        </w:rPr>
      </w:r>
      <w:r>
        <w:rPr>
          <w:noProof/>
        </w:rPr>
        <w:fldChar w:fldCharType="separate"/>
      </w:r>
      <w:r>
        <w:rPr>
          <w:noProof/>
        </w:rPr>
        <w:t>100</w:t>
      </w:r>
      <w:r>
        <w:rPr>
          <w:noProof/>
        </w:rPr>
        <w:fldChar w:fldCharType="end"/>
      </w:r>
    </w:p>
    <w:p w:rsidR="00E172F8" w:rsidRDefault="00E172F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Pr>
          <w:noProof/>
        </w:rPr>
        <w:fldChar w:fldCharType="begin"/>
      </w:r>
      <w:r>
        <w:rPr>
          <w:noProof/>
        </w:rPr>
        <w:instrText xml:space="preserve"> PAGEREF _Toc358992638 \h </w:instrText>
      </w:r>
      <w:r>
        <w:rPr>
          <w:noProof/>
        </w:rPr>
      </w:r>
      <w:r>
        <w:rPr>
          <w:noProof/>
        </w:rPr>
        <w:fldChar w:fldCharType="separate"/>
      </w:r>
      <w:r>
        <w:rPr>
          <w:noProof/>
        </w:rPr>
        <w:t>103</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Pr>
          <w:noProof/>
        </w:rPr>
        <w:fldChar w:fldCharType="begin"/>
      </w:r>
      <w:r>
        <w:rPr>
          <w:noProof/>
        </w:rPr>
        <w:instrText xml:space="preserve"> PAGEREF _Toc358992639 \h </w:instrText>
      </w:r>
      <w:r>
        <w:rPr>
          <w:noProof/>
        </w:rPr>
      </w:r>
      <w:r>
        <w:rPr>
          <w:noProof/>
        </w:rPr>
        <w:fldChar w:fldCharType="separate"/>
      </w:r>
      <w:r>
        <w:rPr>
          <w:noProof/>
        </w:rPr>
        <w:t>104</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Pr>
          <w:noProof/>
        </w:rPr>
        <w:fldChar w:fldCharType="begin"/>
      </w:r>
      <w:r>
        <w:rPr>
          <w:noProof/>
        </w:rPr>
        <w:instrText xml:space="preserve"> PAGEREF _Toc358992640 \h </w:instrText>
      </w:r>
      <w:r>
        <w:rPr>
          <w:noProof/>
        </w:rPr>
      </w:r>
      <w:r>
        <w:rPr>
          <w:noProof/>
        </w:rPr>
        <w:fldChar w:fldCharType="separate"/>
      </w:r>
      <w:r>
        <w:rPr>
          <w:noProof/>
        </w:rPr>
        <w:t>105</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Pr>
          <w:noProof/>
        </w:rPr>
        <w:fldChar w:fldCharType="begin"/>
      </w:r>
      <w:r>
        <w:rPr>
          <w:noProof/>
        </w:rPr>
        <w:instrText xml:space="preserve"> PAGEREF _Toc358992641 \h </w:instrText>
      </w:r>
      <w:r>
        <w:rPr>
          <w:noProof/>
        </w:rPr>
      </w:r>
      <w:r>
        <w:rPr>
          <w:noProof/>
        </w:rPr>
        <w:fldChar w:fldCharType="separate"/>
      </w:r>
      <w:r>
        <w:rPr>
          <w:noProof/>
        </w:rPr>
        <w:t>106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Pr>
          <w:noProof/>
        </w:rPr>
        <w:fldChar w:fldCharType="begin"/>
      </w:r>
      <w:r>
        <w:rPr>
          <w:noProof/>
        </w:rPr>
        <w:instrText xml:space="preserve"> PAGEREF _Toc358992642 \h </w:instrText>
      </w:r>
      <w:r>
        <w:rPr>
          <w:noProof/>
        </w:rPr>
      </w:r>
      <w:r>
        <w:rPr>
          <w:noProof/>
        </w:rPr>
        <w:fldChar w:fldCharType="separate"/>
      </w:r>
      <w:r>
        <w:rPr>
          <w:noProof/>
        </w:rPr>
        <w:t>106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Pr>
          <w:noProof/>
        </w:rPr>
        <w:fldChar w:fldCharType="begin"/>
      </w:r>
      <w:r>
        <w:rPr>
          <w:noProof/>
        </w:rPr>
        <w:instrText xml:space="preserve"> PAGEREF _Toc358992643 \h </w:instrText>
      </w:r>
      <w:r>
        <w:rPr>
          <w:noProof/>
        </w:rPr>
      </w:r>
      <w:r>
        <w:rPr>
          <w:noProof/>
        </w:rPr>
        <w:fldChar w:fldCharType="separate"/>
      </w:r>
      <w:r>
        <w:rPr>
          <w:noProof/>
        </w:rPr>
        <w:t>106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Pr>
          <w:noProof/>
        </w:rPr>
        <w:fldChar w:fldCharType="begin"/>
      </w:r>
      <w:r>
        <w:rPr>
          <w:noProof/>
        </w:rPr>
        <w:instrText xml:space="preserve"> PAGEREF _Toc358992644 \h </w:instrText>
      </w:r>
      <w:r>
        <w:rPr>
          <w:noProof/>
        </w:rPr>
      </w:r>
      <w:r>
        <w:rPr>
          <w:noProof/>
        </w:rPr>
        <w:fldChar w:fldCharType="separate"/>
      </w:r>
      <w:r>
        <w:rPr>
          <w:noProof/>
        </w:rPr>
        <w:t>106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Pr>
          <w:noProof/>
        </w:rPr>
        <w:fldChar w:fldCharType="begin"/>
      </w:r>
      <w:r>
        <w:rPr>
          <w:noProof/>
        </w:rPr>
        <w:instrText xml:space="preserve"> PAGEREF _Toc358992645 \h </w:instrText>
      </w:r>
      <w:r>
        <w:rPr>
          <w:noProof/>
        </w:rPr>
      </w:r>
      <w:r>
        <w:rPr>
          <w:noProof/>
        </w:rPr>
        <w:fldChar w:fldCharType="separate"/>
      </w:r>
      <w:r>
        <w:rPr>
          <w:noProof/>
        </w:rPr>
        <w:t>107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Pr>
          <w:noProof/>
        </w:rPr>
        <w:fldChar w:fldCharType="begin"/>
      </w:r>
      <w:r>
        <w:rPr>
          <w:noProof/>
        </w:rPr>
        <w:instrText xml:space="preserve"> PAGEREF _Toc358992646 \h </w:instrText>
      </w:r>
      <w:r>
        <w:rPr>
          <w:noProof/>
        </w:rPr>
      </w:r>
      <w:r>
        <w:rPr>
          <w:noProof/>
        </w:rPr>
        <w:fldChar w:fldCharType="separate"/>
      </w:r>
      <w:r>
        <w:rPr>
          <w:noProof/>
        </w:rPr>
        <w:t>108</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Pr>
          <w:noProof/>
        </w:rPr>
        <w:fldChar w:fldCharType="begin"/>
      </w:r>
      <w:r>
        <w:rPr>
          <w:noProof/>
        </w:rPr>
        <w:instrText xml:space="preserve"> PAGEREF _Toc358992647 \h </w:instrText>
      </w:r>
      <w:r>
        <w:rPr>
          <w:noProof/>
        </w:rPr>
      </w:r>
      <w:r>
        <w:rPr>
          <w:noProof/>
        </w:rPr>
        <w:fldChar w:fldCharType="separate"/>
      </w:r>
      <w:r>
        <w:rPr>
          <w:noProof/>
        </w:rPr>
        <w:t>109</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Pr>
          <w:noProof/>
        </w:rPr>
        <w:fldChar w:fldCharType="begin"/>
      </w:r>
      <w:r>
        <w:rPr>
          <w:noProof/>
        </w:rPr>
        <w:instrText xml:space="preserve"> PAGEREF _Toc358992648 \h </w:instrText>
      </w:r>
      <w:r>
        <w:rPr>
          <w:noProof/>
        </w:rPr>
      </w:r>
      <w:r>
        <w:rPr>
          <w:noProof/>
        </w:rPr>
        <w:fldChar w:fldCharType="separate"/>
      </w:r>
      <w:r>
        <w:rPr>
          <w:noProof/>
        </w:rPr>
        <w:t>110</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Pr>
          <w:noProof/>
        </w:rPr>
        <w:fldChar w:fldCharType="begin"/>
      </w:r>
      <w:r>
        <w:rPr>
          <w:noProof/>
        </w:rPr>
        <w:instrText xml:space="preserve"> PAGEREF _Toc358992649 \h </w:instrText>
      </w:r>
      <w:r>
        <w:rPr>
          <w:noProof/>
        </w:rPr>
      </w:r>
      <w:r>
        <w:rPr>
          <w:noProof/>
        </w:rPr>
        <w:fldChar w:fldCharType="separate"/>
      </w:r>
      <w:r>
        <w:rPr>
          <w:noProof/>
        </w:rPr>
        <w:t>111</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Pr>
          <w:noProof/>
        </w:rPr>
        <w:fldChar w:fldCharType="begin"/>
      </w:r>
      <w:r>
        <w:rPr>
          <w:noProof/>
        </w:rPr>
        <w:instrText xml:space="preserve"> PAGEREF _Toc358992650 \h </w:instrText>
      </w:r>
      <w:r>
        <w:rPr>
          <w:noProof/>
        </w:rPr>
      </w:r>
      <w:r>
        <w:rPr>
          <w:noProof/>
        </w:rPr>
        <w:fldChar w:fldCharType="separate"/>
      </w:r>
      <w:r>
        <w:rPr>
          <w:noProof/>
        </w:rPr>
        <w:t>112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Pr>
          <w:noProof/>
        </w:rPr>
        <w:fldChar w:fldCharType="begin"/>
      </w:r>
      <w:r>
        <w:rPr>
          <w:noProof/>
        </w:rPr>
        <w:instrText xml:space="preserve"> PAGEREF _Toc358992651 \h </w:instrText>
      </w:r>
      <w:r>
        <w:rPr>
          <w:noProof/>
        </w:rPr>
      </w:r>
      <w:r>
        <w:rPr>
          <w:noProof/>
        </w:rPr>
        <w:fldChar w:fldCharType="separate"/>
      </w:r>
      <w:r>
        <w:rPr>
          <w:noProof/>
        </w:rPr>
        <w:t>112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Pr>
          <w:noProof/>
        </w:rPr>
        <w:fldChar w:fldCharType="begin"/>
      </w:r>
      <w:r>
        <w:rPr>
          <w:noProof/>
        </w:rPr>
        <w:instrText xml:space="preserve"> PAGEREF _Toc358992652 \h </w:instrText>
      </w:r>
      <w:r>
        <w:rPr>
          <w:noProof/>
        </w:rPr>
      </w:r>
      <w:r>
        <w:rPr>
          <w:noProof/>
        </w:rPr>
        <w:fldChar w:fldCharType="separate"/>
      </w:r>
      <w:r>
        <w:rPr>
          <w:noProof/>
        </w:rPr>
        <w:t>113</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Pr>
          <w:noProof/>
        </w:rPr>
        <w:fldChar w:fldCharType="begin"/>
      </w:r>
      <w:r>
        <w:rPr>
          <w:noProof/>
        </w:rPr>
        <w:instrText xml:space="preserve"> PAGEREF _Toc358992653 \h </w:instrText>
      </w:r>
      <w:r>
        <w:rPr>
          <w:noProof/>
        </w:rPr>
      </w:r>
      <w:r>
        <w:rPr>
          <w:noProof/>
        </w:rPr>
        <w:fldChar w:fldCharType="separate"/>
      </w:r>
      <w:r>
        <w:rPr>
          <w:noProof/>
        </w:rPr>
        <w:t>113</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Pr>
          <w:noProof/>
        </w:rPr>
        <w:fldChar w:fldCharType="begin"/>
      </w:r>
      <w:r>
        <w:rPr>
          <w:noProof/>
        </w:rPr>
        <w:instrText xml:space="preserve"> PAGEREF _Toc358992654 \h </w:instrText>
      </w:r>
      <w:r>
        <w:rPr>
          <w:noProof/>
        </w:rPr>
      </w:r>
      <w:r>
        <w:rPr>
          <w:noProof/>
        </w:rPr>
        <w:fldChar w:fldCharType="separate"/>
      </w:r>
      <w:r>
        <w:rPr>
          <w:noProof/>
        </w:rPr>
        <w:t>115</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Pr>
          <w:noProof/>
        </w:rPr>
        <w:fldChar w:fldCharType="begin"/>
      </w:r>
      <w:r>
        <w:rPr>
          <w:noProof/>
        </w:rPr>
        <w:instrText xml:space="preserve"> PAGEREF _Toc358992655 \h </w:instrText>
      </w:r>
      <w:r>
        <w:rPr>
          <w:noProof/>
        </w:rPr>
      </w:r>
      <w:r>
        <w:rPr>
          <w:noProof/>
        </w:rPr>
        <w:fldChar w:fldCharType="separate"/>
      </w:r>
      <w:r>
        <w:rPr>
          <w:noProof/>
        </w:rPr>
        <w:t>116</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Pr>
          <w:noProof/>
        </w:rPr>
        <w:fldChar w:fldCharType="begin"/>
      </w:r>
      <w:r>
        <w:rPr>
          <w:noProof/>
        </w:rPr>
        <w:instrText xml:space="preserve"> PAGEREF _Toc358992656 \h </w:instrText>
      </w:r>
      <w:r>
        <w:rPr>
          <w:noProof/>
        </w:rPr>
      </w:r>
      <w:r>
        <w:rPr>
          <w:noProof/>
        </w:rPr>
        <w:fldChar w:fldCharType="separate"/>
      </w:r>
      <w:r>
        <w:rPr>
          <w:noProof/>
        </w:rPr>
        <w:t>117</w:t>
      </w:r>
      <w:r>
        <w:rPr>
          <w:noProof/>
        </w:rPr>
        <w:fldChar w:fldCharType="end"/>
      </w:r>
    </w:p>
    <w:p w:rsidR="00E172F8" w:rsidRDefault="00E172F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Pr>
          <w:noProof/>
        </w:rPr>
        <w:fldChar w:fldCharType="begin"/>
      </w:r>
      <w:r>
        <w:rPr>
          <w:noProof/>
        </w:rPr>
        <w:instrText xml:space="preserve"> PAGEREF _Toc358992657 \h </w:instrText>
      </w:r>
      <w:r>
        <w:rPr>
          <w:noProof/>
        </w:rPr>
      </w:r>
      <w:r>
        <w:rPr>
          <w:noProof/>
        </w:rPr>
        <w:fldChar w:fldCharType="separate"/>
      </w:r>
      <w:r>
        <w:rPr>
          <w:noProof/>
        </w:rPr>
        <w:t>118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Pr>
          <w:noProof/>
        </w:rPr>
        <w:fldChar w:fldCharType="begin"/>
      </w:r>
      <w:r>
        <w:rPr>
          <w:noProof/>
        </w:rPr>
        <w:instrText xml:space="preserve"> PAGEREF _Toc358992658 \h </w:instrText>
      </w:r>
      <w:r>
        <w:rPr>
          <w:noProof/>
        </w:rPr>
      </w:r>
      <w:r>
        <w:rPr>
          <w:noProof/>
        </w:rPr>
        <w:fldChar w:fldCharType="separate"/>
      </w:r>
      <w:r>
        <w:rPr>
          <w:noProof/>
        </w:rPr>
        <w:t>118</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Pr>
          <w:noProof/>
        </w:rPr>
        <w:fldChar w:fldCharType="begin"/>
      </w:r>
      <w:r>
        <w:rPr>
          <w:noProof/>
        </w:rPr>
        <w:instrText xml:space="preserve"> PAGEREF _Toc358992659 \h </w:instrText>
      </w:r>
      <w:r>
        <w:rPr>
          <w:noProof/>
        </w:rPr>
      </w:r>
      <w:r>
        <w:rPr>
          <w:noProof/>
        </w:rPr>
        <w:fldChar w:fldCharType="separate"/>
      </w:r>
      <w:r>
        <w:rPr>
          <w:noProof/>
        </w:rPr>
        <w:t>119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Pr>
          <w:noProof/>
        </w:rPr>
        <w:fldChar w:fldCharType="begin"/>
      </w:r>
      <w:r>
        <w:rPr>
          <w:noProof/>
        </w:rPr>
        <w:instrText xml:space="preserve"> PAGEREF _Toc358992660 \h </w:instrText>
      </w:r>
      <w:r>
        <w:rPr>
          <w:noProof/>
        </w:rPr>
      </w:r>
      <w:r>
        <w:rPr>
          <w:noProof/>
        </w:rPr>
        <w:fldChar w:fldCharType="separate"/>
      </w:r>
      <w:r>
        <w:rPr>
          <w:noProof/>
        </w:rPr>
        <w:t>119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Pr>
          <w:noProof/>
        </w:rPr>
        <w:fldChar w:fldCharType="begin"/>
      </w:r>
      <w:r>
        <w:rPr>
          <w:noProof/>
        </w:rPr>
        <w:instrText xml:space="preserve"> PAGEREF _Toc358992661 \h </w:instrText>
      </w:r>
      <w:r>
        <w:rPr>
          <w:noProof/>
        </w:rPr>
      </w:r>
      <w:r>
        <w:rPr>
          <w:noProof/>
        </w:rPr>
        <w:fldChar w:fldCharType="separate"/>
      </w:r>
      <w:r>
        <w:rPr>
          <w:noProof/>
        </w:rPr>
        <w:t>120</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 Administration</w:t>
      </w:r>
      <w:r>
        <w:rPr>
          <w:noProof/>
        </w:rPr>
        <w:tab/>
      </w:r>
      <w:r>
        <w:rPr>
          <w:noProof/>
        </w:rPr>
        <w:fldChar w:fldCharType="begin"/>
      </w:r>
      <w:r>
        <w:rPr>
          <w:noProof/>
        </w:rPr>
        <w:instrText xml:space="preserve"> PAGEREF _Toc358992662 \h </w:instrText>
      </w:r>
      <w:r>
        <w:rPr>
          <w:noProof/>
        </w:rPr>
      </w:r>
      <w:r>
        <w:rPr>
          <w:noProof/>
        </w:rPr>
        <w:fldChar w:fldCharType="separate"/>
      </w:r>
      <w:r>
        <w:rPr>
          <w:noProof/>
        </w:rPr>
        <w:t>122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Calibrations</w:t>
      </w:r>
      <w:r>
        <w:rPr>
          <w:noProof/>
        </w:rPr>
        <w:tab/>
      </w:r>
      <w:r>
        <w:rPr>
          <w:noProof/>
        </w:rPr>
        <w:fldChar w:fldCharType="begin"/>
      </w:r>
      <w:r>
        <w:rPr>
          <w:noProof/>
        </w:rPr>
        <w:instrText xml:space="preserve"> PAGEREF _Toc358992663 \h </w:instrText>
      </w:r>
      <w:r>
        <w:rPr>
          <w:noProof/>
        </w:rPr>
      </w:r>
      <w:r>
        <w:rPr>
          <w:noProof/>
        </w:rPr>
        <w:fldChar w:fldCharType="separate"/>
      </w:r>
      <w:r>
        <w:rPr>
          <w:noProof/>
        </w:rPr>
        <w:t>125</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11.6</w:t>
      </w:r>
      <w:r>
        <w:rPr>
          <w:rFonts w:asciiTheme="minorHAnsi" w:eastAsiaTheme="minorEastAsia" w:hAnsiTheme="minorHAnsi" w:cstheme="minorBidi"/>
          <w:noProof/>
          <w:szCs w:val="22"/>
          <w:lang w:val="en-AU" w:eastAsia="ja-JP"/>
        </w:rPr>
        <w:tab/>
      </w:r>
      <w:r>
        <w:rPr>
          <w:noProof/>
        </w:rPr>
        <w:t>Reference Panel Administration</w:t>
      </w:r>
      <w:r>
        <w:rPr>
          <w:noProof/>
        </w:rPr>
        <w:tab/>
      </w:r>
      <w:r>
        <w:rPr>
          <w:noProof/>
        </w:rPr>
        <w:fldChar w:fldCharType="begin"/>
      </w:r>
      <w:r>
        <w:rPr>
          <w:noProof/>
        </w:rPr>
        <w:instrText xml:space="preserve"> PAGEREF _Toc358992664 \h </w:instrText>
      </w:r>
      <w:r>
        <w:rPr>
          <w:noProof/>
        </w:rPr>
      </w:r>
      <w:r>
        <w:rPr>
          <w:noProof/>
        </w:rPr>
        <w:fldChar w:fldCharType="separate"/>
      </w:r>
      <w:r>
        <w:rPr>
          <w:noProof/>
        </w:rPr>
        <w:t>126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11.6.1</w:t>
      </w:r>
      <w:r>
        <w:rPr>
          <w:rFonts w:asciiTheme="minorHAnsi" w:eastAsiaTheme="minorEastAsia" w:hAnsiTheme="minorHAnsi" w:cstheme="minorBidi"/>
          <w:noProof/>
          <w:szCs w:val="22"/>
          <w:lang w:val="en-AU" w:eastAsia="ja-JP"/>
        </w:rPr>
        <w:tab/>
      </w:r>
      <w:r>
        <w:rPr>
          <w:noProof/>
        </w:rPr>
        <w:t>Reference Panel Calibrations</w:t>
      </w:r>
      <w:r>
        <w:rPr>
          <w:noProof/>
        </w:rPr>
        <w:tab/>
      </w:r>
      <w:r>
        <w:rPr>
          <w:noProof/>
        </w:rPr>
        <w:fldChar w:fldCharType="begin"/>
      </w:r>
      <w:r>
        <w:rPr>
          <w:noProof/>
        </w:rPr>
        <w:instrText xml:space="preserve"> PAGEREF _Toc358992665 \h </w:instrText>
      </w:r>
      <w:r>
        <w:rPr>
          <w:noProof/>
        </w:rPr>
      </w:r>
      <w:r>
        <w:rPr>
          <w:noProof/>
        </w:rPr>
        <w:fldChar w:fldCharType="separate"/>
      </w:r>
      <w:r>
        <w:rPr>
          <w:noProof/>
        </w:rPr>
        <w:t>127</w:t>
      </w:r>
      <w:r>
        <w:rPr>
          <w:noProof/>
        </w:rPr>
        <w:fldChar w:fldCharType="end"/>
      </w:r>
    </w:p>
    <w:p w:rsidR="00E172F8" w:rsidRDefault="00E172F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Pr>
          <w:noProof/>
        </w:rPr>
        <w:fldChar w:fldCharType="begin"/>
      </w:r>
      <w:r>
        <w:rPr>
          <w:noProof/>
        </w:rPr>
        <w:instrText xml:space="preserve"> PAGEREF _Toc358992666 \h </w:instrText>
      </w:r>
      <w:r>
        <w:rPr>
          <w:noProof/>
        </w:rPr>
      </w:r>
      <w:r>
        <w:rPr>
          <w:noProof/>
        </w:rPr>
        <w:fldChar w:fldCharType="separate"/>
      </w:r>
      <w:r>
        <w:rPr>
          <w:noProof/>
        </w:rPr>
        <w:t>130</w:t>
      </w:r>
      <w:r>
        <w:rPr>
          <w:noProof/>
        </w:rPr>
        <w:fldChar w:fldCharType="end"/>
      </w:r>
    </w:p>
    <w:p w:rsidR="00E172F8" w:rsidRDefault="00E172F8">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Pr>
          <w:noProof/>
        </w:rPr>
        <w:fldChar w:fldCharType="begin"/>
      </w:r>
      <w:r>
        <w:rPr>
          <w:noProof/>
        </w:rPr>
        <w:instrText xml:space="preserve"> PAGEREF _Toc358992667 \h </w:instrText>
      </w:r>
      <w:r>
        <w:rPr>
          <w:noProof/>
        </w:rPr>
      </w:r>
      <w:r>
        <w:rPr>
          <w:noProof/>
        </w:rPr>
        <w:fldChar w:fldCharType="separate"/>
      </w:r>
      <w:r>
        <w:rPr>
          <w:noProof/>
        </w:rPr>
        <w:t>132</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Pr>
          <w:noProof/>
        </w:rPr>
        <w:fldChar w:fldCharType="begin"/>
      </w:r>
      <w:r>
        <w:rPr>
          <w:noProof/>
        </w:rPr>
        <w:instrText xml:space="preserve"> PAGEREF _Toc358992668 \h </w:instrText>
      </w:r>
      <w:r>
        <w:rPr>
          <w:noProof/>
        </w:rPr>
      </w:r>
      <w:r>
        <w:rPr>
          <w:noProof/>
        </w:rPr>
        <w:fldChar w:fldCharType="separate"/>
      </w:r>
      <w:r>
        <w:rPr>
          <w:noProof/>
        </w:rPr>
        <w:t>132</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Pr>
          <w:noProof/>
        </w:rPr>
        <w:fldChar w:fldCharType="begin"/>
      </w:r>
      <w:r>
        <w:rPr>
          <w:noProof/>
        </w:rPr>
        <w:instrText xml:space="preserve"> PAGEREF _Toc358992669 \h </w:instrText>
      </w:r>
      <w:r>
        <w:rPr>
          <w:noProof/>
        </w:rPr>
      </w:r>
      <w:r>
        <w:rPr>
          <w:noProof/>
        </w:rPr>
        <w:fldChar w:fldCharType="separate"/>
      </w:r>
      <w:r>
        <w:rPr>
          <w:noProof/>
        </w:rPr>
        <w:t>133</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Pr>
          <w:noProof/>
        </w:rPr>
        <w:fldChar w:fldCharType="begin"/>
      </w:r>
      <w:r>
        <w:rPr>
          <w:noProof/>
        </w:rPr>
        <w:instrText xml:space="preserve"> PAGEREF _Toc358992670 \h </w:instrText>
      </w:r>
      <w:r>
        <w:rPr>
          <w:noProof/>
        </w:rPr>
      </w:r>
      <w:r>
        <w:rPr>
          <w:noProof/>
        </w:rPr>
        <w:fldChar w:fldCharType="separate"/>
      </w:r>
      <w:r>
        <w:rPr>
          <w:noProof/>
        </w:rPr>
        <w:t>133</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Pr>
          <w:noProof/>
        </w:rPr>
        <w:fldChar w:fldCharType="begin"/>
      </w:r>
      <w:r>
        <w:rPr>
          <w:noProof/>
        </w:rPr>
        <w:instrText xml:space="preserve"> PAGEREF _Toc358992671 \h </w:instrText>
      </w:r>
      <w:r>
        <w:rPr>
          <w:noProof/>
        </w:rPr>
      </w:r>
      <w:r>
        <w:rPr>
          <w:noProof/>
        </w:rPr>
        <w:fldChar w:fldCharType="separate"/>
      </w:r>
      <w:r>
        <w:rPr>
          <w:noProof/>
        </w:rPr>
        <w:t>134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Pr>
          <w:noProof/>
        </w:rPr>
        <w:fldChar w:fldCharType="begin"/>
      </w:r>
      <w:r>
        <w:rPr>
          <w:noProof/>
        </w:rPr>
        <w:instrText xml:space="preserve"> PAGEREF _Toc358992672 \h </w:instrText>
      </w:r>
      <w:r>
        <w:rPr>
          <w:noProof/>
        </w:rPr>
      </w:r>
      <w:r>
        <w:rPr>
          <w:noProof/>
        </w:rPr>
        <w:fldChar w:fldCharType="separate"/>
      </w:r>
      <w:r>
        <w:rPr>
          <w:noProof/>
        </w:rPr>
        <w:t>134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Pr>
          <w:noProof/>
        </w:rPr>
        <w:fldChar w:fldCharType="begin"/>
      </w:r>
      <w:r>
        <w:rPr>
          <w:noProof/>
        </w:rPr>
        <w:instrText xml:space="preserve"> PAGEREF _Toc358992673 \h </w:instrText>
      </w:r>
      <w:r>
        <w:rPr>
          <w:noProof/>
        </w:rPr>
      </w:r>
      <w:r>
        <w:rPr>
          <w:noProof/>
        </w:rPr>
        <w:fldChar w:fldCharType="separate"/>
      </w:r>
      <w:r>
        <w:rPr>
          <w:noProof/>
        </w:rPr>
        <w:t>134</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Pr>
          <w:noProof/>
        </w:rPr>
        <w:fldChar w:fldCharType="begin"/>
      </w:r>
      <w:r>
        <w:rPr>
          <w:noProof/>
        </w:rPr>
        <w:instrText xml:space="preserve"> PAGEREF _Toc358992674 \h </w:instrText>
      </w:r>
      <w:r>
        <w:rPr>
          <w:noProof/>
        </w:rPr>
      </w:r>
      <w:r>
        <w:rPr>
          <w:noProof/>
        </w:rPr>
        <w:fldChar w:fldCharType="separate"/>
      </w:r>
      <w:r>
        <w:rPr>
          <w:noProof/>
        </w:rPr>
        <w:t>135</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Pr>
          <w:noProof/>
        </w:rPr>
        <w:fldChar w:fldCharType="begin"/>
      </w:r>
      <w:r>
        <w:rPr>
          <w:noProof/>
        </w:rPr>
        <w:instrText xml:space="preserve"> PAGEREF _Toc358992675 \h </w:instrText>
      </w:r>
      <w:r>
        <w:rPr>
          <w:noProof/>
        </w:rPr>
      </w:r>
      <w:r>
        <w:rPr>
          <w:noProof/>
        </w:rPr>
        <w:fldChar w:fldCharType="separate"/>
      </w:r>
      <w:r>
        <w:rPr>
          <w:noProof/>
        </w:rPr>
        <w:t>136</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Pr>
          <w:noProof/>
        </w:rPr>
        <w:fldChar w:fldCharType="begin"/>
      </w:r>
      <w:r>
        <w:rPr>
          <w:noProof/>
        </w:rPr>
        <w:instrText xml:space="preserve"> PAGEREF _Toc358992676 \h </w:instrText>
      </w:r>
      <w:r>
        <w:rPr>
          <w:noProof/>
        </w:rPr>
      </w:r>
      <w:r>
        <w:rPr>
          <w:noProof/>
        </w:rPr>
        <w:fldChar w:fldCharType="separate"/>
      </w:r>
      <w:r>
        <w:rPr>
          <w:noProof/>
        </w:rPr>
        <w:t>138</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Pr>
          <w:noProof/>
        </w:rPr>
        <w:fldChar w:fldCharType="begin"/>
      </w:r>
      <w:r>
        <w:rPr>
          <w:noProof/>
        </w:rPr>
        <w:instrText xml:space="preserve"> PAGEREF _Toc358992677 \h </w:instrText>
      </w:r>
      <w:r>
        <w:rPr>
          <w:noProof/>
        </w:rPr>
      </w:r>
      <w:r>
        <w:rPr>
          <w:noProof/>
        </w:rPr>
        <w:fldChar w:fldCharType="separate"/>
      </w:r>
      <w:r>
        <w:rPr>
          <w:noProof/>
        </w:rPr>
        <w:t>139</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Pr>
          <w:noProof/>
        </w:rPr>
        <w:fldChar w:fldCharType="begin"/>
      </w:r>
      <w:r>
        <w:rPr>
          <w:noProof/>
        </w:rPr>
        <w:instrText xml:space="preserve"> PAGEREF _Toc358992678 \h </w:instrText>
      </w:r>
      <w:r>
        <w:rPr>
          <w:noProof/>
        </w:rPr>
      </w:r>
      <w:r>
        <w:rPr>
          <w:noProof/>
        </w:rPr>
        <w:fldChar w:fldCharType="separate"/>
      </w:r>
      <w:r>
        <w:rPr>
          <w:noProof/>
        </w:rPr>
        <w:t>143</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Pr>
          <w:noProof/>
        </w:rPr>
        <w:fldChar w:fldCharType="begin"/>
      </w:r>
      <w:r>
        <w:rPr>
          <w:noProof/>
        </w:rPr>
        <w:instrText xml:space="preserve"> PAGEREF _Toc358992679 \h </w:instrText>
      </w:r>
      <w:r>
        <w:rPr>
          <w:noProof/>
        </w:rPr>
      </w:r>
      <w:r>
        <w:rPr>
          <w:noProof/>
        </w:rPr>
        <w:fldChar w:fldCharType="separate"/>
      </w:r>
      <w:r>
        <w:rPr>
          <w:noProof/>
        </w:rPr>
        <w:t>144</w:t>
      </w:r>
      <w:r>
        <w:rPr>
          <w:noProof/>
        </w:rPr>
        <w:fldChar w:fldCharType="end"/>
      </w:r>
    </w:p>
    <w:p w:rsidR="00E172F8" w:rsidRDefault="00E172F8">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Pr>
          <w:noProof/>
        </w:rPr>
        <w:fldChar w:fldCharType="begin"/>
      </w:r>
      <w:r>
        <w:rPr>
          <w:noProof/>
        </w:rPr>
        <w:instrText xml:space="preserve"> PAGEREF _Toc358992680 \h </w:instrText>
      </w:r>
      <w:r>
        <w:rPr>
          <w:noProof/>
        </w:rPr>
      </w:r>
      <w:r>
        <w:rPr>
          <w:noProof/>
        </w:rPr>
        <w:fldChar w:fldCharType="separate"/>
      </w:r>
      <w:r>
        <w:rPr>
          <w:noProof/>
        </w:rPr>
        <w:t>147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Pr>
          <w:noProof/>
        </w:rPr>
        <w:fldChar w:fldCharType="begin"/>
      </w:r>
      <w:r>
        <w:rPr>
          <w:noProof/>
        </w:rPr>
        <w:instrText xml:space="preserve"> PAGEREF _Toc358992681 \h </w:instrText>
      </w:r>
      <w:r>
        <w:rPr>
          <w:noProof/>
        </w:rPr>
      </w:r>
      <w:r>
        <w:rPr>
          <w:noProof/>
        </w:rPr>
        <w:fldChar w:fldCharType="separate"/>
      </w:r>
      <w:r>
        <w:rPr>
          <w:noProof/>
        </w:rPr>
        <w:t>147</w:t>
      </w:r>
      <w:r>
        <w:rPr>
          <w:noProof/>
        </w:rPr>
        <w:fldChar w:fldCharType="end"/>
      </w:r>
    </w:p>
    <w:p w:rsidR="00E172F8" w:rsidRDefault="00E172F8">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Pr>
          <w:noProof/>
        </w:rPr>
        <w:fldChar w:fldCharType="begin"/>
      </w:r>
      <w:r>
        <w:rPr>
          <w:noProof/>
        </w:rPr>
        <w:instrText xml:space="preserve"> PAGEREF _Toc358992682 \h </w:instrText>
      </w:r>
      <w:r>
        <w:rPr>
          <w:noProof/>
        </w:rPr>
      </w:r>
      <w:r>
        <w:rPr>
          <w:noProof/>
        </w:rPr>
        <w:fldChar w:fldCharType="separate"/>
      </w:r>
      <w:r>
        <w:rPr>
          <w:noProof/>
        </w:rPr>
        <w:t>150</w:t>
      </w:r>
      <w:r>
        <w:rPr>
          <w:noProof/>
        </w:rPr>
        <w:fldChar w:fldCharType="end"/>
      </w:r>
    </w:p>
    <w:p w:rsidR="00E172F8" w:rsidRDefault="00E172F8">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w:t>
      </w:r>
      <w:r>
        <w:rPr>
          <w:noProof/>
        </w:rPr>
        <w:tab/>
      </w:r>
      <w:r>
        <w:rPr>
          <w:noProof/>
        </w:rPr>
        <w:fldChar w:fldCharType="begin"/>
      </w:r>
      <w:r>
        <w:rPr>
          <w:noProof/>
        </w:rPr>
        <w:instrText xml:space="preserve"> PAGEREF _Toc358992683 \h </w:instrText>
      </w:r>
      <w:r>
        <w:rPr>
          <w:noProof/>
        </w:rPr>
      </w:r>
      <w:r>
        <w:rPr>
          <w:noProof/>
        </w:rPr>
        <w:fldChar w:fldCharType="separate"/>
      </w:r>
      <w:r>
        <w:rPr>
          <w:noProof/>
        </w:rPr>
        <w:t>152</w:t>
      </w:r>
      <w:r>
        <w:rPr>
          <w:noProof/>
        </w:rPr>
        <w:fldChar w:fldCharType="end"/>
      </w:r>
    </w:p>
    <w:p w:rsidR="00E172F8" w:rsidRDefault="00E172F8">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Document History</w:t>
      </w:r>
      <w:r>
        <w:rPr>
          <w:noProof/>
        </w:rPr>
        <w:tab/>
      </w:r>
      <w:r>
        <w:rPr>
          <w:noProof/>
        </w:rPr>
        <w:fldChar w:fldCharType="begin"/>
      </w:r>
      <w:r>
        <w:rPr>
          <w:noProof/>
        </w:rPr>
        <w:instrText xml:space="preserve"> PAGEREF _Toc358992684 \h </w:instrText>
      </w:r>
      <w:r>
        <w:rPr>
          <w:noProof/>
        </w:rPr>
      </w:r>
      <w:r>
        <w:rPr>
          <w:noProof/>
        </w:rPr>
        <w:fldChar w:fldCharType="separate"/>
      </w:r>
      <w:r>
        <w:rPr>
          <w:noProof/>
        </w:rPr>
        <w:t>154</w:t>
      </w:r>
      <w:r>
        <w:rPr>
          <w:noProof/>
        </w:rPr>
        <w:fldChar w:fldCharType="end"/>
      </w:r>
    </w:p>
    <w:p w:rsidR="00E172F8" w:rsidRDefault="00E172F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Pr>
          <w:noProof/>
        </w:rPr>
        <w:fldChar w:fldCharType="begin"/>
      </w:r>
      <w:r>
        <w:rPr>
          <w:noProof/>
        </w:rPr>
        <w:instrText xml:space="preserve"> PAGEREF _Toc358992685 \h </w:instrText>
      </w:r>
      <w:r>
        <w:rPr>
          <w:noProof/>
        </w:rPr>
      </w:r>
      <w:r>
        <w:rPr>
          <w:noProof/>
        </w:rPr>
        <w:fldChar w:fldCharType="separate"/>
      </w:r>
      <w:r>
        <w:rPr>
          <w:noProof/>
        </w:rPr>
        <w:t>155</w:t>
      </w:r>
      <w:r>
        <w:rPr>
          <w:noProof/>
        </w:rPr>
        <w:fldChar w:fldCharType="end"/>
      </w:r>
    </w:p>
    <w:p w:rsidR="00E172F8" w:rsidRDefault="00E172F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Pr>
          <w:noProof/>
        </w:rPr>
        <w:fldChar w:fldCharType="begin"/>
      </w:r>
      <w:r>
        <w:rPr>
          <w:noProof/>
        </w:rPr>
        <w:instrText xml:space="preserve"> PAGEREF _Toc358992686 \h </w:instrText>
      </w:r>
      <w:r>
        <w:rPr>
          <w:noProof/>
        </w:rPr>
      </w:r>
      <w:r>
        <w:rPr>
          <w:noProof/>
        </w:rPr>
        <w:fldChar w:fldCharType="separate"/>
      </w:r>
      <w:r>
        <w:rPr>
          <w:noProof/>
        </w:rPr>
        <w:t>157</w:t>
      </w:r>
      <w:r>
        <w:rPr>
          <w:noProof/>
        </w:rPr>
        <w:fldChar w:fldCharType="end"/>
      </w:r>
    </w:p>
    <w:p w:rsidR="00E172F8" w:rsidRDefault="00E172F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Pr>
          <w:noProof/>
        </w:rPr>
        <w:fldChar w:fldCharType="begin"/>
      </w:r>
      <w:r>
        <w:rPr>
          <w:noProof/>
        </w:rPr>
        <w:instrText xml:space="preserve"> PAGEREF _Toc358992687 \h </w:instrText>
      </w:r>
      <w:r>
        <w:rPr>
          <w:noProof/>
        </w:rPr>
      </w:r>
      <w:r>
        <w:rPr>
          <w:noProof/>
        </w:rPr>
        <w:fldChar w:fldCharType="separate"/>
      </w:r>
      <w:r>
        <w:rPr>
          <w:noProof/>
        </w:rPr>
        <w:t>158</w:t>
      </w:r>
      <w:r>
        <w:rPr>
          <w:noProof/>
        </w:rPr>
        <w:fldChar w:fldCharType="end"/>
      </w:r>
    </w:p>
    <w:p w:rsidR="002A0FFE" w:rsidRPr="00084655" w:rsidRDefault="00136097">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8992519"/>
      <w:bookmarkEnd w:id="11"/>
      <w:r w:rsidRPr="00084655">
        <w:t>Introduction</w:t>
      </w:r>
      <w:bookmarkEnd w:id="12"/>
      <w:bookmarkEnd w:id="13"/>
      <w:bookmarkEnd w:id="14"/>
    </w:p>
    <w:p w:rsidR="007B0A47" w:rsidRDefault="006251A9" w:rsidP="00A7583F">
      <w:pPr>
        <w:pStyle w:val="Body"/>
      </w:pPr>
      <w:r>
        <w:t>SPECCHIO is a spectral database combined with user-friendly interface software designed to store spectral data acquired by spectroradio</w:t>
      </w:r>
      <w:r w:rsidR="007B0A47">
        <w:t>meters and associated metadata.</w:t>
      </w:r>
    </w:p>
    <w:p w:rsidR="002A0FFE" w:rsidRPr="007B0A47"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r w:rsidR="007B0A47" w:rsidRPr="007B0A47">
        <w:t xml:space="preserve"> </w:t>
      </w:r>
      <w:r w:rsidR="007B0A47">
        <w:t xml:space="preserve">It 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F52044" w:rsidP="00A7583F">
      <w:pPr>
        <w:pStyle w:val="Body"/>
      </w:pPr>
      <w:r>
        <w:t>SPECCHIO</w:t>
      </w:r>
      <w:r w:rsidR="002F3529">
        <w:t xml:space="preserve"> is an Italian word meaning “mirror” or “looking glass”. It can also be used to refer to a table of data or a scoreboard.</w:t>
      </w:r>
    </w:p>
    <w:p w:rsidR="002B5ED5" w:rsidRDefault="002B5ED5" w:rsidP="002C3B6A">
      <w:pPr>
        <w:pStyle w:val="DocAction"/>
      </w:pPr>
      <w:r>
        <w:t>%%</w:t>
      </w:r>
      <w:r w:rsidR="00E75CBA">
        <w:t>%</w:t>
      </w:r>
      <w:r>
        <w:t xml:space="preserve"> Elaine: Scope of doc? </w:t>
      </w:r>
      <w:r w:rsidRPr="002C3B6A">
        <w:rPr>
          <w:rStyle w:val="Strong"/>
        </w:rPr>
        <w:t>Target UOW, but release the .DOC to Andy et al to change those parts.</w:t>
      </w:r>
    </w:p>
    <w:p w:rsidR="007221BB" w:rsidRDefault="007221BB" w:rsidP="007221BB">
      <w:pPr>
        <w:pStyle w:val="Heading2"/>
      </w:pPr>
      <w:bookmarkStart w:id="15" w:name="_Toc355280329"/>
      <w:bookmarkStart w:id="16" w:name="_Toc358992520"/>
      <w:r>
        <w:t>Document scope</w:t>
      </w:r>
      <w:bookmarkEnd w:id="15"/>
      <w:bookmarkEnd w:id="16"/>
    </w:p>
    <w:p w:rsidR="007221BB" w:rsidRPr="007221BB" w:rsidRDefault="00F52044" w:rsidP="007221BB">
      <w:pPr>
        <w:pStyle w:val="Body"/>
      </w:pPr>
      <w:r>
        <w:t>SPECCHIO</w:t>
      </w:r>
      <w:r w:rsidR="00DB5CD4">
        <w:t xml:space="preserve"> uses a Client-Server architecture. </w:t>
      </w:r>
      <w:r w:rsidR="007221BB">
        <w:t>This Use</w:t>
      </w:r>
      <w:r w:rsidR="00DB5CD4">
        <w:t>r</w:t>
      </w:r>
      <w:r w:rsidR="007221BB">
        <w:t xml:space="preserve"> Guide covers operation of the </w:t>
      </w:r>
      <w:r w:rsidR="00DB5CD4">
        <w:t xml:space="preserve">Client </w:t>
      </w:r>
      <w:r w:rsidR="007221BB">
        <w:t xml:space="preserve">component of </w:t>
      </w:r>
      <w:r>
        <w:t>SPECCHIO</w:t>
      </w:r>
      <w:r w:rsidR="007221BB">
        <w:t xml:space="preserve"> only. For information on the </w:t>
      </w:r>
      <w:r>
        <w:t>SPECCHIO</w:t>
      </w:r>
      <w:r w:rsidR="007221BB">
        <w:t xml:space="preserve"> </w:t>
      </w:r>
      <w:r w:rsidR="00DB5CD4">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8992521"/>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9" w:name="_Toc355280331"/>
      <w:bookmarkStart w:id="20" w:name="_Toc358992522"/>
      <w:r>
        <w:t>SPECCHIO</w:t>
      </w:r>
      <w:r w:rsidR="007221BB">
        <w:t xml:space="preserve"> ownership and access</w:t>
      </w:r>
      <w:bookmarkEnd w:id="19"/>
      <w:bookmarkEnd w:id="20"/>
    </w:p>
    <w:p w:rsidR="007221BB" w:rsidRPr="007B0A47" w:rsidRDefault="007221BB" w:rsidP="007B0A47">
      <w:pPr>
        <w:pStyle w:val="DocAction"/>
      </w:pPr>
      <w:r w:rsidRPr="007B0A47">
        <w:t>%%%</w:t>
      </w:r>
      <w:r w:rsidR="007B0A47" w:rsidRPr="007B0A47">
        <w:t xml:space="preserve"> INSERT ACCESS RIGHTS INFO ONCE RECEIVED FROM UOW</w:t>
      </w:r>
    </w:p>
    <w:p w:rsidR="00350C84" w:rsidRDefault="00350C84" w:rsidP="007221BB">
      <w:pPr>
        <w:pStyle w:val="Heading2"/>
      </w:pPr>
      <w:bookmarkStart w:id="21" w:name="_Toc355280332"/>
      <w:bookmarkStart w:id="22" w:name="_Toc358992523"/>
      <w:r>
        <w:t>Further information</w:t>
      </w:r>
      <w:bookmarkEnd w:id="22"/>
    </w:p>
    <w:p w:rsidR="00697D81" w:rsidRDefault="00697D81" w:rsidP="00697D81">
      <w:pPr>
        <w:pStyle w:val="Body"/>
      </w:pPr>
      <w:r>
        <w:t>Please refer to the following sources for more information.</w:t>
      </w:r>
    </w:p>
    <w:tbl>
      <w:tblPr>
        <w:tblStyle w:val="TableGrid"/>
        <w:tblW w:w="0" w:type="auto"/>
        <w:tblInd w:w="709" w:type="dxa"/>
        <w:tblLook w:val="04A0"/>
      </w:tblPr>
      <w:tblGrid>
        <w:gridCol w:w="5627"/>
        <w:gridCol w:w="3235"/>
      </w:tblGrid>
      <w:tr w:rsidR="006232DF" w:rsidRPr="00697D81" w:rsidTr="00697D81">
        <w:tc>
          <w:tcPr>
            <w:tcW w:w="0" w:type="auto"/>
          </w:tcPr>
          <w:p w:rsidR="00697D81" w:rsidRPr="00697D81" w:rsidRDefault="00697D81" w:rsidP="00697D81">
            <w:pPr>
              <w:pStyle w:val="TableText"/>
              <w:rPr>
                <w:rStyle w:val="Strong"/>
              </w:rPr>
            </w:pPr>
            <w:r w:rsidRPr="00697D81">
              <w:rPr>
                <w:rStyle w:val="Strong"/>
              </w:rPr>
              <w:t>Location</w:t>
            </w:r>
          </w:p>
        </w:tc>
        <w:tc>
          <w:tcPr>
            <w:tcW w:w="0" w:type="auto"/>
          </w:tcPr>
          <w:p w:rsidR="00697D81" w:rsidRPr="00697D81" w:rsidRDefault="00697D81" w:rsidP="00697D81">
            <w:pPr>
              <w:pStyle w:val="TableText"/>
              <w:rPr>
                <w:rStyle w:val="Strong"/>
              </w:rPr>
            </w:pPr>
            <w:r w:rsidRPr="00697D81">
              <w:rPr>
                <w:rStyle w:val="Strong"/>
              </w:rPr>
              <w:t>For...</w:t>
            </w:r>
          </w:p>
        </w:tc>
      </w:tr>
      <w:tr w:rsidR="006232DF" w:rsidTr="00697D81">
        <w:tc>
          <w:tcPr>
            <w:tcW w:w="0" w:type="auto"/>
          </w:tcPr>
          <w:p w:rsidR="00697D81" w:rsidRDefault="00697D81" w:rsidP="00697D81">
            <w:pPr>
              <w:pStyle w:val="TableText"/>
            </w:pPr>
            <w:r w:rsidRPr="00697D81">
              <w:rPr>
                <w:rStyle w:val="CrossReference"/>
              </w:rPr>
              <w:t xml:space="preserve">Chapter </w:t>
            </w:r>
            <w:fldSimple w:instr=" REF _Ref357606885 \r \h  \* MERGEFORMAT ">
              <w:r w:rsidR="00E172F8" w:rsidRPr="00E172F8">
                <w:rPr>
                  <w:rStyle w:val="CrossReference"/>
                </w:rPr>
                <w:t>14</w:t>
              </w:r>
            </w:fldSimple>
            <w:r w:rsidRPr="00697D81">
              <w:rPr>
                <w:rStyle w:val="CrossReference"/>
              </w:rPr>
              <w:t xml:space="preserve"> </w:t>
            </w:r>
            <w:fldSimple w:instr=" REF _Ref357606881 \h  \* MERGEFORMAT ">
              <w:r w:rsidR="00E172F8" w:rsidRPr="00E172F8">
                <w:rPr>
                  <w:rStyle w:val="CrossReference"/>
                </w:rPr>
                <w:t>References</w:t>
              </w:r>
            </w:fldSimple>
          </w:p>
        </w:tc>
        <w:tc>
          <w:tcPr>
            <w:tcW w:w="0" w:type="auto"/>
          </w:tcPr>
          <w:p w:rsidR="00697D81" w:rsidRDefault="006232DF" w:rsidP="006232DF">
            <w:pPr>
              <w:pStyle w:val="TableText"/>
            </w:pPr>
            <w:r>
              <w:t>List of a</w:t>
            </w:r>
            <w:r w:rsidR="00697D81">
              <w:t xml:space="preserve">cademic articles related to </w:t>
            </w:r>
            <w:r w:rsidR="00F52044">
              <w:t>SPECCHIO</w:t>
            </w:r>
            <w:r w:rsidR="00697D81">
              <w:t xml:space="preserve"> and its use</w:t>
            </w:r>
          </w:p>
        </w:tc>
      </w:tr>
      <w:tr w:rsidR="006232DF" w:rsidTr="00697D81">
        <w:tc>
          <w:tcPr>
            <w:tcW w:w="0" w:type="auto"/>
          </w:tcPr>
          <w:p w:rsidR="00697D81" w:rsidRDefault="00F52044" w:rsidP="00697D81">
            <w:pPr>
              <w:pStyle w:val="TableText"/>
            </w:pPr>
            <w:r>
              <w:t>SPECCHIO</w:t>
            </w:r>
            <w:r w:rsidR="00697D81">
              <w:t xml:space="preserve"> GitHub at </w:t>
            </w:r>
            <w:hyperlink r:id="rId11" w:history="1">
              <w:r w:rsidR="00697D81">
                <w:rPr>
                  <w:rStyle w:val="Hyperlink"/>
                </w:rPr>
                <w:t>https://github.com/IntersectAustralia/dc10</w:t>
              </w:r>
            </w:hyperlink>
          </w:p>
          <w:p w:rsidR="006232DF" w:rsidRDefault="006232DF" w:rsidP="006232DF">
            <w:pPr>
              <w:pStyle w:val="DocAction"/>
            </w:pPr>
            <w:r>
              <w:t>%%% This location is currently protected and not accessible.</w:t>
            </w:r>
            <w:r w:rsidR="00E11C05">
              <w:t xml:space="preserve"> Nick suggests this may not be the final location.</w:t>
            </w:r>
          </w:p>
        </w:tc>
        <w:tc>
          <w:tcPr>
            <w:tcW w:w="0" w:type="auto"/>
          </w:tcPr>
          <w:p w:rsidR="00697D81" w:rsidRDefault="00697D81" w:rsidP="00697D81">
            <w:pPr>
              <w:pStyle w:val="TableText"/>
            </w:pPr>
            <w:r>
              <w:t xml:space="preserve">Installation kits for </w:t>
            </w:r>
            <w:r w:rsidR="006232DF">
              <w:t xml:space="preserve">University of Wollongong </w:t>
            </w:r>
            <w:r>
              <w:t xml:space="preserve">version of </w:t>
            </w:r>
            <w:r w:rsidR="00F52044">
              <w:t>SPECCHIO</w:t>
            </w:r>
            <w:r>
              <w:t xml:space="preserve"> </w:t>
            </w:r>
            <w:r w:rsidR="0059600D">
              <w:t xml:space="preserve">Client </w:t>
            </w:r>
            <w:r>
              <w:t>and documentation for that version</w:t>
            </w:r>
          </w:p>
          <w:p w:rsidR="0059600D" w:rsidRDefault="00F52044" w:rsidP="00697D81">
            <w:pPr>
              <w:pStyle w:val="TableText"/>
            </w:pPr>
            <w:r>
              <w:t>SPECCHIO</w:t>
            </w:r>
            <w:r w:rsidR="0059600D">
              <w:t xml:space="preserve"> Server Installation kit and instructions</w:t>
            </w:r>
          </w:p>
        </w:tc>
      </w:tr>
      <w:tr w:rsidR="006232DF" w:rsidTr="00697D81">
        <w:tc>
          <w:tcPr>
            <w:tcW w:w="0" w:type="auto"/>
          </w:tcPr>
          <w:p w:rsidR="00697D81" w:rsidRDefault="00F52044" w:rsidP="00697D81">
            <w:pPr>
              <w:pStyle w:val="TableText"/>
            </w:pPr>
            <w:r>
              <w:t>SPECCHIO</w:t>
            </w:r>
            <w:r w:rsidR="00697D81">
              <w:t xml:space="preserve"> web site </w:t>
            </w:r>
            <w:hyperlink r:id="rId12" w:history="1">
              <w:r w:rsidR="00697D81" w:rsidRPr="00084655">
                <w:rPr>
                  <w:rStyle w:val="Hyperlink"/>
                </w:rPr>
                <w:t>www.specchio.ch</w:t>
              </w:r>
            </w:hyperlink>
          </w:p>
        </w:tc>
        <w:tc>
          <w:tcPr>
            <w:tcW w:w="0" w:type="auto"/>
          </w:tcPr>
          <w:p w:rsidR="006232DF" w:rsidRDefault="00697D81" w:rsidP="00697D81">
            <w:pPr>
              <w:pStyle w:val="TableText"/>
            </w:pPr>
            <w:r>
              <w:t>Gene</w:t>
            </w:r>
            <w:r w:rsidR="006232DF">
              <w:t xml:space="preserve">ral information about </w:t>
            </w:r>
            <w:r w:rsidR="00F52044">
              <w:t>SPECCHIO</w:t>
            </w:r>
            <w:r w:rsidR="006232DF">
              <w:t>.</w:t>
            </w:r>
          </w:p>
          <w:p w:rsidR="00697D81" w:rsidRDefault="00697D81" w:rsidP="00697D81">
            <w:pPr>
              <w:pStyle w:val="TableText"/>
            </w:pPr>
            <w:r>
              <w:t xml:space="preserve">Some of this information may be related to other non-UOW versions of </w:t>
            </w:r>
            <w:r w:rsidR="00F52044">
              <w:t>SPECCHIO</w:t>
            </w:r>
            <w:r>
              <w:t>.</w:t>
            </w:r>
          </w:p>
        </w:tc>
      </w:tr>
    </w:tbl>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8992524"/>
      <w:r>
        <w:t>Copyright</w:t>
      </w:r>
      <w:r w:rsidR="00564907">
        <w:t xml:space="preserve"> and </w:t>
      </w:r>
      <w:r>
        <w:t>licensing</w:t>
      </w:r>
      <w:bookmarkEnd w:id="21"/>
      <w:bookmarkEnd w:id="23"/>
    </w:p>
    <w:p w:rsidR="007221BB" w:rsidRDefault="00F52044" w:rsidP="007221BB">
      <w:pPr>
        <w:pStyle w:val="Body"/>
      </w:pPr>
      <w:r>
        <w:t>SPECCHIO</w:t>
      </w:r>
      <w:r w:rsidR="007221BB">
        <w:t xml:space="preserve"> is released under a Creative Commons licence. </w:t>
      </w:r>
      <w:r w:rsidR="007221BB"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Default="00CC549B" w:rsidP="00E75CBA">
      <w:pPr>
        <w:pStyle w:val="DocAction"/>
      </w:pPr>
      <w:r>
        <w:t>%%%% Elaine will ask which CC licence version.</w:t>
      </w:r>
    </w:p>
    <w:p w:rsidR="00ED2D41" w:rsidRDefault="00ED2D41" w:rsidP="00ED2D41">
      <w:pPr>
        <w:pStyle w:val="Heading1"/>
      </w:pPr>
      <w:bookmarkStart w:id="24" w:name="_Toc358992525"/>
      <w:r>
        <w:t>Glossary</w:t>
      </w:r>
      <w:bookmarkEnd w:id="24"/>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w:t>
      </w:r>
      <w:r w:rsidR="00F52044">
        <w:t>SPECCHIO</w:t>
      </w:r>
      <w:r w:rsidR="003C0124">
        <w:t xml:space="preserve"> or this </w:t>
      </w:r>
      <w:r>
        <w:t>document.</w:t>
      </w:r>
    </w:p>
    <w:tbl>
      <w:tblPr>
        <w:tblStyle w:val="TableSimple"/>
        <w:tblW w:w="0" w:type="auto"/>
        <w:tblLayout w:type="fixed"/>
        <w:tblLook w:val="04A0"/>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3" w:history="1">
              <w:r>
                <w:rPr>
                  <w:rStyle w:val="Hyperlink"/>
                </w:rPr>
                <w:t>http://www.ands.org.au/</w:t>
              </w:r>
            </w:hyperlink>
            <w:r>
              <w:t xml:space="preserve"> and </w:t>
            </w:r>
            <w:r w:rsidRPr="003C0124">
              <w:rPr>
                <w:rStyle w:val="CrossReference"/>
              </w:rPr>
              <w:t xml:space="preserve">Chapter </w:t>
            </w:r>
            <w:fldSimple w:instr=" REF _Ref358385166 \r \h  \* MERGEFORMAT ">
              <w:r w:rsidR="00E172F8" w:rsidRPr="00E172F8">
                <w:rPr>
                  <w:rStyle w:val="CrossReference"/>
                </w:rPr>
                <w:t>9</w:t>
              </w:r>
            </w:fldSimple>
            <w:r w:rsidRPr="003C0124">
              <w:rPr>
                <w:rStyle w:val="CrossReference"/>
              </w:rPr>
              <w:t xml:space="preserve"> </w:t>
            </w:r>
            <w:fldSimple w:instr=" REF _Ref358385166 \h  \* MERGEFORMAT ">
              <w:r w:rsidR="00E172F8" w:rsidRPr="00E172F8">
                <w:rPr>
                  <w:rStyle w:val="CrossReference"/>
                </w:rPr>
                <w:t>Publishing Data to ANDS</w:t>
              </w:r>
            </w:fldSimple>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The process of linking on instrument's response to a defined physical input, </w:t>
            </w:r>
            <w:r>
              <w:rPr>
                <w:color w:val="222222"/>
                <w:lang w:val="en-AU" w:eastAsia="ja-JP"/>
              </w:rPr>
              <w:t>for example,</w:t>
            </w:r>
            <w:r w:rsidRPr="00ED2D41">
              <w:rPr>
                <w:color w:val="222222"/>
                <w:lang w:val="en-AU" w:eastAsia="ja-JP"/>
              </w:rPr>
              <w:t xml:space="preserve"> assigning the correct wavelengths to a band</w:t>
            </w:r>
            <w:r>
              <w:rPr>
                <w:color w:val="222222"/>
                <w:lang w:val="en-AU" w:eastAsia="ja-JP"/>
              </w:rPr>
              <w:t>,</w:t>
            </w:r>
            <w:r w:rsidRPr="00ED2D41">
              <w:rPr>
                <w:color w:val="222222"/>
                <w:lang w:val="en-AU" w:eastAsia="ja-JP"/>
              </w:rPr>
              <w:t xml:space="preserve"> or 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Refers to an activity during which spectral samples were acquired. A campaign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ED2D41">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facility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5"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 xml:space="preserve">HTTP is a very widely used network protocol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Such an instrument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 xml:space="preserve">instrument.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spectrum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spectrum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211995">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hyperlink r:id="rId17" w:history="1">
              <w:r>
                <w:rPr>
                  <w:rStyle w:val="Hyperlink"/>
                </w:rPr>
                <w:t>http://en.wikipedia.org/wiki/Regular_expression</w:t>
              </w:r>
            </w:hyperlink>
            <w:r>
              <w:t xml:space="preserve"> and </w:t>
            </w:r>
            <w:hyperlink r:id="rId18" w:history="1">
              <w:r>
                <w:rPr>
                  <w:rStyle w:val="Hyperlink"/>
                </w:rPr>
                <w:t>http://docs.oracle.com/javase/tutorial/essential/regex/index.html</w:t>
              </w:r>
            </w:hyperlink>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9" w:tooltip="Special-purpose programming language" w:history="1">
              <w:r w:rsidRPr="00211995">
                <w:t>special-purpose programming language</w:t>
              </w:r>
            </w:hyperlink>
            <w:r>
              <w:t xml:space="preserve"> </w:t>
            </w:r>
            <w:r w:rsidRPr="00211995">
              <w:t>designed for managing data held in a</w:t>
            </w:r>
            <w:r>
              <w:t xml:space="preserve"> </w:t>
            </w:r>
            <w:hyperlink r:id="rId20"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136097" w:rsidP="00E45309">
            <w:pPr>
              <w:pStyle w:val="TableText"/>
            </w:pPr>
            <w:hyperlink r:id="rId21" w:tooltip="Transmission Control Protocol" w:history="1">
              <w:r w:rsidR="003C0124" w:rsidRPr="00E45309">
                <w:t>Transmission Control Protocol</w:t>
              </w:r>
            </w:hyperlink>
            <w:r w:rsidR="003C0124">
              <w:t>/</w:t>
            </w:r>
            <w:hyperlink r:id="rId22"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spectrum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2A0FFE" w:rsidRDefault="002A0FFE" w:rsidP="00306258">
      <w:pPr>
        <w:pStyle w:val="Heading1"/>
      </w:pPr>
      <w:bookmarkStart w:id="25" w:name="_Toc355280333"/>
      <w:bookmarkStart w:id="26" w:name="_Toc358992526"/>
      <w:r w:rsidRPr="00084655">
        <w:t>Installation and Configuration</w:t>
      </w:r>
      <w:bookmarkEnd w:id="25"/>
      <w:bookmarkEnd w:id="26"/>
    </w:p>
    <w:p w:rsidR="00E75CBA" w:rsidRPr="00E75CBA" w:rsidRDefault="00E75CBA" w:rsidP="00E75CBA">
      <w:pPr>
        <w:pStyle w:val="DocAction"/>
      </w:pPr>
      <w:r>
        <w:t>%%% Revamp this chapter to complement final configuration of release doc.</w:t>
      </w:r>
    </w:p>
    <w:p w:rsidR="00821767" w:rsidRDefault="00821767" w:rsidP="00306258">
      <w:pPr>
        <w:pStyle w:val="Heading2"/>
      </w:pPr>
      <w:bookmarkStart w:id="27" w:name="_Toc355280334"/>
      <w:bookmarkStart w:id="28" w:name="_Ref130804782"/>
      <w:bookmarkStart w:id="29" w:name="_Toc358992527"/>
      <w:r>
        <w:t>Before you install</w:t>
      </w:r>
      <w:bookmarkEnd w:id="27"/>
      <w:bookmarkEnd w:id="29"/>
    </w:p>
    <w:bookmarkEnd w:id="28"/>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w:t>
      </w:r>
      <w:r w:rsidR="00F52044">
        <w:t>SPECCHIO</w:t>
      </w:r>
      <w:r w:rsidR="00821767">
        <w:t xml:space="preserve">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008D3608">
        <w:t xml:space="preserve">you should install an appropriate version of the Java Runtime Environment (JRE) from the internet at </w:t>
      </w:r>
      <w:hyperlink r:id="rId23" w:history="1">
        <w:r w:rsidR="008D3608" w:rsidRPr="009A08C4">
          <w:rPr>
            <w:rStyle w:val="Hyperlink"/>
            <w:rFonts w:cs="Tahoma"/>
            <w:sz w:val="20"/>
            <w:szCs w:val="20"/>
            <w:lang w:val="en-AU"/>
          </w:rPr>
          <w:t>http://www.oracle.com/technetwork/java/javase/downloads/index.html</w:t>
        </w:r>
      </w:hyperlink>
      <w:r w:rsidR="008D3608">
        <w:rPr>
          <w:rFonts w:cs="Tahoma"/>
          <w:color w:val="000000"/>
          <w:sz w:val="20"/>
          <w:szCs w:val="20"/>
          <w:lang w:val="en-AU"/>
        </w:rPr>
        <w:t xml:space="preserve">. </w:t>
      </w:r>
    </w:p>
    <w:p w:rsidR="002A0FFE" w:rsidRPr="00084655" w:rsidRDefault="00821767" w:rsidP="00821767">
      <w:pPr>
        <w:pStyle w:val="Heading2"/>
      </w:pPr>
      <w:bookmarkStart w:id="30" w:name="_Toc355280335"/>
      <w:bookmarkStart w:id="31" w:name="_Toc358992528"/>
      <w:r>
        <w:t xml:space="preserve">The </w:t>
      </w:r>
      <w:r w:rsidR="00F52044">
        <w:t>SPECCHIO</w:t>
      </w:r>
      <w:r>
        <w:t xml:space="preserve"> </w:t>
      </w:r>
      <w:r w:rsidR="002A0FFE" w:rsidRPr="00084655">
        <w:t>Application Bundle</w:t>
      </w:r>
      <w:bookmarkEnd w:id="30"/>
      <w:bookmarkEnd w:id="31"/>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2"/>
            <w:r w:rsidRPr="00084655">
              <w:t>jcommon-1.0.5.jar</w:t>
            </w:r>
            <w:commentRangeEnd w:id="32"/>
            <w:r>
              <w:rPr>
                <w:rStyle w:val="CommentReference"/>
              </w:rPr>
              <w:commentReference w:id="32"/>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3"/>
            <w:commentRangeStart w:id="34"/>
            <w:r>
              <w:t>jar</w:t>
            </w:r>
            <w:commentRangeEnd w:id="33"/>
            <w:r>
              <w:rPr>
                <w:rStyle w:val="CommentReference"/>
              </w:rPr>
              <w:commentReference w:id="33"/>
            </w:r>
            <w:commentRangeEnd w:id="34"/>
          </w:p>
          <w:p w:rsidR="00821767" w:rsidRDefault="00821767" w:rsidP="00DB5CD4">
            <w:pPr>
              <w:pStyle w:val="Code"/>
            </w:pPr>
            <w:r>
              <w:rPr>
                <w:rStyle w:val="CommentReference"/>
              </w:rPr>
              <w:commentReference w:id="34"/>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p w:rsidR="00037DAE" w:rsidRDefault="00037DAE" w:rsidP="00037DAE">
            <w:pPr>
              <w:pStyle w:val="DocAction"/>
            </w:pPr>
            <w:r>
              <w:t>%%% Andy says these are not up to date for the new UOW version.</w:t>
            </w:r>
          </w:p>
        </w:tc>
      </w:tr>
    </w:tbl>
    <w:p w:rsidR="002A0FFE" w:rsidRDefault="002A0FFE" w:rsidP="00821767">
      <w:pPr>
        <w:pStyle w:val="Heading2"/>
      </w:pPr>
      <w:bookmarkStart w:id="35" w:name="_Ref355279324"/>
      <w:bookmarkStart w:id="36" w:name="_Toc355280336"/>
      <w:bookmarkStart w:id="37" w:name="_Toc358992529"/>
      <w:r w:rsidRPr="00084655">
        <w:t>Microsoft Windows</w:t>
      </w:r>
      <w:r w:rsidR="00821767">
        <w:t xml:space="preserve"> Installation</w:t>
      </w:r>
      <w:bookmarkEnd w:id="35"/>
      <w:bookmarkEnd w:id="36"/>
      <w:bookmarkEnd w:id="37"/>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w:t>
      </w:r>
      <w:r w:rsidR="00F52044">
        <w:t>SPECCHIO</w:t>
      </w:r>
      <w:r>
        <w:t xml:space="preserve">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w:t>
      </w:r>
      <w:r w:rsidR="00F52044">
        <w:rPr>
          <w:rStyle w:val="CodeChar"/>
        </w:rPr>
        <w:t>SPECCHIO</w:t>
      </w:r>
      <w:r w:rsidRPr="00475196">
        <w:rPr>
          <w:rStyle w:val="CodeChar"/>
        </w:rPr>
        <w:t xml:space="preserve">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w:t>
      </w:r>
      <w:r w:rsidR="00F52044">
        <w:rPr>
          <w:rStyle w:val="CodeChar"/>
        </w:rPr>
        <w:t>SPECCHIO</w:t>
      </w:r>
      <w:r w:rsidRPr="00475196">
        <w:rPr>
          <w:rStyle w:val="CodeChar"/>
        </w:rPr>
        <w:t xml:space="preserve">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8" w:name="_Ref354991724"/>
      <w:bookmarkStart w:id="39" w:name="_Ref354991733"/>
      <w:bookmarkStart w:id="40" w:name="_Ref355279326"/>
      <w:bookmarkStart w:id="41" w:name="_Toc355280337"/>
      <w:bookmarkStart w:id="42" w:name="_Toc358992530"/>
      <w:r w:rsidRPr="00084655">
        <w:t>UNIX</w:t>
      </w:r>
      <w:bookmarkEnd w:id="38"/>
      <w:bookmarkEnd w:id="39"/>
      <w:r w:rsidR="001310CE">
        <w:t xml:space="preserve"> Installation</w:t>
      </w:r>
      <w:bookmarkEnd w:id="40"/>
      <w:bookmarkEnd w:id="41"/>
      <w:bookmarkEnd w:id="42"/>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 xml:space="preserve">To install so that all users can run </w:t>
      </w:r>
      <w:r w:rsidR="00F52044">
        <w:t>SPECCHIO</w:t>
      </w:r>
      <w:r w:rsidR="001310CE">
        <w:t>,</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w:t>
      </w:r>
      <w:r w:rsidR="00F52044">
        <w:t>SPECCHIO</w:t>
      </w:r>
      <w:r w:rsidR="001310CE">
        <w:t xml:space="preserve">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Default="002A0FFE" w:rsidP="00C96D90">
      <w:pPr>
        <w:pStyle w:val="Code"/>
      </w:pPr>
      <w:r w:rsidRPr="00084655">
        <w:t>ssh –X terra java -jar /home/rsl1/ahueni/SPECCHIO/SPECCHIO_App_V1.0c.jar</w:t>
      </w:r>
    </w:p>
    <w:p w:rsidR="008D3608" w:rsidRPr="00084655" w:rsidRDefault="008D3608" w:rsidP="008D3608">
      <w:pPr>
        <w:pStyle w:val="Body"/>
      </w:pPr>
      <w:r>
        <w:t>You must be using XWindows on your local computer for the above ssh command to work.</w:t>
      </w:r>
    </w:p>
    <w:p w:rsidR="002A0FFE" w:rsidRDefault="002A0FFE" w:rsidP="001310CE">
      <w:pPr>
        <w:pStyle w:val="Heading2"/>
      </w:pPr>
      <w:bookmarkStart w:id="43" w:name="_Ref355279327"/>
      <w:bookmarkStart w:id="44" w:name="_Toc355280338"/>
      <w:bookmarkStart w:id="45" w:name="_Toc358992531"/>
      <w:r w:rsidRPr="00084655">
        <w:t>Apple Macintosh</w:t>
      </w:r>
      <w:r w:rsidR="001310CE">
        <w:t xml:space="preserve"> Installation</w:t>
      </w:r>
      <w:bookmarkEnd w:id="43"/>
      <w:bookmarkEnd w:id="44"/>
      <w:bookmarkEnd w:id="45"/>
    </w:p>
    <w:p w:rsidR="001310CE" w:rsidRPr="001310CE" w:rsidRDefault="001310CE" w:rsidP="001310CE">
      <w:pPr>
        <w:pStyle w:val="DocAction"/>
      </w:pPr>
      <w:r>
        <w:t xml:space="preserve">%%% Is there a </w:t>
      </w:r>
      <w:ins w:id="46"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1310CE" w:rsidRDefault="001310CE" w:rsidP="00306258">
      <w:pPr>
        <w:pStyle w:val="Heading1"/>
      </w:pPr>
      <w:bookmarkStart w:id="47" w:name="_Toc355280339"/>
      <w:bookmarkStart w:id="48" w:name="_Ref130603700"/>
      <w:bookmarkStart w:id="49" w:name="_Toc358992532"/>
      <w:r w:rsidRPr="00084655">
        <w:t>SPECCHIO Concepts</w:t>
      </w:r>
      <w:bookmarkEnd w:id="47"/>
      <w:bookmarkEnd w:id="49"/>
    </w:p>
    <w:p w:rsidR="0039469A" w:rsidRDefault="00F52044" w:rsidP="001310CE">
      <w:pPr>
        <w:pStyle w:val="Body"/>
      </w:pPr>
      <w:bookmarkStart w:id="50"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136097" w:rsidP="00C03D2A">
      <w:pPr>
        <w:pStyle w:val="Figure"/>
        <w:rPr>
          <w:ins w:id="51" w:author="Peter Roberts" w:date="2013-05-08T09:19:00Z"/>
        </w:rPr>
      </w:pPr>
      <w:ins w:id="52"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5148C0" w:rsidRPr="00953B21" w:rsidRDefault="005148C0">
                      <w:pPr>
                        <w:rPr>
                          <w:ins w:id="53" w:author="Peter Roberts" w:date="2013-05-08T09:19:00Z"/>
                          <w:b/>
                          <w:lang w:val="en-AU"/>
                        </w:rPr>
                      </w:pPr>
                      <w:ins w:id="54" w:author="Peter Roberts" w:date="2013-05-08T09:19:00Z">
                        <w:r w:rsidRPr="00953B21">
                          <w:rPr>
                            <w:b/>
                            <w:lang w:val="en-AU"/>
                          </w:rPr>
                          <w:t>User A’s Computer</w:t>
                        </w:r>
                      </w:ins>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5148C0" w:rsidRPr="00953B21" w:rsidRDefault="005148C0">
                      <w:pPr>
                        <w:rPr>
                          <w:ins w:id="55" w:author="Peter Roberts" w:date="2013-05-08T09:19:00Z"/>
                          <w:b/>
                          <w:lang w:val="en-AU"/>
                        </w:rPr>
                      </w:pPr>
                      <w:ins w:id="56"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5148C0" w:rsidRPr="00953B21" w:rsidRDefault="005148C0" w:rsidP="00953B21">
                      <w:pPr>
                        <w:jc w:val="center"/>
                        <w:rPr>
                          <w:ins w:id="57" w:author="Peter Roberts" w:date="2013-05-08T09:19:00Z"/>
                          <w:b/>
                          <w:lang w:val="en-AU"/>
                        </w:rPr>
                      </w:pPr>
                      <w:r>
                        <w:rPr>
                          <w:b/>
                          <w:lang w:val="en-AU"/>
                        </w:rPr>
                        <w:t>Intranet</w:t>
                      </w:r>
                      <w:ins w:id="58"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5148C0" w:rsidRPr="00872665" w:rsidRDefault="00F52044" w:rsidP="00C03D2A">
                      <w:pPr>
                        <w:rPr>
                          <w:ins w:id="59" w:author="Peter Roberts" w:date="2013-05-08T09:19:00Z"/>
                          <w:lang w:val="en-AU"/>
                        </w:rPr>
                      </w:pPr>
                      <w:r>
                        <w:rPr>
                          <w:lang w:val="en-AU"/>
                        </w:rPr>
                        <w:t>SPECCHIO</w:t>
                      </w:r>
                      <w:r w:rsidR="005148C0">
                        <w:rPr>
                          <w:lang w:val="en-AU"/>
                        </w:rPr>
                        <w:t xml:space="preserve"> Web Application</w:t>
                      </w:r>
                      <w:ins w:id="60" w:author="Peter Roberts" w:date="2013-05-08T09:19:00Z">
                        <w:r w:rsidR="005148C0">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5148C0" w:rsidRPr="00872665" w:rsidRDefault="00F52044" w:rsidP="00C03D2A">
                      <w:pPr>
                        <w:rPr>
                          <w:ins w:id="61" w:author="Peter Roberts" w:date="2013-05-08T09:19:00Z"/>
                          <w:lang w:val="en-AU"/>
                        </w:rPr>
                      </w:pPr>
                      <w:r>
                        <w:rPr>
                          <w:lang w:val="en-AU"/>
                        </w:rPr>
                        <w:t>SPECCHIO</w:t>
                      </w:r>
                      <w:ins w:id="62" w:author="Peter Roberts" w:date="2013-05-08T09:19:00Z">
                        <w:r w:rsidR="005148C0">
                          <w:rPr>
                            <w:lang w:val="en-AU"/>
                          </w:rPr>
                          <w:t xml:space="preserve">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5148C0" w:rsidRPr="00872665" w:rsidRDefault="005148C0" w:rsidP="00C03D2A">
                      <w:pPr>
                        <w:rPr>
                          <w:ins w:id="63" w:author="Peter Roberts" w:date="2013-05-08T09:19:00Z"/>
                          <w:lang w:val="en-AU"/>
                        </w:rPr>
                      </w:pPr>
                      <w:ins w:id="64"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5148C0" w:rsidRPr="00953B21" w:rsidRDefault="00F52044" w:rsidP="00A930A1">
                      <w:pPr>
                        <w:jc w:val="center"/>
                        <w:rPr>
                          <w:ins w:id="65" w:author="Peter Roberts" w:date="2013-05-08T09:19:00Z"/>
                          <w:b/>
                          <w:lang w:val="en-AU"/>
                        </w:rPr>
                      </w:pPr>
                      <w:r>
                        <w:rPr>
                          <w:b/>
                          <w:lang w:val="en-AU"/>
                        </w:rPr>
                        <w:t>SPECCHIO</w:t>
                      </w:r>
                      <w:ins w:id="66" w:author="Peter Roberts" w:date="2013-05-08T09:19:00Z">
                        <w:r w:rsidR="005148C0" w:rsidRPr="00953B21">
                          <w:rPr>
                            <w:b/>
                            <w:lang w:val="en-AU"/>
                          </w:rPr>
                          <w:t xml:space="preserve"> </w:t>
                        </w:r>
                      </w:ins>
                      <w:r w:rsidR="005148C0">
                        <w:rPr>
                          <w:b/>
                          <w:lang w:val="en-AU"/>
                        </w:rPr>
                        <w:t xml:space="preserve">MySQL </w:t>
                      </w:r>
                      <w:ins w:id="67" w:author="Peter Roberts" w:date="2013-05-08T09:19:00Z">
                        <w:r w:rsidR="005148C0" w:rsidRPr="00953B21">
                          <w:rPr>
                            <w:b/>
                            <w:lang w:val="en-AU"/>
                          </w:rPr>
                          <w:t>Database</w:t>
                        </w:r>
                      </w:ins>
                    </w:p>
                  </w:txbxContent>
                </v:textbox>
              </v:shape>
              <v:rect id="_x0000_s1041" style="position:absolute;left:8309;top:7370;width:2356;height:1005" fillcolor="#c6d9f1 [671]" stroked="f" strokecolor="white [3212]">
                <v:textbox>
                  <w:txbxContent>
                    <w:p w:rsidR="005148C0" w:rsidRPr="00C074B4" w:rsidRDefault="005148C0">
                      <w:pPr>
                        <w:rPr>
                          <w:ins w:id="68" w:author="Peter Roberts" w:date="2013-05-08T09:19:00Z"/>
                          <w:lang w:val="en-AU"/>
                        </w:rPr>
                      </w:pPr>
                      <w:r>
                        <w:rPr>
                          <w:lang w:val="en-AU"/>
                        </w:rPr>
                        <w:t>Data u</w:t>
                      </w:r>
                      <w:ins w:id="69" w:author="Peter Roberts" w:date="2013-05-08T09:19:00Z">
                        <w:r>
                          <w:rPr>
                            <w:lang w:val="en-AU"/>
                          </w:rPr>
                          <w:t xml:space="preserve">ploaded </w:t>
                        </w:r>
                      </w:ins>
                      <w:r>
                        <w:rPr>
                          <w:lang w:val="en-AU"/>
                        </w:rPr>
                        <w:t>for</w:t>
                      </w:r>
                      <w:ins w:id="70" w:author="Peter Roberts" w:date="2013-05-08T09:19:00Z">
                        <w:r>
                          <w:rPr>
                            <w:lang w:val="en-AU"/>
                          </w:rPr>
                          <w:t xml:space="preserve">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5148C0" w:rsidRPr="00953B21" w:rsidRDefault="005148C0">
                      <w:pPr>
                        <w:rPr>
                          <w:ins w:id="71" w:author="Peter Roberts" w:date="2013-05-08T09:19:00Z"/>
                          <w:b/>
                          <w:lang w:val="en-AU"/>
                        </w:rPr>
                      </w:pPr>
                      <w:ins w:id="72"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5148C0" w:rsidRPr="00872665" w:rsidRDefault="00F52044" w:rsidP="00C03D2A">
                      <w:pPr>
                        <w:rPr>
                          <w:ins w:id="73" w:author="Peter Roberts" w:date="2013-05-08T09:19:00Z"/>
                          <w:lang w:val="en-AU"/>
                        </w:rPr>
                      </w:pPr>
                      <w:r>
                        <w:rPr>
                          <w:lang w:val="en-AU"/>
                        </w:rPr>
                        <w:t>SPECCHIO</w:t>
                      </w:r>
                      <w:ins w:id="74" w:author="Peter Roberts" w:date="2013-05-08T09:19:00Z">
                        <w:r w:rsidR="005148C0">
                          <w:rPr>
                            <w:lang w:val="en-AU"/>
                          </w:rPr>
                          <w:t xml:space="preserve"> User Application</w:t>
                        </w:r>
                      </w:ins>
                    </w:p>
                  </w:txbxContent>
                </v:textbox>
              </v:rect>
              <v:shape id="_x0000_s1047" type="#_x0000_t132" style="position:absolute;left:2744;top:9773;width:2071;height:1640" fillcolor="#eaf1dd [662]">
                <v:textbox>
                  <w:txbxContent>
                    <w:p w:rsidR="005148C0" w:rsidRPr="00872665" w:rsidRDefault="005148C0" w:rsidP="00C03D2A">
                      <w:pPr>
                        <w:rPr>
                          <w:ins w:id="75" w:author="Peter Roberts" w:date="2013-05-08T09:19:00Z"/>
                          <w:lang w:val="en-AU"/>
                        </w:rPr>
                      </w:pPr>
                      <w:ins w:id="76"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5148C0" w:rsidRPr="00C074B4" w:rsidRDefault="005148C0">
                      <w:pPr>
                        <w:rPr>
                          <w:ins w:id="77" w:author="Peter Roberts" w:date="2013-05-08T09:19:00Z"/>
                          <w:lang w:val="en-AU"/>
                        </w:rPr>
                      </w:pPr>
                      <w:r>
                        <w:rPr>
                          <w:lang w:val="en-AU"/>
                        </w:rPr>
                        <w:t>Data u</w:t>
                      </w:r>
                      <w:ins w:id="78" w:author="Peter Roberts" w:date="2013-05-08T09:19:00Z">
                        <w:r>
                          <w:rPr>
                            <w:lang w:val="en-AU"/>
                          </w:rPr>
                          <w:t xml:space="preserve">ploaded </w:t>
                        </w:r>
                      </w:ins>
                      <w:r>
                        <w:rPr>
                          <w:lang w:val="en-AU"/>
                        </w:rPr>
                        <w:t>for</w:t>
                      </w:r>
                      <w:ins w:id="79" w:author="Peter Roberts" w:date="2013-05-08T09:19:00Z">
                        <w:r>
                          <w:rPr>
                            <w:lang w:val="en-AU"/>
                          </w:rPr>
                          <w:t xml:space="preserve">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5148C0" w:rsidRPr="00CE038C" w:rsidRDefault="005148C0">
                      <w:pPr>
                        <w:rPr>
                          <w:ins w:id="80" w:author="Peter Roberts" w:date="2013-05-08T09:19:00Z"/>
                          <w:lang w:val="en-AU"/>
                        </w:rPr>
                      </w:pPr>
                      <w:r>
                        <w:rPr>
                          <w:lang w:val="en-AU"/>
                        </w:rPr>
                        <w:t>Campaign data</w:t>
                      </w:r>
                      <w:ins w:id="81" w:author="Peter Roberts" w:date="2013-05-08T09:19:00Z">
                        <w:r>
                          <w:rPr>
                            <w:lang w:val="en-AU"/>
                          </w:rPr>
                          <w:t xml:space="preserve"> kept </w:t>
                        </w:r>
                      </w:ins>
                      <w:r>
                        <w:rPr>
                          <w:lang w:val="en-AU"/>
                        </w:rPr>
                        <w:t xml:space="preserve">in both locations </w:t>
                      </w:r>
                      <w:ins w:id="82" w:author="Peter Roberts" w:date="2013-05-08T09:19:00Z">
                        <w:r>
                          <w:rPr>
                            <w:lang w:val="en-AU"/>
                          </w:rPr>
                          <w:t>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E172F8">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1310CE" w:rsidRDefault="001310CE" w:rsidP="00971581">
      <w:pPr>
        <w:pStyle w:val="Heading2"/>
      </w:pPr>
      <w:bookmarkStart w:id="83" w:name="_Ref353786217"/>
      <w:bookmarkStart w:id="84" w:name="_Ref353786223"/>
      <w:bookmarkStart w:id="85" w:name="_Toc355280340"/>
      <w:bookmarkStart w:id="86" w:name="_Toc358992533"/>
      <w:r>
        <w:t>User Accounts</w:t>
      </w:r>
      <w:bookmarkEnd w:id="83"/>
      <w:bookmarkEnd w:id="84"/>
      <w:bookmarkEnd w:id="85"/>
      <w:bookmarkEnd w:id="86"/>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48C0">
        <w:tc>
          <w:tcPr>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Application on your local computer. (See the instructions specific to your computer – sections </w:t>
            </w:r>
            <w:fldSimple w:instr=" REF _Ref355279324 \r \h  \* MERGEFORMAT ">
              <w:r w:rsidR="00E172F8" w:rsidRPr="00E172F8">
                <w:rPr>
                  <w:rStyle w:val="CrossReference"/>
                </w:rPr>
                <w:t>3.3</w:t>
              </w:r>
            </w:fldSimple>
            <w:r>
              <w:t xml:space="preserve">, </w:t>
            </w:r>
            <w:fldSimple w:instr=" REF _Ref355279326 \r \h  \* MERGEFORMAT ">
              <w:r w:rsidR="00E172F8" w:rsidRPr="00E172F8">
                <w:rPr>
                  <w:rStyle w:val="CrossReference"/>
                </w:rPr>
                <w:t>3.4</w:t>
              </w:r>
            </w:fldSimple>
            <w:r>
              <w:t xml:space="preserve"> or </w:t>
            </w:r>
            <w:fldSimple w:instr=" REF _Ref355279327 \r \h  \* MERGEFORMAT ">
              <w:r w:rsidR="00E172F8" w:rsidRPr="00E172F8">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2826509" cy="2806235"/>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2827977" cy="2807692"/>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172F8">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fldSimple w:instr=" REF _Ref358385166 \r \h  \* MERGEFORMAT ">
              <w:r w:rsidR="00E172F8" w:rsidRPr="00E172F8">
                <w:rPr>
                  <w:rStyle w:val="CrossReference"/>
                </w:rPr>
                <w:t>9</w:t>
              </w:r>
            </w:fldSimple>
            <w:r w:rsidR="00B76121" w:rsidRPr="007B0A47">
              <w:rPr>
                <w:rStyle w:val="CrossReference"/>
              </w:rPr>
              <w:t xml:space="preserve"> </w:t>
            </w:r>
            <w:fldSimple w:instr=" REF _Ref358385166 \h  \* MERGEFORMAT ">
              <w:r w:rsidR="00E172F8" w:rsidRPr="00E172F8">
                <w:rPr>
                  <w:rStyle w:val="CrossReference"/>
                </w:rPr>
                <w:t>Publishing Data to ANDS</w:t>
              </w:r>
            </w:fldSimple>
            <w:r w:rsidR="00B76121">
              <w:t xml:space="preserve"> </w:t>
            </w:r>
            <w:r>
              <w:t>for more information about the ANDS service and its operation.</w:t>
            </w:r>
          </w:p>
          <w:p w:rsidR="0051611C" w:rsidRDefault="0051611C" w:rsidP="0051611C">
            <w:pPr>
              <w:pStyle w:val="Figure"/>
            </w:pPr>
            <w:r>
              <w:rPr>
                <w:lang w:val="en-AU"/>
              </w:rPr>
              <w:drawing>
                <wp:inline distT="0" distB="0" distL="0" distR="0">
                  <wp:extent cx="2833333" cy="3277342"/>
                  <wp:effectExtent l="19050" t="0" r="5117"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2833725" cy="3277795"/>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172F8">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xml:space="preserve">. These will be used to 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 new 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drawing>
                <wp:inline distT="0" distB="0" distL="0" distR="0">
                  <wp:extent cx="2778471" cy="2313182"/>
                  <wp:effectExtent l="19050" t="0" r="2829"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2778926" cy="2313561"/>
                          </a:xfrm>
                          <a:prstGeom prst="rect">
                            <a:avLst/>
                          </a:prstGeom>
                          <a:noFill/>
                          <a:ln w="9525">
                            <a:noFill/>
                            <a:miter lim="800000"/>
                            <a:headEnd/>
                            <a:tailEnd/>
                          </a:ln>
                        </pic:spPr>
                      </pic:pic>
                    </a:graphicData>
                  </a:graphic>
                </wp:inline>
              </w:drawing>
            </w:r>
          </w:p>
          <w:p w:rsidR="005148C0" w:rsidRPr="00084655" w:rsidRDefault="005148C0" w:rsidP="005148C0">
            <w:pPr>
              <w:pStyle w:val="Caption"/>
            </w:pPr>
            <w:r w:rsidRPr="00084655">
              <w:t xml:space="preserve">Figure </w:t>
            </w:r>
            <w:fldSimple w:instr=" SEQ Figure \* ARABIC ">
              <w:r w:rsidR="00E172F8">
                <w:rPr>
                  <w:noProof/>
                </w:rPr>
                <w:t>4</w:t>
              </w:r>
            </w:fldSimple>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This will create an entry for your in</w:t>
            </w:r>
            <w:r w:rsidR="00F52044">
              <w:t>stitute 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once entered.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7" w:author="Peter" w:date="2013-05-08T09:19:00Z">
        <w:r w:rsidR="00D04BE3">
          <w:t xml:space="preserve">If you edit this file, you can add </w:t>
        </w:r>
      </w:ins>
      <w:r w:rsidR="008F2BEE">
        <w:t xml:space="preserve">other </w:t>
      </w:r>
      <w:ins w:id="88"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9" w:author="Peter" w:date="2013-05-08T09:19:00Z">
        <w:r>
          <w:delText xml:space="preserve">See the next section for more information. </w:delText>
        </w:r>
      </w:del>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ins w:id="90" w:author="Peter" w:date="2013-05-08T09:19:00Z">
        <w:r w:rsidR="00D04BE3">
          <w:t xml:space="preserve"> which is stored in the </w:t>
        </w:r>
      </w:ins>
      <w:r w:rsidR="00F52044">
        <w:t>SPECCHIO</w:t>
      </w:r>
      <w:ins w:id="91" w:author="Peter" w:date="2013-05-08T09:19:00Z">
        <w:r w:rsidR="00D04BE3">
          <w:t xml:space="preserve"> database</w:t>
        </w:r>
      </w:ins>
      <w:r>
        <w:t>.</w:t>
      </w:r>
    </w:p>
    <w:p w:rsidR="008F2BEE" w:rsidRDefault="008F2BEE" w:rsidP="008F2BEE">
      <w:pPr>
        <w:pStyle w:val="Note"/>
      </w:pPr>
      <w:r>
        <w:t>Note</w:t>
      </w:r>
      <w:r>
        <w:tab/>
        <w:t xml:space="preserve">You cannot change the short username or password which </w:t>
      </w:r>
      <w:r w:rsidR="00F52044">
        <w:t>SPECCHIO</w:t>
      </w:r>
      <w:r>
        <w:t xml:space="preserve">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92" w:author="Peter Roberts" w:date="2013-05-08T09:19:00Z">
              <w:r w:rsidRPr="00ED49E4">
                <w:rPr>
                  <w:rStyle w:val="DocActionChar"/>
                </w:rPr>
                <w:delText>details</w:delText>
              </w:r>
            </w:del>
            <w:ins w:id="93"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E172F8">
                <w:rPr>
                  <w:noProof/>
                </w:rPr>
                <w:t>5</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94" w:name="_Toc355280341"/>
      <w:bookmarkStart w:id="95" w:name="_Toc358992534"/>
      <w:r>
        <w:t>Administrator Access</w:t>
      </w:r>
      <w:bookmarkEnd w:id="94"/>
      <w:bookmarkEnd w:id="95"/>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96" w:name="_Toc358992535"/>
      <w:moveToRangeStart w:id="97" w:author="Peter Roberts" w:date="2013-05-08T09:19:00Z" w:name="move355768085"/>
      <w:moveTo w:id="98" w:author="Peter Roberts" w:date="2013-05-08T09:19:00Z">
        <w:r>
          <w:t>Campaigns</w:t>
        </w:r>
      </w:moveTo>
      <w:bookmarkEnd w:id="96"/>
    </w:p>
    <w:moveToRangeEnd w:id="97"/>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moveFromRangeStart w:id="99" w:author="Peter Roberts" w:date="2013-05-08T09:19:00Z" w:name="move355768085"/>
      <w:moveFrom w:id="100" w:author="Peter Roberts" w:date="2013-05-08T09:19:00Z">
        <w:r w:rsidR="00556D60">
          <w:t xml:space="preserve">Data uploaded to </w:t>
        </w:r>
        <w:r w:rsidR="00E10D8B" w:rsidRPr="00084655">
          <w:t xml:space="preserve">SPECCHIO </w:t>
        </w:r>
        <w:r w:rsidR="00556D60">
          <w:t>are organised into Campaigns.</w:t>
        </w:r>
      </w:moveFrom>
      <w:moveFromRangeEnd w:id="99"/>
      <w:r w:rsidR="00556D60">
        <w:t xml:space="preserve"> </w:t>
      </w:r>
      <w:del w:id="101" w:author="Peter Roberts" w:date="2013-05-08T09:19:00Z">
        <w:r w:rsidR="00556D60">
          <w:delText>every</w:delText>
        </w:r>
      </w:del>
      <w:ins w:id="102" w:author="Peter Roberts" w:date="2013-05-08T09:19:00Z">
        <w:r w:rsidR="006716AF">
          <w:t>each</w:t>
        </w:r>
      </w:ins>
      <w:r w:rsidR="00556D60">
        <w:t xml:space="preserve"> new sampling experiment</w:t>
      </w:r>
      <w:r w:rsidR="00606196">
        <w:t xml:space="preserve"> into C</w:t>
      </w:r>
      <w:r w:rsidR="00606196" w:rsidRPr="00084655">
        <w:t>ampaign</w:t>
      </w:r>
      <w:r w:rsidR="00606196">
        <w:t>s</w:t>
      </w:r>
      <w:r w:rsidR="00556D60">
        <w:t>.</w:t>
      </w:r>
      <w:r w:rsidR="00606196">
        <w:t xml:space="preserve"> The spectral data in each Campaign can be operated on </w:t>
      </w:r>
      <w:r w:rsidR="008A2A97">
        <w:t>simultaneously</w:t>
      </w:r>
      <w:r w:rsidR="00606196">
        <w:t>.</w:t>
      </w:r>
    </w:p>
    <w:p w:rsidR="00606196" w:rsidRDefault="00556D60" w:rsidP="00E10D8B">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campaign and sub-directory</w:t>
      </w:r>
      <w:r w:rsidR="008A2A97" w:rsidRPr="00084655">
        <w:t xml:space="preserve"> </w:t>
      </w:r>
      <w:r w:rsidR="008A2A97">
        <w:t>hierarchies</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E172F8" w:rsidRPr="00E172F8">
          <w:rPr>
            <w:rStyle w:val="CrossReference"/>
          </w:rPr>
          <w:t>5</w:t>
        </w:r>
      </w:fldSimple>
      <w:r w:rsidR="00E47832" w:rsidRPr="00E47832">
        <w:rPr>
          <w:rStyle w:val="CrossReference"/>
        </w:rPr>
        <w:t xml:space="preserve"> </w:t>
      </w:r>
      <w:fldSimple w:instr=" REF _Ref356807390 \h  \* MERGEFORMAT ">
        <w:r w:rsidR="00E172F8" w:rsidRPr="00E172F8">
          <w:rPr>
            <w:rStyle w:val="CrossReference"/>
          </w:rPr>
          <w:t>Design of Sampling Experiments and Data Structuring</w:t>
        </w:r>
      </w:fldSimple>
      <w:r>
        <w:t xml:space="preserve">.) </w:t>
      </w:r>
      <w:r w:rsidR="00E10D8B" w:rsidRPr="00084655">
        <w:t xml:space="preserve">This </w:t>
      </w:r>
      <w:r>
        <w:t xml:space="preserve">sub-directory structure will be replicated in the </w:t>
      </w:r>
      <w:r w:rsidR="00F52044">
        <w:t>SPECCHIO</w:t>
      </w:r>
      <w:r>
        <w:t xml:space="preserve">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w:t>
      </w:r>
      <w:r w:rsidR="00DC4705" w:rsidRPr="00084655">
        <w:t xml:space="preserve">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103" w:name="_Toc355280343"/>
      <w:bookmarkStart w:id="104" w:name="_Toc358992536"/>
      <w:ins w:id="105" w:author="Peter Roberts" w:date="2013-05-08T09:19:00Z">
        <w:r>
          <w:t xml:space="preserve">Operational </w:t>
        </w:r>
        <w:r w:rsidRPr="00084655">
          <w:t>Dataflow</w:t>
        </w:r>
      </w:ins>
      <w:bookmarkEnd w:id="104"/>
    </w:p>
    <w:p w:rsidR="00606196" w:rsidRPr="00084655" w:rsidRDefault="00606196" w:rsidP="00606196">
      <w:pPr>
        <w:pStyle w:val="Body"/>
        <w:rPr>
          <w:ins w:id="106" w:author="Peter Roberts" w:date="2013-05-08T09:19:00Z"/>
        </w:rPr>
      </w:pPr>
      <w:ins w:id="107" w:author="Peter Roberts" w:date="2013-05-08T09:19:00Z">
        <w:r w:rsidRPr="00084655">
          <w:t xml:space="preserve">A typical dataflow is illustrated in </w:t>
        </w:r>
        <w:r w:rsidR="00136097">
          <w:fldChar w:fldCharType="begin"/>
        </w:r>
        <w:r>
          <w:instrText xml:space="preserve"> REF _Ref122057866 \h </w:instrText>
        </w:r>
      </w:ins>
      <w:ins w:id="108" w:author="Peter Roberts" w:date="2013-05-08T09:19:00Z">
        <w:r w:rsidR="00136097">
          <w:fldChar w:fldCharType="separate"/>
        </w:r>
        <w:r w:rsidR="00E172F8" w:rsidRPr="00084655">
          <w:t xml:space="preserve">Figure </w:t>
        </w:r>
      </w:ins>
      <w:r w:rsidR="00E172F8">
        <w:rPr>
          <w:noProof/>
        </w:rPr>
        <w:t>6</w:t>
      </w:r>
      <w:ins w:id="109" w:author="Peter Roberts" w:date="2013-05-08T09:19:00Z">
        <w:r w:rsidR="00136097">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10"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5148C0" w:rsidP="00606196">
      <w:pPr>
        <w:pStyle w:val="Figure"/>
        <w:rPr>
          <w:ins w:id="111" w:author="Peter Roberts" w:date="2013-05-08T09:19:00Z"/>
        </w:rPr>
      </w:pPr>
      <w:ins w:id="112"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13" w:author="Peter Roberts" w:date="2013-05-08T09:19:00Z"/>
        </w:rPr>
      </w:pPr>
      <w:bookmarkStart w:id="114" w:name="_Ref122057866"/>
      <w:bookmarkStart w:id="115" w:name="_Toc129431964"/>
      <w:ins w:id="116" w:author="Peter Roberts" w:date="2013-05-08T09:19:00Z">
        <w:r w:rsidRPr="00084655">
          <w:t xml:space="preserve">Figure </w:t>
        </w:r>
        <w:r w:rsidR="00136097">
          <w:fldChar w:fldCharType="begin"/>
        </w:r>
        <w:r>
          <w:instrText xml:space="preserve"> SEQ Figure \* ARABIC </w:instrText>
        </w:r>
        <w:r w:rsidR="00136097">
          <w:fldChar w:fldCharType="separate"/>
        </w:r>
      </w:ins>
      <w:r w:rsidR="00E172F8">
        <w:rPr>
          <w:noProof/>
        </w:rPr>
        <w:t>6</w:t>
      </w:r>
      <w:ins w:id="117" w:author="Peter Roberts" w:date="2013-05-08T09:19:00Z">
        <w:r w:rsidR="00136097">
          <w:fldChar w:fldCharType="end"/>
        </w:r>
        <w:bookmarkEnd w:id="114"/>
        <w:r w:rsidRPr="00084655">
          <w:t>: Dataflow and involved hardware</w:t>
        </w:r>
        <w:bookmarkEnd w:id="115"/>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18" w:name="_Ref131844226"/>
      <w:r w:rsidRPr="00084655">
        <w:t xml:space="preserve">Creation of a new </w:t>
      </w:r>
      <w:bookmarkEnd w:id="118"/>
      <w:r>
        <w:t>C</w:t>
      </w:r>
      <w:r w:rsidRPr="00084655">
        <w:t>ampaign</w:t>
      </w:r>
      <w:r>
        <w:t xml:space="preserve"> in </w:t>
      </w:r>
      <w:r w:rsidR="00F52044">
        <w:t>SPECCHIO</w:t>
      </w:r>
      <w:r>
        <w:t xml:space="preserve">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w:t>
      </w:r>
      <w:r w:rsidR="00F52044">
        <w:t>SPECCHIO</w:t>
      </w:r>
      <w:r>
        <w:t xml:space="preserve"> database</w:t>
      </w:r>
    </w:p>
    <w:p w:rsidR="00606196" w:rsidRPr="00084655" w:rsidRDefault="00606196" w:rsidP="00606196">
      <w:pPr>
        <w:pStyle w:val="Bullet"/>
      </w:pPr>
      <w:r w:rsidRPr="00084655">
        <w:t>Entering of metadata</w:t>
      </w:r>
      <w:r>
        <w:t xml:space="preserve"> into the </w:t>
      </w:r>
      <w:r w:rsidR="00F52044">
        <w:t>SPECCHIO</w:t>
      </w:r>
      <w:r>
        <w:t xml:space="preserve">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9" w:name="_Ref358394245"/>
      <w:bookmarkStart w:id="120" w:name="_Toc358992537"/>
      <w:r>
        <w:t xml:space="preserve">Research Groups and Accessing </w:t>
      </w:r>
      <w:r w:rsidR="00F52044">
        <w:t>SPECCHIO</w:t>
      </w:r>
      <w:r>
        <w:t xml:space="preserve"> </w:t>
      </w:r>
      <w:bookmarkEnd w:id="103"/>
      <w:r w:rsidR="00DC4705">
        <w:t>Campaigns</w:t>
      </w:r>
      <w:bookmarkEnd w:id="119"/>
      <w:bookmarkEnd w:id="120"/>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7586090 \r \h  \* MERGEFORMAT ">
        <w:r w:rsidR="00E172F8" w:rsidRPr="00E172F8">
          <w:rPr>
            <w:rStyle w:val="CrossReference"/>
          </w:rPr>
          <w:t>4.11</w:t>
        </w:r>
      </w:fldSimple>
      <w:r w:rsidR="00F80E71" w:rsidRPr="00F80E71">
        <w:rPr>
          <w:rStyle w:val="CrossReference"/>
        </w:rPr>
        <w:t xml:space="preserve"> </w:t>
      </w:r>
      <w:fldSimple w:instr=" REF _Ref357586090 \h  \* MERGEFORMAT ">
        <w:r w:rsidR="00E172F8" w:rsidRPr="00E172F8">
          <w:rPr>
            <w:rStyle w:val="CrossReference"/>
          </w:rPr>
          <w:t>Campaign-related Metadata</w:t>
        </w:r>
      </w:fldSimple>
      <w:r>
        <w:t xml:space="preserve"> for more information about metadata and </w:t>
      </w:r>
      <w:fldSimple w:instr=" REF _Ref354142563 \r \h  \* MERGEFORMAT ">
        <w:r w:rsidR="00E172F8" w:rsidRPr="00E172F8">
          <w:rPr>
            <w:rStyle w:val="CrossReference"/>
          </w:rPr>
          <w:t>6.16.1</w:t>
        </w:r>
      </w:fldSimple>
      <w:r w:rsidRPr="001A42EB">
        <w:rPr>
          <w:rStyle w:val="CrossReference"/>
        </w:rPr>
        <w:t xml:space="preserve"> </w:t>
      </w:r>
      <w:fldSimple w:instr=" REF _Ref354142567 \h  \* MERGEFORMAT ">
        <w:ins w:id="121" w:author="Peter" w:date="2013-05-08T09:19:00Z">
          <w:r w:rsidR="00E172F8" w:rsidRPr="00E172F8">
            <w:rPr>
              <w:rStyle w:val="CrossReference"/>
            </w:rPr>
            <w:t xml:space="preserve">Displaying and </w:t>
          </w:r>
        </w:ins>
        <w:r w:rsidR="00E172F8" w:rsidRPr="00E172F8">
          <w:rPr>
            <w:rStyle w:val="CrossReference"/>
          </w:rPr>
          <w:t>Editing Campaign Metadata</w:t>
        </w:r>
      </w:fldSimple>
      <w:r>
        <w:t xml:space="preserve"> for instructions for updatin</w:t>
      </w:r>
      <w:r w:rsidR="00606196">
        <w:t>g it.)</w:t>
      </w:r>
    </w:p>
    <w:p w:rsidR="001310CE"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r w:rsidR="00A930A1">
        <w:t xml:space="preserve"> It is not possible to remove the original uploader of the Campaign from the list of Users in the Research group.</w:t>
      </w:r>
    </w:p>
    <w:p w:rsidR="001310CE" w:rsidRPr="00084655" w:rsidRDefault="001310CE" w:rsidP="00306258">
      <w:pPr>
        <w:pStyle w:val="Heading2"/>
      </w:pPr>
      <w:bookmarkStart w:id="122" w:name="_Toc355280344"/>
      <w:bookmarkStart w:id="123" w:name="_Toc358992538"/>
      <w:bookmarkEnd w:id="50"/>
      <w:r w:rsidRPr="00084655">
        <w:t>Time Data</w:t>
      </w:r>
      <w:bookmarkEnd w:id="122"/>
      <w:bookmarkEnd w:id="123"/>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136097">
            <w:fldChar w:fldCharType="begin"/>
          </w:r>
          <w:r w:rsidR="00243D76">
            <w:rPr>
              <w:lang w:val="en-AU"/>
            </w:rPr>
            <w:instrText xml:space="preserve"> CITATION Ast03 \l 3081 </w:instrText>
          </w:r>
          <w:r w:rsidR="00136097">
            <w:fldChar w:fldCharType="separate"/>
          </w:r>
          <w:r w:rsidR="00E172F8" w:rsidRPr="00E172F8">
            <w:rPr>
              <w:noProof/>
              <w:lang w:val="en-AU"/>
            </w:rPr>
            <w:t>(Astronomical Applications Department of the U.S. Naval Observatory, 2003)</w:t>
          </w:r>
          <w:r w:rsidR="0013609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24" w:name="_Ref153677830"/>
      <w:bookmarkStart w:id="125" w:name="_Toc355280345"/>
      <w:bookmarkStart w:id="126" w:name="_Toc358992539"/>
      <w:r w:rsidRPr="00084655">
        <w:t>Data Links</w:t>
      </w:r>
      <w:bookmarkEnd w:id="124"/>
      <w:bookmarkEnd w:id="125"/>
      <w:bookmarkEnd w:id="126"/>
    </w:p>
    <w:p w:rsidR="00C9189A" w:rsidRDefault="00C9189A" w:rsidP="00C9189A">
      <w:pPr>
        <w:pStyle w:val="DocAction"/>
        <w:rPr>
          <w:del w:id="127" w:author="Peter Roberts" w:date="2013-05-08T09:19:00Z"/>
        </w:rPr>
      </w:pPr>
      <w:del w:id="128"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ins w:id="129" w:author="Peter Roberts" w:date="2013-05-08T09:19:00Z">
        <w:r>
          <w:t>Spectralon</w:t>
        </w:r>
      </w:ins>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ins w:id="130" w:author="Peter Roberts" w:date="2013-05-08T09:19:00Z">
        <w:r>
          <w:t>Cosine</w:t>
        </w:r>
      </w:ins>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131" w:name="_Ref153696358"/>
      <w:bookmarkStart w:id="132" w:name="_Toc355280346"/>
      <w:bookmarkStart w:id="133" w:name="_Toc358992540"/>
      <w:r>
        <w:t xml:space="preserve">Manufacturers, </w:t>
      </w:r>
      <w:r w:rsidR="00BE1D96">
        <w:t xml:space="preserve">Sensors, </w:t>
      </w:r>
      <w:r w:rsidR="001310CE" w:rsidRPr="00084655">
        <w:t>Instruments</w:t>
      </w:r>
      <w:bookmarkEnd w:id="131"/>
      <w:bookmarkEnd w:id="132"/>
      <w:r w:rsidR="00BE1D96">
        <w:t xml:space="preserve"> and Calibrations</w:t>
      </w:r>
      <w:bookmarkEnd w:id="133"/>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fldSimple w:instr=" REF _Ref357589894 \r \h  \* MERGEFORMAT ">
        <w:r w:rsidR="00E172F8" w:rsidRPr="00E172F8">
          <w:rPr>
            <w:rStyle w:val="CrossReference"/>
          </w:rPr>
          <w:t xml:space="preserve">Appendix B: </w:t>
        </w:r>
      </w:fldSimple>
      <w:fldSimple w:instr=" REF _Ref357589894 \h  \* MERGEFORMAT ">
        <w:r w:rsidR="00E172F8" w:rsidRPr="00E172F8">
          <w:rPr>
            <w:rStyle w:val="CrossReference"/>
          </w:rPr>
          <w:t>Predefined Manufacturer Table</w:t>
        </w:r>
      </w:fldSimple>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310CE" w:rsidRPr="00084655">
        <w:t>sensor</w:t>
      </w:r>
      <w:r w:rsidR="00E9540C">
        <w:t xml:space="preserve"> or a model of a </w:t>
      </w:r>
      <w:r w:rsidR="008A2A97">
        <w:t xml:space="preserve">spectroradiometric </w:t>
      </w:r>
      <w:r w:rsidR="00E9540C">
        <w:t>instrument</w:t>
      </w:r>
      <w:r w:rsidR="008A2A97">
        <w:t>.</w:t>
      </w:r>
      <w:r w:rsidR="00C670E2">
        <w:t xml:space="preserve"> </w:t>
      </w:r>
      <w:r w:rsidR="008A2A97">
        <w:t>A sensor is usually identified by a sensor type designator (also referred to as a “instrument type” or “instrument model”) which is generally defined by the manufacturer.</w:t>
      </w:r>
    </w:p>
    <w:p w:rsidR="00DC15DA" w:rsidRDefault="00DC15DA" w:rsidP="00E0577E">
      <w:pPr>
        <w:pStyle w:val="HangingIndent"/>
      </w:pPr>
      <w:r>
        <w:tab/>
      </w:r>
      <w:r w:rsidR="00E9540C">
        <w:t>Each sensor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310CE" w:rsidRPr="00084655">
        <w:t xml:space="preserve">sensor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fldSimple w:instr=" REF _Ref358389904 \r \h  \* MERGEFORMAT ">
        <w:r w:rsidR="00E172F8" w:rsidRPr="00E172F8">
          <w:rPr>
            <w:rStyle w:val="CrossReference"/>
          </w:rPr>
          <w:t xml:space="preserve">Appendix C: </w:t>
        </w:r>
      </w:fldSimple>
      <w:fldSimple w:instr=" REF _Ref358389907 \h  \* MERGEFORMAT ">
        <w:r w:rsidR="00E172F8" w:rsidRPr="00E172F8">
          <w:rPr>
            <w:rStyle w:val="CrossReference"/>
          </w:rPr>
          <w:t>Predefined Sensor Table</w:t>
        </w:r>
      </w:fldSimple>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sensor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136097"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5148C0" w:rsidRPr="00F650F0" w:rsidRDefault="005148C0">
                    <w:pPr>
                      <w:rPr>
                        <w:rStyle w:val="Strong"/>
                        <w:sz w:val="20"/>
                      </w:rPr>
                    </w:pPr>
                    <w:r w:rsidRPr="00F650F0">
                      <w:rPr>
                        <w:rStyle w:val="Strong"/>
                        <w:sz w:val="20"/>
                      </w:rPr>
                      <w:t>Calibration 1</w:t>
                    </w:r>
                  </w:p>
                </w:txbxContent>
              </v:textbox>
            </v:rect>
            <v:rect id="_x0000_s1091" style="position:absolute;left:8801;top:2877;width:1773;height:1428">
              <v:textbox>
                <w:txbxContent>
                  <w:p w:rsidR="005148C0" w:rsidRPr="00F650F0" w:rsidRDefault="005148C0">
                    <w:pPr>
                      <w:rPr>
                        <w:rStyle w:val="Strong"/>
                        <w:sz w:val="20"/>
                      </w:rPr>
                    </w:pPr>
                    <w:r w:rsidRPr="00F650F0">
                      <w:rPr>
                        <w:rStyle w:val="Strong"/>
                        <w:sz w:val="20"/>
                      </w:rPr>
                      <w:t>Calibration 2</w:t>
                    </w:r>
                  </w:p>
                </w:txbxContent>
              </v:textbox>
            </v:rect>
            <v:rect id="_x0000_s1087" style="position:absolute;left:6567;top:2050;width:1615;height:2076">
              <v:textbox>
                <w:txbxContent>
                  <w:p w:rsidR="005148C0" w:rsidRPr="00F650F0" w:rsidRDefault="005148C0">
                    <w:pPr>
                      <w:rPr>
                        <w:rStyle w:val="Strong"/>
                        <w:sz w:val="20"/>
                      </w:rPr>
                    </w:pPr>
                    <w:r w:rsidRPr="00F650F0">
                      <w:rPr>
                        <w:rStyle w:val="Strong"/>
                        <w:sz w:val="20"/>
                      </w:rPr>
                      <w:t>Instrument “Joe’s GER 3700”</w:t>
                    </w:r>
                  </w:p>
                  <w:p w:rsidR="005148C0" w:rsidRPr="00F650F0" w:rsidRDefault="005148C0">
                    <w:pPr>
                      <w:rPr>
                        <w:sz w:val="14"/>
                        <w:szCs w:val="18"/>
                        <w:lang w:val="en-AU"/>
                      </w:rPr>
                    </w:pPr>
                  </w:p>
                  <w:p w:rsidR="005148C0" w:rsidRDefault="005148C0">
                    <w:pPr>
                      <w:rPr>
                        <w:sz w:val="14"/>
                        <w:szCs w:val="18"/>
                        <w:lang w:val="en-AU"/>
                      </w:rPr>
                    </w:pPr>
                    <w:r>
                      <w:rPr>
                        <w:sz w:val="14"/>
                        <w:szCs w:val="18"/>
                        <w:lang w:val="en-AU"/>
                      </w:rPr>
                      <w:t>Instrument Number,</w:t>
                    </w:r>
                  </w:p>
                  <w:p w:rsidR="005148C0" w:rsidRPr="00F650F0" w:rsidRDefault="005148C0">
                    <w:pPr>
                      <w:rPr>
                        <w:sz w:val="14"/>
                        <w:szCs w:val="18"/>
                        <w:lang w:val="en-AU"/>
                      </w:rPr>
                    </w:pPr>
                    <w:r w:rsidRPr="00F650F0">
                      <w:rPr>
                        <w:sz w:val="14"/>
                        <w:szCs w:val="18"/>
                        <w:lang w:val="en-AU"/>
                      </w:rPr>
                      <w:t>Name,</w:t>
                    </w:r>
                  </w:p>
                  <w:p w:rsidR="005148C0" w:rsidRPr="00F650F0" w:rsidRDefault="005148C0">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5148C0" w:rsidRPr="00F650F0" w:rsidRDefault="005148C0">
                    <w:pPr>
                      <w:rPr>
                        <w:rStyle w:val="Strong"/>
                        <w:sz w:val="20"/>
                      </w:rPr>
                    </w:pPr>
                    <w:r w:rsidRPr="00F650F0">
                      <w:rPr>
                        <w:rStyle w:val="Strong"/>
                        <w:sz w:val="20"/>
                      </w:rPr>
                      <w:t>Sensor “GER 3700”</w:t>
                    </w:r>
                  </w:p>
                  <w:p w:rsidR="005148C0" w:rsidRPr="00F650F0" w:rsidRDefault="005148C0">
                    <w:pPr>
                      <w:rPr>
                        <w:sz w:val="14"/>
                        <w:szCs w:val="18"/>
                        <w:lang w:val="en-AU"/>
                      </w:rPr>
                    </w:pPr>
                  </w:p>
                  <w:p w:rsidR="005148C0" w:rsidRPr="00F650F0" w:rsidRDefault="005148C0">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5148C0" w:rsidRPr="00F650F0" w:rsidRDefault="005148C0">
                    <w:pPr>
                      <w:rPr>
                        <w:sz w:val="14"/>
                        <w:szCs w:val="18"/>
                        <w:lang w:val="en-AU"/>
                      </w:rPr>
                    </w:pPr>
                    <w:r w:rsidRPr="00F650F0">
                      <w:rPr>
                        <w:sz w:val="14"/>
                        <w:szCs w:val="18"/>
                        <w:lang w:val="en-AU"/>
                      </w:rPr>
                      <w:t>Description,</w:t>
                    </w:r>
                  </w:p>
                  <w:p w:rsidR="005148C0" w:rsidRPr="00F650F0" w:rsidRDefault="005148C0">
                    <w:pPr>
                      <w:rPr>
                        <w:sz w:val="14"/>
                        <w:szCs w:val="18"/>
                        <w:lang w:val="en-AU"/>
                      </w:rPr>
                    </w:pPr>
                    <w:r w:rsidRPr="00F650F0">
                      <w:rPr>
                        <w:sz w:val="14"/>
                        <w:szCs w:val="18"/>
                        <w:lang w:val="en-AU"/>
                      </w:rPr>
                      <w:t>Manufacturer ID,</w:t>
                    </w:r>
                  </w:p>
                  <w:p w:rsidR="005148C0" w:rsidRPr="00F650F0" w:rsidRDefault="005148C0">
                    <w:pPr>
                      <w:rPr>
                        <w:sz w:val="14"/>
                        <w:szCs w:val="18"/>
                        <w:lang w:val="en-AU"/>
                      </w:rPr>
                    </w:pPr>
                    <w:r w:rsidRPr="00F650F0">
                      <w:rPr>
                        <w:sz w:val="14"/>
                        <w:szCs w:val="18"/>
                        <w:lang w:val="en-AU"/>
                      </w:rPr>
                      <w:t>Type No,</w:t>
                    </w:r>
                  </w:p>
                  <w:p w:rsidR="005148C0" w:rsidRPr="00F650F0" w:rsidRDefault="005148C0">
                    <w:pPr>
                      <w:rPr>
                        <w:sz w:val="14"/>
                        <w:szCs w:val="18"/>
                        <w:lang w:val="en-AU"/>
                      </w:rPr>
                    </w:pPr>
                    <w:r w:rsidRPr="00F650F0">
                      <w:rPr>
                        <w:sz w:val="14"/>
                        <w:szCs w:val="18"/>
                        <w:lang w:val="en-AU"/>
                      </w:rPr>
                      <w:t>No of Bands,</w:t>
                    </w:r>
                  </w:p>
                  <w:p w:rsidR="005148C0" w:rsidRPr="00F650F0" w:rsidRDefault="005148C0">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5148C0" w:rsidRPr="00F650F0" w:rsidRDefault="005148C0">
                    <w:pPr>
                      <w:rPr>
                        <w:rStyle w:val="Strong"/>
                        <w:sz w:val="20"/>
                      </w:rPr>
                    </w:pPr>
                    <w:r w:rsidRPr="00F650F0">
                      <w:rPr>
                        <w:rStyle w:val="Strong"/>
                        <w:sz w:val="20"/>
                      </w:rPr>
                      <w:t>Calibration 3</w:t>
                    </w:r>
                  </w:p>
                  <w:p w:rsidR="005148C0" w:rsidRPr="00F650F0" w:rsidRDefault="005148C0">
                    <w:pPr>
                      <w:rPr>
                        <w:sz w:val="14"/>
                        <w:szCs w:val="18"/>
                        <w:lang w:val="en-AU"/>
                      </w:rPr>
                    </w:pPr>
                  </w:p>
                  <w:p w:rsidR="005148C0" w:rsidRPr="00F650F0" w:rsidRDefault="005148C0">
                    <w:pPr>
                      <w:rPr>
                        <w:sz w:val="14"/>
                        <w:szCs w:val="18"/>
                        <w:lang w:val="en-AU"/>
                      </w:rPr>
                    </w:pPr>
                    <w:r w:rsidRPr="00F650F0">
                      <w:rPr>
                        <w:sz w:val="14"/>
                        <w:szCs w:val="18"/>
                        <w:lang w:val="en-AU"/>
                      </w:rPr>
                      <w:t>Date,</w:t>
                    </w:r>
                  </w:p>
                  <w:p w:rsidR="005148C0" w:rsidRPr="00F650F0" w:rsidRDefault="005148C0">
                    <w:pPr>
                      <w:rPr>
                        <w:sz w:val="14"/>
                        <w:szCs w:val="18"/>
                        <w:lang w:val="en-AU"/>
                      </w:rPr>
                    </w:pPr>
                    <w:r w:rsidRPr="00F650F0">
                      <w:rPr>
                        <w:sz w:val="14"/>
                        <w:szCs w:val="18"/>
                        <w:lang w:val="en-AU"/>
                      </w:rPr>
                      <w:t>Calibration Number, Comments,</w:t>
                    </w:r>
                  </w:p>
                  <w:p w:rsidR="005148C0" w:rsidRPr="00F650F0" w:rsidRDefault="005148C0">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5148C0" w:rsidRPr="006B7D47" w:rsidRDefault="005148C0">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5148C0" w:rsidRPr="00F650F0" w:rsidRDefault="005148C0">
                    <w:pPr>
                      <w:rPr>
                        <w:rStyle w:val="Strong"/>
                        <w:sz w:val="20"/>
                      </w:rPr>
                    </w:pPr>
                    <w:r>
                      <w:rPr>
                        <w:rStyle w:val="Strong"/>
                        <w:sz w:val="20"/>
                      </w:rPr>
                      <w:t>Manufacturer</w:t>
                    </w:r>
                    <w:r w:rsidRPr="00F650F0">
                      <w:rPr>
                        <w:rStyle w:val="Strong"/>
                        <w:sz w:val="20"/>
                      </w:rPr>
                      <w:t xml:space="preserve"> “GER”</w:t>
                    </w:r>
                  </w:p>
                  <w:p w:rsidR="005148C0" w:rsidRPr="00F650F0" w:rsidRDefault="005148C0">
                    <w:pPr>
                      <w:rPr>
                        <w:sz w:val="14"/>
                        <w:szCs w:val="18"/>
                        <w:lang w:val="en-AU"/>
                      </w:rPr>
                    </w:pPr>
                  </w:p>
                  <w:p w:rsidR="005148C0" w:rsidRPr="00F650F0" w:rsidRDefault="005148C0">
                    <w:pPr>
                      <w:rPr>
                        <w:sz w:val="14"/>
                        <w:szCs w:val="18"/>
                        <w:lang w:val="en-AU"/>
                      </w:rPr>
                    </w:pPr>
                    <w:r w:rsidRPr="00F650F0">
                      <w:rPr>
                        <w:sz w:val="14"/>
                        <w:szCs w:val="18"/>
                        <w:lang w:val="en-AU"/>
                      </w:rPr>
                      <w:t>Manufacturer ID,</w:t>
                    </w:r>
                  </w:p>
                  <w:p w:rsidR="005148C0" w:rsidRDefault="005148C0" w:rsidP="00F650F0">
                    <w:pPr>
                      <w:rPr>
                        <w:sz w:val="14"/>
                        <w:szCs w:val="18"/>
                        <w:lang w:val="en-AU"/>
                      </w:rPr>
                    </w:pPr>
                    <w:r w:rsidRPr="00F650F0">
                      <w:rPr>
                        <w:sz w:val="14"/>
                        <w:szCs w:val="18"/>
                        <w:lang w:val="en-AU"/>
                      </w:rPr>
                      <w:t>Name,</w:t>
                    </w:r>
                    <w:r>
                      <w:rPr>
                        <w:sz w:val="14"/>
                        <w:szCs w:val="18"/>
                        <w:lang w:val="en-AU"/>
                      </w:rPr>
                      <w:br/>
                      <w:t>URL,</w:t>
                    </w:r>
                  </w:p>
                  <w:p w:rsidR="005148C0" w:rsidRPr="00F650F0" w:rsidRDefault="005148C0"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34" w:author="Peter Roberts" w:date="2013-05-08T09:19:00Z"/>
        </w:rPr>
      </w:pPr>
      <w:ins w:id="135" w:author="Peter Roberts" w:date="2013-05-08T09:19:00Z">
        <w:r w:rsidRPr="00084655">
          <w:t xml:space="preserve">Figure </w:t>
        </w:r>
        <w:r w:rsidR="00136097">
          <w:fldChar w:fldCharType="begin"/>
        </w:r>
        <w:r>
          <w:instrText xml:space="preserve"> SEQ Figure \* ARABIC </w:instrText>
        </w:r>
        <w:r w:rsidR="00136097">
          <w:fldChar w:fldCharType="separate"/>
        </w:r>
      </w:ins>
      <w:r w:rsidR="00E172F8">
        <w:rPr>
          <w:noProof/>
        </w:rPr>
        <w:t>7</w:t>
      </w:r>
      <w:ins w:id="136" w:author="Peter Roberts" w:date="2013-05-08T09:19:00Z">
        <w:r w:rsidR="00136097">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136097">
            <w:fldChar w:fldCharType="begin"/>
          </w:r>
          <w:r w:rsidR="00E0577E">
            <w:rPr>
              <w:lang w:val="en-AU"/>
            </w:rPr>
            <w:instrText xml:space="preserve"> CITATION Hün07 \l 3081 </w:instrText>
          </w:r>
          <w:r w:rsidR="00136097">
            <w:fldChar w:fldCharType="separate"/>
          </w:r>
          <w:r w:rsidR="00E172F8" w:rsidRPr="00E172F8">
            <w:rPr>
              <w:noProof/>
              <w:lang w:val="en-AU"/>
            </w:rPr>
            <w:t>(Hüni &amp; Kneubühler, 2007)</w:t>
          </w:r>
          <w:r w:rsidR="0013609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spectral bands based on user configurations (such as is possible with the new SVC HR-1024) </w:t>
      </w:r>
      <w:r w:rsidR="00C92BD0">
        <w:t>is</w:t>
      </w:r>
      <w:r w:rsidR="001310CE">
        <w:t xml:space="preserve"> not yet supported.</w:t>
      </w:r>
    </w:p>
    <w:p w:rsidR="003A363C" w:rsidRPr="00084655" w:rsidRDefault="003A363C" w:rsidP="003A363C">
      <w:pPr>
        <w:pStyle w:val="Heading2"/>
      </w:pPr>
      <w:bookmarkStart w:id="137" w:name="_Toc355280353"/>
      <w:bookmarkStart w:id="138" w:name="_Ref357161197"/>
      <w:bookmarkStart w:id="139" w:name="_Ref357161199"/>
      <w:bookmarkStart w:id="140" w:name="_Ref357583982"/>
      <w:bookmarkStart w:id="141" w:name="_Ref357583985"/>
      <w:bookmarkStart w:id="142" w:name="_Ref358132268"/>
      <w:bookmarkStart w:id="143" w:name="_Ref358132290"/>
      <w:bookmarkStart w:id="144" w:name="_Ref356491633"/>
      <w:bookmarkStart w:id="145" w:name="_Toc358992541"/>
      <w:r>
        <w:t>Supported Input Spectrum File Formats</w:t>
      </w:r>
      <w:bookmarkEnd w:id="137"/>
      <w:bookmarkEnd w:id="138"/>
      <w:bookmarkEnd w:id="139"/>
      <w:bookmarkEnd w:id="140"/>
      <w:bookmarkEnd w:id="141"/>
      <w:bookmarkEnd w:id="142"/>
      <w:bookmarkEnd w:id="143"/>
      <w:bookmarkEnd w:id="145"/>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t>Each of the 14 file categories listed below is read by a separate file loader. Once the file type in a directory has been determined, the related file loader is activated and it reads all files in that directory. Therefore, you must not place the files of more than one file type in any input directory. Note that ASD Binary and ASD Indico 7 are different files types and cannot be mixed. Similarly, UniSpec and UniSpec SPU are different file types and cannot be mixed.</w:t>
      </w:r>
    </w:p>
    <w:p w:rsidR="003A363C" w:rsidRDefault="003A363C" w:rsidP="007D43F6">
      <w:pPr>
        <w:pStyle w:val="Heading3"/>
      </w:pPr>
      <w:bookmarkStart w:id="146" w:name="_Toc355280370"/>
      <w:bookmarkStart w:id="147" w:name="_Ref153795826"/>
      <w:bookmarkStart w:id="148" w:name="_Toc358992542"/>
      <w:r>
        <w:t>ASD Binary Files</w:t>
      </w:r>
      <w:bookmarkEnd w:id="146"/>
      <w:bookmarkEnd w:id="148"/>
    </w:p>
    <w:tbl>
      <w:tblPr>
        <w:tblStyle w:val="TableGrid"/>
        <w:tblW w:w="0" w:type="auto"/>
        <w:tblInd w:w="709" w:type="dxa"/>
        <w:tblLook w:val="04A0"/>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E04C7D" w:rsidRDefault="00E04C7D" w:rsidP="00E04C7D">
            <w:pPr>
              <w:pStyle w:val="Body"/>
              <w:ind w:left="0"/>
              <w:rPr>
                <w:lang w:val="en-US"/>
              </w:rPr>
            </w:pPr>
            <w:r>
              <w:t>Indico Version 7 files are read by a different file reader and so cannot be mixed in the same directory as ASD binary files.</w:t>
            </w:r>
          </w:p>
        </w:tc>
      </w:tr>
    </w:tbl>
    <w:p w:rsidR="00923E7C" w:rsidRDefault="00923E7C" w:rsidP="00923E7C">
      <w:pPr>
        <w:pStyle w:val="Note"/>
      </w:pPr>
      <w:bookmarkStart w:id="149" w:name="_Toc355280371"/>
      <w:r>
        <w:t>Note</w:t>
      </w:r>
      <w:r>
        <w:tab/>
        <w:t>ASD Calibration files</w:t>
      </w:r>
      <w:r w:rsidR="00013DA4">
        <w:t xml:space="preserve"> (*.raw)</w:t>
      </w:r>
      <w:r>
        <w:t xml:space="preserve"> </w:t>
      </w:r>
      <w:r w:rsidR="00013DA4">
        <w:t xml:space="preserve">as stored on ASD laptops can also </w:t>
      </w:r>
      <w:r>
        <w:t xml:space="preserve">be </w:t>
      </w:r>
      <w:r w:rsidR="0007482B">
        <w:t xml:space="preserve">loaded using </w:t>
      </w:r>
      <w:r w:rsidR="00F52044">
        <w:t>SPECCHIO</w:t>
      </w:r>
      <w:r w:rsidR="0007482B">
        <w:t xml:space="preserve">’s Spectrum load functions. </w:t>
      </w:r>
      <w:r w:rsidR="00013DA4">
        <w:t>This permits advanced users to explore the information content of the Calibrations they describe. (In the current release, loading *.ILL, *.REF files will cause an error.)</w:t>
      </w:r>
    </w:p>
    <w:p w:rsidR="00CB5B33" w:rsidRDefault="00CB5B33" w:rsidP="00CB5B33">
      <w:pPr>
        <w:pStyle w:val="Heading3"/>
        <w:numPr>
          <w:ilvl w:val="2"/>
          <w:numId w:val="25"/>
        </w:numPr>
      </w:pPr>
      <w:bookmarkStart w:id="150" w:name="_Toc358992543"/>
      <w:r>
        <w:t>ASD Indico Versio</w:t>
      </w:r>
      <w:r w:rsidR="00E04C7D">
        <w:t>n</w:t>
      </w:r>
      <w:r>
        <w:t xml:space="preserve"> 7 Files</w:t>
      </w:r>
      <w:bookmarkEnd w:id="150"/>
    </w:p>
    <w:tbl>
      <w:tblPr>
        <w:tblStyle w:val="TableGrid"/>
        <w:tblW w:w="0" w:type="auto"/>
        <w:tblInd w:w="709" w:type="dxa"/>
        <w:tblLook w:val="04A0"/>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E04C7D" w:rsidRDefault="00E04C7D" w:rsidP="00E04C7D">
            <w:pPr>
              <w:pStyle w:val="Body"/>
              <w:ind w:left="0"/>
              <w:rPr>
                <w:lang w:val="en-US"/>
              </w:rPr>
            </w:pPr>
            <w:r>
              <w:t>ASD Binary files are read by a different file reader and so cannot be mixed in the same directory as Indico 7 format files.</w:t>
            </w:r>
          </w:p>
        </w:tc>
      </w:tr>
    </w:tbl>
    <w:p w:rsidR="007F7627" w:rsidRDefault="007F7627" w:rsidP="007F7627">
      <w:pPr>
        <w:pStyle w:val="Note"/>
      </w:pPr>
      <w:r>
        <w:t>Note</w:t>
      </w:r>
      <w:r>
        <w:tab/>
      </w:r>
      <w:r w:rsidR="00013DA4">
        <w:t xml:space="preserve">Loading of </w:t>
      </w:r>
      <w:r>
        <w:t xml:space="preserve">ASD Calibration files </w:t>
      </w:r>
      <w:r w:rsidR="00013DA4">
        <w:t>of this version using the Spectrum load functions has not been tested and may not work.</w:t>
      </w:r>
    </w:p>
    <w:p w:rsidR="003A363C" w:rsidRDefault="003A363C" w:rsidP="007D43F6">
      <w:pPr>
        <w:pStyle w:val="Heading3"/>
      </w:pPr>
      <w:bookmarkStart w:id="151" w:name="_Toc358992544"/>
      <w:r w:rsidRPr="00084655">
        <w:t>GER Signature Files</w:t>
      </w:r>
      <w:bookmarkEnd w:id="147"/>
      <w:bookmarkEnd w:id="149"/>
      <w:bookmarkEnd w:id="151"/>
    </w:p>
    <w:tbl>
      <w:tblPr>
        <w:tblStyle w:val="TableGrid"/>
        <w:tblW w:w="0" w:type="auto"/>
        <w:tblInd w:w="709" w:type="dxa"/>
        <w:tblLook w:val="04A0"/>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directory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directory</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52" w:name="_Ref153795734"/>
            <w:r w:rsidRPr="00084655">
              <w:t xml:space="preserve">Figure </w:t>
            </w:r>
            <w:fldSimple w:instr=" SEQ Figure \* ARABIC ">
              <w:r w:rsidR="00E172F8">
                <w:rPr>
                  <w:noProof/>
                </w:rPr>
                <w:t>8</w:t>
              </w:r>
            </w:fldSimple>
            <w:bookmarkEnd w:id="152"/>
            <w:r>
              <w:rPr>
                <w:noProof/>
              </w:rPr>
              <w:t xml:space="preserve">: </w:t>
            </w:r>
            <w:r w:rsidRPr="00084655">
              <w:t xml:space="preserve"> Automatically created hierarchies for GER files</w:t>
            </w:r>
          </w:p>
        </w:tc>
      </w:tr>
    </w:tbl>
    <w:p w:rsidR="003A363C" w:rsidRDefault="003A363C" w:rsidP="007D43F6">
      <w:pPr>
        <w:pStyle w:val="Heading3"/>
      </w:pPr>
      <w:bookmarkStart w:id="153" w:name="_Toc355280372"/>
      <w:bookmarkStart w:id="154" w:name="_Toc358992545"/>
      <w:r w:rsidRPr="00084655">
        <w:t>MFR OUT Files</w:t>
      </w:r>
      <w:bookmarkEnd w:id="153"/>
      <w:bookmarkEnd w:id="154"/>
    </w:p>
    <w:tbl>
      <w:tblPr>
        <w:tblStyle w:val="TableGrid"/>
        <w:tblW w:w="0" w:type="auto"/>
        <w:tblInd w:w="709" w:type="dxa"/>
        <w:tblLook w:val="04A0"/>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CB5B33">
            <w:pPr>
              <w:pStyle w:val="CaptioninTable"/>
            </w:pPr>
            <w:r w:rsidRPr="00084655">
              <w:t xml:space="preserve">Figure </w:t>
            </w:r>
            <w:fldSimple w:instr=" SEQ Figure \* ARABIC ">
              <w:r w:rsidR="00E172F8">
                <w:rPr>
                  <w:noProof/>
                </w:rPr>
                <w:t>9</w:t>
              </w:r>
            </w:fldSimple>
            <w:r w:rsidRPr="00084655">
              <w:t>: Automatically created total and diffuse hierarchies for MFR dat</w:t>
            </w:r>
            <w:r w:rsidR="00CB5B33">
              <w:t>a</w:t>
            </w:r>
          </w:p>
        </w:tc>
      </w:tr>
    </w:tbl>
    <w:p w:rsidR="003A363C" w:rsidRDefault="003A363C" w:rsidP="007D43F6">
      <w:pPr>
        <w:pStyle w:val="Heading3"/>
      </w:pPr>
      <w:bookmarkStart w:id="155" w:name="_Toc355280373"/>
      <w:bookmarkStart w:id="156" w:name="_Toc358992546"/>
      <w:r w:rsidRPr="00A7583F">
        <w:t>SVC HR-1024 Files</w:t>
      </w:r>
      <w:bookmarkEnd w:id="155"/>
      <w:bookmarkEnd w:id="156"/>
    </w:p>
    <w:tbl>
      <w:tblPr>
        <w:tblStyle w:val="TableGrid"/>
        <w:tblW w:w="0" w:type="auto"/>
        <w:tblInd w:w="709" w:type="dxa"/>
        <w:tblLook w:val="04A0"/>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E172F8">
                <w:t xml:space="preserve">Figure </w:t>
              </w:r>
              <w:r w:rsidR="00E172F8">
                <w:rPr>
                  <w:noProof/>
                </w:rPr>
                <w:t>10</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57" w:name="_Ref145054801"/>
            <w:r>
              <w:t xml:space="preserve">Figure </w:t>
            </w:r>
            <w:fldSimple w:instr=" SEQ Figure \* ARABIC ">
              <w:r w:rsidR="00E172F8">
                <w:rPr>
                  <w:noProof/>
                </w:rPr>
                <w:t>10</w:t>
              </w:r>
            </w:fldSimple>
            <w:bookmarkEnd w:id="157"/>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w:t>
      </w:r>
      <w:r w:rsidR="007F7627">
        <w:t xml:space="preserve">pre-stored </w:t>
      </w:r>
      <w:r>
        <w:t>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7D43F6">
      <w:pPr>
        <w:pStyle w:val="Heading3"/>
      </w:pPr>
      <w:bookmarkStart w:id="158" w:name="_Toc355280374"/>
      <w:bookmarkStart w:id="159" w:name="_Toc358992547"/>
      <w:r>
        <w:t>Apogee Files</w:t>
      </w:r>
      <w:bookmarkEnd w:id="158"/>
      <w:bookmarkEnd w:id="159"/>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7D43F6">
      <w:pPr>
        <w:pStyle w:val="Heading3"/>
      </w:pPr>
      <w:bookmarkStart w:id="160" w:name="_Ref355167308"/>
      <w:bookmarkStart w:id="161" w:name="_Ref355167311"/>
      <w:bookmarkStart w:id="162" w:name="_Toc355280375"/>
      <w:bookmarkStart w:id="163" w:name="_Toc358992548"/>
      <w:r w:rsidRPr="00084655">
        <w:t>ENVI Spectral Library Files</w:t>
      </w:r>
      <w:bookmarkEnd w:id="160"/>
      <w:bookmarkEnd w:id="161"/>
      <w:bookmarkEnd w:id="162"/>
      <w:bookmarkEnd w:id="163"/>
    </w:p>
    <w:tbl>
      <w:tblPr>
        <w:tblStyle w:val="TableGrid"/>
        <w:tblW w:w="0" w:type="auto"/>
        <w:tblInd w:w="709" w:type="dxa"/>
        <w:tblLook w:val="04A0"/>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CB5B33">
              <w:rPr>
                <w:rStyle w:val="CodeChar"/>
              </w:rPr>
              <w:t>.hdr</w:t>
            </w:r>
            <w:r w:rsidR="00CB5B33">
              <w:t xml:space="preserve"> file in the directory. Each </w:t>
            </w:r>
            <w:r w:rsidR="00CB5B33" w:rsidRPr="00CB5B33">
              <w:rPr>
                <w:rStyle w:val="CodeChar"/>
              </w:rPr>
              <w:t>.hdr</w:t>
            </w:r>
            <w:r w:rsidR="00CB5B33">
              <w:t xml:space="preserve"> file refers to </w:t>
            </w:r>
            <w:r w:rsidR="00C670E2">
              <w:t xml:space="preserve">either </w:t>
            </w:r>
            <w:r w:rsidR="00CB5B33">
              <w:t xml:space="preserve">an </w:t>
            </w:r>
            <w:r w:rsidR="00C670E2" w:rsidRPr="00CB5B33">
              <w:rPr>
                <w:rStyle w:val="CodeChar"/>
              </w:rPr>
              <w:t>.slb</w:t>
            </w:r>
            <w:r w:rsidR="00C670E2">
              <w:t xml:space="preserve"> or </w:t>
            </w:r>
            <w:r w:rsidR="00C670E2" w:rsidRPr="00CB5B33">
              <w:rPr>
                <w:rStyle w:val="CodeChar"/>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7F7627">
              <w:rPr>
                <w:rStyle w:val="CodeChar"/>
              </w:rPr>
              <w:t>.slb</w:t>
            </w:r>
            <w:r>
              <w:t xml:space="preserve"> and </w:t>
            </w:r>
            <w:r w:rsidRPr="007F7627">
              <w:rPr>
                <w:rStyle w:val="CodeChar"/>
              </w:rPr>
              <w:t>.sli</w:t>
            </w:r>
            <w:r>
              <w:t xml:space="preserve"> files can be mixed in the one sub-directory.</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he sensor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fldSimple w:instr=" REF _Ref358896286 \r \h  \* MERGEFORMAT ">
              <w:r w:rsidR="00E172F8" w:rsidRPr="00E172F8">
                <w:rPr>
                  <w:rStyle w:val="CrossReference"/>
                </w:rPr>
                <w:t>11.4</w:t>
              </w:r>
            </w:fldSimple>
            <w:r w:rsidR="0074749A" w:rsidRPr="0074749A">
              <w:rPr>
                <w:rStyle w:val="CrossReference"/>
              </w:rPr>
              <w:t xml:space="preserve"> </w:t>
            </w:r>
            <w:fldSimple w:instr=" REF _Ref358896264 \h  \* MERGEFORMAT ">
              <w:r w:rsidR="00E172F8" w:rsidRPr="00E172F8">
                <w:rPr>
                  <w:rStyle w:val="CrossReference"/>
                </w:rPr>
                <w:t>Definition of new Sensors</w:t>
              </w:r>
            </w:fldSimple>
            <w:r w:rsidR="0074749A">
              <w:t>.</w:t>
            </w:r>
          </w:p>
        </w:tc>
      </w:tr>
    </w:tbl>
    <w:p w:rsidR="003A363C" w:rsidRDefault="003A363C" w:rsidP="007D43F6">
      <w:pPr>
        <w:pStyle w:val="Heading3"/>
      </w:pPr>
      <w:bookmarkStart w:id="164" w:name="_Toc355280376"/>
      <w:bookmarkStart w:id="165" w:name="_Ref356813987"/>
      <w:bookmarkStart w:id="166" w:name="_Ref356813989"/>
      <w:bookmarkStart w:id="167" w:name="_Toc358992549"/>
      <w:r>
        <w:t>Ocean Optics SpectraSuite Data Files</w:t>
      </w:r>
      <w:bookmarkEnd w:id="164"/>
      <w:bookmarkEnd w:id="165"/>
      <w:bookmarkEnd w:id="166"/>
      <w:bookmarkEnd w:id="167"/>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bl>
    <w:p w:rsidR="003A363C" w:rsidRDefault="00B61E92" w:rsidP="007D43F6">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7D43F6">
      <w:pPr>
        <w:pStyle w:val="Heading3"/>
      </w:pPr>
      <w:bookmarkStart w:id="168" w:name="_Toc355280377"/>
      <w:bookmarkStart w:id="169" w:name="_Toc358992550"/>
      <w:r>
        <w:t>HDF5 Files containing FGI goniometer measurements</w:t>
      </w:r>
      <w:bookmarkEnd w:id="168"/>
      <w:bookmarkEnd w:id="169"/>
    </w:p>
    <w:tbl>
      <w:tblPr>
        <w:tblStyle w:val="TableGrid"/>
        <w:tblW w:w="0" w:type="auto"/>
        <w:tblInd w:w="709" w:type="dxa"/>
        <w:tblLook w:val="04A0"/>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7D43F6">
      <w:pPr>
        <w:pStyle w:val="Heading3"/>
      </w:pPr>
      <w:bookmarkStart w:id="170" w:name="_Toc355280378"/>
      <w:bookmarkStart w:id="171" w:name="_Toc358992551"/>
      <w:r>
        <w:t>UniSpec</w:t>
      </w:r>
      <w:r w:rsidR="00E75CBA">
        <w:t xml:space="preserve"> Single Channel</w:t>
      </w:r>
      <w:bookmarkEnd w:id="171"/>
    </w:p>
    <w:tbl>
      <w:tblPr>
        <w:tblStyle w:val="TableGrid"/>
        <w:tblW w:w="0" w:type="auto"/>
        <w:tblInd w:w="709" w:type="dxa"/>
        <w:tblLook w:val="04A0"/>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502EC9">
            <w:pPr>
              <w:pStyle w:val="TableText"/>
            </w:pPr>
            <w:r>
              <w:t>Note that UniSpec and UniSpec SPU files are read by different file readers and so cannot be mixed in the one input Spectrum directory.</w:t>
            </w:r>
          </w:p>
        </w:tc>
      </w:tr>
    </w:tbl>
    <w:p w:rsidR="00502EC9" w:rsidRDefault="00502EC9" w:rsidP="00502EC9">
      <w:pPr>
        <w:pStyle w:val="Heading3"/>
      </w:pPr>
      <w:bookmarkStart w:id="172" w:name="_Toc358992552"/>
      <w:r>
        <w:t xml:space="preserve">UniSpec </w:t>
      </w:r>
      <w:r w:rsidR="00E75CBA">
        <w:t xml:space="preserve">Double Channel </w:t>
      </w:r>
      <w:r>
        <w:t>SPU</w:t>
      </w:r>
      <w:bookmarkEnd w:id="172"/>
    </w:p>
    <w:tbl>
      <w:tblPr>
        <w:tblStyle w:val="TableGrid"/>
        <w:tblW w:w="0" w:type="auto"/>
        <w:tblInd w:w="709" w:type="dxa"/>
        <w:tblLook w:val="04A0"/>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502EC9">
            <w:pPr>
              <w:pStyle w:val="TableText"/>
            </w:pPr>
            <w:r>
              <w:t>Note that UniSpec and UniSpec SPU files are read by different file readers and so cannot be mixed in the one input Spectrum directory.</w:t>
            </w:r>
          </w:p>
        </w:tc>
      </w:tr>
    </w:tbl>
    <w:p w:rsidR="00632319" w:rsidRDefault="00632319" w:rsidP="007D43F6">
      <w:pPr>
        <w:pStyle w:val="Heading3"/>
      </w:pPr>
      <w:bookmarkStart w:id="173" w:name="_Toc358992553"/>
      <w:r>
        <w:t>SPECPR</w:t>
      </w:r>
      <w:bookmarkEnd w:id="173"/>
    </w:p>
    <w:tbl>
      <w:tblPr>
        <w:tblStyle w:val="TableGrid"/>
        <w:tblW w:w="0" w:type="auto"/>
        <w:tblInd w:w="709" w:type="dxa"/>
        <w:tblLook w:val="04A0"/>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74" w:name="_Toc358992554"/>
      <w:r>
        <w:t>Modtran Albedo File</w:t>
      </w:r>
      <w:bookmarkEnd w:id="174"/>
    </w:p>
    <w:tbl>
      <w:tblPr>
        <w:tblStyle w:val="TableGrid"/>
        <w:tblW w:w="0" w:type="auto"/>
        <w:tblInd w:w="709" w:type="dxa"/>
        <w:tblLook w:val="04A0"/>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3" w:history="1">
              <w:r w:rsidRPr="00E35BF7">
                <w:rPr>
                  <w:rStyle w:val="Hyperlink"/>
                </w:rPr>
                <w:t>http://www.Modtran5.com</w:t>
              </w:r>
            </w:hyperlink>
            <w:r>
              <w:t>.</w:t>
            </w:r>
          </w:p>
        </w:tc>
      </w:tr>
    </w:tbl>
    <w:p w:rsidR="003A363C" w:rsidRDefault="003A363C" w:rsidP="007D43F6">
      <w:pPr>
        <w:pStyle w:val="Heading3"/>
      </w:pPr>
      <w:bookmarkStart w:id="175" w:name="_Toc358992555"/>
      <w:r>
        <w:t>Excel files</w:t>
      </w:r>
      <w:bookmarkEnd w:id="170"/>
      <w:bookmarkEnd w:id="175"/>
    </w:p>
    <w:tbl>
      <w:tblPr>
        <w:tblStyle w:val="TableGrid"/>
        <w:tblW w:w="0" w:type="auto"/>
        <w:tblInd w:w="709" w:type="dxa"/>
        <w:tblLook w:val="04A0"/>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fldSimple w:instr=" REF _Ref356813987 \r \h  \* MERGEFORMAT ">
              <w:r w:rsidR="00E172F8" w:rsidRPr="00E172F8">
                <w:rPr>
                  <w:rStyle w:val="CrossReference"/>
                </w:rPr>
                <w:t>4.9.7</w:t>
              </w:r>
            </w:fldSimple>
            <w:r w:rsidRPr="007B39B1">
              <w:rPr>
                <w:rStyle w:val="CrossReference"/>
              </w:rPr>
              <w:t xml:space="preserve"> </w:t>
            </w:r>
            <w:fldSimple w:instr=" REF _Ref356813989 \h  \* MERGEFORMAT ">
              <w:r w:rsidR="00E172F8" w:rsidRPr="00E172F8">
                <w:rPr>
                  <w:rStyle w:val="CrossReference"/>
                </w:rPr>
                <w:t>Ocean Optics SpectraSuite Data Files</w:t>
              </w:r>
            </w:fldSimple>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 xml:space="preserve">The </w:t>
            </w:r>
            <w:r w:rsidR="00D4398D">
              <w:t>S</w:t>
            </w:r>
            <w:r>
              <w:t>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sidR="00E172F8">
          <w:rPr>
            <w:noProof/>
          </w:rPr>
          <w:t>11</w:t>
        </w:r>
      </w:fldSimple>
      <w:r w:rsidRPr="00084655">
        <w:t xml:space="preserve">: </w:t>
      </w:r>
      <w:r>
        <w:t>Top-left corner of example spreadsheet</w:t>
      </w:r>
    </w:p>
    <w:p w:rsidR="003A363C" w:rsidRPr="00084655" w:rsidRDefault="003A363C" w:rsidP="007D43F6">
      <w:pPr>
        <w:pStyle w:val="Heading3"/>
      </w:pPr>
      <w:bookmarkStart w:id="176" w:name="_Toc355280379"/>
      <w:bookmarkStart w:id="177" w:name="_Toc358992556"/>
      <w:r w:rsidRPr="00084655">
        <w:t>TXT Space Formatted Text Files</w:t>
      </w:r>
      <w:bookmarkEnd w:id="176"/>
      <w:bookmarkEnd w:id="177"/>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spectral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names of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bookmarkStart w:id="178" w:name="_Toc358992557"/>
      <w:r>
        <w:t xml:space="preserve">Supported Output </w:t>
      </w:r>
      <w:r w:rsidR="00C65D61">
        <w:t xml:space="preserve">Spectrum </w:t>
      </w:r>
      <w:r>
        <w:t>File Formats</w:t>
      </w:r>
      <w:bookmarkEnd w:id="178"/>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79" w:name="_Ref357586090"/>
      <w:bookmarkStart w:id="180" w:name="_Toc358992558"/>
      <w:bookmarkEnd w:id="144"/>
      <w:r>
        <w:t>Campaign-related Metadata</w:t>
      </w:r>
      <w:bookmarkEnd w:id="179"/>
      <w:bookmarkEnd w:id="180"/>
    </w:p>
    <w:p w:rsidR="001310CE" w:rsidRDefault="00F52044" w:rsidP="00A7583F">
      <w:pPr>
        <w:pStyle w:val="Body"/>
      </w:pPr>
      <w:r>
        <w:t>SPECCHIO</w:t>
      </w:r>
      <w:r w:rsidR="001310CE">
        <w:t xml:space="preserve"> allows Users to store metadata about the </w:t>
      </w:r>
      <w:r w:rsidR="00152B61">
        <w:t xml:space="preserve">spectral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81" w:name="_Ref354084522"/>
      <w:bookmarkStart w:id="182" w:name="_Ref354084526"/>
      <w:bookmarkStart w:id="183" w:name="_Toc355280349"/>
      <w:bookmarkStart w:id="184" w:name="_Toc358992559"/>
      <w:r>
        <w:t>Spectrum</w:t>
      </w:r>
      <w:r w:rsidR="00152B61">
        <w:t>-r</w:t>
      </w:r>
      <w:r>
        <w:t>elated Metadata</w:t>
      </w:r>
      <w:bookmarkEnd w:id="181"/>
      <w:bookmarkEnd w:id="182"/>
      <w:bookmarkEnd w:id="183"/>
      <w:bookmarkEnd w:id="184"/>
    </w:p>
    <w:p w:rsidR="00F3610B" w:rsidRDefault="00F3610B" w:rsidP="00F3610B">
      <w:pPr>
        <w:pStyle w:val="Body"/>
      </w:pPr>
      <w:r>
        <w:t>For more information on the metadata parameters supported by SPECCHIO please refer to</w:t>
      </w:r>
      <w:r w:rsidRPr="00084655">
        <w:t xml:space="preserve"> </w:t>
      </w:r>
      <w:sdt>
        <w:sdtPr>
          <w:id w:val="12084322"/>
          <w:citation/>
        </w:sdtPr>
        <w:sdtContent>
          <w:r w:rsidR="00136097">
            <w:fldChar w:fldCharType="begin"/>
          </w:r>
          <w:r>
            <w:rPr>
              <w:lang w:val="en-AU"/>
            </w:rPr>
            <w:instrText xml:space="preserve"> CITATION Hün07 \l 3081 </w:instrText>
          </w:r>
          <w:r w:rsidR="00136097">
            <w:fldChar w:fldCharType="separate"/>
          </w:r>
          <w:r w:rsidR="00E172F8" w:rsidRPr="00E172F8">
            <w:rPr>
              <w:noProof/>
              <w:lang w:val="en-AU"/>
            </w:rPr>
            <w:t>(Hüni &amp; Kneubühler, 2007)</w:t>
          </w:r>
          <w:r w:rsidR="00136097">
            <w:fldChar w:fldCharType="end"/>
          </w:r>
        </w:sdtContent>
      </w:sdt>
      <w:r>
        <w:t>.</w:t>
      </w:r>
      <w:bookmarkStart w:id="185" w:name="_Ref354084379"/>
      <w:bookmarkStart w:id="186" w:name="_Ref354084382"/>
      <w:bookmarkStart w:id="187" w:name="_Toc355280348"/>
    </w:p>
    <w:bookmarkEnd w:id="185"/>
    <w:bookmarkEnd w:id="186"/>
    <w:bookmarkEnd w:id="187"/>
    <w:p w:rsidR="002B10D8" w:rsidRDefault="0079636E" w:rsidP="00A7583F">
      <w:pPr>
        <w:pStyle w:val="Body"/>
      </w:pPr>
      <w:r>
        <w:t xml:space="preserve">When Spectra are uploaded to a Campaign, the </w:t>
      </w:r>
      <w:r w:rsidR="00F52044">
        <w:t>SPECCHIO</w:t>
      </w:r>
      <w:r>
        <w:t xml:space="preserve"> upload process identifies metadata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fldSimple w:instr=" REF _Ref357757289 \r \h  \* MERGEFORMAT ">
        <w:r w:rsidR="00E172F8" w:rsidRPr="00E172F8">
          <w:rPr>
            <w:rStyle w:val="CrossReference"/>
          </w:rPr>
          <w:t>6.17</w:t>
        </w:r>
      </w:fldSimple>
      <w:r w:rsidR="002D4E89" w:rsidRPr="002D4E89">
        <w:rPr>
          <w:rStyle w:val="CrossReference"/>
        </w:rPr>
        <w:t xml:space="preserve"> </w:t>
      </w:r>
      <w:fldSimple w:instr=" REF _Ref357757292 \h  \* MERGEFORMAT ">
        <w:r w:rsidR="00E172F8" w:rsidRPr="00E172F8">
          <w:rPr>
            <w:rStyle w:val="CrossReference"/>
          </w:rPr>
          <w:t>Uploading Metadata from Excel files</w:t>
        </w:r>
      </w:fldSimple>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E172F8" w:rsidRPr="00E172F8">
          <w:rPr>
            <w:rStyle w:val="CrossReference"/>
          </w:rPr>
          <w:t>8.1</w:t>
        </w:r>
      </w:fldSimple>
      <w:r w:rsidRPr="009F581D">
        <w:rPr>
          <w:rStyle w:val="CrossReference"/>
        </w:rPr>
        <w:t xml:space="preserve"> </w:t>
      </w:r>
      <w:fldSimple w:instr=" REF _Ref356400902 \h  \* MERGEFORMAT ">
        <w:r w:rsidR="00E172F8" w:rsidRPr="00E172F8">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88" w:name="_Toc358992560"/>
      <w:r w:rsidRPr="00155FA4">
        <w:t>Campaign Details</w:t>
      </w:r>
      <w:r w:rsidR="00F3610B">
        <w:t xml:space="preserve"> Group</w:t>
      </w:r>
      <w:bookmarkEnd w:id="188"/>
    </w:p>
    <w:p w:rsidR="005E66DA" w:rsidRDefault="005E66DA" w:rsidP="005E66DA">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w:t>
      </w:r>
      <w:r w:rsidR="002D4E89">
        <w:t xml:space="preserve"> </w:t>
      </w:r>
      <w:fldSimple w:instr=" REF _Ref357586090 \r \h  \* MERGEFORMAT ">
        <w:r w:rsidR="00E172F8" w:rsidRPr="00E172F8">
          <w:rPr>
            <w:rStyle w:val="CrossReference"/>
          </w:rPr>
          <w:t>4.11</w:t>
        </w:r>
      </w:fldSimple>
      <w:r w:rsidR="002D4E89" w:rsidRPr="0044706E">
        <w:rPr>
          <w:rStyle w:val="CrossReference"/>
        </w:rPr>
        <w:t xml:space="preserve"> </w:t>
      </w:r>
      <w:fldSimple w:instr=" REF _Ref357586090 \h  \* MERGEFORMAT ">
        <w:r w:rsidR="00E172F8" w:rsidRPr="00E172F8">
          <w:rPr>
            <w:rStyle w:val="CrossReference"/>
          </w:rPr>
          <w:t>Campaign-related Metadata</w:t>
        </w:r>
      </w:fldSimple>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It is not recommended to generally enter Campaign metadata into these Spectrum-related metadata fields. Instead, use the Campaign Metadata fields described in section</w:t>
      </w:r>
      <w:r w:rsidR="0044706E">
        <w:t xml:space="preserve"> </w:t>
      </w:r>
      <w:fldSimple w:instr=" REF _Ref357586090 \r \h  \* MERGEFORMAT ">
        <w:r w:rsidR="00E172F8" w:rsidRPr="00E172F8">
          <w:rPr>
            <w:rStyle w:val="CrossReference"/>
          </w:rPr>
          <w:t>4.11</w:t>
        </w:r>
      </w:fldSimple>
      <w:r w:rsidR="0044706E" w:rsidRPr="0044706E">
        <w:rPr>
          <w:rStyle w:val="CrossReference"/>
        </w:rPr>
        <w:t xml:space="preserve"> </w:t>
      </w:r>
      <w:fldSimple w:instr=" REF _Ref357586090 \h  \* MERGEFORMAT ">
        <w:r w:rsidR="00E172F8" w:rsidRPr="00E172F8">
          <w:rPr>
            <w:rStyle w:val="CrossReference"/>
          </w:rPr>
          <w:t>Campaign-related Metadata</w:t>
        </w:r>
      </w:fldSimple>
      <w:r w:rsidR="005E66DA">
        <w:t xml:space="preserve">. </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9636E">
              <w:t>spectrum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637AC0">
            <w:pPr>
              <w:pStyle w:val="TableText"/>
            </w:pPr>
            <w:r>
              <w:t xml:space="preserve">Copied from the Project ID field if it is set in the related </w:t>
            </w:r>
            <w:r w:rsidR="00CC29F0">
              <w:t xml:space="preserve">input </w:t>
            </w:r>
            <w:r>
              <w:t>spectrum file when it is loaded.</w:t>
            </w:r>
          </w:p>
        </w:tc>
      </w:tr>
    </w:tbl>
    <w:p w:rsidR="001310CE" w:rsidRPr="00155FA4" w:rsidRDefault="001310CE" w:rsidP="00F3610B">
      <w:pPr>
        <w:pStyle w:val="Heading3"/>
      </w:pPr>
      <w:bookmarkStart w:id="189" w:name="_Toc358992561"/>
      <w:r w:rsidRPr="00155FA4">
        <w:t>Data Portal</w:t>
      </w:r>
      <w:r w:rsidR="00F3610B" w:rsidRPr="00F3610B">
        <w:t xml:space="preserve"> </w:t>
      </w:r>
      <w:r w:rsidR="00F3610B">
        <w:t>Group</w:t>
      </w:r>
      <w:bookmarkEnd w:id="189"/>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fldSimple w:instr=" REF _Ref358385166 \r \h  \* MERGEFORMAT ">
        <w:r w:rsidR="00E172F8" w:rsidRPr="00E172F8">
          <w:rPr>
            <w:rStyle w:val="CrossReference"/>
          </w:rPr>
          <w:t>9</w:t>
        </w:r>
      </w:fldSimple>
      <w:r w:rsidR="0095776F" w:rsidRPr="0095776F">
        <w:rPr>
          <w:rStyle w:val="CrossReference"/>
        </w:rPr>
        <w:t xml:space="preserve"> </w:t>
      </w:r>
      <w:fldSimple w:instr=" REF _Ref358385166 \h  \* MERGEFORMAT ">
        <w:r w:rsidR="00E172F8" w:rsidRPr="00E172F8">
          <w:rPr>
            <w:rStyle w:val="CrossReference"/>
          </w:rPr>
          <w:t>Publishing Data to ANDS</w:t>
        </w:r>
      </w:fldSimple>
      <w:r w:rsidR="0095776F">
        <w:rPr>
          <w:rStyle w:val="CrossReference"/>
        </w:rPr>
        <w:t xml:space="preserve"> </w:t>
      </w:r>
      <w:r w:rsidR="004A2EFA">
        <w:t>for more information about the use of the Attributes in this Group.</w:t>
      </w:r>
    </w:p>
    <w:tbl>
      <w:tblPr>
        <w:tblStyle w:val="TableSimple"/>
        <w:tblW w:w="0" w:type="auto"/>
        <w:tblLook w:val="04A0"/>
      </w:tblPr>
      <w:tblGrid>
        <w:gridCol w:w="2204"/>
        <w:gridCol w:w="6658"/>
      </w:tblGrid>
      <w:tr w:rsidR="00A930A1" w:rsidTr="0061012D">
        <w:tc>
          <w:tcPr>
            <w:tcW w:w="0" w:type="auto"/>
          </w:tcPr>
          <w:p w:rsidR="001310CE" w:rsidRDefault="001310CE" w:rsidP="00305207">
            <w:pPr>
              <w:pStyle w:val="TableText"/>
              <w:rPr>
                <w:rStyle w:val="GUIWord"/>
              </w:rPr>
            </w:pPr>
            <w:r w:rsidRPr="00F2736F">
              <w:rPr>
                <w:rStyle w:val="GUIWord"/>
              </w:rPr>
              <w:t>ANDS Collection Key</w:t>
            </w:r>
          </w:p>
          <w:p w:rsidR="005A4108" w:rsidRPr="005A4108" w:rsidRDefault="005A4108" w:rsidP="005A4108">
            <w:pPr>
              <w:pStyle w:val="DocAction"/>
            </w:pPr>
            <w:r>
              <w:t>%%% Multiple values??</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930A1"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A930A1"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Content>
                <w:r w:rsidR="00136097">
                  <w:fldChar w:fldCharType="begin"/>
                </w:r>
                <w:r w:rsidR="0087393F">
                  <w:rPr>
                    <w:lang w:val="en-AU"/>
                  </w:rPr>
                  <w:instrText xml:space="preserve"> CITATION Aus08 \l 3081  </w:instrText>
                </w:r>
                <w:r w:rsidR="00136097">
                  <w:fldChar w:fldCharType="separate"/>
                </w:r>
                <w:r w:rsidR="00E172F8" w:rsidRPr="00E172F8">
                  <w:rPr>
                    <w:noProof/>
                    <w:lang w:val="en-AU"/>
                  </w:rPr>
                  <w:t>(Australian Research Council, 2008)</w:t>
                </w:r>
                <w:r w:rsidR="0013609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r w:rsidR="00A930A1"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8E6E6B" w:rsidP="005B4723">
            <w:pPr>
              <w:pStyle w:val="TableText"/>
            </w:pPr>
            <w:r>
              <w:t xml:space="preserve">[Alpha string] </w:t>
            </w:r>
            <w:r w:rsidRPr="008E6E6B">
              <w:rPr>
                <w:rStyle w:val="DocActionChar"/>
              </w:rPr>
              <w:t>%%% How should this be described? Elaine</w:t>
            </w:r>
          </w:p>
          <w:p w:rsidR="00A930A1" w:rsidRDefault="00A930A1" w:rsidP="00A930A1">
            <w:pPr>
              <w:pStyle w:val="TableText"/>
            </w:pPr>
            <w:r>
              <w:t xml:space="preserve">This Metadata Attribute is only available when accessing a </w:t>
            </w:r>
            <w:r w:rsidR="00F52044">
              <w:t>SPECCHIO</w:t>
            </w:r>
            <w:r>
              <w:t xml:space="preserve"> Server which is ANDS-enabled. </w:t>
            </w:r>
            <w:r w:rsidRPr="00A930A1">
              <w:rPr>
                <w:rStyle w:val="DocActionChar"/>
              </w:rPr>
              <w:t>%%% Is this true? Nick</w:t>
            </w:r>
          </w:p>
          <w:p w:rsidR="008E6E6B" w:rsidRDefault="008E6E6B" w:rsidP="005B4723">
            <w:pPr>
              <w:pStyle w:val="TableText"/>
            </w:pPr>
            <w:r>
              <w:t xml:space="preserve">The value of this </w:t>
            </w:r>
            <w:r w:rsidRPr="004A2EFA">
              <w:t xml:space="preserve">Attribute </w:t>
            </w:r>
            <w:r>
              <w:t>is copied to the Published Collection when this spectrum is published to ANDS.</w:t>
            </w:r>
          </w:p>
        </w:tc>
      </w:tr>
    </w:tbl>
    <w:p w:rsidR="001310CE" w:rsidRPr="00155FA4" w:rsidRDefault="001310CE" w:rsidP="00F3610B">
      <w:pPr>
        <w:pStyle w:val="Heading3"/>
      </w:pPr>
      <w:bookmarkStart w:id="190" w:name="_Toc358992562"/>
      <w:r w:rsidRPr="00155FA4">
        <w:t>Environmental Conditions</w:t>
      </w:r>
      <w:r w:rsidR="00F3610B" w:rsidRPr="00F3610B">
        <w:t xml:space="preserve"> </w:t>
      </w:r>
      <w:r w:rsidR="00F3610B">
        <w:t>Group</w:t>
      </w:r>
      <w:bookmarkEnd w:id="190"/>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91" w:author="Peter" w:date="2013-05-08T09:19:00Z">
              <w:r>
                <w:t>]</w:t>
              </w:r>
            </w:ins>
            <w:r w:rsidR="006C44F0">
              <w:t xml:space="preserve"> Ambient air pressure</w:t>
            </w:r>
            <w:del w:id="192"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93" w:author="Peter" w:date="2013-05-08T09:19:00Z">
              <w:r>
                <w:t>]</w:t>
              </w:r>
            </w:ins>
            <w:r w:rsidR="006C44F0">
              <w:t xml:space="preserve"> Ambient air temperature</w:t>
            </w:r>
            <w:del w:id="194"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95" w:author="Peter" w:date="2013-05-08T09:19:00Z">
              <w:r>
                <w:t>[</w:t>
              </w:r>
            </w:ins>
            <w:r w:rsidR="006C44F0">
              <w:t>Percentage</w:t>
            </w:r>
            <w:ins w:id="196" w:author="Peter" w:date="2013-05-08T09:19:00Z">
              <w:r>
                <w:t>]</w:t>
              </w:r>
            </w:ins>
            <w:r w:rsidR="006C44F0">
              <w:t xml:space="preserve"> </w:t>
            </w:r>
            <w:r w:rsidR="006C44F0" w:rsidRPr="006C44F0">
              <w:t xml:space="preserve">Relative air humidity </w:t>
            </w:r>
            <w:del w:id="197"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98" w:name="_Toc358992563"/>
      <w:r w:rsidRPr="00155FA4">
        <w:t>General</w:t>
      </w:r>
      <w:r w:rsidR="00F3610B" w:rsidRPr="00F3610B">
        <w:t xml:space="preserve"> </w:t>
      </w:r>
      <w:r w:rsidR="00F3610B">
        <w:t>Group</w:t>
      </w:r>
      <w:bookmarkEnd w:id="198"/>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249"/>
        <w:gridCol w:w="7613"/>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E172F8" w:rsidRDefault="00C96D90" w:rsidP="00E172F8">
            <w:pPr>
              <w:pStyle w:val="TableText"/>
              <w:rPr>
                <w:ins w:id="199" w:author="Peter Roberts" w:date="2013-05-08T09:19:00Z"/>
              </w:rPr>
            </w:pPr>
            <w:ins w:id="200" w:author="Peter" w:date="2013-05-08T09:19:00Z">
              <w:r>
                <w:t xml:space="preserve">If </w:t>
              </w:r>
              <w:r w:rsidR="002935FF">
                <w:t>the acquisition system’s</w:t>
              </w:r>
            </w:ins>
            <w:del w:id="201" w:author="Peter" w:date="2013-05-08T09:19:00Z">
              <w:r>
                <w:delText xml:space="preserve"> This</w:delText>
              </w:r>
            </w:del>
            <w:r>
              <w:t xml:space="preserve"> time </w:t>
            </w:r>
            <w:ins w:id="202" w:author="Peter" w:date="2013-05-08T09:19:00Z">
              <w:r w:rsidR="002935FF">
                <w:t>was</w:t>
              </w:r>
            </w:ins>
            <w:del w:id="203" w:author="Peter" w:date="2013-05-08T09:19:00Z">
              <w:r>
                <w:delText>is set from %%%. If this is</w:delText>
              </w:r>
            </w:del>
            <w:r>
              <w:t xml:space="preserve"> not set to UTC, </w:t>
            </w:r>
            <w:ins w:id="204" w:author="Peter" w:date="2013-05-08T09:19:00Z">
              <w:r w:rsidR="002935FF">
                <w:t>then</w:t>
              </w:r>
            </w:ins>
            <w:del w:id="205"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w:t>
            </w:r>
            <w:r w:rsidR="0095776F">
              <w:t xml:space="preserve"> </w:t>
            </w:r>
            <w:fldSimple w:instr=" REF _Ref357690312 \r \h  \* MERGEFORMAT ">
              <w:r w:rsidR="00E172F8" w:rsidRPr="00E172F8">
                <w:rPr>
                  <w:rStyle w:val="CrossReference"/>
                </w:rPr>
                <w:t>6.13.3</w:t>
              </w:r>
            </w:fldSimple>
            <w:r w:rsidR="0095776F" w:rsidRPr="0095776F">
              <w:rPr>
                <w:rStyle w:val="CrossReference"/>
              </w:rPr>
              <w:t xml:space="preserve"> </w:t>
            </w:r>
            <w:r w:rsidR="00136097">
              <w:fldChar w:fldCharType="begin"/>
            </w:r>
            <w:r w:rsidR="00136097">
              <w:instrText xml:space="preserve"> REF _Ref357690312 \h  \* MERGEFORMAT </w:instrText>
            </w:r>
            <w:r w:rsidR="00136097">
              <w:fldChar w:fldCharType="separate"/>
            </w:r>
            <w:ins w:id="206" w:author="Peter Roberts" w:date="2013-05-08T09:19:00Z">
              <w:r w:rsidR="00E172F8" w:rsidRPr="00E172F8">
                <w:rPr>
                  <w:rStyle w:val="CrossReference"/>
                </w:rPr>
                <w:t>Uploading Additional Spectral</w:t>
              </w:r>
              <w:r w:rsidR="00E172F8">
                <w:t xml:space="preserve"> Data </w:t>
              </w:r>
            </w:ins>
            <w:r w:rsidR="00E172F8">
              <w:t>to</w:t>
            </w:r>
            <w:ins w:id="207" w:author="Peter Roberts" w:date="2013-05-08T09:19:00Z">
              <w:r w:rsidR="00E172F8">
                <w:t xml:space="preserve"> a </w:t>
              </w:r>
            </w:ins>
            <w:r w:rsidR="00E172F8">
              <w:t>New Data Hierarchy</w:t>
            </w:r>
          </w:p>
          <w:p w:rsidR="00E172F8" w:rsidRDefault="00E172F8" w:rsidP="00D806CC">
            <w:pPr>
              <w:pStyle w:val="Body"/>
            </w:pPr>
            <w:r>
              <w:t>There are often cases when a new set of Spectra is required to be uploaded, and this set does not relate to the existing Spectra in the Campaign</w:t>
            </w:r>
            <w:ins w:id="208" w:author="Peter Roberts" w:date="2013-05-08T09:19:00Z">
              <w:r>
                <w:t>.</w:t>
              </w:r>
            </w:ins>
            <w:r>
              <w:t xml:space="preserve"> In this case, a new directory structure can be created at the top level of the Campaign.</w:t>
            </w:r>
          </w:p>
          <w:p w:rsidR="00E172F8" w:rsidRDefault="00E172F8" w:rsidP="00D806CC">
            <w:pPr>
              <w:pStyle w:val="Body"/>
            </w:pPr>
            <w:r>
              <w:rPr>
                <w:noProof/>
                <w:lang w:val="en-AU" w:eastAsia="ja-JP"/>
              </w:rPr>
              <w:drawing>
                <wp:inline distT="0" distB="0" distL="0" distR="0">
                  <wp:extent cx="1703339" cy="832919"/>
                  <wp:effectExtent l="19050" t="0" r="0" b="0"/>
                  <wp:docPr id="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l="7414" t="40530" r="18000" b="28001"/>
                          <a:stretch>
                            <a:fillRect/>
                          </a:stretch>
                        </pic:blipFill>
                        <pic:spPr bwMode="auto">
                          <a:xfrm>
                            <a:off x="0" y="0"/>
                            <a:ext cx="1704933" cy="833698"/>
                          </a:xfrm>
                          <a:prstGeom prst="rect">
                            <a:avLst/>
                          </a:prstGeom>
                          <a:noFill/>
                          <a:ln w="9525">
                            <a:noFill/>
                            <a:miter lim="800000"/>
                            <a:headEnd/>
                            <a:tailEnd/>
                          </a:ln>
                        </pic:spPr>
                      </pic:pic>
                    </a:graphicData>
                  </a:graphic>
                </wp:inline>
              </w:drawing>
            </w:r>
          </w:p>
          <w:p w:rsidR="00E172F8" w:rsidRDefault="00E172F8" w:rsidP="00212938">
            <w:pPr>
              <w:pStyle w:val="Caption"/>
            </w:pPr>
            <w:r w:rsidRPr="00084655">
              <w:t xml:space="preserve">Figure </w:t>
            </w:r>
            <w:r>
              <w:rPr>
                <w:noProof/>
              </w:rPr>
              <w:t>27</w:t>
            </w:r>
            <w:r w:rsidRPr="00084655">
              <w:t xml:space="preserve">: </w:t>
            </w:r>
            <w:r>
              <w:t>Data Hierarchy of GER example after initial load</w:t>
            </w:r>
          </w:p>
          <w:p w:rsidR="00E172F8" w:rsidRDefault="00E172F8" w:rsidP="00D806CC">
            <w:pPr>
              <w:pStyle w:val="Body"/>
            </w:pPr>
            <w:r>
              <w:t>In the above example, there is one sub-folder of the GER Example. If the user has performed a second largely independent part of the experiment, its results may be loaded as a new top level folder in the Campaign.</w:t>
            </w:r>
          </w:p>
          <w:p w:rsidR="00E172F8" w:rsidRDefault="00E172F8" w:rsidP="00AA31FF">
            <w:pPr>
              <w:pStyle w:val="Figure"/>
            </w:pPr>
            <w:r>
              <w:rPr>
                <w:lang w:val="en-AU"/>
              </w:rPr>
              <w:pict>
                <v:shape id="_x0000_i1044" type="#_x0000_t75" style="width:422pt;height:110.5pt">
                  <v:imagedata croptop="-65520f" cropbottom="65520f"/>
                </v:shape>
              </w:pict>
            </w:r>
          </w:p>
          <w:p w:rsidR="00E172F8" w:rsidRDefault="00E172F8" w:rsidP="00212938">
            <w:pPr>
              <w:pStyle w:val="Caption"/>
            </w:pPr>
            <w:r w:rsidRPr="00084655">
              <w:t xml:space="preserve">Figure </w:t>
            </w:r>
            <w:r>
              <w:rPr>
                <w:noProof/>
              </w:rPr>
              <w:t>28</w:t>
            </w:r>
            <w:r w:rsidRPr="00084655">
              <w:t xml:space="preserve">: </w:t>
            </w:r>
            <w:r>
              <w:t>Data Hierarchy of GER example after loading second part</w:t>
            </w:r>
          </w:p>
          <w:p w:rsidR="00E172F8" w:rsidRDefault="00E172F8" w:rsidP="00D806CC">
            <w:pPr>
              <w:pStyle w:val="ProcessHeading"/>
            </w:pPr>
            <w:r>
              <w:t>To upload a new data hierarchy to an existing Campaign...</w:t>
            </w:r>
          </w:p>
          <w:tbl>
            <w:tblPr>
              <w:tblStyle w:val="Instructions"/>
              <w:tblW w:w="0" w:type="auto"/>
              <w:tblLook w:val="04A0"/>
            </w:tblPr>
            <w:tblGrid>
              <w:gridCol w:w="6688"/>
            </w:tblGrid>
            <w:tr w:rsidR="00E172F8" w:rsidTr="006850EF">
              <w:tc>
                <w:tcPr>
                  <w:tcW w:w="8862" w:type="dxa"/>
                </w:tcPr>
                <w:p w:rsidR="00E172F8" w:rsidRDefault="00E172F8" w:rsidP="006850EF">
                  <w:pPr>
                    <w:pStyle w:val="ProcessStep"/>
                  </w:pPr>
                  <w:r>
                    <w:t>Prepare the second upload directory tree of Spectra on your computer and ensure it has a different name from the first one. It does not need to be in the same directory as the first one, owned by the same user as the first one, or even on the same computer as the first one.</w:t>
                  </w:r>
                </w:p>
                <w:p w:rsidR="00E172F8" w:rsidRDefault="00E172F8" w:rsidP="006850E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E172F8" w:rsidRDefault="00E172F8" w:rsidP="006850EF">
                  <w:pPr>
                    <w:pStyle w:val="Figure"/>
                  </w:pPr>
                  <w:r>
                    <w:rPr>
                      <w:lang w:val="en-AU"/>
                    </w:rPr>
                    <w:drawing>
                      <wp:inline distT="0" distB="0" distL="0" distR="0">
                        <wp:extent cx="4461212" cy="1738389"/>
                        <wp:effectExtent l="19050" t="0" r="0"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E172F8" w:rsidRDefault="00E172F8" w:rsidP="006850EF">
                  <w:pPr>
                    <w:pStyle w:val="Caption"/>
                  </w:pPr>
                  <w:r w:rsidRPr="00084655">
                    <w:t xml:space="preserve">Figure </w:t>
                  </w:r>
                  <w:r>
                    <w:rPr>
                      <w:noProof/>
                    </w:rPr>
                    <w:t>29</w:t>
                  </w:r>
                  <w:r w:rsidRPr="00084655">
                    <w:t xml:space="preserve">: </w:t>
                  </w:r>
                  <w:r>
                    <w:t>File upload dialog showing multiple paths</w:t>
                  </w:r>
                </w:p>
                <w:p w:rsidR="00E172F8" w:rsidRPr="006E0514" w:rsidRDefault="00E172F8" w:rsidP="006850EF">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p>
                <w:p w:rsidR="00E172F8" w:rsidRDefault="00E172F8" w:rsidP="006850E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E172F8" w:rsidRDefault="00E172F8" w:rsidP="006850EF">
                  <w:pPr>
                    <w:pStyle w:val="ProcessStep"/>
                  </w:pPr>
                  <w:r>
                    <w:t xml:space="preserve">Click on </w:t>
                  </w:r>
                  <w:r w:rsidRPr="0070613F">
                    <w:rPr>
                      <w:rStyle w:val="ActionButton"/>
                    </w:rPr>
                    <w:t> New Path </w:t>
                  </w:r>
                  <w:r>
                    <w:t>. A file selection dialog will open.</w:t>
                  </w:r>
                </w:p>
                <w:p w:rsidR="00E172F8" w:rsidRDefault="00E172F8" w:rsidP="006850EF">
                  <w:pPr>
                    <w:pStyle w:val="ProcessStep"/>
                  </w:pPr>
                  <w:r>
                    <w:t xml:space="preserve">Navigate to the directory that created with the second data hierarchy and select it. This new path will be added to the list of paths in the </w:t>
                  </w:r>
                  <w:r w:rsidRPr="0070613F">
                    <w:rPr>
                      <w:rStyle w:val="GUIWord"/>
                    </w:rPr>
                    <w:t>Path:</w:t>
                  </w:r>
                  <w:r>
                    <w:t xml:space="preserve"> box. Be sure to select the right level directory.</w:t>
                  </w:r>
                </w:p>
                <w:p w:rsidR="00E172F8" w:rsidRDefault="00E172F8" w:rsidP="006850EF">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E172F8" w:rsidRDefault="00E172F8" w:rsidP="00AA31FF">
            <w:pPr>
              <w:pStyle w:val="Warning"/>
            </w:pPr>
            <w:r>
              <w:t>Warning</w:t>
            </w:r>
            <w:r>
              <w:tab/>
              <w:t>If you select the directory above or below the one selected when the Campaign was first loaded, it will not be recognised as the same directory and will cause all of the existing data to be duplicated in your SPECCHIO Campaign.</w:t>
            </w:r>
          </w:p>
          <w:p w:rsidR="001310CE" w:rsidRDefault="00E172F8" w:rsidP="00C96D90">
            <w:pPr>
              <w:pStyle w:val="TableText"/>
              <w:rPr>
                <w:del w:id="209" w:author="Peter" w:date="2013-05-08T09:19:00Z"/>
              </w:rPr>
            </w:pPr>
            <w:r w:rsidRPr="00084655">
              <w:t>UTC Time Correction</w:t>
            </w:r>
            <w:r w:rsidR="00136097">
              <w:fldChar w:fldCharType="end"/>
            </w:r>
            <w:ins w:id="210" w:author="Peter" w:date="2013-05-08T09:19:00Z">
              <w:r w:rsidR="00C96D90">
                <w:t>.</w:t>
              </w:r>
            </w:ins>
            <w:del w:id="211" w:author="Peter" w:date="2013-05-08T09:19:00Z">
              <w:r w:rsidR="00C96D90">
                <w:delText>%%%.</w:delText>
              </w:r>
            </w:del>
          </w:p>
          <w:p w:rsidR="005148C0" w:rsidRDefault="00C96D90">
            <w:pPr>
              <w:pStyle w:val="TableText"/>
              <w:pPrChange w:id="212" w:author="Peter" w:date="2013-05-08T09:19:00Z">
                <w:pPr>
                  <w:pStyle w:val="DocAction"/>
                </w:pPr>
              </w:pPrChange>
            </w:pPr>
            <w:del w:id="213"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F52044" w:rsidP="0061012D">
            <w:pPr>
              <w:pStyle w:val="TableText"/>
            </w:pPr>
            <w:r>
              <w:t>SPECCHIO</w:t>
            </w:r>
            <w:r w:rsidR="001310CE">
              <w:t xml:space="preserve"> sets any</w:t>
            </w:r>
            <w:r w:rsidR="001310CE" w:rsidRPr="00084655">
              <w:t xml:space="preserve"> comments entered when capturing the spectrum </w:t>
            </w:r>
            <w:r w:rsidR="001310CE">
              <w:t>into this field on spectrum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FA1F82" w:rsidRDefault="002935FF" w:rsidP="0061012D">
            <w:pPr>
              <w:pStyle w:val="TableText"/>
            </w:pPr>
            <w:ins w:id="214" w:author="Peter" w:date="2013-05-08T09:19:00Z">
              <w:r>
                <w:t xml:space="preserve">This Attribute </w:t>
              </w:r>
            </w:ins>
            <w:r w:rsidR="0061012D">
              <w:t>is</w:t>
            </w:r>
            <w:ins w:id="215" w:author="Peter" w:date="2013-05-08T09:19:00Z">
              <w:r>
                <w:t xml:space="preserve"> always present</w:t>
              </w:r>
            </w:ins>
            <w:r w:rsidR="0061012D">
              <w:t xml:space="preserve"> and is generally set by </w:t>
            </w:r>
            <w:r w:rsidR="00F52044">
              <w:t>SPECCHIO</w:t>
            </w:r>
            <w:r w:rsidR="0061012D">
              <w:t xml:space="preserve"> when the spectrum is read</w:t>
            </w:r>
            <w:ins w:id="216" w:author="Peter" w:date="2013-05-08T09:19:00Z">
              <w:r>
                <w:t>.</w:t>
              </w:r>
            </w:ins>
            <w:r w:rsidR="00FA1F82">
              <w:t xml:space="preserve"> </w:t>
            </w:r>
            <w:ins w:id="217" w:author="Peter" w:date="2013-05-08T09:19:00Z">
              <w:r>
                <w:t xml:space="preserve">If no data is available, </w:t>
              </w:r>
            </w:ins>
            <w:r w:rsidR="0061012D">
              <w:t xml:space="preserve">it should be </w:t>
            </w:r>
            <w:ins w:id="218" w:author="Peter" w:date="2013-05-08T09:19:00Z">
              <w:r>
                <w:t xml:space="preserve">set to </w:t>
              </w:r>
              <w:r w:rsidRPr="00EF56D8">
                <w:rPr>
                  <w:rStyle w:val="GUIWord"/>
                </w:rPr>
                <w:t>Nil</w:t>
              </w:r>
              <w:r>
                <w:t>.</w:t>
              </w:r>
            </w:ins>
          </w:p>
          <w:p w:rsidR="002935FF" w:rsidRDefault="00FA1F82" w:rsidP="0061012D">
            <w:pPr>
              <w:pStyle w:val="TableText"/>
              <w:rPr>
                <w:ins w:id="219" w:author="Peter" w:date="2013-05-08T09:19:00Z"/>
              </w:rPr>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20" w:author="Peter" w:date="2013-05-08T09:19:00Z">
              <w:r w:rsidR="002935FF">
                <w:t>S</w:t>
              </w:r>
              <w:r>
                <w:t>pectra</w:t>
              </w:r>
            </w:ins>
            <w:del w:id="221"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22" w:author="Peter" w:date="2013-05-08T09:19:00Z"/>
              </w:rPr>
            </w:pPr>
            <w:ins w:id="223" w:author="Peter" w:date="2013-05-08T09:19:00Z">
              <w:r>
                <w:t xml:space="preserve">This value is automatically set </w:t>
              </w:r>
            </w:ins>
            <w:r w:rsidR="006E169B">
              <w:t xml:space="preserve">to the </w:t>
            </w:r>
            <w:r w:rsidR="00F52044">
              <w:t>SPECCHIO</w:t>
            </w:r>
            <w:r w:rsidR="006E169B">
              <w:t xml:space="preserve"> server’s system time </w:t>
            </w:r>
            <w:ins w:id="224" w:author="Peter" w:date="2013-05-08T09:19:00Z">
              <w:r>
                <w:t xml:space="preserve">when the Spectrum is uploaded to </w:t>
              </w:r>
            </w:ins>
            <w:r w:rsidR="00F52044">
              <w:t>SPECCHIO</w:t>
            </w:r>
            <w:ins w:id="225" w:author="Peter" w:date="2013-05-08T09:19:00Z">
              <w:r>
                <w:t>.</w:t>
              </w:r>
            </w:ins>
            <w:r w:rsidR="006E169B">
              <w:t xml:space="preserve"> Note that this may not be the same as the client’s system time.</w:t>
            </w:r>
          </w:p>
          <w:p w:rsidR="001310CE" w:rsidRDefault="00C96D90" w:rsidP="00C96D90">
            <w:pPr>
              <w:pStyle w:val="TableText"/>
            </w:pPr>
            <w:del w:id="226"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27" w:author="Peter" w:date="2013-05-08T09:19:00Z">
              <w:r>
                <w:t>.</w:t>
              </w:r>
            </w:ins>
            <w:del w:id="228"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29" w:author="Peter" w:date="2013-05-08T09:19:00Z">
              <w:r w:rsidR="00D642A9">
                <w:t>Describes the nature</w:t>
              </w:r>
            </w:ins>
            <w:del w:id="230" w:author="Peter" w:date="2013-05-08T09:19:00Z">
              <w:r w:rsidR="00D642A9" w:rsidRPr="00084655">
                <w:delText>Name</w:delText>
              </w:r>
            </w:del>
            <w:r w:rsidR="00D642A9" w:rsidRPr="00084655">
              <w:t xml:space="preserve"> of the </w:t>
            </w:r>
            <w:del w:id="231" w:author="Peter" w:date="2013-05-08T09:19:00Z">
              <w:r w:rsidR="00D642A9" w:rsidRPr="00084655">
                <w:delText xml:space="preserve">spectral </w:delText>
              </w:r>
            </w:del>
            <w:r w:rsidR="00D642A9" w:rsidRPr="00084655">
              <w:t>measurement</w:t>
            </w:r>
            <w:r w:rsidR="00D642A9">
              <w:t xml:space="preserve"> - s</w:t>
            </w:r>
            <w:ins w:id="232" w:author="Peter" w:date="2013-05-08T09:19:00Z">
              <w:r w:rsidR="00D642A9">
                <w:t>elect from</w:t>
              </w:r>
            </w:ins>
            <w:r w:rsidR="00D642A9">
              <w:t xml:space="preserve">: </w:t>
            </w:r>
            <w:r w:rsidR="00D642A9" w:rsidRPr="00B93C94">
              <w:t>Reflectance, Radiance, Transmission, Absorbance, DNs, Irradiance, Mueller10, Mueller20, Wavelength</w:t>
            </w:r>
            <w:ins w:id="233" w:author="Peter" w:date="2013-05-08T09:19:00Z">
              <w:r w:rsidR="00D642A9">
                <w:t>.</w:t>
              </w:r>
            </w:ins>
          </w:p>
          <w:p w:rsidR="006E0394" w:rsidRDefault="00EF56D8" w:rsidP="00305207">
            <w:pPr>
              <w:pStyle w:val="TableText"/>
            </w:pPr>
            <w:ins w:id="234" w:author="Peter" w:date="2013-05-08T09:19:00Z">
              <w:r>
                <w:t xml:space="preserve">This Attribute is </w:t>
              </w:r>
            </w:ins>
            <w:r w:rsidR="00FA1F82">
              <w:t>mandatory</w:t>
            </w:r>
            <w:ins w:id="235" w:author="Peter" w:date="2013-05-08T09:19:00Z">
              <w:r>
                <w:t xml:space="preserve">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36"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37"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38" w:author="Peter" w:date="2013-05-08T09:19:00Z">
              <w:r w:rsidR="00723D0B">
                <w:t xml:space="preserve">and file formats </w:t>
              </w:r>
            </w:ins>
            <w:r w:rsidR="002B10D8">
              <w:t>apply a number which is recorded in the Spectrum file</w:t>
            </w:r>
            <w:del w:id="239"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240" w:name="_Toc358992564"/>
      <w:r w:rsidRPr="00155FA4">
        <w:t>Generic Target Properties</w:t>
      </w:r>
      <w:r w:rsidR="00F3610B" w:rsidRPr="00F3610B">
        <w:t xml:space="preserve"> </w:t>
      </w:r>
      <w:r w:rsidR="00F3610B">
        <w:t>Group</w:t>
      </w:r>
      <w:bookmarkEnd w:id="240"/>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Generic Target Properties group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41" w:author="Peter" w:date="2013-05-08T09:19:00Z">
              <w:r>
                <w:t>.</w:t>
              </w:r>
            </w:ins>
            <w:del w:id="242"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ins w:id="243" w:author="Peter Roberts" w:date="2013-05-08T09:19:00Z">
              <w:r w:rsidR="001D57A4">
                <w:t xml:space="preserve"> </w:t>
              </w:r>
            </w:ins>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244" w:name="_Toc358992565"/>
      <w:r w:rsidRPr="00155FA4">
        <w:t>Illumination</w:t>
      </w:r>
      <w:r w:rsidR="00F3610B" w:rsidRPr="00F3610B">
        <w:t xml:space="preserve"> </w:t>
      </w:r>
      <w:r w:rsidR="00F3610B">
        <w:t>Group</w:t>
      </w:r>
      <w:bookmarkEnd w:id="244"/>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245" w:name="_Toc358992566"/>
      <w:r w:rsidRPr="00155FA4">
        <w:t>Instrument</w:t>
      </w:r>
      <w:r w:rsidR="00F3610B" w:rsidRPr="00F3610B">
        <w:t xml:space="preserve"> </w:t>
      </w:r>
      <w:r w:rsidR="00F3610B">
        <w:t>Group</w:t>
      </w:r>
      <w:bookmarkEnd w:id="245"/>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tblPr>
      <w:tblGrid>
        <w:gridCol w:w="1552"/>
        <w:gridCol w:w="7310"/>
        <w:tblGridChange w:id="246">
          <w:tblGrid>
            <w:gridCol w:w="709"/>
            <w:gridCol w:w="885"/>
            <w:gridCol w:w="667"/>
            <w:gridCol w:w="6493"/>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47" w:author="Peter" w:date="2013-05-08T09:19:00Z">
              <w:r w:rsidR="00CB4748">
                <w:t>Th</w:t>
              </w:r>
            </w:ins>
            <w:r w:rsidR="00CB4748">
              <w:t>e</w:t>
            </w:r>
            <w:ins w:id="248" w:author="Peter" w:date="2013-05-08T09:19:00Z">
              <w:r w:rsidR="00CB4748">
                <w:t xml:space="preserve"> name </w:t>
              </w:r>
            </w:ins>
            <w:r w:rsidR="00CB4748">
              <w:t>of</w:t>
            </w:r>
            <w:ins w:id="249"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50" w:author="Peter" w:date="2013-05-08T09:19:00Z">
              <w:r w:rsidR="00CB4748">
                <w:t>used to take these measurements</w:t>
              </w:r>
            </w:ins>
          </w:p>
          <w:p w:rsidR="00CB4748" w:rsidRPr="00C41199" w:rsidRDefault="00CB4748" w:rsidP="00CB4748">
            <w:pPr>
              <w:pStyle w:val="TableText"/>
              <w:tabs>
                <w:tab w:val="right" w:leader="dot" w:pos="8788"/>
              </w:tabs>
              <w:rPr>
                <w:rPrChange w:id="251" w:author="Peter" w:date="2013-05-08T09:19:00Z">
                  <w:rPr>
                    <w:rStyle w:val="DocActionChar"/>
                    <w:i w:val="0"/>
                  </w:rPr>
                </w:rPrChange>
              </w:rPr>
            </w:pPr>
            <w:r>
              <w:t xml:space="preserve">The drop down list is a list of </w:t>
            </w:r>
            <w:ins w:id="252" w:author="Peter" w:date="2013-05-08T09:19:00Z">
              <w:r>
                <w:t xml:space="preserve">Instruments which is created using the </w:t>
              </w:r>
              <w:r w:rsidRPr="00C41199">
                <w:rPr>
                  <w:rStyle w:val="GUIWord"/>
                </w:rPr>
                <w:t>Data maintenance/</w:t>
              </w:r>
            </w:ins>
            <w:del w:id="253"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136097" w:rsidRPr="00136097">
              <w:rPr>
                <w:rStyle w:val="GUIWord"/>
                <w:rPrChange w:id="254" w:author="Peter" w:date="2013-05-08T09:19:00Z">
                  <w:rPr>
                    <w:rStyle w:val="DocActionChar"/>
                  </w:rPr>
                </w:rPrChange>
              </w:rPr>
              <w:t xml:space="preserve">Instrument </w:t>
            </w:r>
            <w:ins w:id="255" w:author="Peter" w:date="2013-05-08T09:19:00Z">
              <w:r w:rsidRPr="00C41199">
                <w:rPr>
                  <w:rStyle w:val="GUIWord"/>
                </w:rPr>
                <w:t>admin.</w:t>
              </w:r>
              <w:r>
                <w:t xml:space="preserve"> </w:t>
              </w:r>
            </w:ins>
            <w:r w:rsidR="00136097" w:rsidRPr="00136097">
              <w:rPr>
                <w:rPrChange w:id="256" w:author="Peter" w:date="2013-05-08T09:19:00Z">
                  <w:rPr>
                    <w:rStyle w:val="DocActionChar"/>
                  </w:rPr>
                </w:rPrChange>
              </w:rPr>
              <w:t>function</w:t>
            </w:r>
            <w:del w:id="257" w:author="Peter" w:date="2013-05-08T09:19:00Z">
              <w:r>
                <w:rPr>
                  <w:rStyle w:val="DocActionChar"/>
                </w:rPr>
                <w:delText xml:space="preserve"> metadata editor</w:delText>
              </w:r>
            </w:del>
            <w:r w:rsidR="00136097" w:rsidRPr="00136097">
              <w:rPr>
                <w:rPrChange w:id="258" w:author="Peter" w:date="2013-05-08T09:19:00Z">
                  <w:rPr>
                    <w:rStyle w:val="DocActionChar"/>
                  </w:rPr>
                </w:rPrChange>
              </w:rPr>
              <w:t>.</w:t>
            </w:r>
          </w:p>
          <w:p w:rsidR="00CB4748" w:rsidRDefault="00CB4748" w:rsidP="00305207">
            <w:pPr>
              <w:pStyle w:val="TableText"/>
            </w:pPr>
            <w:r>
              <w:t>Th</w:t>
            </w:r>
            <w:ins w:id="259" w:author="Peter" w:date="2013-05-08T09:19:00Z">
              <w:r w:rsidR="002935FF">
                <w:t xml:space="preserve">is Attribute is </w:t>
              </w:r>
            </w:ins>
            <w:r w:rsidR="00BE1D96">
              <w:t>always present</w:t>
            </w:r>
            <w:ins w:id="260" w:author="Peter" w:date="2013-05-08T09:19:00Z">
              <w:r w:rsidR="002935FF">
                <w:t xml:space="preserve"> and cannot be deleted. </w:t>
              </w:r>
            </w:ins>
            <w:r w:rsidR="00BF00B7">
              <w:t xml:space="preserve">It should be set if known. </w:t>
            </w:r>
            <w:ins w:id="261" w:author="Peter" w:date="2013-05-08T09:19:00Z">
              <w:r w:rsidR="002935FF">
                <w:t xml:space="preserve">If no data is available, set it to </w:t>
              </w:r>
              <w:r w:rsidR="002935FF" w:rsidRPr="00EF56D8">
                <w:rPr>
                  <w:rStyle w:val="GUIWord"/>
                </w:rPr>
                <w:t>Nil</w:t>
              </w:r>
              <w:r w:rsidR="002935FF">
                <w:t>.</w:t>
              </w:r>
            </w:ins>
          </w:p>
          <w:p w:rsidR="004D7399" w:rsidRDefault="00CB4748" w:rsidP="00BF00B7">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has been determined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C41199" w:rsidRDefault="00BF00B7" w:rsidP="00BF00B7">
            <w:pPr>
              <w:pStyle w:val="TableText"/>
              <w:tabs>
                <w:tab w:val="right" w:leader="dot" w:pos="8788"/>
              </w:tabs>
              <w:rPr>
                <w:rPrChange w:id="262" w:author="Peter" w:date="2013-05-08T09:19:00Z">
                  <w:rPr>
                    <w:rStyle w:val="DocActionChar"/>
                    <w:i w:val="0"/>
                  </w:rPr>
                </w:rPrChange>
              </w:rPr>
            </w:pPr>
            <w:r>
              <w:t>The drop down list is a list of Sensors</w:t>
            </w:r>
            <w:ins w:id="263" w:author="Peter" w:date="2013-05-08T09:19:00Z">
              <w:r>
                <w:t xml:space="preserve"> which is created using the </w:t>
              </w:r>
              <w:r w:rsidRPr="00C41199">
                <w:rPr>
                  <w:rStyle w:val="GUIWord"/>
                </w:rPr>
                <w:t>Data maintenance/</w:t>
              </w:r>
            </w:ins>
            <w:del w:id="264"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Pr>
                <w:rStyle w:val="GUIWord"/>
              </w:rPr>
              <w:t>Load sensor definition</w:t>
            </w:r>
            <w:ins w:id="265" w:author="Peter" w:date="2013-05-08T09:19:00Z">
              <w:r>
                <w:t xml:space="preserve"> </w:t>
              </w:r>
            </w:ins>
            <w:r w:rsidR="00136097" w:rsidRPr="00136097">
              <w:rPr>
                <w:rPrChange w:id="266" w:author="Peter" w:date="2013-05-08T09:19:00Z">
                  <w:rPr>
                    <w:rStyle w:val="DocActionChar"/>
                  </w:rPr>
                </w:rPrChange>
              </w:rPr>
              <w:t>function</w:t>
            </w:r>
            <w:del w:id="267" w:author="Peter" w:date="2013-05-08T09:19:00Z">
              <w:r>
                <w:rPr>
                  <w:rStyle w:val="DocActionChar"/>
                </w:rPr>
                <w:delText xml:space="preserve"> metadata editor</w:delText>
              </w:r>
            </w:del>
            <w:r w:rsidR="00136097" w:rsidRPr="00136097">
              <w:rPr>
                <w:rPrChange w:id="268" w:author="Peter" w:date="2013-05-08T09:19:00Z">
                  <w:rPr>
                    <w:rStyle w:val="DocActionChar"/>
                  </w:rPr>
                </w:rPrChange>
              </w:rPr>
              <w:t>.</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rPr>
                <w:ins w:id="269" w:author="Peter" w:date="2013-05-08T09:19:00Z"/>
              </w:rPr>
            </w:pPr>
            <w:ins w:id="270" w:author="Peter" w:date="2013-05-08T09:19:00Z">
              <w:r>
                <w:t xml:space="preserve">This Attribute is </w:t>
              </w:r>
            </w:ins>
            <w:r w:rsidR="00BE1D96">
              <w:t>always present</w:t>
            </w:r>
            <w:ins w:id="271" w:author="Peter" w:date="2013-05-08T09:19:00Z">
              <w:r>
                <w:t xml:space="preserve"> and cannot be deleted. If </w:t>
              </w:r>
            </w:ins>
            <w:r w:rsidR="0014777F">
              <w:t>not required</w:t>
            </w:r>
            <w:ins w:id="272" w:author="Peter" w:date="2013-05-08T09:19:00Z">
              <w:r>
                <w:t xml:space="preserve">, </w:t>
              </w:r>
            </w:ins>
            <w:r w:rsidR="00BE1D96">
              <w:t xml:space="preserve">it can be </w:t>
            </w:r>
            <w:ins w:id="273" w:author="Peter" w:date="2013-05-08T09:19:00Z">
              <w:r>
                <w:t xml:space="preserve">set to </w:t>
              </w:r>
              <w:r w:rsidRPr="00EF56D8">
                <w:rPr>
                  <w:rStyle w:val="GUIWord"/>
                </w:rPr>
                <w:t>Nil</w:t>
              </w:r>
              <w:r>
                <w:t>.</w:t>
              </w:r>
            </w:ins>
          </w:p>
          <w:p w:rsidR="006A683F" w:rsidRDefault="00BE1D96" w:rsidP="007D43F6">
            <w:pPr>
              <w:pStyle w:val="TableText"/>
            </w:pPr>
            <w:r>
              <w:t>This Attribute is generally set when Spectra are loaded</w:t>
            </w:r>
            <w:r w:rsidR="007D43F6">
              <w:t>, but should be checked to ensure that it has been set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CB4748">
        <w:tblPrEx>
          <w:tblW w:w="0" w:type="auto"/>
          <w:tblPrExChange w:id="274" w:author="Peter" w:date="2013-05-08T09:19:00Z">
            <w:tblPrEx>
              <w:tblW w:w="0" w:type="auto"/>
              <w:tblInd w:w="817" w:type="dxa"/>
            </w:tblPrEx>
          </w:tblPrExChange>
        </w:tblPrEx>
        <w:trPr>
          <w:trPrChange w:id="275" w:author="Peter" w:date="2013-05-08T09:19:00Z">
            <w:trPr>
              <w:gridAfter w:val="0"/>
            </w:trPr>
          </w:trPrChange>
        </w:trPr>
        <w:tc>
          <w:tcPr>
            <w:tcW w:w="0" w:type="auto"/>
            <w:tcPrChange w:id="27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77"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022766" w:rsidRDefault="007A1927" w:rsidP="007A1927">
            <w:pPr>
              <w:pStyle w:val="TableText"/>
            </w:pPr>
            <w:r>
              <w:t xml:space="preserve">Users do not have permission to add new Instruments to </w:t>
            </w:r>
            <w:r w:rsidR="00F52044">
              <w:t>SPECCHIO</w:t>
            </w:r>
            <w:r>
              <w:t xml:space="preserve">’s Instrument table. When a Spectrum is being loaded and the Instrument it refers to is not already in </w:t>
            </w:r>
            <w:r w:rsidR="00F52044">
              <w:t>SPECCHIO</w:t>
            </w:r>
            <w:r>
              <w:t xml:space="preserve">’s Instrument table, then </w:t>
            </w:r>
            <w:r w:rsidR="00F52044">
              <w:t>SPECCHIO</w:t>
            </w:r>
            <w:r>
              <w:t xml:space="preserve"> writes the name of the Instrument into this field and leaves the Instrument field above set to </w:t>
            </w:r>
            <w:r w:rsidRPr="007A1927">
              <w:rPr>
                <w:rStyle w:val="GUIWord"/>
              </w:rPr>
              <w:t>Nil</w:t>
            </w:r>
            <w:r>
              <w:t>. This provides the information needed for the user to resolve the Instrument information at after the Spectrum load is completed.</w:t>
            </w:r>
          </w:p>
          <w:p w:rsidR="00637AC0" w:rsidRDefault="00637AC0" w:rsidP="00637AC0">
            <w:pPr>
              <w:pStyle w:val="DocAction"/>
            </w:pPr>
            <w:r>
              <w:t>%%% Andy says in his review comments, “Unknown instruments are now automatically inserted into the database.” How can they be if the user doesn’t have administrator permission?</w:t>
            </w:r>
          </w:p>
        </w:tc>
      </w:tr>
      <w:tr w:rsidR="004D7399" w:rsidTr="00CB4748">
        <w:tblPrEx>
          <w:tblW w:w="0" w:type="auto"/>
          <w:tblPrExChange w:id="278" w:author="Peter" w:date="2013-05-08T09:19:00Z">
            <w:tblPrEx>
              <w:tblW w:w="0" w:type="auto"/>
              <w:tblInd w:w="817" w:type="dxa"/>
            </w:tblPrEx>
          </w:tblPrExChange>
        </w:tblPrEx>
        <w:trPr>
          <w:trPrChange w:id="279" w:author="Peter" w:date="2013-05-08T09:19:00Z">
            <w:trPr>
              <w:gridAfter w:val="0"/>
            </w:trPr>
          </w:trPrChange>
        </w:trPr>
        <w:tc>
          <w:tcPr>
            <w:tcW w:w="0" w:type="auto"/>
            <w:tcPrChange w:id="28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81"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282" w:name="_Toc358992567"/>
      <w:r w:rsidRPr="00155FA4">
        <w:t>Instrument Settings</w:t>
      </w:r>
      <w:r w:rsidR="00F3610B" w:rsidRPr="00F3610B">
        <w:t xml:space="preserve"> </w:t>
      </w:r>
      <w:r w:rsidR="00F3610B">
        <w:t>Group</w:t>
      </w:r>
      <w:bookmarkEnd w:id="282"/>
    </w:p>
    <w:p w:rsidR="00637AC0" w:rsidRDefault="005679CD" w:rsidP="00A7583F">
      <w:pPr>
        <w:pStyle w:val="Body"/>
        <w:rPr>
          <w:ins w:id="283" w:author="Peter" w:date="2013-05-08T09:19:00Z"/>
        </w:rPr>
      </w:pPr>
      <w:ins w:id="284" w:author="Peter" w:date="2013-05-08T09:19:00Z">
        <w:r>
          <w:t xml:space="preserve">These attributes describe the settings of the </w:t>
        </w:r>
      </w:ins>
      <w:r w:rsidR="001310CE">
        <w:t xml:space="preserve">Instrument </w:t>
      </w:r>
      <w:ins w:id="285" w:author="Peter" w:date="2013-05-08T09:19:00Z">
        <w:r>
          <w:t>at the time the Spect</w:t>
        </w:r>
      </w:ins>
      <w:r w:rsidR="00D93CA9">
        <w:t>r</w:t>
      </w:r>
      <w:ins w:id="286" w:author="Peter" w:date="2013-05-08T09:19:00Z">
        <w:r>
          <w:t xml:space="preserve">um was </w:t>
        </w:r>
      </w:ins>
      <w:r w:rsidR="00637AC0">
        <w:t>acquired.</w:t>
      </w:r>
    </w:p>
    <w:p w:rsidR="001310CE" w:rsidRPr="007C3917" w:rsidRDefault="005679CD" w:rsidP="00A7583F">
      <w:pPr>
        <w:pStyle w:val="Body"/>
      </w:pPr>
      <w:ins w:id="287" w:author="Peter" w:date="2013-05-08T09:19:00Z">
        <w:r>
          <w:t xml:space="preserve">For some Instruments and file formats, the following </w:t>
        </w:r>
        <w:r w:rsidR="001310CE">
          <w:t>Instrument settings</w:t>
        </w:r>
        <w:r>
          <w:t xml:space="preserve"> are read</w:t>
        </w:r>
      </w:ins>
      <w:del w:id="288" w:author="Peter" w:date="2013-05-08T09:19:00Z">
        <w:r w:rsidR="001310CE">
          <w:delText>settings, depending on the sensor. Automatically generated</w:delText>
        </w:r>
      </w:del>
      <w:r w:rsidR="001310CE">
        <w:t xml:space="preserve"> from the </w:t>
      </w:r>
      <w:ins w:id="289" w:author="Peter" w:date="2013-05-08T09:19:00Z">
        <w:r>
          <w:t>Spectrum</w:t>
        </w:r>
      </w:ins>
      <w:del w:id="290" w:author="Peter" w:date="2013-05-08T09:19:00Z">
        <w:r w:rsidR="001310CE">
          <w:delText>spectral</w:delText>
        </w:r>
      </w:del>
      <w:r w:rsidR="001310CE">
        <w:t xml:space="preserve"> input file</w:t>
      </w:r>
      <w:ins w:id="291"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637AC0">
            <w:pPr>
              <w:pStyle w:val="TableText"/>
            </w:pPr>
            <w:r>
              <w:t xml:space="preserve">If </w:t>
            </w:r>
            <w:r w:rsidR="00F52044">
              <w:t>SPECCHIO</w:t>
            </w:r>
            <w:r>
              <w:t xml:space="preserve"> loads this value from the input Spectrum file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 i</w:t>
            </w:r>
            <w:r w:rsidR="00637AC0">
              <w:t>t</w:t>
            </w:r>
            <w:r>
              <w:t xml:space="preserve"> will set one of the values “ON” or “OFF”.</w:t>
            </w:r>
          </w:p>
        </w:tc>
      </w:tr>
    </w:tbl>
    <w:p w:rsidR="001310CE" w:rsidRPr="00F3610B" w:rsidRDefault="001310CE" w:rsidP="00F3610B">
      <w:pPr>
        <w:pStyle w:val="Heading3"/>
      </w:pPr>
      <w:bookmarkStart w:id="292" w:name="_Toc358992568"/>
      <w:r w:rsidRPr="00F3610B">
        <w:t>Instrumentation</w:t>
      </w:r>
      <w:r w:rsidR="00F3610B" w:rsidRPr="00F3610B">
        <w:t xml:space="preserve"> </w:t>
      </w:r>
      <w:r w:rsidR="00F3610B">
        <w:t>Group</w:t>
      </w:r>
      <w:bookmarkEnd w:id="292"/>
    </w:p>
    <w:p w:rsidR="005148C0" w:rsidRDefault="005679CD">
      <w:pPr>
        <w:pStyle w:val="Body"/>
        <w:pPrChange w:id="293" w:author="Peter" w:date="2013-05-08T09:19:00Z">
          <w:pPr>
            <w:pStyle w:val="DocAction"/>
          </w:pPr>
        </w:pPrChange>
      </w:pPr>
      <w:ins w:id="294" w:author="Peter" w:date="2013-05-08T09:19:00Z">
        <w:r>
          <w:t>These attributes describe</w:t>
        </w:r>
      </w:ins>
      <w:del w:id="295" w:author="Peter" w:date="2013-05-08T09:19:00Z">
        <w:r w:rsidR="000F2D03" w:rsidRPr="000F2D03">
          <w:delText>This group defines how</w:delText>
        </w:r>
      </w:del>
      <w:r w:rsidR="000F2D03" w:rsidRPr="000F2D03">
        <w:t xml:space="preserve"> the </w:t>
      </w:r>
      <w:del w:id="296" w:author="Peter" w:date="2013-05-08T09:19:00Z">
        <w:r w:rsidR="001310CE" w:rsidRPr="00245A33">
          <w:delText xml:space="preserve">objective of this group differ from </w:delText>
        </w:r>
      </w:del>
      <w:r w:rsidR="00637AC0" w:rsidRPr="00245A33">
        <w:t>Instrument</w:t>
      </w:r>
      <w:r w:rsidR="00637AC0">
        <w:t xml:space="preserve">ation </w:t>
      </w:r>
      <w:ins w:id="297" w:author="Peter" w:date="2013-05-08T09:19:00Z">
        <w:r>
          <w:t xml:space="preserve">used </w:t>
        </w:r>
        <w:r w:rsidR="00C82A81">
          <w:t>at</w:t>
        </w:r>
      </w:ins>
      <w:del w:id="298" w:author="Peter" w:date="2013-05-08T09:19:00Z">
        <w:r w:rsidR="001310CE" w:rsidRPr="00245A33">
          <w:delText>and Instrument Settings?</w:delText>
        </w:r>
        <w:r w:rsidR="00E97B4D">
          <w:delText xml:space="preserve"> This is any further manually recorded information related to</w:delText>
        </w:r>
      </w:del>
      <w:r w:rsidR="00E97B4D">
        <w:t xml:space="preserve"> the </w:t>
      </w:r>
      <w:ins w:id="299" w:author="Peter" w:date="2013-05-08T09:19:00Z">
        <w:r w:rsidR="00C82A81">
          <w:t xml:space="preserve">time the Spectrum was </w:t>
        </w:r>
      </w:ins>
      <w:r w:rsidR="00637AC0">
        <w:t>acquired</w:t>
      </w:r>
      <w:del w:id="300"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301" w:author="Peter" w:date="2013-05-08T09:19:00Z"/>
        </w:rPr>
      </w:pPr>
      <w:ins w:id="302"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ins w:id="303" w:author="Peter" w:date="2013-05-08T09:19:00Z">
              <w:r>
                <w:t xml:space="preserve">This Attribute is </w:t>
              </w:r>
            </w:ins>
            <w:r w:rsidR="00FA1F82">
              <w:t>mandatory</w:t>
            </w:r>
            <w:ins w:id="304" w:author="Peter" w:date="2013-05-08T09:19:00Z">
              <w:r>
                <w:t xml:space="preserve"> and cannot be deleted. If </w:t>
              </w:r>
            </w:ins>
            <w:r w:rsidR="00FA1F82">
              <w:t xml:space="preserve">it is not relevant or </w:t>
            </w:r>
            <w:ins w:id="305" w:author="Peter" w:date="2013-05-08T09:19:00Z">
              <w:r>
                <w:t xml:space="preserve">no data is available, set it to </w:t>
              </w:r>
              <w:r w:rsidRPr="00EF56D8">
                <w:rPr>
                  <w:rStyle w:val="GUIWord"/>
                </w:rPr>
                <w:t>Nil</w:t>
              </w:r>
              <w:r>
                <w:t>.</w:t>
              </w:r>
            </w:ins>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7A1927">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at after the </w:t>
            </w:r>
            <w:r w:rsidR="00F3610B">
              <w:t xml:space="preserve">Spectrum </w:t>
            </w:r>
            <w:r>
              <w:t>load is completed.</w:t>
            </w:r>
          </w:p>
        </w:tc>
      </w:tr>
    </w:tbl>
    <w:p w:rsidR="001310CE" w:rsidRPr="00F3610B" w:rsidRDefault="001310CE" w:rsidP="00F3610B">
      <w:pPr>
        <w:pStyle w:val="Heading3"/>
      </w:pPr>
      <w:bookmarkStart w:id="306" w:name="_Toc358992569"/>
      <w:r w:rsidRPr="00F3610B">
        <w:t>Keywords</w:t>
      </w:r>
      <w:r w:rsidR="00F3610B" w:rsidRPr="00F3610B">
        <w:t xml:space="preserve"> </w:t>
      </w:r>
      <w:r w:rsidR="00F3610B">
        <w:t>Group</w:t>
      </w:r>
      <w:bookmarkEnd w:id="306"/>
    </w:p>
    <w:p w:rsidR="00C974FC" w:rsidRDefault="001310CE" w:rsidP="00A7583F">
      <w:pPr>
        <w:pStyle w:val="Body"/>
      </w:pPr>
      <w:r w:rsidRPr="00612627">
        <w:t>Keywords can be used to search for particular spectra</w:t>
      </w:r>
      <w:r w:rsidR="00C974FC">
        <w:t xml:space="preserve"> in the </w:t>
      </w:r>
      <w:r w:rsidR="00F52044">
        <w:t>SPECCHIO</w:t>
      </w:r>
      <w:r w:rsidR="00C974FC">
        <w:t>’s Spectrum Query function</w:t>
      </w:r>
      <w:r w:rsidRPr="00612627">
        <w:t>.</w:t>
      </w:r>
    </w:p>
    <w:tbl>
      <w:tblPr>
        <w:tblStyle w:val="TableGrid"/>
        <w:tblW w:w="0" w:type="auto"/>
        <w:tblInd w:w="817" w:type="dxa"/>
        <w:tblLook w:val="04A0"/>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spectrum or a spectral collection</w:t>
            </w:r>
          </w:p>
          <w:p w:rsidR="00D85F6B" w:rsidRDefault="003E508C" w:rsidP="007B0A47">
            <w:pPr>
              <w:pStyle w:val="TableText"/>
            </w:pPr>
            <w:ins w:id="307" w:author="Peter" w:date="2013-05-08T09:19:00Z">
              <w:r>
                <w:t xml:space="preserve">Take care </w:t>
              </w:r>
            </w:ins>
            <w:r w:rsidR="007B0A47">
              <w:t>with</w:t>
            </w:r>
            <w:ins w:id="308" w:author="Peter" w:date="2013-05-08T09:19:00Z">
              <w:r>
                <w:t xml:space="preserve"> spelling and avoid leading or trailing spaces to avoid confusion when searching. Keyword</w:t>
              </w:r>
            </w:ins>
            <w:r w:rsidR="00C974FC">
              <w:t xml:space="preserve"> searching is</w:t>
            </w:r>
            <w:ins w:id="309" w:author="Peter" w:date="2013-05-08T09:19:00Z">
              <w:r>
                <w:t xml:space="preserve"> not case sensitive.</w:t>
              </w:r>
            </w:ins>
          </w:p>
        </w:tc>
      </w:tr>
    </w:tbl>
    <w:p w:rsidR="001310CE" w:rsidRPr="00F3610B" w:rsidRDefault="001310CE" w:rsidP="00F3610B">
      <w:pPr>
        <w:pStyle w:val="Heading3"/>
      </w:pPr>
      <w:bookmarkStart w:id="310" w:name="_Toc358992570"/>
      <w:r w:rsidRPr="00F3610B">
        <w:t>Location</w:t>
      </w:r>
      <w:r w:rsidR="00F3610B" w:rsidRPr="00F3610B">
        <w:t xml:space="preserve"> </w:t>
      </w:r>
      <w:r w:rsidR="00F3610B">
        <w:t>Group</w:t>
      </w:r>
      <w:bookmarkEnd w:id="310"/>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311" w:author="Peter" w:date="2013-05-08T09:19:00Z">
          <w:tblPr>
            <w:tblStyle w:val="TableGrid"/>
            <w:tblW w:w="0" w:type="auto"/>
            <w:tblInd w:w="817" w:type="dxa"/>
            <w:tblLook w:val="04A0"/>
          </w:tblPr>
        </w:tblPrChange>
      </w:tblPr>
      <w:tblGrid>
        <w:gridCol w:w="1268"/>
        <w:gridCol w:w="7486"/>
        <w:tblGridChange w:id="312">
          <w:tblGrid>
            <w:gridCol w:w="817"/>
            <w:gridCol w:w="591"/>
            <w:gridCol w:w="677"/>
            <w:gridCol w:w="6669"/>
            <w:gridCol w:w="817"/>
          </w:tblGrid>
        </w:tblGridChange>
      </w:tblGrid>
      <w:tr w:rsidR="001310CE" w:rsidTr="00963352">
        <w:trPr>
          <w:cantSplit/>
          <w:trPrChange w:id="313" w:author="Peter" w:date="2013-05-08T09:19:00Z">
            <w:trPr>
              <w:gridAfter w:val="0"/>
            </w:trPr>
          </w:trPrChange>
        </w:trPr>
        <w:tc>
          <w:tcPr>
            <w:tcW w:w="0" w:type="auto"/>
            <w:tcPrChange w:id="31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15"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316" w:author="Peter" w:date="2013-05-08T09:19:00Z">
            <w:trPr>
              <w:gridAfter w:val="0"/>
            </w:trPr>
          </w:trPrChange>
        </w:trPr>
        <w:tc>
          <w:tcPr>
            <w:tcW w:w="0" w:type="auto"/>
            <w:tcPrChange w:id="31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18"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19" w:author="Peter" w:date="2013-05-08T09:19:00Z">
            <w:trPr>
              <w:gridAfter w:val="0"/>
            </w:trPr>
          </w:trPrChange>
        </w:trPr>
        <w:tc>
          <w:tcPr>
            <w:tcW w:w="0" w:type="auto"/>
            <w:tcPrChange w:id="32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21"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963352">
        <w:trPr>
          <w:cantSplit/>
          <w:trPrChange w:id="322" w:author="Peter" w:date="2013-05-08T09:19:00Z">
            <w:trPr>
              <w:gridAfter w:val="0"/>
            </w:trPr>
          </w:trPrChange>
        </w:trPr>
        <w:tc>
          <w:tcPr>
            <w:tcW w:w="0" w:type="auto"/>
            <w:tcPrChange w:id="32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24"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25" w:author="Peter" w:date="2013-05-08T09:19:00Z"/>
              </w:rPr>
            </w:pPr>
            <w:r>
              <w:t xml:space="preserve">[alpha string] </w:t>
            </w:r>
            <w:r w:rsidR="00392B0B">
              <w:t xml:space="preserve">Identifier of </w:t>
            </w:r>
            <w:ins w:id="326" w:author="Peter" w:date="2013-05-08T09:19:00Z">
              <w:r w:rsidR="003E508C">
                <w:t xml:space="preserve">the State in which the observations were made. </w:t>
              </w:r>
            </w:ins>
          </w:p>
          <w:p w:rsidR="001310CE" w:rsidRDefault="003E508C" w:rsidP="00392B0B">
            <w:pPr>
              <w:pStyle w:val="TableText"/>
            </w:pPr>
            <w:ins w:id="327" w:author="Peter" w:date="2013-05-08T09:19:00Z">
              <w:r>
                <w:t xml:space="preserve">To avoid confusion in searching later, </w:t>
              </w:r>
              <w:r w:rsidR="00842401">
                <w:t xml:space="preserve">it is suggested to use the standard abbreviation for the state </w:t>
              </w:r>
            </w:ins>
            <w:r w:rsidR="00392B0B">
              <w:t>–</w:t>
            </w:r>
            <w:ins w:id="328" w:author="Peter" w:date="2013-05-08T09:19:00Z">
              <w:r w:rsidR="00842401">
                <w:t xml:space="preserve"> for</w:t>
              </w:r>
            </w:ins>
            <w:r w:rsidR="00392B0B">
              <w:t xml:space="preserve"> </w:t>
            </w:r>
            <w:ins w:id="329" w:author="Peter" w:date="2013-05-08T09:19:00Z">
              <w:r w:rsidR="00842401">
                <w:t>example</w:t>
              </w:r>
            </w:ins>
            <w:del w:id="330" w:author="Peter" w:date="2013-05-08T09:19:00Z">
              <w:r w:rsidR="001310CE" w:rsidRPr="00612627">
                <w:rPr>
                  <w:rStyle w:val="DocActionChar"/>
                </w:rPr>
                <w:delText>%%% Presumably SA</w:delText>
              </w:r>
            </w:del>
            <w:r w:rsidR="00136097" w:rsidRPr="00136097">
              <w:rPr>
                <w:rPrChange w:id="331" w:author="Peter" w:date="2013-05-08T09:19:00Z">
                  <w:rPr>
                    <w:rStyle w:val="DocActionChar"/>
                  </w:rPr>
                </w:rPrChange>
              </w:rPr>
              <w:t xml:space="preserve">, </w:t>
            </w:r>
            <w:r w:rsidR="00C974FC">
              <w:t xml:space="preserve">in Australia use </w:t>
            </w:r>
            <w:r w:rsidR="00136097" w:rsidRPr="00136097">
              <w:rPr>
                <w:rPrChange w:id="332" w:author="Peter" w:date="2013-05-08T09:19:00Z">
                  <w:rPr>
                    <w:rStyle w:val="DocActionChar"/>
                  </w:rPr>
                </w:rPrChange>
              </w:rPr>
              <w:t>NSW</w:t>
            </w:r>
            <w:ins w:id="333" w:author="Peter" w:date="2013-05-08T09:19:00Z">
              <w:r w:rsidR="00842401">
                <w:t>, Qld, Vic... D</w:t>
              </w:r>
              <w:r>
                <w:t>o</w:t>
              </w:r>
            </w:ins>
            <w:del w:id="334" w:author="Peter" w:date="2013-05-08T09:19:00Z">
              <w:r w:rsidR="001310CE" w:rsidRPr="00612627">
                <w:rPr>
                  <w:rStyle w:val="DocActionChar"/>
                </w:rPr>
                <w:delText xml:space="preserve"> etc. Why</w:delText>
              </w:r>
            </w:del>
            <w:r w:rsidR="00136097" w:rsidRPr="00136097">
              <w:rPr>
                <w:rPrChange w:id="335" w:author="Peter" w:date="2013-05-08T09:19:00Z">
                  <w:rPr>
                    <w:rStyle w:val="DocActionChar"/>
                  </w:rPr>
                </w:rPrChange>
              </w:rPr>
              <w:t xml:space="preserve"> not </w:t>
            </w:r>
            <w:ins w:id="336" w:author="Peter" w:date="2013-05-08T09:19:00Z">
              <w:r>
                <w:t xml:space="preserve">use periods, </w:t>
              </w:r>
              <w:r w:rsidR="00842401">
                <w:t xml:space="preserve">leading, embedded or </w:t>
              </w:r>
              <w:r>
                <w:t xml:space="preserve">trailing spaces in the field. </w:t>
              </w:r>
              <w:r w:rsidR="00842401">
                <w:t>Searching is not case sensitive</w:t>
              </w:r>
            </w:ins>
            <w:del w:id="337" w:author="Peter" w:date="2013-05-08T09:19:00Z">
              <w:r w:rsidR="001310CE" w:rsidRPr="00612627">
                <w:rPr>
                  <w:rStyle w:val="DocActionChar"/>
                </w:rPr>
                <w:delText>a drop down? Is it international? Could be a configured list</w:delText>
              </w:r>
            </w:del>
            <w:r w:rsidR="00136097" w:rsidRPr="00136097">
              <w:rPr>
                <w:rPrChange w:id="338" w:author="Peter" w:date="2013-05-08T09:19:00Z">
                  <w:rPr>
                    <w:rStyle w:val="DocActionChar"/>
                  </w:rPr>
                </w:rPrChange>
              </w:rPr>
              <w:t>.</w:t>
            </w:r>
          </w:p>
        </w:tc>
      </w:tr>
    </w:tbl>
    <w:p w:rsidR="001310CE" w:rsidRPr="00F3610B" w:rsidRDefault="001310CE" w:rsidP="00F3610B">
      <w:pPr>
        <w:pStyle w:val="Heading3"/>
      </w:pPr>
      <w:bookmarkStart w:id="339" w:name="_Toc358992571"/>
      <w:r w:rsidRPr="00F3610B">
        <w:t>Names</w:t>
      </w:r>
      <w:r w:rsidR="00F3610B" w:rsidRPr="00F3610B">
        <w:t xml:space="preserve"> </w:t>
      </w:r>
      <w:r w:rsidR="00F3610B">
        <w:t>Group</w:t>
      </w:r>
      <w:bookmarkEnd w:id="339"/>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40" w:author="Peter" w:date="2013-05-08T09:19:00Z">
          <w:tblPr>
            <w:tblStyle w:val="TableGrid"/>
            <w:tblW w:w="0" w:type="auto"/>
            <w:tblInd w:w="817" w:type="dxa"/>
            <w:tblLook w:val="04A0"/>
          </w:tblPr>
        </w:tblPrChange>
      </w:tblPr>
      <w:tblGrid>
        <w:gridCol w:w="1258"/>
        <w:gridCol w:w="7496"/>
        <w:tblGridChange w:id="341">
          <w:tblGrid>
            <w:gridCol w:w="817"/>
            <w:gridCol w:w="445"/>
            <w:gridCol w:w="813"/>
            <w:gridCol w:w="6679"/>
            <w:gridCol w:w="817"/>
          </w:tblGrid>
        </w:tblGridChange>
      </w:tblGrid>
      <w:tr w:rsidR="001310CE" w:rsidTr="00305207">
        <w:trPr>
          <w:trPrChange w:id="342" w:author="Peter" w:date="2013-05-08T09:19:00Z">
            <w:trPr>
              <w:gridAfter w:val="0"/>
            </w:trPr>
          </w:trPrChange>
        </w:trPr>
        <w:tc>
          <w:tcPr>
            <w:tcW w:w="0" w:type="auto"/>
            <w:tcPrChange w:id="34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44"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E172F8" w:rsidRPr="00E172F8">
                <w:rPr>
                  <w:rStyle w:val="CrossReference"/>
                </w:rPr>
                <w:t>4.9.6</w:t>
              </w:r>
            </w:fldSimple>
            <w:r w:rsidRPr="0040574B">
              <w:rPr>
                <w:rStyle w:val="CrossReference"/>
              </w:rPr>
              <w:t xml:space="preserve"> </w:t>
            </w:r>
            <w:fldSimple w:instr=" REF _Ref355167311 \h  \* MERGEFORMAT ">
              <w:r w:rsidR="00E172F8" w:rsidRPr="00E172F8">
                <w:rPr>
                  <w:rStyle w:val="CrossReference"/>
                </w:rPr>
                <w:t>ENVI Spectral Library Files</w:t>
              </w:r>
            </w:fldSimple>
            <w:r>
              <w:t>), the content of the Spectrum Names tag is copied here if it is set</w:t>
            </w:r>
            <w:ins w:id="345" w:author="Peter" w:date="2013-05-08T09:19:00Z">
              <w:r w:rsidR="00842401">
                <w:t xml:space="preserve"> in the input file</w:t>
              </w:r>
              <w:r>
                <w:t>.</w:t>
              </w:r>
            </w:ins>
            <w:del w:id="346" w:author="Peter" w:date="2013-05-08T09:19:00Z">
              <w:r>
                <w:delText>.</w:delText>
              </w:r>
            </w:del>
          </w:p>
        </w:tc>
      </w:tr>
      <w:tr w:rsidR="001310CE" w:rsidTr="00305207">
        <w:trPr>
          <w:trPrChange w:id="347" w:author="Peter" w:date="2013-05-08T09:19:00Z">
            <w:trPr>
              <w:gridAfter w:val="0"/>
            </w:trPr>
          </w:trPrChange>
        </w:trPr>
        <w:tc>
          <w:tcPr>
            <w:tcW w:w="0" w:type="auto"/>
            <w:tcPrChange w:id="34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49"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350" w:name="_Toc358992572"/>
      <w:r w:rsidRPr="00F3610B">
        <w:t>Optics</w:t>
      </w:r>
      <w:r w:rsidR="00F3610B" w:rsidRPr="00F3610B">
        <w:t xml:space="preserve"> </w:t>
      </w:r>
      <w:r w:rsidR="00F3610B">
        <w:t>Group</w:t>
      </w:r>
      <w:bookmarkEnd w:id="350"/>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F3610B" w:rsidRDefault="001310CE" w:rsidP="00F3610B">
      <w:pPr>
        <w:pStyle w:val="Heading3"/>
      </w:pPr>
      <w:bookmarkStart w:id="351" w:name="_Toc358992573"/>
      <w:r w:rsidRPr="00F3610B">
        <w:t>PDFs</w:t>
      </w:r>
      <w:r w:rsidR="00F3610B" w:rsidRPr="00F3610B">
        <w:t xml:space="preserve"> </w:t>
      </w:r>
      <w:r w:rsidR="00F3610B">
        <w:t>Group</w:t>
      </w:r>
      <w:bookmarkEnd w:id="351"/>
    </w:p>
    <w:p w:rsidR="00A863FC" w:rsidRPr="00A863FC" w:rsidRDefault="00F52044" w:rsidP="00A863FC">
      <w:pPr>
        <w:pStyle w:val="Body"/>
        <w:rPr>
          <w:ins w:id="352" w:author="Peter" w:date="2013-05-08T09:19:00Z"/>
          <w:rStyle w:val="Strong"/>
          <w:b w:val="0"/>
          <w:bCs w:val="0"/>
        </w:rPr>
      </w:pPr>
      <w:r>
        <w:rPr>
          <w:rStyle w:val="Strong"/>
          <w:b w:val="0"/>
          <w:bCs w:val="0"/>
        </w:rPr>
        <w:t>SPECCHIO</w:t>
      </w:r>
      <w:ins w:id="353" w:author="Peter" w:date="2013-05-08T09:19:00Z">
        <w:r w:rsidR="00A863FC" w:rsidRPr="00A863FC">
          <w:rPr>
            <w:rStyle w:val="Strong"/>
            <w:b w:val="0"/>
            <w:bCs w:val="0"/>
          </w:rPr>
          <w:t xml:space="preserve"> supports uploading </w:t>
        </w:r>
      </w:ins>
      <w:r w:rsidR="00323FF2">
        <w:rPr>
          <w:rStyle w:val="Strong"/>
          <w:b w:val="0"/>
          <w:bCs w:val="0"/>
        </w:rPr>
        <w:t xml:space="preserve">of </w:t>
      </w:r>
      <w:ins w:id="354" w:author="Peter" w:date="2013-05-08T09:19:00Z">
        <w:r w:rsidR="00A863FC" w:rsidRPr="00A863FC">
          <w:rPr>
            <w:rStyle w:val="Strong"/>
            <w:b w:val="0"/>
            <w:bCs w:val="0"/>
          </w:rPr>
          <w:t>up to two PDF files for each Spectrum.</w:t>
        </w:r>
        <w:r w:rsidR="00A863FC">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55"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56" w:author="Peter" w:date="2013-05-08T09:19:00Z">
              <w:r w:rsidR="001310CE">
                <w:delText xml:space="preserve">[Uploaded PDF file] </w:delText>
              </w:r>
              <w:r w:rsidR="0040574B">
                <w:delText>%%%</w:delText>
              </w:r>
            </w:del>
          </w:p>
        </w:tc>
      </w:tr>
    </w:tbl>
    <w:p w:rsidR="001310CE" w:rsidRPr="00F3610B" w:rsidRDefault="00842401" w:rsidP="00F3610B">
      <w:pPr>
        <w:pStyle w:val="Heading3"/>
        <w:rPr>
          <w:ins w:id="357" w:author="Peter" w:date="2013-05-08T09:19:00Z"/>
        </w:rPr>
      </w:pPr>
      <w:bookmarkStart w:id="358" w:name="_Toc358992574"/>
      <w:ins w:id="359" w:author="Peter" w:date="2013-05-08T09:19:00Z">
        <w:r w:rsidRPr="00F3610B">
          <w:t>Personnel</w:t>
        </w:r>
      </w:ins>
      <w:r w:rsidR="00F3610B" w:rsidRPr="00F3610B">
        <w:t xml:space="preserve"> </w:t>
      </w:r>
      <w:r w:rsidR="00F3610B">
        <w:t>Group</w:t>
      </w:r>
      <w:bookmarkEnd w:id="358"/>
    </w:p>
    <w:p w:rsidR="001310CE" w:rsidRPr="00BC4E01" w:rsidRDefault="001310CE" w:rsidP="00A7583F">
      <w:pPr>
        <w:pStyle w:val="Body"/>
        <w:rPr>
          <w:del w:id="360" w:author="Peter" w:date="2013-05-08T09:19:00Z"/>
          <w:rStyle w:val="Strong"/>
        </w:rPr>
      </w:pPr>
      <w:del w:id="361" w:author="Peter" w:date="2013-05-08T09:19:00Z">
        <w:r w:rsidRPr="00BC4E01">
          <w:rPr>
            <w:rStyle w:val="Strong"/>
          </w:rPr>
          <w:delText>Personell</w:delText>
        </w:r>
      </w:del>
    </w:p>
    <w:tbl>
      <w:tblPr>
        <w:tblStyle w:val="TableGrid"/>
        <w:tblW w:w="0" w:type="auto"/>
        <w:tblInd w:w="817" w:type="dxa"/>
        <w:tblLook w:val="04A0"/>
      </w:tblPr>
      <w:tblGrid>
        <w:gridCol w:w="1489"/>
        <w:gridCol w:w="7265"/>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ins w:id="362" w:author="Peter" w:date="2013-05-08T09:19:00Z">
              <w:r w:rsidR="00842401">
                <w:t>Investigator’s name</w:t>
              </w:r>
            </w:ins>
          </w:p>
          <w:p w:rsidR="00842401" w:rsidRDefault="00E67DCB" w:rsidP="00842401">
            <w:pPr>
              <w:pStyle w:val="TableText"/>
              <w:rPr>
                <w:ins w:id="363" w:author="Peter" w:date="2013-05-08T09:19:00Z"/>
              </w:rPr>
            </w:pPr>
            <w:r>
              <w:t xml:space="preserve">It </w:t>
            </w:r>
            <w:ins w:id="364" w:author="Peter" w:date="2013-05-08T09:19:00Z">
              <w:r w:rsidR="00842401">
                <w:t>is not necessar</w:t>
              </w:r>
            </w:ins>
            <w:r>
              <w:t>il</w:t>
            </w:r>
            <w:ins w:id="365" w:author="Peter" w:date="2013-05-08T09:19:00Z">
              <w:r w:rsidR="00842401">
                <w:t xml:space="preserve">y related to any </w:t>
              </w:r>
            </w:ins>
            <w:r w:rsidR="00F52044">
              <w:t>SPECCHIO</w:t>
            </w:r>
            <w:ins w:id="366" w:author="Peter" w:date="2013-05-08T09:19:00Z">
              <w:r w:rsidR="00842401">
                <w:t xml:space="preserve">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67" w:author="Peter" w:date="2013-05-08T09:19:00Z"/>
              </w:rPr>
            </w:pPr>
            <w:ins w:id="368"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5148C0" w:rsidRDefault="00A863FC">
            <w:pPr>
              <w:pStyle w:val="TableText"/>
              <w:rPr>
                <w:b/>
              </w:rPr>
              <w:pPrChange w:id="369" w:author="Peter" w:date="2013-05-08T09:19:00Z">
                <w:pPr>
                  <w:pStyle w:val="DocAction"/>
                  <w:tabs>
                    <w:tab w:val="right" w:leader="dot" w:pos="8788"/>
                  </w:tabs>
                </w:pPr>
              </w:pPrChange>
            </w:pPr>
            <w:ins w:id="370" w:author="Peter" w:date="2013-05-08T09:19:00Z">
              <w:r>
                <w:t xml:space="preserve">Users are </w:t>
              </w:r>
            </w:ins>
            <w:r w:rsidR="00323FF2">
              <w:t xml:space="preserve">generally </w:t>
            </w:r>
            <w:ins w:id="371" w:author="Peter" w:date="2013-05-08T09:19:00Z">
              <w:r>
                <w:t>encouraged to rely on the Campaign Metadata (either the Investigator, Research Group Members or Description fields) for this function.</w:t>
              </w:r>
            </w:ins>
            <w:del w:id="372"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Pr="00F3610B" w:rsidRDefault="001310CE" w:rsidP="00F3610B">
      <w:pPr>
        <w:pStyle w:val="Heading3"/>
      </w:pPr>
      <w:bookmarkStart w:id="373" w:name="_Toc358992575"/>
      <w:r w:rsidRPr="00F3610B">
        <w:t>Pictures</w:t>
      </w:r>
      <w:r w:rsidR="00F3610B" w:rsidRPr="00F3610B">
        <w:t xml:space="preserve"> </w:t>
      </w:r>
      <w:r w:rsidR="00F3610B">
        <w:t>Group</w:t>
      </w:r>
      <w:bookmarkEnd w:id="373"/>
    </w:p>
    <w:p w:rsidR="00323FF2" w:rsidRPr="00A863FC" w:rsidRDefault="00F52044" w:rsidP="00323FF2">
      <w:pPr>
        <w:pStyle w:val="Body"/>
        <w:rPr>
          <w:ins w:id="374" w:author="Peter" w:date="2013-05-08T09:19:00Z"/>
          <w:rStyle w:val="Strong"/>
          <w:b w:val="0"/>
          <w:bCs w:val="0"/>
        </w:rPr>
      </w:pPr>
      <w:r>
        <w:rPr>
          <w:rStyle w:val="Strong"/>
          <w:b w:val="0"/>
          <w:bCs w:val="0"/>
        </w:rPr>
        <w:t>SPECCHIO</w:t>
      </w:r>
      <w:ins w:id="375" w:author="Peter" w:date="2013-05-08T09:19:00Z">
        <w:r w:rsidR="00323FF2" w:rsidRPr="00A863FC">
          <w:rPr>
            <w:rStyle w:val="Strong"/>
            <w:b w:val="0"/>
            <w:bCs w:val="0"/>
          </w:rPr>
          <w:t xml:space="preserve"> supports uploading </w:t>
        </w:r>
      </w:ins>
      <w:r w:rsidR="00323FF2">
        <w:rPr>
          <w:rStyle w:val="Strong"/>
          <w:b w:val="0"/>
          <w:bCs w:val="0"/>
        </w:rPr>
        <w:t xml:space="preserve">of </w:t>
      </w:r>
      <w:ins w:id="376" w:author="Peter" w:date="2013-05-08T09:19:00Z">
        <w:r w:rsidR="00323FF2" w:rsidRPr="00A863FC">
          <w:rPr>
            <w:rStyle w:val="Strong"/>
            <w:b w:val="0"/>
            <w:bCs w:val="0"/>
          </w:rPr>
          <w:t xml:space="preserve">up to </w:t>
        </w:r>
      </w:ins>
      <w:r w:rsidR="00323FF2">
        <w:rPr>
          <w:rStyle w:val="Strong"/>
          <w:b w:val="0"/>
          <w:bCs w:val="0"/>
        </w:rPr>
        <w:t xml:space="preserve">four images </w:t>
      </w:r>
      <w:ins w:id="377" w:author="Peter" w:date="2013-05-08T09:19:00Z">
        <w:r w:rsidR="00323FF2" w:rsidRPr="00A863FC">
          <w:rPr>
            <w:rStyle w:val="Strong"/>
            <w:b w:val="0"/>
            <w:bCs w:val="0"/>
          </w:rPr>
          <w:t>for each Spectrum.</w:t>
        </w:r>
        <w:r w:rsidR="00323FF2">
          <w:rPr>
            <w:rStyle w:val="Strong"/>
            <w:b w:val="0"/>
            <w:bCs w:val="0"/>
          </w:rPr>
          <w:t xml:space="preserve"> </w:t>
        </w:r>
      </w:ins>
      <w:r w:rsidR="00323FF2">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ins w:id="378" w:author="Peter" w:date="2013-05-08T09:19:00Z">
        <w:r>
          <w:rPr>
            <w:rStyle w:val="Strong"/>
            <w:b w:val="0"/>
            <w:bCs w:val="0"/>
          </w:rPr>
          <w:t>The</w:t>
        </w:r>
      </w:ins>
      <w:r>
        <w:rPr>
          <w:rStyle w:val="Strong"/>
          <w:b w:val="0"/>
          <w:bCs w:val="0"/>
        </w:rPr>
        <w:t>se images</w:t>
      </w:r>
      <w:ins w:id="379" w:author="Peter" w:date="2013-05-08T09:19:00Z">
        <w:r>
          <w:rPr>
            <w:rStyle w:val="Strong"/>
            <w:b w:val="0"/>
            <w:bCs w:val="0"/>
          </w:rPr>
          <w:t xml:space="preserve"> can be viewed directly </w:t>
        </w:r>
      </w:ins>
      <w:r w:rsidR="00323FF2">
        <w:rPr>
          <w:rStyle w:val="Strong"/>
          <w:b w:val="0"/>
          <w:bCs w:val="0"/>
        </w:rPr>
        <w:t>on</w:t>
      </w:r>
      <w:ins w:id="380" w:author="Peter" w:date="2013-05-08T09:19:00Z">
        <w:r>
          <w:rPr>
            <w:rStyle w:val="Strong"/>
            <w:b w:val="0"/>
            <w:bCs w:val="0"/>
          </w:rPr>
          <w:t xml:space="preserve"> the Metadata Editor screen.</w:t>
        </w:r>
      </w:ins>
    </w:p>
    <w:p w:rsidR="001310CE" w:rsidRPr="00084655" w:rsidRDefault="001310CE" w:rsidP="00A7583F">
      <w:pPr>
        <w:pStyle w:val="Note"/>
      </w:pPr>
      <w:r>
        <w:t>Note</w:t>
      </w:r>
      <w:r>
        <w:tab/>
      </w:r>
      <w:ins w:id="381" w:author="Peter" w:date="2013-05-08T09:19:00Z">
        <w:r>
          <w:t>Pictures</w:t>
        </w:r>
      </w:ins>
      <w:del w:id="382" w:author="Peter" w:date="2013-05-08T09:19:00Z">
        <w:r w:rsidR="001D57A4">
          <w:delText>For speed reasons, p</w:delText>
        </w:r>
        <w:r>
          <w:delText>ictures</w:delText>
        </w:r>
      </w:del>
      <w:r>
        <w:t xml:space="preserve"> should be reduced in size before loading to the database</w:t>
      </w:r>
      <w:del w:id="383"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84">
          <w:tblGrid>
            <w:gridCol w:w="817"/>
            <w:gridCol w:w="1196"/>
            <w:gridCol w:w="1184"/>
            <w:gridCol w:w="5557"/>
            <w:gridCol w:w="817"/>
          </w:tblGrid>
        </w:tblGridChange>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305207">
        <w:tblPrEx>
          <w:tblW w:w="0" w:type="auto"/>
          <w:tblInd w:w="817" w:type="dxa"/>
          <w:tblPrExChange w:id="385" w:author="Peter" w:date="2013-05-08T09:19:00Z">
            <w:tblPrEx>
              <w:tblW w:w="0" w:type="auto"/>
              <w:tblInd w:w="817" w:type="dxa"/>
            </w:tblPrEx>
          </w:tblPrExChange>
        </w:tblPrEx>
        <w:trPr>
          <w:trPrChange w:id="386" w:author="Peter" w:date="2013-05-08T09:19:00Z">
            <w:trPr>
              <w:gridAfter w:val="0"/>
            </w:trPr>
          </w:trPrChange>
        </w:trPr>
        <w:tc>
          <w:tcPr>
            <w:tcW w:w="0" w:type="auto"/>
            <w:tcPrChange w:id="387" w:author="Peter" w:date="2013-05-08T09:19:00Z">
              <w:tcPr>
                <w:tcW w:w="0" w:type="auto"/>
                <w:gridSpan w:val="2"/>
              </w:tcPr>
            </w:tcPrChange>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88"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positions of sensor and illumination in relation to the target</w:t>
            </w:r>
          </w:p>
        </w:tc>
      </w:tr>
      <w:tr w:rsidR="001310CE" w:rsidRPr="00BC4E01" w:rsidTr="00305207">
        <w:tblPrEx>
          <w:tblW w:w="0" w:type="auto"/>
          <w:tblInd w:w="817" w:type="dxa"/>
          <w:tblPrExChange w:id="389" w:author="Peter" w:date="2013-05-08T09:19:00Z">
            <w:tblPrEx>
              <w:tblW w:w="0" w:type="auto"/>
              <w:tblInd w:w="817" w:type="dxa"/>
            </w:tblPrEx>
          </w:tblPrExChange>
        </w:tblPrEx>
        <w:trPr>
          <w:trPrChange w:id="390" w:author="Peter" w:date="2013-05-08T09:19:00Z">
            <w:trPr>
              <w:gridAfter w:val="0"/>
            </w:trPr>
          </w:trPrChange>
        </w:trPr>
        <w:tc>
          <w:tcPr>
            <w:tcW w:w="0" w:type="auto"/>
            <w:tcPrChange w:id="391" w:author="Peter" w:date="2013-05-08T09:19:00Z">
              <w:tcPr>
                <w:tcW w:w="0" w:type="auto"/>
                <w:gridSpan w:val="2"/>
              </w:tcPr>
            </w:tcPrChange>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92"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305207">
        <w:tblPrEx>
          <w:tblW w:w="0" w:type="auto"/>
          <w:tblInd w:w="817" w:type="dxa"/>
          <w:tblPrExChange w:id="393" w:author="Peter" w:date="2013-05-08T09:19:00Z">
            <w:tblPrEx>
              <w:tblW w:w="0" w:type="auto"/>
              <w:tblInd w:w="817" w:type="dxa"/>
            </w:tblPrEx>
          </w:tblPrExChange>
        </w:tblPrEx>
        <w:trPr>
          <w:trPrChange w:id="394" w:author="Peter" w:date="2013-05-08T09:19:00Z">
            <w:trPr>
              <w:gridAfter w:val="0"/>
            </w:trPr>
          </w:trPrChange>
        </w:trPr>
        <w:tc>
          <w:tcPr>
            <w:tcW w:w="0" w:type="auto"/>
            <w:tcPrChange w:id="395" w:author="Peter" w:date="2013-05-08T09:19:00Z">
              <w:tcPr>
                <w:tcW w:w="0" w:type="auto"/>
                <w:gridSpan w:val="2"/>
              </w:tcPr>
            </w:tcPrChange>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96"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397" w:name="_Toc358992576"/>
      <w:r w:rsidRPr="00F3610B">
        <w:t>Processing</w:t>
      </w:r>
      <w:r w:rsidR="00F3610B" w:rsidRPr="00F3610B">
        <w:t xml:space="preserve"> </w:t>
      </w:r>
      <w:r w:rsidR="00F3610B">
        <w:t>Group</w:t>
      </w:r>
      <w:bookmarkEnd w:id="397"/>
    </w:p>
    <w:p w:rsidR="00323FF2" w:rsidRDefault="00A863FC" w:rsidP="00A863FC">
      <w:pPr>
        <w:pStyle w:val="Body"/>
      </w:pPr>
      <w:ins w:id="398" w:author="Peter" w:date="2013-05-08T09:19:00Z">
        <w:r w:rsidRPr="00A863FC">
          <w:t>These Attributes describe processing which has been performed on the Spectrum.</w:t>
        </w:r>
      </w:ins>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rPr>
          <w:ins w:id="399" w:author="Peter" w:date="2013-05-08T09:19:00Z"/>
        </w:rPr>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tblPr>
      <w:tblGrid>
        <w:gridCol w:w="1038"/>
        <w:gridCol w:w="7716"/>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Designates this spectrum as dark current spectrum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spectrum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specific spectra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sub-directories.</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E172F8" w:rsidRDefault="00547F47" w:rsidP="00E172F8">
            <w:pPr>
              <w:pStyle w:val="TableText"/>
              <w:rPr>
                <w:ins w:id="400" w:author="Peter Roberts" w:date="2013-05-08T09:19:00Z"/>
              </w:rPr>
            </w:pPr>
            <w:r>
              <w:t xml:space="preserve">[Alpha string] </w:t>
            </w:r>
            <w:r w:rsidR="00C96D90">
              <w:t xml:space="preserve">This records the time shift processing that was applied to the spectrum using the Special functions/Correct local time to UTC operation. See </w:t>
            </w:r>
            <w:fldSimple w:instr=" REF _Ref357690312 \r \h  \* MERGEFORMAT ">
              <w:r w:rsidR="00E172F8" w:rsidRPr="00E172F8">
                <w:rPr>
                  <w:rStyle w:val="CrossReference"/>
                </w:rPr>
                <w:t>6.13.3</w:t>
              </w:r>
            </w:fldSimple>
            <w:r w:rsidR="0021100C" w:rsidRPr="0021100C">
              <w:rPr>
                <w:rStyle w:val="CrossReference"/>
              </w:rPr>
              <w:t xml:space="preserve"> </w:t>
            </w:r>
            <w:r w:rsidR="00136097">
              <w:fldChar w:fldCharType="begin"/>
            </w:r>
            <w:r w:rsidR="00136097">
              <w:instrText xml:space="preserve"> REF _Ref357690312 \h  \* MERGEFORMAT </w:instrText>
            </w:r>
            <w:r w:rsidR="00136097">
              <w:fldChar w:fldCharType="separate"/>
            </w:r>
            <w:ins w:id="401" w:author="Peter Roberts" w:date="2013-05-08T09:19:00Z">
              <w:r w:rsidR="00E172F8" w:rsidRPr="00E172F8">
                <w:rPr>
                  <w:rStyle w:val="CrossReference"/>
                </w:rPr>
                <w:t>Uploading Additional Spectral</w:t>
              </w:r>
              <w:r w:rsidR="00E172F8">
                <w:t xml:space="preserve"> Data </w:t>
              </w:r>
            </w:ins>
            <w:r w:rsidR="00E172F8">
              <w:t>to</w:t>
            </w:r>
            <w:ins w:id="402" w:author="Peter Roberts" w:date="2013-05-08T09:19:00Z">
              <w:r w:rsidR="00E172F8">
                <w:t xml:space="preserve"> a </w:t>
              </w:r>
            </w:ins>
            <w:r w:rsidR="00E172F8">
              <w:t>New Data Hierarchy</w:t>
            </w:r>
          </w:p>
          <w:p w:rsidR="00E172F8" w:rsidRDefault="00E172F8" w:rsidP="00D806CC">
            <w:pPr>
              <w:pStyle w:val="Body"/>
            </w:pPr>
            <w:r>
              <w:t>There are often cases when a new set of Spectra is required to be uploaded, and this set does not relate to the existing Spectra in the Campaign</w:t>
            </w:r>
            <w:ins w:id="403" w:author="Peter Roberts" w:date="2013-05-08T09:19:00Z">
              <w:r>
                <w:t>.</w:t>
              </w:r>
            </w:ins>
            <w:r>
              <w:t xml:space="preserve"> In this case, a new directory structure can be created at the top level of the Campaign.</w:t>
            </w:r>
          </w:p>
          <w:p w:rsidR="00E172F8" w:rsidRDefault="00E172F8" w:rsidP="00D806CC">
            <w:pPr>
              <w:pStyle w:val="Body"/>
            </w:pPr>
            <w:r>
              <w:rPr>
                <w:noProof/>
                <w:lang w:val="en-AU" w:eastAsia="ja-JP"/>
              </w:rPr>
              <w:drawing>
                <wp:inline distT="0" distB="0" distL="0" distR="0">
                  <wp:extent cx="1703339" cy="832919"/>
                  <wp:effectExtent l="19050" t="0" r="0" b="0"/>
                  <wp:docPr id="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l="7414" t="40530" r="18000" b="28001"/>
                          <a:stretch>
                            <a:fillRect/>
                          </a:stretch>
                        </pic:blipFill>
                        <pic:spPr bwMode="auto">
                          <a:xfrm>
                            <a:off x="0" y="0"/>
                            <a:ext cx="1704933" cy="833698"/>
                          </a:xfrm>
                          <a:prstGeom prst="rect">
                            <a:avLst/>
                          </a:prstGeom>
                          <a:noFill/>
                          <a:ln w="9525">
                            <a:noFill/>
                            <a:miter lim="800000"/>
                            <a:headEnd/>
                            <a:tailEnd/>
                          </a:ln>
                        </pic:spPr>
                      </pic:pic>
                    </a:graphicData>
                  </a:graphic>
                </wp:inline>
              </w:drawing>
            </w:r>
          </w:p>
          <w:p w:rsidR="00E172F8" w:rsidRDefault="00E172F8" w:rsidP="00212938">
            <w:pPr>
              <w:pStyle w:val="Caption"/>
            </w:pPr>
            <w:r w:rsidRPr="00084655">
              <w:t xml:space="preserve">Figure </w:t>
            </w:r>
            <w:r>
              <w:rPr>
                <w:noProof/>
              </w:rPr>
              <w:t>27</w:t>
            </w:r>
            <w:r w:rsidRPr="00084655">
              <w:t xml:space="preserve">: </w:t>
            </w:r>
            <w:r>
              <w:t>Data Hierarchy of GER example after initial load</w:t>
            </w:r>
          </w:p>
          <w:p w:rsidR="00E172F8" w:rsidRDefault="00E172F8" w:rsidP="00D806CC">
            <w:pPr>
              <w:pStyle w:val="Body"/>
            </w:pPr>
            <w:r>
              <w:t>In the above example, there is one sub-folder of the GER Example. If the user has performed a second largely independent part of the experiment, its results may be loaded as a new top level folder in the Campaign.</w:t>
            </w:r>
          </w:p>
          <w:p w:rsidR="00E172F8" w:rsidRDefault="00E172F8" w:rsidP="00AA31FF">
            <w:pPr>
              <w:pStyle w:val="Figure"/>
            </w:pPr>
            <w:r>
              <w:rPr>
                <w:lang w:val="en-AU"/>
              </w:rPr>
              <w:pict>
                <v:shape id="_x0000_i1045" type="#_x0000_t75" style="width:422pt;height:110.5pt">
                  <v:imagedata croptop="-65520f" cropbottom="65520f"/>
                </v:shape>
              </w:pict>
            </w:r>
          </w:p>
          <w:p w:rsidR="00E172F8" w:rsidRDefault="00E172F8" w:rsidP="00212938">
            <w:pPr>
              <w:pStyle w:val="Caption"/>
            </w:pPr>
            <w:r w:rsidRPr="00084655">
              <w:t xml:space="preserve">Figure </w:t>
            </w:r>
            <w:r>
              <w:rPr>
                <w:noProof/>
              </w:rPr>
              <w:t>28</w:t>
            </w:r>
            <w:r w:rsidRPr="00084655">
              <w:t xml:space="preserve">: </w:t>
            </w:r>
            <w:r>
              <w:t>Data Hierarchy of GER example after loading second part</w:t>
            </w:r>
          </w:p>
          <w:p w:rsidR="00E172F8" w:rsidRDefault="00E172F8" w:rsidP="00D806CC">
            <w:pPr>
              <w:pStyle w:val="ProcessHeading"/>
            </w:pPr>
            <w:r>
              <w:t>To upload a new data hierarchy to an existing Campaign...</w:t>
            </w:r>
          </w:p>
          <w:tbl>
            <w:tblPr>
              <w:tblStyle w:val="Instructions"/>
              <w:tblW w:w="0" w:type="auto"/>
              <w:tblLook w:val="04A0"/>
            </w:tblPr>
            <w:tblGrid>
              <w:gridCol w:w="6791"/>
            </w:tblGrid>
            <w:tr w:rsidR="00E172F8" w:rsidTr="006850EF">
              <w:tc>
                <w:tcPr>
                  <w:tcW w:w="8862" w:type="dxa"/>
                </w:tcPr>
                <w:p w:rsidR="00E172F8" w:rsidRDefault="00E172F8" w:rsidP="006850EF">
                  <w:pPr>
                    <w:pStyle w:val="ProcessStep"/>
                  </w:pPr>
                  <w:r>
                    <w:t>Prepare the second upload directory tree of Spectra on your computer and ensure it has a different name from the first one. It does not need to be in the same directory as the first one, owned by the same user as the first one, or even on the same computer as the first one.</w:t>
                  </w:r>
                </w:p>
                <w:p w:rsidR="00E172F8" w:rsidRDefault="00E172F8" w:rsidP="006850E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E172F8" w:rsidRDefault="00E172F8" w:rsidP="006850EF">
                  <w:pPr>
                    <w:pStyle w:val="Figure"/>
                  </w:pPr>
                  <w:r>
                    <w:rPr>
                      <w:lang w:val="en-AU"/>
                    </w:rPr>
                    <w:drawing>
                      <wp:inline distT="0" distB="0" distL="0" distR="0">
                        <wp:extent cx="4461212" cy="1738389"/>
                        <wp:effectExtent l="19050" t="0" r="0" b="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E172F8" w:rsidRDefault="00E172F8" w:rsidP="006850EF">
                  <w:pPr>
                    <w:pStyle w:val="Caption"/>
                  </w:pPr>
                  <w:r w:rsidRPr="00084655">
                    <w:t xml:space="preserve">Figure </w:t>
                  </w:r>
                  <w:r>
                    <w:rPr>
                      <w:noProof/>
                    </w:rPr>
                    <w:t>29</w:t>
                  </w:r>
                  <w:r w:rsidRPr="00084655">
                    <w:t xml:space="preserve">: </w:t>
                  </w:r>
                  <w:r>
                    <w:t>File upload dialog showing multiple paths</w:t>
                  </w:r>
                </w:p>
                <w:p w:rsidR="00E172F8" w:rsidRPr="006E0514" w:rsidRDefault="00E172F8" w:rsidP="006850EF">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p>
                <w:p w:rsidR="00E172F8" w:rsidRDefault="00E172F8" w:rsidP="006850E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E172F8" w:rsidRDefault="00E172F8" w:rsidP="006850EF">
                  <w:pPr>
                    <w:pStyle w:val="ProcessStep"/>
                  </w:pPr>
                  <w:r>
                    <w:t xml:space="preserve">Click on </w:t>
                  </w:r>
                  <w:r w:rsidRPr="0070613F">
                    <w:rPr>
                      <w:rStyle w:val="ActionButton"/>
                    </w:rPr>
                    <w:t> New Path </w:t>
                  </w:r>
                  <w:r>
                    <w:t>. A file selection dialog will open.</w:t>
                  </w:r>
                </w:p>
                <w:p w:rsidR="00E172F8" w:rsidRDefault="00E172F8" w:rsidP="006850EF">
                  <w:pPr>
                    <w:pStyle w:val="ProcessStep"/>
                  </w:pPr>
                  <w:r>
                    <w:t xml:space="preserve">Navigate to the directory that created with the second data hierarchy and select it. This new path will be added to the list of paths in the </w:t>
                  </w:r>
                  <w:r w:rsidRPr="0070613F">
                    <w:rPr>
                      <w:rStyle w:val="GUIWord"/>
                    </w:rPr>
                    <w:t>Path:</w:t>
                  </w:r>
                  <w:r>
                    <w:t xml:space="preserve"> box. Be sure to select the right level directory.</w:t>
                  </w:r>
                </w:p>
                <w:p w:rsidR="00E172F8" w:rsidRDefault="00E172F8" w:rsidP="006850EF">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E172F8" w:rsidRDefault="00E172F8" w:rsidP="00AA31FF">
            <w:pPr>
              <w:pStyle w:val="Warning"/>
            </w:pPr>
            <w:r>
              <w:t>Warning</w:t>
            </w:r>
            <w:r>
              <w:tab/>
              <w:t>If you select the directory above or below the one selected when the Campaign was first loaded, it will not be recognised as the same directory and will cause all of the existing data to be duplicated in your SPECCHIO Campaign.</w:t>
            </w:r>
          </w:p>
          <w:p w:rsidR="001310CE" w:rsidRDefault="00E172F8" w:rsidP="00C96D90">
            <w:pPr>
              <w:pStyle w:val="TableText"/>
            </w:pPr>
            <w:r w:rsidRPr="00084655">
              <w:t>UTC Time Correction</w:t>
            </w:r>
            <w:r w:rsidR="00136097">
              <w:fldChar w:fldCharType="end"/>
            </w:r>
            <w:del w:id="404"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405" w:name="_Toc358992577"/>
      <w:r w:rsidRPr="00F3610B">
        <w:t>Sampling Geometry</w:t>
      </w:r>
      <w:r w:rsidR="00F3610B" w:rsidRPr="00F3610B">
        <w:t xml:space="preserve"> </w:t>
      </w:r>
      <w:r w:rsidR="00F3610B">
        <w:t>Group</w:t>
      </w:r>
      <w:bookmarkEnd w:id="405"/>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136097">
                  <w:fldChar w:fldCharType="begin"/>
                </w:r>
                <w:r w:rsidR="00547F47">
                  <w:rPr>
                    <w:lang w:val="en-AU"/>
                  </w:rPr>
                  <w:instrText xml:space="preserve"> CITATION Sch \l 3081 </w:instrText>
                </w:r>
                <w:r w:rsidR="00136097">
                  <w:fldChar w:fldCharType="separate"/>
                </w:r>
                <w:r w:rsidR="00E172F8" w:rsidRPr="00E172F8">
                  <w:rPr>
                    <w:noProof/>
                    <w:lang w:val="en-AU"/>
                  </w:rPr>
                  <w:t>(Schaepman-Strub, et al., 2006)</w:t>
                </w:r>
                <w:r w:rsidR="00136097">
                  <w:fldChar w:fldCharType="end"/>
                </w:r>
              </w:sdtContent>
            </w:sdt>
            <w:r>
              <w:t xml:space="preserve"> and </w:t>
            </w:r>
            <w:r w:rsidR="00136097">
              <w:fldChar w:fldCharType="begin"/>
            </w:r>
            <w:r>
              <w:instrText xml:space="preserve"> REF _Ref190487291 \h </w:instrText>
            </w:r>
            <w:r w:rsidR="00136097">
              <w:fldChar w:fldCharType="separate"/>
            </w:r>
            <w:r w:rsidR="00E172F8">
              <w:t xml:space="preserve">Figure </w:t>
            </w:r>
            <w:r w:rsidR="00E172F8">
              <w:rPr>
                <w:noProof/>
              </w:rPr>
              <w:t>12</w:t>
            </w:r>
            <w:r w:rsidR="0013609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136097"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5148C0" w:rsidRDefault="005148C0"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136097"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5148C0" w:rsidRDefault="005148C0"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136097"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5148C0" w:rsidRDefault="005148C0"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277EAA" w:rsidP="00EB49E0">
      <w:pPr>
        <w:pStyle w:val="Figure"/>
      </w:pPr>
      <w:r>
        <w:rPr>
          <w:lang w:val="en-AU"/>
        </w:rPr>
        <w:t>`</w:t>
      </w:r>
      <w:r w:rsidR="001310CE">
        <w:rPr>
          <w:lang w:val="en-AU"/>
        </w:rPr>
        <w:drawing>
          <wp:inline distT="0" distB="0" distL="0" distR="0">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406" w:name="_Ref190487291"/>
      <w:r>
        <w:t xml:space="preserve">Figure </w:t>
      </w:r>
      <w:fldSimple w:instr=" SEQ Figure \* ARABIC ">
        <w:r w:rsidR="00E172F8">
          <w:rPr>
            <w:noProof/>
          </w:rPr>
          <w:t>12</w:t>
        </w:r>
      </w:fldSimple>
      <w:bookmarkEnd w:id="406"/>
      <w:r>
        <w:t>: The nine beam geometry cases</w:t>
      </w:r>
    </w:p>
    <w:p w:rsidR="001310CE" w:rsidRPr="00F3610B" w:rsidRDefault="001310CE" w:rsidP="00F3610B">
      <w:pPr>
        <w:pStyle w:val="Heading3"/>
      </w:pPr>
      <w:bookmarkStart w:id="407" w:name="_Toc358992578"/>
      <w:r w:rsidRPr="00F3610B">
        <w:t>Scientific References</w:t>
      </w:r>
      <w:r w:rsidR="00F3610B" w:rsidRPr="00F3610B">
        <w:t xml:space="preserve"> </w:t>
      </w:r>
      <w:r w:rsidR="00F3610B">
        <w:t>Group</w:t>
      </w:r>
      <w:bookmarkEnd w:id="407"/>
    </w:p>
    <w:tbl>
      <w:tblPr>
        <w:tblStyle w:val="TableGrid"/>
        <w:tblW w:w="0" w:type="auto"/>
        <w:tblInd w:w="817" w:type="dxa"/>
        <w:tblLook w:val="04A0"/>
      </w:tblPr>
      <w:tblGrid>
        <w:gridCol w:w="1968"/>
        <w:gridCol w:w="6786"/>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Publication to be cited when using these spectral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Publication relevant to these spectral data</w:t>
            </w:r>
          </w:p>
        </w:tc>
      </w:tr>
    </w:tbl>
    <w:p w:rsidR="001310CE" w:rsidRDefault="001310CE" w:rsidP="00F3610B">
      <w:pPr>
        <w:pStyle w:val="Heading3"/>
      </w:pPr>
      <w:bookmarkStart w:id="408" w:name="_Toc358992579"/>
      <w:r w:rsidRPr="00F3610B">
        <w:t>Soil Parameters</w:t>
      </w:r>
      <w:r w:rsidR="00F3610B" w:rsidRPr="00F3610B">
        <w:t xml:space="preserve"> </w:t>
      </w:r>
      <w:r w:rsidR="00F3610B">
        <w:t>Group</w:t>
      </w:r>
      <w:bookmarkEnd w:id="408"/>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hyperlink r:id="rId38" w:history="1">
        <w:r w:rsidR="00C208D7">
          <w:rPr>
            <w:rStyle w:val="Hyperlink"/>
          </w:rPr>
          <w:t>http://www.clw.csiro.au/aclep/asc_re_on_line/soilhome.htm</w:t>
        </w:r>
      </w:hyperlink>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409" w:name="_Toc358992580"/>
      <w:r w:rsidRPr="00F3610B">
        <w:t>Vegetation Biophysical Variables</w:t>
      </w:r>
      <w:bookmarkEnd w:id="409"/>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410" w:name="_Ref97181069"/>
      <w:bookmarkStart w:id="411" w:name="_Ref354146650"/>
      <w:bookmarkStart w:id="412" w:name="_Ref354146654"/>
      <w:bookmarkStart w:id="413" w:name="_Toc355280351"/>
      <w:bookmarkStart w:id="414" w:name="_Toc358992581"/>
      <w:r>
        <w:t>Spaces, Space Factory and Data Processing using the Space Network</w:t>
      </w:r>
      <w:bookmarkEnd w:id="410"/>
      <w:bookmarkEnd w:id="411"/>
      <w:bookmarkEnd w:id="412"/>
      <w:bookmarkEnd w:id="413"/>
      <w:bookmarkEnd w:id="414"/>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136097">
            <w:fldChar w:fldCharType="begin"/>
          </w:r>
          <w:r w:rsidR="0046580D">
            <w:rPr>
              <w:lang w:val="en-AU"/>
            </w:rPr>
            <w:instrText xml:space="preserve"> CITATION Lan97 \l 3081 </w:instrText>
          </w:r>
          <w:r w:rsidR="00136097">
            <w:fldChar w:fldCharType="separate"/>
          </w:r>
          <w:r w:rsidR="00E172F8" w:rsidRPr="00E172F8">
            <w:rPr>
              <w:noProof/>
              <w:lang w:val="en-AU"/>
            </w:rPr>
            <w:t>(Landgrebe, 1997)</w:t>
          </w:r>
          <w:r w:rsidR="0013609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136097">
            <w:fldChar w:fldCharType="begin"/>
          </w:r>
          <w:r w:rsidR="0046580D">
            <w:rPr>
              <w:lang w:val="en-AU"/>
            </w:rPr>
            <w:instrText xml:space="preserve"> CITATION Hue092 \l 3081 </w:instrText>
          </w:r>
          <w:r w:rsidR="00136097">
            <w:fldChar w:fldCharType="separate"/>
          </w:r>
          <w:r w:rsidR="00E172F8" w:rsidRPr="00E172F8">
            <w:rPr>
              <w:noProof/>
              <w:lang w:val="en-AU"/>
            </w:rPr>
            <w:t>(Hueni, et al., 2009)</w:t>
          </w:r>
          <w:r w:rsidR="00136097">
            <w:fldChar w:fldCharType="end"/>
          </w:r>
        </w:sdtContent>
      </w:sdt>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136097" w:rsidRPr="00FF4CE5">
            <w:fldChar w:fldCharType="begin"/>
          </w:r>
          <w:r w:rsidR="0046580D" w:rsidRPr="00FF4CE5">
            <w:instrText xml:space="preserve"> CITATION Hün072 \l 3081 </w:instrText>
          </w:r>
          <w:r w:rsidR="00136097" w:rsidRPr="00FF4CE5">
            <w:fldChar w:fldCharType="separate"/>
          </w:r>
          <w:r w:rsidR="00E172F8">
            <w:rPr>
              <w:noProof/>
            </w:rPr>
            <w:t>(Hüni, et al., 2007)</w:t>
          </w:r>
          <w:r w:rsidR="0013609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136097">
        <w:fldChar w:fldCharType="begin"/>
      </w:r>
      <w:r>
        <w:instrText xml:space="preserve"> REF _Ref95120608 \h </w:instrText>
      </w:r>
      <w:r w:rsidR="00136097">
        <w:fldChar w:fldCharType="separate"/>
      </w:r>
      <w:r w:rsidR="00E172F8">
        <w:t xml:space="preserve">Figure </w:t>
      </w:r>
      <w:r w:rsidR="00E172F8">
        <w:rPr>
          <w:noProof/>
        </w:rPr>
        <w:t>13</w:t>
      </w:r>
      <w:r w:rsidR="00136097">
        <w:fldChar w:fldCharType="end"/>
      </w:r>
      <w:r>
        <w:t>).</w:t>
      </w:r>
    </w:p>
    <w:p w:rsidR="001310CE" w:rsidRDefault="00F52044"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9" o:title=""/>
            </v:shape>
            <v:shape id="_x0000_s1344" type="#_x0000_t202" style="position:absolute;left:2478;top:8641;width:1843;height:691">
              <v:textbox>
                <w:txbxContent>
                  <w:p w:rsidR="00F52044" w:rsidRPr="00F52044" w:rsidRDefault="00F52044">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415" w:name="_Ref95120608"/>
      <w:r>
        <w:t xml:space="preserve">Figure </w:t>
      </w:r>
      <w:fldSimple w:instr=" SEQ Figure \* ARABIC ">
        <w:r w:rsidR="00E172F8">
          <w:rPr>
            <w:noProof/>
          </w:rPr>
          <w:t>13</w:t>
        </w:r>
      </w:fldSimple>
      <w:bookmarkEnd w:id="415"/>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0"/>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16" w:name="_Ref69211722"/>
      <w:r w:rsidRPr="00A71C6E">
        <w:t xml:space="preserve">Figure </w:t>
      </w:r>
      <w:fldSimple w:instr=" SEQ Figure \* ARABIC ">
        <w:r w:rsidR="00E172F8">
          <w:rPr>
            <w:noProof/>
          </w:rPr>
          <w:t>14</w:t>
        </w:r>
      </w:fldSimple>
      <w:bookmarkEnd w:id="41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136097">
        <w:fldChar w:fldCharType="begin"/>
      </w:r>
      <w:r>
        <w:instrText xml:space="preserve"> REF _Ref69211722 \h </w:instrText>
      </w:r>
      <w:r w:rsidR="00136097">
        <w:fldChar w:fldCharType="separate"/>
      </w:r>
      <w:r w:rsidR="00E172F8" w:rsidRPr="00A71C6E">
        <w:t xml:space="preserve">Figure </w:t>
      </w:r>
      <w:r w:rsidR="00E172F8">
        <w:rPr>
          <w:noProof/>
        </w:rPr>
        <w:t>14</w:t>
      </w:r>
      <w:r w:rsidR="0013609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Pr="00084655" w:rsidRDefault="002A0FFE" w:rsidP="00306258">
      <w:pPr>
        <w:pStyle w:val="Heading1"/>
      </w:pPr>
      <w:bookmarkStart w:id="417" w:name="_Toc355280354"/>
      <w:bookmarkStart w:id="418" w:name="_Ref356466848"/>
      <w:bookmarkStart w:id="419" w:name="_Ref356466853"/>
      <w:bookmarkStart w:id="420" w:name="_Ref356807389"/>
      <w:bookmarkStart w:id="421" w:name="_Ref356807390"/>
      <w:bookmarkStart w:id="422" w:name="_Toc358992582"/>
      <w:r w:rsidRPr="00084655">
        <w:t>Design of Sampling Experiments</w:t>
      </w:r>
      <w:bookmarkEnd w:id="48"/>
      <w:r w:rsidR="00522234">
        <w:t xml:space="preserve"> and Data Structuring</w:t>
      </w:r>
      <w:bookmarkEnd w:id="417"/>
      <w:bookmarkEnd w:id="418"/>
      <w:bookmarkEnd w:id="419"/>
      <w:bookmarkEnd w:id="420"/>
      <w:bookmarkEnd w:id="421"/>
      <w:bookmarkEnd w:id="422"/>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F52044">
        <w:t>SPECCHIO</w:t>
      </w:r>
      <w:r w:rsidR="009A1936">
        <w:t>’s</w:t>
      </w:r>
      <w:r w:rsidRPr="00084655">
        <w:t xml:space="preserve"> spectral database</w:t>
      </w:r>
      <w:r w:rsidR="00990009">
        <w:t xml:space="preserve">, to </w:t>
      </w:r>
      <w:r w:rsidR="00BA6294">
        <w:t>permit use</w:t>
      </w:r>
      <w:r w:rsidR="00990009">
        <w:t xml:space="preserve"> of </w:t>
      </w:r>
      <w:r w:rsidR="00F52044">
        <w:t>SPECCHIO</w:t>
      </w:r>
      <w:r w:rsidR="00BA6294">
        <w:t>’s</w:t>
      </w:r>
      <w:r w:rsidR="00990009">
        <w:t xml:space="preserve"> automated processing</w:t>
      </w:r>
      <w:r w:rsidR="00BA6294">
        <w:t xml:space="preserve"> and to facilitate optimal use </w:t>
      </w:r>
      <w:r w:rsidR="00F52044">
        <w:t>SPECCHIO</w:t>
      </w:r>
      <w:r w:rsidR="00BA6294">
        <w:t>’s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w:t>
      </w:r>
      <w:r w:rsidR="00F52044">
        <w:t>SPECCHIO</w:t>
      </w:r>
      <w:r w:rsidR="00BA6294">
        <w:t xml:space="preserve"> </w:t>
      </w:r>
      <w:r w:rsidRPr="00084655">
        <w:t>has been adapted from SpectraProc</w:t>
      </w:r>
      <w:r>
        <w:t xml:space="preserve"> </w:t>
      </w:r>
      <w:sdt>
        <w:sdtPr>
          <w:id w:val="12130848"/>
          <w:citation/>
        </w:sdtPr>
        <w:sdtContent>
          <w:r w:rsidR="00136097">
            <w:fldChar w:fldCharType="begin"/>
          </w:r>
          <w:r>
            <w:rPr>
              <w:lang w:val="en-AU"/>
            </w:rPr>
            <w:instrText xml:space="preserve"> CITATION Hue061 \l 3081 </w:instrText>
          </w:r>
          <w:r w:rsidR="00136097">
            <w:fldChar w:fldCharType="separate"/>
          </w:r>
          <w:r w:rsidR="00E172F8" w:rsidRPr="00E172F8">
            <w:rPr>
              <w:noProof/>
              <w:lang w:val="en-AU"/>
            </w:rPr>
            <w:t>(Hueni, 2006)</w:t>
          </w:r>
          <w:r w:rsidR="00136097">
            <w:fldChar w:fldCharType="end"/>
          </w:r>
        </w:sdtContent>
      </w:sdt>
      <w:r w:rsidR="00BA6294">
        <w:t>, which</w:t>
      </w:r>
      <w:r w:rsidR="00BA6294" w:rsidRPr="00BA6294">
        <w:t xml:space="preserve"> </w:t>
      </w:r>
      <w:r w:rsidR="00BA6294" w:rsidRPr="00084655">
        <w:t>was built on a fixed hierarchy of three levels.</w:t>
      </w:r>
      <w:r w:rsidR="00163936">
        <w:t xml:space="preserve"> However, </w:t>
      </w:r>
      <w:r w:rsidR="00F52044">
        <w:t>SPECCHIO</w:t>
      </w:r>
      <w:r w:rsidR="00163936">
        <w:t xml:space="preserve"> supports hierarchies of arbitrary shape and number of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163936" w:rsidP="00A7583F">
      <w:pPr>
        <w:pStyle w:val="Body"/>
      </w:pPr>
      <w:r>
        <w:t xml:space="preserve">The </w:t>
      </w:r>
      <w:r w:rsidR="00F52044">
        <w:t>SPECCHIO</w:t>
      </w:r>
      <w:r>
        <w:t xml:space="preserve"> hierarchy is defined by </w:t>
      </w:r>
      <w:r w:rsidR="00880773">
        <w:t>replicating</w:t>
      </w:r>
      <w:r>
        <w:t xml:space="preserve"> a file system sub-directory tree from the user’s computer. T</w:t>
      </w:r>
      <w:r w:rsidR="00BA6294">
        <w:t xml:space="preserve">here are some specific restrictions on </w:t>
      </w:r>
      <w:r w:rsidR="009A1936">
        <w:t xml:space="preserve">the </w:t>
      </w:r>
      <w:r w:rsidR="00540712">
        <w:t xml:space="preserve">hierarchy tree </w:t>
      </w:r>
      <w:r w:rsidR="00BA6294">
        <w:t>structure.</w:t>
      </w:r>
    </w:p>
    <w:p w:rsidR="00540712" w:rsidRDefault="00540712" w:rsidP="00540712">
      <w:pPr>
        <w:pStyle w:val="Bullet"/>
      </w:pPr>
      <w:r>
        <w:t>No other files can be in the tree except spectra</w:t>
      </w:r>
      <w:r w:rsidR="00163936">
        <w:t>l</w:t>
      </w:r>
      <w:r>
        <w:t xml:space="preserve">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format</w:t>
      </w:r>
      <w:r w:rsidR="00163936">
        <w:t xml:space="preserve"> and version</w:t>
      </w:r>
      <w:r>
        <w:t xml:space="preserve">, although the sub-directories of a directory may have </w:t>
      </w:r>
      <w:r w:rsidR="00540712">
        <w:t xml:space="preserve">files with </w:t>
      </w:r>
      <w:r>
        <w:t xml:space="preserve">a different </w:t>
      </w:r>
      <w:r w:rsidR="00540712">
        <w:t>data</w:t>
      </w:r>
      <w:r>
        <w:t xml:space="preserve"> format.</w:t>
      </w:r>
      <w:r w:rsidR="00A20F34">
        <w:t xml:space="preserve"> </w:t>
      </w:r>
    </w:p>
    <w:p w:rsidR="00163936" w:rsidRDefault="00540712" w:rsidP="00163936">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p>
    <w:p w:rsidR="009E7491" w:rsidRDefault="009E7491" w:rsidP="009E7491">
      <w:pPr>
        <w:pStyle w:val="Bullet"/>
      </w:pPr>
      <w:r>
        <w:t xml:space="preserve">To conveniently use </w:t>
      </w:r>
      <w:r w:rsidR="00F52044">
        <w:t>SPECCHIO</w:t>
      </w:r>
      <w:r w:rsidR="002F3529">
        <w:t>’s</w:t>
      </w:r>
      <w:r>
        <w:t xml:space="preserve"> go</w:t>
      </w:r>
      <w:r w:rsidR="002F3529">
        <w:t>niometer angle calculation, all of the spectra measured at the different angles should be put in one directory and observed in the defined sequence. There should be no other spectra in that directory.</w:t>
      </w:r>
      <w:r w:rsidR="00880773">
        <w:t xml:space="preserve"> The goniometer angle calculation has been designed for the use of the FIGOS and LAGOS goniometers system (RSL, University of Zurich).</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23" w:name="_Toc358992583"/>
      <w:r>
        <w:t xml:space="preserve">Example Structure </w:t>
      </w:r>
      <w:r w:rsidR="00F7610C">
        <w:t>1</w:t>
      </w:r>
      <w:bookmarkEnd w:id="423"/>
    </w:p>
    <w:p w:rsidR="00A250FC" w:rsidRPr="00A250FC" w:rsidRDefault="00A250FC" w:rsidP="00A250FC">
      <w:pPr>
        <w:pStyle w:val="DocAction"/>
      </w:pPr>
      <w:r>
        <w:t xml:space="preserve">%%% The example web site needs to be </w:t>
      </w:r>
      <w:r w:rsidR="00C00B57">
        <w:t>defined</w:t>
      </w:r>
      <w:r>
        <w:t xml:space="preserve"> so this can describe exactly what is available.</w:t>
      </w:r>
      <w:r w:rsidR="005E5C9A">
        <w:t xml:space="preserve"> Elaine</w:t>
      </w:r>
    </w:p>
    <w:tbl>
      <w:tblPr>
        <w:tblStyle w:val="TableSimple"/>
        <w:tblW w:w="0" w:type="auto"/>
        <w:tblLook w:val="04A0"/>
      </w:tblPr>
      <w:tblGrid>
        <w:gridCol w:w="1706"/>
        <w:gridCol w:w="7156"/>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w:t>
            </w:r>
            <w:r w:rsidR="00F52044">
              <w:rPr>
                <w:rStyle w:val="DocActionChar"/>
              </w:rPr>
              <w:t>SPECCHIO</w:t>
            </w:r>
            <w:r w:rsidRPr="00F7610C">
              <w:rPr>
                <w:rStyle w:val="DocActionChar"/>
              </w:rPr>
              <w:t>’s web site or UOW web site or...</w:t>
            </w:r>
            <w:r w:rsidR="005E5C9A">
              <w:rPr>
                <w:rStyle w:val="DocActionChar"/>
              </w:rPr>
              <w:t xml:space="preserve"> Elaine.</w:t>
            </w:r>
          </w:p>
        </w:tc>
      </w:tr>
    </w:tbl>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136097">
        <w:fldChar w:fldCharType="begin"/>
      </w:r>
      <w:r w:rsidR="00A30B2D">
        <w:instrText xml:space="preserve"> REF _Ref122063892 \h </w:instrText>
      </w:r>
      <w:r w:rsidR="00136097">
        <w:fldChar w:fldCharType="separate"/>
      </w:r>
      <w:r w:rsidR="00E172F8" w:rsidRPr="00084655">
        <w:t xml:space="preserve">Figure </w:t>
      </w:r>
      <w:r w:rsidR="00E172F8">
        <w:rPr>
          <w:noProof/>
        </w:rPr>
        <w:t>15</w:t>
      </w:r>
      <w:r w:rsidR="00136097">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41"/>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4" w:name="_Ref122063892"/>
      <w:bookmarkStart w:id="425" w:name="_Toc129263006"/>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15</w:t>
      </w:r>
      <w:r w:rsidR="00136097">
        <w:rPr>
          <w:noProof/>
        </w:rPr>
        <w:fldChar w:fldCharType="end"/>
      </w:r>
      <w:bookmarkEnd w:id="424"/>
      <w:r w:rsidRPr="00084655">
        <w:t>: Hierarchical directory structure</w:t>
      </w:r>
      <w:bookmarkEnd w:id="425"/>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26" w:name="_Ref130789629"/>
    <w:p w:rsidR="00A20F34" w:rsidRDefault="00136097" w:rsidP="00A7583F">
      <w:pPr>
        <w:pStyle w:val="Body"/>
      </w:pPr>
      <w:r>
        <w:fldChar w:fldCharType="begin"/>
      </w:r>
      <w:r w:rsidR="00A30B2D">
        <w:instrText xml:space="preserve"> REF _Ref130790579 \h </w:instrText>
      </w:r>
      <w:r>
        <w:fldChar w:fldCharType="separate"/>
      </w:r>
      <w:r w:rsidR="00E172F8" w:rsidRPr="00084655">
        <w:t xml:space="preserve">Figure </w:t>
      </w:r>
      <w:r w:rsidR="00E172F8">
        <w:rPr>
          <w:noProof/>
        </w:rPr>
        <w:t>16</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42"/>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7" w:name="_Ref130790579"/>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16</w:t>
      </w:r>
      <w:r w:rsidR="00136097">
        <w:rPr>
          <w:noProof/>
        </w:rPr>
        <w:fldChar w:fldCharType="end"/>
      </w:r>
      <w:bookmarkEnd w:id="427"/>
      <w:r w:rsidRPr="00084655">
        <w:t>: Example of a directory structures holding spectral files</w:t>
      </w:r>
    </w:p>
    <w:p w:rsidR="002F155E" w:rsidRDefault="00990009" w:rsidP="00990009">
      <w:pPr>
        <w:pStyle w:val="Heading2"/>
      </w:pPr>
      <w:bookmarkStart w:id="428" w:name="_Toc355280359"/>
      <w:bookmarkStart w:id="429" w:name="_Toc358992584"/>
      <w:r>
        <w:t xml:space="preserve">Example </w:t>
      </w:r>
      <w:r w:rsidR="00A20F34">
        <w:t>for</w:t>
      </w:r>
      <w:r w:rsidR="002F155E">
        <w:t xml:space="preserve"> Reference and Target Spectra</w:t>
      </w:r>
      <w:bookmarkEnd w:id="428"/>
      <w:bookmarkEnd w:id="429"/>
    </w:p>
    <w:tbl>
      <w:tblPr>
        <w:tblStyle w:val="TableSimple"/>
        <w:tblW w:w="0" w:type="auto"/>
        <w:tblLook w:val="04A0"/>
      </w:tblPr>
      <w:tblGrid>
        <w:gridCol w:w="1706"/>
        <w:gridCol w:w="7156"/>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w:t>
            </w:r>
            <w:r w:rsidR="00F52044">
              <w:rPr>
                <w:rStyle w:val="DocActionChar"/>
              </w:rPr>
              <w:t>SPECCHIO</w:t>
            </w:r>
            <w:r w:rsidRPr="00F7610C">
              <w:rPr>
                <w:rStyle w:val="DocActionChar"/>
              </w:rPr>
              <w:t>’s web site or UOW web site or...</w:t>
            </w:r>
            <w:r w:rsidR="005E5C9A">
              <w:rPr>
                <w:rStyle w:val="DocActionChar"/>
              </w:rPr>
              <w:t xml:space="preserve"> Elaine</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30" w:name="_Ref96530518"/>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17</w:t>
      </w:r>
      <w:r w:rsidR="00136097">
        <w:rPr>
          <w:noProof/>
        </w:rPr>
        <w:fldChar w:fldCharType="end"/>
      </w:r>
      <w:bookmarkEnd w:id="430"/>
      <w:r>
        <w:t>: A possible structure for the storage of target and reference radiance spectra</w:t>
      </w:r>
    </w:p>
    <w:p w:rsidR="00A20F34" w:rsidRPr="00A20F34" w:rsidRDefault="00A20F34" w:rsidP="00A20F34">
      <w:pPr>
        <w:pStyle w:val="Body"/>
      </w:pPr>
      <w:r>
        <w:t>In this example, the Reference sub-directory holds the reference spectra which relate to Plant A, Plant B and Plant C.</w:t>
      </w:r>
    </w:p>
    <w:p w:rsidR="002A0FFE" w:rsidRDefault="002A0FFE" w:rsidP="00BA3445">
      <w:pPr>
        <w:pStyle w:val="Heading1"/>
      </w:pPr>
      <w:bookmarkStart w:id="431" w:name="_Toc355280360"/>
      <w:bookmarkStart w:id="432" w:name="_Toc358992585"/>
      <w:bookmarkEnd w:id="426"/>
      <w:r w:rsidRPr="00084655">
        <w:t xml:space="preserve">SPECCHIO </w:t>
      </w:r>
      <w:r w:rsidR="001A05D9">
        <w:t>Basic Operation</w:t>
      </w:r>
      <w:bookmarkEnd w:id="431"/>
      <w:bookmarkEnd w:id="432"/>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ins w:id="433"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CA3756" w:rsidRDefault="00CA3756" w:rsidP="00CA3756">
      <w:pPr>
        <w:pStyle w:val="Heading2"/>
      </w:pPr>
      <w:bookmarkStart w:id="434" w:name="_Ref355008998"/>
      <w:bookmarkStart w:id="435" w:name="_Ref355009000"/>
      <w:bookmarkStart w:id="436" w:name="_Toc355280361"/>
      <w:bookmarkStart w:id="437" w:name="_Toc358992586"/>
      <w:r>
        <w:t>Mac Operation</w:t>
      </w:r>
      <w:bookmarkEnd w:id="437"/>
    </w:p>
    <w:p w:rsidR="00CA3756" w:rsidRDefault="00CA3756" w:rsidP="00CA3756">
      <w:pPr>
        <w:pStyle w:val="Body"/>
      </w:pPr>
      <w:r>
        <w:t xml:space="preserve">On Mac systems, the </w:t>
      </w:r>
      <w:r w:rsidR="00F52044">
        <w:t>SPECCHIO</w:t>
      </w:r>
      <w:r>
        <w:t xml:space="preserve"> client application menus do not appear at the top of the screen. Instead, they appear at the top of the </w:t>
      </w:r>
      <w:r w:rsidR="00F52044">
        <w:t>SPECCHIO</w:t>
      </w:r>
      <w:r>
        <w:t xml:space="preserve"> Main Window as shown in the screen shots in this document.</w:t>
      </w:r>
    </w:p>
    <w:p w:rsidR="00CA3756" w:rsidRDefault="00CA3756" w:rsidP="00CA3756">
      <w:pPr>
        <w:pStyle w:val="Body"/>
      </w:pPr>
      <w:r>
        <w:t xml:space="preserve">This document uses the term right-click to indicate clicking on the mouse’s right button. Mac users with an </w:t>
      </w:r>
      <w:r w:rsidR="00880773">
        <w:t xml:space="preserve">old </w:t>
      </w:r>
      <w:r>
        <w:t>Apple mouse should set their mouse preferences to turn on right-click. Otherwise, they will need to hold the control key while clicking to activate the right-click menus. On Mac</w:t>
      </w:r>
      <w:r w:rsidR="00880773">
        <w:t>s</w:t>
      </w:r>
      <w:r>
        <w:t xml:space="preserve"> fitted with a standard mouse</w:t>
      </w:r>
      <w:r w:rsidR="00880773">
        <w:t xml:space="preserve"> or magic mouse</w:t>
      </w:r>
      <w:r>
        <w:t>, right-click is always available.</w:t>
      </w:r>
    </w:p>
    <w:p w:rsidR="00B40030" w:rsidRDefault="00B40030" w:rsidP="00B40030">
      <w:pPr>
        <w:pStyle w:val="Heading2"/>
      </w:pPr>
      <w:bookmarkStart w:id="438" w:name="_Ref358393092"/>
      <w:bookmarkStart w:id="439" w:name="_Ref358393095"/>
      <w:bookmarkStart w:id="440" w:name="_Toc358992587"/>
      <w:r>
        <w:t>Unix Operation</w:t>
      </w:r>
      <w:bookmarkEnd w:id="434"/>
      <w:bookmarkEnd w:id="435"/>
      <w:bookmarkEnd w:id="436"/>
      <w:bookmarkEnd w:id="438"/>
      <w:bookmarkEnd w:id="439"/>
      <w:bookmarkEnd w:id="440"/>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136097">
        <w:fldChar w:fldCharType="begin"/>
      </w:r>
      <w:r w:rsidR="00A30B2D">
        <w:instrText xml:space="preserve"> REF _Ref157221331 \h </w:instrText>
      </w:r>
      <w:r w:rsidR="00136097">
        <w:fldChar w:fldCharType="separate"/>
      </w:r>
      <w:r w:rsidR="00E172F8" w:rsidRPr="00084655">
        <w:t xml:space="preserve">Figure </w:t>
      </w:r>
      <w:r w:rsidR="00E172F8">
        <w:rPr>
          <w:noProof/>
        </w:rPr>
        <w:t>18</w:t>
      </w:r>
      <w:r w:rsidR="00136097">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44"/>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41" w:name="_Ref157221331"/>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18</w:t>
      </w:r>
      <w:r w:rsidR="00136097">
        <w:rPr>
          <w:noProof/>
        </w:rPr>
        <w:fldChar w:fldCharType="end"/>
      </w:r>
      <w:bookmarkEnd w:id="441"/>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42" w:name="_Ref180291208"/>
      <w:bookmarkStart w:id="443" w:name="_Toc355280362"/>
      <w:bookmarkStart w:id="444" w:name="_Toc358992588"/>
      <w:r w:rsidRPr="00084655">
        <w:t>Main Window</w:t>
      </w:r>
      <w:bookmarkEnd w:id="442"/>
      <w:bookmarkEnd w:id="443"/>
      <w:bookmarkEnd w:id="444"/>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bookmarkStart w:id="445" w:name="_Ref130601899"/>
    <w:p w:rsidR="002E1EF5" w:rsidRDefault="00136097" w:rsidP="002E1EF5">
      <w:pPr>
        <w:pStyle w:val="Figure"/>
      </w:pPr>
      <w:r>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45" o:title=""/>
            </v:shape>
            <v:roundrect id="_x0000_s1114" style="position:absolute;left:2876;top:6069;width:1163;height:462" arcsize="10923f" fillcolor="#dbe5f1 [660]" strokecolor="#0070c0" strokeweight=".25pt">
              <v:shadow color="#868686"/>
              <v:textbox style="mso-next-textbox:#_x0000_s1114">
                <w:txbxContent>
                  <w:p w:rsidR="005148C0" w:rsidRPr="002E1EF5" w:rsidRDefault="005148C0"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5148C0" w:rsidRPr="002E1EF5" w:rsidRDefault="005148C0"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dbe5f1 [660]" strokecolor="#0070c0" strokeweight=".25pt">
              <v:shadow color="#868686"/>
              <v:textbox style="mso-next-textbox:#_x0000_s1122">
                <w:txbxContent>
                  <w:p w:rsidR="005148C0" w:rsidRPr="002E1EF5" w:rsidRDefault="005148C0"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19</w:t>
      </w:r>
      <w:r w:rsidR="00136097">
        <w:rPr>
          <w:noProof/>
        </w:rPr>
        <w:fldChar w:fldCharType="end"/>
      </w:r>
      <w:bookmarkEnd w:id="445"/>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446" w:name="_Ref180396043"/>
      <w:bookmarkStart w:id="447" w:name="_Toc355280363"/>
      <w:bookmarkStart w:id="448" w:name="_Ref130639221"/>
      <w:bookmarkStart w:id="449" w:name="_Ref131844250"/>
      <w:bookmarkStart w:id="450" w:name="_Toc358992589"/>
      <w:r>
        <w:t>Logging In</w:t>
      </w:r>
      <w:r w:rsidRPr="00084655">
        <w:t xml:space="preserve"> </w:t>
      </w:r>
      <w:r>
        <w:t xml:space="preserve">and </w:t>
      </w:r>
      <w:r w:rsidR="002A0FFE" w:rsidRPr="00084655">
        <w:t>Connecting to a Database</w:t>
      </w:r>
      <w:bookmarkEnd w:id="446"/>
      <w:bookmarkEnd w:id="447"/>
      <w:bookmarkEnd w:id="450"/>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ins w:id="451" w:author="Peter" w:date="2013-05-08T09:19:00Z">
        <w:r w:rsidR="00D04BE3">
          <w:t>as one operation</w:t>
        </w:r>
      </w:ins>
      <w:del w:id="452"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E172F8" w:rsidRPr="00E172F8">
          <w:rPr>
            <w:rStyle w:val="CrossReference"/>
          </w:rPr>
          <w:t>4.1</w:t>
        </w:r>
      </w:fldSimple>
      <w:r w:rsidRPr="00E9051F">
        <w:rPr>
          <w:rStyle w:val="CrossReference"/>
        </w:rPr>
        <w:t xml:space="preserve"> </w:t>
      </w:r>
      <w:fldSimple w:instr=" REF _Ref353786223 \h  \* MERGEFORMAT ">
        <w:r w:rsidR="00E172F8" w:rsidRPr="00E172F8">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w:t>
            </w:r>
            <w:r w:rsidR="00F52044">
              <w:t>SPECCHIO</w:t>
            </w:r>
            <w:r>
              <w:t xml:space="preserve"> Application. (See the instructions specific to your computer in </w:t>
            </w:r>
            <w:r w:rsidRPr="00ED55EC">
              <w:t xml:space="preserve">sections </w:t>
            </w:r>
            <w:fldSimple w:instr=" REF _Ref355279324 \r \h  \* MERGEFORMAT ">
              <w:r w:rsidR="00E172F8" w:rsidRPr="00E172F8">
                <w:rPr>
                  <w:rStyle w:val="CrossReference"/>
                </w:rPr>
                <w:t>3.3</w:t>
              </w:r>
            </w:fldSimple>
            <w:r>
              <w:t xml:space="preserve">, </w:t>
            </w:r>
            <w:fldSimple w:instr=" REF _Ref355279326 \r \h  \* MERGEFORMAT ">
              <w:r w:rsidR="00E172F8" w:rsidRPr="00E172F8">
                <w:rPr>
                  <w:rStyle w:val="CrossReference"/>
                </w:rPr>
                <w:t>3.4</w:t>
              </w:r>
            </w:fldSimple>
            <w:r>
              <w:t xml:space="preserve"> or </w:t>
            </w:r>
            <w:fldSimple w:instr=" REF _Ref355279327 \r \h  \* MERGEFORMAT ">
              <w:r w:rsidR="00E172F8" w:rsidRPr="00E172F8">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E172F8">
                <w:rPr>
                  <w:noProof/>
                </w:rPr>
                <w:t>20</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left hand panel of the Main Windows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53" w:name="_Toc355280365"/>
      <w:bookmarkStart w:id="454" w:name="_Ref153711531"/>
      <w:bookmarkStart w:id="455" w:name="_Toc358992590"/>
      <w:r>
        <w:t>Logging Out</w:t>
      </w:r>
      <w:bookmarkEnd w:id="453"/>
      <w:bookmarkEnd w:id="455"/>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456" w:name="_Toc355280366"/>
      <w:bookmarkStart w:id="457" w:name="_Toc358992591"/>
      <w:r>
        <w:t>Changing your User Details</w:t>
      </w:r>
      <w:bookmarkEnd w:id="456"/>
      <w:bookmarkEnd w:id="457"/>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E172F8">
                <w:rPr>
                  <w:noProof/>
                </w:rPr>
                <w:t>21</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58" w:name="_Ref356820291"/>
      <w:bookmarkStart w:id="459" w:name="_Ref356820294"/>
      <w:bookmarkStart w:id="460" w:name="_Toc358992592"/>
      <w:r>
        <w:t>Browsing the Hierarchy Tree</w:t>
      </w:r>
      <w:bookmarkEnd w:id="458"/>
      <w:bookmarkEnd w:id="459"/>
      <w:bookmarkEnd w:id="460"/>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E172F8">
          <w:rPr>
            <w:noProof/>
          </w:rPr>
          <w:t>22</w:t>
        </w:r>
      </w:fldSimple>
      <w:r>
        <w:t>: Campaign Hierarchy browse box</w:t>
      </w:r>
    </w:p>
    <w:p w:rsidR="006C4689" w:rsidRDefault="006C4689" w:rsidP="006C4689">
      <w:pPr>
        <w:pStyle w:val="DocAction"/>
      </w:pPr>
      <w:r>
        <w:t xml:space="preserve">%%% Should we have a Mac </w:t>
      </w:r>
      <w:r w:rsidR="00277EAA">
        <w:t>screenshot</w:t>
      </w:r>
      <w:r>
        <w:t xml:space="preserve"> here too?</w:t>
      </w:r>
      <w:r w:rsidR="00DA24F7">
        <w:t xml:space="preserve"> Maybe yes, as the + &amp; - are little triangular arrows.</w:t>
      </w:r>
    </w:p>
    <w:p w:rsidR="008030FC" w:rsidRDefault="006C4689" w:rsidP="006C4689">
      <w:pPr>
        <w:pStyle w:val="Body"/>
      </w:pPr>
      <w:r>
        <w:t xml:space="preserve">This browse control operates much like a normal </w:t>
      </w:r>
      <w:r w:rsidR="00355DEE">
        <w:t xml:space="preserve">directory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461" w:name="_Ref357695510"/>
      <w:bookmarkStart w:id="462" w:name="_Toc358992593"/>
      <w:r>
        <w:t>SQL Matching Strings</w:t>
      </w:r>
      <w:bookmarkEnd w:id="461"/>
      <w:bookmarkEnd w:id="462"/>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MySQL Query LIKE clause. </w:t>
      </w:r>
      <w:r>
        <w:t>This SQL feature supports wildcard characters for matching variable strings.</w:t>
      </w:r>
    </w:p>
    <w:p w:rsidR="0053475F" w:rsidRPr="00017673" w:rsidRDefault="0053475F" w:rsidP="0053475F">
      <w:pPr>
        <w:pStyle w:val="Body"/>
      </w:pPr>
      <w:r w:rsidRPr="00017673">
        <w:t>Therefore, the following is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17673">
        <w:t>%</w:t>
      </w:r>
      <w:r w:rsidRPr="00017673">
        <w:tab/>
        <w:t>Matches zero or more characters.</w:t>
      </w:r>
    </w:p>
    <w:p w:rsidR="0053475F" w:rsidRPr="00017673" w:rsidRDefault="0053475F" w:rsidP="0053475F">
      <w:pPr>
        <w:pStyle w:val="BulletFollowing"/>
        <w:ind w:left="1560" w:hanging="426"/>
      </w:pPr>
      <w:r w:rsidRPr="00017673">
        <w:t>_</w:t>
      </w:r>
      <w:r w:rsidRPr="00017673">
        <w:tab/>
        <w:t>Matches exactly one character.</w:t>
      </w:r>
    </w:p>
    <w:p w:rsidR="0053475F" w:rsidRDefault="0053475F" w:rsidP="0053475F">
      <w:pPr>
        <w:pStyle w:val="BulletFollowing"/>
        <w:ind w:left="1560" w:hanging="426"/>
      </w:pPr>
      <w:r w:rsidRPr="00017673">
        <w:t>\</w:t>
      </w:r>
      <w:r w:rsidRPr="00017673">
        <w:tab/>
        <w:t>Causes the next character to be matched. That is, \% will match a % sign and \_ will match an underscore character.</w:t>
      </w:r>
    </w:p>
    <w:p w:rsidR="0053475F" w:rsidRPr="0053475F" w:rsidRDefault="0053475F" w:rsidP="0053475F">
      <w:pPr>
        <w:pStyle w:val="Note"/>
      </w:pPr>
      <w:r>
        <w:t>Note</w:t>
      </w:r>
      <w:r>
        <w:tab/>
        <w:t>There is just one case where Regular Expressions are used instead of SQL Matching Strings. This case is described separately.</w:t>
      </w:r>
    </w:p>
    <w:p w:rsidR="005077C8" w:rsidRDefault="005077C8" w:rsidP="005077C8">
      <w:pPr>
        <w:pStyle w:val="Heading2"/>
      </w:pPr>
      <w:bookmarkStart w:id="463" w:name="_Toc358992594"/>
      <w:r>
        <w:t>Entering Dates and Times</w:t>
      </w:r>
      <w:bookmarkEnd w:id="463"/>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464" w:name="_Ref357162221"/>
    <w:p w:rsidR="00355DEE" w:rsidRDefault="00136097" w:rsidP="00277EAA">
      <w:pPr>
        <w:pStyle w:val="Figure"/>
        <w:pageBreakBefore/>
      </w:pPr>
      <w:r>
        <w:pict>
          <v:group id="_x0000_s1106" editas="canvas" style="width:318.65pt;height:132.65pt;mso-position-horizontal-relative:char;mso-position-vertical-relative:line" coordorigin="2620,10014" coordsize="4905,2041">
            <o:lock v:ext="edit" aspectratio="t"/>
            <v:shape id="_x0000_s1105" type="#_x0000_t75" style="position:absolute;left:2620;top:10014;width:4905;height:2041" o:preferrelative="f">
              <v:fill o:detectmouseclick="t"/>
              <v:path o:extrusionok="t" o:connecttype="none"/>
              <o:lock v:ext="edit" text="t"/>
            </v:shape>
            <v:shape id="_x0000_s1107" type="#_x0000_t75" style="position:absolute;left:2742;top:10194;width:2661;height:1861">
              <v:imagedata r:id="rId49" o:title=""/>
            </v:shape>
            <v:roundrect id="_x0000_s1108" style="position:absolute;left:6047;top:10056;width:1247;height:589;v-text-anchor:middle" arcsize="10923f" fillcolor="#dbe5f1 [660]" strokecolor="#0070c0">
              <v:textbox inset=".5mm,0,0">
                <w:txbxContent>
                  <w:p w:rsidR="005148C0" w:rsidRPr="00F95E13" w:rsidRDefault="005148C0">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inset=".5mm,0,0">
                <w:txbxContent>
                  <w:p w:rsidR="005148C0" w:rsidRPr="00F95E13" w:rsidRDefault="005148C0">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E172F8">
          <w:rPr>
            <w:noProof/>
          </w:rPr>
          <w:t>23</w:t>
        </w:r>
      </w:fldSimple>
      <w:r>
        <w:t>: Date and Time picker dialog</w:t>
      </w:r>
      <w:bookmarkEnd w:id="464"/>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465" w:name="_Toc355280367"/>
    </w:p>
    <w:p w:rsidR="006B4F6F" w:rsidRDefault="006B4F6F" w:rsidP="00FF4CE5">
      <w:pPr>
        <w:pStyle w:val="Heading2"/>
      </w:pPr>
      <w:bookmarkStart w:id="466" w:name="_Ref358105086"/>
      <w:bookmarkStart w:id="467" w:name="_Ref358105089"/>
      <w:bookmarkStart w:id="468" w:name="_Toc358992595"/>
      <w:r>
        <w:t>Loading</w:t>
      </w:r>
      <w:r w:rsidR="001A05D9">
        <w:t xml:space="preserve"> Data into </w:t>
      </w:r>
      <w:r w:rsidR="00F52044">
        <w:t>SPECCHIO</w:t>
      </w:r>
      <w:bookmarkEnd w:id="465"/>
      <w:bookmarkEnd w:id="466"/>
      <w:bookmarkEnd w:id="467"/>
      <w:bookmarkEnd w:id="468"/>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8"/>
        <w:gridCol w:w="7646"/>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 xml:space="preserve">This establishes a name for your Campaign and sets up structures in the </w:t>
            </w:r>
            <w:r w:rsidR="00F52044">
              <w:t>SPECCHIO</w:t>
            </w:r>
            <w:r>
              <w:t xml:space="preserve"> database to receive the Campaign spectra and other information.</w:t>
            </w:r>
            <w:r w:rsidR="00493D72">
              <w:t xml:space="preserve"> See section </w:t>
            </w:r>
            <w:fldSimple w:instr=" REF _Ref356551522 \r \h  \* MERGEFORMAT ">
              <w:r w:rsidR="00E172F8" w:rsidRPr="00E172F8">
                <w:rPr>
                  <w:rStyle w:val="CrossReference"/>
                </w:rPr>
                <w:t>6.11</w:t>
              </w:r>
            </w:fldSimple>
            <w:r w:rsidR="00493D72" w:rsidRPr="00493D72">
              <w:rPr>
                <w:rStyle w:val="CrossReference"/>
              </w:rPr>
              <w:t xml:space="preserve"> </w:t>
            </w:r>
            <w:fldSimple w:instr=" REF _Ref356551524 \h  \* MERGEFORMAT ">
              <w:r w:rsidR="00E172F8" w:rsidRPr="00E172F8">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880773" w:rsidP="00277EAA">
            <w:pPr>
              <w:pStyle w:val="TableText"/>
            </w:pPr>
            <w:r>
              <w:t xml:space="preserve">This examines the format of the Spectral data on your hard disk, parses its content from your hard disk and inserts into the </w:t>
            </w:r>
            <w:r w:rsidR="00F52044">
              <w:t>SPECCHIO</w:t>
            </w:r>
            <w:r>
              <w:t xml:space="preserve"> database</w:t>
            </w:r>
            <w:r w:rsidR="00D0301C">
              <w:t>.</w:t>
            </w:r>
            <w:r w:rsidR="00493D72">
              <w:t xml:space="preserve"> See section </w:t>
            </w:r>
            <w:fldSimple w:instr=" REF _Ref356551550 \r \h  \* MERGEFORMAT ">
              <w:r w:rsidR="00E172F8" w:rsidRPr="00E172F8">
                <w:rPr>
                  <w:rStyle w:val="CrossReference"/>
                </w:rPr>
                <w:t>6.12</w:t>
              </w:r>
            </w:fldSimple>
            <w:r w:rsidR="00277EAA">
              <w:rPr>
                <w:rStyle w:val="CrossReference"/>
              </w:rPr>
              <w:t xml:space="preserve"> </w:t>
            </w:r>
            <w:fldSimple w:instr=" REF _Ref356551553 \h  \* MERGEFORMAT ">
              <w:r w:rsidR="00E172F8" w:rsidRPr="00E172F8">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E172F8" w:rsidRDefault="00F52044" w:rsidP="00E172F8">
            <w:pPr>
              <w:pStyle w:val="TableText"/>
              <w:rPr>
                <w:ins w:id="469" w:author="Peter Roberts" w:date="2013-05-08T09:19:00Z"/>
              </w:rPr>
            </w:pPr>
            <w:r>
              <w:t>SPECCHIO</w:t>
            </w:r>
            <w:r w:rsidR="000E3E59">
              <w:t xml:space="preserve"> expects Acquisition Times to be UTC, but many devices record a local time. </w:t>
            </w:r>
            <w:r>
              <w:t>SPECCHIO</w:t>
            </w:r>
            <w:r w:rsidR="000E3E59">
              <w:t xml:space="preserve"> provides a function to change local times to UTC. See section</w:t>
            </w:r>
            <w:r w:rsidR="00DF74A9">
              <w:t xml:space="preserve"> </w:t>
            </w:r>
            <w:fldSimple w:instr=" REF _Ref357690312 \r \h  \* MERGEFORMAT ">
              <w:r w:rsidR="00E172F8" w:rsidRPr="00E172F8">
                <w:rPr>
                  <w:rStyle w:val="CrossReference"/>
                </w:rPr>
                <w:t>6.13.3</w:t>
              </w:r>
            </w:fldSimple>
            <w:r w:rsidR="00DF74A9" w:rsidRPr="00DF74A9">
              <w:rPr>
                <w:rStyle w:val="CrossReference"/>
              </w:rPr>
              <w:t xml:space="preserve"> </w:t>
            </w:r>
            <w:r w:rsidR="00136097">
              <w:fldChar w:fldCharType="begin"/>
            </w:r>
            <w:r w:rsidR="00136097">
              <w:instrText xml:space="preserve"> REF _Ref357690316 \h  \* MERGEFORMAT </w:instrText>
            </w:r>
            <w:r w:rsidR="00136097">
              <w:fldChar w:fldCharType="separate"/>
            </w:r>
            <w:ins w:id="470" w:author="Peter Roberts" w:date="2013-05-08T09:19:00Z">
              <w:r w:rsidR="00E172F8" w:rsidRPr="00E172F8">
                <w:rPr>
                  <w:rStyle w:val="CrossReference"/>
                </w:rPr>
                <w:t>Uploading Additional Spectral</w:t>
              </w:r>
              <w:r w:rsidR="00E172F8">
                <w:t xml:space="preserve"> Data </w:t>
              </w:r>
            </w:ins>
            <w:r w:rsidR="00E172F8">
              <w:t>to</w:t>
            </w:r>
            <w:ins w:id="471" w:author="Peter Roberts" w:date="2013-05-08T09:19:00Z">
              <w:r w:rsidR="00E172F8">
                <w:t xml:space="preserve"> a </w:t>
              </w:r>
            </w:ins>
            <w:r w:rsidR="00E172F8">
              <w:t>New Data Hierarchy</w:t>
            </w:r>
          </w:p>
          <w:p w:rsidR="00E172F8" w:rsidRDefault="00E172F8" w:rsidP="00D806CC">
            <w:pPr>
              <w:pStyle w:val="Body"/>
            </w:pPr>
            <w:r>
              <w:t>There are often cases when a new set of Spectra is required to be uploaded, and this set does not relate to the existing Spectra in the Campaign</w:t>
            </w:r>
            <w:ins w:id="472" w:author="Peter Roberts" w:date="2013-05-08T09:19:00Z">
              <w:r>
                <w:t>.</w:t>
              </w:r>
            </w:ins>
            <w:r>
              <w:t xml:space="preserve"> In this case, a new directory structure can be created at the top level of the Campaign.</w:t>
            </w:r>
          </w:p>
          <w:p w:rsidR="00E172F8" w:rsidRDefault="00E172F8" w:rsidP="00D806CC">
            <w:pPr>
              <w:pStyle w:val="Body"/>
            </w:pPr>
            <w:r>
              <w:rPr>
                <w:noProof/>
                <w:lang w:val="en-AU" w:eastAsia="ja-JP"/>
              </w:rPr>
              <w:drawing>
                <wp:inline distT="0" distB="0" distL="0" distR="0">
                  <wp:extent cx="1703339" cy="832919"/>
                  <wp:effectExtent l="19050" t="0" r="0" b="0"/>
                  <wp:docPr id="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l="7414" t="40530" r="18000" b="28001"/>
                          <a:stretch>
                            <a:fillRect/>
                          </a:stretch>
                        </pic:blipFill>
                        <pic:spPr bwMode="auto">
                          <a:xfrm>
                            <a:off x="0" y="0"/>
                            <a:ext cx="1704933" cy="833698"/>
                          </a:xfrm>
                          <a:prstGeom prst="rect">
                            <a:avLst/>
                          </a:prstGeom>
                          <a:noFill/>
                          <a:ln w="9525">
                            <a:noFill/>
                            <a:miter lim="800000"/>
                            <a:headEnd/>
                            <a:tailEnd/>
                          </a:ln>
                        </pic:spPr>
                      </pic:pic>
                    </a:graphicData>
                  </a:graphic>
                </wp:inline>
              </w:drawing>
            </w:r>
          </w:p>
          <w:p w:rsidR="00E172F8" w:rsidRDefault="00E172F8" w:rsidP="00212938">
            <w:pPr>
              <w:pStyle w:val="Caption"/>
            </w:pPr>
            <w:r w:rsidRPr="00084655">
              <w:t xml:space="preserve">Figure </w:t>
            </w:r>
            <w:r>
              <w:rPr>
                <w:noProof/>
              </w:rPr>
              <w:t>27</w:t>
            </w:r>
            <w:r w:rsidRPr="00084655">
              <w:t xml:space="preserve">: </w:t>
            </w:r>
            <w:r>
              <w:t>Data Hierarchy of GER example after initial load</w:t>
            </w:r>
          </w:p>
          <w:p w:rsidR="00E172F8" w:rsidRDefault="00E172F8" w:rsidP="00D806CC">
            <w:pPr>
              <w:pStyle w:val="Body"/>
            </w:pPr>
            <w:r>
              <w:t>In the above example, there is one sub-folder of the GER Example. If the user has performed a second largely independent part of the experiment, its results may be loaded as a new top level folder in the Campaign.</w:t>
            </w:r>
          </w:p>
          <w:p w:rsidR="00E172F8" w:rsidRDefault="00E172F8" w:rsidP="00AA31FF">
            <w:pPr>
              <w:pStyle w:val="Figure"/>
            </w:pPr>
            <w:r>
              <w:rPr>
                <w:lang w:val="en-AU"/>
              </w:rPr>
              <w:pict>
                <v:shape id="_x0000_i1046" type="#_x0000_t75" style="width:422pt;height:110.5pt">
                  <v:imagedata croptop="-65520f" cropbottom="65520f"/>
                </v:shape>
              </w:pict>
            </w:r>
          </w:p>
          <w:p w:rsidR="00E172F8" w:rsidRDefault="00E172F8" w:rsidP="00212938">
            <w:pPr>
              <w:pStyle w:val="Caption"/>
            </w:pPr>
            <w:r w:rsidRPr="00084655">
              <w:t xml:space="preserve">Figure </w:t>
            </w:r>
            <w:r>
              <w:rPr>
                <w:noProof/>
              </w:rPr>
              <w:t>28</w:t>
            </w:r>
            <w:r w:rsidRPr="00084655">
              <w:t xml:space="preserve">: </w:t>
            </w:r>
            <w:r>
              <w:t>Data Hierarchy of GER example after loading second part</w:t>
            </w:r>
          </w:p>
          <w:p w:rsidR="00E172F8" w:rsidRDefault="00E172F8" w:rsidP="00D806CC">
            <w:pPr>
              <w:pStyle w:val="ProcessHeading"/>
            </w:pPr>
            <w:r>
              <w:t>To upload a new data hierarchy to an existing Campaign...</w:t>
            </w:r>
          </w:p>
          <w:tbl>
            <w:tblPr>
              <w:tblStyle w:val="Instructions"/>
              <w:tblW w:w="0" w:type="auto"/>
              <w:tblLook w:val="04A0"/>
            </w:tblPr>
            <w:tblGrid>
              <w:gridCol w:w="6721"/>
            </w:tblGrid>
            <w:tr w:rsidR="00E172F8" w:rsidTr="006850EF">
              <w:tc>
                <w:tcPr>
                  <w:tcW w:w="8862" w:type="dxa"/>
                </w:tcPr>
                <w:p w:rsidR="00E172F8" w:rsidRDefault="00E172F8" w:rsidP="006850EF">
                  <w:pPr>
                    <w:pStyle w:val="ProcessStep"/>
                  </w:pPr>
                  <w:r>
                    <w:t>Prepare the second upload directory tree of Spectra on your computer and ensure it has a different name from the first one. It does not need to be in the same directory as the first one, owned by the same user as the first one, or even on the same computer as the first one.</w:t>
                  </w:r>
                </w:p>
                <w:p w:rsidR="00E172F8" w:rsidRDefault="00E172F8" w:rsidP="006850E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E172F8" w:rsidRDefault="00E172F8" w:rsidP="006850EF">
                  <w:pPr>
                    <w:pStyle w:val="Figure"/>
                  </w:pPr>
                  <w:r>
                    <w:rPr>
                      <w:lang w:val="en-AU"/>
                    </w:rPr>
                    <w:drawing>
                      <wp:inline distT="0" distB="0" distL="0" distR="0">
                        <wp:extent cx="4461212" cy="1738389"/>
                        <wp:effectExtent l="19050" t="0" r="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E172F8" w:rsidRDefault="00E172F8" w:rsidP="006850EF">
                  <w:pPr>
                    <w:pStyle w:val="Caption"/>
                  </w:pPr>
                  <w:r w:rsidRPr="00084655">
                    <w:t xml:space="preserve">Figure </w:t>
                  </w:r>
                  <w:r>
                    <w:rPr>
                      <w:noProof/>
                    </w:rPr>
                    <w:t>29</w:t>
                  </w:r>
                  <w:r w:rsidRPr="00084655">
                    <w:t xml:space="preserve">: </w:t>
                  </w:r>
                  <w:r>
                    <w:t>File upload dialog showing multiple paths</w:t>
                  </w:r>
                </w:p>
                <w:p w:rsidR="00E172F8" w:rsidRPr="006E0514" w:rsidRDefault="00E172F8" w:rsidP="006850EF">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p>
                <w:p w:rsidR="00E172F8" w:rsidRDefault="00E172F8" w:rsidP="006850E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E172F8" w:rsidRDefault="00E172F8" w:rsidP="006850EF">
                  <w:pPr>
                    <w:pStyle w:val="ProcessStep"/>
                  </w:pPr>
                  <w:r>
                    <w:t xml:space="preserve">Click on </w:t>
                  </w:r>
                  <w:r w:rsidRPr="0070613F">
                    <w:rPr>
                      <w:rStyle w:val="ActionButton"/>
                    </w:rPr>
                    <w:t> New Path </w:t>
                  </w:r>
                  <w:r>
                    <w:t>. A file selection dialog will open.</w:t>
                  </w:r>
                </w:p>
                <w:p w:rsidR="00E172F8" w:rsidRDefault="00E172F8" w:rsidP="006850EF">
                  <w:pPr>
                    <w:pStyle w:val="ProcessStep"/>
                  </w:pPr>
                  <w:r>
                    <w:t xml:space="preserve">Navigate to the directory that created with the second data hierarchy and select it. This new path will be added to the list of paths in the </w:t>
                  </w:r>
                  <w:r w:rsidRPr="0070613F">
                    <w:rPr>
                      <w:rStyle w:val="GUIWord"/>
                    </w:rPr>
                    <w:t>Path:</w:t>
                  </w:r>
                  <w:r>
                    <w:t xml:space="preserve"> box. Be sure to select the right level directory.</w:t>
                  </w:r>
                </w:p>
                <w:p w:rsidR="00E172F8" w:rsidRDefault="00E172F8" w:rsidP="006850EF">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E172F8" w:rsidRDefault="00E172F8" w:rsidP="00AA31FF">
            <w:pPr>
              <w:pStyle w:val="Warning"/>
            </w:pPr>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Default="00E172F8" w:rsidP="00DF74A9">
            <w:pPr>
              <w:pStyle w:val="TableText"/>
            </w:pPr>
            <w:r w:rsidRPr="00084655">
              <w:t>UTC Time Correction</w:t>
            </w:r>
            <w:r w:rsidR="00136097">
              <w:fldChar w:fldCharType="end"/>
            </w:r>
            <w:r w:rsidR="000E3E59">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E172F8" w:rsidRPr="00E172F8">
                <w:rPr>
                  <w:rStyle w:val="CrossReference"/>
                </w:rPr>
                <w:t>6.15</w:t>
              </w:r>
            </w:fldSimple>
            <w:r w:rsidR="000E3E59" w:rsidRPr="000E3E59">
              <w:rPr>
                <w:rStyle w:val="CrossReference"/>
              </w:rPr>
              <w:t xml:space="preserve"> </w:t>
            </w:r>
            <w:fldSimple w:instr=" REF _Ref356553971 \h  \* MERGEFORMAT ">
              <w:r w:rsidR="00E172F8" w:rsidRPr="00E172F8">
                <w:rPr>
                  <w:rStyle w:val="CrossReference"/>
                </w:rPr>
                <w:t>Manag</w:t>
              </w:r>
              <w:ins w:id="473" w:author="Peter Roberts" w:date="2013-05-08T09:19:00Z">
                <w:r w:rsidR="00E172F8" w:rsidRPr="00E172F8">
                  <w:rPr>
                    <w:rStyle w:val="CrossReference"/>
                  </w:rPr>
                  <w:t xml:space="preserve">ing </w:t>
                </w:r>
              </w:ins>
              <w:r w:rsidR="00E172F8" w:rsidRPr="00E172F8">
                <w:rPr>
                  <w:rStyle w:val="CrossReference"/>
                </w:rPr>
                <w:t>Target-Reference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DF74A9">
            <w:pPr>
              <w:pStyle w:val="TableText"/>
            </w:pPr>
            <w:r>
              <w:t xml:space="preserve">The Spectral Metadata that was not included in the Spectral files must be uploaded, either from an Excel file or manually entered using </w:t>
            </w:r>
            <w:r w:rsidR="00F52044">
              <w:t>SPECCHIO</w:t>
            </w:r>
            <w:r>
              <w:t xml:space="preserve">’s Metadata editor. See sections </w:t>
            </w:r>
            <w:fldSimple w:instr=" REF _Ref357586671 \r \h  \* MERGEFORMAT ">
              <w:r w:rsidR="00E172F8" w:rsidRPr="00E172F8">
                <w:rPr>
                  <w:rStyle w:val="CrossReference"/>
                </w:rPr>
                <w:t>6.16</w:t>
              </w:r>
            </w:fldSimple>
            <w:r w:rsidR="00DF74A9" w:rsidRPr="00DF74A9">
              <w:rPr>
                <w:rStyle w:val="CrossReference"/>
              </w:rPr>
              <w:t xml:space="preserve"> </w:t>
            </w:r>
            <w:fldSimple w:instr=" REF _Ref357586671 \h  \* MERGEFORMAT ">
              <w:ins w:id="474" w:author="Peter" w:date="2013-05-08T09:19:00Z">
                <w:r w:rsidR="00E172F8" w:rsidRPr="00E172F8">
                  <w:rPr>
                    <w:rStyle w:val="CrossReference"/>
                  </w:rPr>
                  <w:t xml:space="preserve">Displaying and </w:t>
                </w:r>
              </w:ins>
              <w:r w:rsidR="00E172F8" w:rsidRPr="00E172F8">
                <w:rPr>
                  <w:rStyle w:val="CrossReference"/>
                </w:rPr>
                <w:t>Editing Metadata</w:t>
              </w:r>
            </w:fldSimple>
            <w:r w:rsidR="00DF74A9">
              <w:t xml:space="preserve"> </w:t>
            </w:r>
            <w:r>
              <w:t xml:space="preserve">and </w:t>
            </w:r>
            <w:fldSimple w:instr=" REF _Ref356551623 \r \h  \* MERGEFORMAT ">
              <w:r w:rsidR="00E172F8" w:rsidRPr="00E172F8">
                <w:rPr>
                  <w:rStyle w:val="CrossReference"/>
                </w:rPr>
                <w:t>6.17</w:t>
              </w:r>
            </w:fldSimple>
            <w:r w:rsidRPr="00493D72">
              <w:rPr>
                <w:rStyle w:val="CrossReference"/>
              </w:rPr>
              <w:t xml:space="preserve"> </w:t>
            </w:r>
            <w:fldSimple w:instr=" REF _Ref356551635 \h  \* MERGEFORMAT ">
              <w:r w:rsidR="00E172F8" w:rsidRPr="00E172F8">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F52044" w:rsidP="00493D72">
            <w:pPr>
              <w:pStyle w:val="TableText"/>
            </w:pPr>
            <w:r>
              <w:t>SPECCHIO</w:t>
            </w:r>
            <w:r w:rsidR="00493D72">
              <w:t xml:space="preserve">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E172F8" w:rsidRPr="00E172F8">
                <w:rPr>
                  <w:rStyle w:val="CrossReference"/>
                </w:rPr>
                <w:t>6.18</w:t>
              </w:r>
            </w:fldSimple>
            <w:r w:rsidR="00493D72" w:rsidRPr="00493D72">
              <w:rPr>
                <w:rStyle w:val="CrossReference"/>
              </w:rPr>
              <w:t xml:space="preserve"> </w:t>
            </w:r>
            <w:fldSimple w:instr=" REF _Ref356551679 \h  \* MERGEFORMAT ">
              <w:r w:rsidR="00E172F8" w:rsidRPr="00E172F8">
                <w:rPr>
                  <w:rStyle w:val="CrossReference"/>
                </w:rPr>
                <w:t>Calculation of Sun Angles</w:t>
              </w:r>
            </w:fldSimple>
            <w:r w:rsidR="00493D72">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w:t>
            </w:r>
            <w:r w:rsidR="00F52044">
              <w:t>SPECCHIO</w:t>
            </w:r>
            <w:r>
              <w:t xml:space="preserve"> provides a function to calculate the sensor orientation parameters and write them into the spectra metadata. See section </w:t>
            </w:r>
            <w:fldSimple w:instr=" REF _Ref157353485 \r \h  \* MERGEFORMAT ">
              <w:r w:rsidR="00E172F8" w:rsidRPr="00E172F8">
                <w:rPr>
                  <w:rStyle w:val="CrossReference"/>
                </w:rPr>
                <w:t>6.19</w:t>
              </w:r>
            </w:fldSimple>
            <w:r w:rsidRPr="00493D72">
              <w:rPr>
                <w:rStyle w:val="CrossReference"/>
              </w:rPr>
              <w:t xml:space="preserve"> </w:t>
            </w:r>
            <w:fldSimple w:instr=" REF _Ref157353485 \h  \* MERGEFORMAT ">
              <w:r w:rsidR="00E172F8" w:rsidRPr="00E172F8">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75" w:name="_Toc355280368"/>
      <w:bookmarkStart w:id="476" w:name="_Ref356551522"/>
      <w:bookmarkStart w:id="477" w:name="_Ref356551524"/>
      <w:bookmarkStart w:id="478" w:name="_Toc358992596"/>
      <w:r w:rsidRPr="00084655">
        <w:t xml:space="preserve">Creating a new </w:t>
      </w:r>
      <w:bookmarkEnd w:id="448"/>
      <w:bookmarkEnd w:id="449"/>
      <w:r w:rsidRPr="00084655">
        <w:t>Campaign</w:t>
      </w:r>
      <w:bookmarkEnd w:id="454"/>
      <w:bookmarkEnd w:id="475"/>
      <w:bookmarkEnd w:id="476"/>
      <w:bookmarkEnd w:id="477"/>
      <w:bookmarkEnd w:id="478"/>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2737798" cy="959899"/>
                  <wp:effectExtent l="19050" t="0" r="5402"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2747018" cy="963131"/>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79" w:name="_Ref130604624"/>
            <w:r w:rsidRPr="00084655">
              <w:t xml:space="preserve">Figure </w:t>
            </w:r>
            <w:fldSimple w:instr=" SEQ Figure \* ARABIC ">
              <w:r w:rsidR="00E172F8">
                <w:rPr>
                  <w:noProof/>
                </w:rPr>
                <w:t>24</w:t>
              </w:r>
            </w:fldSimple>
            <w:bookmarkEnd w:id="479"/>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80"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81" w:author="Peter" w:date="2013-05-08T09:19:00Z">
              <w:r w:rsidRPr="00D23C16">
                <w:rPr>
                  <w:rStyle w:val="ActionButton"/>
                </w:rPr>
                <w:t>Browse</w:t>
              </w:r>
            </w:ins>
            <w:r>
              <w:rPr>
                <w:rStyle w:val="ActionButton"/>
              </w:rPr>
              <w:t> </w:t>
            </w:r>
            <w:ins w:id="482"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83" w:author="Peter Roberts" w:date="2013-05-08T09:19:00Z">
              <w:r w:rsidRPr="00084655">
                <w:delText>spectra of this study.</w:delText>
              </w:r>
            </w:del>
            <w:ins w:id="484"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ins>
            <w:r w:rsidR="00D63F99">
              <w:rPr>
                <w:rStyle w:val="GUIWord"/>
              </w:rPr>
              <w:t>:</w:t>
            </w:r>
            <w:ins w:id="485" w:author="Peter Roberts" w:date="2013-05-08T09:19:00Z">
              <w:r>
                <w:t>,</w:t>
              </w:r>
              <w:r w:rsidRPr="00084655">
                <w:t xml:space="preserve"> </w:t>
              </w:r>
              <w:r>
                <w:t>click on</w:t>
              </w:r>
              <w:r w:rsidRPr="00084655">
                <w:t xml:space="preserve"> the </w:t>
              </w:r>
            </w:ins>
            <w:r w:rsidRPr="00653690">
              <w:rPr>
                <w:rStyle w:val="ActionButton"/>
              </w:rPr>
              <w:t> </w:t>
            </w:r>
            <w:ins w:id="486" w:author="Peter Roberts" w:date="2013-05-08T09:19:00Z">
              <w:r w:rsidRPr="00D23C16">
                <w:rPr>
                  <w:rStyle w:val="ActionButton"/>
                </w:rPr>
                <w:t>Browse</w:t>
              </w:r>
            </w:ins>
            <w:r>
              <w:rPr>
                <w:rStyle w:val="ActionButton"/>
              </w:rPr>
              <w:t> </w:t>
            </w:r>
            <w:ins w:id="487"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section</w:t>
            </w:r>
            <w:r w:rsidR="0033520F">
              <w:t xml:space="preserve"> </w:t>
            </w:r>
            <w:fldSimple w:instr=" REF _Ref358393092 \r \h  \* MERGEFORMAT ">
              <w:r w:rsidR="00E172F8" w:rsidRPr="00E172F8">
                <w:rPr>
                  <w:rStyle w:val="CrossReference"/>
                </w:rPr>
                <w:t>6.2</w:t>
              </w:r>
            </w:fldSimple>
            <w:r w:rsidR="0033520F" w:rsidRPr="0033520F">
              <w:rPr>
                <w:rStyle w:val="CrossReference"/>
              </w:rPr>
              <w:t xml:space="preserve"> </w:t>
            </w:r>
            <w:fldSimple w:instr=" REF _Ref358393095 \h  \* MERGEFORMAT ">
              <w:r w:rsidR="00E172F8" w:rsidRPr="00E172F8">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88" w:author="Peter Roberts" w:date="2013-05-08T09:19:00Z">
              <w:r w:rsidRPr="00084655">
                <w:delText>,</w:delText>
              </w:r>
            </w:del>
            <w:r>
              <w:t xml:space="preserve"> empty </w:t>
            </w:r>
            <w:del w:id="489" w:author="Peter Roberts" w:date="2013-05-08T09:19:00Z">
              <w:r>
                <w:delText>campaign on</w:delText>
              </w:r>
            </w:del>
            <w:ins w:id="490" w:author="Peter Roberts" w:date="2013-05-08T09:19:00Z">
              <w:r>
                <w:t>Campaign in</w:t>
              </w:r>
            </w:ins>
            <w:r w:rsidR="006B299A">
              <w:t xml:space="preserve"> the database.</w:t>
            </w:r>
          </w:p>
          <w:p w:rsidR="0096594F" w:rsidRPr="00084655" w:rsidRDefault="0096594F" w:rsidP="0096594F">
            <w:pPr>
              <w:pStyle w:val="ProcessStep"/>
              <w:rPr>
                <w:del w:id="491" w:author="Peter Roberts" w:date="2013-05-08T09:19:00Z"/>
              </w:rPr>
            </w:pPr>
            <w:r w:rsidRPr="00084655">
              <w:t xml:space="preserve">A message box will appear once the </w:t>
            </w:r>
            <w:del w:id="492" w:author="Peter Roberts" w:date="2013-05-08T09:19:00Z">
              <w:r w:rsidRPr="00084655">
                <w:delText>campaign</w:delText>
              </w:r>
            </w:del>
            <w:ins w:id="493" w:author="Peter Roberts" w:date="2013-05-08T09:19:00Z">
              <w:r>
                <w:t>C</w:t>
              </w:r>
              <w:r w:rsidRPr="00084655">
                <w:t>ampaign</w:t>
              </w:r>
            </w:ins>
            <w:r w:rsidRPr="00084655">
              <w:t xml:space="preserve"> has been successfully created.</w:t>
            </w:r>
          </w:p>
          <w:p w:rsidR="0096594F" w:rsidRDefault="0096594F" w:rsidP="0096594F">
            <w:pPr>
              <w:pStyle w:val="ProcessStep"/>
            </w:pPr>
            <w:del w:id="494"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95" w:author="Peter Roberts" w:date="2013-05-08T09:19:00Z">
              <w:r>
                <w:t xml:space="preserve"> Click </w:t>
              </w:r>
              <w:r w:rsidRPr="000874EE">
                <w:rPr>
                  <w:rStyle w:val="ActionButton"/>
                </w:rPr>
                <w:t> OK </w:t>
              </w:r>
            </w:ins>
            <w:r>
              <w:t xml:space="preserve"> to </w:t>
            </w:r>
            <w:del w:id="496" w:author="Peter Roberts" w:date="2013-05-08T09:19:00Z">
              <w:r w:rsidRPr="00084655">
                <w:delText>have two campaigns named the same. However,</w:delText>
              </w:r>
            </w:del>
            <w:ins w:id="497" w:author="Peter Roberts" w:date="2013-05-08T09:19:00Z">
              <w:r>
                <w:t>close</w:t>
              </w:r>
            </w:ins>
            <w:r>
              <w:t xml:space="preserve"> it</w:t>
            </w:r>
            <w:del w:id="498" w:author="Peter Roberts" w:date="2013-05-08T09:19:00Z">
              <w:r w:rsidRPr="00084655">
                <w:delText xml:space="preserve"> is suggested to check on existing campaigns to avoid multiple campaigns with identical names. </w:delText>
              </w:r>
            </w:del>
            <w:ins w:id="499" w:author="Peter Roberts" w:date="2013-05-08T09:19:00Z">
              <w:r>
                <w:t>.</w:t>
              </w:r>
            </w:ins>
          </w:p>
          <w:p w:rsidR="0096594F" w:rsidRDefault="0096594F" w:rsidP="006B299A">
            <w:pPr>
              <w:pStyle w:val="ProcessStep"/>
            </w:pPr>
            <w:del w:id="500"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501" w:author="Peter Roberts" w:date="2013-05-08T09:19:00Z"/>
        </w:rPr>
      </w:pPr>
      <w:ins w:id="502" w:author="Peter Roberts" w:date="2013-05-08T09:19:00Z">
        <w:r w:rsidRPr="00084655">
          <w:t xml:space="preserve">Note </w:t>
        </w:r>
        <w:r>
          <w:tab/>
        </w:r>
      </w:ins>
      <w:r w:rsidR="00C671CF">
        <w:t xml:space="preserve">It is not advisable to have two Campaigns with the same name. </w:t>
      </w:r>
      <w:ins w:id="503" w:author="Peter Roberts" w:date="2013-05-08T09:19:00Z">
        <w:r>
          <w:t>T</w:t>
        </w:r>
        <w:r w:rsidRPr="00084655">
          <w:t xml:space="preserve">here is no check </w:t>
        </w:r>
      </w:ins>
      <w:r>
        <w:t>for the existence o</w:t>
      </w:r>
      <w:ins w:id="504" w:author="Peter Roberts" w:date="2013-05-08T09:19:00Z">
        <w:r w:rsidRPr="00084655">
          <w:t>f a Campaign of the same name</w:t>
        </w:r>
      </w:ins>
      <w:r w:rsidR="006B299A">
        <w:t xml:space="preserve">, so </w:t>
      </w:r>
      <w:r w:rsidR="0033520F">
        <w:t xml:space="preserve">please </w:t>
      </w:r>
      <w:r w:rsidR="006B299A">
        <w:t>c</w:t>
      </w:r>
      <w:ins w:id="505" w:author="Peter Roberts" w:date="2013-05-08T09:19:00Z">
        <w:r w:rsidRPr="00084655">
          <w:t xml:space="preserve">heck </w:t>
        </w:r>
      </w:ins>
      <w:r>
        <w:t xml:space="preserve">the </w:t>
      </w:r>
      <w:r w:rsidR="006B299A">
        <w:t xml:space="preserve">names of the </w:t>
      </w:r>
      <w:ins w:id="506" w:author="Peter Roberts" w:date="2013-05-08T09:19:00Z">
        <w:r>
          <w:t>e</w:t>
        </w:r>
        <w:r w:rsidRPr="00084655">
          <w:t xml:space="preserve">xisting Campaigns </w:t>
        </w:r>
      </w:ins>
      <w:r w:rsidR="0033520F">
        <w:t xml:space="preserve">before you create your own in order </w:t>
      </w:r>
      <w:ins w:id="507" w:author="Peter Roberts" w:date="2013-05-08T09:19:00Z">
        <w:r w:rsidRPr="00084655">
          <w:t xml:space="preserve">to avoid multiple Campaigns with identical </w:t>
        </w:r>
      </w:ins>
      <w:r>
        <w:t xml:space="preserve">or confusing </w:t>
      </w:r>
      <w:ins w:id="508" w:author="Peter Roberts" w:date="2013-05-08T09:19:00Z">
        <w:r w:rsidRPr="00084655">
          <w:t>names.</w:t>
        </w:r>
      </w:ins>
    </w:p>
    <w:p w:rsidR="00AA303E" w:rsidRDefault="00AA303E" w:rsidP="00AA303E">
      <w:pPr>
        <w:pStyle w:val="Body"/>
        <w:rPr>
          <w:ins w:id="509" w:author="Peter Roberts" w:date="2013-05-08T09:19:00Z"/>
        </w:rPr>
      </w:pPr>
      <w:ins w:id="510" w:author="Peter Roberts" w:date="2013-05-08T09:19:00Z">
        <w:r>
          <w:t xml:space="preserve">You can now load </w:t>
        </w:r>
      </w:ins>
      <w:r w:rsidR="006D1BDC">
        <w:t>S</w:t>
      </w:r>
      <w:r>
        <w:t xml:space="preserve">pectral </w:t>
      </w:r>
      <w:del w:id="511" w:author="Peter Roberts" w:date="2013-05-08T09:19:00Z">
        <w:r w:rsidR="002A0FFE" w:rsidRPr="00084655">
          <w:delText xml:space="preserve">files is initiated when a new campaign is created. To load </w:delText>
        </w:r>
      </w:del>
      <w:r>
        <w:t xml:space="preserve">data into </w:t>
      </w:r>
      <w:del w:id="512" w:author="Peter Roberts" w:date="2013-05-08T09:19:00Z">
        <w:r w:rsidR="002A0FFE" w:rsidRPr="00084655">
          <w:delText>a new campaign</w:delText>
        </w:r>
      </w:del>
      <w:ins w:id="513"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514" w:author="Peter Roberts" w:date="2013-05-08T09:19:00Z">
        <w:r>
          <w:t xml:space="preserve">It is </w:t>
        </w:r>
      </w:ins>
      <w:r w:rsidR="00D63F99">
        <w:t xml:space="preserve">also </w:t>
      </w:r>
      <w:ins w:id="515" w:author="Peter Roberts" w:date="2013-05-08T09:19:00Z">
        <w:r>
          <w:t>possible to</w:t>
        </w:r>
      </w:ins>
      <w:r>
        <w:t xml:space="preserve"> use the</w:t>
      </w:r>
      <w:r w:rsidR="000874EE">
        <w:t xml:space="preserve"> </w:t>
      </w:r>
      <w:del w:id="516" w:author="Peter Roberts" w:date="2013-05-08T09:19:00Z">
        <w:r w:rsidR="002A0FFE" w:rsidRPr="00084655">
          <w:delText>function ‘load campaign data’</w:delText>
        </w:r>
      </w:del>
      <w:ins w:id="517"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518" w:author="Peter Roberts" w:date="2013-05-08T09:19:00Z"/>
        </w:rPr>
      </w:pPr>
      <w:bookmarkStart w:id="519" w:name="_Ref153794251"/>
      <w:bookmarkStart w:id="520" w:name="_Ref130607984"/>
      <w:del w:id="521" w:author="Peter Roberts" w:date="2013-05-08T09:19:00Z">
        <w:r>
          <w:delText>%%% Create and Load button isn’t documented.</w:delText>
        </w:r>
        <w:bookmarkStart w:id="522" w:name="_Toc356807293"/>
        <w:bookmarkStart w:id="523" w:name="_Toc357580481"/>
        <w:bookmarkStart w:id="524" w:name="_Toc357598064"/>
        <w:bookmarkStart w:id="525" w:name="_Toc357782283"/>
        <w:bookmarkStart w:id="526" w:name="_Toc358385794"/>
        <w:bookmarkStart w:id="527" w:name="_Toc358395261"/>
        <w:bookmarkStart w:id="528" w:name="_Toc358992597"/>
        <w:bookmarkEnd w:id="522"/>
        <w:bookmarkEnd w:id="523"/>
        <w:bookmarkEnd w:id="524"/>
        <w:bookmarkEnd w:id="525"/>
        <w:bookmarkEnd w:id="526"/>
        <w:bookmarkEnd w:id="527"/>
        <w:bookmarkEnd w:id="528"/>
      </w:del>
    </w:p>
    <w:p w:rsidR="002A0FFE" w:rsidRDefault="002A0FFE" w:rsidP="00BA3445">
      <w:pPr>
        <w:pStyle w:val="Heading2"/>
      </w:pPr>
      <w:bookmarkStart w:id="529" w:name="_Toc355280369"/>
      <w:bookmarkStart w:id="530" w:name="_Ref356551550"/>
      <w:bookmarkStart w:id="531" w:name="_Ref356551553"/>
      <w:bookmarkStart w:id="532" w:name="_Ref358983057"/>
      <w:bookmarkStart w:id="533" w:name="_Ref358983060"/>
      <w:bookmarkStart w:id="534" w:name="_Toc358992598"/>
      <w:r w:rsidRPr="00084655">
        <w:t xml:space="preserve">Loading Campaign </w:t>
      </w:r>
      <w:r w:rsidR="00363277">
        <w:t xml:space="preserve">Spectrum </w:t>
      </w:r>
      <w:r w:rsidRPr="00084655">
        <w:t>Data</w:t>
      </w:r>
      <w:bookmarkEnd w:id="519"/>
      <w:bookmarkEnd w:id="529"/>
      <w:bookmarkEnd w:id="530"/>
      <w:bookmarkEnd w:id="531"/>
      <w:bookmarkEnd w:id="532"/>
      <w:bookmarkEnd w:id="533"/>
      <w:bookmarkEnd w:id="534"/>
    </w:p>
    <w:p w:rsidR="00FE5251" w:rsidRDefault="00363277" w:rsidP="00363277">
      <w:pPr>
        <w:pStyle w:val="Body"/>
        <w:rPr>
          <w:ins w:id="535" w:author="Peter Roberts" w:date="2013-05-08T09:19:00Z"/>
        </w:rPr>
      </w:pPr>
      <w:del w:id="536" w:author="Peter Roberts" w:date="2013-05-08T09:19:00Z">
        <w:r>
          <w:delText xml:space="preserve">Loading of Campaign </w:delText>
        </w:r>
      </w:del>
      <w:ins w:id="537" w:author="Peter Roberts" w:date="2013-05-08T09:19:00Z">
        <w:r w:rsidR="00AA303E">
          <w:t xml:space="preserve">All </w:t>
        </w:r>
      </w:ins>
      <w:r w:rsidR="0033520F">
        <w:t>s</w:t>
      </w:r>
      <w:r>
        <w:t>pectr</w:t>
      </w:r>
      <w:r w:rsidR="006D1BDC">
        <w:t>al</w:t>
      </w:r>
      <w:r>
        <w:t xml:space="preserve"> data </w:t>
      </w:r>
      <w:del w:id="538" w:author="Peter Roberts" w:date="2013-05-08T09:19:00Z">
        <w:r>
          <w:delText>occurs</w:delText>
        </w:r>
      </w:del>
      <w:ins w:id="539" w:author="Peter Roberts" w:date="2013-05-08T09:19:00Z">
        <w:r w:rsidR="00AA303E">
          <w:t xml:space="preserve">in the </w:t>
        </w:r>
      </w:ins>
      <w:r w:rsidR="006B299A">
        <w:t xml:space="preserve">sub-directory tree at the </w:t>
      </w:r>
      <w:ins w:id="540" w:author="Peter Roberts" w:date="2013-05-08T09:19:00Z">
        <w:r w:rsidR="00AA303E">
          <w:t>disk</w:t>
        </w:r>
        <w:r>
          <w:t xml:space="preserve"> </w:t>
        </w:r>
        <w:r w:rsidR="00633AC3">
          <w:t xml:space="preserve">location </w:t>
        </w:r>
      </w:ins>
      <w:r w:rsidR="006B299A">
        <w:t>you specify</w:t>
      </w:r>
      <w:ins w:id="541"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w:t>
      </w:r>
      <w:r w:rsidR="00F52044">
        <w:t>SPECCHIO</w:t>
      </w:r>
      <w:r>
        <w:t xml:space="preserve"> and put your Spectrum data files into this </w:t>
      </w:r>
      <w:del w:id="542" w:author="Peter Roberts" w:date="2013-05-08T09:19:00Z">
        <w:r>
          <w:delText>sub-directory structure</w:delText>
        </w:r>
      </w:del>
      <w:ins w:id="543"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E172F8" w:rsidRPr="00E172F8">
          <w:rPr>
            <w:rStyle w:val="CrossReference"/>
          </w:rPr>
          <w:t>5</w:t>
        </w:r>
      </w:fldSimple>
      <w:r w:rsidR="00AE0AA7" w:rsidRPr="00AE0AA7">
        <w:rPr>
          <w:rStyle w:val="CrossReference"/>
        </w:rPr>
        <w:t xml:space="preserve"> </w:t>
      </w:r>
      <w:fldSimple w:instr=" REF _Ref356466853 \h  \* MERGEFORMAT ">
        <w:r w:rsidR="00E172F8" w:rsidRPr="00E172F8">
          <w:rPr>
            <w:rStyle w:val="CrossReference"/>
          </w:rPr>
          <w:t>Design of Sampling Experiments and Data Structuring</w:t>
        </w:r>
      </w:fldSimple>
      <w:r w:rsidR="00AE0AA7">
        <w:t xml:space="preserve"> for more information on designing this structure.</w:t>
      </w:r>
    </w:p>
    <w:p w:rsidR="00204599" w:rsidRDefault="00204599" w:rsidP="00204599">
      <w:pPr>
        <w:pStyle w:val="Body"/>
      </w:pPr>
      <w:r>
        <w:t>The</w:t>
      </w:r>
      <w:ins w:id="544"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w:t>
      </w:r>
      <w:r w:rsidR="006B299A">
        <w:t xml:space="preserve">files of </w:t>
      </w:r>
      <w:r>
        <w:t xml:space="preserve">one </w:t>
      </w:r>
      <w:ins w:id="545" w:author="Peter Roberts" w:date="2013-05-08T09:19:00Z">
        <w:r w:rsidR="00A42ED3">
          <w:t xml:space="preserve">Spectrum </w:t>
        </w:r>
      </w:ins>
      <w:r>
        <w:t>file format.</w:t>
      </w:r>
    </w:p>
    <w:p w:rsidR="00204599" w:rsidRDefault="00204599" w:rsidP="00204599">
      <w:pPr>
        <w:pStyle w:val="Body"/>
      </w:pPr>
      <w:r>
        <w:t xml:space="preserve">When you start the Spectrum load process, </w:t>
      </w:r>
      <w:r w:rsidR="00F52044">
        <w:t>SPECCHIO</w:t>
      </w:r>
      <w:r>
        <w:t xml:space="preserve"> will process all sub-directories and files within this sub-directory tree and create a matching structure</w:t>
      </w:r>
      <w:r w:rsidR="00A42ED3">
        <w:t xml:space="preserve"> </w:t>
      </w:r>
      <w:ins w:id="546" w:author="Peter Roberts" w:date="2013-05-08T09:19:00Z">
        <w:r w:rsidR="006D1BDC">
          <w:t xml:space="preserve">for </w:t>
        </w:r>
      </w:ins>
      <w:r w:rsidR="006D1BDC">
        <w:t xml:space="preserve">your Campaign </w:t>
      </w:r>
      <w:r w:rsidR="00A42ED3">
        <w:t xml:space="preserve">in </w:t>
      </w:r>
      <w:ins w:id="547" w:author="Peter Roberts" w:date="2013-05-08T09:19:00Z">
        <w:r w:rsidR="00A42ED3">
          <w:t>the database</w:t>
        </w:r>
      </w:ins>
      <w:r>
        <w:t xml:space="preserve">. For each sub-directory, it will </w:t>
      </w:r>
      <w:r w:rsidR="00DC15DA">
        <w:t xml:space="preserve">use the various Spectrum File loaders listed in section </w:t>
      </w:r>
      <w:fldSimple w:instr=" REF _Ref358132268 \r \h  \* MERGEFORMAT ">
        <w:r w:rsidR="00E172F8" w:rsidRPr="00E172F8">
          <w:rPr>
            <w:rStyle w:val="CrossReference"/>
          </w:rPr>
          <w:t>4.9</w:t>
        </w:r>
      </w:fldSimple>
      <w:r w:rsidR="00DC15DA" w:rsidRPr="00DC15DA">
        <w:rPr>
          <w:rStyle w:val="CrossReference"/>
        </w:rPr>
        <w:t xml:space="preserve"> </w:t>
      </w:r>
      <w:fldSimple w:instr=" REF _Ref358132290 \h  \* MERGEFORMAT ">
        <w:r w:rsidR="00E172F8" w:rsidRPr="00E172F8">
          <w:rPr>
            <w:rStyle w:val="CrossReference"/>
          </w:rPr>
          <w:t>Supported Input Spectrum File Formats</w:t>
        </w:r>
      </w:fldSimple>
      <w:r w:rsidR="00DC15DA">
        <w:t xml:space="preserve"> until one reports that it can read a file in the sub-directory. It then processes all files in that sub-directory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E172F8">
                <w:rPr>
                  <w:noProof/>
                </w:rPr>
                <w:t>25</w:t>
              </w:r>
            </w:fldSimple>
            <w:r w:rsidRPr="00084655">
              <w:t>: Load Spectral Data dialog</w:t>
            </w:r>
          </w:p>
          <w:p w:rsidR="002E3320" w:rsidRDefault="002E3320" w:rsidP="0096594F">
            <w:pPr>
              <w:pStyle w:val="ProcessStep"/>
            </w:pPr>
            <w:ins w:id="548"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49" w:author="Peter Roberts" w:date="2013-05-08T09:19:00Z"/>
              </w:rPr>
            </w:pPr>
            <w:r>
              <w:t xml:space="preserve">Highlight the </w:t>
            </w:r>
            <w:r w:rsidRPr="00E6022A">
              <w:rPr>
                <w:rStyle w:val="GUIWord"/>
              </w:rPr>
              <w:t>Path</w:t>
            </w:r>
            <w:r>
              <w:t xml:space="preserve"> name which contains the Campaign data </w:t>
            </w:r>
            <w:r w:rsidR="006B299A">
              <w:t>sub-</w:t>
            </w:r>
            <w:r>
              <w:t xml:space="preserve">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50" w:author="Peter Roberts" w:date="2013-05-08T09:19:00Z">
              <w:r>
                <w:t xml:space="preserve">dialog box closes and the </w:t>
              </w:r>
            </w:ins>
            <w:r w:rsidRPr="00084655">
              <w:t xml:space="preserve">loading progress is shown in the </w:t>
            </w:r>
            <w:ins w:id="551"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52" w:author="Peter Roberts" w:date="2013-05-08T09:19:00Z">
              <w:r>
                <w:t>Do not perform other operations on this Campaign until the load has completed.</w:t>
              </w:r>
            </w:ins>
          </w:p>
          <w:p w:rsidR="00A956D2" w:rsidRDefault="002E3320" w:rsidP="00DC15DA">
            <w:pPr>
              <w:pStyle w:val="ProcessStep"/>
            </w:pPr>
            <w:ins w:id="553" w:author="Peter Roberts" w:date="2013-05-08T09:19:00Z">
              <w:r>
                <w:t xml:space="preserve">Click </w:t>
              </w:r>
              <w:r w:rsidRPr="005E1014">
                <w:rPr>
                  <w:rStyle w:val="ActionButton"/>
                </w:rPr>
                <w:t> OK </w:t>
              </w:r>
              <w:r>
                <w:t xml:space="preserve"> to clear the message box.</w:t>
              </w:r>
            </w:ins>
          </w:p>
        </w:tc>
      </w:tr>
    </w:tbl>
    <w:p w:rsidR="008A4456" w:rsidRDefault="008A4456" w:rsidP="008A4456">
      <w:pPr>
        <w:pStyle w:val="Note"/>
        <w:rPr>
          <w:ins w:id="554" w:author="Peter Roberts" w:date="2013-05-08T09:19:00Z"/>
        </w:rPr>
      </w:pPr>
      <w:ins w:id="555" w:author="Peter Roberts" w:date="2013-05-08T09:19:00Z">
        <w:r>
          <w:t>Note</w:t>
        </w:r>
        <w:r>
          <w:tab/>
          <w:t xml:space="preserve">After uploading your Spectral data to </w:t>
        </w:r>
      </w:ins>
      <w:r w:rsidR="00F52044">
        <w:t>SPECCHIO</w:t>
      </w:r>
      <w:ins w:id="556" w:author="Peter Roberts" w:date="2013-05-08T09:19:00Z">
        <w:r>
          <w:t>, do not change the sub-directory structure on the hard disk that you set up and used. You will need this</w:t>
        </w:r>
      </w:ins>
      <w:r>
        <w:t xml:space="preserve"> again</w:t>
      </w:r>
      <w:ins w:id="557" w:author="Peter Roberts" w:date="2013-05-08T09:19:00Z">
        <w:r>
          <w:t xml:space="preserve"> if you wish to upload further spectral data to this Campaign in the future.</w:t>
        </w:r>
      </w:ins>
    </w:p>
    <w:p w:rsidR="00DC15DA" w:rsidRDefault="00DC15DA" w:rsidP="00DC15DA">
      <w:pPr>
        <w:pStyle w:val="HeadingSubUnnumbered"/>
      </w:pPr>
      <w:r>
        <w:t>Instrument, Sensor and Reference Panel selection</w:t>
      </w:r>
    </w:p>
    <w:p w:rsidR="00CA7565" w:rsidRDefault="00CA7565" w:rsidP="00CA7565">
      <w:pPr>
        <w:pStyle w:val="Body"/>
      </w:pPr>
      <w:r>
        <w:t xml:space="preserve">If </w:t>
      </w:r>
      <w:r w:rsidR="00F52044">
        <w:t>SPECCHIO</w:t>
      </w:r>
      <w:r>
        <w:t xml:space="preserve"> does not find a match for any of these three in the current </w:t>
      </w:r>
      <w:r w:rsidR="00F52044">
        <w:t>SPECCHIO</w:t>
      </w:r>
      <w:r>
        <w:t xml:space="preserve"> tables, it will set the related Metadata Attribute value to </w:t>
      </w:r>
      <w:r w:rsidRPr="00DC15DA">
        <w:rPr>
          <w:rStyle w:val="GUIWord"/>
        </w:rPr>
        <w:t>Nil</w:t>
      </w:r>
      <w:r>
        <w:t xml:space="preserve">, and attempt to store the Instrument Name in the </w:t>
      </w:r>
      <w:r w:rsidRPr="00F2736F">
        <w:rPr>
          <w:rStyle w:val="GUIWord"/>
        </w:rPr>
        <w:t>Extended Instrument Name</w:t>
      </w:r>
      <w:r>
        <w:t xml:space="preserve"> Metadata Attribute and the Reference Panel name in the </w:t>
      </w:r>
      <w:r w:rsidRPr="00CA7565">
        <w:rPr>
          <w:rStyle w:val="GUIWord"/>
        </w:rPr>
        <w:t>White Reference Panel Name</w:t>
      </w:r>
      <w:r>
        <w:t xml:space="preserve"> Metadata Attribute.</w:t>
      </w:r>
    </w:p>
    <w:p w:rsidR="00880773" w:rsidRDefault="00880773" w:rsidP="00880773">
      <w:pPr>
        <w:pStyle w:val="DocAction"/>
      </w:pPr>
      <w:r>
        <w:t>%%% Andy claims in his review comments that new instruments are now set into the Instrument table, but how can this be if the user doesn’t have Admin permission.</w:t>
      </w:r>
      <w:r w:rsidR="00413360">
        <w:t xml:space="preserve"> Is this related to the problem of many duplicated instruments appearing over time?</w:t>
      </w:r>
    </w:p>
    <w:p w:rsidR="00DC15DA" w:rsidRDefault="00DC15DA" w:rsidP="00DC15DA">
      <w:pPr>
        <w:pStyle w:val="Body"/>
      </w:pPr>
      <w:r>
        <w:t xml:space="preserve">After uploading Spectra, use the Metadata Editor to check the settings of the Instrument, Sensor Type and Reference Panel which </w:t>
      </w:r>
      <w:r w:rsidR="00F52044">
        <w:t>SPECCHIO</w:t>
      </w:r>
      <w:r>
        <w:t xml:space="preserve"> has tried to determine from the input Spectra.</w:t>
      </w:r>
    </w:p>
    <w:p w:rsidR="00CA7565" w:rsidRDefault="00DC15DA" w:rsidP="00DC15DA">
      <w:pPr>
        <w:pStyle w:val="Body"/>
      </w:pPr>
      <w:r>
        <w:t xml:space="preserve">If </w:t>
      </w:r>
      <w:r w:rsidR="00CA7565">
        <w:t>they are</w:t>
      </w:r>
      <w:r>
        <w:t xml:space="preserve"> not </w:t>
      </w:r>
      <w:r w:rsidR="00CA7565">
        <w:t xml:space="preserve">set or not </w:t>
      </w:r>
      <w:r>
        <w:t>correct, use the M</w:t>
      </w:r>
      <w:r w:rsidR="00CA7565">
        <w:t>etadata Editor to correct them.</w:t>
      </w:r>
    </w:p>
    <w:p w:rsidR="00DC15DA" w:rsidRDefault="00DC15DA" w:rsidP="00DC15DA">
      <w:pPr>
        <w:pStyle w:val="Body"/>
      </w:pPr>
      <w:r>
        <w:t xml:space="preserve">See </w:t>
      </w:r>
      <w:fldSimple w:instr=" REF _Ref357586671 \r \h  \* MERGEFORMAT ">
        <w:r w:rsidR="00E172F8" w:rsidRPr="00E172F8">
          <w:rPr>
            <w:rStyle w:val="CrossReference"/>
          </w:rPr>
          <w:t>6.16</w:t>
        </w:r>
      </w:fldSimple>
      <w:r w:rsidRPr="00A956D2">
        <w:rPr>
          <w:rStyle w:val="CrossReference"/>
        </w:rPr>
        <w:t xml:space="preserve"> </w:t>
      </w:r>
      <w:fldSimple w:instr=" REF _Ref357586673 \h  \* MERGEFORMAT ">
        <w:ins w:id="558" w:author="Peter" w:date="2013-05-08T09:19:00Z">
          <w:r w:rsidR="00E172F8" w:rsidRPr="00E172F8">
            <w:rPr>
              <w:rStyle w:val="CrossReference"/>
            </w:rPr>
            <w:t xml:space="preserve">Displaying and </w:t>
          </w:r>
        </w:ins>
        <w:r w:rsidR="00E172F8" w:rsidRPr="00E172F8">
          <w:rPr>
            <w:rStyle w:val="CrossReference"/>
          </w:rPr>
          <w:t>Editing Metadata</w:t>
        </w:r>
      </w:fldSimple>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spectra </w:t>
      </w:r>
      <w:r w:rsidR="0033520F">
        <w:t>to determine how much</w:t>
      </w:r>
      <w:r>
        <w:t xml:space="preserve"> was completed. See below for information on recovering from upload errors.</w:t>
      </w:r>
    </w:p>
    <w:p w:rsidR="00204599" w:rsidRDefault="00204599" w:rsidP="00204599">
      <w:pPr>
        <w:pStyle w:val="DocAction"/>
        <w:rPr>
          <w:del w:id="559" w:author="Peter Roberts" w:date="2013-05-08T09:19:00Z"/>
        </w:rPr>
      </w:pPr>
      <w:del w:id="560" w:author="Peter Roberts" w:date="2013-05-08T09:19:00Z">
        <w:r>
          <w:delText>%%% Clarify the following...</w:delText>
        </w:r>
      </w:del>
    </w:p>
    <w:p w:rsidR="002574CB" w:rsidRPr="00084655" w:rsidRDefault="002574CB" w:rsidP="00A7583F">
      <w:pPr>
        <w:pStyle w:val="Body"/>
        <w:rPr>
          <w:del w:id="561" w:author="Peter Roberts" w:date="2013-05-08T09:19:00Z"/>
        </w:rPr>
      </w:pPr>
      <w:del w:id="562"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63" w:author="Peter Roberts" w:date="2013-05-08T09:19:00Z"/>
        </w:rPr>
      </w:pPr>
      <w:del w:id="564"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65" w:author="Peter Roberts" w:date="2013-05-08T09:19:00Z"/>
        </w:rPr>
      </w:pPr>
      <w:del w:id="566"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945FEF" w:rsidRDefault="00945FEF" w:rsidP="00EC5FA4">
      <w:pPr>
        <w:pStyle w:val="Body"/>
      </w:pPr>
      <w:r>
        <w:t xml:space="preserve">If a directory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rPr>
          <w:ins w:id="567" w:author="Peter Roberts" w:date="2013-05-08T09:19:00Z"/>
        </w:rPr>
      </w:pPr>
      <w:bookmarkStart w:id="568" w:name="_Ref157236952"/>
      <w:bookmarkStart w:id="569" w:name="_Toc358992599"/>
      <w:bookmarkEnd w:id="520"/>
      <w:ins w:id="570" w:author="Peter Roberts" w:date="2013-05-08T09:19:00Z">
        <w:r>
          <w:t xml:space="preserve">Loading </w:t>
        </w:r>
      </w:ins>
      <w:r w:rsidR="00D806CC">
        <w:t>A</w:t>
      </w:r>
      <w:ins w:id="571" w:author="Peter Roberts" w:date="2013-05-08T09:19:00Z">
        <w:r>
          <w:t>dditional Spectral Data</w:t>
        </w:r>
        <w:bookmarkEnd w:id="569"/>
      </w:ins>
    </w:p>
    <w:p w:rsidR="00FE5251" w:rsidRDefault="00FE5251" w:rsidP="00FE5251">
      <w:pPr>
        <w:pStyle w:val="Body"/>
      </w:pPr>
      <w:ins w:id="572" w:author="Peter Roberts" w:date="2013-05-08T09:19:00Z">
        <w:r>
          <w:t xml:space="preserve">If further spectral data becomes available for your Campaign, it is possible to conveniently add it to your existing </w:t>
        </w:r>
      </w:ins>
      <w:r w:rsidR="00F52044">
        <w:t>SPECCHIO</w:t>
      </w:r>
      <w:ins w:id="573" w:author="Peter Roberts" w:date="2013-05-08T09:19:00Z">
        <w:r>
          <w:t xml:space="preserve"> Campaign.</w:t>
        </w:r>
      </w:ins>
    </w:p>
    <w:p w:rsidR="00D806CC" w:rsidRDefault="00D806CC" w:rsidP="00FE5251">
      <w:pPr>
        <w:pStyle w:val="Body"/>
      </w:pPr>
      <w:r>
        <w:t>There are a number of different scenarios which may apply.</w:t>
      </w:r>
    </w:p>
    <w:p w:rsidR="00D806CC" w:rsidRDefault="00D806CC" w:rsidP="00D806CC">
      <w:pPr>
        <w:pStyle w:val="Heading3"/>
      </w:pPr>
      <w:bookmarkStart w:id="574" w:name="_Toc358992600"/>
      <w:r>
        <w:t>Uploading Addition Spectral Data from the Same Computer</w:t>
      </w:r>
      <w:bookmarkEnd w:id="574"/>
    </w:p>
    <w:p w:rsidR="00CA7565" w:rsidRDefault="00D806CC" w:rsidP="00D806CC">
      <w:pPr>
        <w:pStyle w:val="Body"/>
      </w:pPr>
      <w:r>
        <w:t>In this case, a</w:t>
      </w:r>
      <w:ins w:id="575" w:author="Peter Roberts" w:date="2013-05-08T09:19:00Z">
        <w:r w:rsidR="00CA7565" w:rsidRPr="008E2F3C">
          <w:t xml:space="preserve">dd the new spectral data to the existing sub-directory structure </w:t>
        </w:r>
      </w:ins>
      <w:r w:rsidR="00CA7565">
        <w:t xml:space="preserve">on your computer’s disk </w:t>
      </w:r>
      <w:ins w:id="576" w:author="Peter Roberts" w:date="2013-05-08T09:19:00Z">
        <w:r w:rsidR="00CA7565" w:rsidRPr="008E2F3C">
          <w:t>from which you uploaded the original spectral data.</w:t>
        </w:r>
      </w:ins>
    </w:p>
    <w:p w:rsidR="00CA7565" w:rsidRDefault="00CA7565" w:rsidP="00CA7565">
      <w:pPr>
        <w:pStyle w:val="Bullet"/>
      </w:pPr>
      <w:ins w:id="577" w:author="Peter Roberts" w:date="2013-05-08T09:19:00Z">
        <w:r w:rsidRPr="008E2F3C">
          <w:t xml:space="preserve">Do not add any files other than Spectral data and ensure that all files within each sub-directory </w:t>
        </w:r>
      </w:ins>
      <w:r>
        <w:t>have</w:t>
      </w:r>
      <w:ins w:id="578" w:author="Peter Roberts" w:date="2013-05-08T09:19:00Z">
        <w:r w:rsidRPr="008E2F3C">
          <w:t xml:space="preserve"> the same file format.</w:t>
        </w:r>
      </w:ins>
    </w:p>
    <w:p w:rsidR="00CA7565" w:rsidRDefault="00CA7565" w:rsidP="00CA7565">
      <w:pPr>
        <w:pStyle w:val="Bullet"/>
      </w:pPr>
      <w:ins w:id="579" w:author="Peter Roberts" w:date="2013-05-08T09:19:00Z">
        <w:r w:rsidRPr="008E2F3C">
          <w:t>Do not change the file names of any of the original files.</w:t>
        </w:r>
      </w:ins>
    </w:p>
    <w:p w:rsidR="00CA7565" w:rsidRDefault="00CA7565" w:rsidP="00CA7565">
      <w:pPr>
        <w:pStyle w:val="Bullet"/>
      </w:pPr>
      <w:ins w:id="580" w:author="Peter Roberts" w:date="2013-05-08T09:19:00Z">
        <w:r w:rsidRPr="008E2F3C">
          <w:t xml:space="preserve">Do not change or rename the </w:t>
        </w:r>
      </w:ins>
      <w:r>
        <w:t>sub-</w:t>
      </w:r>
      <w:ins w:id="581" w:author="Peter Roberts" w:date="2013-05-08T09:19:00Z">
        <w:r w:rsidRPr="008E2F3C">
          <w:t>directories, but you may add new sub-directories.</w:t>
        </w:r>
      </w:ins>
    </w:p>
    <w:p w:rsidR="00CA7565" w:rsidRDefault="00CA7565" w:rsidP="00CA7565">
      <w:pPr>
        <w:pStyle w:val="Body"/>
      </w:pPr>
      <w:r>
        <w:t>To upload the new Spectral data, follow the process described in section</w:t>
      </w:r>
      <w:r w:rsidR="00D806CC">
        <w:t xml:space="preserve"> </w:t>
      </w:r>
      <w:fldSimple w:instr=" REF _Ref358983057 \r \h  \* MERGEFORMAT ">
        <w:r w:rsidR="00E172F8">
          <w:rPr>
            <w:rStyle w:val="CrossReference"/>
          </w:rPr>
          <w:t>6.12</w:t>
        </w:r>
      </w:fldSimple>
      <w:r w:rsidR="00D806CC" w:rsidRPr="00D806CC">
        <w:rPr>
          <w:rStyle w:val="CrossReference"/>
        </w:rPr>
        <w:t xml:space="preserve"> </w:t>
      </w:r>
      <w:fldSimple w:instr=" REF _Ref358983060 \h  \* MERGEFORMAT ">
        <w:r w:rsidR="00E172F8" w:rsidRPr="00E172F8">
          <w:rPr>
            <w:rStyle w:val="CrossReference"/>
          </w:rPr>
          <w:t>Loading Campaign Spectrum Data</w:t>
        </w:r>
      </w:fldSimple>
      <w:r>
        <w:t>. Only 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82" w:author="Peter Roberts" w:date="2013-05-08T09:19:00Z"/>
        </w:rPr>
      </w:pPr>
      <w:bookmarkStart w:id="583" w:name="_Toc358992601"/>
      <w:ins w:id="584" w:author="Peter Roberts" w:date="2013-05-08T09:19:00Z">
        <w:r>
          <w:t>Uploading Additional Spectral Data from a Second Computer</w:t>
        </w:r>
        <w:bookmarkEnd w:id="583"/>
      </w:ins>
    </w:p>
    <w:p w:rsidR="00106B3F" w:rsidRDefault="00F52044" w:rsidP="00C20C86">
      <w:pPr>
        <w:pStyle w:val="Body"/>
      </w:pPr>
      <w:r>
        <w:t>SPECCHIO</w:t>
      </w:r>
      <w:r w:rsidR="00106B3F">
        <w:t xml:space="preserve"> permits multiple Paths to be stored against each Campaign</w:t>
      </w:r>
      <w:r w:rsidR="007E101B">
        <w:t xml:space="preserve">. This permits the same data to me managed and augmented </w:t>
      </w:r>
      <w:ins w:id="585" w:author="Peter Roberts" w:date="2013-05-08T09:19:00Z">
        <w:r w:rsidR="00C20C86">
          <w:t>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w:t>
            </w:r>
            <w:r w:rsidR="008A4456">
              <w:t xml:space="preserve">structure, sub-directory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sub-directories and files </w:t>
            </w:r>
            <w:r>
              <w:t>into the existing sub-directory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E172F8">
                <w:rPr>
                  <w:noProof/>
                </w:rPr>
                <w:t>26</w:t>
              </w:r>
            </w:fldSimple>
            <w:r w:rsidRPr="00084655">
              <w:t xml:space="preserve">: </w:t>
            </w:r>
            <w:r w:rsidR="00425801">
              <w:t>File upload dialog showing multiple paths</w:t>
            </w:r>
          </w:p>
          <w:p w:rsidR="00951640" w:rsidRPr="006E0514" w:rsidRDefault="00F52044" w:rsidP="00951640">
            <w:pPr>
              <w:pStyle w:val="ProcessStepFollow"/>
            </w:pPr>
            <w:r>
              <w:t>SPECCHIO</w:t>
            </w:r>
            <w:r w:rsidR="006E0514" w:rsidRPr="006E0514">
              <w:t xml:space="preserve"> stores every path name that has been used to upload data to this Campaign. However, in this box it will only display those paths which point to location</w:t>
            </w:r>
            <w:r w:rsidR="00CA7565">
              <w:t>s</w:t>
            </w:r>
            <w:r w:rsidR="006E0514" w:rsidRPr="006E0514">
              <w:t xml:space="preserve"> </w:t>
            </w:r>
            <w:r w:rsidR="00CA7565">
              <w:t xml:space="preserve">which exist </w:t>
            </w:r>
            <w:r w:rsidR="006E0514" w:rsidRPr="006E0514">
              <w:t>on your computer.</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lect the right level directory.</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86" w:name="_Ref157338239"/>
      <w:bookmarkStart w:id="587" w:name="_Toc355280384"/>
      <w:bookmarkStart w:id="588" w:name="_Ref356551581"/>
      <w:bookmarkStart w:id="589" w:name="_Ref356551584"/>
      <w:r>
        <w:t>Warning</w:t>
      </w:r>
      <w:r>
        <w:tab/>
        <w:t xml:space="preserve">If you select the directory above or below the one selected when the Campaign was first loaded, it will not be recognised as the same directory and will cause all of the existing data to be duplicated in your </w:t>
      </w:r>
      <w:r w:rsidR="00F52044">
        <w:t>SPECCHIO</w:t>
      </w:r>
      <w:r>
        <w:t xml:space="preserve"> Campaign.</w:t>
      </w:r>
    </w:p>
    <w:p w:rsidR="00D806CC" w:rsidRDefault="00D806CC" w:rsidP="00D806CC">
      <w:pPr>
        <w:pStyle w:val="Heading3"/>
        <w:rPr>
          <w:ins w:id="590" w:author="Peter Roberts" w:date="2013-05-08T09:19:00Z"/>
        </w:rPr>
      </w:pPr>
      <w:bookmarkStart w:id="591" w:name="_Ref357690312"/>
      <w:bookmarkStart w:id="592" w:name="_Ref357690316"/>
      <w:bookmarkStart w:id="593" w:name="_Toc358992602"/>
      <w:ins w:id="594" w:author="Peter Roberts" w:date="2013-05-08T09:19:00Z">
        <w:r>
          <w:t xml:space="preserve">Uploading Additional Spectral Data </w:t>
        </w:r>
      </w:ins>
      <w:r w:rsidR="00AA31FF">
        <w:t>to</w:t>
      </w:r>
      <w:ins w:id="595" w:author="Peter Roberts" w:date="2013-05-08T09:19:00Z">
        <w:r>
          <w:t xml:space="preserve"> a </w:t>
        </w:r>
      </w:ins>
      <w:r>
        <w:t>New Data Hierarchy</w:t>
      </w:r>
      <w:bookmarkEnd w:id="593"/>
    </w:p>
    <w:p w:rsidR="00D806CC" w:rsidRDefault="007E101B" w:rsidP="00D806CC">
      <w:pPr>
        <w:pStyle w:val="Body"/>
      </w:pPr>
      <w:r>
        <w:t>There are often cases when a new set of Spectra is required to be uploaded, and this set does not relate to the existing Spectra in the Campaign</w:t>
      </w:r>
      <w:ins w:id="596" w:author="Peter Roberts" w:date="2013-05-08T09:19:00Z">
        <w:r w:rsidR="00D806CC">
          <w:t>.</w:t>
        </w:r>
      </w:ins>
      <w:r>
        <w:t xml:space="preserve"> In this case, a new directory structure can be created at the top </w:t>
      </w:r>
      <w:r w:rsidR="00212938">
        <w:t>level</w:t>
      </w:r>
      <w:r>
        <w:t xml:space="preserve"> of the Campaign.</w:t>
      </w:r>
    </w:p>
    <w:p w:rsidR="007E101B" w:rsidRDefault="007E101B" w:rsidP="00D806CC">
      <w:pPr>
        <w:pStyle w:val="Body"/>
      </w:pPr>
      <w:r>
        <w:rPr>
          <w:noProof/>
          <w:lang w:val="en-AU" w:eastAsia="ja-JP"/>
        </w:rPr>
        <w:drawing>
          <wp:inline distT="0" distB="0" distL="0" distR="0">
            <wp:extent cx="1703339" cy="832919"/>
            <wp:effectExtent l="19050" t="0" r="0" b="0"/>
            <wp:docPr id="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l="7414" t="40530" r="18000" b="28001"/>
                    <a:stretch>
                      <a:fillRect/>
                    </a:stretch>
                  </pic:blipFill>
                  <pic:spPr bwMode="auto">
                    <a:xfrm>
                      <a:off x="0" y="0"/>
                      <a:ext cx="1704933" cy="833698"/>
                    </a:xfrm>
                    <a:prstGeom prst="rect">
                      <a:avLst/>
                    </a:prstGeom>
                    <a:noFill/>
                    <a:ln w="9525">
                      <a:noFill/>
                      <a:miter lim="800000"/>
                      <a:headEnd/>
                      <a:tailEnd/>
                    </a:ln>
                  </pic:spPr>
                </pic:pic>
              </a:graphicData>
            </a:graphic>
          </wp:inline>
        </w:drawing>
      </w:r>
    </w:p>
    <w:p w:rsidR="00212938" w:rsidRDefault="00212938" w:rsidP="00212938">
      <w:pPr>
        <w:pStyle w:val="Caption"/>
      </w:pPr>
      <w:r w:rsidRPr="00084655">
        <w:t xml:space="preserve">Figure </w:t>
      </w:r>
      <w:fldSimple w:instr=" SEQ Figure \* ARABIC ">
        <w:r w:rsidR="00E172F8">
          <w:rPr>
            <w:noProof/>
          </w:rPr>
          <w:t>27</w:t>
        </w:r>
      </w:fldSimple>
      <w:r w:rsidRPr="00084655">
        <w:t xml:space="preserve">: </w:t>
      </w:r>
      <w:r>
        <w:t>Data Hierarchy of GER example after initial load</w:t>
      </w:r>
    </w:p>
    <w:p w:rsidR="007E101B" w:rsidRDefault="00212938" w:rsidP="00D806CC">
      <w:pPr>
        <w:pStyle w:val="Body"/>
      </w:pPr>
      <w:r>
        <w:t>In the above example, there is one sub-folder of the GER Example. If the user has performed a second largely independent part of the experiment, its results may be loaded as a new top level folder in the Campaign.</w:t>
      </w:r>
    </w:p>
    <w:p w:rsidR="007E101B" w:rsidRDefault="00212938" w:rsidP="00AA31FF">
      <w:pPr>
        <w:pStyle w:val="Figure"/>
      </w:pPr>
      <w:r>
        <w:rPr>
          <w:lang w:val="en-AU"/>
        </w:rPr>
      </w:r>
      <w:r w:rsidR="00AA31FF">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47" type="#_x0000_t75" style="position:absolute;left:2580;top:3796;width:1952;height:1500">
              <v:imagedata r:id="rId52" o:title=""/>
            </v:shape>
            <v:roundrect id="_x0000_s1348" style="position:absolute;left:4892;top:3601;width:2710;height:758" arcsize="5428f" strokecolor="#0070c0">
              <v:textbox>
                <w:txbxContent>
                  <w:p w:rsidR="00212938" w:rsidRPr="00212938" w:rsidRDefault="00212938" w:rsidP="00AA31FF">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212938" w:rsidRPr="00212938" w:rsidRDefault="00212938" w:rsidP="00AA31FF">
                    <w:pPr>
                      <w:rPr>
                        <w:lang w:val="en-AU"/>
                      </w:rPr>
                    </w:pPr>
                    <w:r>
                      <w:rPr>
                        <w:lang w:val="en-AU"/>
                      </w:rPr>
                      <w:t>Second GER Example Campaign upload top-level folder which relates to a new upload path</w:t>
                    </w:r>
                  </w:p>
                </w:txbxContent>
              </v:textbox>
            </v:roundrect>
            <v:shape id="_x0000_s1351" style="position:absolute;left:4101;top:3953;width:791;height:209" coordsize="1027,271" path="m1027,c1027,,513,135,,271e" filled="f" strokecolor="#0070c0">
              <v:stroke endarrow="open"/>
              <v:path arrowok="t"/>
            </v:shape>
            <v:shape id="_x0000_s1352" style="position:absolute;left:4442;top:4754;width:450;height:176" coordsize="585,229" path="m585,229c585,229,292,114,,e" filled="f" strokecolor="#0070c0">
              <v:stroke endarrow="open"/>
              <v:path arrowok="t"/>
            </v:shape>
            <v:roundrect id="_x0000_s1353" style="position:absolute;left:1315;top:3708;width:1115;height:958" arcsize="5428f" strokecolor="#0070c0">
              <v:textbox>
                <w:txbxContent>
                  <w:p w:rsidR="00212938" w:rsidRPr="00212938" w:rsidRDefault="00212938" w:rsidP="00AA31FF">
                    <w:pPr>
                      <w:rPr>
                        <w:lang w:val="en-AU"/>
                      </w:rPr>
                    </w:pPr>
                    <w:r>
                      <w:rPr>
                        <w:lang w:val="en-AU"/>
                      </w:rPr>
                      <w:t>Main GER Example Campaign folder</w:t>
                    </w:r>
                  </w:p>
                </w:txbxContent>
              </v:textbox>
            </v:roundrect>
            <v:shape id="_x0000_s1354" style="position:absolute;left:2430;top:4017;width:527;height:121;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E172F8">
          <w:rPr>
            <w:noProof/>
          </w:rPr>
          <w:t>28</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tblPr>
      <w:tblGrid>
        <w:gridCol w:w="8862"/>
      </w:tblGrid>
      <w:tr w:rsidR="00D806CC" w:rsidTr="006850EF">
        <w:tc>
          <w:tcPr>
            <w:tcW w:w="8862" w:type="dxa"/>
          </w:tcPr>
          <w:p w:rsidR="00AA31FF" w:rsidRDefault="00AA31FF" w:rsidP="006850EF">
            <w:pPr>
              <w:pStyle w:val="ProcessStep"/>
            </w:pPr>
            <w:r>
              <w:t>Prepare the second upload directory tree of Spectra on your computer and ensure it has a different name from the first one. It does not need to be in the same directory as the first one, owned by the same user as the first one, or even on the same computer as the first one.</w:t>
            </w:r>
          </w:p>
          <w:p w:rsidR="00D806CC" w:rsidRDefault="00D806CC" w:rsidP="006850E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6850EF">
            <w:pPr>
              <w:pStyle w:val="Figure"/>
            </w:pPr>
            <w:r>
              <w:rPr>
                <w:lang w:val="en-AU"/>
              </w:rPr>
              <w:drawing>
                <wp:inline distT="0" distB="0" distL="0" distR="0">
                  <wp:extent cx="4461212" cy="1738389"/>
                  <wp:effectExtent l="1905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D806CC" w:rsidRDefault="00D806CC" w:rsidP="006850EF">
            <w:pPr>
              <w:pStyle w:val="Caption"/>
            </w:pPr>
            <w:r w:rsidRPr="00084655">
              <w:t xml:space="preserve">Figure </w:t>
            </w:r>
            <w:fldSimple w:instr=" SEQ Figure \* ARABIC ">
              <w:r w:rsidR="00E172F8">
                <w:rPr>
                  <w:noProof/>
                </w:rPr>
                <w:t>29</w:t>
              </w:r>
            </w:fldSimple>
            <w:r w:rsidRPr="00084655">
              <w:t xml:space="preserve">: </w:t>
            </w:r>
            <w:r>
              <w:t>File upload dialog showing multiple paths</w:t>
            </w:r>
          </w:p>
          <w:p w:rsidR="00D806CC" w:rsidRPr="006E0514" w:rsidRDefault="00D806CC" w:rsidP="006850EF">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p>
          <w:p w:rsidR="00D806CC" w:rsidRDefault="00D806CC" w:rsidP="006850E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D806CC" w:rsidRDefault="00D806CC" w:rsidP="006850EF">
            <w:pPr>
              <w:pStyle w:val="ProcessStep"/>
            </w:pPr>
            <w:r>
              <w:t xml:space="preserve">Click on </w:t>
            </w:r>
            <w:r w:rsidRPr="0070613F">
              <w:rPr>
                <w:rStyle w:val="ActionButton"/>
              </w:rPr>
              <w:t> New Path </w:t>
            </w:r>
            <w:r>
              <w:t>. A file selection dialog will open.</w:t>
            </w:r>
          </w:p>
          <w:p w:rsidR="00D806CC" w:rsidRDefault="00D806CC" w:rsidP="006850EF">
            <w:pPr>
              <w:pStyle w:val="ProcessStep"/>
            </w:pPr>
            <w:r>
              <w:t xml:space="preserve">Navigate to the directory that </w:t>
            </w:r>
            <w:r w:rsidR="00AA31FF">
              <w:t>created with the second data hierarchy</w:t>
            </w:r>
            <w:r>
              <w:t xml:space="preserve"> and select it. This new path will be added to the list of paths in the </w:t>
            </w:r>
            <w:r w:rsidRPr="0070613F">
              <w:rPr>
                <w:rStyle w:val="GUIWord"/>
              </w:rPr>
              <w:t>Path:</w:t>
            </w:r>
            <w:r>
              <w:t xml:space="preserve"> box. Be sure to select the right level directory.</w:t>
            </w:r>
          </w:p>
          <w:p w:rsidR="00D806CC" w:rsidRDefault="00D806CC" w:rsidP="006850EF">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AA31FF" w:rsidRDefault="00D806CC" w:rsidP="00AA31FF">
      <w:pPr>
        <w:pStyle w:val="Warning"/>
      </w:pPr>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Pr="00084655" w:rsidRDefault="000E3E59" w:rsidP="000E3E59">
      <w:pPr>
        <w:pStyle w:val="Heading2"/>
      </w:pPr>
      <w:bookmarkStart w:id="597" w:name="_Toc358992603"/>
      <w:r w:rsidRPr="00084655">
        <w:t>UTC Time Correction</w:t>
      </w:r>
      <w:bookmarkEnd w:id="586"/>
      <w:bookmarkEnd w:id="587"/>
      <w:bookmarkEnd w:id="591"/>
      <w:bookmarkEnd w:id="592"/>
      <w:bookmarkEnd w:id="597"/>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E172F8">
                <w:rPr>
                  <w:noProof/>
                </w:rPr>
                <w:t>30</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98" w:name="_Ref190937860"/>
      <w:r>
        <w:t xml:space="preserve">Figure </w:t>
      </w:r>
      <w:fldSimple w:instr=" SEQ Figure \* ARABIC ">
        <w:r w:rsidR="00E172F8">
          <w:rPr>
            <w:noProof/>
          </w:rPr>
          <w:t>31</w:t>
        </w:r>
      </w:fldSimple>
      <w:bookmarkEnd w:id="598"/>
      <w:r>
        <w:t>:  Time Shift Metadata Attribute after applying a UTC Time Shift</w:t>
      </w:r>
    </w:p>
    <w:p w:rsidR="00EC5FA4" w:rsidRDefault="00995455" w:rsidP="00BA3445">
      <w:pPr>
        <w:pStyle w:val="Heading2"/>
      </w:pPr>
      <w:bookmarkStart w:id="599" w:name="_Ref356553971"/>
      <w:bookmarkStart w:id="600" w:name="_Toc358992604"/>
      <w:r>
        <w:t>Manag</w:t>
      </w:r>
      <w:ins w:id="601" w:author="Peter Roberts" w:date="2013-05-08T09:19:00Z">
        <w:r w:rsidR="00FE5251">
          <w:t xml:space="preserve">ing </w:t>
        </w:r>
      </w:ins>
      <w:bookmarkStart w:id="602" w:name="_Toc355280380"/>
      <w:r w:rsidR="00EC5FA4">
        <w:t>Target</w:t>
      </w:r>
      <w:r w:rsidR="00C5121B">
        <w:t>-</w:t>
      </w:r>
      <w:r w:rsidR="00EC5FA4">
        <w:t>Reference Links</w:t>
      </w:r>
      <w:bookmarkEnd w:id="588"/>
      <w:bookmarkEnd w:id="589"/>
      <w:bookmarkEnd w:id="599"/>
      <w:bookmarkEnd w:id="600"/>
      <w:bookmarkEnd w:id="602"/>
    </w:p>
    <w:p w:rsidR="004831E0" w:rsidRDefault="00C5121B" w:rsidP="00C5121B">
      <w:pPr>
        <w:pStyle w:val="Body"/>
      </w:pPr>
      <w:r>
        <w:t xml:space="preserve">You will need to add links from your target spectra to the related reference spectra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603" w:name="_Toc358992605"/>
      <w:r>
        <w:t xml:space="preserve">Viewing </w:t>
      </w:r>
      <w:r w:rsidR="004831E0">
        <w:t xml:space="preserve">or deleting </w:t>
      </w:r>
      <w:r>
        <w:t>existing Target-Reference links</w:t>
      </w:r>
      <w:bookmarkEnd w:id="603"/>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995455" w:rsidP="00C5121B">
      <w:pPr>
        <w:pStyle w:val="Figure"/>
      </w:pPr>
      <w:r>
        <w:rPr>
          <w:lang w:val="en-AU"/>
        </w:rPr>
        <w:drawing>
          <wp:inline distT="0" distB="0" distL="0" distR="0">
            <wp:extent cx="5283106" cy="2271282"/>
            <wp:effectExtent l="19050" t="0" r="0" b="0"/>
            <wp:docPr id="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srcRect/>
                    <a:stretch>
                      <a:fillRect/>
                    </a:stretch>
                  </pic:blipFill>
                  <pic:spPr bwMode="auto">
                    <a:xfrm>
                      <a:off x="0" y="0"/>
                      <a:ext cx="5286712" cy="2272832"/>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E172F8">
          <w:rPr>
            <w:noProof/>
          </w:rPr>
          <w:t>32</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C5121B" w:rsidRDefault="00C00B57" w:rsidP="002767D2">
      <w:pPr>
        <w:pStyle w:val="Body"/>
      </w:pPr>
      <w:r>
        <w:t>Use t</w:t>
      </w:r>
      <w:r w:rsidR="00C5121B">
        <w:t>h</w:t>
      </w:r>
      <w:r w:rsidR="006F6ED8">
        <w:t>is side</w:t>
      </w:r>
      <w:r w:rsidR="00C5121B">
        <w:t xml:space="preserve"> to select Target Spectra and see their related Reference Spectra.</w:t>
      </w:r>
    </w:p>
    <w:p w:rsidR="00C5121B" w:rsidRDefault="00136097" w:rsidP="001C312D">
      <w:pPr>
        <w:pStyle w:val="FigureNewPage"/>
      </w:pPr>
      <w:r>
        <w:pict>
          <v:group id="_x0000_s1249" editas="canvas" style="width:429.85pt;height:203.1pt;mso-position-horizontal-relative:char;mso-position-vertical-relative:line" coordorigin="2359,1913" coordsize="6617,3126">
            <o:lock v:ext="edit" aspectratio="t"/>
            <v:shape id="_x0000_s1248" type="#_x0000_t75" style="position:absolute;left:2359;top:1913;width:6617;height:3126" o:preferrelative="f">
              <v:fill o:detectmouseclick="t"/>
              <v:path o:extrusionok="t" o:connecttype="none"/>
              <o:lock v:ext="edit" text="t"/>
            </v:shape>
            <v:shape id="_x0000_s1250" type="#_x0000_t75" style="position:absolute;left:2359;top:1913;width:3709;height:3126">
              <v:imagedata r:id="rId56" o:title=""/>
            </v:shape>
            <v:roundrect id="_x0000_s1251" style="position:absolute;left:6305;top:1913;width:1868;height:1003" arcsize="6305f" fillcolor="#dbe5f1 [660]" strokecolor="#0070c0">
              <v:textbox>
                <w:txbxContent>
                  <w:p w:rsidR="005148C0" w:rsidRPr="00A51821" w:rsidRDefault="005148C0" w:rsidP="00395E91">
                    <w:pPr>
                      <w:rPr>
                        <w:sz w:val="16"/>
                        <w:szCs w:val="16"/>
                        <w:lang w:val="en-AU"/>
                      </w:rPr>
                    </w:pPr>
                    <w:r w:rsidRPr="00A51821">
                      <w:rPr>
                        <w:sz w:val="16"/>
                        <w:szCs w:val="16"/>
                        <w:lang w:val="en-AU"/>
                      </w:rPr>
                      <w:t>These Target Spectra</w:t>
                    </w:r>
                  </w:p>
                  <w:p w:rsidR="005148C0" w:rsidRPr="00A51821" w:rsidRDefault="005148C0" w:rsidP="00E75CBA">
                    <w:pPr>
                      <w:spacing w:before="60"/>
                      <w:rPr>
                        <w:sz w:val="16"/>
                        <w:szCs w:val="16"/>
                        <w:lang w:val="en-AU"/>
                      </w:rPr>
                    </w:pPr>
                    <w:r w:rsidRPr="00A51821">
                      <w:rPr>
                        <w:sz w:val="16"/>
                        <w:szCs w:val="16"/>
                        <w:lang w:val="en-AU"/>
                      </w:rPr>
                      <w:t xml:space="preserve">        …link to…</w:t>
                    </w:r>
                  </w:p>
                  <w:p w:rsidR="005148C0" w:rsidRPr="00A51821" w:rsidRDefault="005148C0" w:rsidP="00E75CBA">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6305;top:3143;width:1868;height:765" arcsize="7500f" fillcolor="#dbe5f1 [660]" strokecolor="#0070c0">
              <v:textbox>
                <w:txbxContent>
                  <w:p w:rsidR="005148C0" w:rsidRPr="00A51821" w:rsidRDefault="005148C0" w:rsidP="00395E91">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501;top:2080;width:2870;height:1588" coordsize="3729,1945" path="m3729,c2354,729,980,1458,,1945e" filled="f" strokecolor="#0070c0" strokeweight="1pt">
              <v:stroke endarrow="open"/>
              <v:path arrowok="t"/>
            </v:shape>
            <v:shape id="_x0000_s1254" style="position:absolute;left:5014;top:2486;width:1357;height:177;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897;top:2969;width:604;height:1431" arcsize="6429f" filled="f" strokecolor="#0070c0" strokeweight="1pt"/>
            <v:roundrect id="_x0000_s1256" style="position:absolute;left:4277;top:2340;width:737;height:803" arcsize="6429f" filled="f" strokecolor="#0070c0" strokeweight="1pt"/>
            <v:shape id="_x0000_s1257" style="position:absolute;left:3501;top:3759;width:2870;height:149;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6305;top:4077;width:1868;height:906" arcsize="5331f" fillcolor="#dbe5f1 [660]" strokecolor="#0070c0">
              <v:textbox>
                <w:txbxContent>
                  <w:p w:rsidR="005148C0" w:rsidRPr="00A51821" w:rsidRDefault="005148C0" w:rsidP="00395E91">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112;top:4650;width:2259;height:18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E172F8">
          <w:rPr>
            <w:noProof/>
          </w:rPr>
          <w:t>33</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fldSimple w:instr=" REF _Ref357695510 \r \h  \* MERGEFORMAT ">
        <w:r w:rsidR="00E172F8" w:rsidRPr="00E172F8">
          <w:rPr>
            <w:rStyle w:val="CrossReference"/>
          </w:rPr>
          <w:t>6.8</w:t>
        </w:r>
      </w:fldSimple>
      <w:r w:rsidR="0053475F" w:rsidRPr="0053475F">
        <w:rPr>
          <w:rStyle w:val="CrossReference"/>
        </w:rPr>
        <w:t xml:space="preserve"> </w:t>
      </w:r>
      <w:fldSimple w:instr=" REF _Ref357695510 \h  \* MERGEFORMAT ">
        <w:r w:rsidR="00E172F8" w:rsidRPr="00E172F8">
          <w:rPr>
            <w:rStyle w:val="CrossReference"/>
          </w:rPr>
          <w:t>SQL Matching Strings</w:t>
        </w:r>
      </w:fldSimple>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2767D2" w:rsidRDefault="00136097" w:rsidP="001C312D">
      <w:pPr>
        <w:pStyle w:val="FigureNewPage"/>
      </w:pPr>
      <w:r>
        <w:pict>
          <v:group id="_x0000_s1259" editas="canvas" style="width:429.9pt;height:203.1pt;mso-position-horizontal-relative:char;mso-position-vertical-relative:line" coordorigin="2127,1860" coordsize="8598,4062">
            <o:lock v:ext="edit" aspectratio="t"/>
            <v:shape id="_x0000_s1258" type="#_x0000_t75" style="position:absolute;left:2127;top:1860;width:8598;height:4062" o:preferrelative="f">
              <v:fill o:detectmouseclick="t"/>
              <v:path o:extrusionok="t" o:connecttype="none"/>
              <o:lock v:ext="edit" text="t"/>
            </v:shape>
            <v:shape id="_x0000_s1260" type="#_x0000_t75" style="position:absolute;left:2127;top:1860;width:4801;height:4062">
              <v:imagedata r:id="rId57" o:title=""/>
            </v:shape>
            <v:roundrect id="_x0000_s1261" style="position:absolute;left:7254;top:1860;width:2729;height:1346" arcsize="4675f" fillcolor="#dbe5f1 [660]" strokecolor="#0070c0">
              <v:textbox style="mso-next-textbox:#_x0000_s1261">
                <w:txbxContent>
                  <w:p w:rsidR="005148C0" w:rsidRPr="00A51821" w:rsidRDefault="005148C0" w:rsidP="00D8265D">
                    <w:pPr>
                      <w:rPr>
                        <w:sz w:val="16"/>
                        <w:szCs w:val="16"/>
                        <w:lang w:val="en-AU"/>
                      </w:rPr>
                    </w:pPr>
                    <w:r w:rsidRPr="00A51821">
                      <w:rPr>
                        <w:sz w:val="16"/>
                        <w:szCs w:val="16"/>
                        <w:lang w:val="en-AU"/>
                      </w:rPr>
                      <w:t>These Target Spectra (duplicates are removed from this list, although there shouldn’t be any)</w:t>
                    </w:r>
                  </w:p>
                  <w:p w:rsidR="005148C0" w:rsidRPr="00A51821" w:rsidRDefault="005148C0" w:rsidP="00D8265D">
                    <w:pPr>
                      <w:spacing w:before="60"/>
                      <w:rPr>
                        <w:sz w:val="16"/>
                        <w:szCs w:val="16"/>
                        <w:lang w:val="en-AU"/>
                      </w:rPr>
                    </w:pPr>
                    <w:r w:rsidRPr="00A51821">
                      <w:rPr>
                        <w:sz w:val="16"/>
                        <w:szCs w:val="16"/>
                        <w:lang w:val="en-AU"/>
                      </w:rPr>
                      <w:t xml:space="preserve">        …link to…</w:t>
                    </w:r>
                  </w:p>
                  <w:p w:rsidR="005148C0" w:rsidRPr="00A51821" w:rsidRDefault="005148C0" w:rsidP="00D8265D">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138;top:2075;width:4202;height:1064" coordsize="3729,1945" path="m3729,c2354,729,980,1458,,1945e" filled="f" strokecolor="#0070c0" strokeweight="1pt">
              <v:stroke endarrow="open"/>
              <v:path arrowok="t"/>
            </v:shape>
            <v:roundrect id="_x0000_s1263" style="position:absolute;left:2224;top:2471;width:925;height:2794" arcsize="6429f" filled="f" strokecolor="#0070c0" strokeweight="1pt"/>
            <v:roundrect id="_x0000_s1264" style="position:absolute;left:5276;top:3073;width:559;height:946" arcsize="6429f" filled="f" strokecolor="#0070c0" strokeweight="1pt"/>
            <v:shape id="_x0000_s1265" style="position:absolute;left:5835;top:2980;width:1505;height:312" coordsize="3729,1945" path="m3729,c2354,729,980,1458,,1945e" filled="f" strokecolor="#0070c0" strokeweight="1pt">
              <v:stroke endarrow="open"/>
              <v:path arrowok="t"/>
            </v:shape>
            <v:roundrect id="_x0000_s1266" style="position:absolute;left:7254;top:3420;width:2729;height:1212" arcsize="5282f" fillcolor="#dbe5f1 [660]" strokecolor="#0070c0">
              <v:textbox style="mso-next-textbox:#_x0000_s1266">
                <w:txbxContent>
                  <w:p w:rsidR="005148C0" w:rsidRPr="00A51821" w:rsidRDefault="005148C0" w:rsidP="00D8265D">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254;top:4890;width:2729;height:938" arcsize="6848f" fillcolor="#dbe5f1 [660]" strokecolor="#0070c0">
              <v:textbox style="mso-next-textbox:#_x0000_s1299">
                <w:txbxContent>
                  <w:p w:rsidR="005148C0" w:rsidRPr="00A51821" w:rsidRDefault="005148C0" w:rsidP="00D8265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35;top:3550;width:1505;height:469;flip:y" coordsize="3729,1945" path="m3729,c2354,729,980,1458,,1945e" filled="f" strokecolor="#0070c0" strokeweight="1pt">
              <v:stroke endarrow="open"/>
              <v:path arrowok="t"/>
            </v:shape>
            <v:shape id="_x0000_s1267" style="position:absolute;left:6663;top:5460;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E172F8">
          <w:rPr>
            <w:noProof/>
          </w:rPr>
          <w:t>34</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604" w:name="_Toc358992606"/>
      <w:r>
        <w:t>Deleting Existing Target-Reference Links</w:t>
      </w:r>
      <w:bookmarkEnd w:id="604"/>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box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136097" w:rsidP="009853E9">
      <w:pPr>
        <w:pStyle w:val="Figure"/>
        <w:pageBreakBefore/>
      </w:pPr>
      <w:r>
        <w:pict>
          <v:group id="_x0000_s1313" editas="canvas" style="width:432.05pt;height:230.65pt;mso-position-horizontal-relative:char;mso-position-vertical-relative:line" coordorigin="2127,1651" coordsize="8641,4613">
            <o:lock v:ext="edit" aspectratio="t"/>
            <v:roundrect id="_x0000_s1312" style="position:absolute;left:2127;top:1651;width:8641;height:4613" arcsize="10923f" filled="f" stroked="f">
              <v:fill o:detectmouseclick="t"/>
              <v:path o:connecttype="none"/>
              <o:lock v:ext="edit" text="t"/>
            </v:roundrect>
            <v:shape id="_x0000_s1314" type="#_x0000_t75" style="position:absolute;left:2127;top:2529;width:8641;height:3735">
              <v:imagedata r:id="rId58" o:title=""/>
            </v:shape>
            <v:roundrect id="_x0000_s1315" style="position:absolute;left:3256;top:4386;width:2279;height:1029" arcsize="7218f" fillcolor="#dbe5f1" strokecolor="#0070c0">
              <v:textbox>
                <w:txbxContent>
                  <w:p w:rsidR="005148C0" w:rsidRPr="009853E9" w:rsidRDefault="005148C0">
                    <w:pPr>
                      <w:rPr>
                        <w:sz w:val="16"/>
                        <w:szCs w:val="16"/>
                        <w:lang w:val="en-AU"/>
                      </w:rPr>
                    </w:pPr>
                    <w:r w:rsidRPr="009853E9">
                      <w:rPr>
                        <w:sz w:val="16"/>
                        <w:szCs w:val="16"/>
                        <w:lang w:val="en-AU"/>
                      </w:rPr>
                      <w:t>When the Delete button is pressed, all links to and from these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761;width:2514;height:1178;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w:txbxContent>
                  <w:p w:rsidR="005148C0" w:rsidRPr="00A51821" w:rsidRDefault="005148C0" w:rsidP="00437656">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279;height:967" coordsize="1203,1053" path="m,c,,601,526,1203,1053e" filled="f" strokecolor="#0070c0" strokeweight="1pt">
              <v:stroke endarrow="open"/>
              <v:path arrowok="t"/>
            </v:shape>
            <v:shape id="_x0000_s1321" style="position:absolute;left:3051;top:2529;width:2645;height:806;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E172F8">
          <w:rPr>
            <w:noProof/>
          </w:rPr>
          <w:t>35</w:t>
        </w:r>
      </w:fldSimple>
      <w:r>
        <w:t xml:space="preserve">:  </w:t>
      </w:r>
      <w:r w:rsidR="00C00B57">
        <w:t>Deleting</w:t>
      </w:r>
      <w:r>
        <w:t xml:space="preserve"> Target-Reference Spectra link</w:t>
      </w:r>
      <w:r w:rsidR="00C00B57">
        <w:t>s</w:t>
      </w:r>
    </w:p>
    <w:p w:rsidR="00C5121B" w:rsidRDefault="00C5121B" w:rsidP="007D43F6">
      <w:pPr>
        <w:pStyle w:val="Heading3"/>
      </w:pPr>
      <w:bookmarkStart w:id="605" w:name="_Toc358992607"/>
      <w:r>
        <w:t>Adding new Target-Reference links</w:t>
      </w:r>
      <w:bookmarkEnd w:id="605"/>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CD667E" w:rsidRPr="00814C36" w:rsidRDefault="00CD667E" w:rsidP="00CD667E">
      <w:pPr>
        <w:pStyle w:val="Body"/>
      </w:pPr>
      <w:r w:rsidRPr="00084655">
        <w:t xml:space="preserve">The example shown in </w:t>
      </w:r>
      <w:r>
        <w:t xml:space="preserve">this section </w:t>
      </w:r>
      <w:r w:rsidRPr="00084655">
        <w:t>is ta</w:t>
      </w:r>
      <w:r>
        <w:t>ken from a goniometer sample campaign.</w:t>
      </w:r>
    </w:p>
    <w:p w:rsidR="00343837" w:rsidRDefault="00CD667E" w:rsidP="00343837">
      <w:pPr>
        <w:pStyle w:val="Figure"/>
      </w:pPr>
      <w:r>
        <w:rPr>
          <w:lang w:val="en-AU"/>
        </w:rPr>
        <w:drawing>
          <wp:inline distT="0" distB="0" distL="0" distR="0">
            <wp:extent cx="5016974" cy="2156868"/>
            <wp:effectExtent l="19050" t="0" r="0" b="0"/>
            <wp:docPr id="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5020398" cy="215834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E172F8">
          <w:rPr>
            <w:noProof/>
          </w:rPr>
          <w:t>36</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Do not click the </w:t>
      </w:r>
      <w:r w:rsidRPr="00814C36">
        <w:rPr>
          <w:rStyle w:val="ActionButton"/>
        </w:rPr>
        <w:t> Link </w:t>
      </w:r>
      <w:r>
        <w:t xml:space="preserve"> button twice. This will add the link twice, </w:t>
      </w:r>
      <w:r w:rsidR="00390514">
        <w:t xml:space="preserve">even though it is still displayed only once. However, duplicated links </w:t>
      </w:r>
      <w:r w:rsidR="00DE1117">
        <w:t xml:space="preserve">generally </w:t>
      </w:r>
      <w:r w:rsidR="00390514">
        <w:t>do not cause problems in later processing.</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606" w:name="_Toc355280381"/>
      <w:bookmarkStart w:id="607" w:name="_Ref356551608"/>
      <w:bookmarkStart w:id="608"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E172F8">
          <w:rPr>
            <w:noProof/>
          </w:rPr>
          <w:t>37</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1A1F98" w:rsidP="001A1F98">
      <w:pPr>
        <w:pStyle w:val="Figure"/>
      </w:pPr>
      <w:r>
        <w:rPr>
          <w:color w:val="FF0000"/>
          <w:lang w:val="en-AU"/>
        </w:rPr>
        <w:drawing>
          <wp:inline distT="0" distB="0" distL="0" distR="0">
            <wp:extent cx="5228515" cy="2247813"/>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232084" cy="2249347"/>
                    </a:xfrm>
                    <a:prstGeom prst="rect">
                      <a:avLst/>
                    </a:prstGeom>
                    <a:noFill/>
                    <a:ln w="9525">
                      <a:noFill/>
                      <a:miter lim="800000"/>
                      <a:headEnd/>
                      <a:tailEnd/>
                    </a:ln>
                  </pic:spPr>
                </pic:pic>
              </a:graphicData>
            </a:graphic>
          </wp:inline>
        </w:drawing>
      </w:r>
    </w:p>
    <w:p w:rsidR="001A1F98" w:rsidRDefault="001A1F98" w:rsidP="001A1F98">
      <w:pPr>
        <w:pStyle w:val="Caption"/>
      </w:pPr>
      <w:r>
        <w:t xml:space="preserve">Figure </w:t>
      </w:r>
      <w:fldSimple w:instr=" SEQ Figure \* ARABIC ">
        <w:r w:rsidR="00E172F8">
          <w:rPr>
            <w:noProof/>
          </w:rPr>
          <w:t>38</w:t>
        </w:r>
      </w:fldSimple>
      <w:r>
        <w:t>:  Creating multiple new Target-Reference Spectra links</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CD667E">
        <w:tc>
          <w:tcPr>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fldSimple w:instr=" REF _Ref357695510 \r \h  \* MERGEFORMAT ">
              <w:r w:rsidR="00E172F8" w:rsidRPr="00E172F8">
                <w:rPr>
                  <w:rStyle w:val="CrossReference"/>
                </w:rPr>
                <w:t>6.8</w:t>
              </w:r>
            </w:fldSimple>
            <w:r w:rsidR="001A1F98" w:rsidRPr="0053475F">
              <w:rPr>
                <w:rStyle w:val="CrossReference"/>
              </w:rPr>
              <w:t xml:space="preserve"> </w:t>
            </w:r>
            <w:fldSimple w:instr=" REF _Ref357695510 \h  \* MERGEFORMAT ">
              <w:r w:rsidR="00E172F8" w:rsidRPr="00E172F8">
                <w:rPr>
                  <w:rStyle w:val="CrossReference"/>
                </w:rPr>
                <w:t>SQL Matching Strings</w:t>
              </w:r>
            </w:fldSimple>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fldSimple w:instr=" REF _Ref357695510 \r \h  \* MERGEFORMAT ">
              <w:r w:rsidR="00E172F8" w:rsidRPr="00E172F8">
                <w:rPr>
                  <w:rStyle w:val="CrossReference"/>
                </w:rPr>
                <w:t>6.8</w:t>
              </w:r>
            </w:fldSimple>
            <w:r w:rsidR="001A1F98" w:rsidRPr="0053475F">
              <w:rPr>
                <w:rStyle w:val="CrossReference"/>
              </w:rPr>
              <w:t xml:space="preserve"> </w:t>
            </w:r>
            <w:fldSimple w:instr=" REF _Ref357695510 \h  \* MERGEFORMAT ">
              <w:r w:rsidR="00E172F8" w:rsidRPr="00E172F8">
                <w:rPr>
                  <w:rStyle w:val="CrossReference"/>
                </w:rPr>
                <w:t>SQL Matching Strings</w:t>
              </w:r>
            </w:fldSimple>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609" w:name="_Ref356553888"/>
      <w:bookmarkStart w:id="610" w:name="_Ref357586671"/>
      <w:bookmarkStart w:id="611" w:name="_Ref357586673"/>
      <w:bookmarkStart w:id="612" w:name="_Toc358992608"/>
      <w:ins w:id="613" w:author="Peter" w:date="2013-05-08T09:19:00Z">
        <w:r>
          <w:t xml:space="preserve">Displaying and </w:t>
        </w:r>
      </w:ins>
      <w:r w:rsidR="002A0FFE" w:rsidRPr="00084655">
        <w:t>Editing Metadata</w:t>
      </w:r>
      <w:bookmarkEnd w:id="568"/>
      <w:bookmarkEnd w:id="606"/>
      <w:bookmarkEnd w:id="607"/>
      <w:bookmarkEnd w:id="608"/>
      <w:bookmarkEnd w:id="609"/>
      <w:bookmarkEnd w:id="610"/>
      <w:bookmarkEnd w:id="611"/>
      <w:bookmarkEnd w:id="612"/>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fldSimple w:instr=" REF _Ref357586090 \r \h  \* MERGEFORMAT ">
        <w:r w:rsidR="00E172F8" w:rsidRPr="00E172F8">
          <w:rPr>
            <w:rStyle w:val="CrossReference"/>
          </w:rPr>
          <w:t>4.11</w:t>
        </w:r>
      </w:fldSimple>
      <w:r w:rsidR="0033520F">
        <w:t xml:space="preserve"> and </w:t>
      </w:r>
      <w:r w:rsidR="00136097" w:rsidRPr="0033520F">
        <w:rPr>
          <w:rStyle w:val="CrossReference"/>
        </w:rPr>
        <w:fldChar w:fldCharType="begin"/>
      </w:r>
      <w:r w:rsidR="0033520F" w:rsidRPr="0033520F">
        <w:rPr>
          <w:rStyle w:val="CrossReference"/>
        </w:rPr>
        <w:instrText xml:space="preserve"> REF _Ref354084522 \r \h </w:instrText>
      </w:r>
      <w:r w:rsidR="00136097" w:rsidRPr="0033520F">
        <w:rPr>
          <w:rStyle w:val="CrossReference"/>
        </w:rPr>
      </w:r>
      <w:r w:rsidR="00136097" w:rsidRPr="0033520F">
        <w:rPr>
          <w:rStyle w:val="CrossReference"/>
        </w:rPr>
        <w:fldChar w:fldCharType="separate"/>
      </w:r>
      <w:r w:rsidR="00E172F8">
        <w:rPr>
          <w:rStyle w:val="CrossReference"/>
        </w:rPr>
        <w:t>4.12</w:t>
      </w:r>
      <w:r w:rsidR="0013609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rPr>
          <w:ins w:id="614" w:author="Peter" w:date="2013-05-08T09:19:00Z"/>
        </w:rPr>
      </w:pPr>
      <w:ins w:id="615" w:author="Peter" w:date="2013-05-08T09:19:00Z">
        <w:r>
          <w:t xml:space="preserve">Metadata is </w:t>
        </w:r>
      </w:ins>
      <w:r w:rsidR="0033520F">
        <w:t xml:space="preserve">most easily </w:t>
      </w:r>
      <w:ins w:id="616" w:author="Peter" w:date="2013-05-08T09:19:00Z">
        <w:r>
          <w:t xml:space="preserve">displayed using </w:t>
        </w:r>
      </w:ins>
      <w:r w:rsidR="00F52044">
        <w:t>SPECCHIO</w:t>
      </w:r>
      <w:ins w:id="617" w:author="Peter" w:date="2013-05-08T09:19:00Z">
        <w:r>
          <w:t>’s Metadata editor.</w:t>
        </w:r>
      </w:ins>
    </w:p>
    <w:p w:rsidR="002A0FFE" w:rsidRPr="00084655"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618" w:name="_Ref356580132"/>
    <w:p w:rsidR="00CB39EE" w:rsidRDefault="00136097" w:rsidP="0033520F">
      <w:pPr>
        <w:pStyle w:val="Figure"/>
        <w:pageBreakBefore/>
      </w:pPr>
      <w:r>
        <w:pict>
          <v:group id="_x0000_s1128" editas="canvas" style="width:425.2pt;height:247.55pt;mso-position-horizontal-relative:char;mso-position-vertical-relative:line" coordorigin="2620,8780" coordsize="8562,4986">
            <o:lock v:ext="edit" aspectratio="t"/>
            <v:shape id="_x0000_s1127" type="#_x0000_t75" style="position:absolute;left:2620;top:8780;width:8562;height:4986" o:preferrelative="f">
              <v:fill o:detectmouseclick="t"/>
              <v:path o:extrusionok="t" o:connecttype="none"/>
              <o:lock v:ext="edit" text="t"/>
            </v:shape>
            <v:shape id="_x0000_s1131" type="#_x0000_t75" style="position:absolute;left:4392;top:9677;width:5975;height:4089">
              <v:imagedata r:id="rId62" o:title=""/>
            </v:shape>
            <v:roundrect id="_x0000_s1132" style="position:absolute;left:4466;top:10270;width:1278;height:2820" arcsize="7069f" filled="f" strokecolor="red" strokeweight="1pt"/>
            <v:roundrect id="_x0000_s1133" style="position:absolute;left:2754;top:9535;width:1409;height:624" arcsize="10923f" fillcolor="#dbe5f1 [660]" strokecolor="#0070c0">
              <v:textbox>
                <w:txbxContent>
                  <w:p w:rsidR="005148C0" w:rsidRPr="00A64B00" w:rsidRDefault="005148C0">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fillcolor="#dbe5f1 [660]" strokecolor="#0070c0">
              <v:textbox>
                <w:txbxContent>
                  <w:p w:rsidR="005148C0" w:rsidRPr="00A64B00" w:rsidRDefault="005148C0">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fillcolor="#dbe5f1 [660]" strokecolor="#0070c0">
              <v:textbox>
                <w:txbxContent>
                  <w:p w:rsidR="005148C0" w:rsidRPr="00A64B00" w:rsidRDefault="005148C0"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fillcolor="#dbe5f1 [660]" strokecolor="#0070c0">
              <v:textbox>
                <w:txbxContent>
                  <w:p w:rsidR="005148C0" w:rsidRPr="00A64B00" w:rsidRDefault="005148C0"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3116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6502f" filled="f" strokecolor="red" strokeweight="1pt"/>
            <v:roundrect id="_x0000_s1146" style="position:absolute;left:8614;top:8921;width:1872;height:624" arcsize="10923f" fillcolor="#dbe5f1 [660]" strokecolor="#0070c0">
              <v:textbox>
                <w:txbxContent>
                  <w:p w:rsidR="005148C0" w:rsidRPr="00A64B00" w:rsidRDefault="005148C0" w:rsidP="00A64B00">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E172F8">
          <w:rPr>
            <w:noProof/>
          </w:rPr>
          <w:t>39</w:t>
        </w:r>
      </w:fldSimple>
      <w:r w:rsidRPr="00084655">
        <w:t xml:space="preserve">: Metadata editor </w:t>
      </w:r>
      <w:r>
        <w:t>dialog</w:t>
      </w:r>
      <w:bookmarkEnd w:id="618"/>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619" w:author="Peter" w:date="2013-05-08T09:19:00Z">
              <w:r>
                <w:rPr>
                  <w:rStyle w:val="ActionButton"/>
                </w:rPr>
                <w:t> </w:t>
              </w:r>
            </w:ins>
            <w:r w:rsidR="00C20C86" w:rsidRPr="00C20C86">
              <w:rPr>
                <w:rStyle w:val="ActionButton"/>
              </w:rPr>
              <w:t>Refresh</w:t>
            </w:r>
            <w:ins w:id="620"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621" w:author="Peter" w:date="2013-05-08T09:19:00Z">
              <w:r>
                <w:rPr>
                  <w:rStyle w:val="ActionButton"/>
                </w:rPr>
                <w:t> </w:t>
              </w:r>
            </w:ins>
            <w:r w:rsidR="00C20C86" w:rsidRPr="00C20C86">
              <w:rPr>
                <w:rStyle w:val="ActionButton"/>
              </w:rPr>
              <w:t>Update</w:t>
            </w:r>
            <w:ins w:id="622"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623" w:author="Peter" w:date="2013-05-08T09:19:00Z">
              <w:r>
                <w:rPr>
                  <w:rStyle w:val="ActionButton"/>
                </w:rPr>
                <w:t> </w:t>
              </w:r>
            </w:ins>
            <w:r w:rsidR="00C20C86" w:rsidRPr="00C20C86">
              <w:rPr>
                <w:rStyle w:val="ActionButton"/>
              </w:rPr>
              <w:t>Reset</w:t>
            </w:r>
            <w:ins w:id="624"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625" w:author="Peter" w:date="2013-05-08T09:19:00Z"/>
        </w:rPr>
      </w:pPr>
      <w:r>
        <w:t xml:space="preserve">In this editor, whenever changes are made to any Metadata entries, they are saved in an action list. They are not written immediately to the database. When the </w:t>
      </w:r>
      <w:ins w:id="626" w:author="Peter" w:date="2013-05-08T09:19:00Z">
        <w:r w:rsidR="00DD57E2" w:rsidRPr="00DD57E2">
          <w:rPr>
            <w:rStyle w:val="ActionButton"/>
          </w:rPr>
          <w:t> </w:t>
        </w:r>
      </w:ins>
      <w:r w:rsidR="00136097" w:rsidRPr="00136097">
        <w:rPr>
          <w:rStyle w:val="ActionButton"/>
          <w:rPrChange w:id="627" w:author="Peter" w:date="2013-05-08T09:19:00Z">
            <w:rPr>
              <w:i/>
              <w:color w:val="FF0000"/>
            </w:rPr>
          </w:rPrChange>
        </w:rPr>
        <w:t>Update</w:t>
      </w:r>
      <w:ins w:id="628" w:author="Peter" w:date="2013-05-08T09:19:00Z">
        <w:r w:rsidR="00DD57E2" w:rsidRPr="00DD57E2">
          <w:rPr>
            <w:rStyle w:val="ActionButton"/>
          </w:rPr>
          <w:t> </w:t>
        </w:r>
      </w:ins>
      <w:r>
        <w:t xml:space="preserve"> button is clicked, the action list is processed and the database is updated.</w:t>
      </w:r>
      <w:ins w:id="629" w:author="Peter" w:date="2013-05-08T09:19:00Z">
        <w:r w:rsidR="00DD57E2">
          <w:t xml:space="preserve"> </w:t>
        </w:r>
      </w:ins>
    </w:p>
    <w:p w:rsidR="000758C5" w:rsidRDefault="000758C5" w:rsidP="00A7583F">
      <w:pPr>
        <w:pStyle w:val="Body"/>
      </w:pPr>
      <w:r>
        <w:t xml:space="preserve">When the </w:t>
      </w:r>
      <w:ins w:id="630" w:author="Peter" w:date="2013-05-08T09:19:00Z">
        <w:r w:rsidR="00D04BE3" w:rsidRPr="00D04BE3">
          <w:rPr>
            <w:rStyle w:val="ActionButton"/>
          </w:rPr>
          <w:t> </w:t>
        </w:r>
      </w:ins>
      <w:r w:rsidRPr="0049064B">
        <w:rPr>
          <w:rStyle w:val="ActionButton"/>
        </w:rPr>
        <w:t>Reset</w:t>
      </w:r>
      <w:ins w:id="631"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32" w:author="Peter" w:date="2013-05-08T09:19:00Z"/>
        </w:rPr>
      </w:pPr>
      <w:ins w:id="633" w:author="Peter" w:date="2013-05-08T09:19:00Z">
        <w:r>
          <w:t>Warning</w:t>
        </w:r>
        <w:r>
          <w:tab/>
          <w:t xml:space="preserve">Click on </w:t>
        </w:r>
        <w:r w:rsidRPr="00DA5322">
          <w:rPr>
            <w:rStyle w:val="ActionButton"/>
          </w:rPr>
          <w:t> Update </w:t>
        </w:r>
        <w:r>
          <w:t xml:space="preserve"> </w:t>
        </w:r>
      </w:ins>
      <w:r w:rsidR="00D63F99">
        <w:t>after every</w:t>
      </w:r>
      <w:ins w:id="634" w:author="Peter" w:date="2013-05-08T09:19:00Z">
        <w:r>
          <w:t xml:space="preserve"> change to a metadata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ins>
      <w:r w:rsidR="00957BFD">
        <w:t>change</w:t>
      </w:r>
      <w:ins w:id="635" w:author="Peter" w:date="2013-05-08T09:19:00Z">
        <w:r>
          <w:t xml:space="preserve"> you made may not be the last one to be written. </w:t>
        </w:r>
      </w:ins>
    </w:p>
    <w:p w:rsidR="00016B67" w:rsidRDefault="00A7583F" w:rsidP="00AE7011">
      <w:pPr>
        <w:pStyle w:val="Warning"/>
        <w:rPr>
          <w:del w:id="636" w:author="Peter" w:date="2013-05-08T09:19:00Z"/>
        </w:rPr>
      </w:pPr>
      <w:del w:id="637"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38"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39" w:author="Peter" w:date="2013-05-08T09:19:00Z">
        <w:r w:rsidR="00D04BE3">
          <w:t>attribute</w:t>
        </w:r>
      </w:ins>
      <w:del w:id="640" w:author="Peter" w:date="2013-05-08T09:19:00Z">
        <w:r>
          <w:delText>value</w:delText>
        </w:r>
      </w:del>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641" w:name="_Ref354142563"/>
      <w:bookmarkStart w:id="642" w:name="_Ref354142567"/>
      <w:bookmarkStart w:id="643" w:name="_Toc355280382"/>
      <w:bookmarkStart w:id="644" w:name="_Toc358992609"/>
      <w:ins w:id="645" w:author="Peter" w:date="2013-05-08T09:19:00Z">
        <w:r>
          <w:t xml:space="preserve">Displaying and </w:t>
        </w:r>
      </w:ins>
      <w:r w:rsidR="006B60CC" w:rsidRPr="00A7583F">
        <w:t>Editing Campaign Metadata</w:t>
      </w:r>
      <w:bookmarkEnd w:id="641"/>
      <w:bookmarkEnd w:id="642"/>
      <w:bookmarkEnd w:id="643"/>
      <w:bookmarkEnd w:id="644"/>
    </w:p>
    <w:p w:rsidR="0049064B" w:rsidRDefault="0049064B" w:rsidP="00A7583F">
      <w:pPr>
        <w:pStyle w:val="Body"/>
      </w:pPr>
      <w:r>
        <w:t xml:space="preserve">See section </w:t>
      </w:r>
      <w:fldSimple w:instr=" REF _Ref357586090 \r \h  \* MERGEFORMAT ">
        <w:r w:rsidR="00E172F8" w:rsidRPr="00E172F8">
          <w:rPr>
            <w:rStyle w:val="CrossReference"/>
          </w:rPr>
          <w:t>4.11</w:t>
        </w:r>
      </w:fldSimple>
      <w:r w:rsidR="00E01B93" w:rsidRPr="00E01B93">
        <w:rPr>
          <w:rStyle w:val="CrossReference"/>
        </w:rPr>
        <w:t xml:space="preserve"> </w:t>
      </w:r>
      <w:fldSimple w:instr=" REF _Ref357586090 \h  \* MERGEFORMAT ">
        <w:r w:rsidR="00E172F8" w:rsidRPr="00E172F8">
          <w:rPr>
            <w:rStyle w:val="CrossReference"/>
          </w:rPr>
          <w:t>Campaign-related Metadata</w:t>
        </w:r>
      </w:fldSimple>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 Refer to</w:t>
            </w:r>
            <w:r w:rsidR="007D43F6">
              <w:t xml:space="preserve"> </w:t>
            </w:r>
            <w:fldSimple w:instr=" REF _Ref357586090 \r \h  \* MERGEFORMAT ">
              <w:r w:rsidR="00E172F8" w:rsidRPr="00E172F8">
                <w:rPr>
                  <w:rStyle w:val="CrossReference"/>
                </w:rPr>
                <w:t>4.11</w:t>
              </w:r>
            </w:fldSimple>
            <w:r w:rsidR="007D43F6" w:rsidRPr="007D43F6">
              <w:rPr>
                <w:rStyle w:val="CrossReference"/>
              </w:rPr>
              <w:t xml:space="preserve"> </w:t>
            </w:r>
            <w:fldSimple w:instr=" REF _Ref357586090 \h  \* MERGEFORMAT ">
              <w:r w:rsidR="00E172F8" w:rsidRPr="00E172F8">
                <w:rPr>
                  <w:rStyle w:val="CrossReference"/>
                </w:rPr>
                <w:t>Campaign-related Metadata</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46" w:name="_Toc355280383"/>
      <w:bookmarkStart w:id="647" w:name="_Toc358992610"/>
      <w:ins w:id="648" w:author="Peter" w:date="2013-05-08T09:19:00Z">
        <w:r>
          <w:t xml:space="preserve">Displaying and </w:t>
        </w:r>
      </w:ins>
      <w:r w:rsidR="006B60CC">
        <w:t>Editing Spectrum Metadata</w:t>
      </w:r>
      <w:bookmarkEnd w:id="646"/>
      <w:bookmarkEnd w:id="647"/>
    </w:p>
    <w:p w:rsidR="0049064B" w:rsidRDefault="0049064B" w:rsidP="0049064B">
      <w:pPr>
        <w:pStyle w:val="Body"/>
      </w:pPr>
      <w:r>
        <w:t xml:space="preserve">See section </w:t>
      </w:r>
      <w:fldSimple w:instr=" REF _Ref354084522 \r \h  \* MERGEFORMAT ">
        <w:r w:rsidR="00E172F8" w:rsidRPr="00E172F8">
          <w:rPr>
            <w:rStyle w:val="CrossReference"/>
          </w:rPr>
          <w:t>4.12</w:t>
        </w:r>
      </w:fldSimple>
      <w:r w:rsidRPr="0049064B">
        <w:rPr>
          <w:rStyle w:val="CrossReference"/>
        </w:rPr>
        <w:t xml:space="preserve"> </w:t>
      </w:r>
      <w:fldSimple w:instr=" REF _Ref354084526 \h  \* MERGEFORMAT ">
        <w:r w:rsidR="00E172F8" w:rsidRPr="00E172F8">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49" w:author="Peter" w:date="2013-05-08T09:19:00Z"/>
        </w:rPr>
      </w:pPr>
      <w:r>
        <w:t xml:space="preserve">In order to understand the operation of this Editor, it is helpful to understand how Spectrum Metadata are stored by </w:t>
      </w:r>
      <w:r w:rsidR="00F52044">
        <w:t>SPECCHIO</w:t>
      </w:r>
      <w:r>
        <w:t xml:space="preserve">. </w:t>
      </w:r>
      <w:ins w:id="650" w:author="Peter" w:date="2013-05-08T09:19:00Z">
        <w:r w:rsidR="00D04BE3">
          <w:t>There are two storage methods.</w:t>
        </w:r>
      </w:ins>
    </w:p>
    <w:p w:rsidR="00B465C8" w:rsidRPr="00B465C8" w:rsidRDefault="00FA1F82" w:rsidP="00D04BE3">
      <w:pPr>
        <w:pStyle w:val="HangingIndent"/>
        <w:rPr>
          <w:ins w:id="651" w:author="Peter" w:date="2013-05-08T09:19:00Z"/>
        </w:rPr>
      </w:pPr>
      <w:r>
        <w:t>Mandatory</w:t>
      </w:r>
      <w:ins w:id="652" w:author="Peter" w:date="2013-05-08T09:19:00Z">
        <w:r w:rsidR="00D04BE3">
          <w:t xml:space="preserve"> </w:t>
        </w:r>
        <w:r w:rsidR="00B465C8">
          <w:t>Metadata</w:t>
        </w:r>
        <w:r w:rsidR="00D04BE3">
          <w:t xml:space="preserve"> </w:t>
        </w:r>
      </w:ins>
      <w:r>
        <w:t xml:space="preserve"> </w:t>
      </w:r>
      <w:ins w:id="653" w:author="Peter" w:date="2013-05-08T09:19:00Z">
        <w:r w:rsidR="00D04BE3">
          <w:t xml:space="preserve"> </w:t>
        </w:r>
        <w:r w:rsidR="00D04BE3">
          <w:tab/>
          <w:t xml:space="preserve">The following </w:t>
        </w:r>
        <w:r w:rsidR="00B465C8">
          <w:t>attributes</w:t>
        </w:r>
        <w:r w:rsidR="00D04BE3">
          <w:t xml:space="preserve"> are stored for all Spectra and are always displayed</w:t>
        </w:r>
      </w:ins>
      <w:r>
        <w:t xml:space="preserve"> –</w:t>
      </w:r>
      <w:ins w:id="654" w:author="Peter" w:date="2013-05-08T09:19:00Z">
        <w:r w:rsidR="00B465C8">
          <w:t xml:space="preserve"> M</w:t>
        </w:r>
        <w:r w:rsidR="00B465C8" w:rsidRPr="00B465C8">
          <w:t>easurement</w:t>
        </w:r>
      </w:ins>
      <w:r>
        <w:t xml:space="preserve"> </w:t>
      </w:r>
      <w:ins w:id="655" w:author="Peter" w:date="2013-05-08T09:19:00Z">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r>
        <w:t xml:space="preserve"> If they are not relevant or no data is available, set them to </w:t>
      </w:r>
      <w:r w:rsidRPr="00FA1F82">
        <w:rPr>
          <w:rStyle w:val="GUIWord"/>
        </w:rPr>
        <w:t>Nil</w:t>
      </w:r>
      <w:r>
        <w:t>.</w:t>
      </w:r>
    </w:p>
    <w:p w:rsidR="005148C0" w:rsidRDefault="00D04BE3">
      <w:pPr>
        <w:pStyle w:val="HangingIndent"/>
        <w:pPrChange w:id="656" w:author="Peter" w:date="2013-05-08T09:19:00Z">
          <w:pPr>
            <w:pStyle w:val="Body"/>
          </w:pPr>
        </w:pPrChange>
      </w:pPr>
      <w:ins w:id="657" w:author="Peter" w:date="2013-05-08T09:19:00Z">
        <w:r>
          <w:t xml:space="preserve">EAV </w:t>
        </w:r>
        <w:r w:rsidR="00B465C8">
          <w:t xml:space="preserve">Metadata </w:t>
        </w:r>
        <w:r>
          <w:t xml:space="preserve">  </w:t>
        </w:r>
        <w:r>
          <w:tab/>
        </w:r>
      </w:ins>
      <w:r w:rsidR="006B60CC">
        <w:t xml:space="preserve">So that </w:t>
      </w:r>
      <w:del w:id="658" w:author="Peter" w:date="2013-05-08T09:19:00Z">
        <w:r w:rsidR="006B60CC">
          <w:delText xml:space="preserve">the </w:delText>
        </w:r>
      </w:del>
      <w:r w:rsidR="006B60CC">
        <w:t xml:space="preserve">space is optimised, </w:t>
      </w:r>
      <w:ins w:id="659" w:author="Peter" w:date="2013-05-08T09:19:00Z">
        <w:r w:rsidR="00B465C8">
          <w:t xml:space="preserve">for all other Metadata </w:t>
        </w:r>
        <w:r w:rsidR="00300FF1">
          <w:t>attributes</w:t>
        </w:r>
        <w:r w:rsidR="00B465C8">
          <w:t xml:space="preserve"> </w:t>
        </w:r>
      </w:ins>
      <w:r w:rsidR="00F52044">
        <w:t>SPECCHIO</w:t>
      </w:r>
      <w:r w:rsidR="006B60CC">
        <w:t xml:space="preserve"> </w:t>
      </w:r>
      <w:del w:id="660" w:author="Peter" w:date="2013-05-08T09:19:00Z">
        <w:r w:rsidR="006B60CC">
          <w:delText xml:space="preserve">only </w:delText>
        </w:r>
      </w:del>
      <w:r w:rsidR="006B60CC">
        <w:t xml:space="preserve">stores </w:t>
      </w:r>
      <w:ins w:id="661" w:author="Peter" w:date="2013-05-08T09:19:00Z">
        <w:r w:rsidR="00B465C8">
          <w:t>only those</w:t>
        </w:r>
      </w:ins>
      <w:del w:id="662" w:author="Peter" w:date="2013-05-08T09:19:00Z">
        <w:r w:rsidR="006B60CC">
          <w:delText>Metadata</w:delText>
        </w:r>
      </w:del>
      <w:r w:rsidR="006B60CC">
        <w:t xml:space="preserve"> values which are set. They are stored in an Entity/Attribute/Value table, where one Metadata </w:t>
      </w:r>
      <w:ins w:id="663" w:author="Peter" w:date="2013-05-08T09:19:00Z">
        <w:r w:rsidR="00B465C8">
          <w:t>value</w:t>
        </w:r>
      </w:ins>
      <w:del w:id="664" w:author="Peter" w:date="2013-05-08T09:19:00Z">
        <w:r w:rsidR="006B60CC">
          <w:delText>item</w:delText>
        </w:r>
      </w:del>
      <w:r w:rsidR="006B60CC">
        <w:t xml:space="preserve"> is stored in each row of the table as an Attribute</w:t>
      </w:r>
      <w:ins w:id="665" w:author="Peter" w:date="2013-05-08T09:19:00Z">
        <w:r w:rsidR="00B465C8">
          <w:t>=</w:t>
        </w:r>
      </w:ins>
      <w:del w:id="666" w:author="Peter" w:date="2013-05-08T09:19:00Z">
        <w:r w:rsidR="006B60CC">
          <w:delText>/</w:delText>
        </w:r>
      </w:del>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67" w:author="Peter" w:date="2013-05-08T09:19:00Z"/>
        </w:rPr>
      </w:pPr>
      <w:ins w:id="668" w:author="Peter" w:date="2013-05-08T09:19:00Z">
        <w:r>
          <w:t>Note</w:t>
        </w:r>
        <w:r>
          <w:tab/>
        </w:r>
      </w:ins>
      <w:r w:rsidR="00F52044">
        <w:t>SPECCHIO</w:t>
      </w:r>
      <w:ins w:id="669" w:author="Peter" w:date="2013-05-08T09:19:00Z">
        <w:r>
          <w:t xml:space="preserve">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70"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71" w:author="Peter" w:date="2013-05-08T09:19:00Z"/>
        </w:rPr>
      </w:pPr>
      <w:moveToRangeStart w:id="672" w:author="Peter" w:date="2013-05-08T09:19:00Z" w:name="move355768088"/>
      <w:moveTo w:id="673"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72"/>
      <w:ins w:id="674" w:author="Peter" w:date="2013-05-08T09:19:00Z">
        <w:r w:rsidR="00F442DF">
          <w:t xml:space="preserve"> </w:t>
        </w:r>
        <w:r w:rsidR="00B465C8">
          <w:t>There are other cases too.</w:t>
        </w:r>
      </w:ins>
    </w:p>
    <w:p w:rsidR="00B465C8" w:rsidRDefault="00B465C8" w:rsidP="007D43F6">
      <w:pPr>
        <w:pStyle w:val="Heading4"/>
        <w:rPr>
          <w:ins w:id="675" w:author="Peter" w:date="2013-05-08T09:19:00Z"/>
        </w:rPr>
      </w:pPr>
      <w:ins w:id="676" w:author="Peter" w:date="2013-05-08T09:19:00Z">
        <w:r>
          <w:t xml:space="preserve">Displaying a </w:t>
        </w:r>
        <w:r w:rsidR="00CD22EF">
          <w:t xml:space="preserve">Single </w:t>
        </w:r>
        <w:r>
          <w:t>Spectrum’s Metadata</w:t>
        </w:r>
      </w:ins>
    </w:p>
    <w:p w:rsidR="00B465C8" w:rsidRDefault="00B465C8" w:rsidP="00B465C8">
      <w:pPr>
        <w:pStyle w:val="Body"/>
        <w:rPr>
          <w:ins w:id="677" w:author="Peter" w:date="2013-05-08T09:19:00Z"/>
        </w:rPr>
      </w:pPr>
      <w:ins w:id="678" w:author="Peter" w:date="2013-05-08T09:19:00Z">
        <w:r>
          <w:t>Displaying Metadata values is done using the Metadata editor window.</w:t>
        </w:r>
      </w:ins>
    </w:p>
    <w:p w:rsidR="00121DE8" w:rsidRDefault="00A64B00" w:rsidP="00A64B00">
      <w:pPr>
        <w:pStyle w:val="ProcessHeading"/>
        <w:rPr>
          <w:ins w:id="679" w:author="Peter" w:date="2013-05-08T09:19:00Z"/>
        </w:rPr>
      </w:pPr>
      <w:r>
        <w:t>To display a single Spectrum’s Metadata...</w:t>
      </w:r>
    </w:p>
    <w:tbl>
      <w:tblPr>
        <w:tblStyle w:val="Instructions"/>
        <w:tblW w:w="0" w:type="auto"/>
        <w:tblLook w:val="04A0"/>
      </w:tblPr>
      <w:tblGrid>
        <w:gridCol w:w="8862"/>
      </w:tblGrid>
      <w:tr w:rsidR="00CD22EF" w:rsidTr="00666C33">
        <w:trPr>
          <w:ins w:id="680" w:author="Peter" w:date="2013-05-08T09:19:00Z"/>
        </w:trPr>
        <w:tc>
          <w:tcPr>
            <w:tcW w:w="9571" w:type="dxa"/>
          </w:tcPr>
          <w:p w:rsidR="00CD22EF" w:rsidRDefault="00CD22EF" w:rsidP="00A64B00">
            <w:pPr>
              <w:pStyle w:val="ProcessStep"/>
              <w:rPr>
                <w:ins w:id="681" w:author="Peter" w:date="2013-05-08T09:19:00Z"/>
              </w:rPr>
            </w:pPr>
            <w:ins w:id="682" w:author="Peter" w:date="2013-05-08T09:19:00Z">
              <w:r>
                <w:t>Using the hierarchy browser, select the Spectrum or Spectra for which you wish to display the Metadata values.</w:t>
              </w:r>
            </w:ins>
          </w:p>
          <w:p w:rsidR="00CD22EF" w:rsidRDefault="00CD22EF" w:rsidP="00A64B00">
            <w:pPr>
              <w:pStyle w:val="ProcessStep"/>
              <w:rPr>
                <w:ins w:id="683" w:author="Peter" w:date="2013-05-08T09:19:00Z"/>
              </w:rPr>
            </w:pPr>
            <w:ins w:id="684" w:author="Peter" w:date="2013-05-08T09:19:00Z">
              <w:r>
                <w:t xml:space="preserve">Click on the </w:t>
              </w:r>
              <w:r w:rsidRPr="0049064B">
                <w:rPr>
                  <w:rStyle w:val="GUIWord"/>
                </w:rPr>
                <w:t>Metadata</w:t>
              </w:r>
              <w:r>
                <w:t xml:space="preserve"> tab to display Spectrum Metadata.</w:t>
              </w:r>
            </w:ins>
          </w:p>
          <w:p w:rsidR="00CD22EF" w:rsidRDefault="005148C0" w:rsidP="00CD22EF">
            <w:pPr>
              <w:pStyle w:val="FigureIndented"/>
              <w:ind w:left="425"/>
              <w:rPr>
                <w:ins w:id="685" w:author="Peter" w:date="2013-05-08T09:19:00Z"/>
              </w:rPr>
            </w:pPr>
            <w:ins w:id="686" w:author="Peter" w:date="2013-05-08T09:19:00Z">
              <w:r>
                <w:rPr>
                  <w:lang w:val="en-AU"/>
                  <w:rPrChange w:id="687" w:author="Unknown">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3"/>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88" w:author="Peter" w:date="2013-05-08T09:19:00Z"/>
              </w:rPr>
            </w:pPr>
            <w:ins w:id="689" w:author="Peter" w:date="2013-05-08T09:19:00Z">
              <w:r w:rsidRPr="00084655">
                <w:t xml:space="preserve">Figure </w:t>
              </w:r>
              <w:r w:rsidR="00136097">
                <w:fldChar w:fldCharType="begin"/>
              </w:r>
              <w:r w:rsidR="00410625">
                <w:instrText xml:space="preserve"> SEQ Figure \* ARABIC </w:instrText>
              </w:r>
              <w:r w:rsidR="00136097">
                <w:fldChar w:fldCharType="separate"/>
              </w:r>
            </w:ins>
            <w:r w:rsidR="00E172F8">
              <w:rPr>
                <w:noProof/>
              </w:rPr>
              <w:t>40</w:t>
            </w:r>
            <w:ins w:id="690" w:author="Peter" w:date="2013-05-08T09:19:00Z">
              <w:r w:rsidR="00136097">
                <w:fldChar w:fldCharType="end"/>
              </w:r>
              <w:r w:rsidRPr="00084655">
                <w:t xml:space="preserve">: Metadata editor </w:t>
              </w:r>
              <w:r>
                <w:t>dialog</w:t>
              </w:r>
            </w:ins>
          </w:p>
          <w:p w:rsidR="00CD22EF" w:rsidRDefault="00CD22EF" w:rsidP="00CD22EF">
            <w:pPr>
              <w:pStyle w:val="Bullet"/>
              <w:ind w:left="425"/>
              <w:rPr>
                <w:ins w:id="691" w:author="Peter" w:date="2013-05-08T09:19:00Z"/>
              </w:rPr>
            </w:pPr>
            <w:ins w:id="692"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93" w:author="Peter" w:date="2013-05-08T09:19:00Z">
              <w:r>
                <w:t>.</w:t>
              </w:r>
            </w:ins>
          </w:p>
          <w:p w:rsidR="00CD22EF" w:rsidRDefault="00CD22EF" w:rsidP="00CD22EF">
            <w:pPr>
              <w:pStyle w:val="Bullet"/>
              <w:ind w:left="425"/>
              <w:rPr>
                <w:ins w:id="694" w:author="Peter" w:date="2013-05-08T09:19:00Z"/>
              </w:rPr>
            </w:pPr>
            <w:ins w:id="695" w:author="Peter" w:date="2013-05-08T09:19:00Z">
              <w:r>
                <w:t>Scroll to the required Metadata Group to see the values of the Metadata attribute in that group.</w:t>
              </w:r>
            </w:ins>
          </w:p>
        </w:tc>
      </w:tr>
    </w:tbl>
    <w:p w:rsidR="00CD22EF" w:rsidRDefault="00CD22EF" w:rsidP="00CD22EF">
      <w:pPr>
        <w:pStyle w:val="Body"/>
        <w:rPr>
          <w:ins w:id="696" w:author="Peter" w:date="2013-05-08T09:19:00Z"/>
        </w:rPr>
      </w:pPr>
      <w:ins w:id="697" w:author="Peter" w:date="2013-05-08T09:19:00Z">
        <w:r>
          <w:t xml:space="preserve">Metadata </w:t>
        </w:r>
      </w:ins>
      <w:r w:rsidR="00CB28A6">
        <w:t>A</w:t>
      </w:r>
      <w:ins w:id="698" w:author="Peter" w:date="2013-05-08T09:19:00Z">
        <w:r>
          <w:t>ttributes which do not have values are not displayed.</w:t>
        </w:r>
      </w:ins>
    </w:p>
    <w:p w:rsidR="00BE3829" w:rsidRDefault="00BE3829" w:rsidP="007D43F6">
      <w:pPr>
        <w:pStyle w:val="Heading4"/>
      </w:pPr>
      <w:r>
        <w:t xml:space="preserve">Editing Metadata for a </w:t>
      </w:r>
      <w:r w:rsidR="0007175F">
        <w:t>S</w:t>
      </w:r>
      <w:r>
        <w:t>ingle Spectrum</w:t>
      </w:r>
    </w:p>
    <w:p w:rsidR="005A0497" w:rsidRDefault="008160AA" w:rsidP="00A7583F">
      <w:pPr>
        <w:pStyle w:val="Body"/>
      </w:pPr>
      <w:ins w:id="699"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700" w:author="Peter" w:date="2013-05-08T09:19:00Z">
        <w:r w:rsidR="00300FF1">
          <w:t>hierarchy browser</w:t>
        </w:r>
        <w:r>
          <w:t xml:space="preserve"> and c</w:t>
        </w:r>
        <w:r w:rsidR="0049064B">
          <w:t xml:space="preserve">lick </w:t>
        </w:r>
      </w:ins>
      <w:del w:id="701" w:author="Peter" w:date="2013-05-08T09:19:00Z">
        <w:r w:rsidR="005A0497">
          <w:delText>Tree Navigator</w:delText>
        </w:r>
        <w:r w:rsidR="00AE7011">
          <w:delText>. C</w:delText>
        </w:r>
        <w:r w:rsidR="0049064B">
          <w:delText xml:space="preserve">lick </w:delText>
        </w:r>
      </w:del>
      <w:r w:rsidR="0049064B">
        <w:t>on it to highlight it</w:t>
      </w:r>
      <w:ins w:id="702" w:author="Peter" w:date="2013-05-08T09:19:00Z">
        <w:r>
          <w:t>,</w:t>
        </w:r>
      </w:ins>
      <w:del w:id="703" w:author="Peter" w:date="2013-05-08T09:19:00Z">
        <w:r w:rsidR="0049064B">
          <w:delText xml:space="preserve"> and</w:delText>
        </w:r>
        <w:r w:rsidR="005A0497">
          <w:delText xml:space="preserve"> to display</w:delText>
        </w:r>
      </w:del>
      <w:r w:rsidR="005A0497">
        <w:t xml:space="preserve"> that Spectrum’s Metadata</w:t>
      </w:r>
      <w:ins w:id="704" w:author="Peter" w:date="2013-05-08T09:19:00Z">
        <w:r>
          <w:t xml:space="preserve"> is displayed. </w:t>
        </w:r>
      </w:ins>
      <w:del w:id="705" w:author="Peter" w:date="2013-05-08T09:19:00Z">
        <w:r w:rsidR="005A0497">
          <w:delText>.</w:delText>
        </w:r>
      </w:del>
    </w:p>
    <w:p w:rsidR="005A0497" w:rsidRDefault="005148C0" w:rsidP="00EB49E0">
      <w:pPr>
        <w:pStyle w:val="Figure"/>
        <w:rPr>
          <w:del w:id="706" w:author="Peter" w:date="2013-05-08T09:19:00Z"/>
        </w:rPr>
      </w:pPr>
      <w:del w:id="707" w:author="Peter" w:date="2013-05-08T09:19:00Z">
        <w:r>
          <w:rPr>
            <w:lang w:val="en-AU"/>
            <w:rPrChange w:id="708"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3"/>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709" w:author="Peter" w:date="2013-05-08T09:19:00Z"/>
        </w:rPr>
      </w:pPr>
      <w:del w:id="710" w:author="Peter" w:date="2013-05-08T09:19:00Z">
        <w:r w:rsidRPr="00084655">
          <w:delText xml:space="preserve">Figure </w:delText>
        </w:r>
        <w:r w:rsidR="00136097">
          <w:fldChar w:fldCharType="begin"/>
        </w:r>
        <w:r w:rsidR="0059560A">
          <w:delInstrText xml:space="preserve"> SEQ Figure \* ARABIC </w:delInstrText>
        </w:r>
        <w:r w:rsidR="00136097">
          <w:fldChar w:fldCharType="separate"/>
        </w:r>
        <w:r w:rsidR="00C20C86">
          <w:rPr>
            <w:noProof/>
          </w:rPr>
          <w:delText>28</w:delText>
        </w:r>
        <w:r w:rsidR="00136097">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711" w:author="Peter" w:date="2013-05-08T09:19:00Z">
        <w:r w:rsidR="00F50667">
          <w:delText>Whenever a</w:delText>
        </w:r>
      </w:del>
      <w:r w:rsidR="00F50667">
        <w:t xml:space="preserve"> </w:t>
      </w:r>
      <w:ins w:id="712" w:author="Peter" w:date="2013-05-08T09:19:00Z">
        <w:r w:rsidR="00CB28A6">
          <w:t>you change or delete</w:t>
        </w:r>
      </w:ins>
      <w:r w:rsidR="00CB28A6">
        <w:t xml:space="preserve"> any </w:t>
      </w:r>
      <w:r w:rsidR="00F50667">
        <w:t xml:space="preserve">Metadata value </w:t>
      </w:r>
      <w:ins w:id="713"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714" w:author="Peter" w:date="2013-05-08T09:19:00Z">
        <w:r w:rsidR="00CB28A6">
          <w:t>.</w:t>
        </w:r>
      </w:ins>
      <w:r w:rsidR="00CB28A6">
        <w:t xml:space="preserve"> I</w:t>
      </w:r>
      <w:del w:id="715" w:author="Peter" w:date="2013-05-08T09:19:00Z">
        <w:r w:rsidR="00F50667">
          <w:delText>is changed</w:delText>
        </w:r>
      </w:del>
      <w:r w:rsidR="00F50667">
        <w:t xml:space="preserve">f that metadata value is shared by </w:t>
      </w:r>
      <w:ins w:id="716" w:author="Peter" w:date="2013-05-08T09:19:00Z">
        <w:r w:rsidR="00300FF1">
          <w:t>another unselected</w:t>
        </w:r>
      </w:ins>
      <w:del w:id="717" w:author="Peter" w:date="2013-05-08T09:19:00Z">
        <w:r w:rsidR="00F50667">
          <w:delText>more than one</w:delText>
        </w:r>
      </w:del>
      <w:r w:rsidR="00F50667">
        <w:t xml:space="preserve"> Spectrum, the following dialog will be displayed</w:t>
      </w:r>
      <w:r w:rsidR="00CB28A6">
        <w:t xml:space="preserve">. </w:t>
      </w:r>
      <w:ins w:id="718" w:author="Peter" w:date="2013-05-08T09:19:00Z">
        <w:r w:rsidR="00300FF1">
          <w:t xml:space="preserve">The first sentence </w:t>
        </w:r>
      </w:ins>
      <w:r w:rsidR="00CB28A6">
        <w:t>in the dialog box will</w:t>
      </w:r>
      <w:ins w:id="719"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4"/>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720" w:name="_Ref354068263"/>
      <w:r w:rsidRPr="00084655">
        <w:t xml:space="preserve">Figure </w:t>
      </w:r>
      <w:fldSimple w:instr=" SEQ Figure \* ARABIC ">
        <w:r w:rsidR="00E172F8">
          <w:rPr>
            <w:noProof/>
          </w:rPr>
          <w:t>41</w:t>
        </w:r>
      </w:fldSimple>
      <w:r w:rsidRPr="00084655">
        <w:t xml:space="preserve">: </w:t>
      </w:r>
      <w:bookmarkEnd w:id="720"/>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721" w:author="Peter" w:date="2013-05-08T09:19:00Z">
        <w:r w:rsidR="008160AA">
          <w:t xml:space="preserve">or deleted </w:t>
        </w:r>
      </w:ins>
      <w:r>
        <w:t xml:space="preserve">and </w:t>
      </w:r>
      <w:ins w:id="722" w:author="Peter" w:date="2013-05-08T09:19:00Z">
        <w:r w:rsidR="008160AA">
          <w:t xml:space="preserve">therefore </w:t>
        </w:r>
      </w:ins>
      <w:r>
        <w:t xml:space="preserve">all </w:t>
      </w:r>
      <w:ins w:id="723" w:author="Peter" w:date="2013-05-08T09:19:00Z">
        <w:r w:rsidR="008160AA">
          <w:t>S</w:t>
        </w:r>
        <w:r>
          <w:t>pectra</w:t>
        </w:r>
      </w:ins>
      <w:del w:id="724" w:author="Peter" w:date="2013-05-08T09:19:00Z">
        <w:r>
          <w:delText>spectra</w:delText>
        </w:r>
      </w:del>
      <w:r>
        <w:t xml:space="preserve"> which </w:t>
      </w:r>
      <w:r w:rsidR="0007175F">
        <w:t>share</w:t>
      </w:r>
      <w:r>
        <w:t xml:space="preserve"> this Metadata value will be </w:t>
      </w:r>
      <w:ins w:id="725" w:author="Peter" w:date="2013-05-08T09:19:00Z">
        <w:r w:rsidR="008160AA">
          <w:t>affected</w:t>
        </w:r>
        <w:r>
          <w:t xml:space="preserve"> </w:t>
        </w:r>
        <w:r w:rsidR="0043642F">
          <w:t>by</w:t>
        </w:r>
      </w:ins>
      <w:del w:id="726"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w:t>
      </w:r>
      <w:r w:rsidR="00F52044">
        <w:t>SPECCHIO</w:t>
      </w:r>
      <w:r>
        <w:t xml:space="preserve"> will create a new entry in the Entity/Attribute/Value table and link only the selected </w:t>
      </w:r>
      <w:ins w:id="727"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728"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729" w:author="Peter" w:date="2013-05-08T09:19:00Z"/>
        </w:rPr>
      </w:pPr>
      <w:ins w:id="730"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31"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732"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733"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734"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735"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736" w:author="Peter" w:date="2013-05-08T09:19:00Z"/>
        </w:trPr>
        <w:tc>
          <w:tcPr>
            <w:tcW w:w="8862" w:type="dxa"/>
          </w:tcPr>
          <w:p w:rsidR="00CD22EF" w:rsidRPr="00F50667" w:rsidRDefault="00CD22EF" w:rsidP="00CD22EF">
            <w:pPr>
              <w:pStyle w:val="Bullet"/>
              <w:ind w:left="425"/>
              <w:rPr>
                <w:ins w:id="737" w:author="Peter" w:date="2013-05-08T09:19:00Z"/>
              </w:rPr>
            </w:pPr>
            <w:ins w:id="738" w:author="Peter" w:date="2013-05-08T09:19:00Z">
              <w:r w:rsidRPr="00F50667">
                <w:t>Ensure the value to be modified is displayed</w:t>
              </w:r>
            </w:ins>
            <w:r w:rsidR="00A44F61">
              <w:t xml:space="preserve"> by n</w:t>
            </w:r>
            <w:ins w:id="739" w:author="Peter" w:date="2013-05-08T09:19:00Z">
              <w:r w:rsidRPr="00F50667">
                <w:t>avigat</w:t>
              </w:r>
            </w:ins>
            <w:r w:rsidR="00A44F61">
              <w:t>ing</w:t>
            </w:r>
            <w:ins w:id="740" w:author="Peter" w:date="2013-05-08T09:19:00Z">
              <w:r w:rsidRPr="00F50667">
                <w:t xml:space="preserve"> to the correct Spectrum, ensur</w:t>
              </w:r>
            </w:ins>
            <w:r w:rsidR="00A44F61">
              <w:t>ing</w:t>
            </w:r>
            <w:ins w:id="741" w:author="Peter" w:date="2013-05-08T09:19:00Z">
              <w:r w:rsidRPr="00F50667">
                <w:t xml:space="preserve"> that the check box for the required Metadata g</w:t>
              </w:r>
              <w:r>
                <w:t>roup is ticked and scroll</w:t>
              </w:r>
            </w:ins>
            <w:r w:rsidR="00A44F61">
              <w:t>ing</w:t>
            </w:r>
            <w:ins w:id="742" w:author="Peter" w:date="2013-05-08T09:19:00Z">
              <w:r>
                <w:t xml:space="preserve"> to that</w:t>
              </w:r>
              <w:r w:rsidRPr="00F50667">
                <w:t xml:space="preserve"> Metadata group.</w:t>
              </w:r>
            </w:ins>
          </w:p>
          <w:p w:rsidR="00CD22EF" w:rsidRPr="00F50667" w:rsidRDefault="00CD22EF" w:rsidP="00CD22EF">
            <w:pPr>
              <w:pStyle w:val="Bullet"/>
              <w:ind w:left="425"/>
              <w:rPr>
                <w:ins w:id="743" w:author="Peter" w:date="2013-05-08T09:19:00Z"/>
              </w:rPr>
            </w:pPr>
            <w:ins w:id="744" w:author="Peter" w:date="2013-05-08T09:19:00Z">
              <w:r>
                <w:t>Click in the field and type in</w:t>
              </w:r>
              <w:r w:rsidRPr="00F50667">
                <w:t xml:space="preserve"> the required value. When the field contains a valid value the </w:t>
              </w:r>
            </w:ins>
            <w:r w:rsidR="00A44F61" w:rsidRPr="00A44F61">
              <w:rPr>
                <w:rStyle w:val="ActionButton"/>
              </w:rPr>
              <w:t> </w:t>
            </w:r>
            <w:ins w:id="745" w:author="Peter" w:date="2013-05-08T09:19:00Z">
              <w:r w:rsidRPr="00BE3829">
                <w:rPr>
                  <w:rStyle w:val="ActionButton"/>
                </w:rPr>
                <w:t>Update</w:t>
              </w:r>
            </w:ins>
            <w:r w:rsidR="00A44F61">
              <w:rPr>
                <w:rStyle w:val="ActionButton"/>
              </w:rPr>
              <w:t> </w:t>
            </w:r>
            <w:ins w:id="746" w:author="Peter" w:date="2013-05-08T09:19:00Z">
              <w:r w:rsidRPr="00F50667">
                <w:t xml:space="preserve"> button will become valid.</w:t>
              </w:r>
            </w:ins>
          </w:p>
          <w:p w:rsidR="00CD22EF" w:rsidRPr="00CD22EF" w:rsidRDefault="00CD22EF" w:rsidP="00CD22EF">
            <w:pPr>
              <w:pStyle w:val="Bullet"/>
              <w:ind w:left="425"/>
              <w:rPr>
                <w:ins w:id="747" w:author="Peter" w:date="2013-05-08T09:19:00Z"/>
                <w:rStyle w:val="Strong"/>
                <w:b w:val="0"/>
                <w:bCs w:val="0"/>
              </w:rPr>
            </w:pPr>
            <w:ins w:id="748" w:author="Peter" w:date="2013-05-08T09:19:00Z">
              <w:r w:rsidRPr="00F50667">
                <w:t xml:space="preserve">Click on the </w:t>
              </w:r>
            </w:ins>
            <w:r w:rsidR="00A44F61" w:rsidRPr="00A44F61">
              <w:rPr>
                <w:rStyle w:val="ActionButton"/>
              </w:rPr>
              <w:t> </w:t>
            </w:r>
            <w:ins w:id="749" w:author="Peter" w:date="2013-05-08T09:19:00Z">
              <w:r w:rsidRPr="00BE3829">
                <w:rPr>
                  <w:rStyle w:val="ActionButton"/>
                </w:rPr>
                <w:t>Update</w:t>
              </w:r>
            </w:ins>
            <w:r w:rsidR="00A44F61">
              <w:rPr>
                <w:rStyle w:val="ActionButton"/>
              </w:rPr>
              <w:t> </w:t>
            </w:r>
            <w:ins w:id="750"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136097">
                <w:fldChar w:fldCharType="begin"/>
              </w:r>
              <w:r>
                <w:instrText xml:space="preserve"> REF _Ref354068263 \h </w:instrText>
              </w:r>
            </w:ins>
            <w:r w:rsidR="00666C33">
              <w:instrText xml:space="preserve"> \* MERGEFORMAT </w:instrText>
            </w:r>
            <w:ins w:id="751" w:author="Peter" w:date="2013-05-08T09:19:00Z">
              <w:r w:rsidR="00136097">
                <w:fldChar w:fldCharType="separate"/>
              </w:r>
            </w:ins>
            <w:r w:rsidR="00E172F8" w:rsidRPr="00084655">
              <w:t xml:space="preserve">Figure </w:t>
            </w:r>
            <w:r w:rsidR="00E172F8">
              <w:rPr>
                <w:noProof/>
              </w:rPr>
              <w:t>41</w:t>
            </w:r>
            <w:r w:rsidR="00E172F8" w:rsidRPr="00084655">
              <w:t xml:space="preserve">: </w:t>
            </w:r>
            <w:ins w:id="752" w:author="Peter" w:date="2013-05-08T09:19:00Z">
              <w:r w:rsidR="00136097">
                <w:fldChar w:fldCharType="end"/>
              </w:r>
              <w:r>
                <w:t xml:space="preserve"> will be displayed. Select your desired action and click </w:t>
              </w:r>
            </w:ins>
            <w:r w:rsidR="00A44F61" w:rsidRPr="00A44F61">
              <w:rPr>
                <w:rStyle w:val="ActionButton"/>
              </w:rPr>
              <w:t> </w:t>
            </w:r>
            <w:ins w:id="753" w:author="Peter" w:date="2013-05-08T09:19:00Z">
              <w:r w:rsidRPr="00BE3829">
                <w:rPr>
                  <w:rStyle w:val="ActionButton"/>
                </w:rPr>
                <w:t>OK</w:t>
              </w:r>
            </w:ins>
            <w:r w:rsidR="00A44F61">
              <w:rPr>
                <w:rStyle w:val="ActionButton"/>
              </w:rPr>
              <w:t> </w:t>
            </w:r>
            <w:ins w:id="754" w:author="Peter" w:date="2013-05-08T09:19:00Z">
              <w:r>
                <w:t>.</w:t>
              </w:r>
            </w:ins>
          </w:p>
        </w:tc>
      </w:tr>
    </w:tbl>
    <w:p w:rsidR="005A0497" w:rsidRPr="00F50667" w:rsidRDefault="005A0497" w:rsidP="00F50667">
      <w:pPr>
        <w:pStyle w:val="Bullet"/>
        <w:rPr>
          <w:del w:id="755" w:author="Peter" w:date="2013-05-08T09:19:00Z"/>
        </w:rPr>
      </w:pPr>
      <w:del w:id="756"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57" w:author="Peter" w:date="2013-05-08T09:19:00Z"/>
        </w:rPr>
      </w:pPr>
      <w:del w:id="758"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59" w:author="Peter" w:date="2013-05-08T09:19:00Z"/>
        </w:rPr>
      </w:pPr>
      <w:del w:id="760"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136097">
          <w:fldChar w:fldCharType="begin"/>
        </w:r>
        <w:r w:rsidR="00A30B2D">
          <w:delInstrText xml:space="preserve"> REF _Ref354068263 \h </w:delInstrText>
        </w:r>
        <w:r w:rsidR="00136097">
          <w:fldChar w:fldCharType="separate"/>
        </w:r>
        <w:r w:rsidR="00C20C86" w:rsidRPr="00084655">
          <w:delText xml:space="preserve">Figure </w:delText>
        </w:r>
        <w:r w:rsidR="00C20C86">
          <w:rPr>
            <w:noProof/>
          </w:rPr>
          <w:delText>29</w:delText>
        </w:r>
        <w:r w:rsidR="00C20C86" w:rsidRPr="00084655">
          <w:delText xml:space="preserve">: </w:delText>
        </w:r>
        <w:r w:rsidR="00136097">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61"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62" w:author="Peter" w:date="2013-05-08T09:19:00Z"/>
        </w:trPr>
        <w:tc>
          <w:tcPr>
            <w:tcW w:w="9571" w:type="dxa"/>
          </w:tcPr>
          <w:p w:rsidR="00A44F61" w:rsidRPr="00F50667" w:rsidRDefault="00A44F61" w:rsidP="00A44F61">
            <w:pPr>
              <w:pStyle w:val="Bullet"/>
              <w:ind w:left="425"/>
              <w:rPr>
                <w:ins w:id="763" w:author="Peter" w:date="2013-05-08T09:19:00Z"/>
              </w:rPr>
            </w:pPr>
            <w:ins w:id="764" w:author="Peter" w:date="2013-05-08T09:19:00Z">
              <w:r w:rsidRPr="00F50667">
                <w:t>Ensure the value to be modified is displayed</w:t>
              </w:r>
            </w:ins>
            <w:r>
              <w:t xml:space="preserve"> by n</w:t>
            </w:r>
            <w:ins w:id="765" w:author="Peter" w:date="2013-05-08T09:19:00Z">
              <w:r w:rsidRPr="00F50667">
                <w:t>avigat</w:t>
              </w:r>
            </w:ins>
            <w:r>
              <w:t>ing</w:t>
            </w:r>
            <w:ins w:id="766" w:author="Peter" w:date="2013-05-08T09:19:00Z">
              <w:r w:rsidRPr="00F50667">
                <w:t xml:space="preserve"> to the correct Spectrum, ensur</w:t>
              </w:r>
            </w:ins>
            <w:r>
              <w:t>ing</w:t>
            </w:r>
            <w:ins w:id="767" w:author="Peter" w:date="2013-05-08T09:19:00Z">
              <w:r w:rsidRPr="00F50667">
                <w:t xml:space="preserve"> that the check box for the required Metadata g</w:t>
              </w:r>
              <w:r>
                <w:t>roup is ticked and scroll</w:t>
              </w:r>
            </w:ins>
            <w:r>
              <w:t>ing</w:t>
            </w:r>
            <w:ins w:id="768" w:author="Peter" w:date="2013-05-08T09:19:00Z">
              <w:r>
                <w:t xml:space="preserve"> to that</w:t>
              </w:r>
              <w:r w:rsidRPr="00F50667">
                <w:t xml:space="preserve"> Metadata group.</w:t>
              </w:r>
            </w:ins>
          </w:p>
          <w:p w:rsidR="00CD22EF" w:rsidRDefault="00CD22EF" w:rsidP="00CD22EF">
            <w:pPr>
              <w:pStyle w:val="Bullet"/>
              <w:ind w:left="425"/>
              <w:rPr>
                <w:ins w:id="769" w:author="Peter" w:date="2013-05-08T09:19:00Z"/>
              </w:rPr>
            </w:pPr>
            <w:ins w:id="770" w:author="Peter" w:date="2013-05-08T09:19:00Z">
              <w:r>
                <w:t>Right c</w:t>
              </w:r>
              <w:r w:rsidRPr="00F50667">
                <w:t xml:space="preserve">lick </w:t>
              </w:r>
              <w:r>
                <w:t xml:space="preserve">on the name of the field you wish to delete. A </w:t>
              </w:r>
            </w:ins>
            <w:r w:rsidR="00A44F61" w:rsidRPr="00A44F61">
              <w:rPr>
                <w:rStyle w:val="ActionButton"/>
              </w:rPr>
              <w:t> </w:t>
            </w:r>
            <w:ins w:id="771" w:author="Peter" w:date="2013-05-08T09:19:00Z">
              <w:r w:rsidRPr="00BE3829">
                <w:rPr>
                  <w:rStyle w:val="ActionButton"/>
                </w:rPr>
                <w:t>Delete</w:t>
              </w:r>
            </w:ins>
            <w:r w:rsidR="00A44F61">
              <w:rPr>
                <w:rStyle w:val="ActionButton"/>
              </w:rPr>
              <w:t> </w:t>
            </w:r>
            <w:ins w:id="772" w:author="Peter" w:date="2013-05-08T09:19:00Z">
              <w:r>
                <w:t xml:space="preserve"> button will appear.</w:t>
              </w:r>
            </w:ins>
          </w:p>
          <w:p w:rsidR="00CD22EF" w:rsidRPr="00F50667" w:rsidRDefault="00CD22EF" w:rsidP="00CD22EF">
            <w:pPr>
              <w:pStyle w:val="Bullet"/>
              <w:ind w:left="425"/>
              <w:rPr>
                <w:ins w:id="773" w:author="Peter" w:date="2013-05-08T09:19:00Z"/>
              </w:rPr>
            </w:pPr>
            <w:ins w:id="774" w:author="Peter" w:date="2013-05-08T09:19:00Z">
              <w:r>
                <w:t xml:space="preserve">Click on this </w:t>
              </w:r>
            </w:ins>
            <w:r w:rsidR="00A44F61" w:rsidRPr="00A44F61">
              <w:rPr>
                <w:rStyle w:val="ActionButton"/>
              </w:rPr>
              <w:t> </w:t>
            </w:r>
            <w:ins w:id="775" w:author="Peter" w:date="2013-05-08T09:19:00Z">
              <w:r w:rsidR="00A44F61" w:rsidRPr="00BE3829">
                <w:rPr>
                  <w:rStyle w:val="ActionButton"/>
                </w:rPr>
                <w:t>Delete</w:t>
              </w:r>
            </w:ins>
            <w:r w:rsidR="00A44F61">
              <w:rPr>
                <w:rStyle w:val="ActionButton"/>
              </w:rPr>
              <w:t> </w:t>
            </w:r>
            <w:r w:rsidR="00A44F61">
              <w:t xml:space="preserve"> </w:t>
            </w:r>
            <w:ins w:id="776" w:author="Peter" w:date="2013-05-08T09:19:00Z">
              <w:r>
                <w:t xml:space="preserve">button. The Metadata field will disappear from the display and </w:t>
              </w:r>
              <w:r w:rsidRPr="00F50667">
                <w:t xml:space="preserve">the </w:t>
              </w:r>
            </w:ins>
            <w:r w:rsidR="00A44F61" w:rsidRPr="00A44F61">
              <w:rPr>
                <w:rStyle w:val="ActionButton"/>
              </w:rPr>
              <w:t> </w:t>
            </w:r>
            <w:ins w:id="777" w:author="Peter" w:date="2013-05-08T09:19:00Z">
              <w:r w:rsidRPr="00BE3829">
                <w:rPr>
                  <w:rStyle w:val="ActionButton"/>
                </w:rPr>
                <w:t>Update</w:t>
              </w:r>
            </w:ins>
            <w:r w:rsidR="00A44F61">
              <w:rPr>
                <w:rStyle w:val="ActionButton"/>
              </w:rPr>
              <w:t> </w:t>
            </w:r>
            <w:ins w:id="778" w:author="Peter" w:date="2013-05-08T09:19:00Z">
              <w:r w:rsidRPr="00F50667">
                <w:t xml:space="preserve"> button will become valid.</w:t>
              </w:r>
            </w:ins>
          </w:p>
          <w:p w:rsidR="00CD22EF" w:rsidRDefault="00CD22EF" w:rsidP="00CD22EF">
            <w:pPr>
              <w:pStyle w:val="Bullet"/>
              <w:ind w:left="425"/>
              <w:rPr>
                <w:ins w:id="779" w:author="Peter" w:date="2013-05-08T09:19:00Z"/>
              </w:rPr>
            </w:pPr>
            <w:ins w:id="780" w:author="Peter" w:date="2013-05-08T09:19:00Z">
              <w:r w:rsidRPr="00F50667">
                <w:t xml:space="preserve">Click on the </w:t>
              </w:r>
            </w:ins>
            <w:r w:rsidR="00A44F61" w:rsidRPr="00A44F61">
              <w:rPr>
                <w:rStyle w:val="ActionButton"/>
              </w:rPr>
              <w:t> </w:t>
            </w:r>
            <w:ins w:id="781" w:author="Peter" w:date="2013-05-08T09:19:00Z">
              <w:r w:rsidR="00A44F61" w:rsidRPr="00BE3829">
                <w:rPr>
                  <w:rStyle w:val="ActionButton"/>
                </w:rPr>
                <w:t>Update</w:t>
              </w:r>
            </w:ins>
            <w:r w:rsidR="00A44F61">
              <w:rPr>
                <w:rStyle w:val="ActionButton"/>
              </w:rPr>
              <w:t> </w:t>
            </w:r>
            <w:r w:rsidR="00A44F61" w:rsidRPr="00F50667">
              <w:t xml:space="preserve"> </w:t>
            </w:r>
            <w:ins w:id="782" w:author="Peter" w:date="2013-05-08T09:19:00Z">
              <w:r w:rsidRPr="00F50667">
                <w:t>button to write the change back to the database.</w:t>
              </w:r>
              <w:r>
                <w:t xml:space="preserve"> If the Metadata is shared by other Spectra, the dialog in </w:t>
              </w:r>
              <w:r w:rsidR="00136097">
                <w:fldChar w:fldCharType="begin"/>
              </w:r>
              <w:r>
                <w:instrText xml:space="preserve"> REF _Ref354068263 \h </w:instrText>
              </w:r>
            </w:ins>
            <w:r w:rsidR="00666C33">
              <w:instrText xml:space="preserve"> \* MERGEFORMAT </w:instrText>
            </w:r>
            <w:ins w:id="783" w:author="Peter" w:date="2013-05-08T09:19:00Z">
              <w:r w:rsidR="00136097">
                <w:fldChar w:fldCharType="separate"/>
              </w:r>
            </w:ins>
            <w:r w:rsidR="00E172F8" w:rsidRPr="00084655">
              <w:t xml:space="preserve">Figure </w:t>
            </w:r>
            <w:r w:rsidR="00E172F8">
              <w:rPr>
                <w:noProof/>
              </w:rPr>
              <w:t>41</w:t>
            </w:r>
            <w:r w:rsidR="00E172F8" w:rsidRPr="00084655">
              <w:t xml:space="preserve">: </w:t>
            </w:r>
            <w:ins w:id="784" w:author="Peter" w:date="2013-05-08T09:19:00Z">
              <w:r w:rsidR="00136097">
                <w:fldChar w:fldCharType="end"/>
              </w:r>
              <w:r>
                <w:t xml:space="preserve"> will be displayed. Select your desired action and click </w:t>
              </w:r>
            </w:ins>
            <w:r w:rsidR="00A44F61" w:rsidRPr="00A44F61">
              <w:rPr>
                <w:rStyle w:val="ActionButton"/>
              </w:rPr>
              <w:t> </w:t>
            </w:r>
            <w:ins w:id="785" w:author="Peter" w:date="2013-05-08T09:19:00Z">
              <w:r w:rsidRPr="00BE3829">
                <w:rPr>
                  <w:rStyle w:val="ActionButton"/>
                </w:rPr>
                <w:t>OK</w:t>
              </w:r>
            </w:ins>
            <w:r w:rsidR="00A44F61">
              <w:rPr>
                <w:rStyle w:val="ActionButton"/>
              </w:rPr>
              <w:t> </w:t>
            </w:r>
            <w:ins w:id="786" w:author="Peter" w:date="2013-05-08T09:19:00Z">
              <w:r>
                <w:t>.</w:t>
              </w:r>
            </w:ins>
          </w:p>
        </w:tc>
      </w:tr>
    </w:tbl>
    <w:p w:rsidR="00BE3829" w:rsidRPr="00F50667" w:rsidRDefault="00BE3829" w:rsidP="00BE3829">
      <w:pPr>
        <w:pStyle w:val="Bullet"/>
        <w:rPr>
          <w:del w:id="787" w:author="Peter" w:date="2013-05-08T09:19:00Z"/>
        </w:rPr>
      </w:pPr>
      <w:del w:id="788"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89" w:author="Peter" w:date="2013-05-08T09:19:00Z"/>
        </w:rPr>
      </w:pPr>
      <w:del w:id="790"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91" w:author="Peter" w:date="2013-05-08T09:19:00Z"/>
        </w:rPr>
      </w:pPr>
      <w:del w:id="792"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93" w:author="Peter" w:date="2013-05-08T09:19:00Z"/>
        </w:rPr>
      </w:pPr>
      <w:del w:id="794"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136097">
          <w:fldChar w:fldCharType="begin"/>
        </w:r>
        <w:r w:rsidR="00A30B2D">
          <w:delInstrText xml:space="preserve"> REF _Ref354068263 \h </w:delInstrText>
        </w:r>
        <w:r w:rsidR="00136097">
          <w:fldChar w:fldCharType="separate"/>
        </w:r>
        <w:r w:rsidR="00C20C86" w:rsidRPr="00084655">
          <w:delText xml:space="preserve">Figure </w:delText>
        </w:r>
        <w:r w:rsidR="00C20C86">
          <w:rPr>
            <w:noProof/>
          </w:rPr>
          <w:delText>29</w:delText>
        </w:r>
        <w:r w:rsidR="00C20C86" w:rsidRPr="00084655">
          <w:delText xml:space="preserve">: </w:delText>
        </w:r>
        <w:r w:rsidR="00136097">
          <w:fldChar w:fldCharType="end"/>
        </w:r>
        <w:r>
          <w:delText xml:space="preserve"> will be displayed. Select your desired action and click </w:delText>
        </w:r>
        <w:r w:rsidRPr="00BE3829">
          <w:rPr>
            <w:rStyle w:val="ActionButton"/>
          </w:rPr>
          <w:delText>OK</w:delText>
        </w:r>
        <w:r>
          <w:delText>.</w:delText>
        </w:r>
      </w:del>
    </w:p>
    <w:p w:rsidR="00BE3829" w:rsidRDefault="00136097" w:rsidP="00BE3829">
      <w:pPr>
        <w:pStyle w:val="Body"/>
        <w:rPr>
          <w:rStyle w:val="Strong"/>
        </w:rPr>
      </w:pPr>
      <w:r w:rsidRPr="00136097">
        <w:rPr>
          <w:rStyle w:val="Strong"/>
          <w:rPrChange w:id="795"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96" w:author="Peter" w:date="2013-05-08T09:19:00Z">
              <w:r>
                <w:t>Enter</w:t>
              </w:r>
            </w:ins>
            <w:del w:id="797"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98" w:author="Peter" w:date="2013-05-08T09:19:00Z"/>
        </w:rPr>
      </w:pPr>
      <w:del w:id="799"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800" w:author="Peter" w:date="2013-05-08T09:19:00Z" w:name="move355768088"/>
      <w:moveFrom w:id="801"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800"/>
      <w:del w:id="802"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This is a common scenario, as metadata of spectra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Default="00136097" w:rsidP="0007175F">
      <w:pPr>
        <w:pStyle w:val="Body"/>
        <w:rPr>
          <w:rStyle w:val="Strong"/>
          <w:rPrChange w:id="803" w:author="Peter" w:date="2013-05-08T09:19:00Z">
            <w:rPr/>
          </w:rPrChange>
        </w:rPr>
      </w:pPr>
      <w:r w:rsidRPr="00136097">
        <w:rPr>
          <w:rStyle w:val="Strong"/>
          <w:rPrChange w:id="804" w:author="Peter" w:date="2013-05-08T09:19:00Z">
            <w:rPr>
              <w:i/>
              <w:color w:val="FF0000"/>
            </w:rPr>
          </w:rPrChange>
        </w:rPr>
        <w:t xml:space="preserve">To change </w:t>
      </w:r>
      <w:del w:id="805" w:author="Peter" w:date="2013-05-08T09:19:00Z">
        <w:r w:rsidR="00ED21BA">
          <w:delText xml:space="preserve">all values </w:delText>
        </w:r>
        <w:r w:rsidR="0028286B">
          <w:delText xml:space="preserve">for </w:delText>
        </w:r>
      </w:del>
      <w:r w:rsidRPr="00136097">
        <w:rPr>
          <w:rStyle w:val="Strong"/>
          <w:rPrChange w:id="806"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807" w:author="Peter" w:date="2013-05-08T09:19:00Z">
        <w:r w:rsidRPr="003479CF">
          <w:t>This method requires that</w:t>
        </w:r>
      </w:ins>
      <w:del w:id="808" w:author="Peter" w:date="2013-05-08T09:19:00Z">
        <w:r w:rsidR="00ED21BA" w:rsidRPr="00F50667">
          <w:delText>Ensure</w:delText>
        </w:r>
      </w:del>
      <w:r w:rsidR="00ED21BA" w:rsidRPr="00F50667">
        <w:t xml:space="preserve"> the </w:t>
      </w:r>
      <w:del w:id="809" w:author="Peter" w:date="2013-05-08T09:19:00Z">
        <w:r w:rsidR="00ED21BA">
          <w:delText xml:space="preserve">required </w:delText>
        </w:r>
      </w:del>
      <w:r w:rsidR="00ED21BA">
        <w:t xml:space="preserve">Metadata </w:t>
      </w:r>
      <w:ins w:id="810" w:author="Peter" w:date="2013-05-08T09:19:00Z">
        <w:r w:rsidRPr="003479CF">
          <w:t>attribute has the same value</w:t>
        </w:r>
      </w:ins>
      <w:del w:id="811" w:author="Peter" w:date="2013-05-08T09:19:00Z">
        <w:r w:rsidR="00ED21BA">
          <w:delText>group</w:delText>
        </w:r>
      </w:del>
      <w:r w:rsidR="00ED21BA">
        <w:t xml:space="preserve"> for </w:t>
      </w:r>
      <w:ins w:id="812" w:author="Peter" w:date="2013-05-08T09:19:00Z">
        <w:r w:rsidRPr="003479CF">
          <w:t>all</w:t>
        </w:r>
      </w:ins>
      <w:del w:id="813" w:author="Peter" w:date="2013-05-08T09:19:00Z">
        <w:r w:rsidR="00ED21BA">
          <w:delText>the</w:delText>
        </w:r>
      </w:del>
      <w:r w:rsidR="00ED21BA">
        <w:t xml:space="preserve"> Spectra</w:t>
      </w:r>
      <w:ins w:id="814" w:author="Peter" w:date="2013-05-08T09:19:00Z">
        <w:r w:rsidRPr="003479CF">
          <w:t>. See</w:t>
        </w:r>
      </w:ins>
      <w:del w:id="815" w:author="Peter" w:date="2013-05-08T09:19:00Z">
        <w:r w:rsidR="00ED21BA">
          <w:delText xml:space="preserve"> under</w:delText>
        </w:r>
      </w:del>
      <w:r w:rsidR="00ED21BA">
        <w:t xml:space="preserve"> the </w:t>
      </w:r>
      <w:ins w:id="816" w:author="Peter" w:date="2013-05-08T09:19:00Z">
        <w:r w:rsidRPr="003479CF">
          <w:t xml:space="preserve">next procedure if that </w:t>
        </w:r>
      </w:ins>
      <w:del w:id="817" w:author="Peter" w:date="2013-05-08T09:19:00Z">
        <w:r w:rsidR="00ED21BA">
          <w:delText xml:space="preserve">require Campaign tree node </w:delText>
        </w:r>
      </w:del>
      <w:r w:rsidR="00ED21BA">
        <w:t xml:space="preserve">is </w:t>
      </w:r>
      <w:ins w:id="818" w:author="Peter" w:date="2013-05-08T09:19:00Z">
        <w:r w:rsidRPr="003479CF">
          <w:t>not the case.</w:t>
        </w:r>
      </w:ins>
    </w:p>
    <w:tbl>
      <w:tblPr>
        <w:tblStyle w:val="Instructions"/>
        <w:tblW w:w="0" w:type="auto"/>
        <w:tblLook w:val="04A0"/>
      </w:tblPr>
      <w:tblGrid>
        <w:gridCol w:w="8862"/>
      </w:tblGrid>
      <w:tr w:rsidR="00666C33" w:rsidTr="00CA4B6B">
        <w:tc>
          <w:tcPr>
            <w:tcW w:w="8862" w:type="dxa"/>
          </w:tcPr>
          <w:p w:rsidR="00666C33" w:rsidRDefault="00666C33" w:rsidP="00666C33">
            <w:pPr>
              <w:pStyle w:val="Bullet"/>
              <w:ind w:left="425"/>
              <w:rPr>
                <w:ins w:id="819" w:author="Peter" w:date="2013-05-08T09:19:00Z"/>
              </w:rPr>
            </w:pPr>
            <w:del w:id="820" w:author="Peter" w:date="2013-05-08T09:19:00Z">
              <w:r w:rsidRPr="00F50667">
                <w:delText xml:space="preserve">displayed. </w:delText>
              </w:r>
            </w:del>
            <w:r w:rsidRPr="00F50667">
              <w:t xml:space="preserve">Navigate to the correct </w:t>
            </w:r>
            <w:ins w:id="821" w:author="Peter" w:date="2013-05-08T09:19:00Z">
              <w:r>
                <w:t xml:space="preserve">Campaign hierarchy </w:t>
              </w:r>
            </w:ins>
            <w:r>
              <w:t xml:space="preserve">node and </w:t>
            </w:r>
            <w:ins w:id="822" w:author="Peter" w:date="2013-05-08T09:19:00Z">
              <w:r>
                <w:t xml:space="preserve">click on it to </w:t>
              </w:r>
            </w:ins>
            <w:r>
              <w:t>highlight it</w:t>
            </w:r>
            <w:ins w:id="823" w:author="Peter" w:date="2013-05-08T09:19:00Z">
              <w:r>
                <w:t>.</w:t>
              </w:r>
            </w:ins>
          </w:p>
          <w:p w:rsidR="00666C33" w:rsidRPr="00F50667" w:rsidRDefault="00666C33" w:rsidP="00666C33">
            <w:pPr>
              <w:pStyle w:val="Bullet"/>
              <w:ind w:left="425"/>
            </w:pPr>
            <w:ins w:id="824" w:author="Peter" w:date="2013-05-08T09:19:00Z">
              <w:r w:rsidRPr="00F50667">
                <w:t>Ensure</w:t>
              </w:r>
            </w:ins>
            <w:del w:id="825" w:author="Peter" w:date="2013-05-08T09:19:00Z">
              <w:r w:rsidRPr="00F50667">
                <w:delText>, ensure</w:delText>
              </w:r>
            </w:del>
            <w:r w:rsidRPr="00F50667">
              <w:t xml:space="preserve"> that the check box for the required Metadata group is ticked and scroll to </w:t>
            </w:r>
            <w:ins w:id="826" w:author="Peter" w:date="2013-05-08T09:19:00Z">
              <w:r w:rsidRPr="00F50667">
                <w:t>th</w:t>
              </w:r>
              <w:r>
                <w:t>at</w:t>
              </w:r>
            </w:ins>
            <w:del w:id="827"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828" w:author="Peter" w:date="2013-05-08T09:19:00Z">
              <w:r>
                <w:t>type in</w:t>
              </w:r>
            </w:ins>
            <w:del w:id="829"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E172F8" w:rsidRPr="00E172F8">
                <w:rPr>
                  <w:rStyle w:val="CrossReference"/>
                </w:rPr>
                <w:t xml:space="preserve">Figure 41: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w:t>
            </w:r>
            <w:r w:rsidR="00F52044">
              <w:t>SPECCHIO</w:t>
            </w:r>
            <w:r>
              <w:t xml:space="preserve"> will create a new Metadata value which will be shared only by th</w:t>
            </w:r>
            <w:r w:rsidR="0098598E">
              <w:t>e Spectra which are under this n</w:t>
            </w:r>
            <w:r>
              <w:t xml:space="preserve">ode. Select your desired action and click </w:t>
            </w:r>
            <w:r w:rsidRPr="00BE3829">
              <w:rPr>
                <w:rStyle w:val="ActionButton"/>
              </w:rPr>
              <w:t>OK</w:t>
            </w:r>
            <w:r>
              <w:t>.</w:t>
            </w:r>
          </w:p>
        </w:tc>
      </w:tr>
    </w:tbl>
    <w:p w:rsidR="00CA4B6B" w:rsidRPr="00453EF9" w:rsidRDefault="00CA4B6B" w:rsidP="00CA4B6B">
      <w:pPr>
        <w:pStyle w:val="Body"/>
        <w:rPr>
          <w:rStyle w:val="Strong"/>
          <w:rPrChange w:id="830" w:author="Peter" w:date="2013-05-08T09:19:00Z">
            <w:rPr/>
          </w:rPrChange>
        </w:rPr>
      </w:pPr>
      <w:r>
        <w:rPr>
          <w:rStyle w:val="Strong"/>
        </w:rPr>
        <w:t>To delete a Metadata value from all Spectra under a node...</w:t>
      </w:r>
    </w:p>
    <w:tbl>
      <w:tblPr>
        <w:tblStyle w:val="Instructions"/>
        <w:tblW w:w="0" w:type="auto"/>
        <w:tblLook w:val="04A0"/>
      </w:tblPr>
      <w:tblGrid>
        <w:gridCol w:w="8862"/>
      </w:tblGrid>
      <w:tr w:rsidR="00CA4B6B" w:rsidTr="003C0124">
        <w:trPr>
          <w:ins w:id="831" w:author="Peter" w:date="2013-05-08T09:19:00Z"/>
        </w:trPr>
        <w:tc>
          <w:tcPr>
            <w:tcW w:w="9571" w:type="dxa"/>
          </w:tcPr>
          <w:p w:rsidR="00CA4B6B" w:rsidRDefault="00CA4B6B" w:rsidP="00CA4B6B">
            <w:pPr>
              <w:pStyle w:val="Bullet"/>
              <w:ind w:left="425"/>
              <w:rPr>
                <w:ins w:id="832" w:author="Peter" w:date="2013-05-08T09:19:00Z"/>
              </w:rPr>
            </w:pPr>
            <w:del w:id="833" w:author="Peter" w:date="2013-05-08T09:19:00Z">
              <w:r w:rsidRPr="00F50667">
                <w:delText xml:space="preserve">displayed. </w:delText>
              </w:r>
            </w:del>
            <w:r w:rsidRPr="00F50667">
              <w:t xml:space="preserve">Navigate to the correct </w:t>
            </w:r>
            <w:ins w:id="834" w:author="Peter" w:date="2013-05-08T09:19:00Z">
              <w:r>
                <w:t xml:space="preserve">Campaign hierarchy </w:t>
              </w:r>
            </w:ins>
            <w:r>
              <w:t xml:space="preserve">node and </w:t>
            </w:r>
            <w:ins w:id="835" w:author="Peter" w:date="2013-05-08T09:19:00Z">
              <w:r>
                <w:t xml:space="preserve">click on it to </w:t>
              </w:r>
            </w:ins>
            <w:r>
              <w:t>highlight it</w:t>
            </w:r>
            <w:ins w:id="836" w:author="Peter" w:date="2013-05-08T09:19:00Z">
              <w:r>
                <w:t>.</w:t>
              </w:r>
            </w:ins>
          </w:p>
          <w:p w:rsidR="00CA4B6B" w:rsidRPr="00F50667" w:rsidRDefault="00CA4B6B" w:rsidP="00CA4B6B">
            <w:pPr>
              <w:pStyle w:val="Bullet"/>
              <w:ind w:left="425"/>
            </w:pPr>
            <w:ins w:id="837" w:author="Peter" w:date="2013-05-08T09:19:00Z">
              <w:r w:rsidRPr="00F50667">
                <w:t>Ensure</w:t>
              </w:r>
            </w:ins>
            <w:del w:id="838" w:author="Peter" w:date="2013-05-08T09:19:00Z">
              <w:r w:rsidRPr="00F50667">
                <w:delText>, ensure</w:delText>
              </w:r>
            </w:del>
            <w:r w:rsidRPr="00F50667">
              <w:t xml:space="preserve"> that the check box for the required Metadata group is ticked and scroll to </w:t>
            </w:r>
            <w:ins w:id="839" w:author="Peter" w:date="2013-05-08T09:19:00Z">
              <w:r w:rsidRPr="00F50667">
                <w:t>th</w:t>
              </w:r>
              <w:r>
                <w:t>at</w:t>
              </w:r>
            </w:ins>
            <w:del w:id="840" w:author="Peter" w:date="2013-05-08T09:19:00Z">
              <w:r w:rsidRPr="00F50667">
                <w:delText>the</w:delText>
              </w:r>
            </w:del>
            <w:r w:rsidRPr="00F50667">
              <w:t xml:space="preserve"> Metadata group.</w:t>
            </w:r>
          </w:p>
          <w:p w:rsidR="00CA4B6B" w:rsidRDefault="00CA4B6B" w:rsidP="003C0124">
            <w:pPr>
              <w:pStyle w:val="Bullet"/>
              <w:ind w:left="425"/>
              <w:rPr>
                <w:ins w:id="841" w:author="Peter" w:date="2013-05-08T09:19:00Z"/>
              </w:rPr>
            </w:pPr>
            <w:ins w:id="842" w:author="Peter" w:date="2013-05-08T09:19:00Z">
              <w:r>
                <w:t>Right c</w:t>
              </w:r>
              <w:r w:rsidRPr="00F50667">
                <w:t xml:space="preserve">lick </w:t>
              </w:r>
              <w:r>
                <w:t xml:space="preserve">on the name of the field you wish to delete. A </w:t>
              </w:r>
            </w:ins>
            <w:r w:rsidRPr="00A44F61">
              <w:rPr>
                <w:rStyle w:val="ActionButton"/>
              </w:rPr>
              <w:t> </w:t>
            </w:r>
            <w:ins w:id="843" w:author="Peter" w:date="2013-05-08T09:19:00Z">
              <w:r w:rsidRPr="00BE3829">
                <w:rPr>
                  <w:rStyle w:val="ActionButton"/>
                </w:rPr>
                <w:t>Delete</w:t>
              </w:r>
            </w:ins>
            <w:r>
              <w:rPr>
                <w:rStyle w:val="ActionButton"/>
              </w:rPr>
              <w:t> </w:t>
            </w:r>
            <w:ins w:id="844" w:author="Peter" w:date="2013-05-08T09:19:00Z">
              <w:r>
                <w:t xml:space="preserve"> button will appear.</w:t>
              </w:r>
            </w:ins>
          </w:p>
          <w:p w:rsidR="00CA4B6B" w:rsidRPr="00F50667" w:rsidRDefault="00CA4B6B" w:rsidP="003C0124">
            <w:pPr>
              <w:pStyle w:val="Bullet"/>
              <w:ind w:left="425"/>
              <w:rPr>
                <w:ins w:id="845" w:author="Peter" w:date="2013-05-08T09:19:00Z"/>
              </w:rPr>
            </w:pPr>
            <w:ins w:id="846" w:author="Peter" w:date="2013-05-08T09:19:00Z">
              <w:r>
                <w:t xml:space="preserve">Click on this </w:t>
              </w:r>
            </w:ins>
            <w:r w:rsidRPr="00A44F61">
              <w:rPr>
                <w:rStyle w:val="ActionButton"/>
              </w:rPr>
              <w:t> </w:t>
            </w:r>
            <w:ins w:id="847" w:author="Peter" w:date="2013-05-08T09:19:00Z">
              <w:r w:rsidRPr="00BE3829">
                <w:rPr>
                  <w:rStyle w:val="ActionButton"/>
                </w:rPr>
                <w:t>Delete</w:t>
              </w:r>
            </w:ins>
            <w:r>
              <w:rPr>
                <w:rStyle w:val="ActionButton"/>
              </w:rPr>
              <w:t> </w:t>
            </w:r>
            <w:r>
              <w:t xml:space="preserve"> </w:t>
            </w:r>
            <w:ins w:id="848" w:author="Peter" w:date="2013-05-08T09:19:00Z">
              <w:r>
                <w:t xml:space="preserve">button. The Metadata field will disappear from the display and </w:t>
              </w:r>
              <w:r w:rsidRPr="00F50667">
                <w:t xml:space="preserve">the </w:t>
              </w:r>
            </w:ins>
            <w:r w:rsidRPr="00A44F61">
              <w:rPr>
                <w:rStyle w:val="ActionButton"/>
              </w:rPr>
              <w:t> </w:t>
            </w:r>
            <w:ins w:id="849" w:author="Peter" w:date="2013-05-08T09:19:00Z">
              <w:r w:rsidRPr="00BE3829">
                <w:rPr>
                  <w:rStyle w:val="ActionButton"/>
                </w:rPr>
                <w:t>Update</w:t>
              </w:r>
            </w:ins>
            <w:r>
              <w:rPr>
                <w:rStyle w:val="ActionButton"/>
              </w:rPr>
              <w:t> </w:t>
            </w:r>
            <w:ins w:id="850" w:author="Peter" w:date="2013-05-08T09:19:00Z">
              <w:r w:rsidRPr="00F50667">
                <w:t xml:space="preserve"> button will become valid.</w:t>
              </w:r>
            </w:ins>
          </w:p>
          <w:p w:rsidR="00CA4B6B" w:rsidRDefault="00CA4B6B" w:rsidP="003C0124">
            <w:pPr>
              <w:pStyle w:val="Bullet"/>
              <w:ind w:left="425"/>
              <w:rPr>
                <w:ins w:id="851" w:author="Peter" w:date="2013-05-08T09:19:00Z"/>
              </w:rPr>
            </w:pPr>
            <w:ins w:id="852" w:author="Peter" w:date="2013-05-08T09:19:00Z">
              <w:r w:rsidRPr="00F50667">
                <w:t xml:space="preserve">Click on the </w:t>
              </w:r>
            </w:ins>
            <w:r w:rsidRPr="00A44F61">
              <w:rPr>
                <w:rStyle w:val="ActionButton"/>
              </w:rPr>
              <w:t> </w:t>
            </w:r>
            <w:ins w:id="853" w:author="Peter" w:date="2013-05-08T09:19:00Z">
              <w:r w:rsidRPr="00BE3829">
                <w:rPr>
                  <w:rStyle w:val="ActionButton"/>
                </w:rPr>
                <w:t>Update</w:t>
              </w:r>
            </w:ins>
            <w:r>
              <w:rPr>
                <w:rStyle w:val="ActionButton"/>
              </w:rPr>
              <w:t> </w:t>
            </w:r>
            <w:r w:rsidRPr="00F50667">
              <w:t xml:space="preserve"> </w:t>
            </w:r>
            <w:ins w:id="854" w:author="Peter" w:date="2013-05-08T09:19:00Z">
              <w:r w:rsidRPr="00F50667">
                <w:t>button to write the change back to the database.</w:t>
              </w:r>
              <w:r>
                <w:t xml:space="preserve"> If the Metadata is shared by other Spectra, the dialog in </w:t>
              </w:r>
              <w:r w:rsidR="00136097">
                <w:fldChar w:fldCharType="begin"/>
              </w:r>
              <w:r>
                <w:instrText xml:space="preserve"> REF _Ref354068263 \h </w:instrText>
              </w:r>
            </w:ins>
            <w:r>
              <w:instrText xml:space="preserve"> \* MERGEFORMAT </w:instrText>
            </w:r>
            <w:ins w:id="855" w:author="Peter" w:date="2013-05-08T09:19:00Z">
              <w:r w:rsidR="00136097">
                <w:fldChar w:fldCharType="separate"/>
              </w:r>
            </w:ins>
            <w:r w:rsidR="00E172F8" w:rsidRPr="00084655">
              <w:t xml:space="preserve">Figure </w:t>
            </w:r>
            <w:r w:rsidR="00E172F8">
              <w:rPr>
                <w:noProof/>
              </w:rPr>
              <w:t>41</w:t>
            </w:r>
            <w:r w:rsidR="00E172F8" w:rsidRPr="00084655">
              <w:t xml:space="preserve">: </w:t>
            </w:r>
            <w:ins w:id="856" w:author="Peter" w:date="2013-05-08T09:19:00Z">
              <w:r w:rsidR="00136097">
                <w:fldChar w:fldCharType="end"/>
              </w:r>
              <w:r>
                <w:t xml:space="preserve"> will be displayed. Select your desired action and click </w:t>
              </w:r>
            </w:ins>
            <w:r w:rsidRPr="00A44F61">
              <w:rPr>
                <w:rStyle w:val="ActionButton"/>
              </w:rPr>
              <w:t> </w:t>
            </w:r>
            <w:ins w:id="857" w:author="Peter" w:date="2013-05-08T09:19:00Z">
              <w:r w:rsidRPr="00BE3829">
                <w:rPr>
                  <w:rStyle w:val="ActionButton"/>
                </w:rPr>
                <w:t>OK</w:t>
              </w:r>
            </w:ins>
            <w:r>
              <w:rPr>
                <w:rStyle w:val="ActionButton"/>
              </w:rPr>
              <w:t> </w:t>
            </w:r>
            <w:ins w:id="858" w:author="Peter" w:date="2013-05-08T09:19:00Z">
              <w:r>
                <w:t>.</w:t>
              </w:r>
            </w:ins>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CA4B6B">
        <w:rPr>
          <w:rStyle w:val="Strong"/>
        </w:rPr>
        <w:t>all</w:t>
      </w:r>
      <w:r>
        <w:t xml:space="preserve"> values of this Metadata Attribute will be deleted from </w:t>
      </w:r>
      <w:r w:rsidRPr="00CA4B6B">
        <w:rPr>
          <w:rStyle w:val="Strong"/>
        </w:rPr>
        <w:t>all</w:t>
      </w:r>
      <w:r>
        <w:t xml:space="preserve"> selected Spectra, even if some Spectra have multiple values of the Attribute.</w:t>
      </w:r>
    </w:p>
    <w:p w:rsidR="0028286B" w:rsidRDefault="00136097" w:rsidP="0028286B">
      <w:pPr>
        <w:pStyle w:val="Body"/>
        <w:rPr>
          <w:rStyle w:val="Strong"/>
        </w:rPr>
      </w:pPr>
      <w:r w:rsidRPr="00136097">
        <w:rPr>
          <w:rStyle w:val="Strong"/>
          <w:rPrChange w:id="859"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60" w:author="Peter" w:date="2013-05-08T09:19:00Z"/>
              </w:rPr>
            </w:pPr>
            <w:del w:id="861"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62" w:author="Peter" w:date="2013-05-08T09:19:00Z">
              <w:r>
                <w:t xml:space="preserve">Campaign hierarchy </w:t>
              </w:r>
            </w:ins>
            <w:r>
              <w:t xml:space="preserve">node and </w:t>
            </w:r>
            <w:ins w:id="863" w:author="Peter" w:date="2013-05-08T09:19:00Z">
              <w:r>
                <w:t xml:space="preserve">click on it to </w:t>
              </w:r>
            </w:ins>
            <w:r>
              <w:t>highlight it</w:t>
            </w:r>
            <w:ins w:id="864" w:author="Peter" w:date="2013-05-08T09:19:00Z">
              <w:r>
                <w:t>.</w:t>
              </w:r>
            </w:ins>
          </w:p>
          <w:p w:rsidR="00666C33" w:rsidRPr="00F50667" w:rsidRDefault="00666C33" w:rsidP="00666C33">
            <w:pPr>
              <w:pStyle w:val="Bullet"/>
              <w:ind w:left="425"/>
            </w:pPr>
            <w:ins w:id="865" w:author="Peter" w:date="2013-05-08T09:19:00Z">
              <w:r w:rsidRPr="00F50667">
                <w:t>Ensure</w:t>
              </w:r>
            </w:ins>
            <w:del w:id="866" w:author="Peter" w:date="2013-05-08T09:19:00Z">
              <w:r w:rsidRPr="00F50667">
                <w:delText>, ensure</w:delText>
              </w:r>
            </w:del>
            <w:r w:rsidRPr="00F50667">
              <w:t xml:space="preserve"> that the check box for the required Metadata group is ticked and scroll to </w:t>
            </w:r>
            <w:ins w:id="867" w:author="Peter" w:date="2013-05-08T09:19:00Z">
              <w:r w:rsidRPr="00F50667">
                <w:t>th</w:t>
              </w:r>
              <w:r>
                <w:t>at</w:t>
              </w:r>
            </w:ins>
            <w:del w:id="868"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69" w:author="Peter" w:date="2013-05-08T09:19:00Z">
              <w:r>
                <w:t>Metadata Attributes</w:t>
              </w:r>
            </w:ins>
            <w:del w:id="870" w:author="Peter" w:date="2013-05-08T09:19:00Z">
              <w:r>
                <w:delText>items</w:delText>
              </w:r>
            </w:del>
            <w:r>
              <w:t xml:space="preserve"> that can be added to this Metadata group. Click on the Metadata </w:t>
            </w:r>
            <w:ins w:id="871" w:author="Peter" w:date="2013-05-08T09:19:00Z">
              <w:r>
                <w:t>Attribute</w:t>
              </w:r>
            </w:ins>
            <w:del w:id="872"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73" w:author="Peter" w:date="2013-05-08T09:19:00Z">
              <w:r>
                <w:t>Attribute</w:t>
              </w:r>
            </w:ins>
            <w:del w:id="874"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875" w:author="Peter" w:date="2013-05-08T09:19:00Z"/>
        </w:rPr>
      </w:pPr>
      <w:del w:id="876"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77" w:author="Peter" w:date="2013-05-08T09:19:00Z">
        <w:r w:rsidR="003479CF">
          <w:t>select multiple</w:t>
        </w:r>
      </w:ins>
      <w:del w:id="878" w:author="Peter" w:date="2013-05-08T09:19:00Z">
        <w:r w:rsidR="00D61320">
          <w:delText>add a Spectrum to the set of selected</w:delText>
        </w:r>
      </w:del>
      <w:r w:rsidR="00D61320">
        <w:t xml:space="preserve"> Spectra by holding the Control key while clicking on </w:t>
      </w:r>
      <w:ins w:id="879" w:author="Peter" w:date="2013-05-08T09:19:00Z">
        <w:r w:rsidR="003479CF">
          <w:t>each</w:t>
        </w:r>
        <w:r w:rsidR="00D61320">
          <w:t xml:space="preserve"> </w:t>
        </w:r>
        <w:r w:rsidR="003479CF">
          <w:t>additional</w:t>
        </w:r>
      </w:ins>
      <w:del w:id="880" w:author="Peter" w:date="2013-05-08T09:19:00Z">
        <w:r w:rsidR="00D61320">
          <w:delText>the</w:delText>
        </w:r>
      </w:del>
      <w:r w:rsidR="00D61320">
        <w:t xml:space="preserve"> Spectrum</w:t>
      </w:r>
      <w:ins w:id="881" w:author="Peter" w:date="2013-05-08T09:19:00Z">
        <w:r w:rsidR="003479CF">
          <w:t xml:space="preserve"> to be selected</w:t>
        </w:r>
      </w:ins>
      <w:r w:rsidR="00D61320">
        <w:t>. It is</w:t>
      </w:r>
      <w:ins w:id="882"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83" w:author="Peter" w:date="2013-05-08T09:19:00Z">
        <w:r w:rsidR="003479CF">
          <w:t>.</w:t>
        </w:r>
        <w:r w:rsidR="003479CF" w:rsidRPr="003479CF">
          <w:t>)</w:t>
        </w:r>
      </w:ins>
      <w:del w:id="884" w:author="Peter" w:date="2013-05-08T09:19:00Z">
        <w:r w:rsidR="00D61320">
          <w:delText>.)</w:delText>
        </w:r>
      </w:del>
      <w:r w:rsidR="00D61320">
        <w:t xml:space="preserve"> The operations </w:t>
      </w:r>
      <w:ins w:id="885" w:author="Peter" w:date="2013-05-08T09:19:00Z">
        <w:r w:rsidR="003479CF">
          <w:t>in the preceding section</w:t>
        </w:r>
      </w:ins>
      <w:del w:id="886" w:author="Peter" w:date="2013-05-08T09:19:00Z">
        <w:r w:rsidR="00D61320">
          <w:delText>above</w:delText>
        </w:r>
      </w:del>
      <w:r w:rsidR="00D61320">
        <w:t xml:space="preserve"> will then apply to all selected Spectra.</w:t>
      </w:r>
    </w:p>
    <w:p w:rsidR="009402C5" w:rsidRDefault="009402C5" w:rsidP="009402C5">
      <w:pPr>
        <w:pStyle w:val="DocAction"/>
        <w:rPr>
          <w:lang w:val="en-AU"/>
        </w:rPr>
      </w:pPr>
      <w:r>
        <w:t>%%% Nick says in review, “</w:t>
      </w:r>
      <w:r>
        <w:rPr>
          <w:lang w:val="en-AU"/>
        </w:rPr>
        <w:t>From my experiments on Mac OS X Mountain Lion:</w:t>
      </w:r>
    </w:p>
    <w:p w:rsidR="009402C5" w:rsidRDefault="009402C5" w:rsidP="009402C5">
      <w:pPr>
        <w:pStyle w:val="DocAction"/>
        <w:rPr>
          <w:lang w:val="en-AU"/>
        </w:rPr>
      </w:pPr>
      <w:r>
        <w:rPr>
          <w:lang w:val="en-AU"/>
        </w:rPr>
        <w:t xml:space="preserve"> shift+click -&gt; same as Windows</w:t>
      </w:r>
    </w:p>
    <w:p w:rsidR="009402C5" w:rsidRDefault="009402C5" w:rsidP="009402C5">
      <w:pPr>
        <w:pStyle w:val="DocAction"/>
        <w:rPr>
          <w:lang w:val="en-AU"/>
        </w:rPr>
      </w:pPr>
      <w:r>
        <w:rPr>
          <w:lang w:val="en-AU"/>
        </w:rPr>
        <w:t xml:space="preserve"> apple key+click -&gt; like control-click in windows</w:t>
      </w:r>
    </w:p>
    <w:p w:rsidR="009402C5" w:rsidRDefault="009402C5" w:rsidP="009402C5">
      <w:pPr>
        <w:pStyle w:val="DocAction"/>
        <w:rPr>
          <w:lang w:val="en-AU"/>
        </w:rPr>
      </w:pPr>
      <w:r>
        <w:rPr>
          <w:lang w:val="en-AU"/>
        </w:rPr>
        <w:t xml:space="preserve">  control+click -&gt; same as normal click</w:t>
      </w:r>
    </w:p>
    <w:p w:rsidR="009402C5" w:rsidRPr="009402C5" w:rsidRDefault="009402C5" w:rsidP="009402C5">
      <w:pPr>
        <w:pStyle w:val="DocAction"/>
        <w:rPr>
          <w:lang w:val="en-AU"/>
        </w:rPr>
      </w:pPr>
      <w:r>
        <w:rPr>
          <w:lang w:val="en-AU"/>
        </w:rPr>
        <w:t xml:space="preserve">  shift+click -&gt; same as normal click”</w:t>
      </w:r>
    </w:p>
    <w:p w:rsidR="00D61320" w:rsidRDefault="00D61320" w:rsidP="00D61320">
      <w:pPr>
        <w:pStyle w:val="Body"/>
      </w:pPr>
      <w:r>
        <w:t>Sim</w:t>
      </w:r>
      <w:r w:rsidR="0003650F">
        <w:t>i</w:t>
      </w:r>
      <w:r>
        <w:t xml:space="preserve">larly, it is possible to select multiple </w:t>
      </w:r>
      <w:ins w:id="887" w:author="Peter" w:date="2013-05-08T09:19:00Z">
        <w:r>
          <w:t>no</w:t>
        </w:r>
        <w:r w:rsidR="003479CF">
          <w:t>d</w:t>
        </w:r>
        <w:r>
          <w:t>es</w:t>
        </w:r>
      </w:ins>
      <w:del w:id="888" w:author="Peter" w:date="2013-05-08T09:19:00Z">
        <w:r>
          <w:delText>notes</w:delText>
        </w:r>
      </w:del>
      <w:r>
        <w:t xml:space="preserve"> in the Campaign </w:t>
      </w:r>
      <w:ins w:id="889" w:author="Peter" w:date="2013-05-08T09:19:00Z">
        <w:r w:rsidR="003479CF">
          <w:t>hierarchy</w:t>
        </w:r>
      </w:ins>
      <w:del w:id="890"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91" w:name="_Toc355280385"/>
      <w:bookmarkStart w:id="892" w:name="_Ref356551623"/>
      <w:bookmarkStart w:id="893" w:name="_Ref356551635"/>
      <w:bookmarkStart w:id="894" w:name="_Ref357757289"/>
      <w:bookmarkStart w:id="895" w:name="_Ref357757292"/>
      <w:bookmarkStart w:id="896" w:name="_Toc358992611"/>
      <w:r>
        <w:t>Uploading Metadata from Excel files</w:t>
      </w:r>
      <w:bookmarkEnd w:id="891"/>
      <w:bookmarkEnd w:id="892"/>
      <w:bookmarkEnd w:id="893"/>
      <w:bookmarkEnd w:id="894"/>
      <w:bookmarkEnd w:id="895"/>
      <w:bookmarkEnd w:id="896"/>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136097"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5" o:title=""/>
            </v:shape>
            <v:shape id="_x0000_s1163" type="#_x0000_t45" style="position:absolute;left:5756;top:4692;width:1784;height:981" adj="31347,8191,27339,3985,21939,3985,10279,8191" fillcolor="#dbe5f1 [660]" strokecolor="black [3213]">
              <v:stroke startarrow="open"/>
              <v:textbox>
                <w:txbxContent>
                  <w:p w:rsidR="005148C0" w:rsidRPr="00141131" w:rsidRDefault="005148C0"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6"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5148C0" w:rsidRPr="008646FA" w:rsidRDefault="005148C0"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5148C0" w:rsidRPr="008646FA" w:rsidRDefault="005148C0"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5148C0" w:rsidRPr="008646FA" w:rsidRDefault="005148C0"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7"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5148C0" w:rsidRPr="00AF35D7" w:rsidRDefault="005148C0"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975B29">
        <w:t>is</w:t>
      </w:r>
      <w:r w:rsidR="00DE3175">
        <w:t xml:space="preserve"> selectable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136097"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8" o:title=""/>
            </v:shape>
            <v:roundrect id="_x0000_s1168" style="position:absolute;left:9298;top:1735;width:1488;height:794" arcsize="10923f" fillcolor="#dbe5f1 [660]" strokecolor="#0070c0">
              <v:textbox inset="1mm">
                <w:txbxContent>
                  <w:p w:rsidR="005148C0" w:rsidRPr="00C303D9" w:rsidRDefault="005148C0"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5148C0" w:rsidRPr="00C303D9" w:rsidRDefault="005148C0"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5148C0" w:rsidRPr="00C303D9" w:rsidRDefault="005148C0"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5148C0" w:rsidRPr="00C303D9" w:rsidRDefault="005148C0"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E172F8">
          <w:rPr>
            <w:noProof/>
          </w:rPr>
          <w:t>42</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76"/>
        <w:gridCol w:w="5883"/>
      </w:tblGrid>
      <w:tr w:rsidR="003F3FD3" w:rsidTr="00C7255F">
        <w:tc>
          <w:tcPr>
            <w:tcW w:w="0" w:type="auto"/>
          </w:tcPr>
          <w:p w:rsidR="003F3FD3" w:rsidRDefault="00AF6F5F" w:rsidP="0033520F">
            <w:r>
              <w:rPr>
                <w:noProof/>
                <w:lang w:val="en-AU" w:eastAsia="ja-JP"/>
              </w:rPr>
              <w:drawing>
                <wp:inline distT="0" distB="0" distL="0" distR="0">
                  <wp:extent cx="1727864" cy="4217797"/>
                  <wp:effectExtent l="19050" t="0" r="5686" b="0"/>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1"/>
                          <a:srcRect l="40216" t="28502" r="9129" b="6230"/>
                          <a:stretch>
                            <a:fillRect/>
                          </a:stretch>
                        </pic:blipFill>
                        <pic:spPr bwMode="auto">
                          <a:xfrm>
                            <a:off x="0" y="0"/>
                            <a:ext cx="1730604" cy="4224485"/>
                          </a:xfrm>
                          <a:prstGeom prst="rect">
                            <a:avLst/>
                          </a:prstGeom>
                          <a:noFill/>
                          <a:ln w="9525">
                            <a:noFill/>
                            <a:miter lim="800000"/>
                            <a:headEnd/>
                            <a:tailEnd/>
                          </a:ln>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1D236D" w:rsidRPr="00EB49E0" w:rsidRDefault="001D236D" w:rsidP="001D236D">
            <w:pPr>
              <w:pStyle w:val="Figure"/>
            </w:pPr>
            <w:r w:rsidRPr="00EB49E0">
              <w:rPr>
                <w:lang w:val="en-AU"/>
              </w:rPr>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sidR="00E172F8">
                <w:rPr>
                  <w:noProof/>
                </w:rPr>
                <w:t>43</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1D236D" w:rsidP="001D236D">
            <w:pPr>
              <w:pStyle w:val="Figure"/>
            </w:pPr>
            <w:r>
              <w:rPr>
                <w:lang w:val="en-AU"/>
              </w:rP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E172F8">
                <w:rPr>
                  <w:noProof/>
                </w:rPr>
                <w:t>44</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97" w:name="_Toc356807313"/>
      <w:bookmarkEnd w:id="897"/>
      <w:r>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331476" cy="962666"/>
            <wp:effectExtent l="19050" t="0" r="2274"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srcRect/>
                    <a:stretch>
                      <a:fillRect/>
                    </a:stretch>
                  </pic:blipFill>
                  <pic:spPr bwMode="auto">
                    <a:xfrm>
                      <a:off x="0" y="0"/>
                      <a:ext cx="3332787" cy="963045"/>
                    </a:xfrm>
                    <a:prstGeom prst="rect">
                      <a:avLst/>
                    </a:prstGeom>
                    <a:noFill/>
                    <a:ln w="9525">
                      <a:noFill/>
                      <a:miter lim="800000"/>
                      <a:headEnd/>
                      <a:tailEnd/>
                    </a:ln>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Default="00136097"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5" o:title=""/>
            </v:shape>
            <v:shape id="_x0000_s1192" type="#_x0000_t202" style="position:absolute;left:2561;top:2729;width:1086;height:300">
              <v:textbox inset=".5mm,.5mm,.5mm,.5mm">
                <w:txbxContent>
                  <w:p w:rsidR="005148C0" w:rsidRPr="007D716F" w:rsidRDefault="005148C0"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5148C0" w:rsidRPr="007D716F" w:rsidRDefault="005148C0"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5148C0" w:rsidRPr="007D716F" w:rsidRDefault="005148C0" w:rsidP="00A24446"/>
                </w:txbxContent>
              </v:textbox>
            </v:shape>
            <v:shape id="_x0000_s1195" type="#_x0000_t202" style="position:absolute;left:2801;top:4168;width:1972;height:302">
              <v:textbox inset=".5mm,.5mm,.5mm,.5mm">
                <w:txbxContent>
                  <w:p w:rsidR="005148C0" w:rsidRPr="007D716F" w:rsidRDefault="005148C0"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5148C0" w:rsidRPr="007D716F" w:rsidRDefault="005148C0" w:rsidP="00A24446">
                    <w:pPr>
                      <w:rPr>
                        <w:lang w:val="en-AU"/>
                      </w:rPr>
                    </w:pPr>
                    <w:r>
                      <w:rPr>
                        <w:lang w:val="en-AU"/>
                      </w:rPr>
                      <w:t>$</w:t>
                    </w:r>
                  </w:p>
                </w:txbxContent>
              </v:textbox>
            </v:shape>
            <v:shape id="_x0000_s1197" type="#_x0000_t202" style="position:absolute;left:2291;top:2729;width:196;height:300">
              <v:textbox inset=".5mm,.5mm,.5mm,.5mm">
                <w:txbxContent>
                  <w:p w:rsidR="005148C0" w:rsidRPr="007D716F" w:rsidRDefault="005148C0"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5148C0" w:rsidRPr="00A24446" w:rsidRDefault="005148C0"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5148C0" w:rsidRPr="00A24446" w:rsidRDefault="005148C0"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5148C0" w:rsidRPr="00204D07" w:rsidRDefault="005148C0"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5148C0" w:rsidRPr="009D3992" w:rsidRDefault="005148C0"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E172F8">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fldSimple w:instr=" REF _Ref353800559 \r \h  \* MERGEFORMAT ">
        <w:r w:rsidR="00E172F8" w:rsidRPr="00E172F8">
          <w:rPr>
            <w:rStyle w:val="CrossReference"/>
          </w:rPr>
          <w:t xml:space="preserve">Appendix A: </w:t>
        </w:r>
      </w:fldSimple>
      <w:r w:rsidR="005B1A36" w:rsidRPr="0098598E">
        <w:rPr>
          <w:rStyle w:val="CrossReference"/>
        </w:rPr>
        <w:t xml:space="preserve"> </w:t>
      </w:r>
      <w:fldSimple w:instr=" REF _Ref353800559 \h  \* MERGEFORMAT ">
        <w:r w:rsidR="00E172F8" w:rsidRPr="00E172F8">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136097"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8" o:title="" croptop="8768f" cropbottom="40039f"/>
            </v:shape>
            <v:shape id="_x0000_s1218" type="#_x0000_t75" style="position:absolute;left:4761;top:5620;width:3288;height:1838">
              <v:imagedata r:id="rId76"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5148C0" w:rsidRPr="0019048D" w:rsidRDefault="005148C0"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5148C0" w:rsidRPr="0019048D" w:rsidRDefault="005148C0" w:rsidP="0019048D">
                    <w:pPr>
                      <w:jc w:val="right"/>
                      <w:rPr>
                        <w:sz w:val="16"/>
                        <w:lang w:val="en-AU"/>
                      </w:rPr>
                    </w:pPr>
                    <w:r w:rsidRPr="0019048D">
                      <w:rPr>
                        <w:sz w:val="16"/>
                        <w:lang w:val="en-AU"/>
                      </w:rPr>
                      <w:t xml:space="preserve">Put </w:t>
                    </w:r>
                    <w:r>
                      <w:rPr>
                        <w:sz w:val="16"/>
                        <w:lang w:val="en-AU"/>
                      </w:rPr>
                      <w:t xml:space="preserve">corresponding </w:t>
                    </w:r>
                    <w:r w:rsidR="00F52044">
                      <w:rPr>
                        <w:sz w:val="16"/>
                        <w:lang w:val="en-AU"/>
                      </w:rPr>
                      <w:t>SPECCHIO</w:t>
                    </w:r>
                    <w:r>
                      <w:rPr>
                        <w:sz w:val="16"/>
                        <w:lang w:val="en-AU"/>
                      </w:rPr>
                      <w:t xml:space="preserve">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5148C0" w:rsidRPr="0019048D" w:rsidRDefault="005148C0"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E172F8">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19050" t="0" r="0" b="0"/>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a:srcRect l="40745" t="57320" r="7155" b="14627"/>
                          <a:stretch>
                            <a:fillRect/>
                          </a:stretch>
                        </pic:blipFill>
                        <pic:spPr bwMode="auto">
                          <a:xfrm>
                            <a:off x="0" y="0"/>
                            <a:ext cx="2041762" cy="690775"/>
                          </a:xfrm>
                          <a:prstGeom prst="rect">
                            <a:avLst/>
                          </a:prstGeom>
                          <a:noFill/>
                          <a:ln w="9525">
                            <a:noFill/>
                            <a:miter lim="800000"/>
                            <a:headEnd/>
                            <a:tailEnd/>
                          </a:ln>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98" w:author="Peter" w:date="2013-05-08T09:19:00Z"/>
        </w:rPr>
      </w:pPr>
      <w:bookmarkStart w:id="899" w:name="_Toc357580507"/>
      <w:bookmarkStart w:id="900" w:name="_Toc357598076"/>
      <w:bookmarkStart w:id="901" w:name="_Toc357782296"/>
      <w:bookmarkStart w:id="902" w:name="_Toc358385807"/>
      <w:bookmarkStart w:id="903" w:name="_Toc358395274"/>
      <w:bookmarkStart w:id="904" w:name="_Toc358992612"/>
      <w:bookmarkEnd w:id="899"/>
      <w:bookmarkEnd w:id="900"/>
      <w:bookmarkEnd w:id="901"/>
      <w:bookmarkEnd w:id="902"/>
      <w:bookmarkEnd w:id="903"/>
      <w:bookmarkEnd w:id="904"/>
    </w:p>
    <w:p w:rsidR="000400EA" w:rsidRDefault="000400EA" w:rsidP="000400EA">
      <w:pPr>
        <w:spacing w:before="100" w:beforeAutospacing="1" w:after="100" w:afterAutospacing="1"/>
        <w:rPr>
          <w:del w:id="905" w:author="Peter" w:date="2013-05-08T09:19:00Z"/>
          <w:rFonts w:ascii="Arial" w:hAnsi="Arial" w:cs="Arial"/>
          <w:color w:val="222222"/>
          <w:sz w:val="14"/>
          <w:szCs w:val="14"/>
          <w:lang w:val="en-AU" w:eastAsia="ja-JP"/>
        </w:rPr>
      </w:pPr>
      <w:del w:id="906" w:author="Peter" w:date="2013-05-08T09:19:00Z">
        <w:r>
          <w:rPr>
            <w:rFonts w:ascii="Arial" w:hAnsi="Arial" w:cs="Arial"/>
            <w:color w:val="222222"/>
            <w:sz w:val="14"/>
            <w:szCs w:val="14"/>
            <w:lang w:val="en-AU" w:eastAsia="ja-JP"/>
          </w:rPr>
          <w:delText>From JIRA DC10-164, Nick says...</w:delText>
        </w:r>
        <w:bookmarkStart w:id="907" w:name="_Toc356807314"/>
        <w:bookmarkStart w:id="908" w:name="_Toc357580508"/>
        <w:bookmarkStart w:id="909" w:name="_Toc357598077"/>
        <w:bookmarkStart w:id="910" w:name="_Toc357782297"/>
        <w:bookmarkStart w:id="911" w:name="_Toc358385808"/>
        <w:bookmarkStart w:id="912" w:name="_Toc358395275"/>
        <w:bookmarkStart w:id="913" w:name="_Toc358992613"/>
        <w:bookmarkEnd w:id="907"/>
        <w:bookmarkEnd w:id="908"/>
        <w:bookmarkEnd w:id="909"/>
        <w:bookmarkEnd w:id="910"/>
        <w:bookmarkEnd w:id="911"/>
        <w:bookmarkEnd w:id="912"/>
        <w:bookmarkEnd w:id="913"/>
      </w:del>
    </w:p>
    <w:p w:rsidR="000400EA" w:rsidRPr="000400EA" w:rsidRDefault="000400EA" w:rsidP="000400EA">
      <w:pPr>
        <w:spacing w:before="100" w:beforeAutospacing="1" w:after="100" w:afterAutospacing="1"/>
        <w:rPr>
          <w:del w:id="914" w:author="Peter" w:date="2013-05-08T09:19:00Z"/>
          <w:rFonts w:ascii="Arial" w:hAnsi="Arial" w:cs="Arial"/>
          <w:color w:val="222222"/>
          <w:sz w:val="14"/>
          <w:szCs w:val="14"/>
          <w:lang w:val="en-AU" w:eastAsia="ja-JP"/>
        </w:rPr>
      </w:pPr>
      <w:del w:id="915"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916" w:name="_Toc356807315"/>
        <w:bookmarkStart w:id="917" w:name="_Toc357580509"/>
        <w:bookmarkStart w:id="918" w:name="_Toc357598078"/>
        <w:bookmarkStart w:id="919" w:name="_Toc357782298"/>
        <w:bookmarkStart w:id="920" w:name="_Toc358385809"/>
        <w:bookmarkStart w:id="921" w:name="_Toc358395276"/>
        <w:bookmarkStart w:id="922" w:name="_Toc358992614"/>
        <w:bookmarkEnd w:id="916"/>
        <w:bookmarkEnd w:id="917"/>
        <w:bookmarkEnd w:id="918"/>
        <w:bookmarkEnd w:id="919"/>
        <w:bookmarkEnd w:id="920"/>
        <w:bookmarkEnd w:id="921"/>
        <w:bookmarkEnd w:id="922"/>
      </w:del>
    </w:p>
    <w:p w:rsidR="000400EA" w:rsidRPr="000400EA" w:rsidRDefault="000400EA" w:rsidP="0059008C">
      <w:pPr>
        <w:numPr>
          <w:ilvl w:val="0"/>
          <w:numId w:val="6"/>
        </w:numPr>
        <w:spacing w:before="100" w:beforeAutospacing="1" w:after="100" w:afterAutospacing="1"/>
        <w:ind w:left="891"/>
        <w:rPr>
          <w:del w:id="923" w:author="Peter" w:date="2013-05-08T09:19:00Z"/>
          <w:rFonts w:ascii="Arial" w:hAnsi="Arial" w:cs="Arial"/>
          <w:color w:val="222222"/>
          <w:sz w:val="14"/>
          <w:szCs w:val="14"/>
          <w:lang w:val="en-AU" w:eastAsia="ja-JP"/>
        </w:rPr>
      </w:pPr>
      <w:del w:id="924" w:author="Peter" w:date="2013-05-08T09:19:00Z">
        <w:r w:rsidRPr="000400EA">
          <w:rPr>
            <w:rFonts w:ascii="Arial" w:hAnsi="Arial" w:cs="Arial"/>
            <w:color w:val="222222"/>
            <w:sz w:val="14"/>
            <w:szCs w:val="14"/>
            <w:lang w:val="en-AU" w:eastAsia="ja-JP"/>
          </w:rPr>
          <w:delText>the cursor keys, delete and backspace can be used in any field</w:delText>
        </w:r>
        <w:bookmarkStart w:id="925" w:name="_Toc356807316"/>
        <w:bookmarkStart w:id="926" w:name="_Toc357580510"/>
        <w:bookmarkStart w:id="927" w:name="_Toc357598079"/>
        <w:bookmarkStart w:id="928" w:name="_Toc357782299"/>
        <w:bookmarkStart w:id="929" w:name="_Toc358385810"/>
        <w:bookmarkStart w:id="930" w:name="_Toc358395277"/>
        <w:bookmarkStart w:id="931" w:name="_Toc358992615"/>
        <w:bookmarkEnd w:id="925"/>
        <w:bookmarkEnd w:id="926"/>
        <w:bookmarkEnd w:id="927"/>
        <w:bookmarkEnd w:id="928"/>
        <w:bookmarkEnd w:id="929"/>
        <w:bookmarkEnd w:id="930"/>
        <w:bookmarkEnd w:id="931"/>
      </w:del>
    </w:p>
    <w:p w:rsidR="000400EA" w:rsidRPr="000400EA" w:rsidRDefault="000400EA" w:rsidP="0059008C">
      <w:pPr>
        <w:numPr>
          <w:ilvl w:val="0"/>
          <w:numId w:val="6"/>
        </w:numPr>
        <w:spacing w:before="100" w:beforeAutospacing="1" w:after="100" w:afterAutospacing="1"/>
        <w:ind w:left="891"/>
        <w:rPr>
          <w:del w:id="932" w:author="Peter" w:date="2013-05-08T09:19:00Z"/>
          <w:rFonts w:ascii="Arial" w:hAnsi="Arial" w:cs="Arial"/>
          <w:color w:val="222222"/>
          <w:sz w:val="14"/>
          <w:szCs w:val="14"/>
          <w:lang w:val="en-AU" w:eastAsia="ja-JP"/>
        </w:rPr>
      </w:pPr>
      <w:del w:id="933" w:author="Peter" w:date="2013-05-08T09:19:00Z">
        <w:r w:rsidRPr="000400EA">
          <w:rPr>
            <w:rFonts w:ascii="Arial" w:hAnsi="Arial" w:cs="Arial"/>
            <w:color w:val="222222"/>
            <w:sz w:val="14"/>
            <w:szCs w:val="14"/>
            <w:lang w:val="en-AU" w:eastAsia="ja-JP"/>
          </w:rPr>
          <w:delText>digits and the minus sign can be input into any numeric field</w:delText>
        </w:r>
        <w:bookmarkStart w:id="934" w:name="_Toc356807317"/>
        <w:bookmarkStart w:id="935" w:name="_Toc357580511"/>
        <w:bookmarkStart w:id="936" w:name="_Toc357598080"/>
        <w:bookmarkStart w:id="937" w:name="_Toc357782300"/>
        <w:bookmarkStart w:id="938" w:name="_Toc358385811"/>
        <w:bookmarkStart w:id="939" w:name="_Toc358395278"/>
        <w:bookmarkStart w:id="940" w:name="_Toc358992616"/>
        <w:bookmarkEnd w:id="934"/>
        <w:bookmarkEnd w:id="935"/>
        <w:bookmarkEnd w:id="936"/>
        <w:bookmarkEnd w:id="937"/>
        <w:bookmarkEnd w:id="938"/>
        <w:bookmarkEnd w:id="939"/>
        <w:bookmarkEnd w:id="940"/>
      </w:del>
    </w:p>
    <w:p w:rsidR="000400EA" w:rsidRPr="000400EA" w:rsidRDefault="000400EA" w:rsidP="0059008C">
      <w:pPr>
        <w:numPr>
          <w:ilvl w:val="0"/>
          <w:numId w:val="6"/>
        </w:numPr>
        <w:spacing w:before="100" w:beforeAutospacing="1" w:after="100" w:afterAutospacing="1"/>
        <w:ind w:left="891"/>
        <w:rPr>
          <w:del w:id="941" w:author="Peter" w:date="2013-05-08T09:19:00Z"/>
          <w:rFonts w:ascii="Arial" w:hAnsi="Arial" w:cs="Arial"/>
          <w:color w:val="222222"/>
          <w:sz w:val="14"/>
          <w:szCs w:val="14"/>
          <w:lang w:val="en-AU" w:eastAsia="ja-JP"/>
        </w:rPr>
      </w:pPr>
      <w:del w:id="942"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943" w:name="_Toc356807318"/>
        <w:bookmarkStart w:id="944" w:name="_Toc357580512"/>
        <w:bookmarkStart w:id="945" w:name="_Toc357598081"/>
        <w:bookmarkStart w:id="946" w:name="_Toc357782301"/>
        <w:bookmarkStart w:id="947" w:name="_Toc358385812"/>
        <w:bookmarkStart w:id="948" w:name="_Toc358395279"/>
        <w:bookmarkStart w:id="949" w:name="_Toc358992617"/>
        <w:bookmarkEnd w:id="943"/>
        <w:bookmarkEnd w:id="944"/>
        <w:bookmarkEnd w:id="945"/>
        <w:bookmarkEnd w:id="946"/>
        <w:bookmarkEnd w:id="947"/>
        <w:bookmarkEnd w:id="948"/>
        <w:bookmarkEnd w:id="949"/>
      </w:del>
    </w:p>
    <w:p w:rsidR="000400EA" w:rsidRPr="000400EA" w:rsidRDefault="000400EA" w:rsidP="0059008C">
      <w:pPr>
        <w:numPr>
          <w:ilvl w:val="0"/>
          <w:numId w:val="6"/>
        </w:numPr>
        <w:spacing w:before="100" w:beforeAutospacing="1" w:after="100" w:afterAutospacing="1"/>
        <w:ind w:left="891"/>
        <w:rPr>
          <w:del w:id="950" w:author="Peter" w:date="2013-05-08T09:19:00Z"/>
          <w:rFonts w:ascii="Arial" w:hAnsi="Arial" w:cs="Arial"/>
          <w:color w:val="222222"/>
          <w:sz w:val="14"/>
          <w:szCs w:val="14"/>
          <w:lang w:val="en-AU" w:eastAsia="ja-JP"/>
        </w:rPr>
      </w:pPr>
      <w:del w:id="951"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952" w:name="_Toc356807319"/>
        <w:bookmarkStart w:id="953" w:name="_Toc357580513"/>
        <w:bookmarkStart w:id="954" w:name="_Toc357598082"/>
        <w:bookmarkStart w:id="955" w:name="_Toc357782302"/>
        <w:bookmarkStart w:id="956" w:name="_Toc358385813"/>
        <w:bookmarkStart w:id="957" w:name="_Toc358395280"/>
        <w:bookmarkStart w:id="958" w:name="_Toc358992618"/>
        <w:bookmarkEnd w:id="952"/>
        <w:bookmarkEnd w:id="953"/>
        <w:bookmarkEnd w:id="954"/>
        <w:bookmarkEnd w:id="955"/>
        <w:bookmarkEnd w:id="956"/>
        <w:bookmarkEnd w:id="957"/>
        <w:bookmarkEnd w:id="958"/>
      </w:del>
    </w:p>
    <w:p w:rsidR="000400EA" w:rsidRPr="000400EA" w:rsidRDefault="000400EA" w:rsidP="0059008C">
      <w:pPr>
        <w:numPr>
          <w:ilvl w:val="0"/>
          <w:numId w:val="6"/>
        </w:numPr>
        <w:spacing w:before="100" w:beforeAutospacing="1" w:after="100" w:afterAutospacing="1"/>
        <w:ind w:left="891"/>
        <w:rPr>
          <w:del w:id="959" w:author="Peter" w:date="2013-05-08T09:19:00Z"/>
          <w:rFonts w:ascii="Arial" w:hAnsi="Arial" w:cs="Arial"/>
          <w:color w:val="222222"/>
          <w:sz w:val="14"/>
          <w:szCs w:val="14"/>
          <w:lang w:val="en-AU" w:eastAsia="ja-JP"/>
        </w:rPr>
      </w:pPr>
      <w:del w:id="960" w:author="Peter" w:date="2013-05-08T09:19:00Z">
        <w:r w:rsidRPr="000400EA">
          <w:rPr>
            <w:rFonts w:ascii="Arial" w:hAnsi="Arial" w:cs="Arial"/>
            <w:color w:val="222222"/>
            <w:sz w:val="14"/>
            <w:szCs w:val="14"/>
            <w:lang w:val="en-AU" w:eastAsia="ja-JP"/>
          </w:rPr>
          <w:delText>all number format exceptions are caught and handled</w:delText>
        </w:r>
        <w:bookmarkStart w:id="961" w:name="_Toc356807320"/>
        <w:bookmarkStart w:id="962" w:name="_Toc357580514"/>
        <w:bookmarkStart w:id="963" w:name="_Toc357598083"/>
        <w:bookmarkStart w:id="964" w:name="_Toc357782303"/>
        <w:bookmarkStart w:id="965" w:name="_Toc358385814"/>
        <w:bookmarkStart w:id="966" w:name="_Toc358395281"/>
        <w:bookmarkStart w:id="967" w:name="_Toc358992619"/>
        <w:bookmarkEnd w:id="961"/>
        <w:bookmarkEnd w:id="962"/>
        <w:bookmarkEnd w:id="963"/>
        <w:bookmarkEnd w:id="964"/>
        <w:bookmarkEnd w:id="965"/>
        <w:bookmarkEnd w:id="966"/>
        <w:bookmarkEnd w:id="967"/>
      </w:del>
    </w:p>
    <w:p w:rsidR="000400EA" w:rsidRPr="000400EA" w:rsidRDefault="000400EA" w:rsidP="000400EA">
      <w:pPr>
        <w:spacing w:before="100" w:beforeAutospacing="1" w:after="100" w:afterAutospacing="1"/>
        <w:rPr>
          <w:del w:id="968" w:author="Peter" w:date="2013-05-08T09:19:00Z"/>
          <w:rFonts w:ascii="Arial" w:hAnsi="Arial" w:cs="Arial"/>
          <w:color w:val="222222"/>
          <w:sz w:val="14"/>
          <w:szCs w:val="14"/>
          <w:lang w:val="en-AU" w:eastAsia="ja-JP"/>
        </w:rPr>
      </w:pPr>
      <w:del w:id="969"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970" w:name="_Toc356807321"/>
        <w:bookmarkStart w:id="971" w:name="_Toc357580515"/>
        <w:bookmarkStart w:id="972" w:name="_Toc357598084"/>
        <w:bookmarkStart w:id="973" w:name="_Toc357782304"/>
        <w:bookmarkStart w:id="974" w:name="_Toc358385815"/>
        <w:bookmarkStart w:id="975" w:name="_Toc358395282"/>
        <w:bookmarkStart w:id="976" w:name="_Toc358992620"/>
        <w:bookmarkEnd w:id="970"/>
        <w:bookmarkEnd w:id="971"/>
        <w:bookmarkEnd w:id="972"/>
        <w:bookmarkEnd w:id="973"/>
        <w:bookmarkEnd w:id="974"/>
        <w:bookmarkEnd w:id="975"/>
        <w:bookmarkEnd w:id="976"/>
      </w:del>
    </w:p>
    <w:p w:rsidR="000400EA" w:rsidRPr="000400EA" w:rsidRDefault="000400EA" w:rsidP="000400EA">
      <w:pPr>
        <w:rPr>
          <w:del w:id="977" w:author="Peter" w:date="2013-05-08T09:19:00Z"/>
        </w:rPr>
      </w:pPr>
      <w:bookmarkStart w:id="978" w:name="_Toc356807322"/>
      <w:bookmarkStart w:id="979" w:name="_Toc357580516"/>
      <w:bookmarkStart w:id="980" w:name="_Toc357598085"/>
      <w:bookmarkStart w:id="981" w:name="_Toc357782305"/>
      <w:bookmarkStart w:id="982" w:name="_Toc358385816"/>
      <w:bookmarkStart w:id="983" w:name="_Toc358395283"/>
      <w:bookmarkStart w:id="984" w:name="_Toc358992621"/>
      <w:bookmarkEnd w:id="978"/>
      <w:bookmarkEnd w:id="979"/>
      <w:bookmarkEnd w:id="980"/>
      <w:bookmarkEnd w:id="981"/>
      <w:bookmarkEnd w:id="982"/>
      <w:bookmarkEnd w:id="983"/>
      <w:bookmarkEnd w:id="984"/>
    </w:p>
    <w:p w:rsidR="003B29B2" w:rsidRPr="00084655" w:rsidRDefault="003B29B2" w:rsidP="000E3E59">
      <w:pPr>
        <w:pStyle w:val="Heading2"/>
      </w:pPr>
      <w:bookmarkStart w:id="985" w:name="_Ref356551679"/>
      <w:bookmarkStart w:id="986" w:name="_Toc358992622"/>
      <w:r w:rsidRPr="00084655">
        <w:t>Calculation of Sun Angles</w:t>
      </w:r>
      <w:bookmarkEnd w:id="985"/>
      <w:bookmarkEnd w:id="986"/>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3B29B2" w:rsidP="003B29B2">
            <w:pPr>
              <w:pStyle w:val="Figure"/>
            </w:pPr>
            <w:r>
              <w:rPr>
                <w:lang w:val="en-AU"/>
              </w:rPr>
              <w:drawing>
                <wp:inline distT="0" distB="0" distL="0" distR="0">
                  <wp:extent cx="2260127" cy="3152198"/>
                  <wp:effectExtent l="19050" t="0" r="6823"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2262651" cy="3155719"/>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E172F8">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987" w:name="_Ref157353485"/>
      <w:bookmarkStart w:id="988" w:name="_Toc358992623"/>
      <w:r w:rsidRPr="00D8645A">
        <w:t>Calculation of Goniometer Angles</w:t>
      </w:r>
      <w:bookmarkEnd w:id="987"/>
      <w:bookmarkEnd w:id="988"/>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989" w:name="_Ref97880617"/>
      <w:r>
        <w:t xml:space="preserve">Figure </w:t>
      </w:r>
      <w:fldSimple w:instr=" SEQ Figure \* ARABIC ">
        <w:r w:rsidR="00E172F8">
          <w:rPr>
            <w:noProof/>
          </w:rPr>
          <w:t>48</w:t>
        </w:r>
      </w:fldSimple>
      <w:bookmarkEnd w:id="989"/>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DA70D7">
        <w:tc>
          <w:tcPr>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975B29" w:rsidP="00FB6D95">
            <w:pPr>
              <w:pStyle w:val="Figure"/>
            </w:pPr>
            <w:r>
              <w:rPr>
                <w:lang w:val="en-AU"/>
              </w:rPr>
              <w:drawing>
                <wp:inline distT="0" distB="0" distL="0" distR="0">
                  <wp:extent cx="3478841" cy="2777564"/>
                  <wp:effectExtent l="19050" t="0" r="7309" b="0"/>
                  <wp:docPr id="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srcRect/>
                          <a:stretch>
                            <a:fillRect/>
                          </a:stretch>
                        </pic:blipFill>
                        <pic:spPr bwMode="auto">
                          <a:xfrm>
                            <a:off x="0" y="0"/>
                            <a:ext cx="3478721" cy="2777469"/>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E172F8">
                <w:rPr>
                  <w:noProof/>
                </w:rPr>
                <w:t>49</w:t>
              </w:r>
            </w:fldSimple>
            <w:r w:rsidRPr="00084655">
              <w:t>: Goniometer angle calculation dialog</w:t>
            </w:r>
          </w:p>
          <w:p w:rsidR="00FB6D95" w:rsidRDefault="00FB6D95" w:rsidP="00FB6D95">
            <w:pPr>
              <w:pStyle w:val="ProcessStep"/>
            </w:pPr>
            <w:r w:rsidRPr="00084655">
              <w:t xml:space="preserve">In the </w:t>
            </w:r>
            <w:r w:rsidR="00975B29" w:rsidRPr="00084655">
              <w:t xml:space="preserve">Spectral </w:t>
            </w:r>
            <w:r w:rsidRPr="00084655">
              <w:t>data browser</w:t>
            </w:r>
            <w:r w:rsidR="00D0301C">
              <w:t xml:space="preserve"> of the </w:t>
            </w:r>
            <w:r w:rsidR="00975B29">
              <w:t xml:space="preserve">Metadata Editor </w:t>
            </w:r>
            <w:r w:rsidR="00D0301C">
              <w:t>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w:t>
            </w:r>
          </w:p>
          <w:p w:rsidR="00975B29" w:rsidRDefault="00975B29" w:rsidP="00975B29">
            <w:pPr>
              <w:pStyle w:val="Figure"/>
            </w:pPr>
            <w:r>
              <w:rPr>
                <w:lang w:val="en-AU"/>
              </w:rPr>
              <w:drawing>
                <wp:inline distT="0" distB="0" distL="0" distR="0">
                  <wp:extent cx="1229721" cy="1656179"/>
                  <wp:effectExtent l="19050" t="0" r="8529" b="0"/>
                  <wp:docPr id="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srcRect r="65625" b="41967"/>
                          <a:stretch>
                            <a:fillRect/>
                          </a:stretch>
                        </pic:blipFill>
                        <pic:spPr bwMode="auto">
                          <a:xfrm>
                            <a:off x="0" y="0"/>
                            <a:ext cx="1229840" cy="1656339"/>
                          </a:xfrm>
                          <a:prstGeom prst="rect">
                            <a:avLst/>
                          </a:prstGeom>
                          <a:noFill/>
                          <a:ln w="9525">
                            <a:noFill/>
                            <a:miter lim="800000"/>
                            <a:headEnd/>
                            <a:tailEnd/>
                          </a:ln>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When the results in this box are correct, click  </w:t>
            </w:r>
            <w:r w:rsidRPr="00DA70D7">
              <w:rPr>
                <w:rStyle w:val="ActionButton"/>
              </w:rPr>
              <w:t>Apply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990" w:name="_Toc355280386"/>
      <w:bookmarkStart w:id="991" w:name="_Ref358383795"/>
      <w:bookmarkStart w:id="992" w:name="_Ref358383802"/>
      <w:bookmarkStart w:id="993" w:name="_Ref153765394"/>
      <w:bookmarkStart w:id="994" w:name="_Toc358992624"/>
      <w:r>
        <w:t>Data Query and Output</w:t>
      </w:r>
      <w:bookmarkEnd w:id="990"/>
      <w:bookmarkEnd w:id="991"/>
      <w:bookmarkEnd w:id="992"/>
      <w:bookmarkEnd w:id="994"/>
    </w:p>
    <w:p w:rsidR="006E6A31" w:rsidRDefault="004F3F9E" w:rsidP="00BA3445">
      <w:pPr>
        <w:pStyle w:val="Heading2"/>
      </w:pPr>
      <w:bookmarkStart w:id="995" w:name="_Toc355280387"/>
      <w:bookmarkStart w:id="996" w:name="_Toc358992625"/>
      <w:r>
        <w:t>The</w:t>
      </w:r>
      <w:r w:rsidR="006E6A31">
        <w:t xml:space="preserve"> Spectrum </w:t>
      </w:r>
      <w:r w:rsidR="0039469A">
        <w:t>Browser</w:t>
      </w:r>
      <w:bookmarkEnd w:id="995"/>
      <w:bookmarkEnd w:id="996"/>
    </w:p>
    <w:p w:rsidR="006E6A31" w:rsidRDefault="00185AD4" w:rsidP="00185AD4">
      <w:pPr>
        <w:pStyle w:val="Body"/>
      </w:pPr>
      <w:r>
        <w:t xml:space="preserve">The </w:t>
      </w:r>
      <w:r w:rsidR="00F52044">
        <w:t>SPECCHIO</w:t>
      </w:r>
      <w:r>
        <w:t xml:space="preserve">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ED39B9" w:rsidP="00185AD4">
      <w:pPr>
        <w:pStyle w:val="Figure"/>
      </w:pPr>
      <w:r>
        <w:rPr>
          <w:lang w:val="en-AU"/>
        </w:rPr>
        <w:drawing>
          <wp:inline distT="0" distB="0" distL="0" distR="0">
            <wp:extent cx="4824554" cy="2982580"/>
            <wp:effectExtent l="19050" t="0" r="0" b="0"/>
            <wp:docPr id="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srcRect/>
                    <a:stretch>
                      <a:fillRect/>
                    </a:stretch>
                  </pic:blipFill>
                  <pic:spPr bwMode="auto">
                    <a:xfrm>
                      <a:off x="0" y="0"/>
                      <a:ext cx="4821645" cy="2980782"/>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E172F8">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fldSimple w:instr=" REF _Ref358988511 \r \h  \* MERGEFORMAT ">
        <w:r w:rsidR="00E172F8">
          <w:rPr>
            <w:rStyle w:val="CrossReference"/>
          </w:rPr>
          <w:t>10.5</w:t>
        </w:r>
      </w:fldSimple>
      <w:r w:rsidRPr="00ED39B9">
        <w:rPr>
          <w:rStyle w:val="CrossReference"/>
        </w:rPr>
        <w:t xml:space="preserve"> </w:t>
      </w:r>
      <w:fldSimple w:instr=" REF _Ref358988515 \h  \* MERGEFORMAT ">
        <w:r w:rsidR="00E172F8" w:rsidRPr="00E172F8">
          <w:rPr>
            <w:rStyle w:val="CrossReference"/>
          </w:rPr>
          <w:t>Visualisation Modules</w:t>
        </w:r>
      </w:fldSimple>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E172F8" w:rsidRPr="00E172F8">
          <w:rPr>
            <w:rStyle w:val="CrossReference"/>
          </w:rPr>
          <w:t>6.7</w:t>
        </w:r>
      </w:fldSimple>
      <w:r w:rsidR="00F764C7" w:rsidRPr="00F764C7">
        <w:rPr>
          <w:rStyle w:val="CrossReference"/>
        </w:rPr>
        <w:t xml:space="preserve"> </w:t>
      </w:r>
      <w:fldSimple w:instr=" REF _Ref356820294 \h  \* MERGEFORMAT ">
        <w:r w:rsidR="00E172F8" w:rsidRPr="00E172F8">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button is only present if you are accessing an ANDS-enabled </w:t>
      </w:r>
      <w:r w:rsidR="00F52044">
        <w:t>SPECCHIO</w:t>
      </w:r>
      <w:r w:rsidR="00CB32BA">
        <w:t xml:space="preserve"> Server and is only active if you are the owner or in the Research Group for the Spectra you have selected.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997" w:name="_Toc358992626"/>
      <w:bookmarkEnd w:id="993"/>
      <w:r>
        <w:t>Query Builder</w:t>
      </w:r>
      <w:bookmarkEnd w:id="997"/>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7B4E3E" w:rsidP="00BD4D89">
      <w:pPr>
        <w:pStyle w:val="Figure"/>
      </w:pPr>
      <w:r>
        <w:rPr>
          <w:lang w:val="en-AU"/>
        </w:rPr>
        <w:drawing>
          <wp:inline distT="0" distB="0" distL="0" distR="0">
            <wp:extent cx="5940425" cy="4461754"/>
            <wp:effectExtent l="19050" t="0" r="3175" b="0"/>
            <wp:docPr id="3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srcRect/>
                    <a:stretch>
                      <a:fillRect/>
                    </a:stretch>
                  </pic:blipFill>
                  <pic:spPr bwMode="auto">
                    <a:xfrm>
                      <a:off x="0" y="0"/>
                      <a:ext cx="5940425" cy="4461754"/>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E172F8">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fldSimple w:instr=" REF _Ref358988511 \r \h  \* MERGEFORMAT ">
        <w:r w:rsidR="00E172F8">
          <w:rPr>
            <w:rStyle w:val="CrossReference"/>
          </w:rPr>
          <w:t>10.5</w:t>
        </w:r>
      </w:fldSimple>
      <w:r w:rsidRPr="00ED39B9">
        <w:rPr>
          <w:rStyle w:val="CrossReference"/>
        </w:rPr>
        <w:t xml:space="preserve"> </w:t>
      </w:r>
      <w:fldSimple w:instr=" REF _Ref358988515 \h  \* MERGEFORMAT ">
        <w:r w:rsidR="00E172F8" w:rsidRPr="00E172F8">
          <w:rPr>
            <w:rStyle w:val="CrossReference"/>
          </w:rPr>
          <w:t>Visualisation Modules</w:t>
        </w:r>
      </w:fldSimple>
      <w:r>
        <w:t xml:space="preserve">. Depending on the option and Spectra selected, some of these Visualisation options may take several minutes to process. </w:t>
      </w:r>
    </w:p>
    <w:p w:rsidR="00BD4D89" w:rsidRDefault="00BD4D89" w:rsidP="00BD4D89">
      <w:pPr>
        <w:pStyle w:val="HangingIndent"/>
      </w:pPr>
      <w:r>
        <w:t>Left panel</w:t>
      </w:r>
      <w:r>
        <w:tab/>
        <w:t xml:space="preserve">There is one box for each </w:t>
      </w:r>
      <w:r w:rsidR="00F52044">
        <w:t>SPECCHIO</w:t>
      </w:r>
      <w:r>
        <w:t xml:space="preserve">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E172F8" w:rsidRPr="00E172F8">
          <w:rPr>
            <w:rStyle w:val="CrossReference"/>
          </w:rPr>
          <w:t>4.12</w:t>
        </w:r>
      </w:fldSimple>
      <w:r w:rsidRPr="00D3641C">
        <w:rPr>
          <w:rStyle w:val="CrossReference"/>
        </w:rPr>
        <w:t xml:space="preserve"> </w:t>
      </w:r>
      <w:fldSimple w:instr=" REF _Ref354084522 \h  \* MERGEFORMAT ">
        <w:r w:rsidR="00E172F8" w:rsidRPr="00E172F8">
          <w:rPr>
            <w:rStyle w:val="CrossReference"/>
          </w:rPr>
          <w:t>Spectrum-related Metadata</w:t>
        </w:r>
      </w:fldSimple>
      <w:r w:rsidR="003A1458">
        <w:t xml:space="preserve"> for more information o</w:t>
      </w:r>
      <w:r>
        <w:t>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998" w:name="_Ref153761959"/>
      <w:bookmarkStart w:id="999" w:name="_Toc355280389"/>
      <w:bookmarkStart w:id="1000" w:name="_Toc358992627"/>
      <w:r>
        <w:t xml:space="preserve">Show </w:t>
      </w:r>
      <w:r w:rsidR="002A0FFE" w:rsidRPr="00084655">
        <w:t>Report</w:t>
      </w:r>
      <w:bookmarkEnd w:id="998"/>
      <w:bookmarkEnd w:id="999"/>
      <w:bookmarkEnd w:id="1000"/>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E172F8">
          <w:rPr>
            <w:noProof/>
          </w:rPr>
          <w:t>52</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E172F8">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1001"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1001"/>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E172F8">
                <w:rPr>
                  <w:noProof/>
                </w:rPr>
                <w:t>54</w:t>
              </w:r>
            </w:fldSimple>
            <w:r w:rsidRPr="00084655">
              <w:t>: File output dialog</w:t>
            </w:r>
          </w:p>
          <w:p w:rsidR="00D15EB7" w:rsidRDefault="00D15EB7" w:rsidP="00D15EB7">
            <w:pPr>
              <w:pStyle w:val="HangingIndentinTable"/>
            </w:pPr>
            <w:r w:rsidRPr="001A43B4">
              <w:rPr>
                <w:rStyle w:val="GUIWord"/>
              </w:rPr>
              <w:t>Title:</w:t>
            </w:r>
            <w:r>
              <w:tab/>
              <w:t>Enter a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Enter the lowest and highest values that you want to appear on the X and Y axes. The two values in each 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sensor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1002" w:name="_Ref153761992"/>
      <w:bookmarkStart w:id="1003" w:name="_Ref157230540"/>
      <w:bookmarkStart w:id="1004" w:name="_Toc355280390"/>
      <w:bookmarkStart w:id="1005" w:name="_Toc358992628"/>
      <w:r w:rsidRPr="00084655">
        <w:t xml:space="preserve">File </w:t>
      </w:r>
      <w:bookmarkEnd w:id="1002"/>
      <w:bookmarkEnd w:id="1003"/>
      <w:bookmarkEnd w:id="1004"/>
      <w:r w:rsidR="009750E6">
        <w:t>Export</w:t>
      </w:r>
      <w:bookmarkEnd w:id="1005"/>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3536192" cy="1885150"/>
            <wp:effectExtent l="19050" t="0" r="7108"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1006" w:name="_Ref153767385"/>
      <w:r w:rsidRPr="00084655">
        <w:t xml:space="preserve">Figure </w:t>
      </w:r>
      <w:fldSimple w:instr=" SEQ Figure \* ARABIC ">
        <w:r w:rsidR="00E172F8">
          <w:rPr>
            <w:noProof/>
          </w:rPr>
          <w:t>55</w:t>
        </w:r>
      </w:fldSimple>
      <w:bookmarkEnd w:id="1006"/>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E172F8" w:rsidRPr="00E172F8">
          <w:rPr>
            <w:rStyle w:val="CrossReference"/>
          </w:rPr>
          <w:t>7.4.1</w:t>
        </w:r>
      </w:fldSimple>
      <w:r w:rsidRPr="00BE6811">
        <w:rPr>
          <w:rStyle w:val="CrossReference"/>
        </w:rPr>
        <w:t xml:space="preserve"> </w:t>
      </w:r>
      <w:fldSimple w:instr=" REF _Ref356826592 \h  \* MERGEFORMAT ">
        <w:r w:rsidR="00E172F8" w:rsidRPr="00E172F8">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fldSimple w:instr=" REF _Ref358393092 \r \h  \* MERGEFORMAT ">
        <w:r w:rsidR="00E172F8" w:rsidRPr="00E172F8">
          <w:rPr>
            <w:rStyle w:val="CrossReference"/>
          </w:rPr>
          <w:t>6.2</w:t>
        </w:r>
      </w:fldSimple>
      <w:r w:rsidR="003A1458" w:rsidRPr="003A1458">
        <w:rPr>
          <w:rStyle w:val="CrossReference"/>
        </w:rPr>
        <w:t xml:space="preserve"> </w:t>
      </w:r>
      <w:fldSimple w:instr=" REF _Ref358393092 \h  \* MERGEFORMAT ">
        <w:r w:rsidR="00E172F8" w:rsidRPr="00E172F8">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If no instrument has been defined the sensor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is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if want 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1A43B4">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893E73">
        <w:t>Unit</w:t>
      </w:r>
      <w:r w:rsidR="00893E73">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campaign containing </w:t>
      </w:r>
      <w:r w:rsidR="00893E73" w:rsidRPr="00084655">
        <w:t xml:space="preserve">Spectra </w:t>
      </w:r>
      <w:r w:rsidR="002A0FFE" w:rsidRPr="00084655">
        <w:t>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1007" w:name="_Toc355280391"/>
      <w:bookmarkStart w:id="1008" w:name="_Ref356826590"/>
      <w:bookmarkStart w:id="1009" w:name="_Ref356826592"/>
      <w:bookmarkStart w:id="1010" w:name="_Toc358992629"/>
      <w:r w:rsidRPr="00084655">
        <w:t xml:space="preserve">CSV </w:t>
      </w:r>
      <w:r w:rsidR="00BE6811">
        <w:t>Spectrum</w:t>
      </w:r>
      <w:r w:rsidRPr="00084655">
        <w:t xml:space="preserve"> </w:t>
      </w:r>
      <w:r w:rsidR="00BE6811">
        <w:t xml:space="preserve">Export </w:t>
      </w:r>
      <w:r w:rsidRPr="00084655">
        <w:t>Format</w:t>
      </w:r>
      <w:bookmarkEnd w:id="1007"/>
      <w:bookmarkEnd w:id="1008"/>
      <w:bookmarkEnd w:id="1009"/>
      <w:bookmarkEnd w:id="1010"/>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1" w:name="_Ref153770960"/>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56</w:t>
      </w:r>
      <w:r w:rsidR="00136097">
        <w:rPr>
          <w:noProof/>
        </w:rPr>
        <w:fldChar w:fldCharType="end"/>
      </w:r>
      <w:bookmarkEnd w:id="1011"/>
      <w:r w:rsidRPr="00084655">
        <w:t>: CSV file example (loaded into Excel)</w:t>
      </w:r>
    </w:p>
    <w:p w:rsidR="003579B4" w:rsidRDefault="003579B4" w:rsidP="003579B4">
      <w:pPr>
        <w:pStyle w:val="Heading2"/>
      </w:pPr>
      <w:bookmarkStart w:id="1012" w:name="_Toc358992630"/>
      <w:r w:rsidRPr="003579B4">
        <w:t>Process</w:t>
      </w:r>
      <w:bookmarkEnd w:id="1012"/>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E172F8" w:rsidRPr="00E172F8">
          <w:rPr>
            <w:rStyle w:val="CrossReference"/>
          </w:rPr>
          <w:t>10</w:t>
        </w:r>
      </w:fldSimple>
      <w:r w:rsidRPr="003579B4">
        <w:rPr>
          <w:rStyle w:val="CrossReference"/>
        </w:rPr>
        <w:t xml:space="preserve"> </w:t>
      </w:r>
      <w:fldSimple w:instr=" REF _Ref355793053 \h  \* MERGEFORMAT ">
        <w:r w:rsidR="00E172F8" w:rsidRPr="00E172F8">
          <w:rPr>
            <w:rStyle w:val="CrossReference"/>
          </w:rPr>
          <w:t>Interactive Processing using Space Networks</w:t>
        </w:r>
      </w:fldSimple>
      <w:r>
        <w:t>.</w:t>
      </w:r>
    </w:p>
    <w:p w:rsidR="003579B4" w:rsidRDefault="003579B4" w:rsidP="003579B4">
      <w:pPr>
        <w:pStyle w:val="Heading2"/>
      </w:pPr>
      <w:bookmarkStart w:id="1013" w:name="_Toc358992631"/>
      <w:r w:rsidRPr="003579B4">
        <w:t>Spectral plot</w:t>
      </w:r>
      <w:bookmarkEnd w:id="1013"/>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E172F8">
          <w:rPr>
            <w:noProof/>
          </w:rPr>
          <w:t>57</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136097">
        <w:fldChar w:fldCharType="begin"/>
      </w:r>
      <w:r>
        <w:instrText xml:space="preserve"> PAGEREF FourPlotOptions \h </w:instrText>
      </w:r>
      <w:r w:rsidR="00136097">
        <w:fldChar w:fldCharType="separate"/>
      </w:r>
      <w:r w:rsidR="00E172F8">
        <w:rPr>
          <w:noProof/>
        </w:rPr>
        <w:t>93</w:t>
      </w:r>
      <w:r w:rsidR="00136097">
        <w:fldChar w:fldCharType="end"/>
      </w:r>
      <w:r>
        <w:t xml:space="preserve"> in the section </w:t>
      </w:r>
      <w:fldSimple w:instr=" REF _Ref153761959 \r \h  \* MERGEFORMAT ">
        <w:r w:rsidR="00E172F8" w:rsidRPr="00E172F8">
          <w:rPr>
            <w:rStyle w:val="CrossReference"/>
          </w:rPr>
          <w:t>7.3</w:t>
        </w:r>
      </w:fldSimple>
      <w:r w:rsidRPr="00684760">
        <w:rPr>
          <w:rStyle w:val="CrossReference"/>
        </w:rPr>
        <w:t xml:space="preserve"> </w:t>
      </w:r>
      <w:fldSimple w:instr=" REF _Ref153761959 \h  \* MERGEFORMAT ">
        <w:r w:rsidR="00E172F8" w:rsidRPr="00E172F8">
          <w:rPr>
            <w:rStyle w:val="CrossReference"/>
          </w:rPr>
          <w:t>Show Report</w:t>
        </w:r>
      </w:fldSimple>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1014" w:name="_Toc358992632"/>
      <w:r w:rsidRPr="003579B4">
        <w:t>Refl.calc</w:t>
      </w:r>
      <w:bookmarkEnd w:id="1014"/>
    </w:p>
    <w:p w:rsidR="003579B4" w:rsidRDefault="00893E73" w:rsidP="001D236D">
      <w:pPr>
        <w:pStyle w:val="Body"/>
      </w:pPr>
      <w:r>
        <w:t>This</w:t>
      </w:r>
      <w:r w:rsidR="001D236D">
        <w:t xml:space="preserve"> function is the same as Process,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E172F8" w:rsidRPr="00E172F8">
          <w:rPr>
            <w:rStyle w:val="CrossReference"/>
          </w:rPr>
          <w:t>10</w:t>
        </w:r>
      </w:fldSimple>
      <w:r w:rsidRPr="003579B4">
        <w:rPr>
          <w:rStyle w:val="CrossReference"/>
        </w:rPr>
        <w:t xml:space="preserve"> </w:t>
      </w:r>
      <w:fldSimple w:instr=" REF _Ref355793053 \h  \* MERGEFORMAT ">
        <w:r w:rsidR="00E172F8" w:rsidRPr="00E172F8">
          <w:rPr>
            <w:rStyle w:val="CrossReference"/>
          </w:rPr>
          <w:t>Interactive Processing using Space Networks</w:t>
        </w:r>
      </w:fldSimple>
      <w:r>
        <w:t xml:space="preserve"> for further information.</w:t>
      </w:r>
    </w:p>
    <w:p w:rsidR="002A0FFE" w:rsidRDefault="003579B4" w:rsidP="003579B4">
      <w:pPr>
        <w:pStyle w:val="Heading2"/>
      </w:pPr>
      <w:bookmarkStart w:id="1015" w:name="_Toc358992633"/>
      <w:r w:rsidRPr="003579B4">
        <w:t>Publish Collection</w:t>
      </w:r>
      <w:bookmarkEnd w:id="1015"/>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8C6ACF">
        <w:rPr>
          <w:rStyle w:val="CrossReference"/>
        </w:rPr>
        <w:t>Chapter</w:t>
      </w:r>
      <w:r w:rsidR="008C6ACF" w:rsidRPr="008C6ACF">
        <w:rPr>
          <w:rStyle w:val="CrossReference"/>
        </w:rPr>
        <w:t xml:space="preserve"> </w:t>
      </w:r>
      <w:fldSimple w:instr=" REF _Ref358385166 \r \h  \* MERGEFORMAT ">
        <w:r w:rsidR="00E172F8">
          <w:rPr>
            <w:rStyle w:val="CrossReference"/>
          </w:rPr>
          <w:t>9</w:t>
        </w:r>
      </w:fldSimple>
      <w:r w:rsidR="008C6ACF" w:rsidRPr="008C6ACF">
        <w:rPr>
          <w:rStyle w:val="CrossReference"/>
        </w:rPr>
        <w:t xml:space="preserve"> </w:t>
      </w:r>
      <w:fldSimple w:instr=" REF _Ref358385166 \h  \* MERGEFORMAT ">
        <w:r w:rsidR="00E172F8" w:rsidRPr="00E172F8">
          <w:rPr>
            <w:rStyle w:val="CrossReference"/>
          </w:rPr>
          <w:t>Publishing Data to ANDS</w:t>
        </w:r>
      </w:fldSimple>
      <w:r w:rsidR="00816EF8">
        <w:t>.</w:t>
      </w:r>
    </w:p>
    <w:p w:rsidR="001572A2" w:rsidRDefault="002353F8" w:rsidP="00E5047C">
      <w:pPr>
        <w:pStyle w:val="Heading1"/>
      </w:pPr>
      <w:bookmarkStart w:id="1016" w:name="_Ref355008517"/>
      <w:bookmarkStart w:id="1017" w:name="_Ref355008521"/>
      <w:bookmarkStart w:id="1018" w:name="_Toc355280392"/>
      <w:bookmarkStart w:id="1019" w:name="_Ref97114440"/>
      <w:bookmarkStart w:id="1020" w:name="_Toc358992634"/>
      <w:r>
        <w:t>Help F</w:t>
      </w:r>
      <w:r w:rsidR="001572A2">
        <w:t>unctions</w:t>
      </w:r>
      <w:bookmarkEnd w:id="1020"/>
    </w:p>
    <w:p w:rsidR="001572A2" w:rsidRPr="001572A2" w:rsidRDefault="001572A2" w:rsidP="001941F1">
      <w:pPr>
        <w:pStyle w:val="Body"/>
      </w:pPr>
      <w:r>
        <w:t xml:space="preserve">The Info functions do not </w:t>
      </w:r>
      <w:r w:rsidR="007B1E7E">
        <w:t xml:space="preserve">read or </w:t>
      </w:r>
      <w:r>
        <w:t xml:space="preserve">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1021" w:name="_Ref356400902"/>
      <w:bookmarkStart w:id="1022" w:name="_Toc358992635"/>
      <w:r>
        <w:t>List available Metadata Elements</w:t>
      </w:r>
      <w:bookmarkEnd w:id="1021"/>
      <w:bookmarkEnd w:id="1022"/>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1023" w:name="_Ref356399222"/>
      <w:bookmarkStart w:id="1024" w:name="_Toc358992636"/>
      <w:r>
        <w:t>About</w:t>
      </w:r>
      <w:bookmarkEnd w:id="1024"/>
    </w:p>
    <w:p w:rsidR="002353F8" w:rsidRDefault="002353F8" w:rsidP="002353F8">
      <w:pPr>
        <w:pStyle w:val="Body"/>
      </w:pPr>
      <w:r>
        <w:t xml:space="preserve">This function shows the version of the </w:t>
      </w:r>
      <w:r w:rsidR="00F52044">
        <w:t>SPECCHIO</w:t>
      </w:r>
      <w:r>
        <w:t xml:space="preserve"> Client that you are running.</w:t>
      </w:r>
    </w:p>
    <w:p w:rsidR="002353F8" w:rsidRPr="001572A2" w:rsidRDefault="002353F8" w:rsidP="002353F8">
      <w:pPr>
        <w:pStyle w:val="DocAction"/>
      </w:pPr>
      <w:r>
        <w:t xml:space="preserve">%%% It presently shows UOZ Remote Sensing Labs and the </w:t>
      </w:r>
      <w:hyperlink r:id="rId90" w:history="1">
        <w:r w:rsidRPr="00F85FAA">
          <w:rPr>
            <w:rStyle w:val="Hyperlink"/>
          </w:rPr>
          <w:t>www.specchio.ch</w:t>
        </w:r>
      </w:hyperlink>
      <w:r>
        <w:t xml:space="preserve"> website. Is there a need to change this? Elaine</w:t>
      </w:r>
      <w:r w:rsidR="00957BFD">
        <w:t xml:space="preserve">  </w:t>
      </w:r>
      <w:r w:rsidR="00957BFD" w:rsidRPr="00957BFD">
        <w:rPr>
          <w:i w:val="0"/>
          <w:color w:val="00B050"/>
          <w:u w:val="single"/>
        </w:rPr>
        <w:t>I assume so</w:t>
      </w:r>
      <w:r w:rsidR="00957BFD">
        <w:t>.</w:t>
      </w:r>
    </w:p>
    <w:p w:rsidR="00AC30B0" w:rsidRDefault="00AC30B0" w:rsidP="00E5047C">
      <w:pPr>
        <w:pStyle w:val="Heading1"/>
      </w:pPr>
      <w:bookmarkStart w:id="1025" w:name="_Ref358385166"/>
      <w:bookmarkStart w:id="1026" w:name="_Toc358992637"/>
      <w:r>
        <w:t>Publishing Data to ANDS</w:t>
      </w:r>
      <w:bookmarkEnd w:id="1016"/>
      <w:bookmarkEnd w:id="1017"/>
      <w:bookmarkEnd w:id="1018"/>
      <w:bookmarkEnd w:id="1023"/>
      <w:bookmarkEnd w:id="1025"/>
      <w:bookmarkEnd w:id="1026"/>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1"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2"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3" w:history="1">
        <w:r>
          <w:rPr>
            <w:rStyle w:val="Hyperlink"/>
          </w:rPr>
          <w:t>http://www.ands.org.au/</w:t>
        </w:r>
      </w:hyperlink>
      <w:r>
        <w:t xml:space="preserve"> </w:t>
      </w:r>
      <w:r w:rsidR="00A07DB7">
        <w:t xml:space="preserve">and </w:t>
      </w:r>
      <w:hyperlink r:id="rId94"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collection and writes it to all Spectra in the collection key as a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CD3D1B" w:rsidRDefault="00CD3D1B" w:rsidP="00CD3D1B">
      <w:pPr>
        <w:pStyle w:val="Note"/>
      </w:pPr>
      <w:r>
        <w:t>Note</w:t>
      </w:r>
      <w:r>
        <w:tab/>
        <w:t xml:space="preserve">The RIF-CS file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286262" w:rsidRDefault="00286262" w:rsidP="00286262">
      <w:pPr>
        <w:pStyle w:val="DocAction"/>
      </w:pPr>
      <w:r>
        <w:t>%%% Are any of these optional? DOI for example?</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r w:rsidR="00957BFD">
        <w:t xml:space="preserve"> </w:t>
      </w:r>
      <w:r w:rsidR="00957BFD" w:rsidRPr="00957BFD">
        <w:rPr>
          <w:rStyle w:val="DocActionChar"/>
        </w:rPr>
        <w:t>%%% How do you get one of these. Elaine</w:t>
      </w:r>
      <w:r w:rsidR="00957BFD">
        <w:t xml:space="preserve"> </w:t>
      </w:r>
      <w:r w:rsidR="00957BFD" w:rsidRPr="00957BFD">
        <w:rPr>
          <w:color w:val="00B050"/>
          <w:u w:val="single"/>
        </w:rPr>
        <w:t>Currently we are figuring this out with the library.</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fldSimple w:instr=" REF _Ref353786217 \r \h  \* MERGEFORMAT ">
        <w:r w:rsidR="00E172F8" w:rsidRPr="00E172F8">
          <w:rPr>
            <w:rStyle w:val="CrossReference"/>
          </w:rPr>
          <w:t>4.1</w:t>
        </w:r>
      </w:fldSimple>
      <w:r w:rsidRPr="00957BFD">
        <w:rPr>
          <w:rStyle w:val="CrossReference"/>
        </w:rPr>
        <w:t xml:space="preserve"> </w:t>
      </w:r>
      <w:fldSimple w:instr=" REF _Ref353786217 \h  \* MERGEFORMAT ">
        <w:r w:rsidR="00E172F8" w:rsidRPr="00E172F8">
          <w:rPr>
            <w:rStyle w:val="CrossReference"/>
          </w:rPr>
          <w:t>User Accounts</w:t>
        </w:r>
      </w:fldSimple>
      <w:r>
        <w:t xml:space="preserve"> for more information, especially information on the ANDS Party Identifier.</w:t>
      </w:r>
    </w:p>
    <w:p w:rsidR="0018135B" w:rsidRDefault="00562076" w:rsidP="005F48C4">
      <w:pPr>
        <w:pStyle w:val="Body"/>
      </w:pPr>
      <w:r>
        <w:t xml:space="preserve">When data is published, </w:t>
      </w:r>
      <w:r w:rsidR="00F52044">
        <w:t>SPECCHIO</w:t>
      </w:r>
      <w:r>
        <w:t xml:space="preserve">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w:t>
      </w:r>
      <w:r w:rsidR="00027D37">
        <w:t>,</w:t>
      </w:r>
      <w:r w:rsidR="0018135B">
        <w:t xml:space="preserve"> if they pass validation, </w:t>
      </w:r>
      <w:r w:rsidR="00027D37">
        <w:t>publishes the Collection description on RDA for discoverability.</w:t>
      </w:r>
      <w:r w:rsidR="00CD3D1B">
        <w:t xml:space="preserve"> Information about the RIF-CS format can be found on the ANDS website referred to at the start of this Chapter.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19050" t="0" r="0" b="0"/>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srcRect/>
                          <a:stretch>
                            <a:fillRect/>
                          </a:stretch>
                        </pic:blipFill>
                        <pic:spPr bwMode="auto">
                          <a:xfrm>
                            <a:off x="0" y="0"/>
                            <a:ext cx="1604869" cy="1686378"/>
                          </a:xfrm>
                          <a:prstGeom prst="rect">
                            <a:avLst/>
                          </a:prstGeom>
                          <a:noFill/>
                          <a:ln w="9525">
                            <a:noFill/>
                            <a:miter lim="800000"/>
                            <a:headEnd/>
                            <a:tailEnd/>
                          </a:ln>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1027" w:name="_Toc355280393"/>
      <w:bookmarkStart w:id="1028" w:name="_Ref355788800"/>
      <w:bookmarkStart w:id="1029" w:name="_Ref355788803"/>
      <w:bookmarkStart w:id="1030" w:name="_Ref355793051"/>
      <w:bookmarkStart w:id="1031" w:name="_Ref355793053"/>
      <w:bookmarkStart w:id="1032" w:name="_Ref357671161"/>
      <w:bookmarkStart w:id="1033" w:name="_Ref357671165"/>
      <w:bookmarkStart w:id="1034" w:name="_Toc358992638"/>
      <w:r>
        <w:t>Interactive Processing using Space Networks</w:t>
      </w:r>
      <w:bookmarkEnd w:id="1019"/>
      <w:bookmarkEnd w:id="1027"/>
      <w:bookmarkEnd w:id="1028"/>
      <w:bookmarkEnd w:id="1029"/>
      <w:bookmarkEnd w:id="1030"/>
      <w:bookmarkEnd w:id="1031"/>
      <w:bookmarkEnd w:id="1032"/>
      <w:bookmarkEnd w:id="1033"/>
      <w:bookmarkEnd w:id="1034"/>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E172F8" w:rsidRPr="00E172F8">
          <w:rPr>
            <w:rStyle w:val="CrossReference"/>
          </w:rPr>
          <w:t>4.13</w:t>
        </w:r>
      </w:fldSimple>
      <w:r w:rsidR="00A307F9" w:rsidRPr="00A307F9">
        <w:rPr>
          <w:rStyle w:val="CrossReference"/>
        </w:rPr>
        <w:t xml:space="preserve"> </w:t>
      </w:r>
      <w:fldSimple w:instr=" REF _Ref354146654 \h  \* MERGEFORMAT ">
        <w:r w:rsidR="00E172F8" w:rsidRPr="00E172F8">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035" w:name="_Ref97181427"/>
      <w:r>
        <w:t xml:space="preserve">Figure </w:t>
      </w:r>
      <w:fldSimple w:instr=" SEQ Figure \* ARABIC ">
        <w:r w:rsidR="00E172F8">
          <w:rPr>
            <w:noProof/>
          </w:rPr>
          <w:t>58</w:t>
        </w:r>
      </w:fldSimple>
      <w:bookmarkEnd w:id="1035"/>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136097" w:rsidP="00F2736F">
      <w:pPr>
        <w:pStyle w:val="Body"/>
      </w:pPr>
      <w:fldSimple w:instr=" REF _Ref97181427 \h  \* MERGEFORMAT ">
        <w:r w:rsidR="00E172F8">
          <w:t xml:space="preserve">Figure </w:t>
        </w:r>
        <w:r w:rsidR="00E172F8">
          <w:rPr>
            <w:noProof/>
          </w:rPr>
          <w:t>58</w:t>
        </w:r>
      </w:fldSimple>
      <w:r w:rsidR="000255E5">
        <w:t xml:space="preserve"> </w:t>
      </w:r>
      <w:r w:rsidR="00CA0697">
        <w:t>shows a space containing 66 spectra</w:t>
      </w:r>
      <w:r w:rsidR="00565AD3">
        <w:t>, created based on a selection in the Query Builder.</w:t>
      </w:r>
    </w:p>
    <w:p w:rsidR="00916CBE" w:rsidRDefault="0013609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E172F8">
        <w:t xml:space="preserve">Figure </w:t>
      </w:r>
      <w:r w:rsidR="00E172F8">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7"/>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036" w:name="_Ref97182487"/>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59</w:t>
      </w:r>
      <w:r w:rsidR="00136097">
        <w:rPr>
          <w:noProof/>
        </w:rPr>
        <w:fldChar w:fldCharType="end"/>
      </w:r>
      <w:bookmarkEnd w:id="1036"/>
      <w:r>
        <w:t>: Elements of the Space Network Processor</w:t>
      </w:r>
    </w:p>
    <w:p w:rsidR="00916CBE" w:rsidRDefault="00916CBE" w:rsidP="00E5047C">
      <w:pPr>
        <w:pStyle w:val="Heading2"/>
      </w:pPr>
      <w:bookmarkStart w:id="1037" w:name="_Toc355280394"/>
      <w:bookmarkStart w:id="1038" w:name="_Toc358992639"/>
      <w:r>
        <w:t>Graphical Representations of Spaces and Modules</w:t>
      </w:r>
      <w:bookmarkEnd w:id="1037"/>
      <w:bookmarkEnd w:id="1038"/>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1039" w:author="Peter Roberts" w:date="2013-05-08T09:19:00Z"/>
        </w:rPr>
      </w:pPr>
      <w:ins w:id="1040" w:author="Peter Roberts" w:date="2013-05-08T09:19:00Z">
        <w:r>
          <w:t xml:space="preserve">Figure </w:t>
        </w:r>
        <w:r w:rsidR="00136097">
          <w:fldChar w:fldCharType="begin"/>
        </w:r>
        <w:r w:rsidR="0059560A">
          <w:instrText xml:space="preserve"> SEQ Figure \* ARABIC </w:instrText>
        </w:r>
        <w:r w:rsidR="00136097">
          <w:fldChar w:fldCharType="separate"/>
        </w:r>
      </w:ins>
      <w:r w:rsidR="00E172F8">
        <w:rPr>
          <w:noProof/>
        </w:rPr>
        <w:t>60</w:t>
      </w:r>
      <w:ins w:id="1041" w:author="Peter Roberts" w:date="2013-05-08T09:19:00Z">
        <w:r w:rsidR="00136097">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1042" w:author="Peter" w:date="2013-05-08T09:19:00Z"/>
        </w:rPr>
      </w:pPr>
      <w:bookmarkStart w:id="1043" w:name="_Ref97260388"/>
      <w:ins w:id="1044" w:author="Peter" w:date="2013-05-08T09:19:00Z">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ins>
      <w:r w:rsidR="00E172F8">
        <w:rPr>
          <w:noProof/>
        </w:rPr>
        <w:t>61</w:t>
      </w:r>
      <w:ins w:id="1045" w:author="Peter" w:date="2013-05-08T09:19:00Z">
        <w:r w:rsidR="00136097">
          <w:rPr>
            <w:noProof/>
          </w:rPr>
          <w:fldChar w:fldCharType="end"/>
        </w:r>
        <w:r>
          <w:t>: Examples of the graphical representation of a space (left) and a processing module (right)</w:t>
        </w:r>
      </w:ins>
    </w:p>
    <w:p w:rsidR="00802E63" w:rsidRDefault="00916CBE" w:rsidP="00EB49E0">
      <w:pPr>
        <w:pStyle w:val="Caption"/>
      </w:pPr>
      <w:ins w:id="1046" w:author="Peter Roberts" w:date="2013-05-08T09:19:00Z">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ins>
      <w:r w:rsidR="00E172F8">
        <w:rPr>
          <w:noProof/>
        </w:rPr>
        <w:t>62</w:t>
      </w:r>
      <w:ins w:id="1047" w:author="Peter Roberts" w:date="2013-05-08T09:19:00Z">
        <w:r w:rsidR="00136097">
          <w:rPr>
            <w:noProof/>
          </w:rPr>
          <w:fldChar w:fldCharType="end"/>
        </w:r>
        <w:bookmarkEnd w:id="1043"/>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136097">
        <w:fldChar w:fldCharType="begin"/>
      </w:r>
      <w:r w:rsidR="00A7040E">
        <w:instrText xml:space="preserve"> </w:instrText>
      </w:r>
      <w:r w:rsidR="00567E0A">
        <w:instrText>REF</w:instrText>
      </w:r>
      <w:r w:rsidR="00A7040E">
        <w:instrText xml:space="preserve"> _Ref97361386 \h </w:instrText>
      </w:r>
      <w:r w:rsidR="00136097">
        <w:fldChar w:fldCharType="separate"/>
      </w:r>
      <w:r w:rsidR="00E172F8">
        <w:t xml:space="preserve">Figure </w:t>
      </w:r>
      <w:r w:rsidR="00E172F8">
        <w:rPr>
          <w:noProof/>
        </w:rPr>
        <w:t>63</w:t>
      </w:r>
      <w:r w:rsidR="00136097">
        <w:fldChar w:fldCharType="end"/>
      </w:r>
      <w:r>
        <w:t>).</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048" w:name="_Ref97361386"/>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63</w:t>
      </w:r>
      <w:r w:rsidR="00136097">
        <w:rPr>
          <w:noProof/>
        </w:rPr>
        <w:fldChar w:fldCharType="end"/>
      </w:r>
      <w:bookmarkEnd w:id="1048"/>
      <w:r>
        <w:t>: Multiple-selection of elements after dragging a box around them</w:t>
      </w:r>
    </w:p>
    <w:p w:rsidR="00462F12" w:rsidRDefault="00462F12" w:rsidP="00E5047C">
      <w:pPr>
        <w:pStyle w:val="Heading2"/>
      </w:pPr>
      <w:bookmarkStart w:id="1049" w:name="_Toc355280395"/>
      <w:bookmarkStart w:id="1050" w:name="_Toc358992640"/>
      <w:r>
        <w:t>Adding Modules and linking with Spaces</w:t>
      </w:r>
      <w:bookmarkEnd w:id="1049"/>
      <w:bookmarkEnd w:id="1050"/>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E172F8">
          <w:t xml:space="preserve">Figure </w:t>
        </w:r>
        <w:r w:rsidR="00E172F8">
          <w:rPr>
            <w:noProof/>
          </w:rPr>
          <w:t>59</w:t>
        </w:r>
      </w:fldSimple>
      <w:r>
        <w:t xml:space="preserve">. Select ‘Add Module’ and a selection of the available modules </w:t>
      </w:r>
      <w:r w:rsidR="005A36AA">
        <w:t>will appear</w:t>
      </w:r>
      <w:r>
        <w:t xml:space="preserve"> (</w:t>
      </w:r>
      <w:fldSimple w:instr=" REF _Ref97182841 \h  \* MERGEFORMAT ">
        <w:r w:rsidR="00E172F8">
          <w:t xml:space="preserve">Figure </w:t>
        </w:r>
        <w:r w:rsidR="00E172F8">
          <w:rPr>
            <w:noProof/>
          </w:rPr>
          <w:t>64</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E172F8">
          <w:t xml:space="preserve">Figure </w:t>
        </w:r>
        <w:r w:rsidR="00E172F8">
          <w:rPr>
            <w:noProof/>
          </w:rPr>
          <w:t>65</w:t>
        </w:r>
      </w:fldSimple>
      <w:r>
        <w:t>). Select ‘Set Input Spaces’ and in the ‘Input Space Selection’ dialog select the number of the space to connect and click ‘OK’</w:t>
      </w:r>
      <w:r w:rsidR="006E03D5">
        <w:t xml:space="preserve"> (</w:t>
      </w:r>
      <w:fldSimple w:instr=" REF _Ref97183007 \h  \* MERGEFORMAT ">
        <w:r w:rsidR="00E172F8">
          <w:t xml:space="preserve">Figure </w:t>
        </w:r>
        <w:r w:rsidR="00E172F8">
          <w:rPr>
            <w:noProof/>
          </w:rPr>
          <w:t>65</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051" w:name="_Ref97182841"/>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64</w:t>
      </w:r>
      <w:r w:rsidR="00136097">
        <w:rPr>
          <w:noProof/>
        </w:rPr>
        <w:fldChar w:fldCharType="end"/>
      </w:r>
      <w:bookmarkEnd w:id="1051"/>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052" w:name="_Ref97183007"/>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65</w:t>
      </w:r>
      <w:r w:rsidR="00136097">
        <w:rPr>
          <w:noProof/>
        </w:rPr>
        <w:fldChar w:fldCharType="end"/>
      </w:r>
      <w:bookmarkEnd w:id="1052"/>
      <w:r>
        <w:t xml:space="preserve">: </w:t>
      </w:r>
      <w:r w:rsidR="00027485">
        <w:t>Popup</w:t>
      </w:r>
      <w:r>
        <w:t xml:space="preserve"> menu of a module (left) and the input space selection dialog (right)</w:t>
      </w:r>
    </w:p>
    <w:p w:rsidR="006E03D5" w:rsidRDefault="006E03D5" w:rsidP="00E5047C">
      <w:pPr>
        <w:pStyle w:val="Heading2"/>
      </w:pPr>
      <w:bookmarkStart w:id="1053" w:name="_Toc355280396"/>
      <w:bookmarkStart w:id="1054" w:name="_Toc358992641"/>
      <w:r>
        <w:t>Configuration of Modules</w:t>
      </w:r>
      <w:bookmarkEnd w:id="1053"/>
      <w:bookmarkEnd w:id="1054"/>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055" w:name="_Toc355280397"/>
      <w:bookmarkStart w:id="1056" w:name="_Toc358992642"/>
      <w:r>
        <w:t>Processing Module Descriptions</w:t>
      </w:r>
      <w:bookmarkEnd w:id="1055"/>
      <w:bookmarkEnd w:id="1056"/>
    </w:p>
    <w:p w:rsidR="00B5325A" w:rsidRDefault="00B5325A" w:rsidP="007D43F6">
      <w:pPr>
        <w:pStyle w:val="Heading3"/>
      </w:pPr>
      <w:bookmarkStart w:id="1057" w:name="_Toc355280398"/>
      <w:bookmarkStart w:id="1058" w:name="_Toc358992643"/>
      <w:r>
        <w:t>Radiance to Reflectance Transformation</w:t>
      </w:r>
      <w:bookmarkEnd w:id="1057"/>
      <w:bookmarkEnd w:id="1058"/>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356553971 \r \h  \* MERGEFORMAT ">
        <w:r w:rsidR="00E172F8" w:rsidRPr="00E172F8">
          <w:rPr>
            <w:rStyle w:val="CrossReference"/>
          </w:rPr>
          <w:t>6.15</w:t>
        </w:r>
      </w:fldSimple>
      <w:r w:rsidR="00427012" w:rsidRPr="00427012">
        <w:rPr>
          <w:rStyle w:val="CrossReference"/>
        </w:rPr>
        <w:t xml:space="preserve"> </w:t>
      </w:r>
      <w:fldSimple w:instr=" REF _Ref356553971 \h  \* MERGEFORMAT ">
        <w:r w:rsidR="00E172F8" w:rsidRPr="00E172F8">
          <w:rPr>
            <w:rStyle w:val="CrossReference"/>
          </w:rPr>
          <w:t>Manag</w:t>
        </w:r>
        <w:ins w:id="1059" w:author="Peter Roberts" w:date="2013-05-08T09:19:00Z">
          <w:r w:rsidR="00E172F8" w:rsidRPr="00E172F8">
            <w:rPr>
              <w:rStyle w:val="CrossReference"/>
            </w:rPr>
            <w:t xml:space="preserve">ing </w:t>
          </w:r>
        </w:ins>
        <w:r w:rsidR="00E172F8" w:rsidRPr="00E172F8">
          <w:rPr>
            <w:rStyle w:val="CrossReference"/>
          </w:rPr>
          <w:t>Target-Reference Links</w:t>
        </w:r>
      </w:fldSimple>
      <w:r w:rsidR="00427012">
        <w:t>.</w:t>
      </w:r>
    </w:p>
    <w:p w:rsidR="002B31FB" w:rsidRDefault="002B31FB" w:rsidP="007D43F6">
      <w:pPr>
        <w:pStyle w:val="Heading3"/>
      </w:pPr>
      <w:bookmarkStart w:id="1060" w:name="_Ref97735916"/>
      <w:bookmarkStart w:id="1061" w:name="_Toc355280399"/>
      <w:bookmarkStart w:id="1062" w:name="_Toc358992644"/>
      <w:r>
        <w:t>Reference Panel Correction Factors</w:t>
      </w:r>
      <w:bookmarkEnd w:id="1060"/>
      <w:bookmarkEnd w:id="1061"/>
      <w:bookmarkEnd w:id="1062"/>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E172F8">
          <w:t xml:space="preserve">Figure </w:t>
        </w:r>
        <w:r w:rsidR="00E172F8">
          <w:rPr>
            <w:noProof/>
          </w:rPr>
          <w:t>66</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E172F8">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063" w:name="_Ref97354438"/>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66</w:t>
      </w:r>
      <w:r w:rsidR="00136097">
        <w:rPr>
          <w:noProof/>
        </w:rPr>
        <w:fldChar w:fldCharType="end"/>
      </w:r>
      <w:bookmarkEnd w:id="1063"/>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136097" w:rsidP="00A41FBF">
      <w:pPr>
        <w:pStyle w:val="Body"/>
      </w:pPr>
      <w:fldSimple w:instr=" REF _Ref97354667 \h  \* MERGEFORMAT ">
        <w:r w:rsidR="00E172F8">
          <w:t xml:space="preserve">Figure </w:t>
        </w:r>
        <w:r w:rsidR="00E172F8">
          <w:rPr>
            <w:noProof/>
          </w:rPr>
          <w:t>67</w:t>
        </w:r>
      </w:fldSimple>
      <w:r w:rsidR="008F153A">
        <w:t xml:space="preserve"> shows a processing chain that selects the panel correction factors and plots using a spectral line plot (</w:t>
      </w:r>
      <w:fldSimple w:instr=" REF _Ref97354714 \h  \* MERGEFORMAT ">
        <w:r w:rsidR="00E172F8">
          <w:t xml:space="preserve">Figure </w:t>
        </w:r>
        <w:r w:rsidR="00E172F8">
          <w:rPr>
            <w:noProof/>
          </w:rPr>
          <w:t>68</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064" w:name="_Ref97354667"/>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67</w:t>
      </w:r>
      <w:r w:rsidR="00136097">
        <w:rPr>
          <w:noProof/>
        </w:rPr>
        <w:fldChar w:fldCharType="end"/>
      </w:r>
      <w:bookmarkEnd w:id="1064"/>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065" w:name="_Ref97354714"/>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68</w:t>
      </w:r>
      <w:r w:rsidR="00136097">
        <w:rPr>
          <w:noProof/>
        </w:rPr>
        <w:fldChar w:fldCharType="end"/>
      </w:r>
      <w:bookmarkEnd w:id="1065"/>
      <w:r>
        <w:t>: Reference panel correction factors</w:t>
      </w:r>
    </w:p>
    <w:p w:rsidR="008F153A" w:rsidRDefault="008F153A" w:rsidP="007D43F6">
      <w:pPr>
        <w:pStyle w:val="Heading3"/>
      </w:pPr>
      <w:bookmarkStart w:id="1066" w:name="_Ref97735928"/>
      <w:bookmarkStart w:id="1067" w:name="_Toc355280400"/>
      <w:bookmarkStart w:id="1068" w:name="_Toc358992645"/>
      <w:r>
        <w:t>Correct for Reference Panel Non-Idealness</w:t>
      </w:r>
      <w:bookmarkEnd w:id="1066"/>
      <w:bookmarkEnd w:id="1067"/>
      <w:bookmarkEnd w:id="1068"/>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E172F8">
          <w:t xml:space="preserve">Figure </w:t>
        </w:r>
        <w:r w:rsidR="00E172F8">
          <w:rPr>
            <w:noProof/>
          </w:rPr>
          <w:t>69</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069" w:name="_Ref97356042"/>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69</w:t>
      </w:r>
      <w:r w:rsidR="00136097">
        <w:rPr>
          <w:noProof/>
        </w:rPr>
        <w:fldChar w:fldCharType="end"/>
      </w:r>
      <w:bookmarkEnd w:id="1069"/>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E172F8">
          <w:t xml:space="preserve">Figure </w:t>
        </w:r>
        <w:r w:rsidR="00E172F8">
          <w:rPr>
            <w:noProof/>
          </w:rPr>
          <w:t>70</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1070" w:name="_Ref97356180"/>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70</w:t>
      </w:r>
      <w:r w:rsidR="00136097">
        <w:rPr>
          <w:noProof/>
        </w:rPr>
        <w:fldChar w:fldCharType="end"/>
      </w:r>
      <w:bookmarkEnd w:id="1070"/>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7D43F6">
      <w:pPr>
        <w:pStyle w:val="Heading3"/>
      </w:pPr>
      <w:bookmarkStart w:id="1071" w:name="_Toc355280401"/>
      <w:bookmarkStart w:id="1072" w:name="_Toc358992646"/>
      <w:r>
        <w:t>Delta</w:t>
      </w:r>
      <w:bookmarkEnd w:id="1071"/>
      <w:bookmarkEnd w:id="1072"/>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5148C0" w:rsidP="00A924E3">
      <w:pPr>
        <w:pStyle w:val="Formula"/>
      </w:pPr>
      <w:r>
        <w:pict>
          <v:shape id="_x0000_i1040" type="#_x0000_t75" style="width:61.3pt;height:17.8pt">
            <v:imagedata r:id="rId111"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E172F8">
          <w:t xml:space="preserve">Figure </w:t>
        </w:r>
        <w:r w:rsidR="00E172F8">
          <w:rPr>
            <w:noProof/>
          </w:rPr>
          <w:t>71</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1073" w:name="_Ref97362822"/>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71</w:t>
      </w:r>
      <w:r w:rsidR="00136097">
        <w:rPr>
          <w:noProof/>
        </w:rPr>
        <w:fldChar w:fldCharType="end"/>
      </w:r>
      <w:bookmarkEnd w:id="1073"/>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136097">
        <w:fldChar w:fldCharType="begin"/>
      </w:r>
      <w:r>
        <w:instrText xml:space="preserve"> </w:instrText>
      </w:r>
      <w:r w:rsidR="00567E0A">
        <w:instrText>REF</w:instrText>
      </w:r>
      <w:r>
        <w:instrText xml:space="preserve"> _Ref97362654 \h </w:instrText>
      </w:r>
      <w:r w:rsidR="00136097">
        <w:fldChar w:fldCharType="separate"/>
      </w:r>
      <w:r w:rsidR="00E172F8">
        <w:t>Figure 72</w:t>
      </w:r>
      <w:r w:rsidR="00136097">
        <w:fldChar w:fldCharType="end"/>
      </w:r>
      <w:r>
        <w:t xml:space="preserve"> shows a processing network for this purpose and </w:t>
      </w:r>
      <w:r w:rsidR="00136097">
        <w:fldChar w:fldCharType="begin"/>
      </w:r>
      <w:r>
        <w:instrText xml:space="preserve"> </w:instrText>
      </w:r>
      <w:r w:rsidR="00567E0A">
        <w:instrText>REF</w:instrText>
      </w:r>
      <w:r>
        <w:instrText xml:space="preserve"> _Ref97362692 \h </w:instrText>
      </w:r>
      <w:r w:rsidR="00136097">
        <w:fldChar w:fldCharType="separate"/>
      </w:r>
      <w:r w:rsidR="00E172F8">
        <w:t>Figure 73</w:t>
      </w:r>
      <w:r w:rsidR="00136097">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1074" w:name="_Ref97362654"/>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72</w:t>
      </w:r>
      <w:r w:rsidR="00136097">
        <w:rPr>
          <w:noProof/>
        </w:rPr>
        <w:fldChar w:fldCharType="end"/>
      </w:r>
      <w:bookmarkEnd w:id="1074"/>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6"/>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1075" w:name="_Ref97362692"/>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73</w:t>
      </w:r>
      <w:r w:rsidR="00136097">
        <w:rPr>
          <w:noProof/>
        </w:rPr>
        <w:fldChar w:fldCharType="end"/>
      </w:r>
      <w:bookmarkEnd w:id="1075"/>
      <w:r>
        <w:t>: Spectral plots of: input spectrum (left), panel corrected spectrum (middle) and delta spectrum (left)</w:t>
      </w:r>
    </w:p>
    <w:p w:rsidR="00C479EA" w:rsidRDefault="00C479EA" w:rsidP="007D43F6">
      <w:pPr>
        <w:pStyle w:val="Heading3"/>
      </w:pPr>
      <w:bookmarkStart w:id="1076" w:name="_Toc355280402"/>
      <w:bookmarkStart w:id="1077" w:name="_Toc358992647"/>
      <w:r>
        <w:t>Waveband Filter</w:t>
      </w:r>
      <w:bookmarkEnd w:id="1076"/>
      <w:bookmarkEnd w:id="1077"/>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E172F8">
          <w:t xml:space="preserve">Figure </w:t>
        </w:r>
        <w:r w:rsidR="00E172F8">
          <w:rPr>
            <w:noProof/>
          </w:rPr>
          <w:t>74</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1078" w:name="_Ref97264909"/>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74</w:t>
      </w:r>
      <w:r w:rsidR="00136097">
        <w:rPr>
          <w:noProof/>
        </w:rPr>
        <w:fldChar w:fldCharType="end"/>
      </w:r>
      <w:bookmarkEnd w:id="1078"/>
      <w:r>
        <w:t>: Filter configuration window</w:t>
      </w:r>
    </w:p>
    <w:p w:rsidR="00F90971" w:rsidRDefault="00F90971" w:rsidP="00EB49E0">
      <w:pPr>
        <w:pStyle w:val="Figure"/>
      </w:pPr>
      <w:r>
        <w:t>To add a new filter region, click ‘New’ and enter the upper and lower wavelengths in nanometres in the Filter Definition dialog (</w:t>
      </w:r>
      <w:r w:rsidR="00136097">
        <w:fldChar w:fldCharType="begin"/>
      </w:r>
      <w:r w:rsidR="00A7040E">
        <w:instrText xml:space="preserve"> </w:instrText>
      </w:r>
      <w:r w:rsidR="00567E0A">
        <w:instrText>REF</w:instrText>
      </w:r>
      <w:r w:rsidR="00A7040E">
        <w:instrText xml:space="preserve"> _Ref97265295 \h </w:instrText>
      </w:r>
      <w:r w:rsidR="00136097">
        <w:fldChar w:fldCharType="separate"/>
      </w:r>
      <w:r w:rsidR="00E172F8">
        <w:t>Figure 75</w:t>
      </w:r>
      <w:r w:rsidR="00136097">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1079" w:name="_Ref97265295"/>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75</w:t>
      </w:r>
      <w:r w:rsidR="00136097">
        <w:rPr>
          <w:noProof/>
        </w:rPr>
        <w:fldChar w:fldCharType="end"/>
      </w:r>
      <w:bookmarkEnd w:id="1079"/>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1080" w:name="_Toc355280403"/>
      <w:bookmarkStart w:id="1081" w:name="_Toc358992648"/>
      <w:r>
        <w:t xml:space="preserve">Broadband </w:t>
      </w:r>
      <w:r w:rsidR="00436FF7">
        <w:t>and Narrowband Filters</w:t>
      </w:r>
      <w:bookmarkEnd w:id="1080"/>
      <w:bookmarkEnd w:id="1081"/>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E172F8">
          <w:t xml:space="preserve">Figure </w:t>
        </w:r>
        <w:r w:rsidR="00E172F8">
          <w:rPr>
            <w:noProof/>
          </w:rPr>
          <w:t>76</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1082" w:name="_Ref97294709"/>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76</w:t>
      </w:r>
      <w:r w:rsidR="00136097">
        <w:rPr>
          <w:noProof/>
        </w:rPr>
        <w:fldChar w:fldCharType="end"/>
      </w:r>
      <w:bookmarkEnd w:id="1082"/>
      <w:r>
        <w:t xml:space="preserve">: Spectral plot of </w:t>
      </w:r>
      <w:r w:rsidR="009D718F">
        <w:t>broad- and narrowband</w:t>
      </w:r>
      <w:r>
        <w:t xml:space="preserve"> MFR </w:t>
      </w:r>
      <w:r w:rsidR="009D718F">
        <w:t xml:space="preserve">channels </w:t>
      </w:r>
    </w:p>
    <w:p w:rsidR="00CE67ED" w:rsidRDefault="00136097"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E172F8">
        <w:t>Figure 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1083" w:name="_Ref97303290"/>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77</w:t>
      </w:r>
      <w:r w:rsidR="00136097">
        <w:rPr>
          <w:noProof/>
        </w:rPr>
        <w:fldChar w:fldCharType="end"/>
      </w:r>
      <w:bookmarkEnd w:id="1083"/>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E172F8">
          <w:t xml:space="preserve">Figure </w:t>
        </w:r>
        <w:r w:rsidR="00E172F8">
          <w:rPr>
            <w:noProof/>
          </w:rPr>
          <w:t>76</w:t>
        </w:r>
      </w:fldSimple>
      <w:r>
        <w:t xml:space="preserve"> was generated by the ‘Spectral Line Plot’ of space number 0.</w:t>
      </w:r>
    </w:p>
    <w:p w:rsidR="00F2338E" w:rsidRDefault="00136097" w:rsidP="00A41FBF">
      <w:pPr>
        <w:pStyle w:val="Body"/>
      </w:pPr>
      <w:fldSimple w:instr=" REF _Ref97303558 \h  \* MERGEFORMAT ">
        <w:r w:rsidR="00E172F8">
          <w:t xml:space="preserve">Figure </w:t>
        </w:r>
        <w:r w:rsidR="00E172F8">
          <w:rPr>
            <w:noProof/>
          </w:rPr>
          <w:t>78</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1084" w:name="_Ref97303558"/>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78</w:t>
      </w:r>
      <w:r w:rsidR="00136097">
        <w:rPr>
          <w:noProof/>
        </w:rPr>
        <w:fldChar w:fldCharType="end"/>
      </w:r>
      <w:bookmarkEnd w:id="1084"/>
      <w:r>
        <w:t>: Plots of the narrowband channels (left) and of the broadband channel (right)</w:t>
      </w:r>
    </w:p>
    <w:p w:rsidR="00F04290" w:rsidRDefault="00F04290" w:rsidP="00E5047C">
      <w:pPr>
        <w:pStyle w:val="Heading2"/>
      </w:pPr>
      <w:bookmarkStart w:id="1085" w:name="_Toc355280404"/>
      <w:bookmarkStart w:id="1086" w:name="_Ref358988511"/>
      <w:bookmarkStart w:id="1087" w:name="_Ref358988515"/>
      <w:bookmarkStart w:id="1088" w:name="_Toc358992649"/>
      <w:r>
        <w:t>Visualisation Module</w:t>
      </w:r>
      <w:r w:rsidR="00897F15">
        <w:t>s</w:t>
      </w:r>
      <w:bookmarkEnd w:id="1085"/>
      <w:bookmarkEnd w:id="1086"/>
      <w:bookmarkEnd w:id="1087"/>
      <w:bookmarkEnd w:id="1088"/>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E172F8">
          <w:t xml:space="preserve">Figure </w:t>
        </w:r>
        <w:r w:rsidR="00E172F8">
          <w:rPr>
            <w:noProof/>
          </w:rPr>
          <w:t>79</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1089" w:name="_Ref97305807"/>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79</w:t>
      </w:r>
      <w:r w:rsidR="00136097">
        <w:rPr>
          <w:noProof/>
        </w:rPr>
        <w:fldChar w:fldCharType="end"/>
      </w:r>
      <w:bookmarkEnd w:id="1089"/>
      <w:r>
        <w:t>: Information displayed in the window title</w:t>
      </w:r>
    </w:p>
    <w:p w:rsidR="00F04290" w:rsidRDefault="00F04290" w:rsidP="007D43F6">
      <w:pPr>
        <w:pStyle w:val="Heading3"/>
      </w:pPr>
      <w:bookmarkStart w:id="1090" w:name="_Toc355280405"/>
      <w:bookmarkStart w:id="1091" w:name="_Toc358992650"/>
      <w:r>
        <w:t>Spectral Line Plot</w:t>
      </w:r>
      <w:bookmarkEnd w:id="1090"/>
      <w:bookmarkEnd w:id="1091"/>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80</w:t>
      </w:r>
      <w:r w:rsidR="00136097">
        <w:rPr>
          <w:noProof/>
        </w:rPr>
        <w:fldChar w:fldCharType="end"/>
      </w:r>
      <w:r>
        <w:t>: Spectral line plot of snow avalanche reflectance spectra</w:t>
      </w:r>
    </w:p>
    <w:p w:rsidR="00F04290" w:rsidRDefault="00F04290" w:rsidP="007D43F6">
      <w:pPr>
        <w:pStyle w:val="Heading3"/>
      </w:pPr>
      <w:bookmarkStart w:id="1092" w:name="_Toc355280406"/>
      <w:bookmarkStart w:id="1093" w:name="_Toc358992651"/>
      <w:r>
        <w:t>Spectral Scatter Plot</w:t>
      </w:r>
      <w:bookmarkEnd w:id="1092"/>
      <w:bookmarkEnd w:id="1093"/>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E172F8">
          <w:t xml:space="preserve">Figure </w:t>
        </w:r>
        <w:r w:rsidR="00E172F8">
          <w:rPr>
            <w:noProof/>
          </w:rPr>
          <w:t>81</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1094" w:name="_Ref97305442"/>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81</w:t>
      </w:r>
      <w:r w:rsidR="00136097">
        <w:rPr>
          <w:noProof/>
        </w:rPr>
        <w:fldChar w:fldCharType="end"/>
      </w:r>
      <w:bookmarkEnd w:id="1094"/>
      <w:r>
        <w:t>: Scatterplot showing the variation per channel for several MFR sunphotometer readings</w:t>
      </w:r>
    </w:p>
    <w:p w:rsidR="00F04290" w:rsidRDefault="00F04290" w:rsidP="007D43F6">
      <w:pPr>
        <w:pStyle w:val="Heading3"/>
      </w:pPr>
      <w:bookmarkStart w:id="1095" w:name="_Toc355280407"/>
      <w:bookmarkStart w:id="1096" w:name="_Toc358992652"/>
      <w:r>
        <w:t>Gonio Sampling Points Plot</w:t>
      </w:r>
      <w:bookmarkEnd w:id="1095"/>
      <w:bookmarkEnd w:id="1096"/>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E172F8">
          <w:t xml:space="preserve">Figure </w:t>
        </w:r>
        <w:r w:rsidR="00E172F8">
          <w:rPr>
            <w:noProof/>
          </w:rPr>
          <w:t>82</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097" w:name="_Ref97344728"/>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82</w:t>
      </w:r>
      <w:r w:rsidR="00136097">
        <w:rPr>
          <w:noProof/>
        </w:rPr>
        <w:fldChar w:fldCharType="end"/>
      </w:r>
      <w:bookmarkEnd w:id="1097"/>
      <w:r>
        <w:t>: Goniometer sampling point positions</w:t>
      </w:r>
    </w:p>
    <w:p w:rsidR="00ED6903" w:rsidRDefault="00F04290" w:rsidP="007D43F6">
      <w:pPr>
        <w:pStyle w:val="Heading3"/>
      </w:pPr>
      <w:bookmarkStart w:id="1098" w:name="_Toc355280408"/>
      <w:bookmarkStart w:id="1099" w:name="_Toc358992653"/>
      <w:r>
        <w:t>Gonio Hemisphere Explorer</w:t>
      </w:r>
      <w:bookmarkEnd w:id="1098"/>
      <w:bookmarkEnd w:id="1099"/>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E172F8">
          <w:t xml:space="preserve">Figure </w:t>
        </w:r>
        <w:r w:rsidR="00E172F8">
          <w:rPr>
            <w:noProof/>
          </w:rPr>
          <w:t>83</w:t>
        </w:r>
      </w:fldSimple>
      <w:r>
        <w:t xml:space="preserve"> shows an explorer window displaying a LAGOS (Laboratory goniometer system) dataset </w:t>
      </w:r>
      <w:r w:rsidR="0013609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136097">
        <w:fldChar w:fldCharType="separate"/>
      </w:r>
      <w:r>
        <w:rPr>
          <w:noProof/>
        </w:rPr>
        <w:t>(Schopfer 2008)</w:t>
      </w:r>
      <w:r w:rsidR="00136097">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100" w:name="_Ref97345025"/>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83</w:t>
      </w:r>
      <w:r w:rsidR="00136097">
        <w:rPr>
          <w:noProof/>
        </w:rPr>
        <w:fldChar w:fldCharType="end"/>
      </w:r>
      <w:bookmarkEnd w:id="1100"/>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E172F8">
          <w:t xml:space="preserve">Figure </w:t>
        </w:r>
        <w:r w:rsidR="00E172F8">
          <w:rPr>
            <w:noProof/>
          </w:rPr>
          <w:t>84</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101" w:name="_Ref97345670"/>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84</w:t>
      </w:r>
      <w:r w:rsidR="00136097">
        <w:rPr>
          <w:noProof/>
        </w:rPr>
        <w:fldChar w:fldCharType="end"/>
      </w:r>
      <w:bookmarkEnd w:id="1101"/>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136097">
        <w:fldChar w:fldCharType="begin"/>
      </w:r>
      <w:r>
        <w:instrText xml:space="preserve"> </w:instrText>
      </w:r>
      <w:r w:rsidR="00567E0A">
        <w:instrText>REF</w:instrText>
      </w:r>
      <w:r>
        <w:instrText xml:space="preserve"> _Ref97346093 \h </w:instrText>
      </w:r>
      <w:r w:rsidR="00136097">
        <w:fldChar w:fldCharType="separate"/>
      </w:r>
      <w:r w:rsidR="00E172F8">
        <w:t xml:space="preserve">Figure </w:t>
      </w:r>
      <w:r w:rsidR="00E172F8">
        <w:rPr>
          <w:noProof/>
        </w:rPr>
        <w:t>85</w:t>
      </w:r>
      <w:r w:rsidR="00136097">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102" w:name="_Ref97346093"/>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85</w:t>
      </w:r>
      <w:r w:rsidR="00136097">
        <w:rPr>
          <w:noProof/>
        </w:rPr>
        <w:fldChar w:fldCharType="end"/>
      </w:r>
      <w:bookmarkEnd w:id="1102"/>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E172F8">
          <w:t xml:space="preserve">Figure </w:t>
        </w:r>
        <w:r w:rsidR="00E172F8">
          <w:rPr>
            <w:noProof/>
          </w:rPr>
          <w:t>86</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103" w:name="_Ref97346691"/>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86</w:t>
      </w:r>
      <w:r w:rsidR="00136097">
        <w:rPr>
          <w:noProof/>
        </w:rPr>
        <w:fldChar w:fldCharType="end"/>
      </w:r>
      <w:bookmarkEnd w:id="1103"/>
      <w:r>
        <w:t>: Sampling point position plot and information about the selected sampling point</w:t>
      </w:r>
    </w:p>
    <w:p w:rsidR="00484682" w:rsidRDefault="00484682" w:rsidP="00A41FBF">
      <w:pPr>
        <w:pStyle w:val="Body"/>
      </w:pPr>
      <w:r>
        <w:t>The spectral plot component displays the spectrum of the selected sampling point (</w:t>
      </w:r>
      <w:r w:rsidR="00136097">
        <w:fldChar w:fldCharType="begin"/>
      </w:r>
      <w:r>
        <w:instrText xml:space="preserve"> </w:instrText>
      </w:r>
      <w:r w:rsidR="00567E0A">
        <w:instrText>REF</w:instrText>
      </w:r>
      <w:r>
        <w:instrText xml:space="preserve"> _Ref97346783 \h </w:instrText>
      </w:r>
      <w:r w:rsidR="00136097">
        <w:fldChar w:fldCharType="separate"/>
      </w:r>
      <w:r w:rsidR="00E172F8">
        <w:t xml:space="preserve">Figure </w:t>
      </w:r>
      <w:r w:rsidR="00E172F8">
        <w:rPr>
          <w:noProof/>
        </w:rPr>
        <w:t>87</w:t>
      </w:r>
      <w:r w:rsidR="00136097">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104" w:name="_Ref97346783"/>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87</w:t>
      </w:r>
      <w:r w:rsidR="00136097">
        <w:rPr>
          <w:noProof/>
        </w:rPr>
        <w:fldChar w:fldCharType="end"/>
      </w:r>
      <w:bookmarkEnd w:id="1104"/>
      <w:r>
        <w:t>: Spectral plot component with wavelength indicator and spectrum statistic information</w:t>
      </w:r>
    </w:p>
    <w:p w:rsidR="00484682" w:rsidRDefault="00F04290" w:rsidP="007D43F6">
      <w:pPr>
        <w:pStyle w:val="Heading3"/>
      </w:pPr>
      <w:bookmarkStart w:id="1105" w:name="_Toc355280409"/>
      <w:bookmarkStart w:id="1106" w:name="_Toc358992654"/>
      <w:r>
        <w:t>Time Line Plot</w:t>
      </w:r>
      <w:bookmarkEnd w:id="1105"/>
      <w:bookmarkEnd w:id="1106"/>
    </w:p>
    <w:p w:rsidR="007A25D6" w:rsidRDefault="00EF3153" w:rsidP="00A41FBF">
      <w:pPr>
        <w:pStyle w:val="Body"/>
      </w:pPr>
      <w:r>
        <w:t xml:space="preserve">Use a time line plot to plot a spectral band versus time. </w:t>
      </w:r>
      <w:r w:rsidR="00136097">
        <w:fldChar w:fldCharType="begin"/>
      </w:r>
      <w:r>
        <w:instrText xml:space="preserve"> </w:instrText>
      </w:r>
      <w:r w:rsidR="00567E0A">
        <w:instrText>REF</w:instrText>
      </w:r>
      <w:r>
        <w:instrText xml:space="preserve"> _Ref97347357 \h </w:instrText>
      </w:r>
      <w:r w:rsidR="00136097">
        <w:fldChar w:fldCharType="separate"/>
      </w:r>
      <w:r w:rsidR="00E172F8">
        <w:t xml:space="preserve">Figure </w:t>
      </w:r>
      <w:r w:rsidR="00E172F8">
        <w:rPr>
          <w:noProof/>
        </w:rPr>
        <w:t>88</w:t>
      </w:r>
      <w:r w:rsidR="0013609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107" w:name="_Ref97347357"/>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88</w:t>
      </w:r>
      <w:r w:rsidR="00136097">
        <w:rPr>
          <w:noProof/>
        </w:rPr>
        <w:fldChar w:fldCharType="end"/>
      </w:r>
      <w:bookmarkEnd w:id="1107"/>
      <w:r>
        <w:t>:</w:t>
      </w:r>
      <w:r w:rsidR="00EF3153">
        <w:t xml:space="preserve"> Time Line Plot showing the direct irradiance over time for centre wavelength 496.4nm</w:t>
      </w:r>
    </w:p>
    <w:p w:rsidR="00792893" w:rsidRDefault="00F04290" w:rsidP="007D43F6">
      <w:pPr>
        <w:pStyle w:val="Heading3"/>
      </w:pPr>
      <w:bookmarkStart w:id="1108" w:name="_Toc355280410"/>
      <w:bookmarkStart w:id="1109" w:name="_Toc358992655"/>
      <w:r>
        <w:t>Time Line Explorer</w:t>
      </w:r>
      <w:bookmarkEnd w:id="1108"/>
      <w:bookmarkEnd w:id="1109"/>
    </w:p>
    <w:p w:rsidR="00792893" w:rsidRDefault="00A0057F" w:rsidP="00A41FBF">
      <w:pPr>
        <w:pStyle w:val="Body"/>
      </w:pPr>
      <w:r>
        <w:t>The time line explorer consists of a time line plot and a spectral plot (</w:t>
      </w:r>
      <w:fldSimple w:instr=" REF _Ref97350704 \h  \* MERGEFORMAT ">
        <w:r w:rsidR="00E172F8">
          <w:t xml:space="preserve">Figure </w:t>
        </w:r>
        <w:r w:rsidR="00E172F8">
          <w:rPr>
            <w:noProof/>
          </w:rPr>
          <w:t>89</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110" w:name="_Ref97350704"/>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89</w:t>
      </w:r>
      <w:r w:rsidR="00136097">
        <w:rPr>
          <w:noProof/>
        </w:rPr>
        <w:fldChar w:fldCharType="end"/>
      </w:r>
      <w:bookmarkEnd w:id="1110"/>
      <w:r>
        <w:t>: Time Line Explorer window</w:t>
      </w:r>
    </w:p>
    <w:p w:rsidR="00792893" w:rsidRPr="00A0057F" w:rsidRDefault="00A0057F" w:rsidP="00A41FBF">
      <w:pPr>
        <w:pStyle w:val="Body"/>
      </w:pPr>
      <w:r>
        <w:t xml:space="preserve">The example given in </w:t>
      </w:r>
      <w:r w:rsidR="00136097">
        <w:fldChar w:fldCharType="begin"/>
      </w:r>
      <w:r>
        <w:instrText xml:space="preserve"> </w:instrText>
      </w:r>
      <w:r w:rsidR="00567E0A">
        <w:instrText>REF</w:instrText>
      </w:r>
      <w:r>
        <w:instrText xml:space="preserve"> _Ref97350704 \h </w:instrText>
      </w:r>
      <w:r w:rsidR="00136097">
        <w:fldChar w:fldCharType="separate"/>
      </w:r>
      <w:r w:rsidR="00E172F8">
        <w:t xml:space="preserve">Figure </w:t>
      </w:r>
      <w:r w:rsidR="00E172F8">
        <w:rPr>
          <w:noProof/>
        </w:rPr>
        <w:t>89</w:t>
      </w:r>
      <w:r w:rsidR="00136097">
        <w:fldChar w:fldCharType="end"/>
      </w:r>
      <w:r>
        <w:t xml:space="preserve"> is using MFR sunphotometer data. A removal of the broadband channel is needed for the spectral plot to work properly. The according processing chain is shown in </w:t>
      </w:r>
      <w:r w:rsidR="00136097">
        <w:fldChar w:fldCharType="begin"/>
      </w:r>
      <w:r>
        <w:instrText xml:space="preserve"> </w:instrText>
      </w:r>
      <w:r w:rsidR="00567E0A">
        <w:instrText>REF</w:instrText>
      </w:r>
      <w:r>
        <w:instrText xml:space="preserve"> _Ref97351016 \h </w:instrText>
      </w:r>
      <w:r w:rsidR="00136097">
        <w:fldChar w:fldCharType="separate"/>
      </w:r>
      <w:r w:rsidR="00E172F8">
        <w:t xml:space="preserve">Figure </w:t>
      </w:r>
      <w:r w:rsidR="00E172F8">
        <w:rPr>
          <w:noProof/>
        </w:rPr>
        <w:t>90</w:t>
      </w:r>
      <w:r w:rsidR="00136097">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111" w:name="_Ref97351016"/>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90</w:t>
      </w:r>
      <w:r w:rsidR="00136097">
        <w:rPr>
          <w:noProof/>
        </w:rPr>
        <w:fldChar w:fldCharType="end"/>
      </w:r>
      <w:bookmarkEnd w:id="1111"/>
      <w:r>
        <w:t>: Processing chain for the exploration of the narrowband MFR channels in the Time Line Explorer</w:t>
      </w:r>
    </w:p>
    <w:p w:rsidR="00897F15" w:rsidRDefault="00897F15" w:rsidP="00E5047C">
      <w:pPr>
        <w:pStyle w:val="Heading2"/>
      </w:pPr>
      <w:bookmarkStart w:id="1112" w:name="_Toc355280411"/>
      <w:bookmarkStart w:id="1113" w:name="_Toc358992656"/>
      <w:r>
        <w:t>File Export Module</w:t>
      </w:r>
      <w:bookmarkEnd w:id="1112"/>
      <w:bookmarkEnd w:id="1113"/>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E172F8">
          <w:t xml:space="preserve">Figure </w:t>
        </w:r>
        <w:r w:rsidR="00E172F8">
          <w:rPr>
            <w:noProof/>
          </w:rPr>
          <w:t>91</w:t>
        </w:r>
      </w:fldSimple>
      <w:r>
        <w:t>).</w:t>
      </w:r>
      <w:r w:rsidR="0051485C">
        <w:t xml:space="preserve"> The dialog is identical to the one described in </w:t>
      </w:r>
      <w:fldSimple w:instr=" REF _Ref153761992 \r \h  \* MERGEFORMAT ">
        <w:r w:rsidR="00E172F8">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114" w:name="_Ref97811200"/>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91</w:t>
      </w:r>
      <w:r w:rsidR="00136097">
        <w:rPr>
          <w:noProof/>
        </w:rPr>
        <w:fldChar w:fldCharType="end"/>
      </w:r>
      <w:bookmarkEnd w:id="1114"/>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115" w:name="_Toc355280412"/>
      <w:bookmarkStart w:id="1116" w:name="_Toc358992657"/>
      <w:r w:rsidRPr="00084655">
        <w:t>Data Administration</w:t>
      </w:r>
      <w:bookmarkEnd w:id="1115"/>
      <w:bookmarkEnd w:id="1116"/>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1117" w:name="_Toc355280413"/>
      <w:bookmarkStart w:id="1118" w:name="_Toc358992658"/>
      <w:r w:rsidRPr="00084655">
        <w:t>Removing data</w:t>
      </w:r>
      <w:bookmarkEnd w:id="1117"/>
      <w:bookmarkEnd w:id="1118"/>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fldSimple w:instr=" REF _Ref358394245 \r \h  \* MERGEFORMAT ">
        <w:r w:rsidR="00E172F8" w:rsidRPr="00E172F8">
          <w:rPr>
            <w:rStyle w:val="CrossReference"/>
          </w:rPr>
          <w:t>4.5</w:t>
        </w:r>
      </w:fldSimple>
      <w:r w:rsidR="00E1195F" w:rsidRPr="00E1195F">
        <w:rPr>
          <w:rStyle w:val="CrossReference"/>
        </w:rPr>
        <w:t xml:space="preserve"> </w:t>
      </w:r>
      <w:fldSimple w:instr=" REF _Ref358394245 \h  \* MERGEFORMAT ">
        <w:r w:rsidR="00E172F8" w:rsidRPr="00E172F8">
          <w:rPr>
            <w:rStyle w:val="CrossReference"/>
          </w:rPr>
          <w:t>Research Groups and Accessing SPECCHIO Campaigns</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E172F8">
                <w:rPr>
                  <w:noProof/>
                </w:rPr>
                <w:t>92</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119" w:name="_Toc355280414"/>
      <w:bookmarkStart w:id="1120" w:name="_Toc358992659"/>
      <w:r w:rsidRPr="00084655">
        <w:t>Campaign Export</w:t>
      </w:r>
      <w:bookmarkEnd w:id="1119"/>
      <w:bookmarkEnd w:id="1120"/>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E172F8">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1121" w:name="_Toc355280415"/>
      <w:bookmarkStart w:id="1122" w:name="_Toc358992660"/>
      <w:r>
        <w:t>Campaign Import</w:t>
      </w:r>
      <w:bookmarkEnd w:id="1121"/>
      <w:bookmarkEnd w:id="1122"/>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E172F8">
                <w:rPr>
                  <w:noProof/>
                </w:rPr>
                <w:t>94</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1123" w:name="_Toc355280416"/>
      <w:bookmarkStart w:id="1124" w:name="_Ref357089162"/>
      <w:bookmarkStart w:id="1125" w:name="_Ref357089166"/>
      <w:bookmarkStart w:id="1126" w:name="_Ref358896264"/>
      <w:bookmarkStart w:id="1127" w:name="_Ref358896286"/>
      <w:bookmarkStart w:id="1128" w:name="_Toc358992661"/>
      <w:r w:rsidRPr="00084655">
        <w:t>Definition of new Sensors</w:t>
      </w:r>
      <w:bookmarkEnd w:id="1123"/>
      <w:bookmarkEnd w:id="1124"/>
      <w:bookmarkEnd w:id="1125"/>
      <w:bookmarkEnd w:id="1126"/>
      <w:bookmarkEnd w:id="1127"/>
      <w:bookmarkEnd w:id="1128"/>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sensor information using the </w:t>
      </w:r>
      <w:r w:rsidR="00F52044">
        <w:t>SPECCHIO</w:t>
      </w:r>
      <w:r>
        <w:t xml:space="preserve"> Client. Therefore, there is no method of confirming that your data was entered correctly, so prepare your input sensor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c>
          <w:tcPr>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D74D14" w:rsidP="00D74D14">
            <w:pPr>
              <w:pStyle w:val="Figure"/>
            </w:pPr>
            <w:r>
              <w:rPr>
                <w:lang w:val="en-AU"/>
              </w:rPr>
              <w:drawing>
                <wp:inline distT="0" distB="0" distL="0" distR="0">
                  <wp:extent cx="3877860" cy="763113"/>
                  <wp:effectExtent l="19050" t="0" r="834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0"/>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D74D14" w:rsidRPr="00084655" w:rsidRDefault="00D74D14" w:rsidP="00D74D14">
            <w:pPr>
              <w:pStyle w:val="Caption"/>
            </w:pPr>
            <w:bookmarkStart w:id="1129" w:name="_Ref153771867"/>
            <w:r w:rsidRPr="00084655">
              <w:t xml:space="preserve">Figure </w:t>
            </w:r>
            <w:fldSimple w:instr=" SEQ Figure \* ARABIC ">
              <w:r w:rsidR="00E172F8">
                <w:rPr>
                  <w:noProof/>
                </w:rPr>
                <w:t>95</w:t>
              </w:r>
            </w:fldSimple>
            <w:bookmarkEnd w:id="1129"/>
            <w:r w:rsidRPr="00084655">
              <w:t>: Read Sensor Definition File dialog</w:t>
            </w:r>
          </w:p>
          <w:p w:rsidR="00D74D14" w:rsidRDefault="00D74D14" w:rsidP="00D74D14">
            <w:pPr>
              <w:pStyle w:val="ProcessStep"/>
            </w:pPr>
            <w:r w:rsidRPr="00084655">
              <w:t>In th</w:t>
            </w:r>
            <w:r>
              <w:t>is</w:t>
            </w:r>
            <w:r w:rsidRPr="00084655">
              <w:t xml:space="preserve"> dialog</w:t>
            </w:r>
            <w:r>
              <w:t>,</w:t>
            </w:r>
            <w:r w:rsidRPr="00084655">
              <w:t xml:space="preserve"> specify the sensor definition file and click </w:t>
            </w:r>
            <w:r w:rsidRPr="00564907">
              <w:rPr>
                <w:rStyle w:val="ActionButton"/>
              </w:rPr>
              <w:t> </w:t>
            </w:r>
            <w:r w:rsidRPr="00FC40BE">
              <w:rPr>
                <w:rStyle w:val="ActionButton"/>
              </w:rPr>
              <w:t>OK</w:t>
            </w:r>
            <w:r>
              <w:rPr>
                <w:rStyle w:val="ActionButton"/>
              </w:rPr>
              <w:t> </w:t>
            </w:r>
            <w:r w:rsidRPr="00084655">
              <w:t xml:space="preserve"> to read the file and insert </w:t>
            </w:r>
            <w:r>
              <w:t>the</w:t>
            </w:r>
            <w:r w:rsidRPr="00084655">
              <w:t xml:space="preserve"> new sensor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files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256F45">
      <w:pPr>
        <w:pStyle w:val="Code"/>
        <w:tabs>
          <w:tab w:val="clear" w:pos="1134"/>
          <w:tab w:val="clear" w:pos="1701"/>
          <w:tab w:val="clear" w:pos="2835"/>
          <w:tab w:val="clear" w:pos="3402"/>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E77A98">
        <w:rPr>
          <w:rStyle w:val="CodeChar"/>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E77A98">
        <w:rPr>
          <w:rStyle w:val="CodeChar"/>
        </w:rPr>
        <w:t>&lt;sensor descr&gt;</w:t>
      </w:r>
      <w:r>
        <w:tab/>
        <w:t>A short description of this Sensor</w:t>
      </w:r>
    </w:p>
    <w:p w:rsidR="00256F45" w:rsidRDefault="00256F45" w:rsidP="00256F45">
      <w:pPr>
        <w:pStyle w:val="HangingIndent"/>
      </w:pPr>
      <w:r w:rsidRPr="00E77A98">
        <w:rPr>
          <w:rStyle w:val="CodeChar"/>
        </w:rPr>
        <w:t>&lt;company name&gt;</w:t>
      </w:r>
      <w:r>
        <w:tab/>
        <w:t xml:space="preserve">The name of the company which manufactures this sensor.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fldSimple w:instr=" REF _Ref357589894 \r \h  \* MERGEFORMAT ">
        <w:r w:rsidR="00E172F8" w:rsidRPr="00E172F8">
          <w:rPr>
            <w:rStyle w:val="CrossReference"/>
          </w:rPr>
          <w:t xml:space="preserve">Appendix B: </w:t>
        </w:r>
      </w:fldSimple>
      <w:fldSimple w:instr=" REF _Ref357589894 \h  \* MERGEFORMAT ">
        <w:r w:rsidR="00E172F8" w:rsidRPr="00E172F8">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E77A98">
        <w:rPr>
          <w:rStyle w:val="CodeChar"/>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E77A98">
        <w:rPr>
          <w:rStyle w:val="CodeChar"/>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E77A98">
        <w:rPr>
          <w:rStyle w:val="CodeChar"/>
        </w:rPr>
        <w:t>&lt;band number&gt;</w:t>
      </w:r>
      <w:r>
        <w:tab/>
      </w:r>
      <w:r w:rsidR="00E77A98">
        <w:t>An integer number, starting at 1 and incrementing for each band in the Band Table.</w:t>
      </w:r>
    </w:p>
    <w:p w:rsidR="00256F45" w:rsidRDefault="00256F45" w:rsidP="00256F45">
      <w:pPr>
        <w:pStyle w:val="HangingIndent"/>
      </w:pPr>
      <w:r w:rsidRPr="00E77A98">
        <w:rPr>
          <w:rStyle w:val="CodeChar"/>
        </w:rPr>
        <w:t>&lt;wavelength&gt;</w:t>
      </w:r>
      <w:r w:rsidR="00E77A98">
        <w:tab/>
        <w:t>The central wavelength of this band in nanometers.</w:t>
      </w:r>
    </w:p>
    <w:p w:rsidR="00256F45" w:rsidRDefault="00256F45" w:rsidP="00256F45">
      <w:pPr>
        <w:pStyle w:val="HangingIndent"/>
      </w:pPr>
      <w:r w:rsidRPr="00E77A98">
        <w:rPr>
          <w:rStyle w:val="CodeChar"/>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1130" w:name="_Ref15377203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96</w:t>
      </w:r>
      <w:r w:rsidR="00136097">
        <w:rPr>
          <w:noProof/>
        </w:rPr>
        <w:fldChar w:fldCharType="end"/>
      </w:r>
      <w:bookmarkEnd w:id="1130"/>
      <w:r w:rsidRPr="00084655">
        <w:t>: Part of a sensor definition file being edited in Excel</w:t>
      </w:r>
    </w:p>
    <w:p w:rsidR="00826992" w:rsidRDefault="00571329" w:rsidP="00571329">
      <w:pPr>
        <w:pStyle w:val="Body"/>
      </w:pPr>
      <w:r>
        <w:t>A text file view of the same file. Note that the tab positions do not appear to line up when displayed this way.</w:t>
      </w:r>
    </w:p>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1131" w:name="_Ref97355090"/>
      <w:bookmarkStart w:id="1132" w:name="_Toc355280417"/>
      <w:bookmarkStart w:id="1133" w:name="_Toc358992662"/>
      <w:r>
        <w:t>Instrument Administration</w:t>
      </w:r>
      <w:bookmarkEnd w:id="1131"/>
      <w:bookmarkEnd w:id="1132"/>
      <w:bookmarkEnd w:id="1133"/>
    </w:p>
    <w:p w:rsidR="00684366" w:rsidRDefault="00C41FBE" w:rsidP="00C41FBE">
      <w:pPr>
        <w:pStyle w:val="Note"/>
      </w:pPr>
      <w:r>
        <w:t>Note</w:t>
      </w:r>
      <w:r>
        <w:tab/>
      </w:r>
      <w:r w:rsidR="00684366">
        <w:t>Any user can open the Instrument Administration dialogs but only Administrators can commit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tblPr>
      <w:tblGrid>
        <w:gridCol w:w="1536"/>
        <w:gridCol w:w="3541"/>
        <w:gridCol w:w="3785"/>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E172F8" w:rsidRPr="00E172F8">
                <w:rPr>
                  <w:rStyle w:val="CrossReference"/>
                </w:rPr>
                <w:t>4.1</w:t>
              </w:r>
            </w:fldSimple>
            <w:r w:rsidRPr="00CE0A1B">
              <w:rPr>
                <w:rStyle w:val="CrossReference"/>
              </w:rPr>
              <w:t xml:space="preserve"> </w:t>
            </w:r>
            <w:fldSimple w:instr=" REF _Ref353786217 \h  \* MERGEFORMAT ">
              <w:r w:rsidR="00E172F8" w:rsidRPr="00E172F8">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E172F8" w:rsidRPr="00E172F8">
                <w:rPr>
                  <w:rStyle w:val="CrossReference"/>
                </w:rPr>
                <w:t>11.5.1</w:t>
              </w:r>
            </w:fldSimple>
            <w:r w:rsidRPr="00887779">
              <w:rPr>
                <w:rStyle w:val="CrossReference"/>
              </w:rPr>
              <w:t xml:space="preserve"> </w:t>
            </w:r>
            <w:fldSimple w:instr=" REF _Ref357602658 \h  \* MERGEFORMAT ">
              <w:r w:rsidR="00E172F8" w:rsidRPr="00E172F8">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136097" w:rsidP="00FF7036">
      <w:pPr>
        <w:pStyle w:val="Figure"/>
        <w:rPr>
          <w:lang w:val="en-AU"/>
        </w:rPr>
      </w:pPr>
      <w:r>
        <w:rPr>
          <w:lang w:val="en-AU"/>
        </w:rPr>
      </w:r>
      <w:r>
        <w:rPr>
          <w:lang w:val="en-AU"/>
        </w:rPr>
        <w:pict>
          <v:group id="_x0000_s1240" editas="canvas" style="width:431.8pt;height:244.95pt;mso-position-horizontal-relative:char;mso-position-vertical-relative:line" coordorigin="2549,2965" coordsize="6647,3770">
            <o:lock v:ext="edit" aspectratio="t"/>
            <v:shape id="_x0000_s1239" type="#_x0000_t75" style="position:absolute;left:2549;top:2965;width:6647;height:3770" o:preferrelative="f">
              <v:fill o:detectmouseclick="t"/>
              <v:path o:extrusionok="t" o:connecttype="none"/>
              <o:lock v:ext="edit" text="t"/>
            </v:shape>
            <v:shape id="_x0000_s1245" type="#_x0000_t75" style="position:absolute;left:3270;top:3012;width:5469;height:3678">
              <v:imagedata r:id="rId142" o:title=""/>
            </v:shape>
            <v:roundrect id="_x0000_s1242" style="position:absolute;left:2549;top:3916;width:721;height:380;v-text-anchor:middle" arcsize="10923f" fillcolor="#dbe5f1 [660]" strokecolor="#0070c0">
              <v:textbox inset=".5mm,.5mm,.5mm,.5mm">
                <w:txbxContent>
                  <w:p w:rsidR="005148C0" w:rsidRPr="00170A8D" w:rsidRDefault="005148C0" w:rsidP="00E155F8">
                    <w:pPr>
                      <w:rPr>
                        <w:sz w:val="14"/>
                        <w:lang w:val="en-US"/>
                      </w:rPr>
                    </w:pPr>
                    <w:r w:rsidRPr="00170A8D">
                      <w:rPr>
                        <w:sz w:val="14"/>
                        <w:lang w:val="en-US"/>
                      </w:rPr>
                      <w:t>Instrument Selector</w:t>
                    </w:r>
                  </w:p>
                </w:txbxContent>
              </v:textbox>
            </v:roundrect>
            <v:shape id="_x0000_s1244" style="position:absolute;left:3137;top:4296;width:281;height:281" coordsize="365,365" path="m,c129,129,259,259,365,365e" filled="f" strokecolor="#0070c0" strokeweight="1pt">
              <v:stroke endarrow="open"/>
              <v:path arrowok="t"/>
            </v:shape>
            <w10:wrap type="none"/>
            <w10:anchorlock/>
          </v:group>
        </w:pict>
      </w:r>
    </w:p>
    <w:p w:rsidR="00FF7036" w:rsidRDefault="00693BB0" w:rsidP="00693BB0">
      <w:pPr>
        <w:pStyle w:val="DocAction"/>
      </w:pPr>
      <w:r>
        <w:rPr>
          <w:lang w:val="en-AU"/>
        </w:rPr>
        <w:t>%%% Looks different now. Get a new screen dump.</w:t>
      </w:r>
    </w:p>
    <w:p w:rsidR="00FF7036" w:rsidRPr="00084655" w:rsidRDefault="00FF7036" w:rsidP="00FF7036">
      <w:pPr>
        <w:pStyle w:val="Caption"/>
      </w:pPr>
      <w:r w:rsidRPr="00084655">
        <w:t xml:space="preserve">Figure </w:t>
      </w:r>
      <w:fldSimple w:instr=" SEQ Figure \* ARABIC ">
        <w:r w:rsidR="00E172F8">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instrument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c>
          <w:tcPr>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c>
          <w:tcPr>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134" w:name="_Ref357602394"/>
      <w:bookmarkStart w:id="1135" w:name="_Ref357602397"/>
      <w:bookmarkStart w:id="1136" w:name="_Ref357602656"/>
      <w:bookmarkStart w:id="1137" w:name="_Ref357602658"/>
      <w:bookmarkStart w:id="1138" w:name="_Toc358992663"/>
      <w:r>
        <w:t>Instrument Calibrations</w:t>
      </w:r>
      <w:bookmarkEnd w:id="1134"/>
      <w:bookmarkEnd w:id="1135"/>
      <w:bookmarkEnd w:id="1136"/>
      <w:bookmarkEnd w:id="1137"/>
      <w:bookmarkEnd w:id="1138"/>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136097">
        <w:fldChar w:fldCharType="begin"/>
      </w:r>
      <w:r w:rsidR="00BF5DA8">
        <w:instrText xml:space="preserve"> REF _Ref358105086 \r \h </w:instrText>
      </w:r>
      <w:r w:rsidR="00136097">
        <w:fldChar w:fldCharType="separate"/>
      </w:r>
      <w:r w:rsidR="00E172F8">
        <w:t>6.10</w:t>
      </w:r>
      <w:r w:rsidR="00136097">
        <w:fldChar w:fldCharType="end"/>
      </w:r>
      <w:r w:rsidR="00136097">
        <w:fldChar w:fldCharType="begin"/>
      </w:r>
      <w:r w:rsidR="00BF5DA8">
        <w:instrText xml:space="preserve"> REF _Ref358105089 \h </w:instrText>
      </w:r>
      <w:r w:rsidR="00136097">
        <w:fldChar w:fldCharType="separate"/>
      </w:r>
      <w:r w:rsidR="00E172F8">
        <w:t>Loading Data into SPECCHIO</w:t>
      </w:r>
      <w:r w:rsidR="00136097">
        <w:fldChar w:fldCharType="end"/>
      </w:r>
      <w:r w:rsidR="00BF5DA8">
        <w:t>).</w:t>
      </w:r>
    </w:p>
    <w:p w:rsidR="00BF5DA8" w:rsidRDefault="00BF5DA8" w:rsidP="00BF5DA8">
      <w:pPr>
        <w:pStyle w:val="Body"/>
      </w:pPr>
      <w:r>
        <w:t xml:space="preserve">Other file formats which also store centre wavelengths of bands (such as Ocean Optics, UniSpec single beam, GER 3700 or APOGEE) are not yet supported by </w:t>
      </w:r>
      <w:r w:rsidR="00F52044">
        <w:t>SPECCHIO</w:t>
      </w:r>
      <w:r>
        <w:t xml:space="preserve"> for Calibration file reading. Attempting to use these file formats may lead to unpredictable results.</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c>
          <w:tcPr>
            <w:tcW w:w="9571" w:type="dxa"/>
          </w:tcPr>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139" w:name="_Toc355280419"/>
      <w:bookmarkStart w:id="1140" w:name="_Toc358992664"/>
      <w:r>
        <w:t>Reference Panel Administration</w:t>
      </w:r>
      <w:bookmarkEnd w:id="1139"/>
      <w:bookmarkEnd w:id="1140"/>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fldSimple w:instr=" REF _Ref357671161 \r \h  \* MERGEFORMAT ">
        <w:r w:rsidR="00E172F8" w:rsidRPr="00E172F8">
          <w:rPr>
            <w:rStyle w:val="CrossReference"/>
          </w:rPr>
          <w:t>10</w:t>
        </w:r>
      </w:fldSimple>
      <w:r w:rsidR="00A51D78" w:rsidRPr="00A51D78">
        <w:rPr>
          <w:rStyle w:val="CrossReference"/>
        </w:rPr>
        <w:t xml:space="preserve"> </w:t>
      </w:r>
      <w:fldSimple w:instr=" REF _Ref357671165 \h  \* MERGEFORMAT ">
        <w:r w:rsidR="00E172F8" w:rsidRPr="00E172F8">
          <w:rPr>
            <w:rStyle w:val="CrossReference"/>
          </w:rPr>
          <w:t>Interactive Processing using Space Networks</w:t>
        </w:r>
      </w:fldSimple>
      <w:r w:rsidR="00974AB1">
        <w:t>, and in particular during the reference panel correction procedure as described in</w:t>
      </w:r>
      <w:r w:rsidR="00C92BD0">
        <w:t xml:space="preserve"> sections</w:t>
      </w:r>
      <w:r w:rsidR="00974AB1">
        <w:t xml:space="preserve"> </w:t>
      </w:r>
      <w:r w:rsidR="00136097">
        <w:fldChar w:fldCharType="begin"/>
      </w:r>
      <w:r w:rsidR="00974AB1">
        <w:instrText xml:space="preserve"> REF _Ref97735916 \r \h </w:instrText>
      </w:r>
      <w:r w:rsidR="00136097">
        <w:fldChar w:fldCharType="separate"/>
      </w:r>
      <w:r w:rsidR="00E172F8">
        <w:t>10.4.2</w:t>
      </w:r>
      <w:r w:rsidR="00136097">
        <w:fldChar w:fldCharType="end"/>
      </w:r>
      <w:r w:rsidR="00974AB1">
        <w:t xml:space="preserve"> and </w:t>
      </w:r>
      <w:r w:rsidR="00136097">
        <w:fldChar w:fldCharType="begin"/>
      </w:r>
      <w:r w:rsidR="00974AB1">
        <w:instrText xml:space="preserve"> REF _Ref97735928 \r \h </w:instrText>
      </w:r>
      <w:r w:rsidR="00136097">
        <w:fldChar w:fldCharType="separate"/>
      </w:r>
      <w:r w:rsidR="00E172F8">
        <w:t>10.4.3</w:t>
      </w:r>
      <w:r w:rsidR="0013609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E172F8" w:rsidRPr="00E172F8">
                <w:rPr>
                  <w:rStyle w:val="CrossReference"/>
                </w:rPr>
                <w:t>4.1</w:t>
              </w:r>
            </w:fldSimple>
            <w:r w:rsidRPr="00CE0A1B">
              <w:rPr>
                <w:rStyle w:val="CrossReference"/>
              </w:rPr>
              <w:t xml:space="preserve"> </w:t>
            </w:r>
            <w:fldSimple w:instr=" REF _Ref353786217 \h  \* MERGEFORMAT ">
              <w:r w:rsidR="00E172F8" w:rsidRPr="00E172F8">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fldSimple w:instr=" REF _Ref357671230 \r \h  \* MERGEFORMAT ">
              <w:r w:rsidR="00E172F8" w:rsidRPr="00E172F8">
                <w:rPr>
                  <w:rStyle w:val="CrossReference"/>
                </w:rPr>
                <w:t>11.6.1</w:t>
              </w:r>
            </w:fldSimple>
            <w:r w:rsidR="00A51D78" w:rsidRPr="00A51D78">
              <w:rPr>
                <w:rStyle w:val="CrossReference"/>
              </w:rPr>
              <w:t xml:space="preserve"> </w:t>
            </w:r>
            <w:fldSimple w:instr=" REF _Ref357671230 \h  \* MERGEFORMAT ">
              <w:r w:rsidR="00E172F8" w:rsidRPr="00E172F8">
                <w:rPr>
                  <w:rStyle w:val="CrossReference"/>
                </w:rPr>
                <w:t>Reference Panel Calibrations</w:t>
              </w:r>
            </w:fldSimple>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c>
          <w:tcPr>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A765A0" w:rsidRDefault="00A765A0" w:rsidP="00A765A0">
      <w:pPr>
        <w:pStyle w:val="Body"/>
      </w:pPr>
      <w:r>
        <w:t xml:space="preserve">The operation of the Reference Panel dialog is analogous to that for Instruments. Refer to section </w:t>
      </w:r>
      <w:r w:rsidR="00136097">
        <w:fldChar w:fldCharType="begin"/>
      </w:r>
      <w:r>
        <w:instrText xml:space="preserve"> REF _Ref97355090 \r \h </w:instrText>
      </w:r>
      <w:r w:rsidR="00136097">
        <w:fldChar w:fldCharType="separate"/>
      </w:r>
      <w:r w:rsidR="00E172F8">
        <w:t>11.5</w:t>
      </w:r>
      <w:r w:rsidR="00136097">
        <w:fldChar w:fldCharType="end"/>
      </w:r>
      <w:r>
        <w:t xml:space="preserve"> </w:t>
      </w:r>
      <w:r w:rsidR="00136097">
        <w:fldChar w:fldCharType="begin"/>
      </w:r>
      <w:r>
        <w:instrText xml:space="preserve"> REF _Ref97355090 \h </w:instrText>
      </w:r>
      <w:r w:rsidR="00136097">
        <w:fldChar w:fldCharType="separate"/>
      </w:r>
      <w:r w:rsidR="00E172F8">
        <w:t>Instrument Administration</w:t>
      </w:r>
      <w:r w:rsidR="0013609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1141" w:name="_Ref357671230"/>
      <w:bookmarkStart w:id="1142" w:name="_Toc358992665"/>
      <w:r>
        <w:t>Reference Panel Calibrations</w:t>
      </w:r>
      <w:bookmarkEnd w:id="1141"/>
      <w:bookmarkEnd w:id="1142"/>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t>Example</w:t>
      </w:r>
    </w:p>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Default="00FA40A6" w:rsidP="00C96D90">
      <w:pPr>
        <w:pStyle w:val="Code"/>
      </w:pPr>
      <w:r w:rsidRPr="00FA40A6">
        <w:t>263</w:t>
      </w:r>
      <w:r w:rsidRPr="00FA40A6">
        <w:tab/>
        <w:t>0.979</w:t>
      </w:r>
      <w:r w:rsidRPr="00FA40A6">
        <w:tab/>
        <w:t>0.02</w:t>
      </w:r>
    </w:p>
    <w:p w:rsidR="00974AB1" w:rsidRDefault="00974AB1" w:rsidP="00C96D90">
      <w:pPr>
        <w:pStyle w:val="Code"/>
      </w:pPr>
      <w:r>
        <w:t xml:space="preserve">     :</w:t>
      </w:r>
    </w:p>
    <w:p w:rsidR="00974AB1" w:rsidRPr="00FA40A6" w:rsidRDefault="00974AB1" w:rsidP="00C96D90">
      <w:pPr>
        <w:pStyle w:val="Code"/>
      </w:pPr>
      <w:r>
        <w:t xml:space="preserve">     :</w:t>
      </w:r>
    </w:p>
    <w:p w:rsidR="004143FD" w:rsidRDefault="00427012" w:rsidP="004143FD">
      <w:pPr>
        <w:pStyle w:val="Body"/>
      </w:pPr>
      <w:r>
        <w:t>B</w:t>
      </w:r>
      <w:r w:rsidR="004143FD">
        <w:t xml:space="preserve">efore loading </w:t>
      </w:r>
      <w:r>
        <w:t>a</w:t>
      </w:r>
      <w:r w:rsidR="004143FD">
        <w:t xml:space="preserve"> calibration file, a sensor definition fitting the wavelengths of the calibration must be </w:t>
      </w:r>
      <w:r>
        <w:t>present in</w:t>
      </w:r>
      <w:r w:rsidR="004143FD">
        <w:t xml:space="preserve"> the database. </w:t>
      </w:r>
      <w:r>
        <w:t>I</w:t>
      </w:r>
      <w:r w:rsidR="004143FD">
        <w:t xml:space="preserve">n the case of Spectralon reference panels, the sensor definition is the Perkin-Elmer Lambda </w:t>
      </w:r>
      <w:r w:rsidR="004143FD" w:rsidRPr="002A413C">
        <w:t>19</w:t>
      </w:r>
      <w:r w:rsidR="004143FD">
        <w:t xml:space="preserve"> sensor.</w:t>
      </w:r>
    </w:p>
    <w:p w:rsidR="00427012" w:rsidRDefault="00427012" w:rsidP="00427012">
      <w:pPr>
        <w:pStyle w:val="ProcessHeading"/>
      </w:pPr>
      <w:r>
        <w:t>To add a new place marker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1143" w:name="_Toc355280420"/>
      <w:bookmarkStart w:id="1144" w:name="_Toc358992666"/>
      <w:r>
        <w:t>Matlab Integration</w:t>
      </w:r>
      <w:bookmarkEnd w:id="1143"/>
      <w:bookmarkEnd w:id="1144"/>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tblPr>
      <w:tblGrid>
        <w:gridCol w:w="8862"/>
      </w:tblGrid>
      <w:tr w:rsidR="00585943" w:rsidTr="00585943">
        <w:tc>
          <w:tcPr>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fldSimple w:instr=" REF _Ref358383795 \r \h  \* MERGEFORMAT ">
        <w:r w:rsidR="00E172F8" w:rsidRPr="00E172F8">
          <w:rPr>
            <w:rStyle w:val="CrossReference"/>
          </w:rPr>
          <w:t>7</w:t>
        </w:r>
      </w:fldSimple>
      <w:r w:rsidR="003758A1" w:rsidRPr="003758A1">
        <w:rPr>
          <w:rStyle w:val="CrossReference"/>
        </w:rPr>
        <w:t xml:space="preserve"> </w:t>
      </w:r>
      <w:fldSimple w:instr=" REF _Ref358383802 \h  \* MERGEFORMAT ">
        <w:r w:rsidR="00E172F8" w:rsidRPr="00E172F8">
          <w:rPr>
            <w:rStyle w:val="CrossReference"/>
          </w:rPr>
          <w:t>Data Query and Output</w:t>
        </w:r>
      </w:fldSimple>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SPECCHIO_MATLAB_Guide.pdf</w:t>
      </w:r>
      <w:r w:rsidR="009E74E0">
        <w:t>, which is</w:t>
      </w:r>
      <w:r w:rsidR="00567E0A">
        <w:t xml:space="preserve"> </w:t>
      </w:r>
      <w:r w:rsidR="00AF18AE">
        <w:t xml:space="preserve">available </w:t>
      </w:r>
      <w:r w:rsidRPr="00CC6411">
        <w:rPr>
          <w:rStyle w:val="DocActionChar"/>
        </w:rPr>
        <w:t>%%%</w:t>
      </w:r>
      <w:r w:rsidR="003758A1" w:rsidRPr="00CC6411">
        <w:rPr>
          <w:rStyle w:val="DocActionChar"/>
        </w:rPr>
        <w:t xml:space="preserve"> Where is this doc? There is one on </w:t>
      </w:r>
      <w:hyperlink r:id="rId143" w:history="1">
        <w:r w:rsidR="003758A1" w:rsidRPr="00CC6411">
          <w:rPr>
            <w:rStyle w:val="DocActionChar"/>
          </w:rPr>
          <w:t>www.specchio.ch</w:t>
        </w:r>
      </w:hyperlink>
      <w:r w:rsidR="003758A1" w:rsidRPr="00CC6411">
        <w:rPr>
          <w:rStyle w:val="DocActionChar"/>
        </w:rPr>
        <w:t xml:space="preserve"> we could refer to. It is a little out of date, but probably </w:t>
      </w:r>
      <w:r w:rsidR="00AF18AE" w:rsidRPr="00CC6411">
        <w:rPr>
          <w:rStyle w:val="DocActionChar"/>
        </w:rPr>
        <w:t xml:space="preserve">still </w:t>
      </w:r>
      <w:r w:rsidR="003758A1" w:rsidRPr="00CC6411">
        <w:rPr>
          <w:rStyle w:val="DocActionChar"/>
        </w:rPr>
        <w:t>useful.</w:t>
      </w:r>
      <w:r w:rsidR="00CC6411">
        <w:rPr>
          <w:rStyle w:val="DocActionChar"/>
        </w:rPr>
        <w:t xml:space="preserve"> Elaine.</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QueryConditionObject('spectrum', 'spectrum_id');</w:t>
      </w:r>
    </w:p>
    <w:p w:rsidR="00351CC1" w:rsidRDefault="00351CC1" w:rsidP="00351CC1">
      <w:pPr>
        <w:pStyle w:val="Code"/>
      </w:pPr>
      <w:r>
        <w:t>id_array = [65,66,67,68,69,70,71,72,73,74,75,76,77,78,79,80,81,82,83,84];</w:t>
      </w:r>
    </w:p>
    <w:p w:rsidR="00351CC1" w:rsidRDefault="00351CC1" w:rsidP="00351CC1">
      <w:pPr>
        <w:pStyle w:val="Code"/>
      </w:pPr>
      <w:r>
        <w:t>ids_list = java.util.ArrayList();</w:t>
      </w:r>
    </w:p>
    <w:p w:rsidR="00351CC1" w:rsidRDefault="00351CC1" w:rsidP="00351CC1">
      <w:pPr>
        <w:pStyle w:val="Code"/>
      </w:pPr>
      <w:r>
        <w:t>for i=1:size(id_array,2) ids_list.add(id_array(i)); end;</w:t>
      </w:r>
    </w:p>
    <w:p w:rsidR="00351CC1" w:rsidRDefault="00351CC1" w:rsidP="00351CC1">
      <w:pPr>
        <w:pStyle w:val="Code"/>
      </w:pPr>
      <w:r>
        <w:t>cond.setValue(ids_list);</w:t>
      </w:r>
    </w:p>
    <w:p w:rsidR="00351CC1" w:rsidRDefault="00351CC1" w:rsidP="00351CC1">
      <w:pPr>
        <w:pStyle w:val="Code"/>
      </w:pPr>
      <w:r>
        <w:t>cond.setOperator('in');</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7E2903" w:rsidRDefault="007E2903" w:rsidP="007E2903">
      <w:pPr>
        <w:pStyle w:val="HeadingSubUnnumbered"/>
      </w:pPr>
      <w:r>
        <w:t>Example Matlab-ready query from Query Builder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SpectrumQueryCondition('spectrum', 'measurement_unit_id');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EAVQueryConditionObject('eav', 'spectrum_x_eav', 'File Name', 'string_val');</w:t>
      </w:r>
    </w:p>
    <w:p w:rsidR="00351CC1" w:rsidRDefault="00351CC1" w:rsidP="00351CC1">
      <w:pPr>
        <w:pStyle w:val="Code"/>
      </w:pPr>
      <w:r>
        <w:t>cond.setValue('triti%%');</w:t>
      </w:r>
    </w:p>
    <w:p w:rsidR="00351CC1" w:rsidRDefault="00351CC1" w:rsidP="00351CC1">
      <w:pPr>
        <w:pStyle w:val="Code"/>
      </w:pPr>
      <w:r>
        <w:t>cond.setOperator('like');</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'sensor_id');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'instrument_id');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2A0FFE" w:rsidRPr="00084655" w:rsidRDefault="002A0FFE" w:rsidP="00306258">
      <w:pPr>
        <w:pStyle w:val="Heading1"/>
      </w:pPr>
      <w:bookmarkStart w:id="1145" w:name="_Toc355280421"/>
      <w:bookmarkStart w:id="1146" w:name="_Toc358992667"/>
      <w:r w:rsidRPr="00084655">
        <w:t>Tutorial</w:t>
      </w:r>
      <w:bookmarkEnd w:id="1145"/>
      <w:bookmarkEnd w:id="1146"/>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44"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r w:rsidR="00B8032A">
        <w:rPr>
          <w:rStyle w:val="DocActionChar"/>
        </w:rPr>
        <w:t xml:space="preserve"> Elaine</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147" w:name="_Toc355280422"/>
      <w:bookmarkStart w:id="1148" w:name="_Toc358992668"/>
      <w:r w:rsidRPr="00084655">
        <w:t>SPECCHIO Online Test Database</w:t>
      </w:r>
      <w:bookmarkEnd w:id="1147"/>
      <w:bookmarkEnd w:id="1148"/>
    </w:p>
    <w:p w:rsidR="006820AE" w:rsidRPr="006820AE" w:rsidRDefault="006820AE" w:rsidP="006820AE">
      <w:pPr>
        <w:pStyle w:val="DocAction"/>
      </w:pPr>
      <w:r>
        <w:t xml:space="preserve">%%% </w:t>
      </w:r>
      <w:r w:rsidR="009D1966">
        <w:t>Will UOW</w:t>
      </w:r>
      <w:r>
        <w:t xml:space="preserve"> set up a test database for Users to learn the system?</w:t>
      </w:r>
      <w:r w:rsidR="00B8032A">
        <w:t xml:space="preserve"> Elaine</w:t>
      </w:r>
    </w:p>
    <w:p w:rsidR="002A0FFE" w:rsidRPr="00084655" w:rsidRDefault="002A0FFE" w:rsidP="006820AE">
      <w:pPr>
        <w:pStyle w:val="Body"/>
      </w:pPr>
      <w:r w:rsidRPr="00084655">
        <w:t xml:space="preserve">Relevant section: </w:t>
      </w:r>
      <w:r w:rsidR="00136097">
        <w:fldChar w:fldCharType="begin"/>
      </w:r>
      <w:r w:rsidR="00625CA9">
        <w:instrText xml:space="preserve"> </w:instrText>
      </w:r>
      <w:r w:rsidR="00567E0A">
        <w:instrText>REF</w:instrText>
      </w:r>
      <w:r w:rsidR="00625CA9">
        <w:instrText xml:space="preserve"> _Ref180396043 \r \h </w:instrText>
      </w:r>
      <w:r w:rsidR="00136097">
        <w:fldChar w:fldCharType="separate"/>
      </w:r>
      <w:r w:rsidR="00E172F8">
        <w:t>6.4</w:t>
      </w:r>
      <w:r w:rsidR="00136097">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E172F8" w:rsidRPr="00084655">
          <w:t xml:space="preserve">Figure </w:t>
        </w:r>
        <w:r w:rsidR="00E172F8">
          <w:rPr>
            <w:noProof/>
          </w:rPr>
          <w:t>98</w:t>
        </w:r>
      </w:fldSimple>
      <w:r w:rsidRPr="00084655">
        <w:t>).</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9" w:name="_Ref157227343"/>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98</w:t>
      </w:r>
      <w:r w:rsidR="00136097">
        <w:rPr>
          <w:noProof/>
        </w:rPr>
        <w:fldChar w:fldCharType="end"/>
      </w:r>
      <w:bookmarkEnd w:id="1149"/>
      <w:r w:rsidRPr="00084655">
        <w:t>: Connecting to the specchio_test database</w:t>
      </w:r>
    </w:p>
    <w:p w:rsidR="002A0FFE" w:rsidRPr="00084655" w:rsidRDefault="002A0FFE" w:rsidP="007D43F6">
      <w:pPr>
        <w:pStyle w:val="Heading3"/>
      </w:pPr>
      <w:bookmarkStart w:id="1150" w:name="_Toc355280423"/>
      <w:bookmarkStart w:id="1151" w:name="_Toc358992669"/>
      <w:r w:rsidRPr="00084655">
        <w:t>Creating Campaigns on the Test Database</w:t>
      </w:r>
      <w:bookmarkEnd w:id="1150"/>
      <w:bookmarkEnd w:id="1151"/>
    </w:p>
    <w:p w:rsidR="006820AE" w:rsidRDefault="006820AE" w:rsidP="006820AE">
      <w:pPr>
        <w:pStyle w:val="DocAction"/>
      </w:pPr>
      <w:r>
        <w:t>%%% What conventions are going to be used in the UOW database? Should they be documented here? Will they be the same as Andy’s database conventions?</w:t>
      </w:r>
      <w:r w:rsidR="00B8032A">
        <w:t xml:space="preserve"> Elaine</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7D43F6">
      <w:pPr>
        <w:pStyle w:val="Heading3"/>
      </w:pPr>
      <w:bookmarkStart w:id="1152" w:name="_Toc355280424"/>
      <w:bookmarkStart w:id="1153" w:name="_Toc358992670"/>
      <w:r w:rsidRPr="00084655">
        <w:t>Downloading Test Data Sets</w:t>
      </w:r>
      <w:bookmarkEnd w:id="1152"/>
      <w:bookmarkEnd w:id="1153"/>
    </w:p>
    <w:p w:rsidR="006820AE" w:rsidRDefault="006820AE" w:rsidP="006820AE">
      <w:pPr>
        <w:pStyle w:val="DocAction"/>
      </w:pPr>
      <w:r>
        <w:t>%%% Do we want Users to download from here?</w:t>
      </w:r>
      <w:r w:rsidR="00B8032A">
        <w:t xml:space="preserve"> Elaine</w:t>
      </w:r>
    </w:p>
    <w:p w:rsidR="002A0FFE" w:rsidRPr="00084655" w:rsidRDefault="002A0FFE" w:rsidP="006820AE">
      <w:pPr>
        <w:pStyle w:val="Body"/>
      </w:pPr>
      <w:r w:rsidRPr="00084655">
        <w:t xml:space="preserve">The data sets used in this tutorial are available on the internet: </w:t>
      </w:r>
      <w:hyperlink r:id="rId146"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136097">
        <w:fldChar w:fldCharType="begin"/>
      </w:r>
      <w:r w:rsidR="00625CA9">
        <w:instrText xml:space="preserve"> </w:instrText>
      </w:r>
      <w:r w:rsidR="00567E0A">
        <w:instrText>REF</w:instrText>
      </w:r>
      <w:r w:rsidR="00625CA9">
        <w:instrText xml:space="preserve"> _Ref180393511 \h </w:instrText>
      </w:r>
      <w:r w:rsidR="00136097">
        <w:fldChar w:fldCharType="separate"/>
      </w:r>
      <w:r w:rsidR="00E172F8" w:rsidRPr="00084655">
        <w:t xml:space="preserve">Figure </w:t>
      </w:r>
      <w:r w:rsidR="00E172F8">
        <w:rPr>
          <w:noProof/>
        </w:rPr>
        <w:t>99</w:t>
      </w:r>
      <w:r w:rsidR="00136097">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4" w:name="_Ref180393511"/>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99</w:t>
      </w:r>
      <w:r w:rsidR="00136097">
        <w:rPr>
          <w:noProof/>
        </w:rPr>
        <w:fldChar w:fldCharType="end"/>
      </w:r>
      <w:bookmarkEnd w:id="1154"/>
      <w:r w:rsidRPr="00084655">
        <w:t>: Tutorial data download page</w:t>
      </w:r>
    </w:p>
    <w:p w:rsidR="002A0FFE" w:rsidRPr="00084655" w:rsidRDefault="002A0FFE" w:rsidP="00306258">
      <w:pPr>
        <w:pStyle w:val="Heading2"/>
      </w:pPr>
      <w:bookmarkStart w:id="1155" w:name="_Toc355280425"/>
      <w:bookmarkStart w:id="1156" w:name="_Toc358992671"/>
      <w:r w:rsidRPr="00084655">
        <w:t>Part 1: Loading, Editing and Retrieving Data</w:t>
      </w:r>
      <w:bookmarkEnd w:id="1155"/>
      <w:bookmarkEnd w:id="1156"/>
    </w:p>
    <w:p w:rsidR="002A0FFE" w:rsidRPr="00084655" w:rsidRDefault="002A0FFE" w:rsidP="006820AE">
      <w:pPr>
        <w:pStyle w:val="Body"/>
      </w:pPr>
      <w:r w:rsidRPr="00084655">
        <w:t>Data set: Vegetation_example</w:t>
      </w:r>
    </w:p>
    <w:p w:rsidR="002A0FFE" w:rsidRPr="00084655" w:rsidRDefault="002A0FFE" w:rsidP="007D43F6">
      <w:pPr>
        <w:pStyle w:val="Heading3"/>
      </w:pPr>
      <w:bookmarkStart w:id="1157" w:name="_Toc355280426"/>
      <w:bookmarkStart w:id="1158" w:name="_Toc358992672"/>
      <w:r w:rsidRPr="00084655">
        <w:t>Examine the Folder and File Structure</w:t>
      </w:r>
      <w:bookmarkEnd w:id="1157"/>
      <w:bookmarkEnd w:id="1158"/>
    </w:p>
    <w:p w:rsidR="002A0FFE" w:rsidRPr="00084655" w:rsidRDefault="002A0FFE" w:rsidP="006820AE">
      <w:pPr>
        <w:pStyle w:val="Body"/>
      </w:pPr>
      <w:r w:rsidRPr="00084655">
        <w:t xml:space="preserve">Relevant sections: </w:t>
      </w:r>
      <w:r w:rsidR="00136097">
        <w:fldChar w:fldCharType="begin"/>
      </w:r>
      <w:r w:rsidR="00625CA9">
        <w:instrText xml:space="preserve"> </w:instrText>
      </w:r>
      <w:r w:rsidR="00567E0A">
        <w:instrText>REF</w:instrText>
      </w:r>
      <w:r w:rsidR="00625CA9">
        <w:instrText xml:space="preserve"> _Ref130789600 \r \h </w:instrText>
      </w:r>
      <w:r w:rsidR="00136097">
        <w:fldChar w:fldCharType="separate"/>
      </w:r>
      <w:r w:rsidR="00E172F8">
        <w:rPr>
          <w:b/>
          <w:bCs/>
          <w:lang w:val="en-US"/>
        </w:rPr>
        <w:t>Error! Reference source not found.</w:t>
      </w:r>
      <w:r w:rsidR="00136097">
        <w:fldChar w:fldCharType="end"/>
      </w:r>
      <w:r w:rsidRPr="00084655">
        <w:t xml:space="preserve">, </w:t>
      </w:r>
      <w:r w:rsidR="00136097">
        <w:fldChar w:fldCharType="begin"/>
      </w:r>
      <w:r w:rsidR="00625CA9">
        <w:instrText xml:space="preserve"> </w:instrText>
      </w:r>
      <w:r w:rsidR="00567E0A">
        <w:instrText>REF</w:instrText>
      </w:r>
      <w:r w:rsidR="00625CA9">
        <w:instrText xml:space="preserve"> _Ref180463872 \r \h </w:instrText>
      </w:r>
      <w:r w:rsidR="00136097">
        <w:fldChar w:fldCharType="separate"/>
      </w:r>
      <w:r w:rsidR="00E172F8">
        <w:rPr>
          <w:b/>
          <w:bCs/>
          <w:lang w:val="en-US"/>
        </w:rPr>
        <w:t>Error! Reference source not found.</w:t>
      </w:r>
      <w:r w:rsidR="00136097">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136097">
        <w:fldChar w:fldCharType="begin"/>
      </w:r>
      <w:r w:rsidR="00625CA9">
        <w:instrText xml:space="preserve"> </w:instrText>
      </w:r>
      <w:r w:rsidR="00567E0A">
        <w:instrText>REF</w:instrText>
      </w:r>
      <w:r w:rsidR="00625CA9">
        <w:instrText xml:space="preserve"> _Ref157226500 \h </w:instrText>
      </w:r>
      <w:r w:rsidR="00136097">
        <w:fldChar w:fldCharType="separate"/>
      </w:r>
      <w:r w:rsidR="00E172F8" w:rsidRPr="00084655">
        <w:t xml:space="preserve">Figure </w:t>
      </w:r>
      <w:r w:rsidR="00E172F8">
        <w:rPr>
          <w:noProof/>
        </w:rPr>
        <w:t>100</w:t>
      </w:r>
      <w:r w:rsidR="00136097">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42"/>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9" w:name="_Ref157226500"/>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100</w:t>
      </w:r>
      <w:r w:rsidR="00136097">
        <w:rPr>
          <w:noProof/>
        </w:rPr>
        <w:fldChar w:fldCharType="end"/>
      </w:r>
      <w:bookmarkEnd w:id="1159"/>
      <w:r w:rsidRPr="00084655">
        <w:t>: Folder and file structure of the Vegetation_example campaign</w:t>
      </w:r>
    </w:p>
    <w:p w:rsidR="002A0FFE" w:rsidRPr="00084655" w:rsidRDefault="002A0FFE" w:rsidP="007D43F6">
      <w:pPr>
        <w:pStyle w:val="Heading3"/>
      </w:pPr>
      <w:bookmarkStart w:id="1160" w:name="_Toc355280427"/>
      <w:bookmarkStart w:id="1161" w:name="_Toc358992673"/>
      <w:r w:rsidRPr="00084655">
        <w:t>Creating a new Campaign and Loading the Spectra</w:t>
      </w:r>
      <w:bookmarkEnd w:id="1160"/>
      <w:bookmarkEnd w:id="1161"/>
    </w:p>
    <w:p w:rsidR="002A0FFE" w:rsidRPr="00084655" w:rsidRDefault="002A0FFE" w:rsidP="006820AE">
      <w:pPr>
        <w:pStyle w:val="Body"/>
      </w:pPr>
      <w:r w:rsidRPr="00084655">
        <w:t xml:space="preserve">Relevant sections: </w:t>
      </w:r>
      <w:r w:rsidR="00136097">
        <w:fldChar w:fldCharType="begin"/>
      </w:r>
      <w:r w:rsidR="00625CA9">
        <w:instrText xml:space="preserve"> </w:instrText>
      </w:r>
      <w:r w:rsidR="00567E0A">
        <w:instrText>REF</w:instrText>
      </w:r>
      <w:r w:rsidR="00625CA9">
        <w:instrText xml:space="preserve"> _Ref153711531 \r \h </w:instrText>
      </w:r>
      <w:r w:rsidR="00136097">
        <w:fldChar w:fldCharType="separate"/>
      </w:r>
      <w:r w:rsidR="00E172F8">
        <w:t>6.5</w:t>
      </w:r>
      <w:r w:rsidR="00136097">
        <w:fldChar w:fldCharType="end"/>
      </w:r>
      <w:r w:rsidRPr="00084655">
        <w:t xml:space="preserve">, </w:t>
      </w:r>
      <w:r w:rsidR="00136097">
        <w:fldChar w:fldCharType="begin"/>
      </w:r>
      <w:r w:rsidR="00625CA9">
        <w:instrText xml:space="preserve"> </w:instrText>
      </w:r>
      <w:r w:rsidR="00567E0A">
        <w:instrText>REF</w:instrText>
      </w:r>
      <w:r w:rsidR="00625CA9">
        <w:instrText xml:space="preserve"> _Ref153794251 \r \h </w:instrText>
      </w:r>
      <w:r w:rsidR="00136097">
        <w:fldChar w:fldCharType="separate"/>
      </w:r>
      <w:r w:rsidR="00E172F8">
        <w:t>1.1</w:t>
      </w:r>
      <w:r w:rsidR="00136097">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136097">
        <w:fldChar w:fldCharType="begin"/>
      </w:r>
      <w:r w:rsidR="00625CA9">
        <w:instrText xml:space="preserve"> </w:instrText>
      </w:r>
      <w:r w:rsidR="00567E0A">
        <w:instrText>REF</w:instrText>
      </w:r>
      <w:r w:rsidR="00625CA9">
        <w:instrText xml:space="preserve"> _Ref157228148 \h </w:instrText>
      </w:r>
      <w:r w:rsidR="00136097">
        <w:fldChar w:fldCharType="separate"/>
      </w:r>
      <w:r w:rsidR="00E172F8" w:rsidRPr="00084655">
        <w:t xml:space="preserve">Figure </w:t>
      </w:r>
      <w:r w:rsidR="00E172F8">
        <w:rPr>
          <w:noProof/>
        </w:rPr>
        <w:t>101</w:t>
      </w:r>
      <w:r w:rsidR="00136097">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8"/>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2" w:name="_Ref15722814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101</w:t>
      </w:r>
      <w:r w:rsidR="00136097">
        <w:rPr>
          <w:noProof/>
        </w:rPr>
        <w:fldChar w:fldCharType="end"/>
      </w:r>
      <w:bookmarkEnd w:id="1162"/>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136097">
        <w:fldChar w:fldCharType="begin"/>
      </w:r>
      <w:r w:rsidR="00625CA9">
        <w:instrText xml:space="preserve"> </w:instrText>
      </w:r>
      <w:r w:rsidR="00567E0A">
        <w:instrText>REF</w:instrText>
      </w:r>
      <w:r w:rsidR="00625CA9">
        <w:instrText xml:space="preserve"> _Ref180397127 \h </w:instrText>
      </w:r>
      <w:r w:rsidR="00136097">
        <w:fldChar w:fldCharType="separate"/>
      </w:r>
      <w:r w:rsidR="00E172F8" w:rsidRPr="00084655">
        <w:t xml:space="preserve">Figure </w:t>
      </w:r>
      <w:r w:rsidR="00E172F8">
        <w:rPr>
          <w:noProof/>
        </w:rPr>
        <w:t>102</w:t>
      </w:r>
      <w:r w:rsidR="00136097">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9"/>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3" w:name="_Ref180397127"/>
      <w:bookmarkStart w:id="1164" w:name="_Ref180397069"/>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102</w:t>
      </w:r>
      <w:r w:rsidR="00136097">
        <w:rPr>
          <w:noProof/>
        </w:rPr>
        <w:fldChar w:fldCharType="end"/>
      </w:r>
      <w:bookmarkEnd w:id="1163"/>
      <w:r w:rsidRPr="00084655">
        <w:t>: Message box informing on successful</w:t>
      </w:r>
      <w:r w:rsidRPr="00084655">
        <w:rPr>
          <w:noProof/>
        </w:rPr>
        <w:t xml:space="preserve"> campaign creation</w:t>
      </w:r>
      <w:bookmarkEnd w:id="1164"/>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136097">
        <w:fldChar w:fldCharType="begin"/>
      </w:r>
      <w:r w:rsidR="00625CA9">
        <w:instrText xml:space="preserve"> </w:instrText>
      </w:r>
      <w:r w:rsidR="00567E0A">
        <w:instrText>REF</w:instrText>
      </w:r>
      <w:r w:rsidR="00625CA9">
        <w:instrText xml:space="preserve"> _Ref180397288 \h </w:instrText>
      </w:r>
      <w:r w:rsidR="00136097">
        <w:fldChar w:fldCharType="separate"/>
      </w:r>
      <w:r w:rsidR="00E172F8" w:rsidRPr="00084655">
        <w:t xml:space="preserve">Figure </w:t>
      </w:r>
      <w:r w:rsidR="00E172F8">
        <w:rPr>
          <w:noProof/>
        </w:rPr>
        <w:t>103</w:t>
      </w:r>
      <w:r w:rsidR="00136097">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5" w:name="_Ref18039728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103</w:t>
      </w:r>
      <w:r w:rsidR="00136097">
        <w:rPr>
          <w:noProof/>
        </w:rPr>
        <w:fldChar w:fldCharType="end"/>
      </w:r>
      <w:bookmarkEnd w:id="1165"/>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136097">
        <w:fldChar w:fldCharType="begin"/>
      </w:r>
      <w:r w:rsidR="00625CA9">
        <w:instrText xml:space="preserve"> </w:instrText>
      </w:r>
      <w:r w:rsidR="00567E0A">
        <w:instrText>REF</w:instrText>
      </w:r>
      <w:r w:rsidR="00625CA9">
        <w:instrText xml:space="preserve"> _Ref180397501 \h </w:instrText>
      </w:r>
      <w:r w:rsidR="00136097">
        <w:fldChar w:fldCharType="separate"/>
      </w:r>
      <w:r w:rsidR="00E172F8" w:rsidRPr="00084655">
        <w:t xml:space="preserve">Figure </w:t>
      </w:r>
      <w:r w:rsidR="00E172F8">
        <w:rPr>
          <w:noProof/>
        </w:rPr>
        <w:t>104</w:t>
      </w:r>
      <w:r w:rsidR="00136097">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1"/>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6" w:name="_Ref180397501"/>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104</w:t>
      </w:r>
      <w:r w:rsidR="00136097">
        <w:rPr>
          <w:noProof/>
        </w:rPr>
        <w:fldChar w:fldCharType="end"/>
      </w:r>
      <w:bookmarkEnd w:id="1166"/>
      <w:r w:rsidRPr="00084655">
        <w:t>: Message box showing the number of processed files during campaign loading</w:t>
      </w:r>
    </w:p>
    <w:p w:rsidR="002A0FFE" w:rsidRPr="00084655" w:rsidRDefault="002A0FFE" w:rsidP="007D43F6">
      <w:pPr>
        <w:pStyle w:val="Heading3"/>
      </w:pPr>
      <w:bookmarkStart w:id="1167" w:name="_Ref157230477"/>
      <w:bookmarkStart w:id="1168" w:name="_Toc355280428"/>
      <w:bookmarkStart w:id="1169" w:name="_Toc358992674"/>
      <w:r w:rsidRPr="00084655">
        <w:t>Get to Know Your Data</w:t>
      </w:r>
      <w:bookmarkEnd w:id="1167"/>
      <w:bookmarkEnd w:id="1168"/>
      <w:bookmarkEnd w:id="1169"/>
    </w:p>
    <w:p w:rsidR="002A0FFE" w:rsidRPr="00084655" w:rsidRDefault="002A0FFE" w:rsidP="006820AE">
      <w:pPr>
        <w:pStyle w:val="Body"/>
      </w:pPr>
      <w:r w:rsidRPr="00084655">
        <w:t xml:space="preserve">Relevant section: </w:t>
      </w:r>
      <w:fldSimple w:instr=" REF _Ref153765394 \r \h  \* MERGEFORMAT ">
        <w:r w:rsidR="00E172F8">
          <w:t>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E172F8" w:rsidRPr="00084655">
          <w:t xml:space="preserve">Figure </w:t>
        </w:r>
        <w:r w:rsidR="00E172F8">
          <w:rPr>
            <w:noProof/>
          </w:rPr>
          <w:t>105</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E172F8" w:rsidRPr="00084655">
          <w:t xml:space="preserve">Figure </w:t>
        </w:r>
        <w:r w:rsidR="00E172F8">
          <w:rPr>
            <w:noProof/>
          </w:rPr>
          <w:t>106</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70" w:name="_Ref157229357"/>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105</w:t>
      </w:r>
      <w:r w:rsidR="00136097">
        <w:rPr>
          <w:noProof/>
        </w:rPr>
        <w:fldChar w:fldCharType="end"/>
      </w:r>
      <w:bookmarkEnd w:id="1170"/>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71" w:name="_Ref157230003"/>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106</w:t>
      </w:r>
      <w:r w:rsidR="00136097">
        <w:rPr>
          <w:noProof/>
        </w:rPr>
        <w:fldChar w:fldCharType="end"/>
      </w:r>
      <w:bookmarkEnd w:id="1171"/>
      <w:r w:rsidRPr="00084655">
        <w:t>: Part of the report on Blackfern spectra</w:t>
      </w:r>
    </w:p>
    <w:p w:rsidR="002A0FFE" w:rsidRPr="00084655" w:rsidRDefault="002A0FFE" w:rsidP="007D43F6">
      <w:pPr>
        <w:pStyle w:val="Heading3"/>
      </w:pPr>
      <w:bookmarkStart w:id="1172" w:name="_Ref180463132"/>
      <w:bookmarkStart w:id="1173" w:name="_Toc355280429"/>
      <w:bookmarkStart w:id="1174" w:name="_Toc358992675"/>
      <w:r w:rsidRPr="00084655">
        <w:t>Exporting Data to CSV</w:t>
      </w:r>
      <w:bookmarkEnd w:id="1172"/>
      <w:bookmarkEnd w:id="1173"/>
      <w:bookmarkEnd w:id="1174"/>
    </w:p>
    <w:p w:rsidR="002A0FFE" w:rsidRPr="00084655" w:rsidRDefault="002A0FFE" w:rsidP="006820AE">
      <w:pPr>
        <w:pStyle w:val="Body"/>
      </w:pPr>
      <w:r w:rsidRPr="00084655">
        <w:t xml:space="preserve">Relevant sections: </w:t>
      </w:r>
      <w:fldSimple w:instr=" REF _Ref153765394 \r \h  \* MERGEFORMAT ">
        <w:r w:rsidR="00E172F8">
          <w:t>7</w:t>
        </w:r>
      </w:fldSimple>
      <w:r w:rsidRPr="00084655">
        <w:t xml:space="preserve">, </w:t>
      </w:r>
      <w:fldSimple w:instr=" REF _Ref157230540 \r \h  \* MERGEFORMAT ">
        <w:r w:rsidR="00E172F8">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E172F8">
          <w:t>13.2.3</w:t>
        </w:r>
      </w:fldSimple>
      <w:r w:rsidRPr="00084655">
        <w:t xml:space="preserve">). Specify CSV as file format, an output directory (use the Browse button to select a directory) and a base filename and then press ‘OK’ (cf. </w:t>
      </w:r>
      <w:fldSimple w:instr=" REF _Ref180461994 \h  \* MERGEFORMAT ">
        <w:r w:rsidR="00E172F8" w:rsidRPr="00084655">
          <w:t xml:space="preserve">Figure </w:t>
        </w:r>
        <w:r w:rsidR="00E172F8">
          <w:rPr>
            <w:noProof/>
          </w:rPr>
          <w:t>107</w:t>
        </w:r>
      </w:fldSimple>
      <w:r w:rsidRPr="00084655">
        <w:t xml:space="preserve">) (see also </w:t>
      </w:r>
      <w:fldSimple w:instr=" REF _Ref157230540 \r \h  \* MERGEFORMAT ">
        <w:r w:rsidR="00E172F8">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75" w:name="_Ref180461994"/>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107</w:t>
      </w:r>
      <w:r w:rsidR="00136097">
        <w:rPr>
          <w:noProof/>
        </w:rPr>
        <w:fldChar w:fldCharType="end"/>
      </w:r>
      <w:bookmarkEnd w:id="1175"/>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E172F8" w:rsidRPr="00084655">
          <w:t xml:space="preserve">Figure </w:t>
        </w:r>
        <w:r w:rsidR="00E172F8">
          <w:t>108</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76" w:name="_Ref180462512"/>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108</w:t>
      </w:r>
      <w:r w:rsidR="00136097">
        <w:rPr>
          <w:noProof/>
        </w:rPr>
        <w:fldChar w:fldCharType="end"/>
      </w:r>
      <w:bookmarkEnd w:id="1176"/>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136097" w:rsidP="006820AE">
      <w:pPr>
        <w:pStyle w:val="Body"/>
      </w:pPr>
      <w:fldSimple w:instr=" REF _Ref157231403 \h  \* MERGEFORMAT ">
        <w:r w:rsidR="00E172F8" w:rsidRPr="00084655">
          <w:t xml:space="preserve">Figure </w:t>
        </w:r>
        <w:r w:rsidR="00E172F8">
          <w:rPr>
            <w:noProof/>
          </w:rPr>
          <w:t>109</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6"/>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77" w:name="_Ref157231403"/>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109</w:t>
      </w:r>
      <w:r w:rsidR="00136097">
        <w:rPr>
          <w:noProof/>
        </w:rPr>
        <w:fldChar w:fldCharType="end"/>
      </w:r>
      <w:bookmarkEnd w:id="1177"/>
      <w:r w:rsidRPr="00084655">
        <w:t>: Example of a spectral (XY) plot in Microsoft Excel</w:t>
      </w:r>
    </w:p>
    <w:p w:rsidR="002A0FFE" w:rsidRPr="00084655" w:rsidRDefault="002A0FFE" w:rsidP="007D43F6">
      <w:pPr>
        <w:pStyle w:val="Heading3"/>
      </w:pPr>
      <w:bookmarkStart w:id="1178" w:name="_Toc355280430"/>
      <w:bookmarkStart w:id="1179" w:name="_Toc358992676"/>
      <w:r w:rsidRPr="00084655">
        <w:t>Exporting Data to ENVI Spectral Libraries</w:t>
      </w:r>
      <w:bookmarkEnd w:id="1178"/>
      <w:bookmarkEnd w:id="1179"/>
    </w:p>
    <w:p w:rsidR="002A0FFE" w:rsidRPr="00084655" w:rsidRDefault="002A0FFE" w:rsidP="006820AE">
      <w:pPr>
        <w:pStyle w:val="Body"/>
      </w:pPr>
      <w:r w:rsidRPr="00084655">
        <w:t xml:space="preserve">Relevant sections: </w:t>
      </w:r>
      <w:fldSimple w:instr=" REF _Ref153765394 \r \h  \* MERGEFORMAT ">
        <w:r w:rsidR="00E172F8">
          <w:t>7</w:t>
        </w:r>
      </w:fldSimple>
      <w:r w:rsidRPr="00084655">
        <w:t xml:space="preserve">, </w:t>
      </w:r>
      <w:fldSimple w:instr=" REF _Ref157230540 \r \h  \* MERGEFORMAT ">
        <w:r w:rsidR="00E172F8">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136097">
        <w:fldChar w:fldCharType="begin"/>
      </w:r>
      <w:r w:rsidR="00625CA9">
        <w:instrText xml:space="preserve"> </w:instrText>
      </w:r>
      <w:r w:rsidR="00567E0A">
        <w:instrText>REF</w:instrText>
      </w:r>
      <w:r w:rsidR="00625CA9">
        <w:instrText xml:space="preserve"> _Ref180463132 \r \h </w:instrText>
      </w:r>
      <w:r w:rsidR="00136097">
        <w:fldChar w:fldCharType="separate"/>
      </w:r>
      <w:r w:rsidR="00E172F8">
        <w:t>13.2.4</w:t>
      </w:r>
      <w:r w:rsidR="00136097">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136097">
        <w:fldChar w:fldCharType="begin"/>
      </w:r>
      <w:r w:rsidR="00625CA9">
        <w:instrText xml:space="preserve"> </w:instrText>
      </w:r>
      <w:r w:rsidR="00567E0A">
        <w:instrText>REF</w:instrText>
      </w:r>
      <w:r w:rsidR="00625CA9">
        <w:instrText xml:space="preserve"> _Ref157235960 \h </w:instrText>
      </w:r>
      <w:r w:rsidR="00136097">
        <w:fldChar w:fldCharType="separate"/>
      </w:r>
      <w:r w:rsidR="00E172F8" w:rsidRPr="00084655">
        <w:t xml:space="preserve">Figure </w:t>
      </w:r>
      <w:r w:rsidR="00E172F8">
        <w:rPr>
          <w:noProof/>
        </w:rPr>
        <w:t>110</w:t>
      </w:r>
      <w:r w:rsidR="00136097">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57"/>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0" w:name="_Ref157235960"/>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110</w:t>
      </w:r>
      <w:r w:rsidR="00136097">
        <w:rPr>
          <w:noProof/>
        </w:rPr>
        <w:fldChar w:fldCharType="end"/>
      </w:r>
      <w:bookmarkEnd w:id="1180"/>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E172F8" w:rsidRPr="00084655">
          <w:t xml:space="preserve">Figure </w:t>
        </w:r>
        <w:r w:rsidR="00E172F8">
          <w:rPr>
            <w:noProof/>
          </w:rPr>
          <w:t>111</w:t>
        </w:r>
      </w:fldSimple>
      <w:r w:rsidRPr="00084655">
        <w:t xml:space="preserve">) and plotted as Spectral Library Plots. Note that the maximum range of the Y axis must be set to 1 manually as otherwise only noise will be visible (cf. </w:t>
      </w:r>
      <w:fldSimple w:instr=" REF _Ref157236480 \h  \* MERGEFORMAT ">
        <w:r w:rsidR="00E172F8" w:rsidRPr="00084655">
          <w:t xml:space="preserve">Figure </w:t>
        </w:r>
        <w:r w:rsidR="00E172F8">
          <w:rPr>
            <w:noProof/>
          </w:rPr>
          <w:t>112</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58"/>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1" w:name="_Ref157236300"/>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111</w:t>
      </w:r>
      <w:r w:rsidR="00136097">
        <w:rPr>
          <w:noProof/>
        </w:rPr>
        <w:fldChar w:fldCharType="end"/>
      </w:r>
      <w:bookmarkEnd w:id="1181"/>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9"/>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2" w:name="_Ref157236480"/>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112</w:t>
      </w:r>
      <w:r w:rsidR="00136097">
        <w:rPr>
          <w:noProof/>
        </w:rPr>
        <w:fldChar w:fldCharType="end"/>
      </w:r>
      <w:bookmarkEnd w:id="1182"/>
      <w:r w:rsidRPr="00084655">
        <w:t>: Blackfern spectra as Spectral Library Plots</w:t>
      </w:r>
    </w:p>
    <w:p w:rsidR="002A0FFE" w:rsidRPr="00084655" w:rsidRDefault="002A0FFE" w:rsidP="007D43F6">
      <w:pPr>
        <w:pStyle w:val="Heading3"/>
      </w:pPr>
      <w:bookmarkStart w:id="1183" w:name="_Toc355280431"/>
      <w:bookmarkStart w:id="1184" w:name="_Toc358992677"/>
      <w:r w:rsidRPr="00084655">
        <w:t>Editing Metadata</w:t>
      </w:r>
      <w:bookmarkEnd w:id="1183"/>
      <w:bookmarkEnd w:id="1184"/>
    </w:p>
    <w:p w:rsidR="002A0FFE" w:rsidRPr="00084655" w:rsidRDefault="002A0FFE" w:rsidP="006820AE">
      <w:pPr>
        <w:pStyle w:val="Body"/>
      </w:pPr>
      <w:r w:rsidRPr="00084655">
        <w:t xml:space="preserve">Relevant section: </w:t>
      </w:r>
      <w:fldSimple w:instr=" REF _Ref157236952 \r \h  \* MERGEFORMAT ">
        <w:r w:rsidR="00E172F8">
          <w:t>6.13</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E172F8" w:rsidRPr="00084655">
          <w:t xml:space="preserve">Figure </w:t>
        </w:r>
        <w:r w:rsidR="00E172F8">
          <w:rPr>
            <w:noProof/>
          </w:rPr>
          <w:t>113</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5" w:name="_Ref180464635"/>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113</w:t>
      </w:r>
      <w:r w:rsidR="00136097">
        <w:rPr>
          <w:noProof/>
        </w:rPr>
        <w:fldChar w:fldCharType="end"/>
      </w:r>
      <w:bookmarkEnd w:id="1185"/>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136097">
        <w:fldChar w:fldCharType="begin"/>
      </w:r>
      <w:r w:rsidR="00625CA9">
        <w:instrText xml:space="preserve"> </w:instrText>
      </w:r>
      <w:r w:rsidR="00567E0A">
        <w:instrText>REF</w:instrText>
      </w:r>
      <w:r w:rsidR="00625CA9">
        <w:instrText xml:space="preserve"> _Ref157237257 \h </w:instrText>
      </w:r>
      <w:r w:rsidR="00136097">
        <w:fldChar w:fldCharType="separate"/>
      </w:r>
      <w:r w:rsidR="00E172F8" w:rsidRPr="00084655">
        <w:t xml:space="preserve">Figure </w:t>
      </w:r>
      <w:r w:rsidR="00E172F8">
        <w:rPr>
          <w:noProof/>
        </w:rPr>
        <w:t>114</w:t>
      </w:r>
      <w:r w:rsidR="00136097">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1"/>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6" w:name="_Ref157237257"/>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114</w:t>
      </w:r>
      <w:r w:rsidR="00136097">
        <w:rPr>
          <w:noProof/>
        </w:rPr>
        <w:fldChar w:fldCharType="end"/>
      </w:r>
      <w:bookmarkEnd w:id="1186"/>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E172F8" w:rsidRPr="00084655">
          <w:t xml:space="preserve">Figure </w:t>
        </w:r>
        <w:r w:rsidR="00E172F8">
          <w:rPr>
            <w:noProof/>
          </w:rPr>
          <w:t>115</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2"/>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187" w:name="_Ref157237726"/>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115</w:t>
      </w:r>
      <w:r w:rsidR="00136097">
        <w:rPr>
          <w:noProof/>
        </w:rPr>
        <w:fldChar w:fldCharType="end"/>
      </w:r>
      <w:bookmarkEnd w:id="1187"/>
      <w:r w:rsidRPr="00084655">
        <w:t>: Entering a common name</w:t>
      </w:r>
    </w:p>
    <w:p w:rsidR="002A0FFE" w:rsidRPr="00084655" w:rsidRDefault="002A0FFE" w:rsidP="00EB49E0">
      <w:pPr>
        <w:pStyle w:val="Figure"/>
      </w:pPr>
      <w:r w:rsidRPr="00084655">
        <w:t xml:space="preserve">The names now appear as shown in </w:t>
      </w:r>
      <w:r w:rsidR="00136097">
        <w:fldChar w:fldCharType="begin"/>
      </w:r>
      <w:r w:rsidR="00625CA9">
        <w:instrText xml:space="preserve"> </w:instrText>
      </w:r>
      <w:r w:rsidR="00567E0A">
        <w:instrText>REF</w:instrText>
      </w:r>
      <w:r w:rsidR="00625CA9">
        <w:instrText xml:space="preserve"> _Ref157237895 \h </w:instrText>
      </w:r>
      <w:r w:rsidR="00136097">
        <w:fldChar w:fldCharType="separate"/>
      </w:r>
      <w:r w:rsidR="00E172F8" w:rsidRPr="00084655">
        <w:t xml:space="preserve">Figure </w:t>
      </w:r>
      <w:r w:rsidR="00E172F8">
        <w:t>116</w:t>
      </w:r>
      <w:r w:rsidR="00136097">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3"/>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8" w:name="_Ref157237895"/>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116</w:t>
      </w:r>
      <w:r w:rsidR="00136097">
        <w:rPr>
          <w:noProof/>
        </w:rPr>
        <w:fldChar w:fldCharType="end"/>
      </w:r>
      <w:bookmarkEnd w:id="1188"/>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4"/>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117</w:t>
      </w:r>
      <w:r w:rsidR="00136097">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E172F8" w:rsidRPr="00084655">
          <w:t xml:space="preserve">Figure </w:t>
        </w:r>
        <w:r w:rsidR="00E172F8">
          <w:rPr>
            <w:noProof/>
          </w:rPr>
          <w:t>118</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5"/>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9" w:name="_Ref157238434"/>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118</w:t>
      </w:r>
      <w:r w:rsidR="00136097">
        <w:rPr>
          <w:noProof/>
        </w:rPr>
        <w:fldChar w:fldCharType="end"/>
      </w:r>
      <w:bookmarkEnd w:id="1189"/>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119</w:t>
      </w:r>
      <w:r w:rsidR="00136097">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136097">
        <w:fldChar w:fldCharType="begin"/>
      </w:r>
      <w:r w:rsidR="00625CA9">
        <w:instrText xml:space="preserve"> </w:instrText>
      </w:r>
      <w:r w:rsidR="00567E0A">
        <w:instrText>REF</w:instrText>
      </w:r>
      <w:r w:rsidR="00625CA9">
        <w:instrText xml:space="preserve"> _Ref157239224 \h </w:instrText>
      </w:r>
      <w:r w:rsidR="00136097">
        <w:fldChar w:fldCharType="separate"/>
      </w:r>
      <w:r w:rsidR="00E172F8" w:rsidRPr="00084655">
        <w:t xml:space="preserve">Figure </w:t>
      </w:r>
      <w:r w:rsidR="00E172F8">
        <w:rPr>
          <w:noProof/>
        </w:rPr>
        <w:t>120</w:t>
      </w:r>
      <w:r w:rsidR="00136097">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90" w:name="_Ref157239224"/>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120</w:t>
      </w:r>
      <w:r w:rsidR="00136097">
        <w:rPr>
          <w:noProof/>
        </w:rPr>
        <w:fldChar w:fldCharType="end"/>
      </w:r>
      <w:bookmarkEnd w:id="1190"/>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136097">
        <w:fldChar w:fldCharType="begin"/>
      </w:r>
      <w:r w:rsidR="006C5C8E">
        <w:instrText xml:space="preserve"> REF _Ref153677568 \r \h  \* MERGEFORMAT </w:instrText>
      </w:r>
      <w:r w:rsidR="00136097">
        <w:fldChar w:fldCharType="separate"/>
      </w:r>
      <w:r w:rsidR="00E172F8">
        <w:rPr>
          <w:b/>
          <w:bCs/>
          <w:lang w:val="en-US"/>
        </w:rPr>
        <w:t>Error! Reference source not found.</w:t>
      </w:r>
      <w:r w:rsidR="00136097">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E172F8" w:rsidRPr="00084655">
          <w:t xml:space="preserve">Figure </w:t>
        </w:r>
        <w:r w:rsidR="00E172F8">
          <w:rPr>
            <w:noProof/>
          </w:rPr>
          <w:t>121</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8"/>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91" w:name="_Ref157306867"/>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121</w:t>
      </w:r>
      <w:r w:rsidR="00136097">
        <w:rPr>
          <w:noProof/>
        </w:rPr>
        <w:fldChar w:fldCharType="end"/>
      </w:r>
      <w:bookmarkEnd w:id="1191"/>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136097">
        <w:fldChar w:fldCharType="begin"/>
      </w:r>
      <w:r w:rsidR="00625CA9">
        <w:instrText xml:space="preserve"> </w:instrText>
      </w:r>
      <w:r w:rsidR="00567E0A">
        <w:instrText>REF</w:instrText>
      </w:r>
      <w:r w:rsidR="00625CA9">
        <w:instrText xml:space="preserve"> _Ref153623337 \h </w:instrText>
      </w:r>
      <w:r w:rsidR="00136097">
        <w:fldChar w:fldCharType="separate"/>
      </w:r>
      <w:r w:rsidR="00E172F8">
        <w:rPr>
          <w:b/>
          <w:bCs/>
          <w:lang w:val="en-US"/>
        </w:rPr>
        <w:t>Error! Reference source not found.</w:t>
      </w:r>
      <w:r w:rsidR="00136097">
        <w:fldChar w:fldCharType="end"/>
      </w:r>
      <w:r w:rsidR="004E6ED6">
        <w:t>). All non-</w:t>
      </w:r>
      <w:r w:rsidRPr="00084655">
        <w:t xml:space="preserve">complying spectra plus the containing hierarchies are marked with an asterisk (cf. </w:t>
      </w:r>
      <w:r w:rsidR="00136097">
        <w:fldChar w:fldCharType="begin"/>
      </w:r>
      <w:r w:rsidR="00625CA9">
        <w:instrText xml:space="preserve"> </w:instrText>
      </w:r>
      <w:r w:rsidR="00567E0A">
        <w:instrText>REF</w:instrText>
      </w:r>
      <w:r w:rsidR="00625CA9">
        <w:instrText xml:space="preserve"> _Ref157307300 \h </w:instrText>
      </w:r>
      <w:r w:rsidR="00136097">
        <w:fldChar w:fldCharType="separate"/>
      </w:r>
      <w:r w:rsidR="00E172F8" w:rsidRPr="00084655">
        <w:t xml:space="preserve">Figure </w:t>
      </w:r>
      <w:r w:rsidR="00E172F8">
        <w:rPr>
          <w:noProof/>
        </w:rPr>
        <w:t>122</w:t>
      </w:r>
      <w:r w:rsidR="00136097">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9"/>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92" w:name="_Ref157307300"/>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122</w:t>
      </w:r>
      <w:r w:rsidR="00136097">
        <w:rPr>
          <w:noProof/>
        </w:rPr>
        <w:fldChar w:fldCharType="end"/>
      </w:r>
      <w:bookmarkEnd w:id="1192"/>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0"/>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193" w:name="_Toc355280432"/>
      <w:bookmarkStart w:id="1194" w:name="_Toc358992678"/>
      <w:r w:rsidRPr="00084655">
        <w:t>Part 2: GER Files</w:t>
      </w:r>
      <w:bookmarkEnd w:id="1193"/>
      <w:bookmarkEnd w:id="1194"/>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E172F8">
          <w:t>6.5</w:t>
        </w:r>
      </w:fldSimple>
      <w:r w:rsidRPr="00084655">
        <w:t xml:space="preserve">, </w:t>
      </w:r>
      <w:fldSimple w:instr=" REF _Ref153794251 \r \h  \* MERGEFORMAT ">
        <w:r w:rsidR="00E172F8">
          <w:t>1.1</w:t>
        </w:r>
      </w:fldSimple>
      <w:r w:rsidRPr="00084655">
        <w:t xml:space="preserve">, </w:t>
      </w:r>
      <w:fldSimple w:instr=" REF _Ref153795826 \r \h  \* MERGEFORMAT ">
        <w:r w:rsidR="00E172F8">
          <w:t>4.9.1</w:t>
        </w:r>
      </w:fldSimple>
      <w:r w:rsidRPr="00084655">
        <w:t xml:space="preserve">, </w:t>
      </w:r>
      <w:fldSimple w:instr=" REF _Ref153765394 \r \h  \* MERGEFORMAT ">
        <w:r w:rsidR="00E172F8">
          <w:t>7</w:t>
        </w:r>
      </w:fldSimple>
      <w:r w:rsidRPr="00084655">
        <w:t xml:space="preserve">, </w:t>
      </w:r>
      <w:fldSimple w:instr=" REF _Ref157230540 \r \h  \* MERGEFORMAT ">
        <w:r w:rsidR="00E172F8">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E172F8" w:rsidRPr="00084655">
          <w:t xml:space="preserve">Figure </w:t>
        </w:r>
        <w:r w:rsidR="00E172F8">
          <w:rPr>
            <w:noProof/>
          </w:rPr>
          <w:t>123</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1"/>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95" w:name="_Ref180490722"/>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123</w:t>
      </w:r>
      <w:r w:rsidR="00136097">
        <w:rPr>
          <w:noProof/>
        </w:rPr>
        <w:fldChar w:fldCharType="end"/>
      </w:r>
      <w:bookmarkEnd w:id="1195"/>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136097">
        <w:fldChar w:fldCharType="begin"/>
      </w:r>
      <w:r w:rsidR="00625CA9">
        <w:instrText xml:space="preserve"> </w:instrText>
      </w:r>
      <w:r w:rsidR="00567E0A">
        <w:instrText>REF</w:instrText>
      </w:r>
      <w:r w:rsidR="00625CA9">
        <w:instrText xml:space="preserve"> _Ref180491005 \h </w:instrText>
      </w:r>
      <w:r w:rsidR="00136097">
        <w:fldChar w:fldCharType="separate"/>
      </w:r>
      <w:r w:rsidR="00E172F8" w:rsidRPr="00084655">
        <w:t xml:space="preserve">Figure </w:t>
      </w:r>
      <w:r w:rsidR="00E172F8">
        <w:rPr>
          <w:noProof/>
        </w:rPr>
        <w:t>124</w:t>
      </w:r>
      <w:r w:rsidR="00136097">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2"/>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96" w:name="_Ref180491005"/>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124</w:t>
      </w:r>
      <w:r w:rsidR="00136097">
        <w:rPr>
          <w:noProof/>
        </w:rPr>
        <w:fldChar w:fldCharType="end"/>
      </w:r>
      <w:bookmarkEnd w:id="1196"/>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136097">
        <w:fldChar w:fldCharType="begin"/>
      </w:r>
      <w:r w:rsidR="00625CA9">
        <w:instrText xml:space="preserve"> </w:instrText>
      </w:r>
      <w:r w:rsidR="00567E0A">
        <w:instrText>REF</w:instrText>
      </w:r>
      <w:r w:rsidR="00625CA9">
        <w:instrText xml:space="preserve"> _Ref157308768 \h </w:instrText>
      </w:r>
      <w:r w:rsidR="00136097">
        <w:fldChar w:fldCharType="separate"/>
      </w:r>
      <w:r w:rsidR="00E172F8" w:rsidRPr="00084655">
        <w:t xml:space="preserve">Figure </w:t>
      </w:r>
      <w:r w:rsidR="00E172F8">
        <w:rPr>
          <w:noProof/>
        </w:rPr>
        <w:t>125</w:t>
      </w:r>
      <w:r w:rsidR="00136097">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3"/>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197" w:name="_Ref15730876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125</w:t>
      </w:r>
      <w:r w:rsidR="00136097">
        <w:rPr>
          <w:noProof/>
        </w:rPr>
        <w:fldChar w:fldCharType="end"/>
      </w:r>
      <w:bookmarkEnd w:id="1197"/>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136097">
        <w:fldChar w:fldCharType="begin"/>
      </w:r>
      <w:r w:rsidR="00625CA9">
        <w:instrText xml:space="preserve"> </w:instrText>
      </w:r>
      <w:r w:rsidR="00567E0A">
        <w:instrText>REF</w:instrText>
      </w:r>
      <w:r w:rsidR="00625CA9">
        <w:instrText xml:space="preserve"> _Ref153677830 \r \h </w:instrText>
      </w:r>
      <w:r w:rsidR="00136097">
        <w:fldChar w:fldCharType="separate"/>
      </w:r>
      <w:r w:rsidR="00E172F8">
        <w:t>4.7</w:t>
      </w:r>
      <w:r w:rsidR="00136097">
        <w:fldChar w:fldCharType="end"/>
      </w:r>
      <w:r w:rsidRPr="00084655">
        <w:t xml:space="preserve">). Open the Metadata Editor and display the spectrum data for one of the GER target spectra. Note that a link referring to the reference spectrum of the type Spectralon has been created (cf. </w:t>
      </w:r>
      <w:r w:rsidR="00136097">
        <w:fldChar w:fldCharType="begin"/>
      </w:r>
      <w:r w:rsidR="00625CA9">
        <w:instrText xml:space="preserve"> </w:instrText>
      </w:r>
      <w:r w:rsidR="00567E0A">
        <w:instrText>REF</w:instrText>
      </w:r>
      <w:r w:rsidR="00625CA9">
        <w:instrText xml:space="preserve"> _Ref157336164 \h </w:instrText>
      </w:r>
      <w:r w:rsidR="00136097">
        <w:fldChar w:fldCharType="separate"/>
      </w:r>
      <w:r w:rsidR="00E172F8" w:rsidRPr="00084655">
        <w:t xml:space="preserve">Figure </w:t>
      </w:r>
      <w:r w:rsidR="00E172F8">
        <w:rPr>
          <w:noProof/>
        </w:rPr>
        <w:t>126</w:t>
      </w:r>
      <w:r w:rsidR="00136097">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98" w:name="_Ref157336164"/>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126</w:t>
      </w:r>
      <w:r w:rsidR="00136097">
        <w:rPr>
          <w:noProof/>
        </w:rPr>
        <w:fldChar w:fldCharType="end"/>
      </w:r>
      <w:bookmarkEnd w:id="1198"/>
      <w:r w:rsidRPr="00084655">
        <w:t>: Automatically created link between target and reference spectra</w:t>
      </w:r>
    </w:p>
    <w:p w:rsidR="002A0FFE" w:rsidRPr="00084655" w:rsidRDefault="002A0FFE" w:rsidP="00306258">
      <w:pPr>
        <w:pStyle w:val="Heading2"/>
      </w:pPr>
      <w:bookmarkStart w:id="1199" w:name="_Toc355280433"/>
      <w:bookmarkStart w:id="1200" w:name="_Toc358992679"/>
      <w:r w:rsidRPr="00084655">
        <w:t>Part 3: Directional Data</w:t>
      </w:r>
      <w:bookmarkEnd w:id="1199"/>
      <w:bookmarkEnd w:id="1200"/>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E172F8">
          <w:t>6.5</w:t>
        </w:r>
      </w:fldSimple>
      <w:r w:rsidRPr="00084655">
        <w:t xml:space="preserve">, </w:t>
      </w:r>
      <w:fldSimple w:instr=" REF _Ref153794251 \r \h  \* MERGEFORMAT ">
        <w:r w:rsidR="00E172F8">
          <w:t>1.1</w:t>
        </w:r>
      </w:fldSimple>
      <w:r w:rsidRPr="00084655">
        <w:t xml:space="preserve">, </w:t>
      </w:r>
      <w:fldSimple w:instr=" REF _Ref157236952 \r \h  \* MERGEFORMAT ">
        <w:r w:rsidR="00E172F8">
          <w:t>6.13</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136097"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136097" w:rsidRPr="00084655">
        <w:fldChar w:fldCharType="separate"/>
      </w:r>
      <w:r w:rsidRPr="00084655">
        <w:rPr>
          <w:noProof/>
        </w:rPr>
        <w:t>(2007)</w:t>
      </w:r>
      <w:r w:rsidR="00136097"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201"/>
      <w:r w:rsidRPr="00084655">
        <w:t>’</w:t>
      </w:r>
      <w:commentRangeEnd w:id="1201"/>
      <w:r w:rsidR="006E4D6F">
        <w:rPr>
          <w:rStyle w:val="CommentReference"/>
        </w:rPr>
        <w:commentReference w:id="1201"/>
      </w:r>
      <w:r w:rsidRPr="00084655">
        <w:t>.</w:t>
      </w:r>
    </w:p>
    <w:p w:rsidR="002A0FFE" w:rsidRPr="00084655" w:rsidRDefault="002A0FFE" w:rsidP="00207647">
      <w:pPr>
        <w:pStyle w:val="Body"/>
      </w:pPr>
      <w:r w:rsidRPr="00084655">
        <w:t xml:space="preserve">In the Metadata Editor select the special function ‘Link targets to references’ (cf. </w:t>
      </w:r>
      <w:r w:rsidR="00136097">
        <w:fldChar w:fldCharType="begin"/>
      </w:r>
      <w:r w:rsidR="00604510">
        <w:instrText xml:space="preserve"> REF _Ref153794273 \r \h  \* MERGEFORMAT </w:instrText>
      </w:r>
      <w:r w:rsidR="00136097">
        <w:fldChar w:fldCharType="separate"/>
      </w:r>
      <w:r w:rsidR="00E172F8">
        <w:rPr>
          <w:b/>
          <w:bCs/>
          <w:lang w:val="en-US"/>
        </w:rPr>
        <w:t>Error! Reference source not found.</w:t>
      </w:r>
      <w:r w:rsidR="00136097">
        <w:fldChar w:fldCharType="end"/>
      </w:r>
      <w:r w:rsidRPr="00084655">
        <w:t xml:space="preserve">). In the ‘Link Target to Reference’ dialog select the target and reference directories of the goniometer campaign as inputs (cf. </w:t>
      </w:r>
      <w:fldSimple w:instr=" REF _Ref157337315 \h  \* MERGEFORMAT ">
        <w:r w:rsidR="00E172F8" w:rsidRPr="00084655">
          <w:t xml:space="preserve">Figure </w:t>
        </w:r>
        <w:r w:rsidR="00E172F8">
          <w:rPr>
            <w:noProof/>
          </w:rPr>
          <w:t>127</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E172F8" w:rsidRPr="00084655">
          <w:t xml:space="preserve">Figure </w:t>
        </w:r>
        <w:r w:rsidR="00E172F8">
          <w:rPr>
            <w:noProof/>
          </w:rPr>
          <w:t>126</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202" w:name="_Ref157337315"/>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127</w:t>
      </w:r>
      <w:r w:rsidR="00136097">
        <w:rPr>
          <w:noProof/>
        </w:rPr>
        <w:fldChar w:fldCharType="end"/>
      </w:r>
      <w:bookmarkEnd w:id="1202"/>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7"/>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128</w:t>
      </w:r>
      <w:r w:rsidR="00136097">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E172F8">
          <w:t>0</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E172F8" w:rsidRPr="00084655">
          <w:t xml:space="preserve">Figure </w:t>
        </w:r>
        <w:r w:rsidR="00E172F8">
          <w:rPr>
            <w:noProof/>
          </w:rPr>
          <w:t>129</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203" w:name="_Ref157414092"/>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129</w:t>
      </w:r>
      <w:r w:rsidR="00136097">
        <w:rPr>
          <w:noProof/>
        </w:rPr>
        <w:fldChar w:fldCharType="end"/>
      </w:r>
      <w:bookmarkEnd w:id="1203"/>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E172F8" w:rsidRPr="00084655">
          <w:t xml:space="preserve">Figure </w:t>
        </w:r>
        <w:r w:rsidR="00E172F8">
          <w:rPr>
            <w:noProof/>
          </w:rPr>
          <w:t>130</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9"/>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204" w:name="_Ref15735302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130</w:t>
      </w:r>
      <w:r w:rsidR="00136097">
        <w:rPr>
          <w:noProof/>
        </w:rPr>
        <w:fldChar w:fldCharType="end"/>
      </w:r>
      <w:bookmarkEnd w:id="1204"/>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E172F8">
          <w:t>6.19</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E172F8" w:rsidRPr="00084655">
          <w:t xml:space="preserve">Figure </w:t>
        </w:r>
        <w:r w:rsidR="00E172F8">
          <w:rPr>
            <w:noProof/>
          </w:rPr>
          <w:t>131</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205" w:name="_Ref15735428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131</w:t>
      </w:r>
      <w:r w:rsidR="00136097">
        <w:rPr>
          <w:noProof/>
        </w:rPr>
        <w:fldChar w:fldCharType="end"/>
      </w:r>
      <w:bookmarkEnd w:id="1205"/>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136097">
        <w:fldChar w:fldCharType="begin"/>
      </w:r>
      <w:r w:rsidR="00625CA9">
        <w:instrText xml:space="preserve"> </w:instrText>
      </w:r>
      <w:r w:rsidR="00567E0A">
        <w:instrText>REF</w:instrText>
      </w:r>
      <w:r w:rsidR="00625CA9">
        <w:instrText xml:space="preserve"> _Ref157354867 \h </w:instrText>
      </w:r>
      <w:r w:rsidR="00136097">
        <w:fldChar w:fldCharType="separate"/>
      </w:r>
      <w:r w:rsidR="00E172F8" w:rsidRPr="00084655">
        <w:t xml:space="preserve">Figure </w:t>
      </w:r>
      <w:r w:rsidR="00E172F8">
        <w:rPr>
          <w:noProof/>
        </w:rPr>
        <w:t>132</w:t>
      </w:r>
      <w:r w:rsidR="00136097">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1"/>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206" w:name="_Ref157354867"/>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132</w:t>
      </w:r>
      <w:r w:rsidR="00136097">
        <w:rPr>
          <w:noProof/>
        </w:rPr>
        <w:fldChar w:fldCharType="end"/>
      </w:r>
      <w:bookmarkEnd w:id="1206"/>
      <w:r w:rsidRPr="00084655">
        <w:t>: Calculated sensor zenith and azimuth angles</w:t>
      </w:r>
    </w:p>
    <w:p w:rsidR="007576C5" w:rsidRDefault="007576C5" w:rsidP="00306258">
      <w:pPr>
        <w:pStyle w:val="Heading2"/>
      </w:pPr>
      <w:bookmarkStart w:id="1207" w:name="_Toc355280434"/>
      <w:bookmarkStart w:id="1208" w:name="_Toc358992680"/>
      <w:r>
        <w:t>Part 4: Data</w:t>
      </w:r>
      <w:r w:rsidR="00AF5843">
        <w:t xml:space="preserve"> Querying,</w:t>
      </w:r>
      <w:r>
        <w:t xml:space="preserve"> Processing</w:t>
      </w:r>
      <w:r w:rsidR="00205E4B">
        <w:t xml:space="preserve"> and Exploration</w:t>
      </w:r>
      <w:bookmarkEnd w:id="1207"/>
      <w:bookmarkEnd w:id="1208"/>
    </w:p>
    <w:p w:rsidR="00A855D7" w:rsidRDefault="00A855D7" w:rsidP="007D43F6">
      <w:pPr>
        <w:pStyle w:val="Heading3"/>
      </w:pPr>
      <w:bookmarkStart w:id="1209" w:name="_Toc355280435"/>
      <w:bookmarkStart w:id="1210" w:name="_Toc358992681"/>
      <w:r>
        <w:t>Converting Radiances to Reflectances</w:t>
      </w:r>
      <w:bookmarkEnd w:id="1209"/>
      <w:bookmarkEnd w:id="1210"/>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E172F8">
          <w:t xml:space="preserve">Figure </w:t>
        </w:r>
        <w:r w:rsidR="00E172F8">
          <w:rPr>
            <w:noProof/>
          </w:rPr>
          <w:t>133</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211" w:name="_Ref97866274"/>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133</w:t>
      </w:r>
      <w:r w:rsidR="00136097">
        <w:rPr>
          <w:noProof/>
        </w:rPr>
        <w:fldChar w:fldCharType="end"/>
      </w:r>
      <w:bookmarkEnd w:id="1211"/>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136097">
        <w:fldChar w:fldCharType="begin"/>
      </w:r>
      <w:r w:rsidR="003B10F3">
        <w:instrText xml:space="preserve"> </w:instrText>
      </w:r>
      <w:r w:rsidR="00567E0A">
        <w:instrText>REF</w:instrText>
      </w:r>
      <w:r w:rsidR="003B10F3">
        <w:instrText xml:space="preserve"> _Ref97868354 \h </w:instrText>
      </w:r>
      <w:r w:rsidR="00136097">
        <w:fldChar w:fldCharType="separate"/>
      </w:r>
      <w:r w:rsidR="00E172F8">
        <w:t xml:space="preserve">Figure </w:t>
      </w:r>
      <w:r w:rsidR="00E172F8">
        <w:rPr>
          <w:noProof/>
        </w:rPr>
        <w:t>134</w:t>
      </w:r>
      <w:r w:rsidR="00136097">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212" w:name="_Ref97868354"/>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134</w:t>
      </w:r>
      <w:r w:rsidR="00136097">
        <w:rPr>
          <w:noProof/>
        </w:rPr>
        <w:fldChar w:fldCharType="end"/>
      </w:r>
      <w:bookmarkEnd w:id="1212"/>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135</w:t>
      </w:r>
      <w:r w:rsidR="00136097">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136097">
        <w:fldChar w:fldCharType="begin"/>
      </w:r>
      <w:r>
        <w:instrText xml:space="preserve"> </w:instrText>
      </w:r>
      <w:r w:rsidR="00567E0A">
        <w:instrText>REF</w:instrText>
      </w:r>
      <w:r>
        <w:instrText xml:space="preserve"> _Ref97868840 \h </w:instrText>
      </w:r>
      <w:r w:rsidR="00136097">
        <w:fldChar w:fldCharType="separate"/>
      </w:r>
      <w:r w:rsidR="00E172F8">
        <w:t xml:space="preserve">Figure </w:t>
      </w:r>
      <w:r w:rsidR="00E172F8">
        <w:rPr>
          <w:noProof/>
        </w:rPr>
        <w:t>136</w:t>
      </w:r>
      <w:r w:rsidR="00136097">
        <w:fldChar w:fldCharType="end"/>
      </w:r>
      <w:r>
        <w:t>)</w:t>
      </w:r>
      <w:r w:rsidR="005B1A98">
        <w:t xml:space="preserve"> and choosing space number 0 as input space (</w:t>
      </w:r>
      <w:r w:rsidR="00136097">
        <w:fldChar w:fldCharType="begin"/>
      </w:r>
      <w:r w:rsidR="005B1A98">
        <w:instrText xml:space="preserve"> </w:instrText>
      </w:r>
      <w:r w:rsidR="00567E0A">
        <w:instrText>REF</w:instrText>
      </w:r>
      <w:r w:rsidR="005B1A98">
        <w:instrText xml:space="preserve"> _Ref97868982 \h </w:instrText>
      </w:r>
      <w:r w:rsidR="00136097">
        <w:fldChar w:fldCharType="separate"/>
      </w:r>
      <w:r w:rsidR="00E172F8">
        <w:t xml:space="preserve">Figure </w:t>
      </w:r>
      <w:r w:rsidR="00E172F8">
        <w:rPr>
          <w:noProof/>
        </w:rPr>
        <w:t>137</w:t>
      </w:r>
      <w:r w:rsidR="00136097">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213" w:name="_Ref97868840"/>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136</w:t>
      </w:r>
      <w:r w:rsidR="00136097">
        <w:rPr>
          <w:noProof/>
        </w:rPr>
        <w:fldChar w:fldCharType="end"/>
      </w:r>
      <w:bookmarkEnd w:id="1213"/>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214" w:name="_Ref97868982"/>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137</w:t>
      </w:r>
      <w:r w:rsidR="00136097">
        <w:rPr>
          <w:noProof/>
        </w:rPr>
        <w:fldChar w:fldCharType="end"/>
      </w:r>
      <w:bookmarkEnd w:id="1214"/>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136097">
        <w:fldChar w:fldCharType="begin"/>
      </w:r>
      <w:r>
        <w:instrText xml:space="preserve"> </w:instrText>
      </w:r>
      <w:r w:rsidR="00567E0A">
        <w:instrText>REF</w:instrText>
      </w:r>
      <w:r>
        <w:instrText xml:space="preserve"> _Ref97869178 \h </w:instrText>
      </w:r>
      <w:r w:rsidR="00136097">
        <w:fldChar w:fldCharType="separate"/>
      </w:r>
      <w:r w:rsidR="00E172F8">
        <w:t xml:space="preserve">Figure </w:t>
      </w:r>
      <w:r w:rsidR="00E172F8">
        <w:rPr>
          <w:noProof/>
        </w:rPr>
        <w:t>138</w:t>
      </w:r>
      <w:r w:rsidR="00136097">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215" w:name="_Ref97869178"/>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138</w:t>
      </w:r>
      <w:r w:rsidR="00136097">
        <w:rPr>
          <w:noProof/>
        </w:rPr>
        <w:fldChar w:fldCharType="end"/>
      </w:r>
      <w:bookmarkEnd w:id="1215"/>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E172F8">
          <w:t xml:space="preserve">Figure </w:t>
        </w:r>
        <w:r w:rsidR="00E172F8">
          <w:rPr>
            <w:noProof/>
          </w:rPr>
          <w:t>139</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216" w:name="_Ref97869910"/>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139</w:t>
      </w:r>
      <w:r w:rsidR="00136097">
        <w:rPr>
          <w:noProof/>
        </w:rPr>
        <w:fldChar w:fldCharType="end"/>
      </w:r>
      <w:bookmarkEnd w:id="1216"/>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136097">
        <w:fldChar w:fldCharType="begin"/>
      </w:r>
      <w:r>
        <w:instrText xml:space="preserve"> </w:instrText>
      </w:r>
      <w:r w:rsidR="00567E0A">
        <w:instrText>REF</w:instrText>
      </w:r>
      <w:r>
        <w:instrText xml:space="preserve"> _Ref97870135 \h </w:instrText>
      </w:r>
      <w:r w:rsidR="00136097">
        <w:fldChar w:fldCharType="separate"/>
      </w:r>
      <w:r w:rsidR="00E172F8">
        <w:t xml:space="preserve">Figure </w:t>
      </w:r>
      <w:r w:rsidR="00E172F8">
        <w:rPr>
          <w:noProof/>
        </w:rPr>
        <w:t>140</w:t>
      </w:r>
      <w:r w:rsidR="00136097">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217" w:name="_Ref97870135"/>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140</w:t>
      </w:r>
      <w:r w:rsidR="00136097">
        <w:rPr>
          <w:noProof/>
        </w:rPr>
        <w:fldChar w:fldCharType="end"/>
      </w:r>
      <w:bookmarkEnd w:id="1217"/>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7D43F6">
      <w:pPr>
        <w:pStyle w:val="Heading3"/>
      </w:pPr>
      <w:bookmarkStart w:id="1218" w:name="_Toc355280436"/>
      <w:bookmarkStart w:id="1219" w:name="_Toc358992682"/>
      <w:r w:rsidRPr="00084655">
        <w:t>Data Queries</w:t>
      </w:r>
      <w:bookmarkEnd w:id="1218"/>
      <w:bookmarkEnd w:id="1219"/>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136097">
        <w:fldChar w:fldCharType="begin"/>
      </w:r>
      <w:r w:rsidR="00A30B2D">
        <w:instrText xml:space="preserve"> REF _Ref157411748 \h </w:instrText>
      </w:r>
      <w:r w:rsidR="00136097">
        <w:fldChar w:fldCharType="separate"/>
      </w:r>
      <w:r w:rsidR="00E172F8" w:rsidRPr="00084655">
        <w:t xml:space="preserve">Figure </w:t>
      </w:r>
      <w:r w:rsidR="00E172F8">
        <w:rPr>
          <w:noProof/>
        </w:rPr>
        <w:t>141</w:t>
      </w:r>
      <w:r w:rsidR="00136097">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220" w:name="_Ref157411748"/>
      <w:r w:rsidRPr="00084655">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141</w:t>
      </w:r>
      <w:r w:rsidR="00136097">
        <w:rPr>
          <w:noProof/>
        </w:rPr>
        <w:fldChar w:fldCharType="end"/>
      </w:r>
      <w:bookmarkEnd w:id="1220"/>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136097">
        <w:fldChar w:fldCharType="begin"/>
      </w:r>
      <w:r w:rsidR="00A30B2D">
        <w:instrText xml:space="preserve"> REF _Ref97872534 \h </w:instrText>
      </w:r>
      <w:r w:rsidR="00136097">
        <w:fldChar w:fldCharType="separate"/>
      </w:r>
      <w:r w:rsidR="00E172F8">
        <w:t xml:space="preserve">Figure </w:t>
      </w:r>
      <w:r w:rsidR="00E172F8">
        <w:rPr>
          <w:noProof/>
        </w:rPr>
        <w:t>142</w:t>
      </w:r>
      <w:r w:rsidR="00136097">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221" w:name="_Ref97872534"/>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142</w:t>
      </w:r>
      <w:r w:rsidR="00136097">
        <w:rPr>
          <w:noProof/>
        </w:rPr>
        <w:fldChar w:fldCharType="end"/>
      </w:r>
      <w:bookmarkEnd w:id="1221"/>
      <w:r>
        <w:t>: Gonio Hemisphere Explorer connected to the input space</w:t>
      </w:r>
    </w:p>
    <w:p w:rsidR="004C4C99" w:rsidRDefault="004C4C99" w:rsidP="00A7583F">
      <w:pPr>
        <w:pStyle w:val="Body"/>
      </w:pPr>
      <w:r>
        <w:t>Press the ‘Run’ button of the Space Network Processor. A Gonio Hemisphere Explorer window will open (</w:t>
      </w:r>
      <w:r w:rsidR="00136097">
        <w:fldChar w:fldCharType="begin"/>
      </w:r>
      <w:r w:rsidR="00A30B2D">
        <w:instrText xml:space="preserve"> REF _Ref97872779 \h </w:instrText>
      </w:r>
      <w:r w:rsidR="00136097">
        <w:fldChar w:fldCharType="separate"/>
      </w:r>
      <w:r w:rsidR="00E172F8">
        <w:t xml:space="preserve">Figure </w:t>
      </w:r>
      <w:r w:rsidR="00E172F8">
        <w:rPr>
          <w:noProof/>
        </w:rPr>
        <w:t>143</w:t>
      </w:r>
      <w:r w:rsidR="00136097">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222" w:name="_Ref97872779"/>
      <w:r>
        <w:t xml:space="preserve">Figure </w:t>
      </w:r>
      <w:r w:rsidR="00136097">
        <w:fldChar w:fldCharType="begin"/>
      </w:r>
      <w:r w:rsidR="00FB7375">
        <w:instrText xml:space="preserve"> </w:instrText>
      </w:r>
      <w:r w:rsidR="00567E0A">
        <w:instrText>SEQ</w:instrText>
      </w:r>
      <w:r w:rsidR="00FB7375">
        <w:instrText xml:space="preserve"> Figure \* ARABIC </w:instrText>
      </w:r>
      <w:r w:rsidR="00136097">
        <w:fldChar w:fldCharType="separate"/>
      </w:r>
      <w:r w:rsidR="00E172F8">
        <w:rPr>
          <w:noProof/>
        </w:rPr>
        <w:t>143</w:t>
      </w:r>
      <w:r w:rsidR="00136097">
        <w:rPr>
          <w:noProof/>
        </w:rPr>
        <w:fldChar w:fldCharType="end"/>
      </w:r>
      <w:bookmarkEnd w:id="1222"/>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EC7A09" w:rsidRDefault="00EC7A09" w:rsidP="00EC7A09">
      <w:pPr>
        <w:pStyle w:val="Body"/>
      </w:pPr>
      <w:bookmarkStart w:id="1223" w:name="_Toc355280441"/>
      <w:bookmarkStart w:id="1224" w:name="_Ref356556507"/>
      <w:bookmarkStart w:id="1225" w:name="_Ref356556512"/>
    </w:p>
    <w:p w:rsidR="00BB33C3" w:rsidRDefault="00BB33C3" w:rsidP="00BB33C3">
      <w:pPr>
        <w:pStyle w:val="Heading1"/>
      </w:pPr>
      <w:bookmarkStart w:id="1226" w:name="_Ref357606881"/>
      <w:bookmarkStart w:id="1227" w:name="_Ref357606885"/>
      <w:bookmarkStart w:id="1228" w:name="_Toc358992683"/>
      <w:r>
        <w:t>References</w:t>
      </w:r>
      <w:bookmarkEnd w:id="1223"/>
      <w:bookmarkEnd w:id="1224"/>
      <w:bookmarkEnd w:id="1225"/>
      <w:bookmarkEnd w:id="1226"/>
      <w:bookmarkEnd w:id="1227"/>
      <w:bookmarkEnd w:id="1228"/>
    </w:p>
    <w:p w:rsidR="00E172F8" w:rsidRDefault="00136097" w:rsidP="00E172F8">
      <w:pPr>
        <w:pStyle w:val="Bibliography"/>
        <w:rPr>
          <w:noProof/>
        </w:rPr>
      </w:pPr>
      <w:r>
        <w:fldChar w:fldCharType="begin"/>
      </w:r>
      <w:r w:rsidR="00BB33C3">
        <w:rPr>
          <w:lang w:val="en-AU"/>
        </w:rPr>
        <w:instrText xml:space="preserve"> BIBLIOGRAPHY  \l 3081 </w:instrText>
      </w:r>
      <w:r>
        <w:fldChar w:fldCharType="separate"/>
      </w:r>
      <w:r w:rsidR="00E172F8">
        <w:rPr>
          <w:noProof/>
        </w:rPr>
        <w:t xml:space="preserve">Astronomical Applications Department of the U.S. Naval Observatory, 2003. </w:t>
      </w:r>
      <w:r w:rsidR="00E172F8">
        <w:rPr>
          <w:i/>
          <w:iCs/>
          <w:noProof/>
        </w:rPr>
        <w:t xml:space="preserve">Universal Time. </w:t>
      </w:r>
      <w:r w:rsidR="00E172F8">
        <w:rPr>
          <w:noProof/>
        </w:rPr>
        <w:t xml:space="preserve">[Online] </w:t>
      </w:r>
      <w:r w:rsidR="00E172F8">
        <w:rPr>
          <w:noProof/>
        </w:rPr>
        <w:br/>
        <w:t xml:space="preserve">Available at: </w:t>
      </w:r>
      <w:r w:rsidR="00E172F8">
        <w:rPr>
          <w:noProof/>
          <w:u w:val="single"/>
        </w:rPr>
        <w:t>http://aa.usno.navy.mil/faq/docs/UT.php</w:t>
      </w:r>
      <w:r w:rsidR="00E172F8">
        <w:rPr>
          <w:noProof/>
        </w:rPr>
        <w:br/>
        <w:t>[Accessed 1 May 2013].</w:t>
      </w:r>
    </w:p>
    <w:p w:rsidR="00E172F8" w:rsidRDefault="00E172F8" w:rsidP="00E172F8">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E172F8" w:rsidRDefault="00E172F8" w:rsidP="00E172F8">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E172F8" w:rsidRDefault="00E172F8" w:rsidP="00E172F8">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E172F8" w:rsidRDefault="00E172F8" w:rsidP="00E172F8">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E172F8" w:rsidRDefault="00E172F8" w:rsidP="00E172F8">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E172F8" w:rsidRDefault="00E172F8" w:rsidP="00E172F8">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E172F8" w:rsidRDefault="00E172F8" w:rsidP="00E172F8">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E172F8" w:rsidRDefault="00E172F8" w:rsidP="00E172F8">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E172F8" w:rsidRDefault="00E172F8" w:rsidP="00E172F8">
      <w:pPr>
        <w:pStyle w:val="Bibliography"/>
        <w:rPr>
          <w:noProof/>
        </w:rPr>
      </w:pPr>
      <w:r>
        <w:rPr>
          <w:noProof/>
        </w:rPr>
        <w:t xml:space="preserve">Hüni, A. et al., 2007. </w:t>
      </w:r>
      <w:r>
        <w:rPr>
          <w:i/>
          <w:iCs/>
          <w:noProof/>
        </w:rPr>
        <w:t xml:space="preserve">Metadata of Spectral Data Collections. </w:t>
      </w:r>
      <w:r>
        <w:rPr>
          <w:noProof/>
        </w:rPr>
        <w:t>Bruges, Belgium, s.n.</w:t>
      </w:r>
    </w:p>
    <w:p w:rsidR="00E172F8" w:rsidRDefault="00E172F8" w:rsidP="00E172F8">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E172F8" w:rsidRDefault="00E172F8" w:rsidP="00E172F8">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E172F8" w:rsidRDefault="00E172F8" w:rsidP="00E172F8">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E172F8" w:rsidRDefault="00E172F8" w:rsidP="00E172F8">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E172F8" w:rsidRDefault="00E172F8" w:rsidP="00E172F8">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E172F8" w:rsidRDefault="00E172F8" w:rsidP="00E172F8">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E172F8" w:rsidRDefault="00E172F8" w:rsidP="00E172F8">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E172F8" w:rsidRDefault="00E172F8" w:rsidP="00E172F8">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136097" w:rsidP="00E172F8">
      <w:pPr>
        <w:pStyle w:val="Bibliography"/>
      </w:pPr>
      <w:r>
        <w:fldChar w:fldCharType="end"/>
      </w:r>
    </w:p>
    <w:p w:rsidR="00DE79D5" w:rsidRPr="00084655" w:rsidRDefault="0098760F" w:rsidP="00EC7A09">
      <w:pPr>
        <w:pStyle w:val="Heading1"/>
      </w:pPr>
      <w:bookmarkStart w:id="1229" w:name="_Toc355280442"/>
      <w:bookmarkStart w:id="1230" w:name="_Toc358992684"/>
      <w:r>
        <w:t xml:space="preserve">Document </w:t>
      </w:r>
      <w:r w:rsidR="00DE79D5" w:rsidRPr="00084655">
        <w:t>History</w:t>
      </w:r>
      <w:bookmarkEnd w:id="1229"/>
      <w:bookmarkEnd w:id="1230"/>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Added spectral plot</w:t>
            </w:r>
            <w:r w:rsidR="00245196">
              <w:t>,</w:t>
            </w:r>
            <w:r w:rsidRPr="00084655">
              <w:t xml:space="preserve"> campaign export</w:t>
            </w:r>
            <w:r w:rsidR="00245196">
              <w:t>, metadata editor ehnacements.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campaign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Added instrument settings</w:t>
            </w:r>
            <w:r w:rsidR="00CB7B75">
              <w:t>, metadata enhancements, time selection, SVC-HR1024 instrument, instrument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upport, generic metadata, target-reference link improvements, metadata editor enhancements, ASD binary file format, metadata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query builder/hierarchy browser split, space processing improvements, mixed directory data loading, UniSpec file loader, SPECPR file loader.</w:t>
            </w:r>
            <w:bookmarkStart w:id="1231" w:name="_GoBack"/>
            <w:bookmarkEnd w:id="1231"/>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w:t>
            </w:r>
            <w:r w:rsidR="002C3B6A">
              <w:rPr>
                <w:lang w:val="en-GB"/>
              </w:rPr>
              <w:t xml:space="preserve"> TBD</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DF1159">
            <w:pPr>
              <w:pStyle w:val="texte1"/>
              <w:keepNext/>
              <w:keepLines/>
              <w:ind w:left="0"/>
              <w:rPr>
                <w:lang w:val="en-GB"/>
              </w:rPr>
            </w:pPr>
            <w:r>
              <w:rPr>
                <w:lang w:val="en-GB"/>
              </w:rPr>
              <w:t xml:space="preserve">UOW/Intersect overhaul: </w:t>
            </w:r>
            <w:r w:rsidR="00245196">
              <w:rPr>
                <w:lang w:val="en-GB"/>
              </w:rPr>
              <w:t>Database now re</w:t>
            </w:r>
            <w:r>
              <w:rPr>
                <w:lang w:val="en-GB"/>
              </w:rPr>
              <w:t xml:space="preserve">ferenced via HTTP front end, ANDS Collection export, </w:t>
            </w:r>
            <w:r w:rsidR="00DF1159">
              <w:rPr>
                <w:lang w:val="en-GB"/>
              </w:rPr>
              <w:t>%%%</w:t>
            </w:r>
          </w:p>
        </w:tc>
      </w:tr>
    </w:tbl>
    <w:p w:rsidR="00EC7A09" w:rsidRDefault="00EC7A09" w:rsidP="002E2195">
      <w:pPr>
        <w:pStyle w:val="Appendix1"/>
      </w:pPr>
      <w:bookmarkStart w:id="1232" w:name="_Ref353800559"/>
      <w:bookmarkStart w:id="1233" w:name="_Toc355280437"/>
      <w:bookmarkStart w:id="1234" w:name="_Toc358992685"/>
      <w:r>
        <w:t xml:space="preserve">Regular Expressions </w:t>
      </w:r>
      <w:bookmarkEnd w:id="1232"/>
      <w:r>
        <w:t>Tutorial</w:t>
      </w:r>
      <w:bookmarkEnd w:id="1233"/>
      <w:bookmarkEnd w:id="1234"/>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94"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 simple string containing no special characters will match that string, regardless of where within the target string it occurs.</w:t>
            </w:r>
          </w:p>
        </w:tc>
        <w:tc>
          <w:tcPr>
            <w:tcW w:w="0" w:type="auto"/>
          </w:tcPr>
          <w:p w:rsidR="00EC7A09" w:rsidRDefault="00EC7A09" w:rsidP="001A3E85">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1A3E85">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1A3E85">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1A3E85">
            <w:pPr>
              <w:pStyle w:val="TableText"/>
            </w:pPr>
            <w:r w:rsidRPr="00207647">
              <w:rPr>
                <w:rStyle w:val="CodeChar"/>
                <w:rFonts w:eastAsiaTheme="minorEastAsia"/>
              </w:rPr>
              <w:t>[0-9]</w:t>
            </w:r>
            <w:r>
              <w:t xml:space="preserve"> matches any digit.</w:t>
            </w:r>
          </w:p>
          <w:p w:rsidR="00EC7A09" w:rsidRDefault="00EC7A09" w:rsidP="001A3E85">
            <w:pPr>
              <w:pStyle w:val="TableText"/>
            </w:pPr>
            <w:r w:rsidRPr="00207647">
              <w:rPr>
                <w:rStyle w:val="CodeChar"/>
                <w:rFonts w:eastAsiaTheme="minorEastAsia"/>
              </w:rPr>
              <w:t>[a-z]</w:t>
            </w:r>
            <w:r>
              <w:t xml:space="preserve"> matches any letter.</w:t>
            </w:r>
          </w:p>
          <w:p w:rsidR="00EC7A09" w:rsidRDefault="00EC7A09" w:rsidP="001A3E85">
            <w:pPr>
              <w:pStyle w:val="TableText"/>
            </w:pPr>
            <w:r w:rsidRPr="00207647">
              <w:rPr>
                <w:rStyle w:val="CodeChar"/>
                <w:rFonts w:eastAsiaTheme="minorEastAsia"/>
              </w:rPr>
              <w:t>[a-z0-9]</w:t>
            </w:r>
            <w:r>
              <w:t xml:space="preserve"> matches any digit or letter.</w:t>
            </w:r>
          </w:p>
        </w:tc>
      </w:tr>
      <w:tr w:rsidR="00EC7A0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98760F">
              <w:rPr>
                <w:rStyle w:val="CodeChar"/>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1A3E85">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1A3E85">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1A3E85">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1A3E85">
            <w:pPr>
              <w:pStyle w:val="TableText"/>
            </w:pPr>
            <w:r w:rsidRPr="0098760F">
              <w:rPr>
                <w:rStyle w:val="CodeChar"/>
                <w:rFonts w:eastAsiaTheme="minorEastAsia"/>
              </w:rPr>
              <w:t>\.+</w:t>
            </w:r>
            <w:r>
              <w:t xml:space="preserve"> will match any run of periods.</w:t>
            </w:r>
          </w:p>
          <w:p w:rsidR="00EC7A09" w:rsidRDefault="00EC7A09" w:rsidP="001A3E85">
            <w:pPr>
              <w:pStyle w:val="TableText"/>
            </w:pPr>
            <w:r w:rsidRPr="0098760F">
              <w:rPr>
                <w:rStyle w:val="CodeChar"/>
                <w:rFonts w:eastAsiaTheme="minorEastAsia"/>
              </w:rPr>
              <w:t>[0-9]+</w:t>
            </w:r>
            <w:r>
              <w:t xml:space="preserve"> will match any integer number.</w:t>
            </w:r>
          </w:p>
          <w:p w:rsidR="00EC7A09" w:rsidRDefault="00EC7A09" w:rsidP="001A3E85">
            <w:pPr>
              <w:pStyle w:val="TableText"/>
            </w:pPr>
            <w:r w:rsidRPr="0098760F">
              <w:rPr>
                <w:rStyle w:val="CodeChar"/>
                <w:rFonts w:eastAsiaTheme="minorEastAsia"/>
              </w:rPr>
              <w:t>[0-9]+\.[0-9]*</w:t>
            </w:r>
            <w:r>
              <w:t xml:space="preserve"> will match any number with a decimal point.</w:t>
            </w:r>
          </w:p>
        </w:tc>
      </w:tr>
    </w:tbl>
    <w:p w:rsidR="002A0FFE" w:rsidRDefault="00256F45" w:rsidP="00256F45">
      <w:pPr>
        <w:pStyle w:val="Appendix1"/>
      </w:pPr>
      <w:bookmarkStart w:id="1235" w:name="_Ref357589894"/>
      <w:bookmarkStart w:id="1236" w:name="_Toc358992686"/>
      <w:r>
        <w:t>Predefined Manufacturer Table</w:t>
      </w:r>
      <w:bookmarkEnd w:id="1235"/>
      <w:bookmarkEnd w:id="1236"/>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237" w:name="_Ref358389791"/>
      <w:bookmarkStart w:id="1238" w:name="_Ref358389794"/>
      <w:bookmarkStart w:id="1239" w:name="_Ref358389904"/>
      <w:bookmarkStart w:id="1240" w:name="_Ref358389907"/>
      <w:bookmarkStart w:id="1241" w:name="_Toc358992687"/>
      <w:r>
        <w:t>Predefined Sensor Table</w:t>
      </w:r>
      <w:bookmarkEnd w:id="1237"/>
      <w:bookmarkEnd w:id="1238"/>
      <w:bookmarkEnd w:id="1239"/>
      <w:bookmarkEnd w:id="1240"/>
      <w:bookmarkEnd w:id="1241"/>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E47832">
      <w:headerReference w:type="default" r:id="rId197"/>
      <w:footerReference w:type="default" r:id="rId198"/>
      <w:headerReference w:type="first" r:id="rId199"/>
      <w:footerReference w:type="first" r:id="rId200"/>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Daniel Kükenbrink" w:date="2013-04-29T11:17:00Z" w:initials="DK">
    <w:p w:rsidR="005148C0" w:rsidRDefault="005148C0" w:rsidP="00821767">
      <w:pPr>
        <w:pStyle w:val="CommentText"/>
      </w:pPr>
      <w:r>
        <w:rPr>
          <w:rStyle w:val="CommentReference"/>
        </w:rPr>
        <w:annotationRef/>
      </w:r>
      <w:r>
        <w:t>I did not find this in my java build path</w:t>
      </w:r>
    </w:p>
  </w:comment>
  <w:comment w:id="33" w:author="Daniel Kükenbrink" w:date="2013-04-29T11:17:00Z" w:initials="DK">
    <w:p w:rsidR="005148C0" w:rsidRDefault="005148C0" w:rsidP="00821767">
      <w:pPr>
        <w:pStyle w:val="CommentText"/>
      </w:pPr>
      <w:r>
        <w:rPr>
          <w:rStyle w:val="CommentReference"/>
        </w:rPr>
        <w:annotationRef/>
      </w:r>
      <w:r>
        <w:t>Not sure if jhdf4obj.jar is needed?! Probably not</w:t>
      </w:r>
    </w:p>
  </w:comment>
  <w:comment w:id="34" w:author="Daniel Kükenbrink" w:date="2013-04-29T11:17:00Z" w:initials="DK">
    <w:p w:rsidR="005148C0" w:rsidRDefault="005148C0" w:rsidP="00821767">
      <w:pPr>
        <w:pStyle w:val="CommentText"/>
      </w:pPr>
      <w:r>
        <w:rPr>
          <w:rStyle w:val="CommentReference"/>
        </w:rPr>
        <w:annotationRef/>
      </w:r>
      <w:r>
        <w:t>Where to put the information about how to the native library location for the hdf-jar files?</w:t>
      </w:r>
    </w:p>
  </w:comment>
  <w:comment w:id="1201" w:author="Daniel Kükenbrink" w:date="2013-04-18T22:06:00Z" w:initials="DK">
    <w:p w:rsidR="005148C0" w:rsidRDefault="005148C0">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4060" w:rsidRDefault="00B14060">
      <w:r>
        <w:separator/>
      </w:r>
    </w:p>
  </w:endnote>
  <w:endnote w:type="continuationSeparator" w:id="0">
    <w:p w:rsidR="00B14060" w:rsidRDefault="00B140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48C0" w:rsidRDefault="005148C0" w:rsidP="00796C6A">
    <w:pPr>
      <w:pStyle w:val="Footer"/>
      <w:pBdr>
        <w:top w:val="single" w:sz="18" w:space="5" w:color="0070C0"/>
      </w:pBdr>
      <w:tabs>
        <w:tab w:val="clear" w:pos="7938"/>
        <w:tab w:val="right" w:pos="8789"/>
      </w:tabs>
    </w:pPr>
    <w:fldSimple w:instr="FILENAME ">
      <w:r>
        <w:rPr>
          <w:noProof/>
        </w:rPr>
        <w:t>SPECCHIO_UserGuide.docx</w:t>
      </w:r>
    </w:fldSimple>
  </w:p>
  <w:p w:rsidR="005148C0" w:rsidRDefault="005148C0" w:rsidP="00796C6A">
    <w:pPr>
      <w:pStyle w:val="Footer"/>
      <w:pBdr>
        <w:top w:val="single" w:sz="18" w:space="5" w:color="0070C0"/>
      </w:pBdr>
      <w:tabs>
        <w:tab w:val="clear" w:pos="7938"/>
        <w:tab w:val="right" w:pos="9356"/>
      </w:tabs>
    </w:pPr>
    <w:r>
      <w:t xml:space="preserve">Version </w:t>
    </w:r>
    <w:fldSimple w:instr="REF VQS">
      <w:r>
        <w:rPr>
          <w:noProof/>
        </w:rPr>
        <w:t>3.0</w:t>
      </w:r>
    </w:fldSimple>
    <w:r>
      <w:t xml:space="preserve"> / </w:t>
    </w:r>
    <w:fldSimple w:instr="REF DD">
      <w:r>
        <w:rPr>
          <w:noProof/>
        </w:rPr>
        <w:t>30.05.2012</w:t>
      </w:r>
    </w:fldSimple>
    <w:r>
      <w:tab/>
    </w:r>
    <w:r>
      <w:tab/>
      <w:t>Pag</w:t>
    </w:r>
    <w:r w:rsidRPr="008030FC">
      <w:t xml:space="preserve">e </w:t>
    </w:r>
    <w:fldSimple w:instr="PAGE">
      <w:r w:rsidR="00B14060">
        <w:rPr>
          <w:noProof/>
        </w:rPr>
        <w:t>1</w:t>
      </w:r>
    </w:fldSimple>
    <w:r w:rsidRPr="008030FC">
      <w:t xml:space="preserve"> </w:t>
    </w:r>
    <w:r>
      <w:t xml:space="preserve">of </w:t>
    </w:r>
    <w:fldSimple w:instr="NUMPAGES ">
      <w:r w:rsidR="00B14060">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48C0" w:rsidRDefault="005148C0">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4060" w:rsidRDefault="00B14060">
      <w:r>
        <w:separator/>
      </w:r>
    </w:p>
  </w:footnote>
  <w:footnote w:type="continuationSeparator" w:id="0">
    <w:p w:rsidR="00B14060" w:rsidRDefault="00B1406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48C0" w:rsidRDefault="005148C0"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796C6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48C0" w:rsidRDefault="005148C0">
    <w:pPr>
      <w:framePr w:w="3255" w:h="992" w:wrap="notBeside" w:vAnchor="text" w:hAnchor="margin" w:y="1"/>
    </w:pPr>
  </w:p>
  <w:p w:rsidR="005148C0" w:rsidRDefault="005148C0">
    <w:pPr>
      <w:framePr w:w="3255" w:h="992" w:wrap="notBeside" w:vAnchor="text" w:hAnchor="margin" w:y="1"/>
    </w:pPr>
  </w:p>
  <w:p w:rsidR="005148C0" w:rsidRDefault="005148C0">
    <w:pPr>
      <w:rPr>
        <w:sz w:val="28"/>
        <w:szCs w:val="28"/>
      </w:rPr>
    </w:pPr>
    <w:r>
      <w:rPr>
        <w:sz w:val="28"/>
        <w:szCs w:val="28"/>
      </w:rPr>
      <w:t>Remote Sensing Laboratories</w:t>
    </w:r>
  </w:p>
  <w:p w:rsidR="005148C0" w:rsidRDefault="005148C0">
    <w:pPr>
      <w:rPr>
        <w:sz w:val="28"/>
        <w:szCs w:val="28"/>
      </w:rPr>
    </w:pPr>
    <w:r>
      <w:rPr>
        <w:sz w:val="28"/>
        <w:szCs w:val="28"/>
      </w:rPr>
      <w:t>Department of Geography</w:t>
    </w:r>
  </w:p>
  <w:p w:rsidR="005148C0" w:rsidRPr="00192611" w:rsidRDefault="005148C0">
    <w:pPr>
      <w:rPr>
        <w:sz w:val="28"/>
        <w:szCs w:val="28"/>
      </w:rPr>
    </w:pPr>
    <w:r>
      <w:rPr>
        <w:sz w:val="28"/>
        <w:szCs w:val="28"/>
      </w:rPr>
      <w:t>University of Zurich</w:t>
    </w:r>
  </w:p>
  <w:p w:rsidR="005148C0" w:rsidRDefault="005148C0">
    <w:pPr>
      <w:rPr>
        <w:sz w:val="36"/>
      </w:rPr>
    </w:pPr>
  </w:p>
  <w:p w:rsidR="005148C0" w:rsidRDefault="005148C0">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796C6A">
      <w:rPr>
        <w:b/>
        <w:noProof/>
      </w:rPr>
      <w:t>SPECCHIO</w:t>
    </w:r>
    <w:r>
      <w:rPr>
        <w:b/>
        <w:noProof/>
      </w:rPr>
      <w:fldChar w:fldCharType="end"/>
    </w:r>
  </w:p>
  <w:p w:rsidR="005148C0" w:rsidRDefault="005148C0">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81922">
      <o:colormru v:ext="edit" colors="#f4f3ec,#dbe5f1,#c4cdfc,#b8cce4,#00863d"/>
      <o:colormenu v:ext="edit" fillcolor="#00863d"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87E"/>
    <w:rsid w:val="00125A0E"/>
    <w:rsid w:val="00126294"/>
    <w:rsid w:val="001265C9"/>
    <w:rsid w:val="00126BD4"/>
    <w:rsid w:val="001310CE"/>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1874"/>
    <w:rsid w:val="00163196"/>
    <w:rsid w:val="00163936"/>
    <w:rsid w:val="00164972"/>
    <w:rsid w:val="00170A8D"/>
    <w:rsid w:val="001761E4"/>
    <w:rsid w:val="001810F6"/>
    <w:rsid w:val="0018135B"/>
    <w:rsid w:val="00182987"/>
    <w:rsid w:val="001846DE"/>
    <w:rsid w:val="00184B5A"/>
    <w:rsid w:val="00185AD4"/>
    <w:rsid w:val="001866F7"/>
    <w:rsid w:val="00187EAB"/>
    <w:rsid w:val="0019048D"/>
    <w:rsid w:val="00190D9D"/>
    <w:rsid w:val="001941F1"/>
    <w:rsid w:val="00195485"/>
    <w:rsid w:val="00195F1E"/>
    <w:rsid w:val="001A05D9"/>
    <w:rsid w:val="001A1F98"/>
    <w:rsid w:val="001A3AD1"/>
    <w:rsid w:val="001A3E85"/>
    <w:rsid w:val="001A42EB"/>
    <w:rsid w:val="001A43B4"/>
    <w:rsid w:val="001B1819"/>
    <w:rsid w:val="001B3A12"/>
    <w:rsid w:val="001B6174"/>
    <w:rsid w:val="001B763C"/>
    <w:rsid w:val="001C312D"/>
    <w:rsid w:val="001C5A74"/>
    <w:rsid w:val="001C6618"/>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86B"/>
    <w:rsid w:val="00283170"/>
    <w:rsid w:val="00284DC7"/>
    <w:rsid w:val="00286262"/>
    <w:rsid w:val="0029065B"/>
    <w:rsid w:val="0029326D"/>
    <w:rsid w:val="002935FF"/>
    <w:rsid w:val="00293D32"/>
    <w:rsid w:val="002943C3"/>
    <w:rsid w:val="002979B3"/>
    <w:rsid w:val="002A04DB"/>
    <w:rsid w:val="002A0FFE"/>
    <w:rsid w:val="002A3F98"/>
    <w:rsid w:val="002A413C"/>
    <w:rsid w:val="002A47FD"/>
    <w:rsid w:val="002B10D8"/>
    <w:rsid w:val="002B31FB"/>
    <w:rsid w:val="002B46C1"/>
    <w:rsid w:val="002B5ED5"/>
    <w:rsid w:val="002C0B19"/>
    <w:rsid w:val="002C1A9A"/>
    <w:rsid w:val="002C3B6A"/>
    <w:rsid w:val="002D26AF"/>
    <w:rsid w:val="002D4E89"/>
    <w:rsid w:val="002E1EF5"/>
    <w:rsid w:val="002E2195"/>
    <w:rsid w:val="002E2FCF"/>
    <w:rsid w:val="002E3320"/>
    <w:rsid w:val="002E478E"/>
    <w:rsid w:val="002E79AF"/>
    <w:rsid w:val="002F155E"/>
    <w:rsid w:val="002F3529"/>
    <w:rsid w:val="002F47D9"/>
    <w:rsid w:val="002F5F99"/>
    <w:rsid w:val="00300FF1"/>
    <w:rsid w:val="00305207"/>
    <w:rsid w:val="00306258"/>
    <w:rsid w:val="0030705E"/>
    <w:rsid w:val="00317107"/>
    <w:rsid w:val="00321296"/>
    <w:rsid w:val="00323D79"/>
    <w:rsid w:val="00323FF2"/>
    <w:rsid w:val="003266A3"/>
    <w:rsid w:val="003279C8"/>
    <w:rsid w:val="00334C91"/>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F9E"/>
    <w:rsid w:val="003758A1"/>
    <w:rsid w:val="00383DF6"/>
    <w:rsid w:val="00384FF3"/>
    <w:rsid w:val="00390514"/>
    <w:rsid w:val="0039119C"/>
    <w:rsid w:val="00392B0B"/>
    <w:rsid w:val="0039380A"/>
    <w:rsid w:val="0039469A"/>
    <w:rsid w:val="00395E91"/>
    <w:rsid w:val="003963DF"/>
    <w:rsid w:val="00396B9D"/>
    <w:rsid w:val="003A1458"/>
    <w:rsid w:val="003A363C"/>
    <w:rsid w:val="003B0D44"/>
    <w:rsid w:val="003B10F3"/>
    <w:rsid w:val="003B29B2"/>
    <w:rsid w:val="003C012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335E3"/>
    <w:rsid w:val="005346B8"/>
    <w:rsid w:val="0053475F"/>
    <w:rsid w:val="00535A21"/>
    <w:rsid w:val="00540712"/>
    <w:rsid w:val="00547F47"/>
    <w:rsid w:val="005504A7"/>
    <w:rsid w:val="00553C61"/>
    <w:rsid w:val="00555090"/>
    <w:rsid w:val="005565BF"/>
    <w:rsid w:val="00556D60"/>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5943"/>
    <w:rsid w:val="00586F67"/>
    <w:rsid w:val="0058707C"/>
    <w:rsid w:val="00587DC2"/>
    <w:rsid w:val="0059008C"/>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48C4"/>
    <w:rsid w:val="006018AC"/>
    <w:rsid w:val="00604510"/>
    <w:rsid w:val="00606196"/>
    <w:rsid w:val="0061012D"/>
    <w:rsid w:val="00612627"/>
    <w:rsid w:val="006208C5"/>
    <w:rsid w:val="006232DF"/>
    <w:rsid w:val="006251A9"/>
    <w:rsid w:val="00625CA9"/>
    <w:rsid w:val="00626EB4"/>
    <w:rsid w:val="00630C6D"/>
    <w:rsid w:val="00632319"/>
    <w:rsid w:val="00632DB7"/>
    <w:rsid w:val="00633AC3"/>
    <w:rsid w:val="0063523C"/>
    <w:rsid w:val="00635D4E"/>
    <w:rsid w:val="0063684B"/>
    <w:rsid w:val="00637AC0"/>
    <w:rsid w:val="0064120B"/>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5DF8"/>
    <w:rsid w:val="00756DC2"/>
    <w:rsid w:val="007576C5"/>
    <w:rsid w:val="00763F24"/>
    <w:rsid w:val="0076705D"/>
    <w:rsid w:val="007674AF"/>
    <w:rsid w:val="007725A9"/>
    <w:rsid w:val="00775FF4"/>
    <w:rsid w:val="0078053C"/>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646F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1AD7"/>
    <w:rsid w:val="008C2B3F"/>
    <w:rsid w:val="008C373D"/>
    <w:rsid w:val="008C4474"/>
    <w:rsid w:val="008C6ACF"/>
    <w:rsid w:val="008C71D1"/>
    <w:rsid w:val="008D2A2E"/>
    <w:rsid w:val="008D35F2"/>
    <w:rsid w:val="008D3608"/>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583F"/>
    <w:rsid w:val="00A765A0"/>
    <w:rsid w:val="00A773DA"/>
    <w:rsid w:val="00A8112C"/>
    <w:rsid w:val="00A820A5"/>
    <w:rsid w:val="00A83169"/>
    <w:rsid w:val="00A83379"/>
    <w:rsid w:val="00A83C86"/>
    <w:rsid w:val="00A84858"/>
    <w:rsid w:val="00A84EA9"/>
    <w:rsid w:val="00A855D7"/>
    <w:rsid w:val="00A859F2"/>
    <w:rsid w:val="00A863FC"/>
    <w:rsid w:val="00A910C2"/>
    <w:rsid w:val="00A924E3"/>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507"/>
    <w:rsid w:val="00B30C08"/>
    <w:rsid w:val="00B31C64"/>
    <w:rsid w:val="00B31CB1"/>
    <w:rsid w:val="00B35F44"/>
    <w:rsid w:val="00B36474"/>
    <w:rsid w:val="00B36FEA"/>
    <w:rsid w:val="00B371C0"/>
    <w:rsid w:val="00B40030"/>
    <w:rsid w:val="00B40EDE"/>
    <w:rsid w:val="00B41D28"/>
    <w:rsid w:val="00B43B0C"/>
    <w:rsid w:val="00B456AC"/>
    <w:rsid w:val="00B465C8"/>
    <w:rsid w:val="00B51F53"/>
    <w:rsid w:val="00B5325A"/>
    <w:rsid w:val="00B551A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0B7"/>
    <w:rsid w:val="00BF0F6A"/>
    <w:rsid w:val="00BF1132"/>
    <w:rsid w:val="00BF33B1"/>
    <w:rsid w:val="00BF34E0"/>
    <w:rsid w:val="00BF4AFF"/>
    <w:rsid w:val="00BF5413"/>
    <w:rsid w:val="00BF5DA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3177"/>
    <w:rsid w:val="00C356CB"/>
    <w:rsid w:val="00C41199"/>
    <w:rsid w:val="00C4128B"/>
    <w:rsid w:val="00C41FBE"/>
    <w:rsid w:val="00C429FA"/>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283"/>
    <w:rsid w:val="00D546F3"/>
    <w:rsid w:val="00D54AD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1117"/>
    <w:rsid w:val="00DE3175"/>
    <w:rsid w:val="00DE46F1"/>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43B4"/>
    <w:rsid w:val="00E44769"/>
    <w:rsid w:val="00E45309"/>
    <w:rsid w:val="00E47832"/>
    <w:rsid w:val="00E5047C"/>
    <w:rsid w:val="00E51617"/>
    <w:rsid w:val="00E535AD"/>
    <w:rsid w:val="00E541CA"/>
    <w:rsid w:val="00E56406"/>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3C57"/>
    <w:rsid w:val="00F3610B"/>
    <w:rsid w:val="00F3799B"/>
    <w:rsid w:val="00F41180"/>
    <w:rsid w:val="00F4277A"/>
    <w:rsid w:val="00F442DF"/>
    <w:rsid w:val="00F504A6"/>
    <w:rsid w:val="00F50667"/>
    <w:rsid w:val="00F50956"/>
    <w:rsid w:val="00F52044"/>
    <w:rsid w:val="00F52170"/>
    <w:rsid w:val="00F55D8A"/>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22">
      <o:colormru v:ext="edit" colors="#f4f3ec,#dbe5f1,#c4cdfc,#b8cce4,#00863d"/>
      <o:colormenu v:ext="edit" fillcolor="#00863d" strokecolor="#0070c0"/>
    </o:shapedefaults>
    <o:shapelayout v:ext="edit">
      <o:idmap v:ext="edit" data="1"/>
      <o:rules v:ext="edit">
        <o:r id="V:Rule1" type="callout" idref="#_x0000_s1032"/>
        <o:r id="V:Rule4" type="callout" idref="#_x0000_s1052"/>
        <o:r id="V:Rule7" type="arc" idref="#_x0000_s1337"/>
        <o:r id="V:Rule8" type="callout" idref="#_x0000_s1163"/>
        <o:r id="V:Rule9" type="callout" idref="#_x0000_s1160"/>
        <o:r id="V:Rule10" type="callout" idref="#_x0000_s1161"/>
        <o:r id="V:Rule11" type="callout" idref="#_x0000_s1162"/>
        <o:r id="V:Rule16" type="callout" idref="#_x0000_s1210"/>
        <o:r id="V:Rule17" type="callout" idref="#_x0000_s1209"/>
        <o:r id="V:Rule18" type="callout" idref="#_x0000_s1230"/>
        <o:r id="V:Rule19" type="callout" idref="#_x0000_s1231"/>
        <o:r id="V:Rule20" type="callout" idref="#_x0000_s1232"/>
        <o:r id="V:Rule21" type="connector" idref="#_x0000_s1326">
          <o:proxy start="" idref="#_x0000_s1173" connectloc="1"/>
          <o:proxy end="" idref="#_x0000_s1171" connectloc="3"/>
        </o:r>
        <o:r id="V:Rule22" type="callout" idref="#_x0000_s1109"/>
        <o:r id="V:Rule23" type="connector" idref="#_x0000_s1327">
          <o:proxy start="" idref="#_x0000_s1175" connectloc="0"/>
          <o:proxy end="" idref="#_x0000_s1174" connectloc="2"/>
        </o:r>
        <o:r id="V:Rule24" type="connector" idref="#_x0000_s1325">
          <o:proxy start="" idref="#_x0000_s1172" connectloc="1"/>
          <o:proxy end="" idref="#_x0000_s1170" connectloc="3"/>
        </o:r>
        <o:r id="V:Rule25" type="connector" idref="#_x0000_s1324">
          <o:proxy start="" idref="#_x0000_s1168" connectloc="1"/>
          <o:proxy end="" idref="#_x0000_s1169" connectloc="3"/>
        </o:r>
        <o:r id="V:Rule26" type="callout" idref="#_x0000_s1108"/>
        <o:r id="V:Rule27" type="connector" idref="#_x0000_s1051">
          <o:proxy start="" idref="#_x0000_s1047" connectloc="4"/>
          <o:proxy end="" idref="#_x0000_s1050" connectloc="1"/>
        </o:r>
        <o:r id="V:Rule28" type="connector" idref="#_x0000_s1042">
          <o:proxy start="" idref="#_x0000_s1036" connectloc="4"/>
          <o:proxy end="" idref="#_x0000_s1041" connectloc="1"/>
        </o:r>
        <o:r id="V:Rule29" type="callout" idref="#_x0000_s1114"/>
        <o:r id="V:Rule30" type="connector" idref="#_x0000_s1094">
          <o:proxy start="" idref="#_x0000_s1087" connectloc="3"/>
          <o:proxy end="" idref="#_x0000_s1093" connectloc="1"/>
        </o:r>
        <o:r id="V:Rule31" type="connector" idref="#_x0000_s1336">
          <o:proxy start="" idref="#_x0000_s1333" connectloc="2"/>
          <o:proxy end="" idref="#_x0000_s1335"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786760"/>
    <w:pPr>
      <w:keepLines/>
      <w:shd w:val="thinReverseDiagStripe" w:color="EEECE1" w:themeColor="background2" w:fill="FBD4B4" w:themeFill="accent6" w:themeFillTint="66"/>
      <w:ind w:left="708" w:hanging="992"/>
    </w:pPr>
  </w:style>
  <w:style w:type="character" w:customStyle="1" w:styleId="NoteChar">
    <w:name w:val="Note Char"/>
    <w:basedOn w:val="BodyChar"/>
    <w:link w:val="Note"/>
    <w:rsid w:val="00786760"/>
    <w:rPr>
      <w:shd w:val="thinReverseDiagStripe"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en.wikipedia.org/wiki/Transmission_Control_Protocol"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196" Type="http://schemas.openxmlformats.org/officeDocument/2006/relationships/image" Target="media/image163.png"/><Relationship Id="rId200" Type="http://schemas.openxmlformats.org/officeDocument/2006/relationships/footer" Target="footer2.xml"/><Relationship Id="rId16" Type="http://schemas.openxmlformats.org/officeDocument/2006/relationships/hyperlink" Target="http://researchdata.ands.org.au/" TargetMode="External"/><Relationship Id="rId107" Type="http://schemas.openxmlformats.org/officeDocument/2006/relationships/image" Target="media/image78.png"/><Relationship Id="rId11" Type="http://schemas.openxmlformats.org/officeDocument/2006/relationships/hyperlink" Target="https://github.com/IntersectAustralia/dc10" TargetMode="External"/><Relationship Id="rId32" Type="http://schemas.openxmlformats.org/officeDocument/2006/relationships/image" Target="media/image10.png"/><Relationship Id="rId37" Type="http://schemas.openxmlformats.org/officeDocument/2006/relationships/image" Target="media/image14.e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emf"/><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hyperlink" Target="http://www.specchio.ch" TargetMode="External"/><Relationship Id="rId149"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hyperlink" Target="http://www.specchio.ch" TargetMode="External"/><Relationship Id="rId95" Type="http://schemas.openxmlformats.org/officeDocument/2006/relationships/image" Target="media/image66.png"/><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9.png"/><Relationship Id="rId186" Type="http://schemas.openxmlformats.org/officeDocument/2006/relationships/image" Target="media/image154.png"/><Relationship Id="rId216" Type="http://schemas.microsoft.com/office/2007/relationships/stylesWithEffects" Target="stylesWithEffects.xml"/><Relationship Id="rId22" Type="http://schemas.openxmlformats.org/officeDocument/2006/relationships/hyperlink" Target="http://en.wikipedia.org/wiki/Internet_Protocol" TargetMode="Externa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92" Type="http://schemas.openxmlformats.org/officeDocument/2006/relationships/image" Target="media/image160.png"/><Relationship Id="rId197" Type="http://schemas.openxmlformats.org/officeDocument/2006/relationships/header" Target="header1.xml"/><Relationship Id="rId201"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en.wikipedia.org/wiki/Regular_expression" TargetMode="External"/><Relationship Id="rId33" Type="http://schemas.openxmlformats.org/officeDocument/2006/relationships/hyperlink" Target="http://www.Modtran5.com" TargetMode="External"/><Relationship Id="rId38" Type="http://schemas.openxmlformats.org/officeDocument/2006/relationships/hyperlink" Target="http://www.clw.csiro.au/aclep/asc_re_on_line/soilhome.htm" TargetMode="External"/><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ands.org.au/" TargetMode="External"/><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4.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oracle.com/technetwork/java/javase/downloads/index.html" TargetMode="Externa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footer" Target="footer1.xml"/><Relationship Id="rId172" Type="http://schemas.openxmlformats.org/officeDocument/2006/relationships/image" Target="media/image140.png"/><Relationship Id="rId193" Type="http://schemas.openxmlformats.org/officeDocument/2006/relationships/image" Target="media/image161.png"/><Relationship Id="rId202" Type="http://schemas.openxmlformats.org/officeDocument/2006/relationships/theme" Target="theme/theme1.xml"/><Relationship Id="rId13" Type="http://schemas.openxmlformats.org/officeDocument/2006/relationships/hyperlink" Target="http://www.ands.org.au/" TargetMode="External"/><Relationship Id="rId18" Type="http://schemas.openxmlformats.org/officeDocument/2006/relationships/hyperlink" Target="http://docs.oracle.com/javase/tutorial/essential/regex/index.html" TargetMode="Externa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emf"/><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hyperlink" Target="http://specchio.ch/tutorial_data.php" TargetMode="External"/><Relationship Id="rId167" Type="http://schemas.openxmlformats.org/officeDocument/2006/relationships/image" Target="media/image135.png"/><Relationship Id="rId188"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ncris.innovation.gov.au/" TargetMode="External"/><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hyperlink" Target="http://docs.oracle.com/javase/tutorial/essential/regex/index.html" TargetMode="External"/><Relationship Id="rId199" Type="http://schemas.openxmlformats.org/officeDocument/2006/relationships/header" Target="header2.xml"/><Relationship Id="rId19" Type="http://schemas.openxmlformats.org/officeDocument/2006/relationships/hyperlink" Target="http://en.wikipedia.org/wiki/Special-purpose_programming_language" TargetMode="External"/><Relationship Id="rId14" Type="http://schemas.openxmlformats.org/officeDocument/2006/relationships/hyperlink" Target="http://www.arc.gov.au/"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www.ands.org.au/" TargetMode="Externa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yperlink" Target="http://en.wikipedia.org/wiki/Relational_database_management_system"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emf"/><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2.png"/><Relationship Id="rId190" Type="http://schemas.openxmlformats.org/officeDocument/2006/relationships/image" Target="media/image158.png"/><Relationship Id="rId15" Type="http://schemas.openxmlformats.org/officeDocument/2006/relationships/hyperlink" Target="http://www.abs.gov.au/ausstats/abs@.nsf/Products/6BB427AB9696C225CA2574180004463E?opendocument"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2.emf"/><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researchdata.ands.org.au/"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www.specchio.ch" TargetMode="External"/><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8.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06FF15D3-9DF3-432D-ADCE-F7498A7B0A8B}">
  <ds:schemaRefs>
    <ds:schemaRef ds:uri="http://schemas.openxmlformats.org/officeDocument/2006/bibliography"/>
  </ds:schemaRefs>
</ds:datastoreItem>
</file>

<file path=customXml/itemProps2.xml><?xml version="1.0" encoding="utf-8"?>
<ds:datastoreItem xmlns:ds="http://schemas.openxmlformats.org/officeDocument/2006/customXml" ds:itemID="{BE56E182-E760-4ABC-BDEF-38B07922C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11523</TotalTime>
  <Pages>161</Pages>
  <Words>41435</Words>
  <Characters>236186</Characters>
  <Application>Microsoft Office Word</Application>
  <DocSecurity>0</DocSecurity>
  <Lines>1968</Lines>
  <Paragraphs>554</Paragraphs>
  <ScaleCrop>false</ScaleCrop>
  <HeadingPairs>
    <vt:vector size="4" baseType="variant">
      <vt:variant>
        <vt:lpstr>Title</vt:lpstr>
      </vt:variant>
      <vt:variant>
        <vt:i4>1</vt:i4>
      </vt:variant>
      <vt:variant>
        <vt:lpstr>Headings</vt:lpstr>
      </vt:variant>
      <vt:variant>
        <vt:i4>75</vt:i4>
      </vt:variant>
    </vt:vector>
  </HeadingPairs>
  <TitlesOfParts>
    <vt:vector size="76" baseType="lpstr">
      <vt:lpstr>ITPM-System</vt:lpstr>
      <vt:lpstr>Version: 	3.0</vt:lpstr>
      <vt:lpstr>Table of Contents</vt:lpstr>
      <vt:lpstr>Introduction</vt:lpstr>
      <vt:lpstr>    Document scope</vt:lpstr>
      <vt:lpstr>    Intended audience</vt:lpstr>
      <vt:lpstr>    SPECCHIO ownership and access</vt:lpstr>
      <vt:lpstr>    Further information</vt:lpstr>
      <vt:lpstr>    Copyright and licensing</vt:lpstr>
      <vt:lpstr>Glossary</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Campaigns</vt:lpstr>
      <vt:lpstr>    Time Data</vt:lpstr>
      <vt:lpstr>    Data Links</vt:lpstr>
      <vt:lpstr>    Manufacturers, Sensors, Instruments and Calibrations</vt:lpstr>
      <vt:lpstr>    Supported Input Spectrum File Formats</vt:lpstr>
      <vt:lpstr>        ASD Binary Files</vt:lpstr>
      <vt:lpstr>        ASD Indico Version 7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 Single Channel</vt:lpstr>
      <vt:lpstr>        UniSpec Double Channel SPU</vt:lpstr>
      <vt:lpstr>        SPECPR</vt:lpstr>
      <vt:lpstr>        Modtran Albedo File</vt:lpstr>
      <vt:lpstr>        Excel files</vt:lpstr>
      <vt:lpstr>        TXT Space Formatted Text Files</vt:lpstr>
      <vt:lpstr>    Supported Output Spectrum File Formats</vt:lpstr>
      <vt:lpstr>    Campaign-related Metadata</vt:lpstr>
      <vt:lpstr>    Spectrum-related Metadata</vt:lpstr>
      <vt:lpstr>        Campaign Details Group</vt:lpstr>
      <vt:lpstr>        Data Portal Group</vt:lpstr>
      <vt:lpstr>        Environmental Conditions Group</vt:lpstr>
      <vt:lpstr>        General Group</vt:lpstr>
      <vt:lpstr>        Generic Target Properties Group</vt:lpstr>
      <vt:lpstr>        Illumination Group</vt:lpstr>
      <vt:lpstr>        Instrument Group</vt:lpstr>
      <vt:lpstr>        Instrument Settings Group</vt:lpstr>
      <vt:lpstr>        Instrumentation Group</vt:lpstr>
      <vt:lpstr>        Keywords Group</vt:lpstr>
      <vt:lpstr>        Location Group</vt:lpstr>
      <vt:lpstr>        Names Group</vt:lpstr>
      <vt:lpstr>        Optics Group</vt:lpstr>
      <vt:lpstr>        PDFs Group</vt:lpstr>
      <vt:lpstr>        Personnel Group</vt:lpstr>
      <vt:lpstr>        Pictures Group</vt:lpstr>
      <vt:lpstr>        Processing Group</vt:lpstr>
      <vt:lpstr>        Sampling Geometry Group</vt:lpstr>
      <vt:lpstr>        Scientific References Group</vt:lpstr>
      <vt:lpstr>        Soil Parameters Group</vt:lpstr>
      <vt:lpstr>        Vegetation Biophysical Variables</vt:lpstr>
      <vt:lpstr>    Spaces, Space Factory and Data Processing using the Space Network </vt:lpstr>
      <vt:lpstr>Design of Sampling Experiments and Data Structuring</vt:lpstr>
      <vt:lpstr>    Example Structure 1</vt:lpstr>
      <vt:lpstr>    Example for Reference and Target Spectra</vt:lpstr>
      <vt:lpstr>SPECCHIO Basic Operation</vt:lpstr>
      <vt:lpstr>    Mac Operation</vt:lpstr>
      <vt:lpstr>    Unix Operation</vt:lpstr>
      <vt:lpstr>    Main Window</vt:lpstr>
      <vt:lpstr>    Logging In and Connecting to a Database</vt:lpstr>
      <vt:lpstr>    Logging Out</vt:lpstr>
      <vt:lpstr>    Changing your User Details</vt:lpstr>
    </vt:vector>
  </TitlesOfParts>
  <Company>atraxis</Company>
  <LinksUpToDate>false</LinksUpToDate>
  <CharactersWithSpaces>277067</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79</cp:revision>
  <cp:lastPrinted>2013-05-02T05:10:00Z</cp:lastPrinted>
  <dcterms:created xsi:type="dcterms:W3CDTF">2012-05-02T12:22:00Z</dcterms:created>
  <dcterms:modified xsi:type="dcterms:W3CDTF">2013-06-14T07:00:00Z</dcterms:modified>
</cp:coreProperties>
</file>