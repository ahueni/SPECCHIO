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45564E" w:rsidRPr="004D7992">
        <w:fldChar w:fldCharType="begin"/>
      </w:r>
      <w:r w:rsidR="00567E0A">
        <w:instrText>SET</w:instrText>
      </w:r>
      <w:r w:rsidR="002A0FFE" w:rsidRPr="004D7992">
        <w:instrText xml:space="preserve"> project </w:instrText>
      </w:r>
      <w:r w:rsidR="0045564E"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45564E" w:rsidRPr="004D7992">
        <w:fldChar w:fldCharType="separate"/>
      </w:r>
      <w:r w:rsidR="007D41EC">
        <w:instrText>SPECCHIO</w:instrText>
      </w:r>
      <w:r w:rsidR="0045564E" w:rsidRPr="004D7992">
        <w:fldChar w:fldCharType="end"/>
      </w:r>
      <w:r w:rsidR="0045564E" w:rsidRPr="004D7992">
        <w:fldChar w:fldCharType="separate"/>
      </w:r>
      <w:bookmarkStart w:id="0" w:name="project"/>
      <w:r w:rsidR="007D41EC">
        <w:rPr>
          <w:noProof/>
        </w:rPr>
        <w:t>SPECCHIO</w:t>
      </w:r>
      <w:bookmarkEnd w:id="0"/>
      <w:r w:rsidR="0045564E" w:rsidRPr="004D7992">
        <w:fldChar w:fldCharType="end"/>
      </w:r>
      <w:r w:rsidR="0045564E" w:rsidRPr="004D7992">
        <w:fldChar w:fldCharType="begin"/>
      </w:r>
      <w:r w:rsidR="00567E0A">
        <w:instrText>SET</w:instrText>
      </w:r>
      <w:r w:rsidR="002A0FFE" w:rsidRPr="004D7992">
        <w:instrText xml:space="preserve"> partproject </w:instrText>
      </w:r>
      <w:r w:rsidR="0045564E"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45564E" w:rsidRPr="004D7992">
        <w:fldChar w:fldCharType="end"/>
      </w:r>
      <w:r w:rsidR="0045564E" w:rsidRPr="004D7992">
        <w:fldChar w:fldCharType="separate"/>
      </w:r>
      <w:bookmarkStart w:id="1" w:name="partproject"/>
      <w:bookmarkEnd w:id="1"/>
      <w:r w:rsidR="007D41EC">
        <w:rPr>
          <w:noProof/>
        </w:rPr>
        <w:t xml:space="preserve"> </w:t>
      </w:r>
      <w:r w:rsidR="0045564E" w:rsidRPr="004D7992">
        <w:fldChar w:fldCharType="end"/>
      </w:r>
    </w:p>
    <w:p w:rsidR="002A0FFE" w:rsidRPr="004D7992" w:rsidRDefault="002A0FFE">
      <w:pPr>
        <w:pStyle w:val="Title"/>
        <w:suppressAutoHyphens/>
        <w:spacing w:before="960"/>
        <w:rPr>
          <w:sz w:val="24"/>
        </w:rPr>
      </w:pPr>
      <w:r w:rsidRPr="004D7992">
        <w:rPr>
          <w:sz w:val="22"/>
        </w:rPr>
        <w:br/>
      </w:r>
      <w:r w:rsidR="0045564E" w:rsidRPr="00084655">
        <w:fldChar w:fldCharType="begin"/>
      </w:r>
      <w:r w:rsidR="00567E0A">
        <w:instrText>SET</w:instrText>
      </w:r>
      <w:r w:rsidRPr="00084655">
        <w:instrText xml:space="preserve"> DOC_TITLE </w:instrText>
      </w:r>
      <w:r w:rsidR="0045564E">
        <w:fldChar w:fldCharType="begin"/>
      </w:r>
      <w:r w:rsidR="00FB7375">
        <w:instrText xml:space="preserve"> </w:instrText>
      </w:r>
      <w:r w:rsidR="00567E0A">
        <w:instrText>FILLIN</w:instrText>
      </w:r>
      <w:r w:rsidR="00FB7375">
        <w:instrText xml:space="preserve"> "Document Title (e.g. ITPM Manual)" \* CHARFORMAT </w:instrText>
      </w:r>
      <w:r w:rsidR="0045564E">
        <w:fldChar w:fldCharType="separate"/>
      </w:r>
      <w:r w:rsidR="007D41EC">
        <w:instrText>User Guide</w:instrText>
      </w:r>
      <w:r w:rsidR="0045564E">
        <w:fldChar w:fldCharType="end"/>
      </w:r>
      <w:r w:rsidR="0045564E" w:rsidRPr="00084655">
        <w:fldChar w:fldCharType="separate"/>
      </w:r>
      <w:bookmarkStart w:id="2" w:name="DOC_TITLE"/>
      <w:r w:rsidR="007D41EC">
        <w:rPr>
          <w:noProof/>
        </w:rPr>
        <w:t>User Guide</w:t>
      </w:r>
      <w:bookmarkEnd w:id="2"/>
      <w:r w:rsidR="0045564E" w:rsidRPr="00084655">
        <w:fldChar w:fldCharType="end"/>
      </w:r>
      <w:fldSimple w:instr=" REF DOC_TITLE \* MERGEFORMAT ">
        <w:r w:rsidR="00245196">
          <w:rPr>
            <w:noProof/>
          </w:rPr>
          <w:t>User Guide</w:t>
        </w:r>
      </w:fldSimple>
    </w:p>
    <w:p w:rsidR="002A0FFE" w:rsidRPr="004D7992" w:rsidRDefault="0045564E">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fldSimple w:instr="REF VQS">
        <w:r w:rsidR="00245196">
          <w:rPr>
            <w:noProof/>
          </w:rPr>
          <w:t>3.0</w:t>
        </w:r>
      </w:fldSimple>
      <w:r w:rsidR="0045564E" w:rsidRPr="00084655">
        <w:fldChar w:fldCharType="begin"/>
      </w:r>
      <w:r w:rsidR="00567E0A">
        <w:instrText>SET</w:instrText>
      </w:r>
      <w:r w:rsidRPr="00084655">
        <w:instrText xml:space="preserve"> VQS </w:instrText>
      </w:r>
      <w:r w:rsidR="0045564E">
        <w:fldChar w:fldCharType="begin"/>
      </w:r>
      <w:r w:rsidR="00567E0A">
        <w:instrText>FILLIN</w:instrText>
      </w:r>
      <w:r w:rsidR="00734122">
        <w:instrText xml:space="preserve"> "Version (e.g. 1.0)"</w:instrText>
      </w:r>
      <w:r w:rsidR="0045564E">
        <w:fldChar w:fldCharType="separate"/>
      </w:r>
      <w:r w:rsidR="007D41EC">
        <w:instrText>3.0</w:instrText>
      </w:r>
      <w:r w:rsidR="0045564E">
        <w:fldChar w:fldCharType="end"/>
      </w:r>
      <w:r w:rsidR="0045564E" w:rsidRPr="00084655">
        <w:fldChar w:fldCharType="separate"/>
      </w:r>
      <w:bookmarkStart w:id="3" w:name="VQS"/>
      <w:r w:rsidR="007D41EC">
        <w:rPr>
          <w:noProof/>
        </w:rPr>
        <w:t>3.0</w:t>
      </w:r>
      <w:bookmarkEnd w:id="3"/>
      <w:r w:rsidR="0045564E"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45564E" w:rsidRPr="00084655">
        <w:fldChar w:fldCharType="begin"/>
      </w:r>
      <w:r w:rsidR="00567E0A">
        <w:instrText>SET</w:instrText>
      </w:r>
      <w:r w:rsidRPr="00084655">
        <w:instrText xml:space="preserve"> DD </w:instrText>
      </w:r>
      <w:r w:rsidR="0045564E">
        <w:fldChar w:fldCharType="begin"/>
      </w:r>
      <w:r w:rsidR="00567E0A">
        <w:instrText>FILLIN</w:instrText>
      </w:r>
      <w:r w:rsidR="00734122">
        <w:instrText xml:space="preserve"> "Date (dd.mm.yyyy)”</w:instrText>
      </w:r>
      <w:r w:rsidR="0045564E">
        <w:fldChar w:fldCharType="separate"/>
      </w:r>
      <w:r w:rsidR="007D41EC">
        <w:instrText>21.05.2012</w:instrText>
      </w:r>
      <w:r w:rsidR="0045564E">
        <w:fldChar w:fldCharType="end"/>
      </w:r>
      <w:r w:rsidR="0045564E" w:rsidRPr="00084655">
        <w:fldChar w:fldCharType="separate"/>
      </w:r>
      <w:bookmarkStart w:id="4" w:name="DD"/>
      <w:bookmarkStart w:id="5" w:name="DATE"/>
      <w:r w:rsidR="007D41EC">
        <w:rPr>
          <w:noProof/>
        </w:rPr>
        <w:t>21.05.2012</w:t>
      </w:r>
      <w:bookmarkEnd w:id="4"/>
      <w:bookmarkEnd w:id="5"/>
      <w:r w:rsidR="0045564E" w:rsidRPr="00084655">
        <w:fldChar w:fldCharType="end"/>
      </w:r>
      <w:fldSimple w:instr="REF DD">
        <w:r w:rsidR="00245196">
          <w:rPr>
            <w:noProof/>
          </w:rPr>
          <w:t>21.05.2012</w:t>
        </w:r>
      </w:fldSimple>
    </w:p>
    <w:p w:rsidR="002A0FFE" w:rsidRPr="00084655" w:rsidRDefault="002A0FFE">
      <w:pPr>
        <w:pStyle w:val="Version"/>
        <w:tabs>
          <w:tab w:val="clear" w:pos="1701"/>
        </w:tabs>
        <w:ind w:left="1701" w:hanging="1701"/>
      </w:pPr>
      <w:r w:rsidRPr="00084655">
        <w:t>Status:</w:t>
      </w:r>
      <w:r w:rsidRPr="00084655">
        <w:tab/>
      </w:r>
      <w:r w:rsidR="0045564E" w:rsidRPr="00084655">
        <w:fldChar w:fldCharType="begin"/>
      </w:r>
      <w:r w:rsidR="00567E0A">
        <w:instrText>SET</w:instrText>
      </w:r>
      <w:r w:rsidRPr="00084655">
        <w:instrText xml:space="preserve"> SQS </w:instrText>
      </w:r>
      <w:r w:rsidR="0045564E">
        <w:fldChar w:fldCharType="begin"/>
      </w:r>
      <w:r w:rsidR="00567E0A">
        <w:instrText>FILLIN</w:instrText>
      </w:r>
      <w:r w:rsidR="00734122">
        <w:instrText xml:space="preserve"> "Status (Draft, Valid, Approved)"</w:instrText>
      </w:r>
      <w:r w:rsidR="0045564E">
        <w:fldChar w:fldCharType="separate"/>
      </w:r>
      <w:r w:rsidR="007D41EC">
        <w:instrText>Draft</w:instrText>
      </w:r>
      <w:r w:rsidR="0045564E">
        <w:fldChar w:fldCharType="end"/>
      </w:r>
      <w:r w:rsidR="0045564E" w:rsidRPr="00084655">
        <w:fldChar w:fldCharType="separate"/>
      </w:r>
      <w:bookmarkStart w:id="6" w:name="SQS"/>
      <w:r w:rsidR="007D41EC">
        <w:rPr>
          <w:noProof/>
        </w:rPr>
        <w:t>Draft</w:t>
      </w:r>
      <w:bookmarkEnd w:id="6"/>
      <w:r w:rsidR="0045564E" w:rsidRPr="00084655">
        <w:fldChar w:fldCharType="end"/>
      </w:r>
      <w:fldSimple w:instr="REF SQS  \* MERGEFORMAT ">
        <w:r w:rsidR="00245196">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45564E" w:rsidRPr="00084655">
        <w:fldChar w:fldCharType="begin"/>
      </w:r>
      <w:r w:rsidR="00567E0A">
        <w:instrText>SET</w:instrText>
      </w:r>
      <w:r w:rsidRPr="00084655">
        <w:instrText xml:space="preserve"> DOC_AUTHOR </w:instrText>
      </w:r>
      <w:r w:rsidR="0045564E">
        <w:fldChar w:fldCharType="begin"/>
      </w:r>
      <w:r w:rsidR="00567E0A">
        <w:instrText>FILLIN</w:instrText>
      </w:r>
      <w:r w:rsidR="00734122">
        <w:instrText xml:space="preserve"> "Author (e.g. F. Test, Organisation 'X')"</w:instrText>
      </w:r>
      <w:r w:rsidR="0045564E">
        <w:fldChar w:fldCharType="separate"/>
      </w:r>
      <w:r w:rsidR="007D41EC">
        <w:instrText>P. Roberts (Intersect), A. Hueni &amp; D. Kuekenbrink (Remote Sensing Laboratories, University of Zurich)</w:instrText>
      </w:r>
      <w:r w:rsidR="0045564E">
        <w:fldChar w:fldCharType="end"/>
      </w:r>
      <w:r w:rsidR="0045564E" w:rsidRPr="00084655">
        <w:fldChar w:fldCharType="separate"/>
      </w:r>
      <w:bookmarkStart w:id="7" w:name="DOC_AUTHOR"/>
      <w:r w:rsidR="007D41EC">
        <w:rPr>
          <w:noProof/>
        </w:rPr>
        <w:t>P. Roberts (Intersect), A. Hueni &amp; D. Kuekenbrink (Remote Sensing Laboratories, University of Zurich)</w:t>
      </w:r>
      <w:bookmarkEnd w:id="7"/>
      <w:r w:rsidR="0045564E" w:rsidRPr="00084655">
        <w:fldChar w:fldCharType="end"/>
      </w:r>
      <w:fldSimple w:instr="REF DOC_AUTHOR  \* MERGEFORMAT ">
        <w:r w:rsidR="00245196">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45564E" w:rsidRPr="00084655">
        <w:fldChar w:fldCharType="begin"/>
      </w:r>
      <w:r w:rsidR="00567E0A">
        <w:instrText>SET</w:instrText>
      </w:r>
      <w:r w:rsidRPr="00084655">
        <w:instrText xml:space="preserve"> PFAD </w:instrText>
      </w:r>
      <w:r w:rsidR="0045564E" w:rsidRPr="00084655">
        <w:fldChar w:fldCharType="end"/>
      </w:r>
      <w:r w:rsidR="0045564E">
        <w:fldChar w:fldCharType="begin"/>
      </w:r>
      <w:r w:rsidR="00567E0A">
        <w:instrText>FILENAME</w:instrText>
      </w:r>
      <w:r w:rsidR="00734122">
        <w:instrText xml:space="preserve"> </w:instrText>
      </w:r>
      <w:r w:rsidR="0045564E">
        <w:fldChar w:fldCharType="separate"/>
      </w:r>
      <w:r w:rsidR="007D41EC">
        <w:rPr>
          <w:noProof/>
        </w:rPr>
        <w:t>SPECCHIO_UserGuide.docx</w:t>
      </w:r>
      <w:r w:rsidR="0045564E">
        <w:rPr>
          <w:noProof/>
        </w:rPr>
        <w:fldChar w:fldCharType="end"/>
      </w:r>
    </w:p>
    <w:p w:rsidR="002A0FFE" w:rsidRPr="00084655" w:rsidRDefault="002A0FFE">
      <w:pPr>
        <w:pStyle w:val="Version"/>
        <w:tabs>
          <w:tab w:val="clear" w:pos="1701"/>
        </w:tabs>
        <w:ind w:left="1701" w:hanging="1701"/>
      </w:pPr>
      <w:r w:rsidRPr="00084655">
        <w:t>Pages:</w:t>
      </w:r>
      <w:r w:rsidRPr="00084655">
        <w:tab/>
      </w:r>
      <w:r w:rsidR="0045564E">
        <w:fldChar w:fldCharType="begin"/>
      </w:r>
      <w:r w:rsidR="00567E0A">
        <w:instrText>NUMPAGES</w:instrText>
      </w:r>
      <w:r w:rsidR="00734122">
        <w:instrText xml:space="preserve"> </w:instrText>
      </w:r>
      <w:r w:rsidR="0045564E">
        <w:fldChar w:fldCharType="separate"/>
      </w:r>
      <w:r w:rsidR="00245196">
        <w:rPr>
          <w:noProof/>
        </w:rPr>
        <w:t>148</w:t>
      </w:r>
      <w:r w:rsidR="0045564E">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45564E" w:rsidRPr="00084655">
        <w:fldChar w:fldCharType="begin"/>
      </w:r>
      <w:r w:rsidR="00567E0A">
        <w:instrText>SET</w:instrText>
      </w:r>
      <w:r w:rsidRPr="00084655">
        <w:instrText xml:space="preserve"> CLASSIFICATION </w:instrText>
      </w:r>
      <w:r w:rsidR="0045564E" w:rsidRPr="00084655">
        <w:fldChar w:fldCharType="end"/>
      </w:r>
    </w:p>
    <w:p w:rsidR="002A0FFE" w:rsidRPr="00084655" w:rsidRDefault="002A0FFE">
      <w:pPr>
        <w:pStyle w:val="Version"/>
        <w:tabs>
          <w:tab w:val="clear" w:pos="1701"/>
        </w:tabs>
        <w:ind w:left="1701" w:hanging="1701"/>
      </w:pPr>
      <w:r w:rsidRPr="00084655">
        <w:t>Distribution:</w:t>
      </w:r>
      <w:r w:rsidRPr="00084655">
        <w:tab/>
      </w:r>
      <w:r w:rsidR="0045564E" w:rsidRPr="00084655">
        <w:fldChar w:fldCharType="begin"/>
      </w:r>
      <w:r w:rsidR="00567E0A">
        <w:instrText>SET</w:instrText>
      </w:r>
      <w:r w:rsidRPr="00084655">
        <w:instrText xml:space="preserve"> DISTRIBUTION  </w:instrText>
      </w:r>
      <w:r w:rsidR="0045564E">
        <w:fldChar w:fldCharType="begin"/>
      </w:r>
      <w:r w:rsidR="00567E0A">
        <w:instrText>FILLIN</w:instrText>
      </w:r>
      <w:r w:rsidR="00734122">
        <w:instrText xml:space="preserve"> "Distribution list"</w:instrText>
      </w:r>
      <w:r w:rsidR="0045564E">
        <w:fldChar w:fldCharType="separate"/>
      </w:r>
      <w:r w:rsidR="007D41EC">
        <w:instrText>SPECCHIO Users</w:instrText>
      </w:r>
      <w:r w:rsidR="0045564E">
        <w:fldChar w:fldCharType="end"/>
      </w:r>
      <w:r w:rsidR="0045564E" w:rsidRPr="00084655">
        <w:fldChar w:fldCharType="separate"/>
      </w:r>
      <w:bookmarkStart w:id="8" w:name="DISTRIBUTION"/>
      <w:r w:rsidR="007D41EC">
        <w:rPr>
          <w:noProof/>
        </w:rPr>
        <w:t>SPECCHIO Users</w:t>
      </w:r>
      <w:bookmarkEnd w:id="8"/>
      <w:r w:rsidR="0045564E" w:rsidRPr="00084655">
        <w:fldChar w:fldCharType="end"/>
      </w:r>
      <w:fldSimple w:instr="REF DISTRIBUTION  \* MERGEFORMAT ">
        <w:r w:rsidR="00245196">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bookmarkStart w:id="10" w:name="_Toc357598009"/>
      <w:r w:rsidRPr="00067105">
        <w:lastRenderedPageBreak/>
        <w:t>Table of Contents</w:t>
      </w:r>
      <w:bookmarkEnd w:id="9"/>
      <w:bookmarkEnd w:id="10"/>
    </w:p>
    <w:bookmarkStart w:id="11" w:name="_Toc356279529"/>
    <w:p w:rsidR="007D41EC" w:rsidRDefault="0045564E">
      <w:pPr>
        <w:pStyle w:val="TOC1"/>
        <w:rPr>
          <w:rFonts w:asciiTheme="minorHAnsi" w:eastAsiaTheme="minorEastAsia" w:hAnsiTheme="minorHAnsi" w:cstheme="minorBidi"/>
          <w:b w:val="0"/>
          <w:noProof/>
          <w:sz w:val="22"/>
          <w:szCs w:val="22"/>
          <w:lang w:val="en-AU" w:eastAsia="ja-JP"/>
        </w:rPr>
      </w:pPr>
      <w:r w:rsidRPr="0045564E">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45564E">
        <w:rPr>
          <w:b w:val="0"/>
        </w:rPr>
        <w:fldChar w:fldCharType="separate"/>
      </w:r>
      <w:r w:rsidR="007D41EC">
        <w:rPr>
          <w:noProof/>
        </w:rPr>
        <w:t>Table of Contents</w:t>
      </w:r>
      <w:r w:rsidR="007D41EC">
        <w:rPr>
          <w:noProof/>
        </w:rPr>
        <w:tab/>
      </w:r>
      <w:r>
        <w:rPr>
          <w:noProof/>
        </w:rPr>
        <w:fldChar w:fldCharType="begin"/>
      </w:r>
      <w:r w:rsidR="007D41EC">
        <w:rPr>
          <w:noProof/>
        </w:rPr>
        <w:instrText xml:space="preserve"> PAGEREF _Toc357598009 \h </w:instrText>
      </w:r>
      <w:r>
        <w:rPr>
          <w:noProof/>
        </w:rPr>
      </w:r>
      <w:r>
        <w:rPr>
          <w:noProof/>
        </w:rPr>
        <w:fldChar w:fldCharType="separate"/>
      </w:r>
      <w:r w:rsidR="00245196">
        <w:rPr>
          <w:noProof/>
        </w:rPr>
        <w:t>2</w:t>
      </w:r>
      <w:r>
        <w:rPr>
          <w:noProof/>
        </w:rPr>
        <w:fldChar w:fldCharType="end"/>
      </w:r>
    </w:p>
    <w:p w:rsidR="007D41EC" w:rsidRDefault="007D41EC">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45564E">
        <w:rPr>
          <w:noProof/>
        </w:rPr>
        <w:fldChar w:fldCharType="begin"/>
      </w:r>
      <w:r>
        <w:rPr>
          <w:noProof/>
        </w:rPr>
        <w:instrText xml:space="preserve"> PAGEREF _Toc357598010 \h </w:instrText>
      </w:r>
      <w:r w:rsidR="0045564E">
        <w:rPr>
          <w:noProof/>
        </w:rPr>
      </w:r>
      <w:r w:rsidR="0045564E">
        <w:rPr>
          <w:noProof/>
        </w:rPr>
        <w:fldChar w:fldCharType="separate"/>
      </w:r>
      <w:r w:rsidR="00245196">
        <w:rPr>
          <w:noProof/>
        </w:rPr>
        <w:t>6</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45564E">
        <w:rPr>
          <w:noProof/>
        </w:rPr>
        <w:fldChar w:fldCharType="begin"/>
      </w:r>
      <w:r>
        <w:rPr>
          <w:noProof/>
        </w:rPr>
        <w:instrText xml:space="preserve"> PAGEREF _Toc357598011 \h </w:instrText>
      </w:r>
      <w:r w:rsidR="0045564E">
        <w:rPr>
          <w:noProof/>
        </w:rPr>
      </w:r>
      <w:r w:rsidR="0045564E">
        <w:rPr>
          <w:noProof/>
        </w:rPr>
        <w:fldChar w:fldCharType="separate"/>
      </w:r>
      <w:r w:rsidR="00245196">
        <w:rPr>
          <w:noProof/>
        </w:rPr>
        <w:t>6</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45564E">
        <w:rPr>
          <w:noProof/>
        </w:rPr>
        <w:fldChar w:fldCharType="begin"/>
      </w:r>
      <w:r>
        <w:rPr>
          <w:noProof/>
        </w:rPr>
        <w:instrText xml:space="preserve"> PAGEREF _Toc357598012 \h </w:instrText>
      </w:r>
      <w:r w:rsidR="0045564E">
        <w:rPr>
          <w:noProof/>
        </w:rPr>
      </w:r>
      <w:r w:rsidR="0045564E">
        <w:rPr>
          <w:noProof/>
        </w:rPr>
        <w:fldChar w:fldCharType="separate"/>
      </w:r>
      <w:r w:rsidR="00245196">
        <w:rPr>
          <w:noProof/>
        </w:rPr>
        <w:t>6</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45564E">
        <w:rPr>
          <w:noProof/>
        </w:rPr>
        <w:fldChar w:fldCharType="begin"/>
      </w:r>
      <w:r>
        <w:rPr>
          <w:noProof/>
        </w:rPr>
        <w:instrText xml:space="preserve"> PAGEREF _Toc357598013 \h </w:instrText>
      </w:r>
      <w:r w:rsidR="0045564E">
        <w:rPr>
          <w:noProof/>
        </w:rPr>
      </w:r>
      <w:r w:rsidR="0045564E">
        <w:rPr>
          <w:noProof/>
        </w:rPr>
        <w:fldChar w:fldCharType="separate"/>
      </w:r>
      <w:r w:rsidR="00245196">
        <w:rPr>
          <w:noProof/>
        </w:rPr>
        <w:t>6</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Further information</w:t>
      </w:r>
      <w:r>
        <w:rPr>
          <w:noProof/>
        </w:rPr>
        <w:tab/>
      </w:r>
      <w:r w:rsidR="0045564E">
        <w:rPr>
          <w:noProof/>
        </w:rPr>
        <w:fldChar w:fldCharType="begin"/>
      </w:r>
      <w:r>
        <w:rPr>
          <w:noProof/>
        </w:rPr>
        <w:instrText xml:space="preserve"> PAGEREF _Toc357598014 \h </w:instrText>
      </w:r>
      <w:r w:rsidR="0045564E">
        <w:rPr>
          <w:noProof/>
        </w:rPr>
      </w:r>
      <w:r w:rsidR="0045564E">
        <w:rPr>
          <w:noProof/>
        </w:rPr>
        <w:fldChar w:fldCharType="separate"/>
      </w:r>
      <w:r w:rsidR="00245196">
        <w:rPr>
          <w:noProof/>
        </w:rPr>
        <w:t>6</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Copyright and licensing</w:t>
      </w:r>
      <w:r>
        <w:rPr>
          <w:noProof/>
        </w:rPr>
        <w:tab/>
      </w:r>
      <w:r w:rsidR="0045564E">
        <w:rPr>
          <w:noProof/>
        </w:rPr>
        <w:fldChar w:fldCharType="begin"/>
      </w:r>
      <w:r>
        <w:rPr>
          <w:noProof/>
        </w:rPr>
        <w:instrText xml:space="preserve"> PAGEREF _Toc357598015 \h </w:instrText>
      </w:r>
      <w:r w:rsidR="0045564E">
        <w:rPr>
          <w:noProof/>
        </w:rPr>
      </w:r>
      <w:r w:rsidR="0045564E">
        <w:rPr>
          <w:noProof/>
        </w:rPr>
        <w:fldChar w:fldCharType="separate"/>
      </w:r>
      <w:r w:rsidR="00245196">
        <w:rPr>
          <w:noProof/>
        </w:rPr>
        <w:t>7</w:t>
      </w:r>
      <w:r w:rsidR="0045564E">
        <w:rPr>
          <w:noProof/>
        </w:rPr>
        <w:fldChar w:fldCharType="end"/>
      </w:r>
    </w:p>
    <w:p w:rsidR="007D41EC" w:rsidRDefault="007D41EC">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sidR="0045564E">
        <w:rPr>
          <w:noProof/>
        </w:rPr>
        <w:fldChar w:fldCharType="begin"/>
      </w:r>
      <w:r>
        <w:rPr>
          <w:noProof/>
        </w:rPr>
        <w:instrText xml:space="preserve"> PAGEREF _Toc357598016 \h </w:instrText>
      </w:r>
      <w:r w:rsidR="0045564E">
        <w:rPr>
          <w:noProof/>
        </w:rPr>
      </w:r>
      <w:r w:rsidR="0045564E">
        <w:rPr>
          <w:noProof/>
        </w:rPr>
        <w:fldChar w:fldCharType="separate"/>
      </w:r>
      <w:r w:rsidR="00245196">
        <w:rPr>
          <w:noProof/>
        </w:rPr>
        <w:t>8</w:t>
      </w:r>
      <w:r w:rsidR="0045564E">
        <w:rPr>
          <w:noProof/>
        </w:rPr>
        <w:fldChar w:fldCharType="end"/>
      </w:r>
    </w:p>
    <w:p w:rsidR="007D41EC" w:rsidRDefault="007D41EC">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sidR="0045564E">
        <w:rPr>
          <w:noProof/>
        </w:rPr>
        <w:fldChar w:fldCharType="begin"/>
      </w:r>
      <w:r>
        <w:rPr>
          <w:noProof/>
        </w:rPr>
        <w:instrText xml:space="preserve"> PAGEREF _Toc357598017 \h </w:instrText>
      </w:r>
      <w:r w:rsidR="0045564E">
        <w:rPr>
          <w:noProof/>
        </w:rPr>
      </w:r>
      <w:r w:rsidR="0045564E">
        <w:rPr>
          <w:noProof/>
        </w:rPr>
        <w:fldChar w:fldCharType="separate"/>
      </w:r>
      <w:r w:rsidR="00245196">
        <w:rPr>
          <w:noProof/>
        </w:rPr>
        <w:t>10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install</w:t>
      </w:r>
      <w:r>
        <w:rPr>
          <w:noProof/>
        </w:rPr>
        <w:tab/>
      </w:r>
      <w:r w:rsidR="0045564E">
        <w:rPr>
          <w:noProof/>
        </w:rPr>
        <w:fldChar w:fldCharType="begin"/>
      </w:r>
      <w:r>
        <w:rPr>
          <w:noProof/>
        </w:rPr>
        <w:instrText xml:space="preserve"> PAGEREF _Toc357598018 \h </w:instrText>
      </w:r>
      <w:r w:rsidR="0045564E">
        <w:rPr>
          <w:noProof/>
        </w:rPr>
      </w:r>
      <w:r w:rsidR="0045564E">
        <w:rPr>
          <w:noProof/>
        </w:rPr>
        <w:fldChar w:fldCharType="separate"/>
      </w:r>
      <w:r w:rsidR="00245196">
        <w:rPr>
          <w:noProof/>
        </w:rPr>
        <w:t>10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The Specchio Application Bundle</w:t>
      </w:r>
      <w:r>
        <w:rPr>
          <w:noProof/>
        </w:rPr>
        <w:tab/>
      </w:r>
      <w:r w:rsidR="0045564E">
        <w:rPr>
          <w:noProof/>
        </w:rPr>
        <w:fldChar w:fldCharType="begin"/>
      </w:r>
      <w:r>
        <w:rPr>
          <w:noProof/>
        </w:rPr>
        <w:instrText xml:space="preserve"> PAGEREF _Toc357598019 \h </w:instrText>
      </w:r>
      <w:r w:rsidR="0045564E">
        <w:rPr>
          <w:noProof/>
        </w:rPr>
      </w:r>
      <w:r w:rsidR="0045564E">
        <w:rPr>
          <w:noProof/>
        </w:rPr>
        <w:fldChar w:fldCharType="separate"/>
      </w:r>
      <w:r w:rsidR="00245196">
        <w:rPr>
          <w:noProof/>
        </w:rPr>
        <w:t>10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Microsoft Windows Installation</w:t>
      </w:r>
      <w:r>
        <w:rPr>
          <w:noProof/>
        </w:rPr>
        <w:tab/>
      </w:r>
      <w:r w:rsidR="0045564E">
        <w:rPr>
          <w:noProof/>
        </w:rPr>
        <w:fldChar w:fldCharType="begin"/>
      </w:r>
      <w:r>
        <w:rPr>
          <w:noProof/>
        </w:rPr>
        <w:instrText xml:space="preserve"> PAGEREF _Toc357598020 \h </w:instrText>
      </w:r>
      <w:r w:rsidR="0045564E">
        <w:rPr>
          <w:noProof/>
        </w:rPr>
      </w:r>
      <w:r w:rsidR="0045564E">
        <w:rPr>
          <w:noProof/>
        </w:rPr>
        <w:fldChar w:fldCharType="separate"/>
      </w:r>
      <w:r w:rsidR="00245196">
        <w:rPr>
          <w:noProof/>
        </w:rPr>
        <w:t>11</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UNIX Installation</w:t>
      </w:r>
      <w:r>
        <w:rPr>
          <w:noProof/>
        </w:rPr>
        <w:tab/>
      </w:r>
      <w:r w:rsidR="0045564E">
        <w:rPr>
          <w:noProof/>
        </w:rPr>
        <w:fldChar w:fldCharType="begin"/>
      </w:r>
      <w:r>
        <w:rPr>
          <w:noProof/>
        </w:rPr>
        <w:instrText xml:space="preserve"> PAGEREF _Toc357598021 \h </w:instrText>
      </w:r>
      <w:r w:rsidR="0045564E">
        <w:rPr>
          <w:noProof/>
        </w:rPr>
      </w:r>
      <w:r w:rsidR="0045564E">
        <w:rPr>
          <w:noProof/>
        </w:rPr>
        <w:fldChar w:fldCharType="separate"/>
      </w:r>
      <w:r w:rsidR="00245196">
        <w:rPr>
          <w:noProof/>
        </w:rPr>
        <w:t>11</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Apple Macintosh Installation</w:t>
      </w:r>
      <w:r>
        <w:rPr>
          <w:noProof/>
        </w:rPr>
        <w:tab/>
      </w:r>
      <w:r w:rsidR="0045564E">
        <w:rPr>
          <w:noProof/>
        </w:rPr>
        <w:fldChar w:fldCharType="begin"/>
      </w:r>
      <w:r>
        <w:rPr>
          <w:noProof/>
        </w:rPr>
        <w:instrText xml:space="preserve"> PAGEREF _Toc357598022 \h </w:instrText>
      </w:r>
      <w:r w:rsidR="0045564E">
        <w:rPr>
          <w:noProof/>
        </w:rPr>
      </w:r>
      <w:r w:rsidR="0045564E">
        <w:rPr>
          <w:noProof/>
        </w:rPr>
        <w:fldChar w:fldCharType="separate"/>
      </w:r>
      <w:r w:rsidR="00245196">
        <w:rPr>
          <w:noProof/>
        </w:rPr>
        <w:t>11</w:t>
      </w:r>
      <w:r w:rsidR="0045564E">
        <w:rPr>
          <w:noProof/>
        </w:rPr>
        <w:fldChar w:fldCharType="end"/>
      </w:r>
    </w:p>
    <w:p w:rsidR="007D41EC" w:rsidRDefault="007D41EC">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45564E">
        <w:rPr>
          <w:noProof/>
        </w:rPr>
        <w:fldChar w:fldCharType="begin"/>
      </w:r>
      <w:r>
        <w:rPr>
          <w:noProof/>
        </w:rPr>
        <w:instrText xml:space="preserve"> PAGEREF _Toc357598023 \h </w:instrText>
      </w:r>
      <w:r w:rsidR="0045564E">
        <w:rPr>
          <w:noProof/>
        </w:rPr>
      </w:r>
      <w:r w:rsidR="0045564E">
        <w:rPr>
          <w:noProof/>
        </w:rPr>
        <w:fldChar w:fldCharType="separate"/>
      </w:r>
      <w:r w:rsidR="00245196">
        <w:rPr>
          <w:noProof/>
        </w:rPr>
        <w:t>13</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User Accounts</w:t>
      </w:r>
      <w:r>
        <w:rPr>
          <w:noProof/>
        </w:rPr>
        <w:tab/>
      </w:r>
      <w:r w:rsidR="0045564E">
        <w:rPr>
          <w:noProof/>
        </w:rPr>
        <w:fldChar w:fldCharType="begin"/>
      </w:r>
      <w:r>
        <w:rPr>
          <w:noProof/>
        </w:rPr>
        <w:instrText xml:space="preserve"> PAGEREF _Toc357598024 \h </w:instrText>
      </w:r>
      <w:r w:rsidR="0045564E">
        <w:rPr>
          <w:noProof/>
        </w:rPr>
      </w:r>
      <w:r w:rsidR="0045564E">
        <w:rPr>
          <w:noProof/>
        </w:rPr>
        <w:fldChar w:fldCharType="separate"/>
      </w:r>
      <w:r w:rsidR="00245196">
        <w:rPr>
          <w:noProof/>
        </w:rPr>
        <w:t>14</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Administrator Access</w:t>
      </w:r>
      <w:r>
        <w:rPr>
          <w:noProof/>
        </w:rPr>
        <w:tab/>
      </w:r>
      <w:r w:rsidR="0045564E">
        <w:rPr>
          <w:noProof/>
        </w:rPr>
        <w:fldChar w:fldCharType="begin"/>
      </w:r>
      <w:r>
        <w:rPr>
          <w:noProof/>
        </w:rPr>
        <w:instrText xml:space="preserve"> PAGEREF _Toc357598025 \h </w:instrText>
      </w:r>
      <w:r w:rsidR="0045564E">
        <w:rPr>
          <w:noProof/>
        </w:rPr>
      </w:r>
      <w:r w:rsidR="0045564E">
        <w:rPr>
          <w:noProof/>
        </w:rPr>
        <w:fldChar w:fldCharType="separate"/>
      </w:r>
      <w:r w:rsidR="00245196">
        <w:rPr>
          <w:noProof/>
        </w:rPr>
        <w:t>17</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Campaigns</w:t>
      </w:r>
      <w:r>
        <w:rPr>
          <w:noProof/>
        </w:rPr>
        <w:tab/>
      </w:r>
      <w:r w:rsidR="0045564E">
        <w:rPr>
          <w:noProof/>
        </w:rPr>
        <w:fldChar w:fldCharType="begin"/>
      </w:r>
      <w:r>
        <w:rPr>
          <w:noProof/>
        </w:rPr>
        <w:instrText xml:space="preserve"> PAGEREF _Toc357598026 \h </w:instrText>
      </w:r>
      <w:r w:rsidR="0045564E">
        <w:rPr>
          <w:noProof/>
        </w:rPr>
      </w:r>
      <w:r w:rsidR="0045564E">
        <w:rPr>
          <w:noProof/>
        </w:rPr>
        <w:fldChar w:fldCharType="separate"/>
      </w:r>
      <w:r w:rsidR="00245196">
        <w:rPr>
          <w:noProof/>
        </w:rPr>
        <w:t>17</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Operational Dataflow</w:t>
      </w:r>
      <w:r>
        <w:rPr>
          <w:noProof/>
        </w:rPr>
        <w:tab/>
      </w:r>
      <w:r w:rsidR="0045564E">
        <w:rPr>
          <w:noProof/>
        </w:rPr>
        <w:fldChar w:fldCharType="begin"/>
      </w:r>
      <w:r>
        <w:rPr>
          <w:noProof/>
        </w:rPr>
        <w:instrText xml:space="preserve"> PAGEREF _Toc357598027 \h </w:instrText>
      </w:r>
      <w:r w:rsidR="0045564E">
        <w:rPr>
          <w:noProof/>
        </w:rPr>
      </w:r>
      <w:r w:rsidR="0045564E">
        <w:rPr>
          <w:noProof/>
        </w:rPr>
        <w:fldChar w:fldCharType="separate"/>
      </w:r>
      <w:r w:rsidR="00245196">
        <w:rPr>
          <w:noProof/>
        </w:rPr>
        <w:t>17</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Research Groups and Accessing Specchio Data</w:t>
      </w:r>
      <w:r>
        <w:rPr>
          <w:noProof/>
        </w:rPr>
        <w:tab/>
      </w:r>
      <w:r w:rsidR="0045564E">
        <w:rPr>
          <w:noProof/>
        </w:rPr>
        <w:fldChar w:fldCharType="begin"/>
      </w:r>
      <w:r>
        <w:rPr>
          <w:noProof/>
        </w:rPr>
        <w:instrText xml:space="preserve"> PAGEREF _Toc357598028 \h </w:instrText>
      </w:r>
      <w:r w:rsidR="0045564E">
        <w:rPr>
          <w:noProof/>
        </w:rPr>
      </w:r>
      <w:r w:rsidR="0045564E">
        <w:rPr>
          <w:noProof/>
        </w:rPr>
        <w:fldChar w:fldCharType="separate"/>
      </w:r>
      <w:r w:rsidR="00245196">
        <w:rPr>
          <w:noProof/>
        </w:rPr>
        <w:t>18</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Time Data</w:t>
      </w:r>
      <w:r>
        <w:rPr>
          <w:noProof/>
        </w:rPr>
        <w:tab/>
      </w:r>
      <w:r w:rsidR="0045564E">
        <w:rPr>
          <w:noProof/>
        </w:rPr>
        <w:fldChar w:fldCharType="begin"/>
      </w:r>
      <w:r>
        <w:rPr>
          <w:noProof/>
        </w:rPr>
        <w:instrText xml:space="preserve"> PAGEREF _Toc357598029 \h </w:instrText>
      </w:r>
      <w:r w:rsidR="0045564E">
        <w:rPr>
          <w:noProof/>
        </w:rPr>
      </w:r>
      <w:r w:rsidR="0045564E">
        <w:rPr>
          <w:noProof/>
        </w:rPr>
        <w:fldChar w:fldCharType="separate"/>
      </w:r>
      <w:r w:rsidR="00245196">
        <w:rPr>
          <w:noProof/>
        </w:rPr>
        <w:t>18</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Data Links</w:t>
      </w:r>
      <w:r>
        <w:rPr>
          <w:noProof/>
        </w:rPr>
        <w:tab/>
      </w:r>
      <w:r w:rsidR="0045564E">
        <w:rPr>
          <w:noProof/>
        </w:rPr>
        <w:fldChar w:fldCharType="begin"/>
      </w:r>
      <w:r>
        <w:rPr>
          <w:noProof/>
        </w:rPr>
        <w:instrText xml:space="preserve"> PAGEREF _Toc357598030 \h </w:instrText>
      </w:r>
      <w:r w:rsidR="0045564E">
        <w:rPr>
          <w:noProof/>
        </w:rPr>
      </w:r>
      <w:r w:rsidR="0045564E">
        <w:rPr>
          <w:noProof/>
        </w:rPr>
        <w:fldChar w:fldCharType="separate"/>
      </w:r>
      <w:r w:rsidR="00245196">
        <w:rPr>
          <w:noProof/>
        </w:rPr>
        <w:t>18</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sidR="0045564E">
        <w:rPr>
          <w:noProof/>
        </w:rPr>
        <w:fldChar w:fldCharType="begin"/>
      </w:r>
      <w:r>
        <w:rPr>
          <w:noProof/>
        </w:rPr>
        <w:instrText xml:space="preserve"> PAGEREF _Toc357598031 \h </w:instrText>
      </w:r>
      <w:r w:rsidR="0045564E">
        <w:rPr>
          <w:noProof/>
        </w:rPr>
      </w:r>
      <w:r w:rsidR="0045564E">
        <w:rPr>
          <w:noProof/>
        </w:rPr>
        <w:fldChar w:fldCharType="separate"/>
      </w:r>
      <w:r w:rsidR="00245196">
        <w:rPr>
          <w:noProof/>
        </w:rPr>
        <w:t>19</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Supported Input Spectrum File Formats</w:t>
      </w:r>
      <w:r>
        <w:rPr>
          <w:noProof/>
        </w:rPr>
        <w:tab/>
      </w:r>
      <w:r w:rsidR="0045564E">
        <w:rPr>
          <w:noProof/>
        </w:rPr>
        <w:fldChar w:fldCharType="begin"/>
      </w:r>
      <w:r>
        <w:rPr>
          <w:noProof/>
        </w:rPr>
        <w:instrText xml:space="preserve"> PAGEREF _Toc357598032 \h </w:instrText>
      </w:r>
      <w:r w:rsidR="0045564E">
        <w:rPr>
          <w:noProof/>
        </w:rPr>
      </w:r>
      <w:r w:rsidR="0045564E">
        <w:rPr>
          <w:noProof/>
        </w:rPr>
        <w:fldChar w:fldCharType="separate"/>
      </w:r>
      <w:r w:rsidR="00245196">
        <w:rPr>
          <w:noProof/>
        </w:rPr>
        <w:t>20</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4.9.1</w:t>
      </w:r>
      <w:r>
        <w:rPr>
          <w:rFonts w:asciiTheme="minorHAnsi" w:eastAsiaTheme="minorEastAsia" w:hAnsiTheme="minorHAnsi" w:cstheme="minorBidi"/>
          <w:noProof/>
          <w:szCs w:val="22"/>
          <w:lang w:val="en-AU" w:eastAsia="ja-JP"/>
        </w:rPr>
        <w:tab/>
      </w:r>
      <w:r>
        <w:rPr>
          <w:noProof/>
        </w:rPr>
        <w:t>ASD Binary Files</w:t>
      </w:r>
      <w:r>
        <w:rPr>
          <w:noProof/>
        </w:rPr>
        <w:tab/>
      </w:r>
      <w:r w:rsidR="0045564E">
        <w:rPr>
          <w:noProof/>
        </w:rPr>
        <w:fldChar w:fldCharType="begin"/>
      </w:r>
      <w:r>
        <w:rPr>
          <w:noProof/>
        </w:rPr>
        <w:instrText xml:space="preserve"> PAGEREF _Toc357598033 \h </w:instrText>
      </w:r>
      <w:r w:rsidR="0045564E">
        <w:rPr>
          <w:noProof/>
        </w:rPr>
      </w:r>
      <w:r w:rsidR="0045564E">
        <w:rPr>
          <w:noProof/>
        </w:rPr>
        <w:fldChar w:fldCharType="separate"/>
      </w:r>
      <w:r w:rsidR="00245196">
        <w:rPr>
          <w:noProof/>
        </w:rPr>
        <w:t>20</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4.9.2</w:t>
      </w:r>
      <w:r>
        <w:rPr>
          <w:rFonts w:asciiTheme="minorHAnsi" w:eastAsiaTheme="minorEastAsia" w:hAnsiTheme="minorHAnsi" w:cstheme="minorBidi"/>
          <w:noProof/>
          <w:szCs w:val="22"/>
          <w:lang w:val="en-AU" w:eastAsia="ja-JP"/>
        </w:rPr>
        <w:tab/>
      </w:r>
      <w:r>
        <w:rPr>
          <w:noProof/>
        </w:rPr>
        <w:t>GER Signature Files</w:t>
      </w:r>
      <w:r>
        <w:rPr>
          <w:noProof/>
        </w:rPr>
        <w:tab/>
      </w:r>
      <w:r w:rsidR="0045564E">
        <w:rPr>
          <w:noProof/>
        </w:rPr>
        <w:fldChar w:fldCharType="begin"/>
      </w:r>
      <w:r>
        <w:rPr>
          <w:noProof/>
        </w:rPr>
        <w:instrText xml:space="preserve"> PAGEREF _Toc357598034 \h </w:instrText>
      </w:r>
      <w:r w:rsidR="0045564E">
        <w:rPr>
          <w:noProof/>
        </w:rPr>
      </w:r>
      <w:r w:rsidR="0045564E">
        <w:rPr>
          <w:noProof/>
        </w:rPr>
        <w:fldChar w:fldCharType="separate"/>
      </w:r>
      <w:r w:rsidR="00245196">
        <w:rPr>
          <w:noProof/>
        </w:rPr>
        <w:t>20</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4.9.3</w:t>
      </w:r>
      <w:r>
        <w:rPr>
          <w:rFonts w:asciiTheme="minorHAnsi" w:eastAsiaTheme="minorEastAsia" w:hAnsiTheme="minorHAnsi" w:cstheme="minorBidi"/>
          <w:noProof/>
          <w:szCs w:val="22"/>
          <w:lang w:val="en-AU" w:eastAsia="ja-JP"/>
        </w:rPr>
        <w:tab/>
      </w:r>
      <w:r>
        <w:rPr>
          <w:noProof/>
        </w:rPr>
        <w:t>MFR OUT Files</w:t>
      </w:r>
      <w:r>
        <w:rPr>
          <w:noProof/>
        </w:rPr>
        <w:tab/>
      </w:r>
      <w:r w:rsidR="0045564E">
        <w:rPr>
          <w:noProof/>
        </w:rPr>
        <w:fldChar w:fldCharType="begin"/>
      </w:r>
      <w:r>
        <w:rPr>
          <w:noProof/>
        </w:rPr>
        <w:instrText xml:space="preserve"> PAGEREF _Toc357598035 \h </w:instrText>
      </w:r>
      <w:r w:rsidR="0045564E">
        <w:rPr>
          <w:noProof/>
        </w:rPr>
      </w:r>
      <w:r w:rsidR="0045564E">
        <w:rPr>
          <w:noProof/>
        </w:rPr>
        <w:fldChar w:fldCharType="separate"/>
      </w:r>
      <w:r w:rsidR="00245196">
        <w:rPr>
          <w:noProof/>
        </w:rPr>
        <w:t>21</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4.9.4</w:t>
      </w:r>
      <w:r>
        <w:rPr>
          <w:rFonts w:asciiTheme="minorHAnsi" w:eastAsiaTheme="minorEastAsia" w:hAnsiTheme="minorHAnsi" w:cstheme="minorBidi"/>
          <w:noProof/>
          <w:szCs w:val="22"/>
          <w:lang w:val="en-AU" w:eastAsia="ja-JP"/>
        </w:rPr>
        <w:tab/>
      </w:r>
      <w:r>
        <w:rPr>
          <w:noProof/>
        </w:rPr>
        <w:t>SVC HR-1024 Files</w:t>
      </w:r>
      <w:r>
        <w:rPr>
          <w:noProof/>
        </w:rPr>
        <w:tab/>
      </w:r>
      <w:r w:rsidR="0045564E">
        <w:rPr>
          <w:noProof/>
        </w:rPr>
        <w:fldChar w:fldCharType="begin"/>
      </w:r>
      <w:r>
        <w:rPr>
          <w:noProof/>
        </w:rPr>
        <w:instrText xml:space="preserve"> PAGEREF _Toc357598036 \h </w:instrText>
      </w:r>
      <w:r w:rsidR="0045564E">
        <w:rPr>
          <w:noProof/>
        </w:rPr>
      </w:r>
      <w:r w:rsidR="0045564E">
        <w:rPr>
          <w:noProof/>
        </w:rPr>
        <w:fldChar w:fldCharType="separate"/>
      </w:r>
      <w:r w:rsidR="00245196">
        <w:rPr>
          <w:noProof/>
        </w:rPr>
        <w:t>22</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4.9.5</w:t>
      </w:r>
      <w:r>
        <w:rPr>
          <w:rFonts w:asciiTheme="minorHAnsi" w:eastAsiaTheme="minorEastAsia" w:hAnsiTheme="minorHAnsi" w:cstheme="minorBidi"/>
          <w:noProof/>
          <w:szCs w:val="22"/>
          <w:lang w:val="en-AU" w:eastAsia="ja-JP"/>
        </w:rPr>
        <w:tab/>
      </w:r>
      <w:r>
        <w:rPr>
          <w:noProof/>
        </w:rPr>
        <w:t>Apogee Files</w:t>
      </w:r>
      <w:r>
        <w:rPr>
          <w:noProof/>
        </w:rPr>
        <w:tab/>
      </w:r>
      <w:r w:rsidR="0045564E">
        <w:rPr>
          <w:noProof/>
        </w:rPr>
        <w:fldChar w:fldCharType="begin"/>
      </w:r>
      <w:r>
        <w:rPr>
          <w:noProof/>
        </w:rPr>
        <w:instrText xml:space="preserve"> PAGEREF _Toc357598037 \h </w:instrText>
      </w:r>
      <w:r w:rsidR="0045564E">
        <w:rPr>
          <w:noProof/>
        </w:rPr>
      </w:r>
      <w:r w:rsidR="0045564E">
        <w:rPr>
          <w:noProof/>
        </w:rPr>
        <w:fldChar w:fldCharType="separate"/>
      </w:r>
      <w:r w:rsidR="00245196">
        <w:rPr>
          <w:noProof/>
        </w:rPr>
        <w:t>24</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4.9.6</w:t>
      </w:r>
      <w:r>
        <w:rPr>
          <w:rFonts w:asciiTheme="minorHAnsi" w:eastAsiaTheme="minorEastAsia" w:hAnsiTheme="minorHAnsi" w:cstheme="minorBidi"/>
          <w:noProof/>
          <w:szCs w:val="22"/>
          <w:lang w:val="en-AU" w:eastAsia="ja-JP"/>
        </w:rPr>
        <w:tab/>
      </w:r>
      <w:r>
        <w:rPr>
          <w:noProof/>
        </w:rPr>
        <w:t>ENVI Spectral Library Files</w:t>
      </w:r>
      <w:r>
        <w:rPr>
          <w:noProof/>
        </w:rPr>
        <w:tab/>
      </w:r>
      <w:r w:rsidR="0045564E">
        <w:rPr>
          <w:noProof/>
        </w:rPr>
        <w:fldChar w:fldCharType="begin"/>
      </w:r>
      <w:r>
        <w:rPr>
          <w:noProof/>
        </w:rPr>
        <w:instrText xml:space="preserve"> PAGEREF _Toc357598038 \h </w:instrText>
      </w:r>
      <w:r w:rsidR="0045564E">
        <w:rPr>
          <w:noProof/>
        </w:rPr>
      </w:r>
      <w:r w:rsidR="0045564E">
        <w:rPr>
          <w:noProof/>
        </w:rPr>
        <w:fldChar w:fldCharType="separate"/>
      </w:r>
      <w:r w:rsidR="00245196">
        <w:rPr>
          <w:noProof/>
        </w:rPr>
        <w:t>25</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45564E">
        <w:rPr>
          <w:noProof/>
        </w:rPr>
        <w:fldChar w:fldCharType="begin"/>
      </w:r>
      <w:r>
        <w:rPr>
          <w:noProof/>
        </w:rPr>
        <w:instrText xml:space="preserve"> PAGEREF _Toc357598039 \h </w:instrText>
      </w:r>
      <w:r w:rsidR="0045564E">
        <w:rPr>
          <w:noProof/>
        </w:rPr>
      </w:r>
      <w:r w:rsidR="0045564E">
        <w:rPr>
          <w:noProof/>
        </w:rPr>
        <w:fldChar w:fldCharType="separate"/>
      </w:r>
      <w:r w:rsidR="00245196">
        <w:rPr>
          <w:noProof/>
        </w:rPr>
        <w:t>25</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45564E">
        <w:rPr>
          <w:noProof/>
        </w:rPr>
        <w:fldChar w:fldCharType="begin"/>
      </w:r>
      <w:r>
        <w:rPr>
          <w:noProof/>
        </w:rPr>
        <w:instrText xml:space="preserve"> PAGEREF _Toc357598040 \h </w:instrText>
      </w:r>
      <w:r w:rsidR="0045564E">
        <w:rPr>
          <w:noProof/>
        </w:rPr>
      </w:r>
      <w:r w:rsidR="0045564E">
        <w:rPr>
          <w:noProof/>
        </w:rPr>
        <w:fldChar w:fldCharType="separate"/>
      </w:r>
      <w:r w:rsidR="00245196">
        <w:rPr>
          <w:noProof/>
        </w:rPr>
        <w:t>26</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4.9.9</w:t>
      </w:r>
      <w:r>
        <w:rPr>
          <w:rFonts w:asciiTheme="minorHAnsi" w:eastAsiaTheme="minorEastAsia" w:hAnsiTheme="minorHAnsi" w:cstheme="minorBidi"/>
          <w:noProof/>
          <w:szCs w:val="22"/>
          <w:lang w:val="en-AU" w:eastAsia="ja-JP"/>
        </w:rPr>
        <w:tab/>
      </w:r>
      <w:r>
        <w:rPr>
          <w:noProof/>
        </w:rPr>
        <w:t>UniSpec</w:t>
      </w:r>
      <w:r>
        <w:rPr>
          <w:noProof/>
        </w:rPr>
        <w:tab/>
      </w:r>
      <w:r w:rsidR="0045564E">
        <w:rPr>
          <w:noProof/>
        </w:rPr>
        <w:fldChar w:fldCharType="begin"/>
      </w:r>
      <w:r>
        <w:rPr>
          <w:noProof/>
        </w:rPr>
        <w:instrText xml:space="preserve"> PAGEREF _Toc357598041 \h </w:instrText>
      </w:r>
      <w:r w:rsidR="0045564E">
        <w:rPr>
          <w:noProof/>
        </w:rPr>
      </w:r>
      <w:r w:rsidR="0045564E">
        <w:rPr>
          <w:noProof/>
        </w:rPr>
        <w:fldChar w:fldCharType="separate"/>
      </w:r>
      <w:r w:rsidR="00245196">
        <w:rPr>
          <w:noProof/>
        </w:rPr>
        <w:t>26</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4.9.10</w:t>
      </w:r>
      <w:r>
        <w:rPr>
          <w:rFonts w:asciiTheme="minorHAnsi" w:eastAsiaTheme="minorEastAsia" w:hAnsiTheme="minorHAnsi" w:cstheme="minorBidi"/>
          <w:noProof/>
          <w:szCs w:val="22"/>
          <w:lang w:val="en-AU" w:eastAsia="ja-JP"/>
        </w:rPr>
        <w:tab/>
      </w:r>
      <w:r>
        <w:rPr>
          <w:noProof/>
        </w:rPr>
        <w:t>SPECPR</w:t>
      </w:r>
      <w:r>
        <w:rPr>
          <w:noProof/>
        </w:rPr>
        <w:tab/>
      </w:r>
      <w:r w:rsidR="0045564E">
        <w:rPr>
          <w:noProof/>
        </w:rPr>
        <w:fldChar w:fldCharType="begin"/>
      </w:r>
      <w:r>
        <w:rPr>
          <w:noProof/>
        </w:rPr>
        <w:instrText xml:space="preserve"> PAGEREF _Toc357598042 \h </w:instrText>
      </w:r>
      <w:r w:rsidR="0045564E">
        <w:rPr>
          <w:noProof/>
        </w:rPr>
      </w:r>
      <w:r w:rsidR="0045564E">
        <w:rPr>
          <w:noProof/>
        </w:rPr>
        <w:fldChar w:fldCharType="separate"/>
      </w:r>
      <w:r w:rsidR="00245196">
        <w:rPr>
          <w:noProof/>
        </w:rPr>
        <w:t>26</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4.9.11</w:t>
      </w:r>
      <w:r>
        <w:rPr>
          <w:rFonts w:asciiTheme="minorHAnsi" w:eastAsiaTheme="minorEastAsia" w:hAnsiTheme="minorHAnsi" w:cstheme="minorBidi"/>
          <w:noProof/>
          <w:szCs w:val="22"/>
          <w:lang w:val="en-AU" w:eastAsia="ja-JP"/>
        </w:rPr>
        <w:tab/>
      </w:r>
      <w:r>
        <w:rPr>
          <w:noProof/>
        </w:rPr>
        <w:t>Modtran Albedo File</w:t>
      </w:r>
      <w:r>
        <w:rPr>
          <w:noProof/>
        </w:rPr>
        <w:tab/>
      </w:r>
      <w:r w:rsidR="0045564E">
        <w:rPr>
          <w:noProof/>
        </w:rPr>
        <w:fldChar w:fldCharType="begin"/>
      </w:r>
      <w:r>
        <w:rPr>
          <w:noProof/>
        </w:rPr>
        <w:instrText xml:space="preserve"> PAGEREF _Toc357598043 \h </w:instrText>
      </w:r>
      <w:r w:rsidR="0045564E">
        <w:rPr>
          <w:noProof/>
        </w:rPr>
      </w:r>
      <w:r w:rsidR="0045564E">
        <w:rPr>
          <w:noProof/>
        </w:rPr>
        <w:fldChar w:fldCharType="separate"/>
      </w:r>
      <w:r w:rsidR="00245196">
        <w:rPr>
          <w:noProof/>
        </w:rPr>
        <w:t>26</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4.9.12</w:t>
      </w:r>
      <w:r>
        <w:rPr>
          <w:rFonts w:asciiTheme="minorHAnsi" w:eastAsiaTheme="minorEastAsia" w:hAnsiTheme="minorHAnsi" w:cstheme="minorBidi"/>
          <w:noProof/>
          <w:szCs w:val="22"/>
          <w:lang w:val="en-AU" w:eastAsia="ja-JP"/>
        </w:rPr>
        <w:tab/>
      </w:r>
      <w:r>
        <w:rPr>
          <w:noProof/>
        </w:rPr>
        <w:t>Excel files</w:t>
      </w:r>
      <w:r>
        <w:rPr>
          <w:noProof/>
        </w:rPr>
        <w:tab/>
      </w:r>
      <w:r w:rsidR="0045564E">
        <w:rPr>
          <w:noProof/>
        </w:rPr>
        <w:fldChar w:fldCharType="begin"/>
      </w:r>
      <w:r>
        <w:rPr>
          <w:noProof/>
        </w:rPr>
        <w:instrText xml:space="preserve"> PAGEREF _Toc357598044 \h </w:instrText>
      </w:r>
      <w:r w:rsidR="0045564E">
        <w:rPr>
          <w:noProof/>
        </w:rPr>
      </w:r>
      <w:r w:rsidR="0045564E">
        <w:rPr>
          <w:noProof/>
        </w:rPr>
        <w:fldChar w:fldCharType="separate"/>
      </w:r>
      <w:r w:rsidR="00245196">
        <w:rPr>
          <w:noProof/>
        </w:rPr>
        <w:t>27</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4.9.13</w:t>
      </w:r>
      <w:r>
        <w:rPr>
          <w:rFonts w:asciiTheme="minorHAnsi" w:eastAsiaTheme="minorEastAsia" w:hAnsiTheme="minorHAnsi" w:cstheme="minorBidi"/>
          <w:noProof/>
          <w:szCs w:val="22"/>
          <w:lang w:val="en-AU" w:eastAsia="ja-JP"/>
        </w:rPr>
        <w:tab/>
      </w:r>
      <w:r>
        <w:rPr>
          <w:noProof/>
        </w:rPr>
        <w:t>TXT Space Formatted Text Files</w:t>
      </w:r>
      <w:r>
        <w:rPr>
          <w:noProof/>
        </w:rPr>
        <w:tab/>
      </w:r>
      <w:r w:rsidR="0045564E">
        <w:rPr>
          <w:noProof/>
        </w:rPr>
        <w:fldChar w:fldCharType="begin"/>
      </w:r>
      <w:r>
        <w:rPr>
          <w:noProof/>
        </w:rPr>
        <w:instrText xml:space="preserve"> PAGEREF _Toc357598045 \h </w:instrText>
      </w:r>
      <w:r w:rsidR="0045564E">
        <w:rPr>
          <w:noProof/>
        </w:rPr>
      </w:r>
      <w:r w:rsidR="0045564E">
        <w:rPr>
          <w:noProof/>
        </w:rPr>
        <w:fldChar w:fldCharType="separate"/>
      </w:r>
      <w:r w:rsidR="00245196">
        <w:rPr>
          <w:noProof/>
        </w:rPr>
        <w:t>28</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Supported Output Spectrum File Formats</w:t>
      </w:r>
      <w:r>
        <w:rPr>
          <w:noProof/>
        </w:rPr>
        <w:tab/>
      </w:r>
      <w:r w:rsidR="0045564E">
        <w:rPr>
          <w:noProof/>
        </w:rPr>
        <w:fldChar w:fldCharType="begin"/>
      </w:r>
      <w:r>
        <w:rPr>
          <w:noProof/>
        </w:rPr>
        <w:instrText xml:space="preserve"> PAGEREF _Toc357598046 \h </w:instrText>
      </w:r>
      <w:r w:rsidR="0045564E">
        <w:rPr>
          <w:noProof/>
        </w:rPr>
      </w:r>
      <w:r w:rsidR="0045564E">
        <w:rPr>
          <w:noProof/>
        </w:rPr>
        <w:fldChar w:fldCharType="separate"/>
      </w:r>
      <w:r w:rsidR="00245196">
        <w:rPr>
          <w:noProof/>
        </w:rPr>
        <w:t>29</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Metadata</w:t>
      </w:r>
      <w:r>
        <w:rPr>
          <w:noProof/>
        </w:rPr>
        <w:tab/>
      </w:r>
      <w:r w:rsidR="0045564E">
        <w:rPr>
          <w:noProof/>
        </w:rPr>
        <w:fldChar w:fldCharType="begin"/>
      </w:r>
      <w:r>
        <w:rPr>
          <w:noProof/>
        </w:rPr>
        <w:instrText xml:space="preserve"> PAGEREF _Toc357598047 \h </w:instrText>
      </w:r>
      <w:r w:rsidR="0045564E">
        <w:rPr>
          <w:noProof/>
        </w:rPr>
      </w:r>
      <w:r w:rsidR="0045564E">
        <w:rPr>
          <w:noProof/>
        </w:rPr>
        <w:fldChar w:fldCharType="separate"/>
      </w:r>
      <w:r w:rsidR="00245196">
        <w:rPr>
          <w:noProof/>
        </w:rPr>
        <w:t>29</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4.11.1</w:t>
      </w:r>
      <w:r>
        <w:rPr>
          <w:rFonts w:asciiTheme="minorHAnsi" w:eastAsiaTheme="minorEastAsia" w:hAnsiTheme="minorHAnsi" w:cstheme="minorBidi"/>
          <w:noProof/>
          <w:szCs w:val="22"/>
          <w:lang w:val="en-AU" w:eastAsia="ja-JP"/>
        </w:rPr>
        <w:tab/>
      </w:r>
      <w:r>
        <w:rPr>
          <w:noProof/>
        </w:rPr>
        <w:t>Campaign-related Metadata</w:t>
      </w:r>
      <w:r>
        <w:rPr>
          <w:noProof/>
        </w:rPr>
        <w:tab/>
      </w:r>
      <w:r w:rsidR="0045564E">
        <w:rPr>
          <w:noProof/>
        </w:rPr>
        <w:fldChar w:fldCharType="begin"/>
      </w:r>
      <w:r>
        <w:rPr>
          <w:noProof/>
        </w:rPr>
        <w:instrText xml:space="preserve"> PAGEREF _Toc357598048 \h </w:instrText>
      </w:r>
      <w:r w:rsidR="0045564E">
        <w:rPr>
          <w:noProof/>
        </w:rPr>
      </w:r>
      <w:r w:rsidR="0045564E">
        <w:rPr>
          <w:noProof/>
        </w:rPr>
        <w:fldChar w:fldCharType="separate"/>
      </w:r>
      <w:r w:rsidR="00245196">
        <w:rPr>
          <w:noProof/>
        </w:rPr>
        <w:t>29</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4.11.2</w:t>
      </w:r>
      <w:r>
        <w:rPr>
          <w:rFonts w:asciiTheme="minorHAnsi" w:eastAsiaTheme="minorEastAsia" w:hAnsiTheme="minorHAnsi" w:cstheme="minorBidi"/>
          <w:noProof/>
          <w:szCs w:val="22"/>
          <w:lang w:val="en-AU" w:eastAsia="ja-JP"/>
        </w:rPr>
        <w:tab/>
      </w:r>
      <w:r>
        <w:rPr>
          <w:noProof/>
        </w:rPr>
        <w:t>Spectrum-related Metadata</w:t>
      </w:r>
      <w:r>
        <w:rPr>
          <w:noProof/>
        </w:rPr>
        <w:tab/>
      </w:r>
      <w:r w:rsidR="0045564E">
        <w:rPr>
          <w:noProof/>
        </w:rPr>
        <w:fldChar w:fldCharType="begin"/>
      </w:r>
      <w:r>
        <w:rPr>
          <w:noProof/>
        </w:rPr>
        <w:instrText xml:space="preserve"> PAGEREF _Toc357598049 \h </w:instrText>
      </w:r>
      <w:r w:rsidR="0045564E">
        <w:rPr>
          <w:noProof/>
        </w:rPr>
      </w:r>
      <w:r w:rsidR="0045564E">
        <w:rPr>
          <w:noProof/>
        </w:rPr>
        <w:fldChar w:fldCharType="separate"/>
      </w:r>
      <w:r w:rsidR="00245196">
        <w:rPr>
          <w:noProof/>
        </w:rPr>
        <w:t>30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45564E">
        <w:rPr>
          <w:noProof/>
        </w:rPr>
        <w:fldChar w:fldCharType="begin"/>
      </w:r>
      <w:r>
        <w:rPr>
          <w:noProof/>
        </w:rPr>
        <w:instrText xml:space="preserve"> PAGEREF _Toc357598050 \h </w:instrText>
      </w:r>
      <w:r w:rsidR="0045564E">
        <w:rPr>
          <w:noProof/>
        </w:rPr>
      </w:r>
      <w:r w:rsidR="0045564E">
        <w:rPr>
          <w:noProof/>
        </w:rPr>
        <w:fldChar w:fldCharType="separate"/>
      </w:r>
      <w:r w:rsidR="00245196">
        <w:rPr>
          <w:noProof/>
        </w:rPr>
        <w:t>43</w:t>
      </w:r>
      <w:r w:rsidR="0045564E">
        <w:rPr>
          <w:noProof/>
        </w:rPr>
        <w:fldChar w:fldCharType="end"/>
      </w:r>
    </w:p>
    <w:p w:rsidR="007D41EC" w:rsidRDefault="007D41EC">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sidR="0045564E">
        <w:rPr>
          <w:noProof/>
        </w:rPr>
        <w:fldChar w:fldCharType="begin"/>
      </w:r>
      <w:r>
        <w:rPr>
          <w:noProof/>
        </w:rPr>
        <w:instrText xml:space="preserve"> PAGEREF _Toc357598051 \h </w:instrText>
      </w:r>
      <w:r w:rsidR="0045564E">
        <w:rPr>
          <w:noProof/>
        </w:rPr>
      </w:r>
      <w:r w:rsidR="0045564E">
        <w:rPr>
          <w:noProof/>
        </w:rPr>
        <w:fldChar w:fldCharType="separate"/>
      </w:r>
      <w:r w:rsidR="00245196">
        <w:rPr>
          <w:noProof/>
        </w:rPr>
        <w:t>45</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Example Structure 1</w:t>
      </w:r>
      <w:r>
        <w:rPr>
          <w:noProof/>
        </w:rPr>
        <w:tab/>
      </w:r>
      <w:r w:rsidR="0045564E">
        <w:rPr>
          <w:noProof/>
        </w:rPr>
        <w:fldChar w:fldCharType="begin"/>
      </w:r>
      <w:r>
        <w:rPr>
          <w:noProof/>
        </w:rPr>
        <w:instrText xml:space="preserve"> PAGEREF _Toc357598052 \h </w:instrText>
      </w:r>
      <w:r w:rsidR="0045564E">
        <w:rPr>
          <w:noProof/>
        </w:rPr>
      </w:r>
      <w:r w:rsidR="0045564E">
        <w:rPr>
          <w:noProof/>
        </w:rPr>
        <w:fldChar w:fldCharType="separate"/>
      </w:r>
      <w:r w:rsidR="00245196">
        <w:rPr>
          <w:noProof/>
        </w:rPr>
        <w:t>45</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Example for Reference and Target Spectra</w:t>
      </w:r>
      <w:r>
        <w:rPr>
          <w:noProof/>
        </w:rPr>
        <w:tab/>
      </w:r>
      <w:r w:rsidR="0045564E">
        <w:rPr>
          <w:noProof/>
        </w:rPr>
        <w:fldChar w:fldCharType="begin"/>
      </w:r>
      <w:r>
        <w:rPr>
          <w:noProof/>
        </w:rPr>
        <w:instrText xml:space="preserve"> PAGEREF _Toc357598053 \h </w:instrText>
      </w:r>
      <w:r w:rsidR="0045564E">
        <w:rPr>
          <w:noProof/>
        </w:rPr>
      </w:r>
      <w:r w:rsidR="0045564E">
        <w:rPr>
          <w:noProof/>
        </w:rPr>
        <w:fldChar w:fldCharType="separate"/>
      </w:r>
      <w:r w:rsidR="00245196">
        <w:rPr>
          <w:noProof/>
        </w:rPr>
        <w:t>46</w:t>
      </w:r>
      <w:r w:rsidR="0045564E">
        <w:rPr>
          <w:noProof/>
        </w:rPr>
        <w:fldChar w:fldCharType="end"/>
      </w:r>
    </w:p>
    <w:p w:rsidR="007D41EC" w:rsidRDefault="007D41EC">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45564E">
        <w:rPr>
          <w:noProof/>
        </w:rPr>
        <w:fldChar w:fldCharType="begin"/>
      </w:r>
      <w:r>
        <w:rPr>
          <w:noProof/>
        </w:rPr>
        <w:instrText xml:space="preserve"> PAGEREF _Toc357598054 \h </w:instrText>
      </w:r>
      <w:r w:rsidR="0045564E">
        <w:rPr>
          <w:noProof/>
        </w:rPr>
      </w:r>
      <w:r w:rsidR="0045564E">
        <w:rPr>
          <w:noProof/>
        </w:rPr>
        <w:fldChar w:fldCharType="separate"/>
      </w:r>
      <w:r w:rsidR="00245196">
        <w:rPr>
          <w:noProof/>
        </w:rPr>
        <w:t>48</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Unix Operation</w:t>
      </w:r>
      <w:r>
        <w:rPr>
          <w:noProof/>
        </w:rPr>
        <w:tab/>
      </w:r>
      <w:r w:rsidR="0045564E">
        <w:rPr>
          <w:noProof/>
        </w:rPr>
        <w:fldChar w:fldCharType="begin"/>
      </w:r>
      <w:r>
        <w:rPr>
          <w:noProof/>
        </w:rPr>
        <w:instrText xml:space="preserve"> PAGEREF _Toc357598055 \h </w:instrText>
      </w:r>
      <w:r w:rsidR="0045564E">
        <w:rPr>
          <w:noProof/>
        </w:rPr>
      </w:r>
      <w:r w:rsidR="0045564E">
        <w:rPr>
          <w:noProof/>
        </w:rPr>
        <w:fldChar w:fldCharType="separate"/>
      </w:r>
      <w:r w:rsidR="00245196">
        <w:rPr>
          <w:noProof/>
        </w:rPr>
        <w:t>48</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Main Window</w:t>
      </w:r>
      <w:r>
        <w:rPr>
          <w:noProof/>
        </w:rPr>
        <w:tab/>
      </w:r>
      <w:r w:rsidR="0045564E">
        <w:rPr>
          <w:noProof/>
        </w:rPr>
        <w:fldChar w:fldCharType="begin"/>
      </w:r>
      <w:r>
        <w:rPr>
          <w:noProof/>
        </w:rPr>
        <w:instrText xml:space="preserve"> PAGEREF _Toc357598056 \h </w:instrText>
      </w:r>
      <w:r w:rsidR="0045564E">
        <w:rPr>
          <w:noProof/>
        </w:rPr>
      </w:r>
      <w:r w:rsidR="0045564E">
        <w:rPr>
          <w:noProof/>
        </w:rPr>
        <w:fldChar w:fldCharType="separate"/>
      </w:r>
      <w:r w:rsidR="00245196">
        <w:rPr>
          <w:noProof/>
        </w:rPr>
        <w:t>48</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45564E">
        <w:rPr>
          <w:noProof/>
        </w:rPr>
        <w:fldChar w:fldCharType="begin"/>
      </w:r>
      <w:r>
        <w:rPr>
          <w:noProof/>
        </w:rPr>
        <w:instrText xml:space="preserve"> PAGEREF _Toc357598057 \h </w:instrText>
      </w:r>
      <w:r w:rsidR="0045564E">
        <w:rPr>
          <w:noProof/>
        </w:rPr>
      </w:r>
      <w:r w:rsidR="0045564E">
        <w:rPr>
          <w:noProof/>
        </w:rPr>
        <w:fldChar w:fldCharType="separate"/>
      </w:r>
      <w:r w:rsidR="00245196">
        <w:rPr>
          <w:noProof/>
        </w:rPr>
        <w:t>49</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Logging Out</w:t>
      </w:r>
      <w:r>
        <w:rPr>
          <w:noProof/>
        </w:rPr>
        <w:tab/>
      </w:r>
      <w:r w:rsidR="0045564E">
        <w:rPr>
          <w:noProof/>
        </w:rPr>
        <w:fldChar w:fldCharType="begin"/>
      </w:r>
      <w:r>
        <w:rPr>
          <w:noProof/>
        </w:rPr>
        <w:instrText xml:space="preserve"> PAGEREF _Toc357598058 \h </w:instrText>
      </w:r>
      <w:r w:rsidR="0045564E">
        <w:rPr>
          <w:noProof/>
        </w:rPr>
      </w:r>
      <w:r w:rsidR="0045564E">
        <w:rPr>
          <w:noProof/>
        </w:rPr>
        <w:fldChar w:fldCharType="separate"/>
      </w:r>
      <w:r w:rsidR="00245196">
        <w:rPr>
          <w:noProof/>
        </w:rPr>
        <w:t>50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Changing your User Details</w:t>
      </w:r>
      <w:r>
        <w:rPr>
          <w:noProof/>
        </w:rPr>
        <w:tab/>
      </w:r>
      <w:r w:rsidR="0045564E">
        <w:rPr>
          <w:noProof/>
        </w:rPr>
        <w:fldChar w:fldCharType="begin"/>
      </w:r>
      <w:r>
        <w:rPr>
          <w:noProof/>
        </w:rPr>
        <w:instrText xml:space="preserve"> PAGEREF _Toc357598059 \h </w:instrText>
      </w:r>
      <w:r w:rsidR="0045564E">
        <w:rPr>
          <w:noProof/>
        </w:rPr>
      </w:r>
      <w:r w:rsidR="0045564E">
        <w:rPr>
          <w:noProof/>
        </w:rPr>
        <w:fldChar w:fldCharType="separate"/>
      </w:r>
      <w:r w:rsidR="00245196">
        <w:rPr>
          <w:noProof/>
        </w:rPr>
        <w:t>50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Browsing the Hierarchy Tree</w:t>
      </w:r>
      <w:r>
        <w:rPr>
          <w:noProof/>
        </w:rPr>
        <w:tab/>
      </w:r>
      <w:r w:rsidR="0045564E">
        <w:rPr>
          <w:noProof/>
        </w:rPr>
        <w:fldChar w:fldCharType="begin"/>
      </w:r>
      <w:r>
        <w:rPr>
          <w:noProof/>
        </w:rPr>
        <w:instrText xml:space="preserve"> PAGEREF _Toc357598060 \h </w:instrText>
      </w:r>
      <w:r w:rsidR="0045564E">
        <w:rPr>
          <w:noProof/>
        </w:rPr>
      </w:r>
      <w:r w:rsidR="0045564E">
        <w:rPr>
          <w:noProof/>
        </w:rPr>
        <w:fldChar w:fldCharType="separate"/>
      </w:r>
      <w:r w:rsidR="00245196">
        <w:rPr>
          <w:noProof/>
        </w:rPr>
        <w:t>51</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6.7</w:t>
      </w:r>
      <w:r>
        <w:rPr>
          <w:rFonts w:asciiTheme="minorHAnsi" w:eastAsiaTheme="minorEastAsia" w:hAnsiTheme="minorHAnsi" w:cstheme="minorBidi"/>
          <w:noProof/>
          <w:szCs w:val="22"/>
          <w:lang w:val="en-AU" w:eastAsia="ja-JP"/>
        </w:rPr>
        <w:tab/>
      </w:r>
      <w:r>
        <w:rPr>
          <w:noProof/>
        </w:rPr>
        <w:t>Entering Dates and Times</w:t>
      </w:r>
      <w:r>
        <w:rPr>
          <w:noProof/>
        </w:rPr>
        <w:tab/>
      </w:r>
      <w:r w:rsidR="0045564E">
        <w:rPr>
          <w:noProof/>
        </w:rPr>
        <w:fldChar w:fldCharType="begin"/>
      </w:r>
      <w:r>
        <w:rPr>
          <w:noProof/>
        </w:rPr>
        <w:instrText xml:space="preserve"> PAGEREF _Toc357598061 \h </w:instrText>
      </w:r>
      <w:r w:rsidR="0045564E">
        <w:rPr>
          <w:noProof/>
        </w:rPr>
      </w:r>
      <w:r w:rsidR="0045564E">
        <w:rPr>
          <w:noProof/>
        </w:rPr>
        <w:fldChar w:fldCharType="separate"/>
      </w:r>
      <w:r w:rsidR="00245196">
        <w:rPr>
          <w:noProof/>
        </w:rPr>
        <w:t>52</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6.8</w:t>
      </w:r>
      <w:r>
        <w:rPr>
          <w:rFonts w:asciiTheme="minorHAnsi" w:eastAsiaTheme="minorEastAsia" w:hAnsiTheme="minorHAnsi" w:cstheme="minorBidi"/>
          <w:noProof/>
          <w:szCs w:val="22"/>
          <w:lang w:val="en-AU" w:eastAsia="ja-JP"/>
        </w:rPr>
        <w:tab/>
      </w:r>
      <w:r>
        <w:rPr>
          <w:noProof/>
        </w:rPr>
        <w:t>Loading Data into Specchio</w:t>
      </w:r>
      <w:r>
        <w:rPr>
          <w:noProof/>
        </w:rPr>
        <w:tab/>
      </w:r>
      <w:r w:rsidR="0045564E">
        <w:rPr>
          <w:noProof/>
        </w:rPr>
        <w:fldChar w:fldCharType="begin"/>
      </w:r>
      <w:r>
        <w:rPr>
          <w:noProof/>
        </w:rPr>
        <w:instrText xml:space="preserve"> PAGEREF _Toc357598062 \h </w:instrText>
      </w:r>
      <w:r w:rsidR="0045564E">
        <w:rPr>
          <w:noProof/>
        </w:rPr>
      </w:r>
      <w:r w:rsidR="0045564E">
        <w:rPr>
          <w:noProof/>
        </w:rPr>
        <w:fldChar w:fldCharType="separate"/>
      </w:r>
      <w:r w:rsidR="00245196">
        <w:rPr>
          <w:noProof/>
        </w:rPr>
        <w:t>53</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6.9</w:t>
      </w:r>
      <w:r>
        <w:rPr>
          <w:rFonts w:asciiTheme="minorHAnsi" w:eastAsiaTheme="minorEastAsia" w:hAnsiTheme="minorHAnsi" w:cstheme="minorBidi"/>
          <w:noProof/>
          <w:szCs w:val="22"/>
          <w:lang w:val="en-AU" w:eastAsia="ja-JP"/>
        </w:rPr>
        <w:tab/>
      </w:r>
      <w:r>
        <w:rPr>
          <w:noProof/>
        </w:rPr>
        <w:t>Creating a new Campaign</w:t>
      </w:r>
      <w:r>
        <w:rPr>
          <w:noProof/>
        </w:rPr>
        <w:tab/>
      </w:r>
      <w:r w:rsidR="0045564E">
        <w:rPr>
          <w:noProof/>
        </w:rPr>
        <w:fldChar w:fldCharType="begin"/>
      </w:r>
      <w:r>
        <w:rPr>
          <w:noProof/>
        </w:rPr>
        <w:instrText xml:space="preserve"> PAGEREF _Toc357598063 \h </w:instrText>
      </w:r>
      <w:r w:rsidR="0045564E">
        <w:rPr>
          <w:noProof/>
        </w:rPr>
      </w:r>
      <w:r w:rsidR="0045564E">
        <w:rPr>
          <w:noProof/>
        </w:rPr>
        <w:fldChar w:fldCharType="separate"/>
      </w:r>
      <w:r w:rsidR="00245196">
        <w:rPr>
          <w:noProof/>
        </w:rPr>
        <w:t>54</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6.10</w:t>
      </w:r>
      <w:r>
        <w:rPr>
          <w:rFonts w:asciiTheme="minorHAnsi" w:eastAsiaTheme="minorEastAsia" w:hAnsiTheme="minorHAnsi" w:cstheme="minorBidi"/>
          <w:noProof/>
          <w:szCs w:val="22"/>
          <w:lang w:val="en-AU" w:eastAsia="ja-JP"/>
        </w:rPr>
        <w:tab/>
      </w:r>
      <w:r>
        <w:rPr>
          <w:noProof/>
        </w:rPr>
        <w:t>Loading Campaign Spectrum Data</w:t>
      </w:r>
      <w:r>
        <w:rPr>
          <w:noProof/>
        </w:rPr>
        <w:tab/>
      </w:r>
      <w:r w:rsidR="0045564E">
        <w:rPr>
          <w:noProof/>
        </w:rPr>
        <w:fldChar w:fldCharType="begin"/>
      </w:r>
      <w:r>
        <w:rPr>
          <w:noProof/>
        </w:rPr>
        <w:instrText xml:space="preserve"> PAGEREF _Toc357598065 \h </w:instrText>
      </w:r>
      <w:r w:rsidR="0045564E">
        <w:rPr>
          <w:noProof/>
        </w:rPr>
      </w:r>
      <w:r w:rsidR="0045564E">
        <w:rPr>
          <w:noProof/>
        </w:rPr>
        <w:fldChar w:fldCharType="separate"/>
      </w:r>
      <w:r w:rsidR="00245196">
        <w:rPr>
          <w:noProof/>
        </w:rPr>
        <w:t>54</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6.11</w:t>
      </w:r>
      <w:r>
        <w:rPr>
          <w:rFonts w:asciiTheme="minorHAnsi" w:eastAsiaTheme="minorEastAsia" w:hAnsiTheme="minorHAnsi" w:cstheme="minorBidi"/>
          <w:noProof/>
          <w:szCs w:val="22"/>
          <w:lang w:val="en-AU" w:eastAsia="ja-JP"/>
        </w:rPr>
        <w:tab/>
      </w:r>
      <w:r>
        <w:rPr>
          <w:noProof/>
        </w:rPr>
        <w:t>Loading additional Spectral Data</w:t>
      </w:r>
      <w:r>
        <w:rPr>
          <w:noProof/>
        </w:rPr>
        <w:tab/>
      </w:r>
      <w:r w:rsidR="0045564E">
        <w:rPr>
          <w:noProof/>
        </w:rPr>
        <w:fldChar w:fldCharType="begin"/>
      </w:r>
      <w:r>
        <w:rPr>
          <w:noProof/>
        </w:rPr>
        <w:instrText xml:space="preserve"> PAGEREF _Toc357598066 \h </w:instrText>
      </w:r>
      <w:r w:rsidR="0045564E">
        <w:rPr>
          <w:noProof/>
        </w:rPr>
      </w:r>
      <w:r w:rsidR="0045564E">
        <w:rPr>
          <w:noProof/>
        </w:rPr>
        <w:fldChar w:fldCharType="separate"/>
      </w:r>
      <w:r w:rsidR="00245196">
        <w:rPr>
          <w:noProof/>
        </w:rPr>
        <w:t>56</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6.11.1</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45564E">
        <w:rPr>
          <w:noProof/>
        </w:rPr>
        <w:fldChar w:fldCharType="begin"/>
      </w:r>
      <w:r>
        <w:rPr>
          <w:noProof/>
        </w:rPr>
        <w:instrText xml:space="preserve"> PAGEREF _Toc357598067 \h </w:instrText>
      </w:r>
      <w:r w:rsidR="0045564E">
        <w:rPr>
          <w:noProof/>
        </w:rPr>
      </w:r>
      <w:r w:rsidR="0045564E">
        <w:rPr>
          <w:noProof/>
        </w:rPr>
        <w:fldChar w:fldCharType="separate"/>
      </w:r>
      <w:r w:rsidR="00245196">
        <w:rPr>
          <w:noProof/>
        </w:rPr>
        <w:t>56</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6.12</w:t>
      </w:r>
      <w:r>
        <w:rPr>
          <w:rFonts w:asciiTheme="minorHAnsi" w:eastAsiaTheme="minorEastAsia" w:hAnsiTheme="minorHAnsi" w:cstheme="minorBidi"/>
          <w:noProof/>
          <w:szCs w:val="22"/>
          <w:lang w:val="en-AU" w:eastAsia="ja-JP"/>
        </w:rPr>
        <w:tab/>
      </w:r>
      <w:r>
        <w:rPr>
          <w:noProof/>
        </w:rPr>
        <w:t>UTC Time Correction</w:t>
      </w:r>
      <w:r>
        <w:rPr>
          <w:noProof/>
        </w:rPr>
        <w:tab/>
      </w:r>
      <w:r w:rsidR="0045564E">
        <w:rPr>
          <w:noProof/>
        </w:rPr>
        <w:fldChar w:fldCharType="begin"/>
      </w:r>
      <w:r>
        <w:rPr>
          <w:noProof/>
        </w:rPr>
        <w:instrText xml:space="preserve"> PAGEREF _Toc357598068 \h </w:instrText>
      </w:r>
      <w:r w:rsidR="0045564E">
        <w:rPr>
          <w:noProof/>
        </w:rPr>
      </w:r>
      <w:r w:rsidR="0045564E">
        <w:rPr>
          <w:noProof/>
        </w:rPr>
        <w:fldChar w:fldCharType="separate"/>
      </w:r>
      <w:r w:rsidR="00245196">
        <w:rPr>
          <w:noProof/>
        </w:rPr>
        <w:t>57</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6.13</w:t>
      </w:r>
      <w:r>
        <w:rPr>
          <w:rFonts w:asciiTheme="minorHAnsi" w:eastAsiaTheme="minorEastAsia" w:hAnsiTheme="minorHAnsi" w:cstheme="minorBidi"/>
          <w:noProof/>
          <w:szCs w:val="22"/>
          <w:lang w:val="en-AU" w:eastAsia="ja-JP"/>
        </w:rPr>
        <w:tab/>
      </w:r>
      <w:r>
        <w:rPr>
          <w:noProof/>
        </w:rPr>
        <w:t>Adding Target-Reference Links</w:t>
      </w:r>
      <w:r>
        <w:rPr>
          <w:noProof/>
        </w:rPr>
        <w:tab/>
      </w:r>
      <w:r w:rsidR="0045564E">
        <w:rPr>
          <w:noProof/>
        </w:rPr>
        <w:fldChar w:fldCharType="begin"/>
      </w:r>
      <w:r>
        <w:rPr>
          <w:noProof/>
        </w:rPr>
        <w:instrText xml:space="preserve"> PAGEREF _Toc357598069 \h </w:instrText>
      </w:r>
      <w:r w:rsidR="0045564E">
        <w:rPr>
          <w:noProof/>
        </w:rPr>
      </w:r>
      <w:r w:rsidR="0045564E">
        <w:rPr>
          <w:noProof/>
        </w:rPr>
        <w:fldChar w:fldCharType="separate"/>
      </w:r>
      <w:r w:rsidR="00245196">
        <w:rPr>
          <w:noProof/>
        </w:rPr>
        <w:t>59</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6.13.1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sidR="0045564E">
        <w:rPr>
          <w:noProof/>
        </w:rPr>
        <w:fldChar w:fldCharType="begin"/>
      </w:r>
      <w:r>
        <w:rPr>
          <w:noProof/>
        </w:rPr>
        <w:instrText xml:space="preserve"> PAGEREF _Toc357598070 \h </w:instrText>
      </w:r>
      <w:r w:rsidR="0045564E">
        <w:rPr>
          <w:noProof/>
        </w:rPr>
      </w:r>
      <w:r w:rsidR="0045564E">
        <w:rPr>
          <w:noProof/>
        </w:rPr>
        <w:fldChar w:fldCharType="separate"/>
      </w:r>
      <w:r w:rsidR="00245196">
        <w:rPr>
          <w:noProof/>
        </w:rPr>
        <w:t>59</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6.13.2</w:t>
      </w:r>
      <w:r>
        <w:rPr>
          <w:rFonts w:asciiTheme="minorHAnsi" w:eastAsiaTheme="minorEastAsia" w:hAnsiTheme="minorHAnsi" w:cstheme="minorBidi"/>
          <w:noProof/>
          <w:szCs w:val="22"/>
          <w:lang w:val="en-AU" w:eastAsia="ja-JP"/>
        </w:rPr>
        <w:tab/>
      </w:r>
      <w:r>
        <w:rPr>
          <w:noProof/>
        </w:rPr>
        <w:t>Adding new Target-Reference links</w:t>
      </w:r>
      <w:r>
        <w:rPr>
          <w:noProof/>
        </w:rPr>
        <w:tab/>
      </w:r>
      <w:r w:rsidR="0045564E">
        <w:rPr>
          <w:noProof/>
        </w:rPr>
        <w:fldChar w:fldCharType="begin"/>
      </w:r>
      <w:r>
        <w:rPr>
          <w:noProof/>
        </w:rPr>
        <w:instrText xml:space="preserve"> PAGEREF _Toc357598071 \h </w:instrText>
      </w:r>
      <w:r w:rsidR="0045564E">
        <w:rPr>
          <w:noProof/>
        </w:rPr>
      </w:r>
      <w:r w:rsidR="0045564E">
        <w:rPr>
          <w:noProof/>
        </w:rPr>
        <w:fldChar w:fldCharType="separate"/>
      </w:r>
      <w:r w:rsidR="00245196">
        <w:rPr>
          <w:noProof/>
        </w:rPr>
        <w:t>61</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6.14</w:t>
      </w:r>
      <w:r>
        <w:rPr>
          <w:rFonts w:asciiTheme="minorHAnsi" w:eastAsiaTheme="minorEastAsia" w:hAnsiTheme="minorHAnsi" w:cstheme="minorBidi"/>
          <w:noProof/>
          <w:szCs w:val="22"/>
          <w:lang w:val="en-AU" w:eastAsia="ja-JP"/>
        </w:rPr>
        <w:tab/>
      </w:r>
      <w:r>
        <w:rPr>
          <w:noProof/>
        </w:rPr>
        <w:t>Displaying and Editing Metadata</w:t>
      </w:r>
      <w:r>
        <w:rPr>
          <w:noProof/>
        </w:rPr>
        <w:tab/>
      </w:r>
      <w:r w:rsidR="0045564E">
        <w:rPr>
          <w:noProof/>
        </w:rPr>
        <w:fldChar w:fldCharType="begin"/>
      </w:r>
      <w:r>
        <w:rPr>
          <w:noProof/>
        </w:rPr>
        <w:instrText xml:space="preserve"> PAGEREF _Toc357598072 \h </w:instrText>
      </w:r>
      <w:r w:rsidR="0045564E">
        <w:rPr>
          <w:noProof/>
        </w:rPr>
      </w:r>
      <w:r w:rsidR="0045564E">
        <w:rPr>
          <w:noProof/>
        </w:rPr>
        <w:fldChar w:fldCharType="separate"/>
      </w:r>
      <w:r w:rsidR="00245196">
        <w:rPr>
          <w:noProof/>
        </w:rPr>
        <w:t>63</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6.14.1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45564E">
        <w:rPr>
          <w:noProof/>
        </w:rPr>
        <w:fldChar w:fldCharType="begin"/>
      </w:r>
      <w:r>
        <w:rPr>
          <w:noProof/>
        </w:rPr>
        <w:instrText xml:space="preserve"> PAGEREF _Toc357598073 \h </w:instrText>
      </w:r>
      <w:r w:rsidR="0045564E">
        <w:rPr>
          <w:noProof/>
        </w:rPr>
      </w:r>
      <w:r w:rsidR="0045564E">
        <w:rPr>
          <w:noProof/>
        </w:rPr>
        <w:fldChar w:fldCharType="separate"/>
      </w:r>
      <w:r w:rsidR="00245196">
        <w:rPr>
          <w:noProof/>
        </w:rPr>
        <w:t>65</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6.14.2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45564E">
        <w:rPr>
          <w:noProof/>
        </w:rPr>
        <w:fldChar w:fldCharType="begin"/>
      </w:r>
      <w:r>
        <w:rPr>
          <w:noProof/>
        </w:rPr>
        <w:instrText xml:space="preserve"> PAGEREF _Toc357598074 \h </w:instrText>
      </w:r>
      <w:r w:rsidR="0045564E">
        <w:rPr>
          <w:noProof/>
        </w:rPr>
      </w:r>
      <w:r w:rsidR="0045564E">
        <w:rPr>
          <w:noProof/>
        </w:rPr>
        <w:fldChar w:fldCharType="separate"/>
      </w:r>
      <w:r w:rsidR="00245196">
        <w:rPr>
          <w:noProof/>
        </w:rPr>
        <w:t>65</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6.15</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45564E">
        <w:rPr>
          <w:noProof/>
        </w:rPr>
        <w:fldChar w:fldCharType="begin"/>
      </w:r>
      <w:r>
        <w:rPr>
          <w:noProof/>
        </w:rPr>
        <w:instrText xml:space="preserve"> PAGEREF _Toc357598075 \h </w:instrText>
      </w:r>
      <w:r w:rsidR="0045564E">
        <w:rPr>
          <w:noProof/>
        </w:rPr>
      </w:r>
      <w:r w:rsidR="0045564E">
        <w:rPr>
          <w:noProof/>
        </w:rPr>
        <w:fldChar w:fldCharType="separate"/>
      </w:r>
      <w:r w:rsidR="00245196">
        <w:rPr>
          <w:noProof/>
        </w:rPr>
        <w:t>69</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6.16</w:t>
      </w:r>
      <w:r>
        <w:rPr>
          <w:rFonts w:asciiTheme="minorHAnsi" w:eastAsiaTheme="minorEastAsia" w:hAnsiTheme="minorHAnsi" w:cstheme="minorBidi"/>
          <w:noProof/>
          <w:szCs w:val="22"/>
          <w:lang w:val="en-AU" w:eastAsia="ja-JP"/>
        </w:rPr>
        <w:tab/>
      </w:r>
      <w:r>
        <w:rPr>
          <w:noProof/>
        </w:rPr>
        <w:t>Calculation of Sun Angles</w:t>
      </w:r>
      <w:r>
        <w:rPr>
          <w:noProof/>
        </w:rPr>
        <w:tab/>
      </w:r>
      <w:r w:rsidR="0045564E">
        <w:rPr>
          <w:noProof/>
        </w:rPr>
        <w:fldChar w:fldCharType="begin"/>
      </w:r>
      <w:r>
        <w:rPr>
          <w:noProof/>
        </w:rPr>
        <w:instrText xml:space="preserve"> PAGEREF _Toc357598086 \h </w:instrText>
      </w:r>
      <w:r w:rsidR="0045564E">
        <w:rPr>
          <w:noProof/>
        </w:rPr>
      </w:r>
      <w:r w:rsidR="0045564E">
        <w:rPr>
          <w:noProof/>
        </w:rPr>
        <w:fldChar w:fldCharType="separate"/>
      </w:r>
      <w:r w:rsidR="00245196">
        <w:rPr>
          <w:noProof/>
        </w:rPr>
        <w:t>77</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6.17</w:t>
      </w:r>
      <w:r>
        <w:rPr>
          <w:rFonts w:asciiTheme="minorHAnsi" w:eastAsiaTheme="minorEastAsia" w:hAnsiTheme="minorHAnsi" w:cstheme="minorBidi"/>
          <w:noProof/>
          <w:szCs w:val="22"/>
          <w:lang w:val="en-AU" w:eastAsia="ja-JP"/>
        </w:rPr>
        <w:tab/>
      </w:r>
      <w:r>
        <w:rPr>
          <w:noProof/>
        </w:rPr>
        <w:t>Calculation of Goniometer Angles</w:t>
      </w:r>
      <w:r>
        <w:rPr>
          <w:noProof/>
        </w:rPr>
        <w:tab/>
      </w:r>
      <w:r w:rsidR="0045564E">
        <w:rPr>
          <w:noProof/>
        </w:rPr>
        <w:fldChar w:fldCharType="begin"/>
      </w:r>
      <w:r>
        <w:rPr>
          <w:noProof/>
        </w:rPr>
        <w:instrText xml:space="preserve"> PAGEREF _Toc357598087 \h </w:instrText>
      </w:r>
      <w:r w:rsidR="0045564E">
        <w:rPr>
          <w:noProof/>
        </w:rPr>
      </w:r>
      <w:r w:rsidR="0045564E">
        <w:rPr>
          <w:noProof/>
        </w:rPr>
        <w:fldChar w:fldCharType="separate"/>
      </w:r>
      <w:r w:rsidR="00245196">
        <w:rPr>
          <w:noProof/>
        </w:rPr>
        <w:t>78</w:t>
      </w:r>
      <w:r w:rsidR="0045564E">
        <w:rPr>
          <w:noProof/>
        </w:rPr>
        <w:fldChar w:fldCharType="end"/>
      </w:r>
    </w:p>
    <w:p w:rsidR="007D41EC" w:rsidRDefault="007D41EC">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45564E">
        <w:rPr>
          <w:noProof/>
        </w:rPr>
        <w:fldChar w:fldCharType="begin"/>
      </w:r>
      <w:r>
        <w:rPr>
          <w:noProof/>
        </w:rPr>
        <w:instrText xml:space="preserve"> PAGEREF _Toc357598088 \h </w:instrText>
      </w:r>
      <w:r w:rsidR="0045564E">
        <w:rPr>
          <w:noProof/>
        </w:rPr>
      </w:r>
      <w:r w:rsidR="0045564E">
        <w:rPr>
          <w:noProof/>
        </w:rPr>
        <w:fldChar w:fldCharType="separate"/>
      </w:r>
      <w:r w:rsidR="00245196">
        <w:rPr>
          <w:noProof/>
        </w:rPr>
        <w:t>80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The Spectrum Browser</w:t>
      </w:r>
      <w:r>
        <w:rPr>
          <w:noProof/>
        </w:rPr>
        <w:tab/>
      </w:r>
      <w:r w:rsidR="0045564E">
        <w:rPr>
          <w:noProof/>
        </w:rPr>
        <w:fldChar w:fldCharType="begin"/>
      </w:r>
      <w:r>
        <w:rPr>
          <w:noProof/>
        </w:rPr>
        <w:instrText xml:space="preserve"> PAGEREF _Toc357598089 \h </w:instrText>
      </w:r>
      <w:r w:rsidR="0045564E">
        <w:rPr>
          <w:noProof/>
        </w:rPr>
      </w:r>
      <w:r w:rsidR="0045564E">
        <w:rPr>
          <w:noProof/>
        </w:rPr>
        <w:fldChar w:fldCharType="separate"/>
      </w:r>
      <w:r w:rsidR="00245196">
        <w:rPr>
          <w:noProof/>
        </w:rPr>
        <w:t>80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 Builder</w:t>
      </w:r>
      <w:r>
        <w:rPr>
          <w:noProof/>
        </w:rPr>
        <w:tab/>
      </w:r>
      <w:r w:rsidR="0045564E">
        <w:rPr>
          <w:noProof/>
        </w:rPr>
        <w:fldChar w:fldCharType="begin"/>
      </w:r>
      <w:r>
        <w:rPr>
          <w:noProof/>
        </w:rPr>
        <w:instrText xml:space="preserve"> PAGEREF _Toc357598090 \h </w:instrText>
      </w:r>
      <w:r w:rsidR="0045564E">
        <w:rPr>
          <w:noProof/>
        </w:rPr>
      </w:r>
      <w:r w:rsidR="0045564E">
        <w:rPr>
          <w:noProof/>
        </w:rPr>
        <w:fldChar w:fldCharType="separate"/>
      </w:r>
      <w:r w:rsidR="00245196">
        <w:rPr>
          <w:noProof/>
        </w:rPr>
        <w:t>81</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Show Report</w:t>
      </w:r>
      <w:r>
        <w:rPr>
          <w:noProof/>
        </w:rPr>
        <w:tab/>
      </w:r>
      <w:r w:rsidR="0045564E">
        <w:rPr>
          <w:noProof/>
        </w:rPr>
        <w:fldChar w:fldCharType="begin"/>
      </w:r>
      <w:r>
        <w:rPr>
          <w:noProof/>
        </w:rPr>
        <w:instrText xml:space="preserve"> PAGEREF _Toc357598091 \h </w:instrText>
      </w:r>
      <w:r w:rsidR="0045564E">
        <w:rPr>
          <w:noProof/>
        </w:rPr>
      </w:r>
      <w:r w:rsidR="0045564E">
        <w:rPr>
          <w:noProof/>
        </w:rPr>
        <w:fldChar w:fldCharType="separate"/>
      </w:r>
      <w:r w:rsidR="00245196">
        <w:rPr>
          <w:noProof/>
        </w:rPr>
        <w:t>83</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Export</w:t>
      </w:r>
      <w:r>
        <w:rPr>
          <w:noProof/>
        </w:rPr>
        <w:tab/>
      </w:r>
      <w:r w:rsidR="0045564E">
        <w:rPr>
          <w:noProof/>
        </w:rPr>
        <w:fldChar w:fldCharType="begin"/>
      </w:r>
      <w:r>
        <w:rPr>
          <w:noProof/>
        </w:rPr>
        <w:instrText xml:space="preserve"> PAGEREF _Toc357598092 \h </w:instrText>
      </w:r>
      <w:r w:rsidR="0045564E">
        <w:rPr>
          <w:noProof/>
        </w:rPr>
      </w:r>
      <w:r w:rsidR="0045564E">
        <w:rPr>
          <w:noProof/>
        </w:rPr>
        <w:fldChar w:fldCharType="separate"/>
      </w:r>
      <w:r w:rsidR="00245196">
        <w:rPr>
          <w:noProof/>
        </w:rPr>
        <w:t>86</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Spectrum Export Format</w:t>
      </w:r>
      <w:r>
        <w:rPr>
          <w:noProof/>
        </w:rPr>
        <w:tab/>
      </w:r>
      <w:r w:rsidR="0045564E">
        <w:rPr>
          <w:noProof/>
        </w:rPr>
        <w:fldChar w:fldCharType="begin"/>
      </w:r>
      <w:r>
        <w:rPr>
          <w:noProof/>
        </w:rPr>
        <w:instrText xml:space="preserve"> PAGEREF _Toc357598093 \h </w:instrText>
      </w:r>
      <w:r w:rsidR="0045564E">
        <w:rPr>
          <w:noProof/>
        </w:rPr>
      </w:r>
      <w:r w:rsidR="0045564E">
        <w:rPr>
          <w:noProof/>
        </w:rPr>
        <w:fldChar w:fldCharType="separate"/>
      </w:r>
      <w:r w:rsidR="00245196">
        <w:rPr>
          <w:noProof/>
        </w:rPr>
        <w:t>87</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7.5</w:t>
      </w:r>
      <w:r>
        <w:rPr>
          <w:rFonts w:asciiTheme="minorHAnsi" w:eastAsiaTheme="minorEastAsia" w:hAnsiTheme="minorHAnsi" w:cstheme="minorBidi"/>
          <w:noProof/>
          <w:szCs w:val="22"/>
          <w:lang w:val="en-AU" w:eastAsia="ja-JP"/>
        </w:rPr>
        <w:tab/>
      </w:r>
      <w:r>
        <w:rPr>
          <w:noProof/>
        </w:rPr>
        <w:t>Process</w:t>
      </w:r>
      <w:r>
        <w:rPr>
          <w:noProof/>
        </w:rPr>
        <w:tab/>
      </w:r>
      <w:r w:rsidR="0045564E">
        <w:rPr>
          <w:noProof/>
        </w:rPr>
        <w:fldChar w:fldCharType="begin"/>
      </w:r>
      <w:r>
        <w:rPr>
          <w:noProof/>
        </w:rPr>
        <w:instrText xml:space="preserve"> PAGEREF _Toc357598094 \h </w:instrText>
      </w:r>
      <w:r w:rsidR="0045564E">
        <w:rPr>
          <w:noProof/>
        </w:rPr>
      </w:r>
      <w:r w:rsidR="0045564E">
        <w:rPr>
          <w:noProof/>
        </w:rPr>
        <w:fldChar w:fldCharType="separate"/>
      </w:r>
      <w:r w:rsidR="00245196">
        <w:rPr>
          <w:noProof/>
        </w:rPr>
        <w:t>88</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7.6</w:t>
      </w:r>
      <w:r>
        <w:rPr>
          <w:rFonts w:asciiTheme="minorHAnsi" w:eastAsiaTheme="minorEastAsia" w:hAnsiTheme="minorHAnsi" w:cstheme="minorBidi"/>
          <w:noProof/>
          <w:szCs w:val="22"/>
          <w:lang w:val="en-AU" w:eastAsia="ja-JP"/>
        </w:rPr>
        <w:tab/>
      </w:r>
      <w:r>
        <w:rPr>
          <w:noProof/>
        </w:rPr>
        <w:t>Spectral plot</w:t>
      </w:r>
      <w:r>
        <w:rPr>
          <w:noProof/>
        </w:rPr>
        <w:tab/>
      </w:r>
      <w:r w:rsidR="0045564E">
        <w:rPr>
          <w:noProof/>
        </w:rPr>
        <w:fldChar w:fldCharType="begin"/>
      </w:r>
      <w:r>
        <w:rPr>
          <w:noProof/>
        </w:rPr>
        <w:instrText xml:space="preserve"> PAGEREF _Toc357598095 \h </w:instrText>
      </w:r>
      <w:r w:rsidR="0045564E">
        <w:rPr>
          <w:noProof/>
        </w:rPr>
      </w:r>
      <w:r w:rsidR="0045564E">
        <w:rPr>
          <w:noProof/>
        </w:rPr>
        <w:fldChar w:fldCharType="separate"/>
      </w:r>
      <w:r w:rsidR="00245196">
        <w:rPr>
          <w:noProof/>
        </w:rPr>
        <w:t>88</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7.7</w:t>
      </w:r>
      <w:r>
        <w:rPr>
          <w:rFonts w:asciiTheme="minorHAnsi" w:eastAsiaTheme="minorEastAsia" w:hAnsiTheme="minorHAnsi" w:cstheme="minorBidi"/>
          <w:noProof/>
          <w:szCs w:val="22"/>
          <w:lang w:val="en-AU" w:eastAsia="ja-JP"/>
        </w:rPr>
        <w:tab/>
      </w:r>
      <w:r>
        <w:rPr>
          <w:noProof/>
        </w:rPr>
        <w:t>Refl.calc</w:t>
      </w:r>
      <w:r>
        <w:rPr>
          <w:noProof/>
        </w:rPr>
        <w:tab/>
      </w:r>
      <w:r w:rsidR="0045564E">
        <w:rPr>
          <w:noProof/>
        </w:rPr>
        <w:fldChar w:fldCharType="begin"/>
      </w:r>
      <w:r>
        <w:rPr>
          <w:noProof/>
        </w:rPr>
        <w:instrText xml:space="preserve"> PAGEREF _Toc357598096 \h </w:instrText>
      </w:r>
      <w:r w:rsidR="0045564E">
        <w:rPr>
          <w:noProof/>
        </w:rPr>
      </w:r>
      <w:r w:rsidR="0045564E">
        <w:rPr>
          <w:noProof/>
        </w:rPr>
        <w:fldChar w:fldCharType="separate"/>
      </w:r>
      <w:r w:rsidR="00245196">
        <w:rPr>
          <w:noProof/>
        </w:rPr>
        <w:t>89</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7.8</w:t>
      </w:r>
      <w:r>
        <w:rPr>
          <w:rFonts w:asciiTheme="minorHAnsi" w:eastAsiaTheme="minorEastAsia" w:hAnsiTheme="minorHAnsi" w:cstheme="minorBidi"/>
          <w:noProof/>
          <w:szCs w:val="22"/>
          <w:lang w:val="en-AU" w:eastAsia="ja-JP"/>
        </w:rPr>
        <w:tab/>
      </w:r>
      <w:r>
        <w:rPr>
          <w:noProof/>
        </w:rPr>
        <w:t>Publish Collection</w:t>
      </w:r>
      <w:r>
        <w:rPr>
          <w:noProof/>
        </w:rPr>
        <w:tab/>
      </w:r>
      <w:r w:rsidR="0045564E">
        <w:rPr>
          <w:noProof/>
        </w:rPr>
        <w:fldChar w:fldCharType="begin"/>
      </w:r>
      <w:r>
        <w:rPr>
          <w:noProof/>
        </w:rPr>
        <w:instrText xml:space="preserve"> PAGEREF _Toc357598097 \h </w:instrText>
      </w:r>
      <w:r w:rsidR="0045564E">
        <w:rPr>
          <w:noProof/>
        </w:rPr>
      </w:r>
      <w:r w:rsidR="0045564E">
        <w:rPr>
          <w:noProof/>
        </w:rPr>
        <w:fldChar w:fldCharType="separate"/>
      </w:r>
      <w:r w:rsidR="00245196">
        <w:rPr>
          <w:noProof/>
        </w:rPr>
        <w:t>89</w:t>
      </w:r>
      <w:r w:rsidR="0045564E">
        <w:rPr>
          <w:noProof/>
        </w:rPr>
        <w:fldChar w:fldCharType="end"/>
      </w:r>
    </w:p>
    <w:p w:rsidR="007D41EC" w:rsidRDefault="007D41EC">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Info functions</w:t>
      </w:r>
      <w:r>
        <w:rPr>
          <w:noProof/>
        </w:rPr>
        <w:tab/>
      </w:r>
      <w:r w:rsidR="0045564E">
        <w:rPr>
          <w:noProof/>
        </w:rPr>
        <w:fldChar w:fldCharType="begin"/>
      </w:r>
      <w:r>
        <w:rPr>
          <w:noProof/>
        </w:rPr>
        <w:instrText xml:space="preserve"> PAGEREF _Toc357598098 \h </w:instrText>
      </w:r>
      <w:r w:rsidR="0045564E">
        <w:rPr>
          <w:noProof/>
        </w:rPr>
      </w:r>
      <w:r w:rsidR="0045564E">
        <w:rPr>
          <w:noProof/>
        </w:rPr>
        <w:fldChar w:fldCharType="separate"/>
      </w:r>
      <w:r w:rsidR="00245196">
        <w:rPr>
          <w:noProof/>
        </w:rPr>
        <w:t>90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Info</w:t>
      </w:r>
      <w:r>
        <w:rPr>
          <w:noProof/>
        </w:rPr>
        <w:tab/>
      </w:r>
      <w:r w:rsidR="0045564E">
        <w:rPr>
          <w:noProof/>
        </w:rPr>
        <w:fldChar w:fldCharType="begin"/>
      </w:r>
      <w:r>
        <w:rPr>
          <w:noProof/>
        </w:rPr>
        <w:instrText xml:space="preserve"> PAGEREF _Toc357598099 \h </w:instrText>
      </w:r>
      <w:r w:rsidR="0045564E">
        <w:rPr>
          <w:noProof/>
        </w:rPr>
      </w:r>
      <w:r w:rsidR="0045564E">
        <w:rPr>
          <w:noProof/>
        </w:rPr>
        <w:fldChar w:fldCharType="separate"/>
      </w:r>
      <w:r w:rsidR="00245196">
        <w:rPr>
          <w:noProof/>
        </w:rPr>
        <w:t>90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List available Metadata Elements</w:t>
      </w:r>
      <w:r>
        <w:rPr>
          <w:noProof/>
        </w:rPr>
        <w:tab/>
      </w:r>
      <w:r w:rsidR="0045564E">
        <w:rPr>
          <w:noProof/>
        </w:rPr>
        <w:fldChar w:fldCharType="begin"/>
      </w:r>
      <w:r>
        <w:rPr>
          <w:noProof/>
        </w:rPr>
        <w:instrText xml:space="preserve"> PAGEREF _Toc357598100 \h </w:instrText>
      </w:r>
      <w:r w:rsidR="0045564E">
        <w:rPr>
          <w:noProof/>
        </w:rPr>
      </w:r>
      <w:r w:rsidR="0045564E">
        <w:rPr>
          <w:noProof/>
        </w:rPr>
        <w:fldChar w:fldCharType="separate"/>
      </w:r>
      <w:r w:rsidR="00245196">
        <w:rPr>
          <w:noProof/>
        </w:rPr>
        <w:t>90</w:t>
      </w:r>
      <w:r w:rsidR="0045564E">
        <w:rPr>
          <w:noProof/>
        </w:rPr>
        <w:fldChar w:fldCharType="end"/>
      </w:r>
    </w:p>
    <w:p w:rsidR="007D41EC" w:rsidRDefault="007D41EC">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45564E">
        <w:rPr>
          <w:noProof/>
        </w:rPr>
        <w:fldChar w:fldCharType="begin"/>
      </w:r>
      <w:r>
        <w:rPr>
          <w:noProof/>
        </w:rPr>
        <w:instrText xml:space="preserve"> PAGEREF _Toc357598101 \h </w:instrText>
      </w:r>
      <w:r w:rsidR="0045564E">
        <w:rPr>
          <w:noProof/>
        </w:rPr>
      </w:r>
      <w:r w:rsidR="0045564E">
        <w:rPr>
          <w:noProof/>
        </w:rPr>
        <w:fldChar w:fldCharType="separate"/>
      </w:r>
      <w:r w:rsidR="00245196">
        <w:rPr>
          <w:noProof/>
        </w:rPr>
        <w:t>91</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From Karl:</w:t>
      </w:r>
      <w:r>
        <w:rPr>
          <w:noProof/>
        </w:rPr>
        <w:tab/>
      </w:r>
      <w:r w:rsidR="0045564E">
        <w:rPr>
          <w:noProof/>
        </w:rPr>
        <w:fldChar w:fldCharType="begin"/>
      </w:r>
      <w:r>
        <w:rPr>
          <w:noProof/>
        </w:rPr>
        <w:instrText xml:space="preserve"> PAGEREF _Toc357598102 \h </w:instrText>
      </w:r>
      <w:r w:rsidR="0045564E">
        <w:rPr>
          <w:noProof/>
        </w:rPr>
      </w:r>
      <w:r w:rsidR="0045564E">
        <w:rPr>
          <w:noProof/>
        </w:rPr>
        <w:fldChar w:fldCharType="separate"/>
      </w:r>
      <w:r w:rsidR="00245196">
        <w:rPr>
          <w:noProof/>
        </w:rPr>
        <w:t>93</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From Elaine:</w:t>
      </w:r>
      <w:r>
        <w:rPr>
          <w:noProof/>
        </w:rPr>
        <w:tab/>
      </w:r>
      <w:r w:rsidR="0045564E">
        <w:rPr>
          <w:noProof/>
        </w:rPr>
        <w:fldChar w:fldCharType="begin"/>
      </w:r>
      <w:r>
        <w:rPr>
          <w:noProof/>
        </w:rPr>
        <w:instrText xml:space="preserve"> PAGEREF _Toc357598103 \h </w:instrText>
      </w:r>
      <w:r w:rsidR="0045564E">
        <w:rPr>
          <w:noProof/>
        </w:rPr>
      </w:r>
      <w:r w:rsidR="0045564E">
        <w:rPr>
          <w:noProof/>
        </w:rPr>
        <w:fldChar w:fldCharType="separate"/>
      </w:r>
      <w:r w:rsidR="00245196">
        <w:rPr>
          <w:noProof/>
        </w:rPr>
        <w:t>93</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From Nick by email</w:t>
      </w:r>
      <w:r>
        <w:rPr>
          <w:noProof/>
        </w:rPr>
        <w:tab/>
      </w:r>
      <w:r w:rsidR="0045564E">
        <w:rPr>
          <w:noProof/>
        </w:rPr>
        <w:fldChar w:fldCharType="begin"/>
      </w:r>
      <w:r>
        <w:rPr>
          <w:noProof/>
        </w:rPr>
        <w:instrText xml:space="preserve"> PAGEREF _Toc357598104 \h </w:instrText>
      </w:r>
      <w:r w:rsidR="0045564E">
        <w:rPr>
          <w:noProof/>
        </w:rPr>
      </w:r>
      <w:r w:rsidR="0045564E">
        <w:rPr>
          <w:noProof/>
        </w:rPr>
        <w:fldChar w:fldCharType="separate"/>
      </w:r>
      <w:r w:rsidR="00245196">
        <w:rPr>
          <w:noProof/>
        </w:rPr>
        <w:t>93</w:t>
      </w:r>
      <w:r w:rsidR="0045564E">
        <w:rPr>
          <w:noProof/>
        </w:rPr>
        <w:fldChar w:fldCharType="end"/>
      </w:r>
    </w:p>
    <w:p w:rsidR="007D41EC" w:rsidRDefault="007D41EC">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45564E">
        <w:rPr>
          <w:noProof/>
        </w:rPr>
        <w:fldChar w:fldCharType="begin"/>
      </w:r>
      <w:r>
        <w:rPr>
          <w:noProof/>
        </w:rPr>
        <w:instrText xml:space="preserve"> PAGEREF _Toc357598105 \h </w:instrText>
      </w:r>
      <w:r w:rsidR="0045564E">
        <w:rPr>
          <w:noProof/>
        </w:rPr>
      </w:r>
      <w:r w:rsidR="0045564E">
        <w:rPr>
          <w:noProof/>
        </w:rPr>
        <w:fldChar w:fldCharType="separate"/>
      </w:r>
      <w:r w:rsidR="00245196">
        <w:rPr>
          <w:noProof/>
        </w:rPr>
        <w:t>95</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45564E">
        <w:rPr>
          <w:noProof/>
        </w:rPr>
        <w:fldChar w:fldCharType="begin"/>
      </w:r>
      <w:r>
        <w:rPr>
          <w:noProof/>
        </w:rPr>
        <w:instrText xml:space="preserve"> PAGEREF _Toc357598106 \h </w:instrText>
      </w:r>
      <w:r w:rsidR="0045564E">
        <w:rPr>
          <w:noProof/>
        </w:rPr>
      </w:r>
      <w:r w:rsidR="0045564E">
        <w:rPr>
          <w:noProof/>
        </w:rPr>
        <w:fldChar w:fldCharType="separate"/>
      </w:r>
      <w:r w:rsidR="00245196">
        <w:rPr>
          <w:noProof/>
        </w:rPr>
        <w:t>96</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45564E">
        <w:rPr>
          <w:noProof/>
        </w:rPr>
        <w:fldChar w:fldCharType="begin"/>
      </w:r>
      <w:r>
        <w:rPr>
          <w:noProof/>
        </w:rPr>
        <w:instrText xml:space="preserve"> PAGEREF _Toc357598107 \h </w:instrText>
      </w:r>
      <w:r w:rsidR="0045564E">
        <w:rPr>
          <w:noProof/>
        </w:rPr>
      </w:r>
      <w:r w:rsidR="0045564E">
        <w:rPr>
          <w:noProof/>
        </w:rPr>
        <w:fldChar w:fldCharType="separate"/>
      </w:r>
      <w:r w:rsidR="00245196">
        <w:rPr>
          <w:noProof/>
        </w:rPr>
        <w:t>97</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Configuration of Modules</w:t>
      </w:r>
      <w:r>
        <w:rPr>
          <w:noProof/>
        </w:rPr>
        <w:tab/>
      </w:r>
      <w:r w:rsidR="0045564E">
        <w:rPr>
          <w:noProof/>
        </w:rPr>
        <w:fldChar w:fldCharType="begin"/>
      </w:r>
      <w:r>
        <w:rPr>
          <w:noProof/>
        </w:rPr>
        <w:instrText xml:space="preserve"> PAGEREF _Toc357598108 \h </w:instrText>
      </w:r>
      <w:r w:rsidR="0045564E">
        <w:rPr>
          <w:noProof/>
        </w:rPr>
      </w:r>
      <w:r w:rsidR="0045564E">
        <w:rPr>
          <w:noProof/>
        </w:rPr>
        <w:fldChar w:fldCharType="separate"/>
      </w:r>
      <w:r w:rsidR="00245196">
        <w:rPr>
          <w:noProof/>
        </w:rPr>
        <w:t>98</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Processing Module Descriptions</w:t>
      </w:r>
      <w:r>
        <w:rPr>
          <w:noProof/>
        </w:rPr>
        <w:tab/>
      </w:r>
      <w:r w:rsidR="0045564E">
        <w:rPr>
          <w:noProof/>
        </w:rPr>
        <w:fldChar w:fldCharType="begin"/>
      </w:r>
      <w:r>
        <w:rPr>
          <w:noProof/>
        </w:rPr>
        <w:instrText xml:space="preserve"> PAGEREF _Toc357598109 \h </w:instrText>
      </w:r>
      <w:r w:rsidR="0045564E">
        <w:rPr>
          <w:noProof/>
        </w:rPr>
      </w:r>
      <w:r w:rsidR="0045564E">
        <w:rPr>
          <w:noProof/>
        </w:rPr>
        <w:fldChar w:fldCharType="separate"/>
      </w:r>
      <w:r w:rsidR="00245196">
        <w:rPr>
          <w:noProof/>
        </w:rPr>
        <w:t>98</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45564E">
        <w:rPr>
          <w:noProof/>
        </w:rPr>
        <w:fldChar w:fldCharType="begin"/>
      </w:r>
      <w:r>
        <w:rPr>
          <w:noProof/>
        </w:rPr>
        <w:instrText xml:space="preserve"> PAGEREF _Toc357598110 \h </w:instrText>
      </w:r>
      <w:r w:rsidR="0045564E">
        <w:rPr>
          <w:noProof/>
        </w:rPr>
      </w:r>
      <w:r w:rsidR="0045564E">
        <w:rPr>
          <w:noProof/>
        </w:rPr>
        <w:fldChar w:fldCharType="separate"/>
      </w:r>
      <w:r w:rsidR="00245196">
        <w:rPr>
          <w:noProof/>
        </w:rPr>
        <w:t>98</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45564E">
        <w:rPr>
          <w:noProof/>
        </w:rPr>
        <w:fldChar w:fldCharType="begin"/>
      </w:r>
      <w:r>
        <w:rPr>
          <w:noProof/>
        </w:rPr>
        <w:instrText xml:space="preserve"> PAGEREF _Toc357598111 \h </w:instrText>
      </w:r>
      <w:r w:rsidR="0045564E">
        <w:rPr>
          <w:noProof/>
        </w:rPr>
      </w:r>
      <w:r w:rsidR="0045564E">
        <w:rPr>
          <w:noProof/>
        </w:rPr>
        <w:fldChar w:fldCharType="separate"/>
      </w:r>
      <w:r w:rsidR="00245196">
        <w:rPr>
          <w:noProof/>
        </w:rPr>
        <w:t>98</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45564E">
        <w:rPr>
          <w:noProof/>
        </w:rPr>
        <w:fldChar w:fldCharType="begin"/>
      </w:r>
      <w:r>
        <w:rPr>
          <w:noProof/>
        </w:rPr>
        <w:instrText xml:space="preserve"> PAGEREF _Toc357598112 \h </w:instrText>
      </w:r>
      <w:r w:rsidR="0045564E">
        <w:rPr>
          <w:noProof/>
        </w:rPr>
      </w:r>
      <w:r w:rsidR="0045564E">
        <w:rPr>
          <w:noProof/>
        </w:rPr>
        <w:fldChar w:fldCharType="separate"/>
      </w:r>
      <w:r w:rsidR="00245196">
        <w:rPr>
          <w:noProof/>
        </w:rPr>
        <w:t>99</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10.4.4</w:t>
      </w:r>
      <w:r>
        <w:rPr>
          <w:rFonts w:asciiTheme="minorHAnsi" w:eastAsiaTheme="minorEastAsia" w:hAnsiTheme="minorHAnsi" w:cstheme="minorBidi"/>
          <w:noProof/>
          <w:szCs w:val="22"/>
          <w:lang w:val="en-AU" w:eastAsia="ja-JP"/>
        </w:rPr>
        <w:tab/>
      </w:r>
      <w:r>
        <w:rPr>
          <w:noProof/>
        </w:rPr>
        <w:t>Delta</w:t>
      </w:r>
      <w:r>
        <w:rPr>
          <w:noProof/>
        </w:rPr>
        <w:tab/>
      </w:r>
      <w:r w:rsidR="0045564E">
        <w:rPr>
          <w:noProof/>
        </w:rPr>
        <w:fldChar w:fldCharType="begin"/>
      </w:r>
      <w:r>
        <w:rPr>
          <w:noProof/>
        </w:rPr>
        <w:instrText xml:space="preserve"> PAGEREF _Toc357598113 \h </w:instrText>
      </w:r>
      <w:r w:rsidR="0045564E">
        <w:rPr>
          <w:noProof/>
        </w:rPr>
      </w:r>
      <w:r w:rsidR="0045564E">
        <w:rPr>
          <w:noProof/>
        </w:rPr>
        <w:fldChar w:fldCharType="separate"/>
      </w:r>
      <w:r w:rsidR="00245196">
        <w:rPr>
          <w:noProof/>
        </w:rPr>
        <w:t>100</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10.4.5</w:t>
      </w:r>
      <w:r>
        <w:rPr>
          <w:rFonts w:asciiTheme="minorHAnsi" w:eastAsiaTheme="minorEastAsia" w:hAnsiTheme="minorHAnsi" w:cstheme="minorBidi"/>
          <w:noProof/>
          <w:szCs w:val="22"/>
          <w:lang w:val="en-AU" w:eastAsia="ja-JP"/>
        </w:rPr>
        <w:tab/>
      </w:r>
      <w:r>
        <w:rPr>
          <w:noProof/>
        </w:rPr>
        <w:t>Waveband Filter</w:t>
      </w:r>
      <w:r>
        <w:rPr>
          <w:noProof/>
        </w:rPr>
        <w:tab/>
      </w:r>
      <w:r w:rsidR="0045564E">
        <w:rPr>
          <w:noProof/>
        </w:rPr>
        <w:fldChar w:fldCharType="begin"/>
      </w:r>
      <w:r>
        <w:rPr>
          <w:noProof/>
        </w:rPr>
        <w:instrText xml:space="preserve"> PAGEREF _Toc357598114 \h </w:instrText>
      </w:r>
      <w:r w:rsidR="0045564E">
        <w:rPr>
          <w:noProof/>
        </w:rPr>
      </w:r>
      <w:r w:rsidR="0045564E">
        <w:rPr>
          <w:noProof/>
        </w:rPr>
        <w:fldChar w:fldCharType="separate"/>
      </w:r>
      <w:r w:rsidR="00245196">
        <w:rPr>
          <w:noProof/>
        </w:rPr>
        <w:t>101</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45564E">
        <w:rPr>
          <w:noProof/>
        </w:rPr>
        <w:fldChar w:fldCharType="begin"/>
      </w:r>
      <w:r>
        <w:rPr>
          <w:noProof/>
        </w:rPr>
        <w:instrText xml:space="preserve"> PAGEREF _Toc357598115 \h </w:instrText>
      </w:r>
      <w:r w:rsidR="0045564E">
        <w:rPr>
          <w:noProof/>
        </w:rPr>
      </w:r>
      <w:r w:rsidR="0045564E">
        <w:rPr>
          <w:noProof/>
        </w:rPr>
        <w:fldChar w:fldCharType="separate"/>
      </w:r>
      <w:r w:rsidR="00245196">
        <w:rPr>
          <w:noProof/>
        </w:rPr>
        <w:t>102</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Visualisation Modules</w:t>
      </w:r>
      <w:r>
        <w:rPr>
          <w:noProof/>
        </w:rPr>
        <w:tab/>
      </w:r>
      <w:r w:rsidR="0045564E">
        <w:rPr>
          <w:noProof/>
        </w:rPr>
        <w:fldChar w:fldCharType="begin"/>
      </w:r>
      <w:r>
        <w:rPr>
          <w:noProof/>
        </w:rPr>
        <w:instrText xml:space="preserve"> PAGEREF _Toc357598116 \h </w:instrText>
      </w:r>
      <w:r w:rsidR="0045564E">
        <w:rPr>
          <w:noProof/>
        </w:rPr>
      </w:r>
      <w:r w:rsidR="0045564E">
        <w:rPr>
          <w:noProof/>
        </w:rPr>
        <w:fldChar w:fldCharType="separate"/>
      </w:r>
      <w:r w:rsidR="00245196">
        <w:rPr>
          <w:noProof/>
        </w:rPr>
        <w:t>103</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Spectral Line Plot</w:t>
      </w:r>
      <w:r>
        <w:rPr>
          <w:noProof/>
        </w:rPr>
        <w:tab/>
      </w:r>
      <w:r w:rsidR="0045564E">
        <w:rPr>
          <w:noProof/>
        </w:rPr>
        <w:fldChar w:fldCharType="begin"/>
      </w:r>
      <w:r>
        <w:rPr>
          <w:noProof/>
        </w:rPr>
        <w:instrText xml:space="preserve"> PAGEREF _Toc357598117 \h </w:instrText>
      </w:r>
      <w:r w:rsidR="0045564E">
        <w:rPr>
          <w:noProof/>
        </w:rPr>
      </w:r>
      <w:r w:rsidR="0045564E">
        <w:rPr>
          <w:noProof/>
        </w:rPr>
        <w:fldChar w:fldCharType="separate"/>
      </w:r>
      <w:r w:rsidR="00245196">
        <w:rPr>
          <w:noProof/>
        </w:rPr>
        <w:t>104</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Spectral Scatter Plot</w:t>
      </w:r>
      <w:r>
        <w:rPr>
          <w:noProof/>
        </w:rPr>
        <w:tab/>
      </w:r>
      <w:r w:rsidR="0045564E">
        <w:rPr>
          <w:noProof/>
        </w:rPr>
        <w:fldChar w:fldCharType="begin"/>
      </w:r>
      <w:r>
        <w:rPr>
          <w:noProof/>
        </w:rPr>
        <w:instrText xml:space="preserve"> PAGEREF _Toc357598118 \h </w:instrText>
      </w:r>
      <w:r w:rsidR="0045564E">
        <w:rPr>
          <w:noProof/>
        </w:rPr>
      </w:r>
      <w:r w:rsidR="0045564E">
        <w:rPr>
          <w:noProof/>
        </w:rPr>
        <w:fldChar w:fldCharType="separate"/>
      </w:r>
      <w:r w:rsidR="00245196">
        <w:rPr>
          <w:noProof/>
        </w:rPr>
        <w:t>104</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10.5.3</w:t>
      </w:r>
      <w:r>
        <w:rPr>
          <w:rFonts w:asciiTheme="minorHAnsi" w:eastAsiaTheme="minorEastAsia" w:hAnsiTheme="minorHAnsi" w:cstheme="minorBidi"/>
          <w:noProof/>
          <w:szCs w:val="22"/>
          <w:lang w:val="en-AU" w:eastAsia="ja-JP"/>
        </w:rPr>
        <w:tab/>
      </w:r>
      <w:r>
        <w:rPr>
          <w:noProof/>
        </w:rPr>
        <w:t>Gonio Sampling Points Plot</w:t>
      </w:r>
      <w:r>
        <w:rPr>
          <w:noProof/>
        </w:rPr>
        <w:tab/>
      </w:r>
      <w:r w:rsidR="0045564E">
        <w:rPr>
          <w:noProof/>
        </w:rPr>
        <w:fldChar w:fldCharType="begin"/>
      </w:r>
      <w:r>
        <w:rPr>
          <w:noProof/>
        </w:rPr>
        <w:instrText xml:space="preserve"> PAGEREF _Toc357598119 \h </w:instrText>
      </w:r>
      <w:r w:rsidR="0045564E">
        <w:rPr>
          <w:noProof/>
        </w:rPr>
      </w:r>
      <w:r w:rsidR="0045564E">
        <w:rPr>
          <w:noProof/>
        </w:rPr>
        <w:fldChar w:fldCharType="separate"/>
      </w:r>
      <w:r w:rsidR="00245196">
        <w:rPr>
          <w:noProof/>
        </w:rPr>
        <w:t>105</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10.5.4</w:t>
      </w:r>
      <w:r>
        <w:rPr>
          <w:rFonts w:asciiTheme="minorHAnsi" w:eastAsiaTheme="minorEastAsia" w:hAnsiTheme="minorHAnsi" w:cstheme="minorBidi"/>
          <w:noProof/>
          <w:szCs w:val="22"/>
          <w:lang w:val="en-AU" w:eastAsia="ja-JP"/>
        </w:rPr>
        <w:tab/>
      </w:r>
      <w:r>
        <w:rPr>
          <w:noProof/>
        </w:rPr>
        <w:t>Gonio Hemisphere Explorer</w:t>
      </w:r>
      <w:r>
        <w:rPr>
          <w:noProof/>
        </w:rPr>
        <w:tab/>
      </w:r>
      <w:r w:rsidR="0045564E">
        <w:rPr>
          <w:noProof/>
        </w:rPr>
        <w:fldChar w:fldCharType="begin"/>
      </w:r>
      <w:r>
        <w:rPr>
          <w:noProof/>
        </w:rPr>
        <w:instrText xml:space="preserve"> PAGEREF _Toc357598120 \h </w:instrText>
      </w:r>
      <w:r w:rsidR="0045564E">
        <w:rPr>
          <w:noProof/>
        </w:rPr>
      </w:r>
      <w:r w:rsidR="0045564E">
        <w:rPr>
          <w:noProof/>
        </w:rPr>
        <w:fldChar w:fldCharType="separate"/>
      </w:r>
      <w:r w:rsidR="00245196">
        <w:rPr>
          <w:noProof/>
        </w:rPr>
        <w:t>105</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10.5.5</w:t>
      </w:r>
      <w:r>
        <w:rPr>
          <w:rFonts w:asciiTheme="minorHAnsi" w:eastAsiaTheme="minorEastAsia" w:hAnsiTheme="minorHAnsi" w:cstheme="minorBidi"/>
          <w:noProof/>
          <w:szCs w:val="22"/>
          <w:lang w:val="en-AU" w:eastAsia="ja-JP"/>
        </w:rPr>
        <w:tab/>
      </w:r>
      <w:r>
        <w:rPr>
          <w:noProof/>
        </w:rPr>
        <w:t>Time Line Plot</w:t>
      </w:r>
      <w:r>
        <w:rPr>
          <w:noProof/>
        </w:rPr>
        <w:tab/>
      </w:r>
      <w:r w:rsidR="0045564E">
        <w:rPr>
          <w:noProof/>
        </w:rPr>
        <w:fldChar w:fldCharType="begin"/>
      </w:r>
      <w:r>
        <w:rPr>
          <w:noProof/>
        </w:rPr>
        <w:instrText xml:space="preserve"> PAGEREF _Toc357598121 \h </w:instrText>
      </w:r>
      <w:r w:rsidR="0045564E">
        <w:rPr>
          <w:noProof/>
        </w:rPr>
      </w:r>
      <w:r w:rsidR="0045564E">
        <w:rPr>
          <w:noProof/>
        </w:rPr>
        <w:fldChar w:fldCharType="separate"/>
      </w:r>
      <w:r w:rsidR="00245196">
        <w:rPr>
          <w:noProof/>
        </w:rPr>
        <w:t>107</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10.5.6</w:t>
      </w:r>
      <w:r>
        <w:rPr>
          <w:rFonts w:asciiTheme="minorHAnsi" w:eastAsiaTheme="minorEastAsia" w:hAnsiTheme="minorHAnsi" w:cstheme="minorBidi"/>
          <w:noProof/>
          <w:szCs w:val="22"/>
          <w:lang w:val="en-AU" w:eastAsia="ja-JP"/>
        </w:rPr>
        <w:tab/>
      </w:r>
      <w:r>
        <w:rPr>
          <w:noProof/>
        </w:rPr>
        <w:t>Time Line Explorer</w:t>
      </w:r>
      <w:r>
        <w:rPr>
          <w:noProof/>
        </w:rPr>
        <w:tab/>
      </w:r>
      <w:r w:rsidR="0045564E">
        <w:rPr>
          <w:noProof/>
        </w:rPr>
        <w:fldChar w:fldCharType="begin"/>
      </w:r>
      <w:r>
        <w:rPr>
          <w:noProof/>
        </w:rPr>
        <w:instrText xml:space="preserve"> PAGEREF _Toc357598122 \h </w:instrText>
      </w:r>
      <w:r w:rsidR="0045564E">
        <w:rPr>
          <w:noProof/>
        </w:rPr>
      </w:r>
      <w:r w:rsidR="0045564E">
        <w:rPr>
          <w:noProof/>
        </w:rPr>
        <w:fldChar w:fldCharType="separate"/>
      </w:r>
      <w:r w:rsidR="00245196">
        <w:rPr>
          <w:noProof/>
        </w:rPr>
        <w:t>108</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10.6</w:t>
      </w:r>
      <w:r>
        <w:rPr>
          <w:rFonts w:asciiTheme="minorHAnsi" w:eastAsiaTheme="minorEastAsia" w:hAnsiTheme="minorHAnsi" w:cstheme="minorBidi"/>
          <w:noProof/>
          <w:szCs w:val="22"/>
          <w:lang w:val="en-AU" w:eastAsia="ja-JP"/>
        </w:rPr>
        <w:tab/>
      </w:r>
      <w:r>
        <w:rPr>
          <w:noProof/>
        </w:rPr>
        <w:t>File Export Module</w:t>
      </w:r>
      <w:r>
        <w:rPr>
          <w:noProof/>
        </w:rPr>
        <w:tab/>
      </w:r>
      <w:r w:rsidR="0045564E">
        <w:rPr>
          <w:noProof/>
        </w:rPr>
        <w:fldChar w:fldCharType="begin"/>
      </w:r>
      <w:r>
        <w:rPr>
          <w:noProof/>
        </w:rPr>
        <w:instrText xml:space="preserve"> PAGEREF _Toc357598123 \h </w:instrText>
      </w:r>
      <w:r w:rsidR="0045564E">
        <w:rPr>
          <w:noProof/>
        </w:rPr>
      </w:r>
      <w:r w:rsidR="0045564E">
        <w:rPr>
          <w:noProof/>
        </w:rPr>
        <w:fldChar w:fldCharType="separate"/>
      </w:r>
      <w:r w:rsidR="00245196">
        <w:rPr>
          <w:noProof/>
        </w:rPr>
        <w:t>109</w:t>
      </w:r>
      <w:r w:rsidR="0045564E">
        <w:rPr>
          <w:noProof/>
        </w:rPr>
        <w:fldChar w:fldCharType="end"/>
      </w:r>
    </w:p>
    <w:p w:rsidR="007D41EC" w:rsidRDefault="007D41EC">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45564E">
        <w:rPr>
          <w:noProof/>
        </w:rPr>
        <w:fldChar w:fldCharType="begin"/>
      </w:r>
      <w:r>
        <w:rPr>
          <w:noProof/>
        </w:rPr>
        <w:instrText xml:space="preserve"> PAGEREF _Toc357598124 \h </w:instrText>
      </w:r>
      <w:r w:rsidR="0045564E">
        <w:rPr>
          <w:noProof/>
        </w:rPr>
      </w:r>
      <w:r w:rsidR="0045564E">
        <w:rPr>
          <w:noProof/>
        </w:rPr>
        <w:fldChar w:fldCharType="separate"/>
      </w:r>
      <w:r w:rsidR="00245196">
        <w:rPr>
          <w:noProof/>
        </w:rPr>
        <w:t>110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11.1</w:t>
      </w:r>
      <w:r>
        <w:rPr>
          <w:rFonts w:asciiTheme="minorHAnsi" w:eastAsiaTheme="minorEastAsia" w:hAnsiTheme="minorHAnsi" w:cstheme="minorBidi"/>
          <w:noProof/>
          <w:szCs w:val="22"/>
          <w:lang w:val="en-AU" w:eastAsia="ja-JP"/>
        </w:rPr>
        <w:tab/>
      </w:r>
      <w:r>
        <w:rPr>
          <w:noProof/>
        </w:rPr>
        <w:t>Removing data</w:t>
      </w:r>
      <w:r>
        <w:rPr>
          <w:noProof/>
        </w:rPr>
        <w:tab/>
      </w:r>
      <w:r w:rsidR="0045564E">
        <w:rPr>
          <w:noProof/>
        </w:rPr>
        <w:fldChar w:fldCharType="begin"/>
      </w:r>
      <w:r>
        <w:rPr>
          <w:noProof/>
        </w:rPr>
        <w:instrText xml:space="preserve"> PAGEREF _Toc357598125 \h </w:instrText>
      </w:r>
      <w:r w:rsidR="0045564E">
        <w:rPr>
          <w:noProof/>
        </w:rPr>
      </w:r>
      <w:r w:rsidR="0045564E">
        <w:rPr>
          <w:noProof/>
        </w:rPr>
        <w:fldChar w:fldCharType="separate"/>
      </w:r>
      <w:r w:rsidR="00245196">
        <w:rPr>
          <w:noProof/>
        </w:rPr>
        <w:t>110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11.2</w:t>
      </w:r>
      <w:r>
        <w:rPr>
          <w:rFonts w:asciiTheme="minorHAnsi" w:eastAsiaTheme="minorEastAsia" w:hAnsiTheme="minorHAnsi" w:cstheme="minorBidi"/>
          <w:noProof/>
          <w:szCs w:val="22"/>
          <w:lang w:val="en-AU" w:eastAsia="ja-JP"/>
        </w:rPr>
        <w:tab/>
      </w:r>
      <w:r>
        <w:rPr>
          <w:noProof/>
        </w:rPr>
        <w:t>Campaign Export</w:t>
      </w:r>
      <w:r>
        <w:rPr>
          <w:noProof/>
        </w:rPr>
        <w:tab/>
      </w:r>
      <w:r w:rsidR="0045564E">
        <w:rPr>
          <w:noProof/>
        </w:rPr>
        <w:fldChar w:fldCharType="begin"/>
      </w:r>
      <w:r>
        <w:rPr>
          <w:noProof/>
        </w:rPr>
        <w:instrText xml:space="preserve"> PAGEREF _Toc357598126 \h </w:instrText>
      </w:r>
      <w:r w:rsidR="0045564E">
        <w:rPr>
          <w:noProof/>
        </w:rPr>
      </w:r>
      <w:r w:rsidR="0045564E">
        <w:rPr>
          <w:noProof/>
        </w:rPr>
        <w:fldChar w:fldCharType="separate"/>
      </w:r>
      <w:r w:rsidR="00245196">
        <w:rPr>
          <w:noProof/>
        </w:rPr>
        <w:t>111</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11.3</w:t>
      </w:r>
      <w:r>
        <w:rPr>
          <w:rFonts w:asciiTheme="minorHAnsi" w:eastAsiaTheme="minorEastAsia" w:hAnsiTheme="minorHAnsi" w:cstheme="minorBidi"/>
          <w:noProof/>
          <w:szCs w:val="22"/>
          <w:lang w:val="en-AU" w:eastAsia="ja-JP"/>
        </w:rPr>
        <w:tab/>
      </w:r>
      <w:r>
        <w:rPr>
          <w:noProof/>
        </w:rPr>
        <w:t>Campaign Import</w:t>
      </w:r>
      <w:r>
        <w:rPr>
          <w:noProof/>
        </w:rPr>
        <w:tab/>
      </w:r>
      <w:r w:rsidR="0045564E">
        <w:rPr>
          <w:noProof/>
        </w:rPr>
        <w:fldChar w:fldCharType="begin"/>
      </w:r>
      <w:r>
        <w:rPr>
          <w:noProof/>
        </w:rPr>
        <w:instrText xml:space="preserve"> PAGEREF _Toc357598127 \h </w:instrText>
      </w:r>
      <w:r w:rsidR="0045564E">
        <w:rPr>
          <w:noProof/>
        </w:rPr>
      </w:r>
      <w:r w:rsidR="0045564E">
        <w:rPr>
          <w:noProof/>
        </w:rPr>
        <w:fldChar w:fldCharType="separate"/>
      </w:r>
      <w:r w:rsidR="00245196">
        <w:rPr>
          <w:noProof/>
        </w:rPr>
        <w:t>111</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11.4</w:t>
      </w:r>
      <w:r>
        <w:rPr>
          <w:rFonts w:asciiTheme="minorHAnsi" w:eastAsiaTheme="minorEastAsia" w:hAnsiTheme="minorHAnsi" w:cstheme="minorBidi"/>
          <w:noProof/>
          <w:szCs w:val="22"/>
          <w:lang w:val="en-AU" w:eastAsia="ja-JP"/>
        </w:rPr>
        <w:tab/>
      </w:r>
      <w:r>
        <w:rPr>
          <w:noProof/>
        </w:rPr>
        <w:t>Definition of new Sensors</w:t>
      </w:r>
      <w:r>
        <w:rPr>
          <w:noProof/>
        </w:rPr>
        <w:tab/>
      </w:r>
      <w:r w:rsidR="0045564E">
        <w:rPr>
          <w:noProof/>
        </w:rPr>
        <w:fldChar w:fldCharType="begin"/>
      </w:r>
      <w:r>
        <w:rPr>
          <w:noProof/>
        </w:rPr>
        <w:instrText xml:space="preserve"> PAGEREF _Toc357598128 \h </w:instrText>
      </w:r>
      <w:r w:rsidR="0045564E">
        <w:rPr>
          <w:noProof/>
        </w:rPr>
      </w:r>
      <w:r w:rsidR="0045564E">
        <w:rPr>
          <w:noProof/>
        </w:rPr>
        <w:fldChar w:fldCharType="separate"/>
      </w:r>
      <w:r w:rsidR="00245196">
        <w:rPr>
          <w:noProof/>
        </w:rPr>
        <w:t>112</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11.5</w:t>
      </w:r>
      <w:r>
        <w:rPr>
          <w:rFonts w:asciiTheme="minorHAnsi" w:eastAsiaTheme="minorEastAsia" w:hAnsiTheme="minorHAnsi" w:cstheme="minorBidi"/>
          <w:noProof/>
          <w:szCs w:val="22"/>
          <w:lang w:val="en-AU" w:eastAsia="ja-JP"/>
        </w:rPr>
        <w:tab/>
      </w:r>
      <w:r>
        <w:rPr>
          <w:noProof/>
        </w:rPr>
        <w:t>Instrument Administration</w:t>
      </w:r>
      <w:r>
        <w:rPr>
          <w:noProof/>
        </w:rPr>
        <w:tab/>
      </w:r>
      <w:r w:rsidR="0045564E">
        <w:rPr>
          <w:noProof/>
        </w:rPr>
        <w:fldChar w:fldCharType="begin"/>
      </w:r>
      <w:r>
        <w:rPr>
          <w:noProof/>
        </w:rPr>
        <w:instrText xml:space="preserve"> PAGEREF _Toc357598129 \h </w:instrText>
      </w:r>
      <w:r w:rsidR="0045564E">
        <w:rPr>
          <w:noProof/>
        </w:rPr>
      </w:r>
      <w:r w:rsidR="0045564E">
        <w:rPr>
          <w:noProof/>
        </w:rPr>
        <w:fldChar w:fldCharType="separate"/>
      </w:r>
      <w:r w:rsidR="00245196">
        <w:rPr>
          <w:noProof/>
        </w:rPr>
        <w:t>114</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11.5.1</w:t>
      </w:r>
      <w:r>
        <w:rPr>
          <w:rFonts w:asciiTheme="minorHAnsi" w:eastAsiaTheme="minorEastAsia" w:hAnsiTheme="minorHAnsi" w:cstheme="minorBidi"/>
          <w:noProof/>
          <w:szCs w:val="22"/>
          <w:lang w:val="en-AU" w:eastAsia="ja-JP"/>
        </w:rPr>
        <w:tab/>
      </w:r>
      <w:r>
        <w:rPr>
          <w:noProof/>
        </w:rPr>
        <w:t>Instrument Calibrations</w:t>
      </w:r>
      <w:r>
        <w:rPr>
          <w:noProof/>
        </w:rPr>
        <w:tab/>
      </w:r>
      <w:r w:rsidR="0045564E">
        <w:rPr>
          <w:noProof/>
        </w:rPr>
        <w:fldChar w:fldCharType="begin"/>
      </w:r>
      <w:r>
        <w:rPr>
          <w:noProof/>
        </w:rPr>
        <w:instrText xml:space="preserve"> PAGEREF _Toc357598130 \h </w:instrText>
      </w:r>
      <w:r w:rsidR="0045564E">
        <w:rPr>
          <w:noProof/>
        </w:rPr>
      </w:r>
      <w:r w:rsidR="0045564E">
        <w:rPr>
          <w:noProof/>
        </w:rPr>
        <w:fldChar w:fldCharType="separate"/>
      </w:r>
      <w:r w:rsidR="00245196">
        <w:rPr>
          <w:noProof/>
        </w:rPr>
        <w:t>117</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11.6</w:t>
      </w:r>
      <w:r>
        <w:rPr>
          <w:rFonts w:asciiTheme="minorHAnsi" w:eastAsiaTheme="minorEastAsia" w:hAnsiTheme="minorHAnsi" w:cstheme="minorBidi"/>
          <w:noProof/>
          <w:szCs w:val="22"/>
          <w:lang w:val="en-AU" w:eastAsia="ja-JP"/>
        </w:rPr>
        <w:tab/>
      </w:r>
      <w:r>
        <w:rPr>
          <w:noProof/>
        </w:rPr>
        <w:t>Reference Panel Administration</w:t>
      </w:r>
      <w:r>
        <w:rPr>
          <w:noProof/>
        </w:rPr>
        <w:tab/>
      </w:r>
      <w:r w:rsidR="0045564E">
        <w:rPr>
          <w:noProof/>
        </w:rPr>
        <w:fldChar w:fldCharType="begin"/>
      </w:r>
      <w:r>
        <w:rPr>
          <w:noProof/>
        </w:rPr>
        <w:instrText xml:space="preserve"> PAGEREF _Toc357598131 \h </w:instrText>
      </w:r>
      <w:r w:rsidR="0045564E">
        <w:rPr>
          <w:noProof/>
        </w:rPr>
      </w:r>
      <w:r w:rsidR="0045564E">
        <w:rPr>
          <w:noProof/>
        </w:rPr>
        <w:fldChar w:fldCharType="separate"/>
      </w:r>
      <w:r w:rsidR="00245196">
        <w:rPr>
          <w:noProof/>
        </w:rPr>
        <w:t>118</w:t>
      </w:r>
      <w:r w:rsidR="0045564E">
        <w:rPr>
          <w:noProof/>
        </w:rPr>
        <w:fldChar w:fldCharType="end"/>
      </w:r>
    </w:p>
    <w:p w:rsidR="007D41EC" w:rsidRDefault="007D41EC">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45564E">
        <w:rPr>
          <w:noProof/>
        </w:rPr>
        <w:fldChar w:fldCharType="begin"/>
      </w:r>
      <w:r>
        <w:rPr>
          <w:noProof/>
        </w:rPr>
        <w:instrText xml:space="preserve"> PAGEREF _Toc357598132 \h </w:instrText>
      </w:r>
      <w:r w:rsidR="0045564E">
        <w:rPr>
          <w:noProof/>
        </w:rPr>
      </w:r>
      <w:r w:rsidR="0045564E">
        <w:rPr>
          <w:noProof/>
        </w:rPr>
        <w:fldChar w:fldCharType="separate"/>
      </w:r>
      <w:r w:rsidR="00245196">
        <w:rPr>
          <w:noProof/>
        </w:rPr>
        <w:t>121</w:t>
      </w:r>
      <w:r w:rsidR="0045564E">
        <w:rPr>
          <w:noProof/>
        </w:rPr>
        <w:fldChar w:fldCharType="end"/>
      </w:r>
    </w:p>
    <w:p w:rsidR="007D41EC" w:rsidRDefault="007D41EC">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Tutorial</w:t>
      </w:r>
      <w:r>
        <w:rPr>
          <w:noProof/>
        </w:rPr>
        <w:tab/>
      </w:r>
      <w:r w:rsidR="0045564E">
        <w:rPr>
          <w:noProof/>
        </w:rPr>
        <w:fldChar w:fldCharType="begin"/>
      </w:r>
      <w:r>
        <w:rPr>
          <w:noProof/>
        </w:rPr>
        <w:instrText xml:space="preserve"> PAGEREF _Toc357598133 \h </w:instrText>
      </w:r>
      <w:r w:rsidR="0045564E">
        <w:rPr>
          <w:noProof/>
        </w:rPr>
      </w:r>
      <w:r w:rsidR="0045564E">
        <w:rPr>
          <w:noProof/>
        </w:rPr>
        <w:fldChar w:fldCharType="separate"/>
      </w:r>
      <w:r w:rsidR="00245196">
        <w:rPr>
          <w:noProof/>
        </w:rPr>
        <w:t>123</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13.1</w:t>
      </w:r>
      <w:r>
        <w:rPr>
          <w:rFonts w:asciiTheme="minorHAnsi" w:eastAsiaTheme="minorEastAsia" w:hAnsiTheme="minorHAnsi" w:cstheme="minorBidi"/>
          <w:noProof/>
          <w:szCs w:val="22"/>
          <w:lang w:val="en-AU" w:eastAsia="ja-JP"/>
        </w:rPr>
        <w:tab/>
      </w:r>
      <w:r>
        <w:rPr>
          <w:noProof/>
        </w:rPr>
        <w:t>SPECCHIO Online Test Database</w:t>
      </w:r>
      <w:r>
        <w:rPr>
          <w:noProof/>
        </w:rPr>
        <w:tab/>
      </w:r>
      <w:r w:rsidR="0045564E">
        <w:rPr>
          <w:noProof/>
        </w:rPr>
        <w:fldChar w:fldCharType="begin"/>
      </w:r>
      <w:r>
        <w:rPr>
          <w:noProof/>
        </w:rPr>
        <w:instrText xml:space="preserve"> PAGEREF _Toc357598134 \h </w:instrText>
      </w:r>
      <w:r w:rsidR="0045564E">
        <w:rPr>
          <w:noProof/>
        </w:rPr>
      </w:r>
      <w:r w:rsidR="0045564E">
        <w:rPr>
          <w:noProof/>
        </w:rPr>
        <w:fldChar w:fldCharType="separate"/>
      </w:r>
      <w:r w:rsidR="00245196">
        <w:rPr>
          <w:noProof/>
        </w:rPr>
        <w:t>123</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13.1.1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sidR="0045564E">
        <w:rPr>
          <w:noProof/>
        </w:rPr>
        <w:fldChar w:fldCharType="begin"/>
      </w:r>
      <w:r>
        <w:rPr>
          <w:noProof/>
        </w:rPr>
        <w:instrText xml:space="preserve"> PAGEREF _Toc357598135 \h </w:instrText>
      </w:r>
      <w:r w:rsidR="0045564E">
        <w:rPr>
          <w:noProof/>
        </w:rPr>
      </w:r>
      <w:r w:rsidR="0045564E">
        <w:rPr>
          <w:noProof/>
        </w:rPr>
        <w:fldChar w:fldCharType="separate"/>
      </w:r>
      <w:r w:rsidR="00245196">
        <w:rPr>
          <w:noProof/>
        </w:rPr>
        <w:t>124</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13.1.2</w:t>
      </w:r>
      <w:r>
        <w:rPr>
          <w:rFonts w:asciiTheme="minorHAnsi" w:eastAsiaTheme="minorEastAsia" w:hAnsiTheme="minorHAnsi" w:cstheme="minorBidi"/>
          <w:noProof/>
          <w:szCs w:val="22"/>
          <w:lang w:val="en-AU" w:eastAsia="ja-JP"/>
        </w:rPr>
        <w:tab/>
      </w:r>
      <w:r>
        <w:rPr>
          <w:noProof/>
        </w:rPr>
        <w:t>Downloading Test Data Sets</w:t>
      </w:r>
      <w:r>
        <w:rPr>
          <w:noProof/>
        </w:rPr>
        <w:tab/>
      </w:r>
      <w:r w:rsidR="0045564E">
        <w:rPr>
          <w:noProof/>
        </w:rPr>
        <w:fldChar w:fldCharType="begin"/>
      </w:r>
      <w:r>
        <w:rPr>
          <w:noProof/>
        </w:rPr>
        <w:instrText xml:space="preserve"> PAGEREF _Toc357598136 \h </w:instrText>
      </w:r>
      <w:r w:rsidR="0045564E">
        <w:rPr>
          <w:noProof/>
        </w:rPr>
      </w:r>
      <w:r w:rsidR="0045564E">
        <w:rPr>
          <w:noProof/>
        </w:rPr>
        <w:fldChar w:fldCharType="separate"/>
      </w:r>
      <w:r w:rsidR="00245196">
        <w:rPr>
          <w:noProof/>
        </w:rPr>
        <w:t>124</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13.2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sidR="0045564E">
        <w:rPr>
          <w:noProof/>
        </w:rPr>
        <w:fldChar w:fldCharType="begin"/>
      </w:r>
      <w:r>
        <w:rPr>
          <w:noProof/>
        </w:rPr>
        <w:instrText xml:space="preserve"> PAGEREF _Toc357598137 \h </w:instrText>
      </w:r>
      <w:r w:rsidR="0045564E">
        <w:rPr>
          <w:noProof/>
        </w:rPr>
      </w:r>
      <w:r w:rsidR="0045564E">
        <w:rPr>
          <w:noProof/>
        </w:rPr>
        <w:fldChar w:fldCharType="separate"/>
      </w:r>
      <w:r w:rsidR="00245196">
        <w:rPr>
          <w:noProof/>
        </w:rPr>
        <w:t>125</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13.2.1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sidR="0045564E">
        <w:rPr>
          <w:noProof/>
        </w:rPr>
        <w:fldChar w:fldCharType="begin"/>
      </w:r>
      <w:r>
        <w:rPr>
          <w:noProof/>
        </w:rPr>
        <w:instrText xml:space="preserve"> PAGEREF _Toc357598138 \h </w:instrText>
      </w:r>
      <w:r w:rsidR="0045564E">
        <w:rPr>
          <w:noProof/>
        </w:rPr>
      </w:r>
      <w:r w:rsidR="0045564E">
        <w:rPr>
          <w:noProof/>
        </w:rPr>
        <w:fldChar w:fldCharType="separate"/>
      </w:r>
      <w:r w:rsidR="00245196">
        <w:rPr>
          <w:noProof/>
        </w:rPr>
        <w:t>125</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13.2.2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sidR="0045564E">
        <w:rPr>
          <w:noProof/>
        </w:rPr>
        <w:fldChar w:fldCharType="begin"/>
      </w:r>
      <w:r>
        <w:rPr>
          <w:noProof/>
        </w:rPr>
        <w:instrText xml:space="preserve"> PAGEREF _Toc357598139 \h </w:instrText>
      </w:r>
      <w:r w:rsidR="0045564E">
        <w:rPr>
          <w:noProof/>
        </w:rPr>
      </w:r>
      <w:r w:rsidR="0045564E">
        <w:rPr>
          <w:noProof/>
        </w:rPr>
        <w:fldChar w:fldCharType="separate"/>
      </w:r>
      <w:r w:rsidR="00245196">
        <w:rPr>
          <w:noProof/>
        </w:rPr>
        <w:t>125</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13.2.3</w:t>
      </w:r>
      <w:r>
        <w:rPr>
          <w:rFonts w:asciiTheme="minorHAnsi" w:eastAsiaTheme="minorEastAsia" w:hAnsiTheme="minorHAnsi" w:cstheme="minorBidi"/>
          <w:noProof/>
          <w:szCs w:val="22"/>
          <w:lang w:val="en-AU" w:eastAsia="ja-JP"/>
        </w:rPr>
        <w:tab/>
      </w:r>
      <w:r>
        <w:rPr>
          <w:noProof/>
        </w:rPr>
        <w:t>Get to Know Your Data</w:t>
      </w:r>
      <w:r>
        <w:rPr>
          <w:noProof/>
        </w:rPr>
        <w:tab/>
      </w:r>
      <w:r w:rsidR="0045564E">
        <w:rPr>
          <w:noProof/>
        </w:rPr>
        <w:fldChar w:fldCharType="begin"/>
      </w:r>
      <w:r>
        <w:rPr>
          <w:noProof/>
        </w:rPr>
        <w:instrText xml:space="preserve"> PAGEREF _Toc357598140 \h </w:instrText>
      </w:r>
      <w:r w:rsidR="0045564E">
        <w:rPr>
          <w:noProof/>
        </w:rPr>
      </w:r>
      <w:r w:rsidR="0045564E">
        <w:rPr>
          <w:noProof/>
        </w:rPr>
        <w:fldChar w:fldCharType="separate"/>
      </w:r>
      <w:r w:rsidR="00245196">
        <w:rPr>
          <w:noProof/>
        </w:rPr>
        <w:t>126</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13.2.4</w:t>
      </w:r>
      <w:r>
        <w:rPr>
          <w:rFonts w:asciiTheme="minorHAnsi" w:eastAsiaTheme="minorEastAsia" w:hAnsiTheme="minorHAnsi" w:cstheme="minorBidi"/>
          <w:noProof/>
          <w:szCs w:val="22"/>
          <w:lang w:val="en-AU" w:eastAsia="ja-JP"/>
        </w:rPr>
        <w:tab/>
      </w:r>
      <w:r>
        <w:rPr>
          <w:noProof/>
        </w:rPr>
        <w:t>Exporting Data to CSV</w:t>
      </w:r>
      <w:r>
        <w:rPr>
          <w:noProof/>
        </w:rPr>
        <w:tab/>
      </w:r>
      <w:r w:rsidR="0045564E">
        <w:rPr>
          <w:noProof/>
        </w:rPr>
        <w:fldChar w:fldCharType="begin"/>
      </w:r>
      <w:r>
        <w:rPr>
          <w:noProof/>
        </w:rPr>
        <w:instrText xml:space="preserve"> PAGEREF _Toc357598141 \h </w:instrText>
      </w:r>
      <w:r w:rsidR="0045564E">
        <w:rPr>
          <w:noProof/>
        </w:rPr>
      </w:r>
      <w:r w:rsidR="0045564E">
        <w:rPr>
          <w:noProof/>
        </w:rPr>
        <w:fldChar w:fldCharType="separate"/>
      </w:r>
      <w:r w:rsidR="00245196">
        <w:rPr>
          <w:noProof/>
        </w:rPr>
        <w:t>127</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13.2.5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sidR="0045564E">
        <w:rPr>
          <w:noProof/>
        </w:rPr>
        <w:fldChar w:fldCharType="begin"/>
      </w:r>
      <w:r>
        <w:rPr>
          <w:noProof/>
        </w:rPr>
        <w:instrText xml:space="preserve"> PAGEREF _Toc357598142 \h </w:instrText>
      </w:r>
      <w:r w:rsidR="0045564E">
        <w:rPr>
          <w:noProof/>
        </w:rPr>
      </w:r>
      <w:r w:rsidR="0045564E">
        <w:rPr>
          <w:noProof/>
        </w:rPr>
        <w:fldChar w:fldCharType="separate"/>
      </w:r>
      <w:r w:rsidR="00245196">
        <w:rPr>
          <w:noProof/>
        </w:rPr>
        <w:t>129</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13.2.6</w:t>
      </w:r>
      <w:r>
        <w:rPr>
          <w:rFonts w:asciiTheme="minorHAnsi" w:eastAsiaTheme="minorEastAsia" w:hAnsiTheme="minorHAnsi" w:cstheme="minorBidi"/>
          <w:noProof/>
          <w:szCs w:val="22"/>
          <w:lang w:val="en-AU" w:eastAsia="ja-JP"/>
        </w:rPr>
        <w:tab/>
      </w:r>
      <w:r>
        <w:rPr>
          <w:noProof/>
        </w:rPr>
        <w:t>Editing Metadata</w:t>
      </w:r>
      <w:r>
        <w:rPr>
          <w:noProof/>
        </w:rPr>
        <w:tab/>
      </w:r>
      <w:r w:rsidR="0045564E">
        <w:rPr>
          <w:noProof/>
        </w:rPr>
        <w:fldChar w:fldCharType="begin"/>
      </w:r>
      <w:r>
        <w:rPr>
          <w:noProof/>
        </w:rPr>
        <w:instrText xml:space="preserve"> PAGEREF _Toc357598143 \h </w:instrText>
      </w:r>
      <w:r w:rsidR="0045564E">
        <w:rPr>
          <w:noProof/>
        </w:rPr>
      </w:r>
      <w:r w:rsidR="0045564E">
        <w:rPr>
          <w:noProof/>
        </w:rPr>
        <w:fldChar w:fldCharType="separate"/>
      </w:r>
      <w:r w:rsidR="00245196">
        <w:rPr>
          <w:noProof/>
        </w:rPr>
        <w:t>130</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13.3</w:t>
      </w:r>
      <w:r>
        <w:rPr>
          <w:rFonts w:asciiTheme="minorHAnsi" w:eastAsiaTheme="minorEastAsia" w:hAnsiTheme="minorHAnsi" w:cstheme="minorBidi"/>
          <w:noProof/>
          <w:szCs w:val="22"/>
          <w:lang w:val="en-AU" w:eastAsia="ja-JP"/>
        </w:rPr>
        <w:tab/>
      </w:r>
      <w:r>
        <w:rPr>
          <w:noProof/>
        </w:rPr>
        <w:t>Part 2: GER Files</w:t>
      </w:r>
      <w:r>
        <w:rPr>
          <w:noProof/>
        </w:rPr>
        <w:tab/>
      </w:r>
      <w:r w:rsidR="0045564E">
        <w:rPr>
          <w:noProof/>
        </w:rPr>
        <w:fldChar w:fldCharType="begin"/>
      </w:r>
      <w:r>
        <w:rPr>
          <w:noProof/>
        </w:rPr>
        <w:instrText xml:space="preserve"> PAGEREF _Toc357598144 \h </w:instrText>
      </w:r>
      <w:r w:rsidR="0045564E">
        <w:rPr>
          <w:noProof/>
        </w:rPr>
      </w:r>
      <w:r w:rsidR="0045564E">
        <w:rPr>
          <w:noProof/>
        </w:rPr>
        <w:fldChar w:fldCharType="separate"/>
      </w:r>
      <w:r w:rsidR="00245196">
        <w:rPr>
          <w:noProof/>
        </w:rPr>
        <w:t>134</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13.4</w:t>
      </w:r>
      <w:r>
        <w:rPr>
          <w:rFonts w:asciiTheme="minorHAnsi" w:eastAsiaTheme="minorEastAsia" w:hAnsiTheme="minorHAnsi" w:cstheme="minorBidi"/>
          <w:noProof/>
          <w:szCs w:val="22"/>
          <w:lang w:val="en-AU" w:eastAsia="ja-JP"/>
        </w:rPr>
        <w:tab/>
      </w:r>
      <w:r>
        <w:rPr>
          <w:noProof/>
        </w:rPr>
        <w:t>Part 3: Directional Data</w:t>
      </w:r>
      <w:r>
        <w:rPr>
          <w:noProof/>
        </w:rPr>
        <w:tab/>
      </w:r>
      <w:r w:rsidR="0045564E">
        <w:rPr>
          <w:noProof/>
        </w:rPr>
        <w:fldChar w:fldCharType="begin"/>
      </w:r>
      <w:r>
        <w:rPr>
          <w:noProof/>
        </w:rPr>
        <w:instrText xml:space="preserve"> PAGEREF _Toc357598145 \h </w:instrText>
      </w:r>
      <w:r w:rsidR="0045564E">
        <w:rPr>
          <w:noProof/>
        </w:rPr>
      </w:r>
      <w:r w:rsidR="0045564E">
        <w:rPr>
          <w:noProof/>
        </w:rPr>
        <w:fldChar w:fldCharType="separate"/>
      </w:r>
      <w:r w:rsidR="00245196">
        <w:rPr>
          <w:noProof/>
        </w:rPr>
        <w:t>135</w:t>
      </w:r>
      <w:r w:rsidR="0045564E">
        <w:rPr>
          <w:noProof/>
        </w:rPr>
        <w:fldChar w:fldCharType="end"/>
      </w:r>
    </w:p>
    <w:p w:rsidR="007D41EC" w:rsidRDefault="007D41EC">
      <w:pPr>
        <w:pStyle w:val="TOC2"/>
        <w:tabs>
          <w:tab w:val="left" w:pos="660"/>
        </w:tabs>
        <w:rPr>
          <w:rFonts w:asciiTheme="minorHAnsi" w:eastAsiaTheme="minorEastAsia" w:hAnsiTheme="minorHAnsi" w:cstheme="minorBidi"/>
          <w:noProof/>
          <w:szCs w:val="22"/>
          <w:lang w:val="en-AU" w:eastAsia="ja-JP"/>
        </w:rPr>
      </w:pPr>
      <w:r>
        <w:rPr>
          <w:noProof/>
        </w:rPr>
        <w:t>13.5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sidR="0045564E">
        <w:rPr>
          <w:noProof/>
        </w:rPr>
        <w:fldChar w:fldCharType="begin"/>
      </w:r>
      <w:r>
        <w:rPr>
          <w:noProof/>
        </w:rPr>
        <w:instrText xml:space="preserve"> PAGEREF _Toc357598146 \h </w:instrText>
      </w:r>
      <w:r w:rsidR="0045564E">
        <w:rPr>
          <w:noProof/>
        </w:rPr>
      </w:r>
      <w:r w:rsidR="0045564E">
        <w:rPr>
          <w:noProof/>
        </w:rPr>
        <w:fldChar w:fldCharType="separate"/>
      </w:r>
      <w:r w:rsidR="00245196">
        <w:rPr>
          <w:noProof/>
        </w:rPr>
        <w:t>138</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13.5.1</w:t>
      </w:r>
      <w:r>
        <w:rPr>
          <w:rFonts w:asciiTheme="minorHAnsi" w:eastAsiaTheme="minorEastAsia" w:hAnsiTheme="minorHAnsi" w:cstheme="minorBidi"/>
          <w:noProof/>
          <w:szCs w:val="22"/>
          <w:lang w:val="en-AU" w:eastAsia="ja-JP"/>
        </w:rPr>
        <w:tab/>
      </w:r>
      <w:r>
        <w:rPr>
          <w:noProof/>
        </w:rPr>
        <w:t>Converting Radiances to Reflectances</w:t>
      </w:r>
      <w:r>
        <w:rPr>
          <w:noProof/>
        </w:rPr>
        <w:tab/>
      </w:r>
      <w:r w:rsidR="0045564E">
        <w:rPr>
          <w:noProof/>
        </w:rPr>
        <w:fldChar w:fldCharType="begin"/>
      </w:r>
      <w:r>
        <w:rPr>
          <w:noProof/>
        </w:rPr>
        <w:instrText xml:space="preserve"> PAGEREF _Toc357598147 \h </w:instrText>
      </w:r>
      <w:r w:rsidR="0045564E">
        <w:rPr>
          <w:noProof/>
        </w:rPr>
      </w:r>
      <w:r w:rsidR="0045564E">
        <w:rPr>
          <w:noProof/>
        </w:rPr>
        <w:fldChar w:fldCharType="separate"/>
      </w:r>
      <w:r w:rsidR="00245196">
        <w:rPr>
          <w:noProof/>
        </w:rPr>
        <w:t>138</w:t>
      </w:r>
      <w:r w:rsidR="0045564E">
        <w:rPr>
          <w:noProof/>
        </w:rPr>
        <w:fldChar w:fldCharType="end"/>
      </w:r>
    </w:p>
    <w:p w:rsidR="007D41EC" w:rsidRDefault="007D41EC">
      <w:pPr>
        <w:pStyle w:val="TOC3"/>
        <w:tabs>
          <w:tab w:val="left" w:pos="1100"/>
        </w:tabs>
        <w:rPr>
          <w:rFonts w:asciiTheme="minorHAnsi" w:eastAsiaTheme="minorEastAsia" w:hAnsiTheme="minorHAnsi" w:cstheme="minorBidi"/>
          <w:noProof/>
          <w:szCs w:val="22"/>
          <w:lang w:val="en-AU" w:eastAsia="ja-JP"/>
        </w:rPr>
      </w:pPr>
      <w:r>
        <w:rPr>
          <w:noProof/>
        </w:rPr>
        <w:t>13.5.2</w:t>
      </w:r>
      <w:r>
        <w:rPr>
          <w:rFonts w:asciiTheme="minorHAnsi" w:eastAsiaTheme="minorEastAsia" w:hAnsiTheme="minorHAnsi" w:cstheme="minorBidi"/>
          <w:noProof/>
          <w:szCs w:val="22"/>
          <w:lang w:val="en-AU" w:eastAsia="ja-JP"/>
        </w:rPr>
        <w:tab/>
      </w:r>
      <w:r>
        <w:rPr>
          <w:noProof/>
        </w:rPr>
        <w:t>Data Queries</w:t>
      </w:r>
      <w:r>
        <w:rPr>
          <w:noProof/>
        </w:rPr>
        <w:tab/>
      </w:r>
      <w:r w:rsidR="0045564E">
        <w:rPr>
          <w:noProof/>
        </w:rPr>
        <w:fldChar w:fldCharType="begin"/>
      </w:r>
      <w:r>
        <w:rPr>
          <w:noProof/>
        </w:rPr>
        <w:instrText xml:space="preserve"> PAGEREF _Toc357598148 \h </w:instrText>
      </w:r>
      <w:r w:rsidR="0045564E">
        <w:rPr>
          <w:noProof/>
        </w:rPr>
      </w:r>
      <w:r w:rsidR="0045564E">
        <w:rPr>
          <w:noProof/>
        </w:rPr>
        <w:fldChar w:fldCharType="separate"/>
      </w:r>
      <w:r w:rsidR="00245196">
        <w:rPr>
          <w:noProof/>
        </w:rPr>
        <w:t>141</w:t>
      </w:r>
      <w:r w:rsidR="0045564E">
        <w:rPr>
          <w:noProof/>
        </w:rPr>
        <w:fldChar w:fldCharType="end"/>
      </w:r>
    </w:p>
    <w:p w:rsidR="007D41EC" w:rsidRDefault="007D41EC">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References</w:t>
      </w:r>
      <w:r>
        <w:rPr>
          <w:noProof/>
        </w:rPr>
        <w:tab/>
      </w:r>
      <w:r w:rsidR="0045564E">
        <w:rPr>
          <w:noProof/>
        </w:rPr>
        <w:fldChar w:fldCharType="begin"/>
      </w:r>
      <w:r>
        <w:rPr>
          <w:noProof/>
        </w:rPr>
        <w:instrText xml:space="preserve"> PAGEREF _Toc357598149 \h </w:instrText>
      </w:r>
      <w:r w:rsidR="0045564E">
        <w:rPr>
          <w:noProof/>
        </w:rPr>
      </w:r>
      <w:r w:rsidR="0045564E">
        <w:rPr>
          <w:noProof/>
        </w:rPr>
        <w:fldChar w:fldCharType="separate"/>
      </w:r>
      <w:r w:rsidR="00245196">
        <w:rPr>
          <w:noProof/>
        </w:rPr>
        <w:t>143</w:t>
      </w:r>
      <w:r w:rsidR="0045564E">
        <w:rPr>
          <w:noProof/>
        </w:rPr>
        <w:fldChar w:fldCharType="end"/>
      </w:r>
    </w:p>
    <w:p w:rsidR="007D41EC" w:rsidRDefault="007D41EC">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Document History</w:t>
      </w:r>
      <w:r>
        <w:rPr>
          <w:noProof/>
        </w:rPr>
        <w:tab/>
      </w:r>
      <w:r w:rsidR="0045564E">
        <w:rPr>
          <w:noProof/>
        </w:rPr>
        <w:fldChar w:fldCharType="begin"/>
      </w:r>
      <w:r>
        <w:rPr>
          <w:noProof/>
        </w:rPr>
        <w:instrText xml:space="preserve"> PAGEREF _Toc357598150 \h </w:instrText>
      </w:r>
      <w:r w:rsidR="0045564E">
        <w:rPr>
          <w:noProof/>
        </w:rPr>
      </w:r>
      <w:r w:rsidR="0045564E">
        <w:rPr>
          <w:noProof/>
        </w:rPr>
        <w:fldChar w:fldCharType="separate"/>
      </w:r>
      <w:r w:rsidR="00245196">
        <w:rPr>
          <w:noProof/>
        </w:rPr>
        <w:t>145</w:t>
      </w:r>
      <w:r w:rsidR="0045564E">
        <w:rPr>
          <w:noProof/>
        </w:rPr>
        <w:fldChar w:fldCharType="end"/>
      </w:r>
    </w:p>
    <w:p w:rsidR="007D41EC" w:rsidRDefault="007D41EC">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45564E">
        <w:rPr>
          <w:noProof/>
        </w:rPr>
        <w:fldChar w:fldCharType="begin"/>
      </w:r>
      <w:r>
        <w:rPr>
          <w:noProof/>
        </w:rPr>
        <w:instrText xml:space="preserve"> PAGEREF _Toc357598151 \h </w:instrText>
      </w:r>
      <w:r w:rsidR="0045564E">
        <w:rPr>
          <w:noProof/>
        </w:rPr>
      </w:r>
      <w:r w:rsidR="0045564E">
        <w:rPr>
          <w:noProof/>
        </w:rPr>
        <w:fldChar w:fldCharType="separate"/>
      </w:r>
      <w:r w:rsidR="00245196">
        <w:rPr>
          <w:noProof/>
        </w:rPr>
        <w:t>148</w:t>
      </w:r>
      <w:r w:rsidR="0045564E">
        <w:rPr>
          <w:noProof/>
        </w:rPr>
        <w:fldChar w:fldCharType="end"/>
      </w:r>
    </w:p>
    <w:p w:rsidR="007D41EC" w:rsidRDefault="007D41EC">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sidR="0045564E">
        <w:rPr>
          <w:noProof/>
        </w:rPr>
        <w:fldChar w:fldCharType="begin"/>
      </w:r>
      <w:r>
        <w:rPr>
          <w:noProof/>
        </w:rPr>
        <w:instrText xml:space="preserve"> PAGEREF _Toc357598152 \h </w:instrText>
      </w:r>
      <w:r w:rsidR="0045564E">
        <w:rPr>
          <w:noProof/>
        </w:rPr>
      </w:r>
      <w:r w:rsidR="0045564E">
        <w:rPr>
          <w:noProof/>
        </w:rPr>
        <w:fldChar w:fldCharType="separate"/>
      </w:r>
      <w:r w:rsidR="00245196">
        <w:rPr>
          <w:noProof/>
        </w:rPr>
        <w:t>148</w:t>
      </w:r>
      <w:r w:rsidR="0045564E">
        <w:rPr>
          <w:noProof/>
        </w:rPr>
        <w:fldChar w:fldCharType="end"/>
      </w:r>
    </w:p>
    <w:p w:rsidR="007D41EC" w:rsidRDefault="007D41EC">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sidR="0045564E">
        <w:rPr>
          <w:noProof/>
        </w:rPr>
        <w:fldChar w:fldCharType="begin"/>
      </w:r>
      <w:r>
        <w:rPr>
          <w:noProof/>
        </w:rPr>
        <w:instrText xml:space="preserve"> PAGEREF _Toc357598153 \h </w:instrText>
      </w:r>
      <w:r w:rsidR="0045564E">
        <w:rPr>
          <w:noProof/>
        </w:rPr>
      </w:r>
      <w:r w:rsidR="0045564E">
        <w:rPr>
          <w:noProof/>
        </w:rPr>
        <w:fldChar w:fldCharType="separate"/>
      </w:r>
      <w:r w:rsidR="00245196">
        <w:rPr>
          <w:noProof/>
        </w:rPr>
        <w:t>148</w:t>
      </w:r>
      <w:r w:rsidR="0045564E">
        <w:rPr>
          <w:noProof/>
        </w:rPr>
        <w:fldChar w:fldCharType="end"/>
      </w:r>
    </w:p>
    <w:p w:rsidR="002A0FFE" w:rsidRPr="00084655" w:rsidRDefault="0045564E">
      <w:pPr>
        <w:pStyle w:val="TOC3"/>
        <w:rPr>
          <w:b/>
        </w:rPr>
      </w:pPr>
      <w:r w:rsidRPr="00084655">
        <w:rPr>
          <w:b/>
        </w:rPr>
        <w:fldChar w:fldCharType="end"/>
      </w:r>
    </w:p>
    <w:p w:rsidR="002A0FFE" w:rsidRPr="00084655" w:rsidRDefault="002A0FFE" w:rsidP="00306258">
      <w:pPr>
        <w:pStyle w:val="Heading1"/>
        <w:keepNext w:val="0"/>
      </w:pPr>
      <w:bookmarkStart w:id="12" w:name="_Ref157228649"/>
      <w:bookmarkStart w:id="13" w:name="_Toc355280328"/>
      <w:bookmarkStart w:id="14" w:name="_Toc357598010"/>
      <w:bookmarkEnd w:id="11"/>
      <w:r w:rsidRPr="00084655">
        <w:t>Introduction</w:t>
      </w:r>
      <w:bookmarkEnd w:id="12"/>
      <w:bookmarkEnd w:id="13"/>
      <w:bookmarkEnd w:id="14"/>
    </w:p>
    <w:p w:rsidR="002A0FFE" w:rsidRDefault="006251A9" w:rsidP="00A7583F">
      <w:pPr>
        <w:pStyle w:val="Body"/>
      </w:pPr>
      <w:r>
        <w:t xml:space="preserve">SPECCHIO is a spectral database combined with user-friendly interface software designed to store spectral data acquired by spectroradiometers and associated metadata. SPECCHIO was developed </w:t>
      </w:r>
      <w:r w:rsidR="00DB5CD4">
        <w:t xml:space="preserve">at the Remote Sensing Labs at the Geography Department, University of Zurich </w:t>
      </w:r>
      <w:r>
        <w:t>to support long term usability and data sharing between researchers.</w:t>
      </w:r>
    </w:p>
    <w:p w:rsidR="002F3529" w:rsidRDefault="002F3529" w:rsidP="00A7583F">
      <w:pPr>
        <w:pStyle w:val="Body"/>
      </w:pPr>
      <w:r>
        <w:t>Specchio is an Italian word meaning “mirror” or “looking glass”. It can also be used to refer to a table of data or a scoreboard.</w:t>
      </w:r>
    </w:p>
    <w:p w:rsidR="002B5ED5" w:rsidRDefault="002B5ED5" w:rsidP="00A7583F">
      <w:pPr>
        <w:pStyle w:val="Body"/>
      </w:pPr>
      <w:r>
        <w:t>%%%%% Elaine: Scope of doc? Target UOW, but release the .DOC to Andy et al to change those parts.</w:t>
      </w:r>
    </w:p>
    <w:p w:rsidR="002B5ED5" w:rsidRDefault="002B5ED5" w:rsidP="00A7583F">
      <w:pPr>
        <w:pStyle w:val="Body"/>
      </w:pPr>
      <w:r>
        <w:t>%%%%% Elaine? All of this chapter...</w:t>
      </w:r>
    </w:p>
    <w:p w:rsidR="007221BB" w:rsidRDefault="007221BB" w:rsidP="007221BB">
      <w:pPr>
        <w:pStyle w:val="Heading2"/>
      </w:pPr>
      <w:bookmarkStart w:id="15" w:name="_Toc355280329"/>
      <w:bookmarkStart w:id="16" w:name="_Toc357598011"/>
      <w:r>
        <w:t>Document scope</w:t>
      </w:r>
      <w:bookmarkEnd w:id="15"/>
      <w:bookmarkEnd w:id="16"/>
    </w:p>
    <w:p w:rsidR="007221BB" w:rsidRPr="007221BB" w:rsidRDefault="00DB5CD4" w:rsidP="007221BB">
      <w:pPr>
        <w:pStyle w:val="Body"/>
      </w:pPr>
      <w:r>
        <w:t xml:space="preserve">Specchio uses a Client-Server architecture. </w:t>
      </w:r>
      <w:r w:rsidR="007221BB">
        <w:t>This Use</w:t>
      </w:r>
      <w:r>
        <w:t>r</w:t>
      </w:r>
      <w:r w:rsidR="007221BB">
        <w:t xml:space="preserve"> Guide covers operation of the </w:t>
      </w:r>
      <w:r>
        <w:t xml:space="preserve">Client </w:t>
      </w:r>
      <w:r w:rsidR="007221BB">
        <w:t xml:space="preserve">component of Specchio only. For information on the Specchio </w:t>
      </w:r>
      <w:r>
        <w:t>S</w:t>
      </w:r>
      <w:r w:rsidR="007221BB">
        <w:t xml:space="preserve">erver and its administration see </w:t>
      </w:r>
      <w:r w:rsidR="007221BB" w:rsidRPr="007221BB">
        <w:rPr>
          <w:rStyle w:val="DocActionChar"/>
        </w:rPr>
        <w:t>%%%</w:t>
      </w:r>
    </w:p>
    <w:p w:rsidR="007221BB" w:rsidRDefault="007221BB" w:rsidP="007221BB">
      <w:pPr>
        <w:pStyle w:val="Heading2"/>
      </w:pPr>
      <w:bookmarkStart w:id="17" w:name="_Toc355280330"/>
      <w:bookmarkStart w:id="18" w:name="_Toc357598012"/>
      <w:r>
        <w:t>Intended audience</w:t>
      </w:r>
      <w:bookmarkEnd w:id="17"/>
      <w:bookmarkEnd w:id="18"/>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7221BB" w:rsidP="007221BB">
      <w:pPr>
        <w:pStyle w:val="Heading2"/>
      </w:pPr>
      <w:bookmarkStart w:id="19" w:name="_Toc355280331"/>
      <w:bookmarkStart w:id="20" w:name="_Toc357598013"/>
      <w:r>
        <w:t>Specchio ownership and access</w:t>
      </w:r>
      <w:bookmarkEnd w:id="19"/>
      <w:bookmarkEnd w:id="20"/>
    </w:p>
    <w:p w:rsidR="007221BB" w:rsidRPr="007221BB" w:rsidRDefault="007221BB" w:rsidP="007221BB">
      <w:pPr>
        <w:pStyle w:val="Body"/>
      </w:pPr>
      <w:r>
        <w:t xml:space="preserve">Specchio was developed by University of Zurich </w:t>
      </w:r>
      <w:r w:rsidRPr="007221BB">
        <w:rPr>
          <w:rStyle w:val="DocActionChar"/>
        </w:rPr>
        <w:t>%%%</w:t>
      </w:r>
    </w:p>
    <w:p w:rsidR="00350C84" w:rsidRDefault="00350C84" w:rsidP="007221BB">
      <w:pPr>
        <w:pStyle w:val="Heading2"/>
      </w:pPr>
      <w:bookmarkStart w:id="21" w:name="_Toc357598014"/>
      <w:bookmarkStart w:id="22" w:name="_Toc355280332"/>
      <w:r>
        <w:t>Further information</w:t>
      </w:r>
      <w:bookmarkEnd w:id="21"/>
    </w:p>
    <w:p w:rsidR="00697D81" w:rsidRDefault="00697D81" w:rsidP="00697D81">
      <w:pPr>
        <w:pStyle w:val="Body"/>
      </w:pPr>
      <w:r>
        <w:t>Please refer to the following sources for more information.</w:t>
      </w:r>
    </w:p>
    <w:tbl>
      <w:tblPr>
        <w:tblStyle w:val="TableGrid"/>
        <w:tblW w:w="0" w:type="auto"/>
        <w:tblInd w:w="709" w:type="dxa"/>
        <w:tblLook w:val="04A0"/>
      </w:tblPr>
      <w:tblGrid>
        <w:gridCol w:w="4822"/>
        <w:gridCol w:w="4040"/>
      </w:tblGrid>
      <w:tr w:rsidR="00697D81" w:rsidRPr="00697D81" w:rsidTr="00697D81">
        <w:tc>
          <w:tcPr>
            <w:tcW w:w="0" w:type="auto"/>
          </w:tcPr>
          <w:p w:rsidR="00697D81" w:rsidRPr="00697D81" w:rsidRDefault="00697D81" w:rsidP="00697D81">
            <w:pPr>
              <w:pStyle w:val="TableText"/>
              <w:rPr>
                <w:rStyle w:val="Strong"/>
              </w:rPr>
            </w:pPr>
            <w:r w:rsidRPr="00697D81">
              <w:rPr>
                <w:rStyle w:val="Strong"/>
              </w:rPr>
              <w:t>Location</w:t>
            </w:r>
          </w:p>
        </w:tc>
        <w:tc>
          <w:tcPr>
            <w:tcW w:w="0" w:type="auto"/>
          </w:tcPr>
          <w:p w:rsidR="00697D81" w:rsidRPr="00697D81" w:rsidRDefault="00697D81" w:rsidP="00697D81">
            <w:pPr>
              <w:pStyle w:val="TableText"/>
              <w:rPr>
                <w:rStyle w:val="Strong"/>
              </w:rPr>
            </w:pPr>
            <w:r w:rsidRPr="00697D81">
              <w:rPr>
                <w:rStyle w:val="Strong"/>
              </w:rPr>
              <w:t>For...</w:t>
            </w:r>
          </w:p>
        </w:tc>
      </w:tr>
      <w:tr w:rsidR="00697D81" w:rsidTr="00697D81">
        <w:tc>
          <w:tcPr>
            <w:tcW w:w="0" w:type="auto"/>
          </w:tcPr>
          <w:p w:rsidR="00697D81" w:rsidRDefault="00697D81" w:rsidP="00697D81">
            <w:pPr>
              <w:pStyle w:val="TableText"/>
            </w:pPr>
            <w:r w:rsidRPr="00697D81">
              <w:rPr>
                <w:rStyle w:val="CrossReference"/>
              </w:rPr>
              <w:t xml:space="preserve">Chapter </w:t>
            </w:r>
            <w:fldSimple w:instr=" REF _Ref357606885 \r \h  \* MERGEFORMAT ">
              <w:r w:rsidR="00245196">
                <w:rPr>
                  <w:rStyle w:val="CrossReference"/>
                </w:rPr>
                <w:t>14</w:t>
              </w:r>
            </w:fldSimple>
            <w:r w:rsidRPr="00697D81">
              <w:rPr>
                <w:rStyle w:val="CrossReference"/>
              </w:rPr>
              <w:t xml:space="preserve"> </w:t>
            </w:r>
            <w:fldSimple w:instr=" REF _Ref357606881 \h  \* MERGEFORMAT ">
              <w:r w:rsidR="00245196" w:rsidRPr="00245196">
                <w:rPr>
                  <w:rStyle w:val="CrossReference"/>
                </w:rPr>
                <w:t>References</w:t>
              </w:r>
            </w:fldSimple>
          </w:p>
        </w:tc>
        <w:tc>
          <w:tcPr>
            <w:tcW w:w="0" w:type="auto"/>
          </w:tcPr>
          <w:p w:rsidR="00697D81" w:rsidRDefault="00697D81" w:rsidP="00697D81">
            <w:pPr>
              <w:pStyle w:val="TableText"/>
            </w:pPr>
            <w:r>
              <w:t>Academic articles related to Specchio and its use</w:t>
            </w:r>
          </w:p>
        </w:tc>
      </w:tr>
      <w:tr w:rsidR="00697D81" w:rsidTr="00697D81">
        <w:tc>
          <w:tcPr>
            <w:tcW w:w="0" w:type="auto"/>
          </w:tcPr>
          <w:p w:rsidR="00697D81" w:rsidRDefault="00697D81" w:rsidP="00697D81">
            <w:pPr>
              <w:pStyle w:val="TableText"/>
            </w:pPr>
            <w:r>
              <w:t xml:space="preserve">Specchio GitHub at </w:t>
            </w:r>
            <w:hyperlink r:id="rId11" w:history="1">
              <w:r>
                <w:rPr>
                  <w:rStyle w:val="Hyperlink"/>
                </w:rPr>
                <w:t>https://github.com/IntersectAustralia/dc10</w:t>
              </w:r>
            </w:hyperlink>
          </w:p>
        </w:tc>
        <w:tc>
          <w:tcPr>
            <w:tcW w:w="0" w:type="auto"/>
          </w:tcPr>
          <w:p w:rsidR="00697D81" w:rsidRDefault="00697D81" w:rsidP="00697D81">
            <w:pPr>
              <w:pStyle w:val="TableText"/>
            </w:pPr>
            <w:r>
              <w:t>Installation kits for UOW version of Specchio and documentation for that version</w:t>
            </w:r>
          </w:p>
        </w:tc>
      </w:tr>
      <w:tr w:rsidR="00697D81" w:rsidTr="00697D81">
        <w:tc>
          <w:tcPr>
            <w:tcW w:w="0" w:type="auto"/>
          </w:tcPr>
          <w:p w:rsidR="00697D81" w:rsidRDefault="00697D81" w:rsidP="00697D81">
            <w:pPr>
              <w:pStyle w:val="TableText"/>
            </w:pPr>
            <w:r>
              <w:t xml:space="preserve">Specchio web site </w:t>
            </w:r>
            <w:hyperlink r:id="rId12" w:history="1">
              <w:r w:rsidRPr="00084655">
                <w:rPr>
                  <w:rStyle w:val="Hyperlink"/>
                </w:rPr>
                <w:t>www.specchio.ch</w:t>
              </w:r>
            </w:hyperlink>
          </w:p>
        </w:tc>
        <w:tc>
          <w:tcPr>
            <w:tcW w:w="0" w:type="auto"/>
          </w:tcPr>
          <w:p w:rsidR="00697D81" w:rsidRDefault="00697D81" w:rsidP="00697D81">
            <w:pPr>
              <w:pStyle w:val="TableText"/>
            </w:pPr>
            <w:r>
              <w:t>General information about Specchio. Some of this information may be related to other non-UOW versions of Specchio.</w:t>
            </w:r>
          </w:p>
        </w:tc>
      </w:tr>
    </w:tbl>
    <w:p w:rsidR="00DB5CD4" w:rsidRDefault="00DB5CD4" w:rsidP="00DB5CD4">
      <w:pPr>
        <w:pStyle w:val="DocAction"/>
      </w:pPr>
      <w:r>
        <w:t>%%% Will there also be some info on the UOW website somewhere too?</w:t>
      </w:r>
    </w:p>
    <w:p w:rsidR="007221BB" w:rsidRDefault="007221BB" w:rsidP="007221BB">
      <w:pPr>
        <w:pStyle w:val="Heading2"/>
      </w:pPr>
      <w:bookmarkStart w:id="23" w:name="_Toc357598015"/>
      <w:r>
        <w:t>Copyright</w:t>
      </w:r>
      <w:r w:rsidR="00564907">
        <w:t xml:space="preserve"> and </w:t>
      </w:r>
      <w:r>
        <w:t>licensing</w:t>
      </w:r>
      <w:bookmarkEnd w:id="22"/>
      <w:bookmarkEnd w:id="23"/>
    </w:p>
    <w:p w:rsidR="007221BB" w:rsidRDefault="007221BB" w:rsidP="007221BB">
      <w:pPr>
        <w:pStyle w:val="Body"/>
      </w:pPr>
      <w:r>
        <w:t xml:space="preserve">Specchio is released under a Creative Commons licence. </w:t>
      </w:r>
      <w:r w:rsidRPr="007221BB">
        <w:rPr>
          <w:rStyle w:val="DocActionChar"/>
        </w:rPr>
        <w:t>%%%</w:t>
      </w:r>
      <w:r w:rsidR="00564907">
        <w:rPr>
          <w:rStyle w:val="DocActionChar"/>
        </w:rPr>
        <w:t xml:space="preserve"> which one?</w:t>
      </w:r>
      <w:r w:rsidR="00DB5CD4">
        <w:rPr>
          <w:rStyle w:val="DocActionChar"/>
        </w:rPr>
        <w:t xml:space="preserve"> </w:t>
      </w:r>
      <w:r w:rsidR="00DB5CD4" w:rsidRPr="00DB5CD4">
        <w:t xml:space="preserve">Therefore its source is readily available for inspection and development. It can be found at </w:t>
      </w:r>
      <w:r w:rsidR="00DB5CD4">
        <w:rPr>
          <w:rStyle w:val="DocActionChar"/>
        </w:rPr>
        <w:t>%%%where?</w:t>
      </w:r>
      <w:r w:rsidR="00DB5CD4" w:rsidRPr="00DB5CD4">
        <w:t>.</w:t>
      </w:r>
    </w:p>
    <w:p w:rsidR="00CC549B" w:rsidRDefault="00CC549B" w:rsidP="007221BB">
      <w:pPr>
        <w:pStyle w:val="Body"/>
      </w:pPr>
      <w:r>
        <w:t>%%%% Elaine will ask which CC licence version.</w:t>
      </w:r>
    </w:p>
    <w:p w:rsidR="00ED2D41" w:rsidRDefault="00ED2D41" w:rsidP="00ED2D41">
      <w:pPr>
        <w:pStyle w:val="Heading1"/>
      </w:pPr>
      <w:bookmarkStart w:id="24" w:name="_Toc357598016"/>
      <w:r>
        <w:t>Glossary</w:t>
      </w:r>
      <w:bookmarkEnd w:id="24"/>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this document.</w:t>
      </w:r>
    </w:p>
    <w:tbl>
      <w:tblPr>
        <w:tblStyle w:val="TableSimple"/>
        <w:tblW w:w="0" w:type="auto"/>
        <w:tblLayout w:type="fixed"/>
        <w:tblLook w:val="04A0"/>
      </w:tblPr>
      <w:tblGrid>
        <w:gridCol w:w="1667"/>
        <w:gridCol w:w="7195"/>
      </w:tblGrid>
      <w:tr w:rsidR="001A3E85" w:rsidRPr="00ED2D41" w:rsidTr="00FB2514">
        <w:tc>
          <w:tcPr>
            <w:tcW w:w="1667" w:type="dxa"/>
          </w:tcPr>
          <w:p w:rsidR="001A3E85" w:rsidRPr="00ED2D41" w:rsidRDefault="001A3E85" w:rsidP="00ED2D41">
            <w:pPr>
              <w:pStyle w:val="TableText"/>
              <w:rPr>
                <w:b/>
                <w:color w:val="222222"/>
                <w:lang w:val="en-AU" w:eastAsia="ja-JP"/>
              </w:rPr>
            </w:pPr>
            <w:r>
              <w:rPr>
                <w:b/>
                <w:color w:val="222222"/>
                <w:lang w:val="en-AU" w:eastAsia="ja-JP"/>
              </w:rPr>
              <w:t>ANDS</w:t>
            </w:r>
          </w:p>
        </w:tc>
        <w:tc>
          <w:tcPr>
            <w:tcW w:w="7195" w:type="dxa"/>
          </w:tcPr>
          <w:p w:rsidR="001A3E85" w:rsidRDefault="001A3E85" w:rsidP="001F51CB">
            <w:pPr>
              <w:pStyle w:val="TableText"/>
              <w:rPr>
                <w:color w:val="222222"/>
                <w:lang w:val="en-AU" w:eastAsia="ja-JP"/>
              </w:rPr>
            </w:pPr>
            <w:r>
              <w:rPr>
                <w:color w:val="222222"/>
                <w:lang w:val="en-AU" w:eastAsia="ja-JP"/>
              </w:rPr>
              <w:t>Australian National Data Service</w:t>
            </w:r>
          </w:p>
          <w:p w:rsidR="001A3E85" w:rsidRPr="00ED2D41" w:rsidRDefault="001A3E85" w:rsidP="001A3E85">
            <w:pPr>
              <w:pStyle w:val="TableText"/>
              <w:rPr>
                <w:color w:val="222222"/>
                <w:lang w:val="en-AU" w:eastAsia="ja-JP"/>
              </w:rPr>
            </w:pPr>
            <w:r>
              <w:rPr>
                <w:color w:val="222222"/>
                <w:lang w:val="en-AU" w:eastAsia="ja-JP"/>
              </w:rPr>
              <w:t xml:space="preserve">This body hosts the Research Data Australia (RDA) service. Specchio supports publishing research data to this service. See </w:t>
            </w:r>
            <w:hyperlink r:id="rId13" w:history="1">
              <w:r>
                <w:rPr>
                  <w:rStyle w:val="Hyperlink"/>
                </w:rPr>
                <w:t>http://www.ands.org.au/</w:t>
              </w:r>
            </w:hyperlink>
          </w:p>
        </w:tc>
      </w:tr>
      <w:tr w:rsidR="001A3E85" w:rsidRPr="00ED2D41" w:rsidTr="00FB2514">
        <w:tc>
          <w:tcPr>
            <w:tcW w:w="1667" w:type="dxa"/>
          </w:tcPr>
          <w:p w:rsidR="001A3E85" w:rsidRPr="00ED2D41" w:rsidRDefault="001A3E85" w:rsidP="00ED2D41">
            <w:pPr>
              <w:pStyle w:val="TableText"/>
              <w:rPr>
                <w:b/>
                <w:lang w:val="en-AU" w:eastAsia="ja-JP"/>
              </w:rPr>
            </w:pPr>
            <w:r w:rsidRPr="00ED2D41">
              <w:rPr>
                <w:b/>
                <w:lang w:val="en-AU" w:eastAsia="ja-JP"/>
              </w:rPr>
              <w:t>Calibration</w:t>
            </w:r>
          </w:p>
        </w:tc>
        <w:tc>
          <w:tcPr>
            <w:tcW w:w="7195" w:type="dxa"/>
          </w:tcPr>
          <w:p w:rsidR="001A3E85" w:rsidRPr="00ED2D41" w:rsidRDefault="001A3E85" w:rsidP="00ED2D41">
            <w:pPr>
              <w:pStyle w:val="TableText"/>
              <w:rPr>
                <w:color w:val="222222"/>
                <w:lang w:val="en-AU" w:eastAsia="ja-JP"/>
              </w:rPr>
            </w:pPr>
            <w:r w:rsidRPr="00ED2D41">
              <w:rPr>
                <w:color w:val="222222"/>
                <w:lang w:val="en-AU" w:eastAsia="ja-JP"/>
              </w:rPr>
              <w:t>The process of linking on instrument's response to a defined physical input, e.g. assigning the correct wavelengths to a band or estimating factors that describe the relationship between radiance and recorded digital numbers. </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Campaign</w:t>
            </w:r>
          </w:p>
        </w:tc>
        <w:tc>
          <w:tcPr>
            <w:tcW w:w="7195" w:type="dxa"/>
          </w:tcPr>
          <w:p w:rsidR="001A3E85" w:rsidRPr="00ED2D41" w:rsidRDefault="001A3E85" w:rsidP="00ED2D41">
            <w:pPr>
              <w:pStyle w:val="TableText"/>
            </w:pPr>
            <w:r w:rsidRPr="00ED2D41">
              <w:rPr>
                <w:color w:val="222222"/>
                <w:lang w:val="en-AU" w:eastAsia="ja-JP"/>
              </w:rPr>
              <w:t>Refers to an activity during which spectral samples were acquired. A campaign is defined in a contextual sense, i.e. it is not restricted by any temporal or spatial properties.</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Client-server</w:t>
            </w:r>
          </w:p>
        </w:tc>
        <w:tc>
          <w:tcPr>
            <w:tcW w:w="7195" w:type="dxa"/>
          </w:tcPr>
          <w:p w:rsidR="001A3E85" w:rsidRPr="00ED2D41" w:rsidRDefault="001A3E85" w:rsidP="00ED2D41">
            <w:pPr>
              <w:pStyle w:val="TableText"/>
              <w:rPr>
                <w:color w:val="222222"/>
                <w:lang w:val="en-AU" w:eastAsia="ja-JP"/>
              </w:rPr>
            </w:pPr>
            <w:r>
              <w:rPr>
                <w:color w:val="222222"/>
                <w:lang w:val="en-AU" w:eastAsia="ja-JP"/>
              </w:rPr>
              <w:t>A commonly used networked computer architecture which involves a “server”, which hosts a main computing facility such as a database or computation facility, and a number of “clients”, which access the server facility using a network, such as an intranet or the internet.</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FOR Codes</w:t>
            </w:r>
          </w:p>
        </w:tc>
        <w:tc>
          <w:tcPr>
            <w:tcW w:w="7195" w:type="dxa"/>
          </w:tcPr>
          <w:p w:rsidR="001A3E85" w:rsidRDefault="001A3E85" w:rsidP="00ED2D41">
            <w:pPr>
              <w:pStyle w:val="TableText"/>
              <w:rPr>
                <w:color w:val="222222"/>
                <w:lang w:val="en-AU" w:eastAsia="ja-JP"/>
              </w:rPr>
            </w:pPr>
            <w:r>
              <w:rPr>
                <w:color w:val="222222"/>
                <w:lang w:val="en-AU" w:eastAsia="ja-JP"/>
              </w:rPr>
              <w:t>Field of Research Codes</w:t>
            </w:r>
          </w:p>
          <w:p w:rsidR="001A3E85" w:rsidRPr="00ED2D41" w:rsidRDefault="009736D5" w:rsidP="009736D5">
            <w:pPr>
              <w:pStyle w:val="TableText"/>
              <w:rPr>
                <w:color w:val="222222"/>
                <w:lang w:val="en-AU" w:eastAsia="ja-JP"/>
              </w:rPr>
            </w:pPr>
            <w:r>
              <w:rPr>
                <w:color w:val="222222"/>
                <w:lang w:val="en-AU" w:eastAsia="ja-JP"/>
              </w:rPr>
              <w:t>This coding system was</w:t>
            </w:r>
            <w:r w:rsidR="001A3E85">
              <w:rPr>
                <w:color w:val="222222"/>
                <w:lang w:val="en-AU" w:eastAsia="ja-JP"/>
              </w:rPr>
              <w:t xml:space="preserve"> </w:t>
            </w:r>
            <w:r>
              <w:rPr>
                <w:color w:val="222222"/>
                <w:lang w:val="en-AU" w:eastAsia="ja-JP"/>
              </w:rPr>
              <w:t>designed and developed by the Australian Research Council (</w:t>
            </w:r>
            <w:hyperlink r:id="rId14" w:history="1">
              <w:r w:rsidRPr="009C0A4C">
                <w:rPr>
                  <w:rStyle w:val="Hyperlink"/>
                </w:rPr>
                <w:t>http://www.arc.gov.au/</w:t>
              </w:r>
            </w:hyperlink>
            <w:r>
              <w:t xml:space="preserve">) </w:t>
            </w:r>
            <w:r>
              <w:rPr>
                <w:color w:val="222222"/>
                <w:lang w:val="en-AU" w:eastAsia="ja-JP"/>
              </w:rPr>
              <w:t xml:space="preserve">to categorise research areas. They are widely used across Australia research bodies, such as universities and the CSIRO, and government departments, such as the Bureau of Census and Statistics. They can be found at sites such as </w:t>
            </w:r>
            <w:hyperlink r:id="rId15" w:history="1">
              <w:r>
                <w:rPr>
                  <w:rStyle w:val="Hyperlink"/>
                </w:rPr>
                <w:t>http://www.abs.gov.au/ausstats/abs@.nsf/Products/6BB427AB9696C225CA2574180004463E?opendocument</w:t>
              </w:r>
            </w:hyperlink>
            <w:r>
              <w:t>.</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HTTP</w:t>
            </w:r>
          </w:p>
        </w:tc>
        <w:tc>
          <w:tcPr>
            <w:tcW w:w="7195" w:type="dxa"/>
          </w:tcPr>
          <w:p w:rsidR="001A3E85" w:rsidRDefault="009736D5"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9736D5" w:rsidRPr="00ED2D41" w:rsidRDefault="009736D5" w:rsidP="009736D5">
            <w:pPr>
              <w:pStyle w:val="TableText"/>
              <w:rPr>
                <w:color w:val="222222"/>
                <w:lang w:val="en-AU" w:eastAsia="ja-JP"/>
              </w:rPr>
            </w:pPr>
            <w:r>
              <w:rPr>
                <w:rFonts w:ascii="Arial" w:hAnsi="Arial" w:cs="Arial"/>
                <w:color w:val="444444"/>
                <w:shd w:val="clear" w:color="auto" w:fill="FFFFFF"/>
              </w:rPr>
              <w:t>The network protocol used by Specchio clients to communicate with the Specchio server.</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Instrument</w:t>
            </w:r>
          </w:p>
        </w:tc>
        <w:tc>
          <w:tcPr>
            <w:tcW w:w="7195" w:type="dxa"/>
          </w:tcPr>
          <w:p w:rsidR="001A3E85" w:rsidRPr="00ED2D41" w:rsidRDefault="009736D5"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instrument. Such an instrument will have a serial number and an owner.</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Instrument Type</w:t>
            </w:r>
          </w:p>
        </w:tc>
        <w:tc>
          <w:tcPr>
            <w:tcW w:w="7195" w:type="dxa"/>
          </w:tcPr>
          <w:p w:rsidR="001A3E85" w:rsidRPr="00ED2D41" w:rsidRDefault="009736D5"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 xml:space="preserve">instrument. </w:t>
            </w:r>
            <w:r w:rsidR="00FB2514">
              <w:rPr>
                <w:color w:val="222222"/>
                <w:lang w:val="en-AU" w:eastAsia="ja-JP"/>
              </w:rPr>
              <w:t xml:space="preserve">It will be described by a model number and manufacturer. </w:t>
            </w:r>
            <w:r>
              <w:rPr>
                <w:color w:val="222222"/>
                <w:lang w:val="en-AU" w:eastAsia="ja-JP"/>
              </w:rPr>
              <w:t>I</w:t>
            </w:r>
            <w:r w:rsidR="00FB2514">
              <w:rPr>
                <w:color w:val="222222"/>
                <w:lang w:val="en-AU" w:eastAsia="ja-JP"/>
              </w:rPr>
              <w:t>n</w:t>
            </w:r>
            <w:r>
              <w:rPr>
                <w:color w:val="222222"/>
                <w:lang w:val="en-AU" w:eastAsia="ja-JP"/>
              </w:rPr>
              <w:t xml:space="preserve"> this document and the Specchio client, this term is used interchangeably with the terms </w:t>
            </w:r>
            <w:r w:rsidR="00E45309">
              <w:rPr>
                <w:color w:val="222222"/>
                <w:lang w:val="en-AU" w:eastAsia="ja-JP"/>
              </w:rPr>
              <w:t xml:space="preserve">“Instrument Model”, </w:t>
            </w:r>
            <w:r>
              <w:rPr>
                <w:color w:val="222222"/>
                <w:lang w:val="en-AU" w:eastAsia="ja-JP"/>
              </w:rPr>
              <w:t>“Sensor” and “</w:t>
            </w:r>
            <w:r w:rsidR="00FB2514">
              <w:rPr>
                <w:color w:val="222222"/>
                <w:lang w:val="en-AU" w:eastAsia="ja-JP"/>
              </w:rPr>
              <w:t>Sensor</w:t>
            </w:r>
            <w:r>
              <w:rPr>
                <w:color w:val="222222"/>
                <w:lang w:val="en-AU" w:eastAsia="ja-JP"/>
              </w:rPr>
              <w:t xml:space="preserve"> </w:t>
            </w:r>
            <w:r w:rsidR="00FB2514">
              <w:rPr>
                <w:color w:val="222222"/>
                <w:lang w:val="en-AU" w:eastAsia="ja-JP"/>
              </w:rPr>
              <w:t>Type</w:t>
            </w:r>
            <w:r>
              <w:rPr>
                <w:color w:val="222222"/>
                <w:lang w:val="en-AU" w:eastAsia="ja-JP"/>
              </w:rPr>
              <w:t>”.</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RDA</w:t>
            </w:r>
          </w:p>
        </w:tc>
        <w:tc>
          <w:tcPr>
            <w:tcW w:w="7195" w:type="dxa"/>
          </w:tcPr>
          <w:p w:rsidR="00FB2514" w:rsidRDefault="001A3E85" w:rsidP="00FB2514">
            <w:pPr>
              <w:pStyle w:val="TableText"/>
            </w:pPr>
            <w:r w:rsidRPr="00FB2514">
              <w:t>Research Data Australia</w:t>
            </w:r>
          </w:p>
          <w:p w:rsidR="001A3E85" w:rsidRPr="00FB2514" w:rsidRDefault="00FB2514" w:rsidP="00FB2514">
            <w:pPr>
              <w:pStyle w:val="TableText"/>
            </w:pPr>
            <w:r>
              <w:t>Australian National Data Service’s (</w:t>
            </w:r>
            <w:r w:rsidR="001A3E85" w:rsidRPr="00FB2514">
              <w:t>ANDS</w:t>
            </w:r>
            <w:r>
              <w:t>)</w:t>
            </w:r>
            <w:r w:rsidR="001A3E85" w:rsidRPr="00FB2514">
              <w:t xml:space="preserve"> flagship service, </w:t>
            </w:r>
            <w:r>
              <w:t xml:space="preserve">which </w:t>
            </w:r>
            <w:r w:rsidR="001A3E85"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6" w:history="1">
              <w:r>
                <w:rPr>
                  <w:rStyle w:val="Hyperlink"/>
                </w:rPr>
                <w:t>http://researchdata.ands.org.au/</w:t>
              </w:r>
            </w:hyperlink>
            <w:r>
              <w:t>.</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Reference Panel</w:t>
            </w:r>
          </w:p>
        </w:tc>
        <w:tc>
          <w:tcPr>
            <w:tcW w:w="7195" w:type="dxa"/>
          </w:tcPr>
          <w:p w:rsidR="001A3E85" w:rsidRPr="00ED2D41" w:rsidRDefault="00FB251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in order to deduce the spectrum of the </w:t>
            </w:r>
            <w:r w:rsidRPr="00ED2D41">
              <w:rPr>
                <w:color w:val="222222"/>
                <w:lang w:val="en-AU" w:eastAsia="ja-JP"/>
              </w:rPr>
              <w:t>solar irradiance</w:t>
            </w:r>
            <w:r>
              <w:rPr>
                <w:color w:val="222222"/>
                <w:lang w:val="en-AU" w:eastAsia="ja-JP"/>
              </w:rPr>
              <w:t xml:space="preserve">. </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Reference Spectrum</w:t>
            </w:r>
          </w:p>
        </w:tc>
        <w:tc>
          <w:tcPr>
            <w:tcW w:w="7195" w:type="dxa"/>
          </w:tcPr>
          <w:p w:rsidR="001A3E85" w:rsidRPr="00ED2D41" w:rsidRDefault="001A3E85" w:rsidP="00FB2514">
            <w:pPr>
              <w:pStyle w:val="TableText"/>
              <w:rPr>
                <w:color w:val="222222"/>
                <w:lang w:val="en-AU" w:eastAsia="ja-JP"/>
              </w:rPr>
            </w:pPr>
            <w:r w:rsidRPr="00ED2D41">
              <w:rPr>
                <w:color w:val="222222"/>
                <w:lang w:val="en-AU" w:eastAsia="ja-JP"/>
              </w:rPr>
              <w:t xml:space="preserve">A spectrum acquired over a </w:t>
            </w:r>
            <w:r w:rsidR="00FB2514">
              <w:rPr>
                <w:color w:val="222222"/>
                <w:lang w:val="en-AU" w:eastAsia="ja-JP"/>
              </w:rPr>
              <w:t>R</w:t>
            </w:r>
            <w:r w:rsidRPr="00ED2D41">
              <w:rPr>
                <w:color w:val="222222"/>
                <w:lang w:val="en-AU" w:eastAsia="ja-JP"/>
              </w:rPr>
              <w:t xml:space="preserve">eference </w:t>
            </w:r>
            <w:r w:rsidR="00FB2514">
              <w:rPr>
                <w:color w:val="222222"/>
                <w:lang w:val="en-AU" w:eastAsia="ja-JP"/>
              </w:rPr>
              <w:t>Panel</w:t>
            </w:r>
            <w:r w:rsidRPr="00ED2D41">
              <w:rPr>
                <w:color w:val="222222"/>
                <w:lang w:val="en-AU" w:eastAsia="ja-JP"/>
              </w:rPr>
              <w:t>.</w:t>
            </w:r>
          </w:p>
        </w:tc>
      </w:tr>
      <w:tr w:rsidR="001A3E85" w:rsidRPr="00ED2D41" w:rsidTr="00FB2514">
        <w:tc>
          <w:tcPr>
            <w:tcW w:w="1667" w:type="dxa"/>
          </w:tcPr>
          <w:p w:rsidR="001A3E85" w:rsidRPr="00ED2D41" w:rsidRDefault="001A3E85" w:rsidP="00ED2D41">
            <w:pPr>
              <w:pStyle w:val="TableText"/>
              <w:rPr>
                <w:b/>
                <w:color w:val="222222"/>
                <w:lang w:val="en-AU" w:eastAsia="ja-JP"/>
              </w:rPr>
            </w:pPr>
            <w:r>
              <w:rPr>
                <w:b/>
                <w:color w:val="222222"/>
                <w:lang w:val="en-AU" w:eastAsia="ja-JP"/>
              </w:rPr>
              <w:t>Reference Target</w:t>
            </w:r>
          </w:p>
        </w:tc>
        <w:tc>
          <w:tcPr>
            <w:tcW w:w="7195" w:type="dxa"/>
          </w:tcPr>
          <w:p w:rsidR="001A3E85" w:rsidRPr="00ED2D41" w:rsidRDefault="001A3E85" w:rsidP="00ED2D41">
            <w:pPr>
              <w:pStyle w:val="TableText"/>
              <w:rPr>
                <w:color w:val="222222"/>
                <w:lang w:val="en-AU" w:eastAsia="ja-JP"/>
              </w:rPr>
            </w:pPr>
            <w:r>
              <w:rPr>
                <w:color w:val="222222"/>
                <w:lang w:val="en-AU" w:eastAsia="ja-JP"/>
              </w:rPr>
              <w:t>%%%</w:t>
            </w:r>
            <w:r w:rsidR="00E45309">
              <w:rPr>
                <w:color w:val="222222"/>
                <w:lang w:val="en-AU" w:eastAsia="ja-JP"/>
              </w:rPr>
              <w:t xml:space="preserve"> This seems like an oxymoron. What does it mean?</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Regular Expression</w:t>
            </w:r>
          </w:p>
        </w:tc>
        <w:tc>
          <w:tcPr>
            <w:tcW w:w="7195" w:type="dxa"/>
          </w:tcPr>
          <w:p w:rsidR="001A3E85" w:rsidRPr="00E45309" w:rsidRDefault="00E45309" w:rsidP="00E45309">
            <w:pPr>
              <w:pStyle w:val="TableText"/>
            </w:pPr>
            <w:r w:rsidRPr="00E45309">
              <w:t xml:space="preserve">In computing, a regular expression (abbreviated regex or regexp) is a sequence of text characters, some of which are understood to be metacharacters with symbolic meaning, and some of which have their literal meaning, that together can automatically identify textual material of a given pattern. </w:t>
            </w:r>
            <w:r>
              <w:t xml:space="preserve">See </w:t>
            </w:r>
            <w:hyperlink r:id="rId17" w:history="1">
              <w:r>
                <w:rPr>
                  <w:rStyle w:val="Hyperlink"/>
                </w:rPr>
                <w:t>http://en.wikipedia.org/wiki/Regular_expression</w:t>
              </w:r>
            </w:hyperlink>
            <w:r>
              <w:t xml:space="preserve"> and </w:t>
            </w:r>
            <w:hyperlink r:id="rId18" w:history="1">
              <w:r>
                <w:rPr>
                  <w:rStyle w:val="Hyperlink"/>
                </w:rPr>
                <w:t>http://docs.oracle.com/javase/tutorial/essential/regex/index.html</w:t>
              </w:r>
            </w:hyperlink>
            <w:r>
              <w:t>.</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Sample</w:t>
            </w:r>
          </w:p>
        </w:tc>
        <w:tc>
          <w:tcPr>
            <w:tcW w:w="7195" w:type="dxa"/>
          </w:tcPr>
          <w:p w:rsidR="001A3E85" w:rsidRPr="00ED2D41" w:rsidRDefault="00E45309" w:rsidP="00ED2D41">
            <w:pPr>
              <w:pStyle w:val="TableText"/>
              <w:rPr>
                <w:color w:val="222222"/>
                <w:lang w:val="en-AU" w:eastAsia="ja-JP"/>
              </w:rPr>
            </w:pPr>
            <w:r>
              <w:rPr>
                <w:color w:val="222222"/>
                <w:lang w:val="en-AU" w:eastAsia="ja-JP"/>
              </w:rPr>
              <w:t>A sample taken from the field and measured, often at some later time, under controlled conditions. A sample will generally have a collection date/time and a measurement date/time, which will be different.</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Sensor</w:t>
            </w:r>
          </w:p>
        </w:tc>
        <w:tc>
          <w:tcPr>
            <w:tcW w:w="7195" w:type="dxa"/>
          </w:tcPr>
          <w:p w:rsidR="001A3E85" w:rsidRPr="00ED2D41" w:rsidRDefault="00FB2514" w:rsidP="00FB2514">
            <w:pPr>
              <w:pStyle w:val="TableText"/>
              <w:rPr>
                <w:color w:val="222222"/>
                <w:lang w:val="en-AU" w:eastAsia="ja-JP"/>
              </w:rPr>
            </w:pPr>
            <w:r>
              <w:rPr>
                <w:color w:val="222222"/>
                <w:lang w:val="en-AU" w:eastAsia="ja-JP"/>
              </w:rPr>
              <w:t>See Instrument Type.</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Spectralon</w:t>
            </w:r>
          </w:p>
        </w:tc>
        <w:tc>
          <w:tcPr>
            <w:tcW w:w="7195" w:type="dxa"/>
          </w:tcPr>
          <w:p w:rsidR="001A3E85" w:rsidRPr="00ED2D41" w:rsidRDefault="001A3E85" w:rsidP="00FB2514">
            <w:pPr>
              <w:pStyle w:val="TableText"/>
              <w:rPr>
                <w:color w:val="222222"/>
                <w:lang w:val="en-AU" w:eastAsia="ja-JP"/>
              </w:rPr>
            </w:pPr>
            <w:r w:rsidRPr="00ED2D41">
              <w:rPr>
                <w:color w:val="222222"/>
                <w:lang w:val="en-AU" w:eastAsia="ja-JP"/>
              </w:rPr>
              <w:t>A particular brand of reference panel, produced by LabSphere. Spectralon panels are available in various configurations, ranging from pure white to greyish and almost black.</w:t>
            </w:r>
            <w:r w:rsidR="00FB2514">
              <w:rPr>
                <w:color w:val="222222"/>
                <w:lang w:val="en-AU" w:eastAsia="ja-JP"/>
              </w:rPr>
              <w:t xml:space="preserve"> See Reference Panel.</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Target Spectrum</w:t>
            </w:r>
          </w:p>
        </w:tc>
        <w:tc>
          <w:tcPr>
            <w:tcW w:w="7195" w:type="dxa"/>
          </w:tcPr>
          <w:p w:rsidR="001A3E85" w:rsidRPr="00ED2D41" w:rsidRDefault="001A3E85"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1A3E85" w:rsidRPr="00ED2D41" w:rsidTr="00FB2514">
        <w:tc>
          <w:tcPr>
            <w:tcW w:w="1667" w:type="dxa"/>
          </w:tcPr>
          <w:p w:rsidR="001A3E85" w:rsidRPr="00ED2D41" w:rsidRDefault="001A3E85" w:rsidP="00ED2D41">
            <w:pPr>
              <w:pStyle w:val="TableText"/>
              <w:rPr>
                <w:b/>
                <w:color w:val="222222"/>
                <w:lang w:val="en-AU" w:eastAsia="ja-JP"/>
              </w:rPr>
            </w:pPr>
            <w:r>
              <w:rPr>
                <w:b/>
                <w:color w:val="222222"/>
                <w:lang w:val="en-AU" w:eastAsia="ja-JP"/>
              </w:rPr>
              <w:t>TCP/IP</w:t>
            </w:r>
          </w:p>
        </w:tc>
        <w:tc>
          <w:tcPr>
            <w:tcW w:w="7195" w:type="dxa"/>
          </w:tcPr>
          <w:p w:rsidR="001A3E85" w:rsidRDefault="0045564E" w:rsidP="00E45309">
            <w:pPr>
              <w:pStyle w:val="TableText"/>
            </w:pPr>
            <w:hyperlink r:id="rId19" w:tooltip="Transmission Control Protocol" w:history="1">
              <w:r w:rsidR="00E45309" w:rsidRPr="00E45309">
                <w:t>Transmission Control Protocol</w:t>
              </w:r>
            </w:hyperlink>
            <w:r w:rsidR="00E45309">
              <w:t>/</w:t>
            </w:r>
            <w:hyperlink r:id="rId20" w:tooltip="Internet Protocol" w:history="1">
              <w:r w:rsidR="00E45309" w:rsidRPr="00E45309">
                <w:t>Internet Protocol</w:t>
              </w:r>
            </w:hyperlink>
          </w:p>
          <w:p w:rsidR="00E45309" w:rsidRPr="00E45309" w:rsidRDefault="00E45309" w:rsidP="00E45309">
            <w:pPr>
              <w:pStyle w:val="TableText"/>
            </w:pPr>
            <w:r>
              <w:t>The common designator to refer to the protocols used for internet communication.</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White Reference Spectrum</w:t>
            </w:r>
          </w:p>
        </w:tc>
        <w:tc>
          <w:tcPr>
            <w:tcW w:w="7195" w:type="dxa"/>
          </w:tcPr>
          <w:p w:rsidR="001A3E85" w:rsidRPr="00ED2D41" w:rsidRDefault="001A3E85" w:rsidP="00ED2D41">
            <w:pPr>
              <w:pStyle w:val="TableText"/>
              <w:rPr>
                <w:color w:val="222222"/>
                <w:lang w:val="en-AU" w:eastAsia="ja-JP"/>
              </w:rPr>
            </w:pPr>
            <w:r w:rsidRPr="00ED2D41">
              <w:rPr>
                <w:color w:val="222222"/>
                <w:lang w:val="en-AU" w:eastAsia="ja-JP"/>
              </w:rPr>
              <w:t>A spectrum acquired over a reference panel that with a reflectance of approximately 100%.</w:t>
            </w:r>
          </w:p>
        </w:tc>
      </w:tr>
    </w:tbl>
    <w:p w:rsidR="002A0FFE" w:rsidRPr="00084655" w:rsidRDefault="002A0FFE" w:rsidP="00306258">
      <w:pPr>
        <w:pStyle w:val="Heading1"/>
      </w:pPr>
      <w:bookmarkStart w:id="25" w:name="_Toc355280333"/>
      <w:bookmarkStart w:id="26" w:name="_Toc357598017"/>
      <w:r w:rsidRPr="00084655">
        <w:t>Installation and Configuration</w:t>
      </w:r>
      <w:bookmarkEnd w:id="25"/>
      <w:bookmarkEnd w:id="26"/>
    </w:p>
    <w:p w:rsidR="00821767" w:rsidRDefault="00821767" w:rsidP="00306258">
      <w:pPr>
        <w:pStyle w:val="Heading2"/>
      </w:pPr>
      <w:bookmarkStart w:id="27" w:name="_Toc355280334"/>
      <w:bookmarkStart w:id="28" w:name="_Toc357598018"/>
      <w:bookmarkStart w:id="29" w:name="_Ref130804782"/>
      <w:r>
        <w:t>Before you install</w:t>
      </w:r>
      <w:bookmarkEnd w:id="27"/>
      <w:bookmarkEnd w:id="28"/>
    </w:p>
    <w:bookmarkEnd w:id="29"/>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Specchio itself</w:t>
      </w:r>
      <w:r w:rsidRPr="00084655">
        <w:t>.</w:t>
      </w:r>
      <w:r w:rsidR="00DB5CD4">
        <w:t xml:space="preserve"> </w:t>
      </w:r>
      <w:r w:rsidR="00DB5CD4" w:rsidRPr="00DB5CD4">
        <w:rPr>
          <w:rStyle w:val="DocActionChar"/>
        </w:rPr>
        <w:t>%%% Confirm required Java version just prior to release.</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Pr="00821767">
        <w:rPr>
          <w:rStyle w:val="DocActionChar"/>
        </w:rPr>
        <w:t>%%%</w:t>
      </w:r>
      <w:r w:rsidR="00DB5CD4">
        <w:rPr>
          <w:rStyle w:val="DocActionChar"/>
        </w:rPr>
        <w:t xml:space="preserve"> where can people get a good one from?</w:t>
      </w:r>
    </w:p>
    <w:p w:rsidR="002A0FFE" w:rsidRPr="00084655" w:rsidRDefault="00821767" w:rsidP="00821767">
      <w:pPr>
        <w:pStyle w:val="Heading2"/>
      </w:pPr>
      <w:bookmarkStart w:id="30" w:name="_Toc355280335"/>
      <w:bookmarkStart w:id="31" w:name="_Toc357598019"/>
      <w:r>
        <w:t xml:space="preserve">The Specchio </w:t>
      </w:r>
      <w:r w:rsidR="002A0FFE" w:rsidRPr="00084655">
        <w:t>Application Bundle</w:t>
      </w:r>
      <w:bookmarkEnd w:id="30"/>
      <w:bookmarkEnd w:id="31"/>
    </w:p>
    <w:p w:rsidR="002A0FFE" w:rsidRDefault="002A0FFE" w:rsidP="00821767">
      <w:pPr>
        <w:pStyle w:val="Body"/>
      </w:pPr>
      <w:r w:rsidRPr="00084655">
        <w:t xml:space="preserve">The SPECCHIO application plus the libraries </w:t>
      </w:r>
      <w:r w:rsidR="00DB5CD4">
        <w:t xml:space="preserve">it uses </w:t>
      </w:r>
      <w:r w:rsidRPr="00084655">
        <w:t xml:space="preserve">are supplied as </w:t>
      </w:r>
      <w:r w:rsidR="00821767">
        <w:t xml:space="preserve">an </w:t>
      </w:r>
      <w:r w:rsidRPr="00084655">
        <w:t>applica</w:t>
      </w:r>
      <w:r w:rsidR="00821767">
        <w:t>tion bundle in ZIP file format.</w:t>
      </w:r>
      <w:r w:rsidR="00A20C5B">
        <w:t xml:space="preserve"> The installation bundle is usable on Windows, Mac and Unix systems.</w:t>
      </w:r>
    </w:p>
    <w:p w:rsidR="00A20C5B" w:rsidRPr="001F5FAB" w:rsidRDefault="00A20C5B" w:rsidP="00A20C5B">
      <w:pPr>
        <w:pStyle w:val="DocAction"/>
      </w:pPr>
      <w:r w:rsidRPr="001F5FAB">
        <w:t>%%% Th</w:t>
      </w:r>
      <w:r>
        <w:t>e following</w:t>
      </w:r>
      <w:r w:rsidRPr="001F5FAB">
        <w:t xml:space="preserve"> was not consistent with my experience of installation. Is a doc change needed here, or will the production system actually match this process?</w:t>
      </w:r>
      <w:r>
        <w:t xml:space="preserve"> Re-evaluate when the installation process is settled.</w:t>
      </w:r>
    </w:p>
    <w:p w:rsidR="002A0FFE" w:rsidRDefault="002A0FFE" w:rsidP="00821767">
      <w:pPr>
        <w:pStyle w:val="Body"/>
      </w:pPr>
      <w:r w:rsidRPr="00084655">
        <w:t>The files contained in the bundle are</w:t>
      </w:r>
      <w:r w:rsidR="00821767">
        <w:t>…</w:t>
      </w:r>
    </w:p>
    <w:tbl>
      <w:tblPr>
        <w:tblStyle w:val="TableGeneral"/>
        <w:tblW w:w="0" w:type="auto"/>
        <w:tblLook w:val="04A0"/>
      </w:tblPr>
      <w:tblGrid>
        <w:gridCol w:w="1565"/>
        <w:gridCol w:w="7297"/>
      </w:tblGrid>
      <w:tr w:rsidR="00DB5CD4" w:rsidTr="00DB5CD4">
        <w:trPr>
          <w:cnfStyle w:val="100000000000"/>
        </w:trPr>
        <w:tc>
          <w:tcPr>
            <w:tcW w:w="0" w:type="auto"/>
          </w:tcPr>
          <w:p w:rsidR="00DB5CD4" w:rsidRPr="00084655" w:rsidRDefault="00DB5CD4" w:rsidP="00DB5CD4">
            <w:pPr>
              <w:pStyle w:val="TableText"/>
            </w:pPr>
            <w:r>
              <w:t>Category</w:t>
            </w:r>
          </w:p>
        </w:tc>
        <w:tc>
          <w:tcPr>
            <w:tcW w:w="0" w:type="auto"/>
          </w:tcPr>
          <w:p w:rsidR="00DB5CD4" w:rsidRPr="00DB5CD4" w:rsidRDefault="00DB5CD4" w:rsidP="00DB5CD4">
            <w:pPr>
              <w:pStyle w:val="TableText"/>
            </w:pPr>
            <w:r w:rsidRPr="00DB5CD4">
              <w:t>Purpose</w:t>
            </w:r>
          </w:p>
        </w:tc>
      </w:tr>
      <w:tr w:rsidR="00821767" w:rsidTr="00DB5CD4">
        <w:tc>
          <w:tcPr>
            <w:tcW w:w="0" w:type="auto"/>
          </w:tcPr>
          <w:p w:rsidR="00821767" w:rsidRDefault="00821767" w:rsidP="00DB5CD4">
            <w:pPr>
              <w:pStyle w:val="TableText"/>
            </w:pPr>
            <w:r w:rsidRPr="00084655">
              <w:t>Application Files</w:t>
            </w:r>
          </w:p>
        </w:tc>
        <w:tc>
          <w:tcPr>
            <w:tcW w:w="0" w:type="auto"/>
          </w:tcPr>
          <w:p w:rsidR="00821767" w:rsidRPr="00084655" w:rsidRDefault="00821767" w:rsidP="00DB5CD4">
            <w:pPr>
              <w:pStyle w:val="TableText"/>
            </w:pPr>
            <w:r w:rsidRPr="00084655">
              <w:t xml:space="preserve">The SPECCHIO application is contained in a Java archive file: </w:t>
            </w:r>
            <w:r w:rsidRPr="00DB5CD4">
              <w:rPr>
                <w:rStyle w:val="CodeChar"/>
              </w:rPr>
              <w:t>SPECCHIO_App_V&lt;x.xx&gt;.jar</w:t>
            </w:r>
            <w:r w:rsidRPr="00084655">
              <w:t xml:space="preserve">. &lt;x.xx&gt; stands for the version tag, e.g. 1.0c, i.e. the jar file would be named </w:t>
            </w:r>
            <w:r w:rsidRPr="00DB5CD4">
              <w:rPr>
                <w:rStyle w:val="CodeChar"/>
              </w:rPr>
              <w:t>SPECCHIO_App_V1.0c.jar</w:t>
            </w:r>
            <w:r w:rsidRPr="00084655">
              <w:t>.</w:t>
            </w:r>
          </w:p>
          <w:p w:rsidR="00821767" w:rsidRDefault="00821767" w:rsidP="00DB5CD4">
            <w:pPr>
              <w:pStyle w:val="TableText"/>
            </w:pPr>
            <w:r w:rsidRPr="00084655">
              <w:t>The file db_config.txt contains database connection configurations.</w:t>
            </w:r>
          </w:p>
        </w:tc>
      </w:tr>
      <w:tr w:rsidR="00821767" w:rsidTr="00DB5CD4">
        <w:trPr>
          <w:cnfStyle w:val="000000010000"/>
        </w:trPr>
        <w:tc>
          <w:tcPr>
            <w:tcW w:w="0" w:type="auto"/>
          </w:tcPr>
          <w:p w:rsidR="00821767" w:rsidRDefault="00821767" w:rsidP="00DB5CD4">
            <w:pPr>
              <w:pStyle w:val="TableText"/>
            </w:pPr>
            <w:r w:rsidRPr="00084655">
              <w:t>Java Library Extensions</w:t>
            </w:r>
          </w:p>
        </w:tc>
        <w:tc>
          <w:tcPr>
            <w:tcW w:w="0" w:type="auto"/>
          </w:tcPr>
          <w:p w:rsidR="00821767" w:rsidRPr="00084655" w:rsidRDefault="00821767" w:rsidP="00DB5CD4">
            <w:pPr>
              <w:pStyle w:val="TableText"/>
            </w:pPr>
            <w:r w:rsidRPr="00084655">
              <w:t>The following files are needed to run SPECCHIO:</w:t>
            </w:r>
          </w:p>
          <w:p w:rsidR="00821767" w:rsidRPr="00084655" w:rsidRDefault="00821767" w:rsidP="00DB5CD4">
            <w:pPr>
              <w:pStyle w:val="Code"/>
            </w:pPr>
            <w:commentRangeStart w:id="32"/>
            <w:r w:rsidRPr="00084655">
              <w:t>jcommon-1.0.5.jar</w:t>
            </w:r>
            <w:commentRangeEnd w:id="32"/>
            <w:r>
              <w:rPr>
                <w:rStyle w:val="CommentReference"/>
              </w:rPr>
              <w:commentReference w:id="32"/>
            </w:r>
          </w:p>
          <w:p w:rsidR="00821767" w:rsidRDefault="00821767" w:rsidP="00DB5CD4">
            <w:pPr>
              <w:pStyle w:val="Code"/>
            </w:pPr>
            <w:r w:rsidRPr="00084655">
              <w:t>jfreechart-1.0.2.jar</w:t>
            </w:r>
          </w:p>
          <w:p w:rsidR="00821767" w:rsidRPr="00084655" w:rsidRDefault="00821767" w:rsidP="00DB5CD4">
            <w:pPr>
              <w:pStyle w:val="Code"/>
            </w:pPr>
            <w:r>
              <w:t>jgraph.jar</w:t>
            </w:r>
          </w:p>
          <w:p w:rsidR="00821767" w:rsidRDefault="00821767" w:rsidP="00DB5CD4">
            <w:pPr>
              <w:pStyle w:val="Code"/>
            </w:pPr>
            <w:r w:rsidRPr="00084655">
              <w:t>mysql-connector-java-3.1.13-bin.jar</w:t>
            </w:r>
          </w:p>
          <w:p w:rsidR="00821767" w:rsidRDefault="00821767" w:rsidP="00DB5CD4">
            <w:pPr>
              <w:pStyle w:val="Code"/>
            </w:pPr>
            <w:r w:rsidRPr="00C448CA">
              <w:t>qcchart3djava.jar</w:t>
            </w:r>
          </w:p>
          <w:p w:rsidR="00821767" w:rsidRDefault="00821767" w:rsidP="00DB5CD4">
            <w:pPr>
              <w:pStyle w:val="Code"/>
            </w:pPr>
            <w:r>
              <w:t>jhdf.jar</w:t>
            </w:r>
          </w:p>
          <w:p w:rsidR="00821767" w:rsidRDefault="00821767" w:rsidP="00DB5CD4">
            <w:pPr>
              <w:pStyle w:val="Code"/>
            </w:pPr>
            <w:r>
              <w:t>jhdf5.jar</w:t>
            </w:r>
          </w:p>
          <w:p w:rsidR="00821767" w:rsidRDefault="00821767" w:rsidP="00DB5CD4">
            <w:pPr>
              <w:pStyle w:val="Code"/>
            </w:pPr>
            <w:r>
              <w:t>jhdf5obj.jar</w:t>
            </w:r>
          </w:p>
          <w:p w:rsidR="00821767" w:rsidRDefault="00821767" w:rsidP="00DB5CD4">
            <w:pPr>
              <w:pStyle w:val="Code"/>
            </w:pPr>
            <w:r>
              <w:t>jhdfobj.</w:t>
            </w:r>
            <w:commentRangeStart w:id="33"/>
            <w:commentRangeStart w:id="34"/>
            <w:r>
              <w:t>jar</w:t>
            </w:r>
            <w:commentRangeEnd w:id="33"/>
            <w:r>
              <w:rPr>
                <w:rStyle w:val="CommentReference"/>
              </w:rPr>
              <w:commentReference w:id="33"/>
            </w:r>
            <w:commentRangeEnd w:id="34"/>
          </w:p>
          <w:p w:rsidR="00821767" w:rsidRDefault="00821767" w:rsidP="00DB5CD4">
            <w:pPr>
              <w:pStyle w:val="Code"/>
            </w:pPr>
            <w:r>
              <w:rPr>
                <w:rStyle w:val="CommentReference"/>
              </w:rPr>
              <w:commentReference w:id="34"/>
            </w:r>
            <w:r>
              <w:t>jsch-0.1.44.jar</w:t>
            </w:r>
          </w:p>
          <w:p w:rsidR="00821767" w:rsidRDefault="00821767" w:rsidP="00A20C5B">
            <w:pPr>
              <w:pStyle w:val="Code"/>
            </w:pPr>
            <w:r w:rsidRPr="00667AA2">
              <w:t>ganymed-ssh2-build251beta1.jar</w:t>
            </w:r>
          </w:p>
          <w:p w:rsidR="00821767" w:rsidRPr="00084655" w:rsidRDefault="00821767" w:rsidP="00A20C5B">
            <w:pPr>
              <w:pStyle w:val="Code"/>
            </w:pPr>
            <w:r w:rsidRPr="00471317">
              <w:t>jcalendar.jar</w:t>
            </w:r>
          </w:p>
          <w:p w:rsidR="00821767" w:rsidRDefault="00821767" w:rsidP="00A20C5B">
            <w:pPr>
              <w:pStyle w:val="TableText"/>
            </w:pPr>
            <w:r w:rsidRPr="00084655">
              <w:t>The extensions are supplied in the same folder as the SPECCHIO application file.</w:t>
            </w:r>
          </w:p>
        </w:tc>
      </w:tr>
      <w:tr w:rsidR="00821767" w:rsidTr="00DB5CD4">
        <w:tc>
          <w:tcPr>
            <w:tcW w:w="0" w:type="auto"/>
          </w:tcPr>
          <w:p w:rsidR="00821767" w:rsidRDefault="00821767" w:rsidP="00DB5CD4">
            <w:pPr>
              <w:pStyle w:val="TableText"/>
            </w:pPr>
            <w:r>
              <w:t>Matlab Integration Files</w:t>
            </w:r>
          </w:p>
          <w:p w:rsidR="00821767" w:rsidRDefault="00821767" w:rsidP="00DB5CD4">
            <w:pPr>
              <w:pStyle w:val="TableText"/>
            </w:pPr>
          </w:p>
        </w:tc>
        <w:tc>
          <w:tcPr>
            <w:tcW w:w="0" w:type="auto"/>
          </w:tcPr>
          <w:p w:rsidR="00821767" w:rsidRDefault="00821767" w:rsidP="00DB5CD4">
            <w:pPr>
              <w:pStyle w:val="TableText"/>
            </w:pPr>
            <w:r>
              <w:t>The following files are supplied to simplify the access of SPECCHIO databases from Matlab:</w:t>
            </w:r>
          </w:p>
          <w:p w:rsidR="00821767" w:rsidRPr="00084655" w:rsidRDefault="00821767" w:rsidP="00A20C5B">
            <w:pPr>
              <w:pStyle w:val="Code"/>
            </w:pPr>
            <w:r w:rsidRPr="00682910">
              <w:t>get_spectral_data_from_specchio.m</w:t>
            </w:r>
          </w:p>
          <w:p w:rsidR="00821767" w:rsidRDefault="00821767" w:rsidP="00A20C5B">
            <w:pPr>
              <w:pStyle w:val="Code"/>
            </w:pPr>
            <w:r w:rsidRPr="00682910">
              <w:t>getquery.fig</w:t>
            </w:r>
          </w:p>
          <w:p w:rsidR="00821767" w:rsidRDefault="00821767" w:rsidP="00A20C5B">
            <w:pPr>
              <w:pStyle w:val="Code"/>
            </w:pPr>
            <w:r>
              <w:t>getquery.m</w:t>
            </w:r>
          </w:p>
        </w:tc>
      </w:tr>
    </w:tbl>
    <w:p w:rsidR="002A0FFE" w:rsidRDefault="002A0FFE" w:rsidP="00821767">
      <w:pPr>
        <w:pStyle w:val="Heading2"/>
      </w:pPr>
      <w:bookmarkStart w:id="35" w:name="_Ref355279324"/>
      <w:bookmarkStart w:id="36" w:name="_Toc355280336"/>
      <w:bookmarkStart w:id="37" w:name="_Toc357598020"/>
      <w:r w:rsidRPr="00084655">
        <w:t>Microsoft Windows</w:t>
      </w:r>
      <w:r w:rsidR="00821767">
        <w:t xml:space="preserve"> Installation</w:t>
      </w:r>
      <w:bookmarkEnd w:id="35"/>
      <w:bookmarkEnd w:id="36"/>
      <w:bookmarkEnd w:id="37"/>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Specchio on Microsoft Windows, unzip </w:t>
      </w:r>
      <w:r w:rsidR="002A0FFE" w:rsidRPr="00084655">
        <w:t xml:space="preserve">the </w:t>
      </w:r>
      <w:r>
        <w:t>entire</w:t>
      </w:r>
      <w:r w:rsidR="002A0FFE" w:rsidRPr="00084655">
        <w:t xml:space="preserve"> content</w:t>
      </w:r>
      <w:r>
        <w:t>s</w:t>
      </w:r>
      <w:r w:rsidR="002A0FFE" w:rsidRPr="00084655">
        <w:t xml:space="preserve"> of the ZIP file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Files\Specchio V3</w:t>
      </w:r>
      <w:r>
        <w:t>.</w:t>
      </w:r>
    </w:p>
    <w:p w:rsidR="00475196" w:rsidRDefault="002A0FFE" w:rsidP="00475196">
      <w:pPr>
        <w:pStyle w:val="Body"/>
      </w:pPr>
      <w:r w:rsidRPr="00084655">
        <w:t xml:space="preserve">To </w:t>
      </w:r>
      <w:r w:rsidR="00475196">
        <w:t>launch</w:t>
      </w:r>
      <w:r w:rsidRPr="00084655">
        <w:t xml:space="preserve"> the SPECCHIO Application double click the </w:t>
      </w:r>
      <w:r w:rsidRPr="00A20C5B">
        <w:rPr>
          <w:rStyle w:val="CodeChar"/>
        </w:rPr>
        <w:t>SPECCHIO_App_V&lt;x.xx&gt;.jar</w:t>
      </w:r>
      <w:r w:rsidRPr="00084655">
        <w:t xml:space="preserve"> icon</w:t>
      </w:r>
      <w:r w:rsidR="00A20C5B">
        <w:t xml:space="preserve"> or file</w:t>
      </w:r>
      <w:r w:rsidRPr="00084655">
        <w:t>.</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Files\Specchio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38" w:name="_Ref354991724"/>
      <w:bookmarkStart w:id="39" w:name="_Ref354991733"/>
      <w:bookmarkStart w:id="40" w:name="_Ref355279326"/>
      <w:bookmarkStart w:id="41" w:name="_Toc355280337"/>
      <w:bookmarkStart w:id="42" w:name="_Toc357598021"/>
      <w:r w:rsidRPr="00084655">
        <w:t>UNIX</w:t>
      </w:r>
      <w:bookmarkEnd w:id="38"/>
      <w:bookmarkEnd w:id="39"/>
      <w:r w:rsidR="001310CE">
        <w:t xml:space="preserve"> Installation</w:t>
      </w:r>
      <w:bookmarkEnd w:id="40"/>
      <w:bookmarkEnd w:id="41"/>
      <w:bookmarkEnd w:id="42"/>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To install so that all users can run Specchio,</w:t>
      </w:r>
      <w:r w:rsidRPr="00084655">
        <w:t xml:space="preserve"> you need administrator rights on the </w:t>
      </w:r>
      <w:r w:rsidR="001310CE">
        <w:t>computer</w:t>
      </w:r>
      <w:r w:rsidRPr="00084655">
        <w:t xml:space="preserve"> or </w:t>
      </w:r>
      <w:r w:rsidR="00A20C5B">
        <w:t xml:space="preserve">need to </w:t>
      </w:r>
      <w:r w:rsidRPr="00084655">
        <w:t>have it installed by the system administrator.</w:t>
      </w:r>
      <w:r w:rsidR="001310CE">
        <w:t xml:space="preserve"> Alternatively, each user who wants to run Specchio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to </w:t>
      </w:r>
      <w:r w:rsidR="001310CE">
        <w:t>a</w:t>
      </w:r>
      <w:r w:rsidRPr="00084655">
        <w:t xml:space="preserve"> new directory on your user account.</w:t>
      </w:r>
    </w:p>
    <w:p w:rsidR="002A0FFE" w:rsidRPr="00084655" w:rsidRDefault="00A20C5B" w:rsidP="001310CE">
      <w:pPr>
        <w:pStyle w:val="Body"/>
      </w:pPr>
      <w:r>
        <w:t>The preferred way t</w:t>
      </w:r>
      <w:r w:rsidR="002A0FFE" w:rsidRPr="00084655">
        <w:t xml:space="preserve">o </w:t>
      </w:r>
      <w:r w:rsidR="001310CE">
        <w:t>launch</w:t>
      </w:r>
      <w:r w:rsidR="002A0FFE" w:rsidRPr="00084655">
        <w:t xml:space="preserve"> the software </w:t>
      </w:r>
      <w:r>
        <w:t xml:space="preserve">is to </w:t>
      </w:r>
      <w:r w:rsidR="002A0FFE" w:rsidRPr="00084655">
        <w:t xml:space="preserve">double-click the </w:t>
      </w:r>
      <w:r w:rsidR="002A0FFE" w:rsidRPr="00A20C5B">
        <w:rPr>
          <w:rStyle w:val="CodeChar"/>
        </w:rPr>
        <w:t>SPECCHIO_App_V&lt;x.xx&gt;.jar</w:t>
      </w:r>
      <w:r w:rsidR="002A0FFE" w:rsidRPr="00084655">
        <w:t xml:space="preserve"> file</w:t>
      </w:r>
      <w:r>
        <w:t xml:space="preserve">. However this </w:t>
      </w:r>
      <w:r w:rsidR="002A0FFE" w:rsidRPr="00084655">
        <w:t>may not work on all UNIX systems</w:t>
      </w:r>
      <w:r>
        <w:t xml:space="preserve">. If it does not work, </w:t>
      </w:r>
      <w:r w:rsidR="002A0FFE" w:rsidRPr="00084655">
        <w:t>open a shell (terminal), navigate to the directory containing the applications and type</w:t>
      </w:r>
      <w:r>
        <w:t>...</w:t>
      </w:r>
    </w:p>
    <w:p w:rsidR="002A0FFE" w:rsidRPr="00084655" w:rsidRDefault="002A0FFE" w:rsidP="00C96D90">
      <w:pPr>
        <w:pStyle w:val="Code"/>
      </w:pPr>
      <w:r w:rsidRPr="00084655">
        <w:t>java –jar SPECCHIO_App_V&lt;x.xx&gt;.jar</w:t>
      </w:r>
    </w:p>
    <w:p w:rsidR="001310CE" w:rsidRDefault="001310CE" w:rsidP="001310CE">
      <w:pPr>
        <w:pStyle w:val="DocAction"/>
      </w:pPr>
      <w:r>
        <w:t>%%% Is the following relevant for this version?</w:t>
      </w:r>
    </w:p>
    <w:p w:rsidR="002A0FFE" w:rsidRPr="00084655" w:rsidRDefault="002A0FFE" w:rsidP="001310CE">
      <w:pPr>
        <w:pStyle w:val="Body"/>
      </w:pPr>
      <w:r w:rsidRPr="00084655">
        <w:t>For remote execution when having installed the application in your home drive which is</w:t>
      </w:r>
      <w:r w:rsidR="00A20C5B">
        <w:t xml:space="preserve">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Pr="00084655" w:rsidRDefault="002A0FFE" w:rsidP="00C96D90">
      <w:pPr>
        <w:pStyle w:val="Code"/>
      </w:pPr>
      <w:r w:rsidRPr="00084655">
        <w:t>ssh –X terra java -jar /home/rsl1/ahueni/SPECCHIO/SPECCHIO_App_V1.0c.jar</w:t>
      </w:r>
    </w:p>
    <w:p w:rsidR="002A0FFE" w:rsidRDefault="002A0FFE" w:rsidP="001310CE">
      <w:pPr>
        <w:pStyle w:val="Heading2"/>
      </w:pPr>
      <w:bookmarkStart w:id="43" w:name="_Ref355279327"/>
      <w:bookmarkStart w:id="44" w:name="_Toc355280338"/>
      <w:bookmarkStart w:id="45" w:name="_Toc357598022"/>
      <w:r w:rsidRPr="00084655">
        <w:t>Apple Macintosh</w:t>
      </w:r>
      <w:r w:rsidR="001310CE">
        <w:t xml:space="preserve"> Installation</w:t>
      </w:r>
      <w:bookmarkEnd w:id="43"/>
      <w:bookmarkEnd w:id="44"/>
      <w:bookmarkEnd w:id="45"/>
    </w:p>
    <w:p w:rsidR="001310CE" w:rsidRPr="001310CE" w:rsidRDefault="001310CE" w:rsidP="001310CE">
      <w:pPr>
        <w:pStyle w:val="DocAction"/>
      </w:pPr>
      <w:r>
        <w:t xml:space="preserve">%%% Is there a </w:t>
      </w:r>
      <w:ins w:id="46" w:author="Peter" w:date="2013-05-08T09:19:00Z">
        <w:r w:rsidR="00F442DF">
          <w:t xml:space="preserve">file access </w:t>
        </w:r>
      </w:ins>
      <w:r>
        <w:t>permission issue here too?</w:t>
      </w:r>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r w:rsidR="00A20C5B">
        <w:t>.</w:t>
      </w:r>
    </w:p>
    <w:p w:rsidR="002A0FFE" w:rsidRDefault="002A0FFE" w:rsidP="001310CE">
      <w:pPr>
        <w:pStyle w:val="Body"/>
      </w:pPr>
      <w:r w:rsidRPr="00084655">
        <w:t xml:space="preserve">Double click the </w:t>
      </w:r>
      <w:r w:rsidRPr="001310CE">
        <w:rPr>
          <w:rStyle w:val="CodeChar"/>
        </w:rPr>
        <w:t>SPECCHIO_App_V&lt;x.xx&gt;.jar</w:t>
      </w:r>
      <w:r w:rsidRPr="00084655">
        <w:t xml:space="preserve"> file to run SPECCHIO</w:t>
      </w:r>
      <w:r w:rsidR="00A20C5B">
        <w:t>.</w:t>
      </w:r>
    </w:p>
    <w:p w:rsidR="00E47832" w:rsidRDefault="00E47832" w:rsidP="00E47832">
      <w:pPr>
        <w:pStyle w:val="Note"/>
      </w:pPr>
      <w:r>
        <w:t xml:space="preserve">Note </w:t>
      </w:r>
      <w:r>
        <w:tab/>
        <w:t>Specchio operation requires the right button on the mouse to be used for some operations. Mac users should ensure that their system is enabled for right button operation.</w:t>
      </w:r>
    </w:p>
    <w:p w:rsidR="001310CE" w:rsidRPr="00084655" w:rsidRDefault="001310CE" w:rsidP="00306258">
      <w:pPr>
        <w:pStyle w:val="Heading1"/>
      </w:pPr>
      <w:bookmarkStart w:id="47" w:name="_Toc355280339"/>
      <w:bookmarkStart w:id="48" w:name="_Toc357598023"/>
      <w:bookmarkStart w:id="49" w:name="_Ref130603700"/>
      <w:r w:rsidRPr="00084655">
        <w:t>SPECCHIO Concepts</w:t>
      </w:r>
      <w:bookmarkEnd w:id="47"/>
      <w:bookmarkEnd w:id="48"/>
    </w:p>
    <w:p w:rsidR="0039469A" w:rsidRDefault="0039469A" w:rsidP="001310CE">
      <w:pPr>
        <w:pStyle w:val="Body"/>
      </w:pPr>
      <w:bookmarkStart w:id="50" w:name="_Ref153625210"/>
      <w:r>
        <w:t>Specchio is a distributed client-server system</w:t>
      </w:r>
      <w:r w:rsidR="00A20C5B">
        <w:t xml:space="preserve">. The client, which operates on the user’s computer, </w:t>
      </w:r>
      <w:r>
        <w:t>has been written using Java</w:t>
      </w:r>
      <w:r w:rsidR="00A20C5B">
        <w:t xml:space="preserve">. No Specchio data is stored locally on the client computer. The server uses </w:t>
      </w:r>
      <w:r>
        <w:t>MySQL</w:t>
      </w:r>
      <w:r w:rsidR="00A20C5B">
        <w:t xml:space="preserve"> to manage its database</w:t>
      </w:r>
      <w:r>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site will generally access only a single </w:t>
      </w:r>
      <w:r>
        <w:t>server</w:t>
      </w:r>
      <w:r w:rsidR="001310CE">
        <w:t>.</w:t>
      </w:r>
    </w:p>
    <w:p w:rsidR="00C03D2A" w:rsidRDefault="0045564E" w:rsidP="00C03D2A">
      <w:pPr>
        <w:pStyle w:val="Figure"/>
        <w:rPr>
          <w:ins w:id="51" w:author="Peter Roberts" w:date="2013-05-08T09:19:00Z"/>
        </w:rPr>
      </w:pPr>
      <w:ins w:id="52" w:author="Peter Roberts" w:date="2013-05-08T09:19:00Z">
        <w:r>
          <w:pict>
            <v:group id="_x0000_s1026" editas="canvas" style="width:467.75pt;height:418.7pt;mso-position-horizontal-relative:char;mso-position-vertical-relative:line" coordorigin="2127,3505" coordsize="9355,83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127;top:3505;width:9355;height:8374" o:preferrelative="f">
                <v:fill o:detectmouseclick="t"/>
                <v:path o:extrusionok="t" o:connecttype="none"/>
                <o:lock v:ext="edit" text="t"/>
              </v:shape>
              <v:rect id="_x0000_s1028" style="position:absolute;left:2370;top:3650;width:3000;height:3930"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245196" w:rsidRPr="00953B21" w:rsidRDefault="00245196">
                      <w:pPr>
                        <w:rPr>
                          <w:ins w:id="53" w:author="Peter Roberts" w:date="2013-05-08T09:19:00Z"/>
                          <w:b/>
                          <w:lang w:val="en-AU"/>
                        </w:rPr>
                      </w:pPr>
                      <w:ins w:id="54" w:author="Peter Roberts" w:date="2013-05-08T09:19:00Z">
                        <w:r w:rsidRPr="00953B21">
                          <w:rPr>
                            <w:b/>
                            <w:lang w:val="en-AU"/>
                          </w:rPr>
                          <w:t>User A’s Computer</w:t>
                        </w:r>
                      </w:ins>
                    </w:p>
                  </w:txbxContent>
                </v:textbox>
              </v:shape>
              <v:rect id="_x0000_s1030" style="position:absolute;left:7680;top:4370;width:3480;height:6135" fillcolor="#f2f2f2 [3052]"/>
              <v:shape id="_x0000_s1031" type="#_x0000_t202" style="position:absolute;left:7680;top:4370;width:3120;height:769" filled="f" fillcolor="#f2f2f2 [3052]" stroked="f">
                <v:textbox>
                  <w:txbxContent>
                    <w:p w:rsidR="00245196" w:rsidRPr="00953B21" w:rsidRDefault="00245196">
                      <w:pPr>
                        <w:rPr>
                          <w:ins w:id="55" w:author="Peter Roberts" w:date="2013-05-08T09:19:00Z"/>
                          <w:b/>
                          <w:lang w:val="en-AU"/>
                        </w:rPr>
                      </w:pPr>
                      <w:ins w:id="56"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245196" w:rsidRPr="00953B21" w:rsidRDefault="00245196" w:rsidP="00953B21">
                      <w:pPr>
                        <w:jc w:val="center"/>
                        <w:rPr>
                          <w:ins w:id="57" w:author="Peter Roberts" w:date="2013-05-08T09:19:00Z"/>
                          <w:b/>
                          <w:lang w:val="en-AU"/>
                        </w:rPr>
                      </w:pPr>
                      <w:r>
                        <w:rPr>
                          <w:b/>
                          <w:lang w:val="en-AU"/>
                        </w:rPr>
                        <w:t>Intranet</w:t>
                      </w:r>
                      <w:ins w:id="58" w:author="Peter Roberts" w:date="2013-05-08T09:19:00Z">
                        <w:r w:rsidRPr="00953B21">
                          <w:rPr>
                            <w:b/>
                            <w:lang w:val="en-AU"/>
                          </w:rPr>
                          <w:t xml:space="preserve">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245196" w:rsidRPr="00872665" w:rsidRDefault="00245196" w:rsidP="00C03D2A">
                      <w:pPr>
                        <w:rPr>
                          <w:ins w:id="59" w:author="Peter Roberts" w:date="2013-05-08T09:19:00Z"/>
                          <w:lang w:val="en-AU"/>
                        </w:rPr>
                      </w:pPr>
                      <w:ins w:id="60" w:author="Peter Roberts" w:date="2013-05-08T09:19:00Z">
                        <w:r>
                          <w:rPr>
                            <w:lang w:val="en-AU"/>
                          </w:rPr>
                          <w:t>MySQL</w:t>
                        </w:r>
                        <w:r>
                          <w:rPr>
                            <w:lang w:val="en-AU"/>
                          </w:rPr>
                          <w:br/>
                          <w:t>Database</w:t>
                        </w:r>
                        <w:r>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245196" w:rsidRPr="00872665" w:rsidRDefault="00245196" w:rsidP="00C03D2A">
                      <w:pPr>
                        <w:rPr>
                          <w:ins w:id="61" w:author="Peter Roberts" w:date="2013-05-08T09:19:00Z"/>
                          <w:lang w:val="en-AU"/>
                        </w:rPr>
                      </w:pPr>
                      <w:ins w:id="62" w:author="Peter Roberts" w:date="2013-05-08T09:19:00Z">
                        <w:r>
                          <w:rPr>
                            <w:lang w:val="en-AU"/>
                          </w:rPr>
                          <w:t>Specchio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245196" w:rsidRPr="00872665" w:rsidRDefault="00245196" w:rsidP="00C03D2A">
                      <w:pPr>
                        <w:rPr>
                          <w:ins w:id="63" w:author="Peter Roberts" w:date="2013-05-08T09:19:00Z"/>
                          <w:lang w:val="en-AU"/>
                        </w:rPr>
                      </w:pPr>
                      <w:ins w:id="64"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410;width:2626;height:480" filled="f" stroked="f">
                <v:textbox>
                  <w:txbxContent>
                    <w:p w:rsidR="00245196" w:rsidRPr="00953B21" w:rsidRDefault="00245196">
                      <w:pPr>
                        <w:rPr>
                          <w:ins w:id="65" w:author="Peter Roberts" w:date="2013-05-08T09:19:00Z"/>
                          <w:b/>
                          <w:lang w:val="en-AU"/>
                        </w:rPr>
                      </w:pPr>
                      <w:ins w:id="66" w:author="Peter Roberts" w:date="2013-05-08T09:19:00Z">
                        <w:r w:rsidRPr="00953B21">
                          <w:rPr>
                            <w:b/>
                            <w:lang w:val="en-AU"/>
                          </w:rPr>
                          <w:t>Specchio Database</w:t>
                        </w:r>
                      </w:ins>
                    </w:p>
                  </w:txbxContent>
                </v:textbox>
              </v:shape>
              <v:rect id="_x0000_s1041" style="position:absolute;left:8309;top:7370;width:2356;height:1005" fillcolor="#c6d9f1 [671]" stroked="f" strokecolor="white [3212]">
                <v:textbox>
                  <w:txbxContent>
                    <w:p w:rsidR="00245196" w:rsidRPr="00C074B4" w:rsidRDefault="00245196">
                      <w:pPr>
                        <w:rPr>
                          <w:ins w:id="67" w:author="Peter Roberts" w:date="2013-05-08T09:19:00Z"/>
                          <w:lang w:val="en-AU"/>
                        </w:rPr>
                      </w:pPr>
                      <w:ins w:id="68" w:author="Peter Roberts" w:date="2013-05-08T09:19:00Z">
                        <w:r>
                          <w:rPr>
                            <w:lang w:val="en-AU"/>
                          </w:rPr>
                          <w:t>Uploaded copy of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ect id="_x0000_s1044" style="position:absolute;left:2370;top:7873;width:3000;height:3930" fillcolor="#f2f2f2 [3052]"/>
              <v:shape id="_x0000_s1045" type="#_x0000_t202" style="position:absolute;left:2370;top:7873;width:2670;height:450" filled="f" fillcolor="#f2f2f2 [3052]" stroked="f">
                <v:textbox>
                  <w:txbxContent>
                    <w:p w:rsidR="00245196" w:rsidRPr="00953B21" w:rsidRDefault="00245196">
                      <w:pPr>
                        <w:rPr>
                          <w:ins w:id="69" w:author="Peter Roberts" w:date="2013-05-08T09:19:00Z"/>
                          <w:b/>
                          <w:lang w:val="en-AU"/>
                        </w:rPr>
                      </w:pPr>
                      <w:ins w:id="70"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245196" w:rsidRPr="00872665" w:rsidRDefault="00245196" w:rsidP="00C03D2A">
                      <w:pPr>
                        <w:rPr>
                          <w:ins w:id="71" w:author="Peter Roberts" w:date="2013-05-08T09:19:00Z"/>
                          <w:lang w:val="en-AU"/>
                        </w:rPr>
                      </w:pPr>
                      <w:ins w:id="72" w:author="Peter Roberts" w:date="2013-05-08T09:19:00Z">
                        <w:r>
                          <w:rPr>
                            <w:lang w:val="en-AU"/>
                          </w:rPr>
                          <w:t>Specchio User Application</w:t>
                        </w:r>
                      </w:ins>
                    </w:p>
                  </w:txbxContent>
                </v:textbox>
              </v:rect>
              <v:shape id="_x0000_s1047" type="#_x0000_t132" style="position:absolute;left:2744;top:9773;width:2071;height:1640" fillcolor="#eaf1dd [662]">
                <v:textbox>
                  <w:txbxContent>
                    <w:p w:rsidR="00245196" w:rsidRPr="00872665" w:rsidRDefault="00245196" w:rsidP="00C03D2A">
                      <w:pPr>
                        <w:rPr>
                          <w:ins w:id="73" w:author="Peter Roberts" w:date="2013-05-08T09:19:00Z"/>
                          <w:lang w:val="en-AU"/>
                        </w:rPr>
                      </w:pPr>
                      <w:ins w:id="74"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245196" w:rsidRPr="00C074B4" w:rsidRDefault="00245196">
                      <w:pPr>
                        <w:rPr>
                          <w:ins w:id="75" w:author="Peter Roberts" w:date="2013-05-08T09:19:00Z"/>
                          <w:lang w:val="en-AU"/>
                        </w:rPr>
                      </w:pPr>
                      <w:ins w:id="76" w:author="Peter Roberts" w:date="2013-05-08T09:19:00Z">
                        <w:r>
                          <w:rPr>
                            <w:lang w:val="en-AU"/>
                          </w:rPr>
                          <w:t>Uploaded copy of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048;height:960" adj="-6254,-14310,-3090,4073,0,4073,105,46665">
                <v:textbox style="mso-next-textbox:#_x0000_s1052" inset="1.5mm">
                  <w:txbxContent>
                    <w:p w:rsidR="00245196" w:rsidRPr="00CE038C" w:rsidRDefault="00245196">
                      <w:pPr>
                        <w:rPr>
                          <w:ins w:id="77" w:author="Peter Roberts" w:date="2013-05-08T09:19:00Z"/>
                          <w:lang w:val="en-AU"/>
                        </w:rPr>
                      </w:pPr>
                      <w:ins w:id="78" w:author="Peter Roberts" w:date="2013-05-08T09:19:00Z">
                        <w:r>
                          <w:rPr>
                            <w:lang w:val="en-AU"/>
                          </w:rPr>
                          <w:t>Both copies</w:t>
                        </w:r>
                      </w:ins>
                      <w:r>
                        <w:rPr>
                          <w:lang w:val="en-AU"/>
                        </w:rPr>
                        <w:t xml:space="preserve"> of spectral data</w:t>
                      </w:r>
                      <w:ins w:id="79" w:author="Peter Roberts" w:date="2013-05-08T09:19:00Z">
                        <w:r>
                          <w:rPr>
                            <w:lang w:val="en-AU"/>
                          </w:rPr>
                          <w:t xml:space="preserve"> kept 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245196">
          <w:rPr>
            <w:noProof/>
          </w:rPr>
          <w:t>1</w:t>
        </w:r>
      </w:fldSimple>
      <w:r w:rsidRPr="00084655">
        <w:t xml:space="preserve">: </w:t>
      </w:r>
      <w:r w:rsidR="005755A6">
        <w:t xml:space="preserve">The </w:t>
      </w:r>
      <w:r>
        <w:t>Specchio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A URL string which indicates the computer on which the Specchio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310CE" w:rsidP="00792B27">
      <w:pPr>
        <w:pStyle w:val="Body"/>
      </w:pPr>
      <w:r>
        <w:t xml:space="preserve">You should </w:t>
      </w:r>
      <w:r w:rsidR="00792B27">
        <w:t xml:space="preserve">check the Specchio release notes for the version of Specchio which you have installed, or you should </w:t>
      </w:r>
      <w:r>
        <w:t>contact your site’s database administrator to find out the value</w:t>
      </w:r>
      <w:r w:rsidR="00971581">
        <w:t>s</w:t>
      </w:r>
      <w:r>
        <w:t xml:space="preserve"> </w:t>
      </w:r>
      <w:r w:rsidRPr="00792B27">
        <w:t xml:space="preserve">of these </w:t>
      </w:r>
      <w:r w:rsidR="00106BCD" w:rsidRPr="00792B27">
        <w:t>th</w:t>
      </w:r>
      <w:r w:rsidR="005755A6" w:rsidRPr="00792B27">
        <w:t>r</w:t>
      </w:r>
      <w:r w:rsidR="00106BCD" w:rsidRPr="00792B27">
        <w:t xml:space="preserve">ee </w:t>
      </w:r>
      <w:r w:rsidRPr="00792B27">
        <w:t>fields for your site.</w:t>
      </w:r>
      <w:r w:rsidR="00DC1E70" w:rsidRPr="00792B27">
        <w:t xml:space="preserve"> </w:t>
      </w:r>
    </w:p>
    <w:p w:rsidR="001310CE" w:rsidRDefault="001310CE" w:rsidP="00971581">
      <w:pPr>
        <w:pStyle w:val="Heading2"/>
      </w:pPr>
      <w:bookmarkStart w:id="80" w:name="_Ref353786217"/>
      <w:bookmarkStart w:id="81" w:name="_Ref353786223"/>
      <w:bookmarkStart w:id="82" w:name="_Toc355280340"/>
      <w:bookmarkStart w:id="83" w:name="_Toc357598024"/>
      <w:r>
        <w:t>User Accounts</w:t>
      </w:r>
      <w:bookmarkEnd w:id="80"/>
      <w:bookmarkEnd w:id="81"/>
      <w:bookmarkEnd w:id="82"/>
      <w:bookmarkEnd w:id="83"/>
    </w:p>
    <w:p w:rsidR="001310CE" w:rsidRDefault="001310CE" w:rsidP="001310CE">
      <w:pPr>
        <w:pStyle w:val="Body"/>
      </w:pPr>
      <w:r>
        <w:t xml:space="preserve">In order to log in to a Specchio </w:t>
      </w:r>
      <w:r w:rsidR="0051611C">
        <w:t xml:space="preserve">server </w:t>
      </w:r>
      <w:r>
        <w:t xml:space="preserve">database, you will need a User Name and Password. These are assigned automatically, so anyone who has downloaded the Specchio Application and knows the URL, Port Number and Path for a Specchio </w:t>
      </w:r>
      <w:r w:rsidR="0051611C">
        <w:t xml:space="preserve">server </w:t>
      </w:r>
      <w:r>
        <w:t xml:space="preserve">database can create </w:t>
      </w:r>
      <w:r w:rsidR="00106BCD">
        <w:t>a User Name and Password</w:t>
      </w:r>
      <w:r>
        <w:t xml:space="preserve"> for that database.</w:t>
      </w:r>
    </w:p>
    <w:p w:rsidR="001310CE" w:rsidRDefault="001310CE" w:rsidP="001310CE">
      <w:pPr>
        <w:pStyle w:val="Body"/>
      </w:pPr>
      <w:r>
        <w:t>All data that you upload to Specchio will be tagged with your User Name.</w:t>
      </w:r>
    </w:p>
    <w:p w:rsidR="001310CE" w:rsidRDefault="001310CE" w:rsidP="001310CE">
      <w:pPr>
        <w:pStyle w:val="Note"/>
      </w:pPr>
      <w:r>
        <w:t>Note</w:t>
      </w:r>
      <w:r w:rsidR="00CF7D38">
        <w:t>s</w:t>
      </w:r>
      <w:r>
        <w:tab/>
        <w:t>User Accounts are not intended to be secure. It is assumed that Specchio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log in to Specchio as you.</w:t>
      </w:r>
    </w:p>
    <w:p w:rsidR="001310CE" w:rsidRDefault="001310CE" w:rsidP="0051611C">
      <w:pPr>
        <w:pStyle w:val="ProcessHeading"/>
      </w:pPr>
      <w:r>
        <w:t>To create a User account…</w:t>
      </w:r>
    </w:p>
    <w:tbl>
      <w:tblPr>
        <w:tblStyle w:val="Instructions"/>
        <w:tblW w:w="0" w:type="auto"/>
        <w:tblLook w:val="04A0"/>
      </w:tblPr>
      <w:tblGrid>
        <w:gridCol w:w="8862"/>
      </w:tblGrid>
      <w:tr w:rsidR="0051611C" w:rsidTr="0051611C">
        <w:tc>
          <w:tcPr>
            <w:tcW w:w="9571" w:type="dxa"/>
          </w:tcPr>
          <w:p w:rsidR="0051611C" w:rsidRPr="00A9779B" w:rsidRDefault="0051611C" w:rsidP="0051611C">
            <w:pPr>
              <w:pStyle w:val="ProcessStep"/>
              <w:rPr>
                <w:rStyle w:val="DocActionChar"/>
                <w:i w:val="0"/>
                <w:color w:val="auto"/>
              </w:rPr>
            </w:pPr>
            <w:r>
              <w:t xml:space="preserve">Start the Specchio Application on your local computer. (See the instructions specific to your computer – sections </w:t>
            </w:r>
            <w:fldSimple w:instr=" REF _Ref355279324 \r \h  \* MERGEFORMAT ">
              <w:r w:rsidR="00245196" w:rsidRPr="00245196">
                <w:rPr>
                  <w:rStyle w:val="CrossReference"/>
                </w:rPr>
                <w:t>3.3</w:t>
              </w:r>
            </w:fldSimple>
            <w:r>
              <w:t xml:space="preserve">, </w:t>
            </w:r>
            <w:fldSimple w:instr=" REF _Ref355279326 \r \h  \* MERGEFORMAT ">
              <w:r w:rsidR="00245196" w:rsidRPr="00245196">
                <w:rPr>
                  <w:rStyle w:val="CrossReference"/>
                </w:rPr>
                <w:t>3.4</w:t>
              </w:r>
            </w:fldSimple>
            <w:r>
              <w:t xml:space="preserve"> or </w:t>
            </w:r>
            <w:fldSimple w:instr=" REF _Ref355279327 \r \h  \* MERGEFORMAT ">
              <w:r w:rsidR="00245196" w:rsidRPr="00245196">
                <w:rPr>
                  <w:rStyle w:val="CrossReference"/>
                </w:rPr>
                <w:t>3.5</w:t>
              </w:r>
            </w:fldSimple>
            <w:r>
              <w:t xml:space="preserve"> for Microsoft, Unix or Windows.)</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rPr>
              <w:drawing>
                <wp:inline distT="0" distB="0" distL="0" distR="0">
                  <wp:extent cx="3399064" cy="3374684"/>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3399298" cy="3374916"/>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245196">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Pr="005755A6">
              <w:rPr>
                <w:rStyle w:val="CrossReference"/>
              </w:rPr>
              <w:t xml:space="preserve">Chapter </w:t>
            </w:r>
            <w:fldSimple w:instr=" REF _Ref355008517 \r \h  \* MERGEFORMAT ">
              <w:r w:rsidR="00245196" w:rsidRPr="00245196">
                <w:rPr>
                  <w:rStyle w:val="CrossReference"/>
                </w:rPr>
                <w:t>8</w:t>
              </w:r>
            </w:fldSimple>
            <w:r w:rsidRPr="005755A6">
              <w:rPr>
                <w:rStyle w:val="CrossReference"/>
              </w:rPr>
              <w:t xml:space="preserve"> </w:t>
            </w:r>
            <w:fldSimple w:instr=" REF _Ref356399222 \h  \* MERGEFORMAT ">
              <w:r w:rsidR="00245196" w:rsidRPr="00245196">
                <w:rPr>
                  <w:rStyle w:val="CrossReference"/>
                </w:rPr>
                <w:t>Publishing Data to ANDS</w:t>
              </w:r>
            </w:fldSimple>
            <w:r>
              <w:rPr>
                <w:rStyle w:val="CrossReference"/>
              </w:rPr>
              <w:t xml:space="preserve"> </w:t>
            </w:r>
            <w:r>
              <w:t>for more information about the ANDS service and its operation.</w:t>
            </w:r>
          </w:p>
          <w:p w:rsidR="0051611C" w:rsidRDefault="0051611C" w:rsidP="0051611C">
            <w:pPr>
              <w:pStyle w:val="Figure"/>
            </w:pPr>
            <w:r>
              <w:rPr>
                <w:lang w:val="en-AU"/>
              </w:rPr>
              <w:drawing>
                <wp:inline distT="0" distB="0" distL="0" distR="0">
                  <wp:extent cx="3344019" cy="3868057"/>
                  <wp:effectExtent l="19050" t="0" r="8781"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3344154" cy="3868213"/>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245196">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These will be used to identify the data which you upload to Specchio to other Specchio users.</w:t>
            </w:r>
          </w:p>
          <w:p w:rsidR="0051611C" w:rsidRDefault="0051611C" w:rsidP="0051611C">
            <w:pPr>
              <w:pStyle w:val="ProcessStep"/>
            </w:pPr>
            <w:r>
              <w:t xml:space="preserve">Select the name of your </w:t>
            </w:r>
            <w:r w:rsidRPr="00E12A44">
              <w:rPr>
                <w:rStyle w:val="GUIWord"/>
              </w:rPr>
              <w:t>Institute</w:t>
            </w:r>
            <w:r>
              <w:t xml:space="preserve"> from the dropdown list. If the name of your Institute is not present in the list, click on </w:t>
            </w:r>
            <w:r>
              <w:rPr>
                <w:rStyle w:val="ActionButton"/>
              </w:rPr>
              <w:t> </w:t>
            </w:r>
            <w:r w:rsidRPr="005755A6">
              <w:rPr>
                <w:rStyle w:val="ActionButton"/>
              </w:rPr>
              <w:t>Add new institute…</w:t>
            </w:r>
            <w:r>
              <w:rPr>
                <w:rStyle w:val="ActionButton"/>
              </w:rPr>
              <w:t> </w:t>
            </w:r>
            <w:r>
              <w:t xml:space="preserve"> This will cause a small dialog box to appear. Enter your institute and department name and click </w:t>
            </w:r>
            <w:r w:rsidRPr="00E12A44">
              <w:rPr>
                <w:rStyle w:val="ActionButton"/>
              </w:rPr>
              <w:t>Create</w:t>
            </w:r>
            <w:r>
              <w:rPr>
                <w:rStyle w:val="ActionButton"/>
              </w:rPr>
              <w:t> </w:t>
            </w:r>
            <w:r>
              <w:t>. This will create an entry for your institute on the Specchio server. It is possible to create an empty institute name where both Institute and Department are blank. (Take care to enter these details correctly. There is no function to change or remove these names from the Specchio server. If there is a need to change or remove a name, you will need to request your database administrator to do it for you.)</w:t>
            </w:r>
          </w:p>
          <w:p w:rsidR="0051611C" w:rsidRDefault="0051611C" w:rsidP="0051611C">
            <w:pPr>
              <w:pStyle w:val="ProcessStep"/>
            </w:pPr>
            <w:r>
              <w:t>Enter your email address and a URL which other Specchio users can use to contact you and access information about you.</w:t>
            </w:r>
            <w:r w:rsidR="008F2BEE">
              <w:t xml:space="preserve"> The URL is an optional field.</w:t>
            </w:r>
          </w:p>
          <w:p w:rsidR="0051611C" w:rsidRDefault="0051611C" w:rsidP="0051611C">
            <w:pPr>
              <w:pStyle w:val="ProcessStep"/>
            </w:pPr>
            <w:r>
              <w:t xml:space="preserve">If your 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following field. Take care when entering this field. You cannot change it once entered. If you do not have an ANDS Party Identifier, leave the checkbox unchecked and Specchio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1310CE" w:rsidRDefault="001310CE" w:rsidP="001310CE">
      <w:pPr>
        <w:pStyle w:val="Body"/>
      </w:pPr>
      <w:r>
        <w:t xml:space="preserve">This process will generate the following information and store it in the </w:t>
      </w:r>
      <w:r w:rsidR="008F2BEE">
        <w:t xml:space="preserve">server </w:t>
      </w:r>
      <w:r>
        <w:t>database’s User list.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Specchio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Specchio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w:t>
      </w:r>
      <w:ins w:id="84" w:author="Peter" w:date="2013-05-08T09:19:00Z">
        <w:r w:rsidR="00D04BE3">
          <w:t xml:space="preserve">If you edit this file, you can add </w:t>
        </w:r>
      </w:ins>
      <w:r w:rsidR="008F2BEE">
        <w:t xml:space="preserve">other </w:t>
      </w:r>
      <w:ins w:id="85" w:author="Peter" w:date="2013-05-08T09:19:00Z">
        <w:r w:rsidR="00D04BE3">
          <w:t>known accounts to it. The account which appears as the first non-comment line is the default account in the login dialog. Follow the instructions in the comment lines in the file if you wish to make manual changes.</w:t>
        </w:r>
      </w:ins>
      <w:del w:id="86" w:author="Peter" w:date="2013-05-08T09:19:00Z">
        <w:r>
          <w:delText xml:space="preserve">See the next section for more information. </w:delText>
        </w:r>
      </w:del>
    </w:p>
    <w:p w:rsidR="001310CE" w:rsidRDefault="001310CE" w:rsidP="001310CE">
      <w:pPr>
        <w:pStyle w:val="Body"/>
      </w:pPr>
      <w:r>
        <w:t xml:space="preserve">When you are logged on to Specchio, you can edit </w:t>
      </w:r>
      <w:r w:rsidR="008F2BEE">
        <w:t>the</w:t>
      </w:r>
      <w:r>
        <w:t xml:space="preserve"> User Account information</w:t>
      </w:r>
      <w:ins w:id="87" w:author="Peter" w:date="2013-05-08T09:19:00Z">
        <w:r w:rsidR="00D04BE3">
          <w:t xml:space="preserve"> which is stored in the Specchio database</w:t>
        </w:r>
      </w:ins>
      <w:r>
        <w:t>.</w:t>
      </w:r>
    </w:p>
    <w:p w:rsidR="008F2BEE" w:rsidRDefault="008F2BEE" w:rsidP="008F2BEE">
      <w:pPr>
        <w:pStyle w:val="Note"/>
      </w:pPr>
      <w:r>
        <w:t>Note</w:t>
      </w:r>
      <w:r>
        <w:tab/>
        <w:t>You cannot change the short username or password which the Specchio assigned to you.</w:t>
      </w:r>
    </w:p>
    <w:p w:rsidR="008F2BEE" w:rsidRDefault="008F2BEE" w:rsidP="008F2BEE">
      <w:pPr>
        <w:pStyle w:val="ProcessHeading"/>
      </w:pPr>
      <w:r>
        <w:t>To edit your User Account information...</w:t>
      </w:r>
    </w:p>
    <w:tbl>
      <w:tblPr>
        <w:tblStyle w:val="Instructions"/>
        <w:tblW w:w="0" w:type="auto"/>
        <w:tblLook w:val="04A0"/>
      </w:tblPr>
      <w:tblGrid>
        <w:gridCol w:w="8862"/>
      </w:tblGrid>
      <w:tr w:rsidR="008F2BEE" w:rsidTr="008F2BEE">
        <w:tc>
          <w:tcPr>
            <w:tcW w:w="9571" w:type="dxa"/>
          </w:tcPr>
          <w:p w:rsidR="008F2BEE" w:rsidRDefault="008F2BEE" w:rsidP="008F2BEE">
            <w:pPr>
              <w:pStyle w:val="ProcessStep"/>
            </w:pPr>
            <w:r>
              <w:t xml:space="preserve">Select the </w:t>
            </w:r>
            <w:r w:rsidRPr="00E12A44">
              <w:rPr>
                <w:rStyle w:val="GUIWord"/>
              </w:rPr>
              <w:t>Database</w:t>
            </w:r>
            <w:r>
              <w:t xml:space="preserve"> and </w:t>
            </w:r>
            <w:r w:rsidRPr="00E12A44">
              <w:rPr>
                <w:rStyle w:val="GUIWord"/>
              </w:rPr>
              <w:t>Edit user information</w:t>
            </w:r>
            <w:r>
              <w:t xml:space="preserve"> menu items from the Main Window. The following dialog box is displayed.</w:t>
            </w:r>
          </w:p>
          <w:p w:rsidR="008F2BEE" w:rsidRDefault="008F2BEE" w:rsidP="008F2BEE">
            <w:pPr>
              <w:pStyle w:val="Figure"/>
            </w:pPr>
            <w:r>
              <w:rPr>
                <w:lang w:val="en-AU"/>
              </w:rPr>
              <w:drawing>
                <wp:inline distT="0" distB="0" distL="0" distR="0">
                  <wp:extent cx="3362387" cy="2735943"/>
                  <wp:effectExtent l="19050" t="0" r="9463"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xml:space="preserve">%%% Confirm what </w:t>
            </w:r>
            <w:del w:id="88" w:author="Peter Roberts" w:date="2013-05-08T09:19:00Z">
              <w:r w:rsidRPr="00ED49E4">
                <w:rPr>
                  <w:rStyle w:val="DocActionChar"/>
                </w:rPr>
                <w:delText>details</w:delText>
              </w:r>
            </w:del>
            <w:ins w:id="89" w:author="Peter Roberts" w:date="2013-05-08T09:19:00Z">
              <w:r>
                <w:rPr>
                  <w:rStyle w:val="DocActionChar"/>
                </w:rPr>
                <w:t>user data</w:t>
              </w:r>
            </w:ins>
            <w:r>
              <w:rPr>
                <w:rStyle w:val="DocActionChar"/>
              </w:rPr>
              <w:t xml:space="preserve"> </w:t>
            </w:r>
            <w:r w:rsidRPr="00ED49E4">
              <w:rPr>
                <w:rStyle w:val="DocActionChar"/>
              </w:rPr>
              <w:t>should be in this screen dump.</w:t>
            </w:r>
          </w:p>
          <w:p w:rsidR="008F2BEE" w:rsidRPr="00084655" w:rsidRDefault="008F2BEE" w:rsidP="008F2BEE">
            <w:pPr>
              <w:pStyle w:val="Caption"/>
            </w:pPr>
            <w:r w:rsidRPr="00084655">
              <w:t xml:space="preserve">Figure </w:t>
            </w:r>
            <w:fldSimple w:instr=" SEQ Figure \* ARABIC ">
              <w:r w:rsidR="00245196">
                <w:rPr>
                  <w:noProof/>
                </w:rPr>
                <w:t>4</w:t>
              </w:r>
            </w:fldSimple>
            <w:r w:rsidRPr="00084655">
              <w:t xml:space="preserve">: </w:t>
            </w:r>
            <w:r>
              <w:t>Edit User Account dialog</w:t>
            </w:r>
          </w:p>
          <w:p w:rsidR="008F2BEE" w:rsidRDefault="008F2BEE" w:rsidP="008F2BEE">
            <w:pPr>
              <w:pStyle w:val="ProcessStep"/>
            </w:pPr>
            <w:r>
              <w:t xml:space="preserve">Update the details as you require and click on </w:t>
            </w:r>
            <w:r w:rsidRPr="005755A6">
              <w:rPr>
                <w:rStyle w:val="ActionButton"/>
              </w:rPr>
              <w:t> </w:t>
            </w:r>
            <w:r w:rsidRPr="00E12A44">
              <w:rPr>
                <w:rStyle w:val="ActionButton"/>
              </w:rPr>
              <w:t>Update</w:t>
            </w:r>
            <w:r>
              <w:rPr>
                <w:rStyle w:val="ActionButton"/>
              </w:rPr>
              <w:t> </w:t>
            </w:r>
            <w:r>
              <w:t xml:space="preserve">. All fields can be changed on this dialog box except the </w:t>
            </w:r>
            <w:r w:rsidRPr="00E12A44">
              <w:rPr>
                <w:rStyle w:val="GUIWord"/>
              </w:rPr>
              <w:t>ANDS Party Identifier</w:t>
            </w:r>
            <w:r>
              <w:t>.</w:t>
            </w:r>
          </w:p>
        </w:tc>
      </w:tr>
    </w:tbl>
    <w:p w:rsidR="001310CE" w:rsidRDefault="001310CE" w:rsidP="00106BCD">
      <w:pPr>
        <w:pStyle w:val="Heading2"/>
      </w:pPr>
      <w:bookmarkStart w:id="90" w:name="_Toc355280341"/>
      <w:bookmarkStart w:id="91" w:name="_Toc357598025"/>
      <w:r>
        <w:t>Administrator Access</w:t>
      </w:r>
      <w:bookmarkEnd w:id="90"/>
      <w:bookmarkEnd w:id="91"/>
    </w:p>
    <w:p w:rsidR="001310CE" w:rsidRDefault="001310CE" w:rsidP="001310CE">
      <w:pPr>
        <w:pStyle w:val="Body"/>
      </w:pPr>
      <w:r>
        <w:t xml:space="preserve">Certain Specchio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rsidR="00E10D8B" w:rsidRDefault="00E10D8B" w:rsidP="00E10D8B">
      <w:pPr>
        <w:pStyle w:val="Heading2"/>
      </w:pPr>
      <w:bookmarkStart w:id="92" w:name="_Toc357598026"/>
      <w:moveToRangeStart w:id="93" w:author="Peter Roberts" w:date="2013-05-08T09:19:00Z" w:name="move355768085"/>
      <w:moveTo w:id="94" w:author="Peter Roberts" w:date="2013-05-08T09:19:00Z">
        <w:r>
          <w:t>Campaigns</w:t>
        </w:r>
      </w:moveTo>
      <w:bookmarkEnd w:id="92"/>
    </w:p>
    <w:moveToRangeEnd w:id="93"/>
    <w:p w:rsidR="00556D60" w:rsidRDefault="00606196" w:rsidP="00E10D8B">
      <w:pPr>
        <w:pStyle w:val="Body"/>
      </w:pPr>
      <w:r>
        <w:t>Specchio organise the spectra for</w:t>
      </w:r>
      <w:moveFromRangeStart w:id="95" w:author="Peter Roberts" w:date="2013-05-08T09:19:00Z" w:name="move355768085"/>
      <w:moveFrom w:id="96" w:author="Peter Roberts" w:date="2013-05-08T09:19:00Z">
        <w:r w:rsidR="00556D60">
          <w:t xml:space="preserve">Data uploaded to </w:t>
        </w:r>
        <w:r w:rsidR="00E10D8B" w:rsidRPr="00084655">
          <w:t xml:space="preserve">SPECCHIO </w:t>
        </w:r>
        <w:r w:rsidR="00556D60">
          <w:t>are organised into Campaigns.</w:t>
        </w:r>
      </w:moveFrom>
      <w:moveFromRangeEnd w:id="95"/>
      <w:r w:rsidR="00556D60">
        <w:t xml:space="preserve"> </w:t>
      </w:r>
      <w:del w:id="97" w:author="Peter Roberts" w:date="2013-05-08T09:19:00Z">
        <w:r w:rsidR="00556D60">
          <w:delText>every</w:delText>
        </w:r>
      </w:del>
      <w:ins w:id="98" w:author="Peter Roberts" w:date="2013-05-08T09:19:00Z">
        <w:r w:rsidR="006716AF">
          <w:t>each</w:t>
        </w:r>
      </w:ins>
      <w:r w:rsidR="00556D60">
        <w:t xml:space="preserve"> new sampling experiment</w:t>
      </w:r>
      <w:r>
        <w:t xml:space="preserve"> into C</w:t>
      </w:r>
      <w:r w:rsidRPr="00084655">
        <w:t>ampaign</w:t>
      </w:r>
      <w:r>
        <w:t>s</w:t>
      </w:r>
      <w:r w:rsidR="00556D60">
        <w:t>.</w:t>
      </w:r>
      <w:r>
        <w:t xml:space="preserve"> The spectral data in each Campaign can be operated on as a unit.</w:t>
      </w:r>
    </w:p>
    <w:p w:rsidR="00606196" w:rsidRDefault="00556D60" w:rsidP="00E10D8B">
      <w:pPr>
        <w:pStyle w:val="Body"/>
      </w:pPr>
      <w:r>
        <w:t>On your computer, t</w:t>
      </w:r>
      <w:r w:rsidR="00E10D8B" w:rsidRPr="00084655">
        <w:t xml:space="preserve">he spectral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t>sub-directory</w:t>
      </w:r>
      <w:r w:rsidR="00E10D8B" w:rsidRPr="00084655">
        <w:t xml:space="preserve"> structure </w:t>
      </w:r>
      <w:r>
        <w:t xml:space="preserve">which organises the </w:t>
      </w:r>
      <w:r w:rsidR="00606196">
        <w:t>spectra</w:t>
      </w:r>
      <w:r>
        <w:t xml:space="preserve"> according to their function</w:t>
      </w:r>
      <w:r w:rsidR="00E10D8B" w:rsidRPr="00084655">
        <w:t xml:space="preserve">. </w:t>
      </w:r>
      <w:r>
        <w:t xml:space="preserve">(For more information see </w:t>
      </w:r>
      <w:r w:rsidR="00E47832" w:rsidRPr="00E47832">
        <w:rPr>
          <w:rStyle w:val="CrossReference"/>
        </w:rPr>
        <w:t xml:space="preserve">Chapter </w:t>
      </w:r>
      <w:fldSimple w:instr=" REF _Ref356807389 \r \h  \* MERGEFORMAT ">
        <w:r w:rsidR="00245196" w:rsidRPr="00245196">
          <w:rPr>
            <w:rStyle w:val="CrossReference"/>
          </w:rPr>
          <w:t>5</w:t>
        </w:r>
      </w:fldSimple>
      <w:r w:rsidR="00E47832" w:rsidRPr="00E47832">
        <w:rPr>
          <w:rStyle w:val="CrossReference"/>
        </w:rPr>
        <w:t xml:space="preserve"> </w:t>
      </w:r>
      <w:fldSimple w:instr=" REF _Ref356807390 \h  \* MERGEFORMAT ">
        <w:r w:rsidR="00245196" w:rsidRPr="00245196">
          <w:rPr>
            <w:rStyle w:val="CrossReference"/>
          </w:rPr>
          <w:t>Design of Sampling Experiments and Data Structuring</w:t>
        </w:r>
      </w:fldSimple>
      <w:r>
        <w:t xml:space="preserve">.) </w:t>
      </w:r>
      <w:r w:rsidR="00E10D8B" w:rsidRPr="00084655">
        <w:t xml:space="preserve">This </w:t>
      </w:r>
      <w:r>
        <w:t xml:space="preserve">sub-directory structure will be replicated in the Specchio database when </w:t>
      </w:r>
      <w:r w:rsidR="00606196">
        <w:t>the Campaign data are uploaded.</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w:t>
      </w:r>
      <w:r w:rsidR="00606196">
        <w:t>that data</w:t>
      </w:r>
      <w:r w:rsidRPr="00084655">
        <w:t xml:space="preserve">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spectra </w:t>
      </w:r>
      <w:r w:rsidR="00556D60">
        <w:t xml:space="preserve">discovered in the </w:t>
      </w:r>
      <w:r w:rsidR="0039469A">
        <w:t>sub-</w:t>
      </w:r>
      <w:r w:rsidR="00556D60">
        <w:t xml:space="preserve">directory hierarchy </w:t>
      </w:r>
      <w:r w:rsidRPr="00084655">
        <w:t>will be added to the database.</w:t>
      </w:r>
      <w:r w:rsidR="00556D60">
        <w:t xml:space="preserve"> Existing data will not be duplicated.</w:t>
      </w:r>
    </w:p>
    <w:p w:rsidR="00606196" w:rsidRPr="00084655" w:rsidRDefault="00606196" w:rsidP="00606196">
      <w:pPr>
        <w:pStyle w:val="Heading2"/>
      </w:pPr>
      <w:bookmarkStart w:id="99" w:name="_Toc357598027"/>
      <w:bookmarkStart w:id="100" w:name="_Toc355280343"/>
      <w:ins w:id="101" w:author="Peter Roberts" w:date="2013-05-08T09:19:00Z">
        <w:r>
          <w:t xml:space="preserve">Operational </w:t>
        </w:r>
        <w:r w:rsidRPr="00084655">
          <w:t>Dataflow</w:t>
        </w:r>
      </w:ins>
      <w:bookmarkEnd w:id="99"/>
    </w:p>
    <w:p w:rsidR="00606196" w:rsidRPr="00084655" w:rsidRDefault="00606196" w:rsidP="00606196">
      <w:pPr>
        <w:pStyle w:val="Body"/>
        <w:rPr>
          <w:ins w:id="102" w:author="Peter Roberts" w:date="2013-05-08T09:19:00Z"/>
        </w:rPr>
      </w:pPr>
      <w:ins w:id="103" w:author="Peter Roberts" w:date="2013-05-08T09:19:00Z">
        <w:r w:rsidRPr="00084655">
          <w:t xml:space="preserve">A typical dataflow is illustrated in </w:t>
        </w:r>
        <w:r w:rsidR="0045564E">
          <w:fldChar w:fldCharType="begin"/>
        </w:r>
        <w:r>
          <w:instrText xml:space="preserve"> REF _Ref122057866 \h </w:instrText>
        </w:r>
      </w:ins>
      <w:ins w:id="104" w:author="Peter Roberts" w:date="2013-05-08T09:19:00Z">
        <w:r w:rsidR="0045564E">
          <w:fldChar w:fldCharType="separate"/>
        </w:r>
        <w:r w:rsidR="00245196" w:rsidRPr="00084655">
          <w:t xml:space="preserve">Figure </w:t>
        </w:r>
      </w:ins>
      <w:r w:rsidR="00245196">
        <w:rPr>
          <w:noProof/>
        </w:rPr>
        <w:t>5</w:t>
      </w:r>
      <w:ins w:id="105" w:author="Peter Roberts" w:date="2013-05-08T09:19:00Z">
        <w:r w:rsidR="0045564E">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ins>
    </w:p>
    <w:p w:rsidR="00606196" w:rsidRDefault="00606196" w:rsidP="00606196">
      <w:pPr>
        <w:pStyle w:val="Body"/>
      </w:pPr>
      <w:ins w:id="106" w:author="Peter Roberts" w:date="2013-05-08T09:19:00Z">
        <w:r w:rsidRPr="00084655">
          <w:t>These files are transferred to a laboratory computer where they are read by the SPECCHIO application and stored in the relevant tables in the spectral database.</w:t>
        </w:r>
      </w:ins>
    </w:p>
    <w:p w:rsidR="00606196" w:rsidRPr="00084655" w:rsidRDefault="00CE0A1B" w:rsidP="00606196">
      <w:pPr>
        <w:pStyle w:val="Figure"/>
        <w:rPr>
          <w:ins w:id="107" w:author="Peter Roberts" w:date="2013-05-08T09:19:00Z"/>
        </w:rPr>
      </w:pPr>
      <w:ins w:id="108" w:author="Peter Roberts" w:date="2013-05-08T09:19:00Z">
        <w:r>
          <w:rPr>
            <w:lang w:val="en-AU"/>
          </w:rPr>
          <w:drawing>
            <wp:inline distT="0" distB="0" distL="0" distR="0">
              <wp:extent cx="4572000" cy="1613535"/>
              <wp:effectExtent l="1905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4572000" cy="1613535"/>
                      </a:xfrm>
                      <a:prstGeom prst="rect">
                        <a:avLst/>
                      </a:prstGeom>
                      <a:noFill/>
                      <a:ln w="9525">
                        <a:noFill/>
                        <a:miter lim="800000"/>
                        <a:headEnd/>
                        <a:tailEnd/>
                      </a:ln>
                    </pic:spPr>
                  </pic:pic>
                </a:graphicData>
              </a:graphic>
            </wp:inline>
          </w:drawing>
        </w:r>
      </w:ins>
    </w:p>
    <w:p w:rsidR="00606196" w:rsidRPr="00084655" w:rsidRDefault="00606196" w:rsidP="00606196">
      <w:pPr>
        <w:pStyle w:val="Caption"/>
        <w:rPr>
          <w:ins w:id="109" w:author="Peter Roberts" w:date="2013-05-08T09:19:00Z"/>
        </w:rPr>
      </w:pPr>
      <w:bookmarkStart w:id="110" w:name="_Ref122057866"/>
      <w:bookmarkStart w:id="111" w:name="_Toc129431964"/>
      <w:ins w:id="112" w:author="Peter Roberts" w:date="2013-05-08T09:19:00Z">
        <w:r w:rsidRPr="00084655">
          <w:t xml:space="preserve">Figure </w:t>
        </w:r>
        <w:r w:rsidR="0045564E">
          <w:fldChar w:fldCharType="begin"/>
        </w:r>
        <w:r>
          <w:instrText xml:space="preserve"> SEQ Figure \* ARABIC </w:instrText>
        </w:r>
        <w:r w:rsidR="0045564E">
          <w:fldChar w:fldCharType="separate"/>
        </w:r>
      </w:ins>
      <w:r w:rsidR="00245196">
        <w:rPr>
          <w:noProof/>
        </w:rPr>
        <w:t>5</w:t>
      </w:r>
      <w:ins w:id="113" w:author="Peter Roberts" w:date="2013-05-08T09:19:00Z">
        <w:r w:rsidR="0045564E">
          <w:fldChar w:fldCharType="end"/>
        </w:r>
        <w:bookmarkEnd w:id="110"/>
        <w:r w:rsidRPr="00084655">
          <w:t>: Dataflow and involved hardware</w:t>
        </w:r>
        <w:bookmarkEnd w:id="111"/>
      </w:ins>
    </w:p>
    <w:p w:rsidR="00606196" w:rsidRPr="00084655" w:rsidRDefault="00606196" w:rsidP="00606196">
      <w:pPr>
        <w:pStyle w:val="Body"/>
      </w:pPr>
      <w:r w:rsidRPr="00084655">
        <w:t>Typically, the operations carried out for each campaign are:</w:t>
      </w:r>
    </w:p>
    <w:p w:rsidR="00606196" w:rsidRPr="00084655" w:rsidRDefault="00606196" w:rsidP="00606196">
      <w:pPr>
        <w:pStyle w:val="Bullet"/>
      </w:pPr>
      <w:bookmarkStart w:id="114" w:name="_Ref131844226"/>
      <w:r w:rsidRPr="00084655">
        <w:t xml:space="preserve">Creation of a new </w:t>
      </w:r>
      <w:bookmarkEnd w:id="114"/>
      <w:r>
        <w:t>C</w:t>
      </w:r>
      <w:r w:rsidRPr="00084655">
        <w:t>ampaign</w:t>
      </w:r>
      <w:r>
        <w:t xml:space="preserve"> in Specchio and linking it to the sub-directory of spectra on your computer’s disk</w:t>
      </w:r>
    </w:p>
    <w:p w:rsidR="00606196" w:rsidRPr="00084655" w:rsidRDefault="00606196" w:rsidP="00606196">
      <w:pPr>
        <w:pStyle w:val="Bullet"/>
      </w:pPr>
      <w:r>
        <w:t>Upl</w:t>
      </w:r>
      <w:r w:rsidRPr="00084655">
        <w:t>oading of spectra</w:t>
      </w:r>
      <w:r>
        <w:t xml:space="preserve"> data from your local disk to the Specchio database</w:t>
      </w:r>
    </w:p>
    <w:p w:rsidR="00606196" w:rsidRPr="00084655" w:rsidRDefault="00606196" w:rsidP="00606196">
      <w:pPr>
        <w:pStyle w:val="Bullet"/>
      </w:pPr>
      <w:r w:rsidRPr="00084655">
        <w:t>Entering of metadata</w:t>
      </w:r>
      <w:r>
        <w:t xml:space="preserve"> into the Specchio database for the uploaded spectra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115" w:name="_Toc357598028"/>
      <w:r>
        <w:t>Research Groups and Accessing Specchio Data</w:t>
      </w:r>
      <w:bookmarkEnd w:id="100"/>
      <w:bookmarkEnd w:id="115"/>
    </w:p>
    <w:p w:rsidR="001310CE" w:rsidRDefault="001310CE" w:rsidP="001310CE">
      <w:pPr>
        <w:pStyle w:val="Body"/>
      </w:pPr>
      <w:r>
        <w:t>When you upload data</w:t>
      </w:r>
      <w:r w:rsidR="00556D60">
        <w:t xml:space="preserve"> for a Campaign</w:t>
      </w:r>
      <w:r>
        <w:t xml:space="preserve"> to Specchio, all Users of your Specchio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245196" w:rsidRPr="00245196" w:rsidRDefault="001310CE" w:rsidP="00FF4CE5">
      <w:pPr>
        <w:pStyle w:val="Body"/>
        <w:rPr>
          <w:rStyle w:val="CrossReference"/>
        </w:rPr>
      </w:pPr>
      <w:r>
        <w:t xml:space="preserve">The membership of each Research Group is stored as metadata for the Campaign. </w:t>
      </w:r>
      <w:r w:rsidR="00606196">
        <w:t>Each Research Group applies only to one Campaign. (</w:t>
      </w:r>
      <w:r>
        <w:t xml:space="preserve">See </w:t>
      </w:r>
      <w:fldSimple w:instr=" REF _Ref354084379 \r \h  \* MERGEFORMAT ">
        <w:r w:rsidR="00245196" w:rsidRPr="00245196">
          <w:rPr>
            <w:rStyle w:val="CrossReference"/>
          </w:rPr>
          <w:t>0</w:t>
        </w:r>
      </w:fldSimple>
      <w:r w:rsidRPr="001A42EB">
        <w:rPr>
          <w:rStyle w:val="CrossReference"/>
        </w:rPr>
        <w:t xml:space="preserve"> </w:t>
      </w:r>
      <w:r w:rsidR="0045564E">
        <w:fldChar w:fldCharType="begin"/>
      </w:r>
      <w:r w:rsidR="008C373D">
        <w:instrText xml:space="preserve"> REF _Ref354084379 \h  \* MERGEFORMAT </w:instrText>
      </w:r>
      <w:r w:rsidR="0045564E">
        <w:fldChar w:fldCharType="separate"/>
      </w:r>
    </w:p>
    <w:p w:rsidR="001310CE" w:rsidRDefault="00245196" w:rsidP="001310CE">
      <w:pPr>
        <w:pStyle w:val="Body"/>
      </w:pPr>
      <w:r w:rsidRPr="00245196">
        <w:rPr>
          <w:rStyle w:val="CrossReference"/>
        </w:rPr>
        <w:t xml:space="preserve">Campaign-related </w:t>
      </w:r>
      <w:r>
        <w:t>Metadata</w:t>
      </w:r>
      <w:r w:rsidR="0045564E">
        <w:fldChar w:fldCharType="end"/>
      </w:r>
      <w:r w:rsidR="001310CE">
        <w:t xml:space="preserve"> for more information about metadata and </w:t>
      </w:r>
      <w:fldSimple w:instr=" REF _Ref354142563 \r \h  \* MERGEFORMAT ">
        <w:r w:rsidRPr="00245196">
          <w:rPr>
            <w:rStyle w:val="CrossReference"/>
          </w:rPr>
          <w:t>6.14.1</w:t>
        </w:r>
      </w:fldSimple>
      <w:r w:rsidR="001310CE" w:rsidRPr="001A42EB">
        <w:rPr>
          <w:rStyle w:val="CrossReference"/>
        </w:rPr>
        <w:t xml:space="preserve"> </w:t>
      </w:r>
      <w:fldSimple w:instr=" REF _Ref354142567 \h  \* MERGEFORMAT ">
        <w:ins w:id="116" w:author="Peter" w:date="2013-05-08T09:19:00Z">
          <w:r w:rsidRPr="00245196">
            <w:rPr>
              <w:rStyle w:val="CrossReference"/>
            </w:rPr>
            <w:t xml:space="preserve">Displaying and </w:t>
          </w:r>
        </w:ins>
        <w:r w:rsidRPr="00245196">
          <w:rPr>
            <w:rStyle w:val="CrossReference"/>
          </w:rPr>
          <w:t>Editing Campaign Metadata</w:t>
        </w:r>
      </w:fldSimple>
      <w:r w:rsidR="001310CE">
        <w:t xml:space="preserve"> for instructions for updatin</w:t>
      </w:r>
      <w:r w:rsidR="00606196">
        <w:t>g it.)</w:t>
      </w:r>
    </w:p>
    <w:p w:rsidR="001310CE" w:rsidRDefault="001310CE" w:rsidP="001310C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rsidR="001310CE" w:rsidRPr="00595C57" w:rsidRDefault="001310CE" w:rsidP="001310CE">
      <w:pPr>
        <w:pStyle w:val="Note"/>
      </w:pPr>
      <w:r>
        <w:t>Note</w:t>
      </w:r>
      <w:r>
        <w:tab/>
        <w:t>It is not recommended to remove the original uploader of the Campaign from the list of Users in the access Research Group. Th</w:t>
      </w:r>
      <w:r w:rsidR="00106BCD">
        <w:t>is</w:t>
      </w:r>
      <w:r>
        <w:t xml:space="preserve"> does not make sense, and may lead to unexpected results. </w:t>
      </w:r>
    </w:p>
    <w:p w:rsidR="001310CE" w:rsidRPr="00084655" w:rsidRDefault="001310CE" w:rsidP="00306258">
      <w:pPr>
        <w:pStyle w:val="Heading2"/>
      </w:pPr>
      <w:bookmarkStart w:id="117" w:name="_Toc355280344"/>
      <w:bookmarkStart w:id="118" w:name="_Toc357598029"/>
      <w:bookmarkEnd w:id="50"/>
      <w:r w:rsidRPr="00084655">
        <w:t>Time Data</w:t>
      </w:r>
      <w:bookmarkEnd w:id="117"/>
      <w:bookmarkEnd w:id="118"/>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45564E">
            <w:fldChar w:fldCharType="begin"/>
          </w:r>
          <w:r w:rsidR="00243D76">
            <w:rPr>
              <w:lang w:val="en-AU"/>
            </w:rPr>
            <w:instrText xml:space="preserve"> CITATION Ast03 \l 3081 </w:instrText>
          </w:r>
          <w:r w:rsidR="0045564E">
            <w:fldChar w:fldCharType="separate"/>
          </w:r>
          <w:r w:rsidR="007D41EC" w:rsidRPr="007D41EC">
            <w:rPr>
              <w:noProof/>
              <w:lang w:val="en-AU"/>
            </w:rPr>
            <w:t>(Astronomical Applications Department of the U.S. Naval Observatory, 2003)</w:t>
          </w:r>
          <w:r w:rsidR="0045564E">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 xml:space="preserve">Other times, such as spectra upload times and calibration times, are </w:t>
      </w:r>
      <w:r w:rsidR="00D63F99">
        <w:t xml:space="preserve">usually </w:t>
      </w:r>
      <w:r>
        <w:t>stored in local time.</w:t>
      </w:r>
    </w:p>
    <w:p w:rsidR="001310CE" w:rsidRPr="00084655" w:rsidRDefault="001310CE" w:rsidP="00306258">
      <w:pPr>
        <w:pStyle w:val="Heading2"/>
      </w:pPr>
      <w:bookmarkStart w:id="119" w:name="_Ref153677830"/>
      <w:bookmarkStart w:id="120" w:name="_Toc355280345"/>
      <w:bookmarkStart w:id="121" w:name="_Toc357598030"/>
      <w:r w:rsidRPr="00084655">
        <w:t>Data Links</w:t>
      </w:r>
      <w:bookmarkEnd w:id="119"/>
      <w:bookmarkEnd w:id="120"/>
      <w:bookmarkEnd w:id="121"/>
    </w:p>
    <w:p w:rsidR="00C9189A" w:rsidRDefault="00C9189A" w:rsidP="00C9189A">
      <w:pPr>
        <w:pStyle w:val="DocAction"/>
        <w:rPr>
          <w:del w:id="122" w:author="Peter Roberts" w:date="2013-05-08T09:19:00Z"/>
        </w:rPr>
      </w:pPr>
      <w:del w:id="123" w:author="Peter Roberts" w:date="2013-05-08T09:19:00Z">
        <w:r>
          <w:delText>%%% Are there still three varieties of data link?</w:delText>
        </w:r>
        <w:r w:rsidR="00E56406">
          <w:delText xml:space="preserve"> 2/5 Nick will check with Andy.</w:delText>
        </w:r>
      </w:del>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an Irradiance Spectrum, </w:t>
      </w:r>
      <w:r>
        <w:t xml:space="preserve">Specchio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Specchio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Reference Spectrum is the Spectrum of a white </w:t>
      </w:r>
      <w:r w:rsidR="00E9540C">
        <w:t>Reference Panel</w:t>
      </w:r>
      <w:r>
        <w:t xml:space="preserve">, such as a </w:t>
      </w:r>
      <w:ins w:id="124" w:author="Peter Roberts" w:date="2013-05-08T09:19:00Z">
        <w:r>
          <w:t>Spectralon</w:t>
        </w:r>
      </w:ins>
      <w:r>
        <w:t xml:space="preserve"> panel, in the same lighting conditions. If a Target Sp</w:t>
      </w:r>
      <w:r w:rsidRPr="008A1618">
        <w:t xml:space="preserve">ectrum has </w:t>
      </w:r>
      <w:r>
        <w:t xml:space="preserve">its </w:t>
      </w:r>
      <w:r w:rsidRPr="008A1618">
        <w:t>Measurement Unit</w:t>
      </w:r>
      <w:r>
        <w:t xml:space="preserve"> Metadata Attribute set to Radiance, the link will be assumed to be a White Reference link. </w:t>
      </w:r>
    </w:p>
    <w:p w:rsidR="008A1618" w:rsidRDefault="008A1618" w:rsidP="008A1618">
      <w:pPr>
        <w:pStyle w:val="HangingIndent"/>
      </w:pPr>
      <w:ins w:id="125" w:author="Peter Roberts" w:date="2013-05-08T09:19:00Z">
        <w:r>
          <w:t>Cosine</w:t>
        </w:r>
      </w:ins>
      <w:r>
        <w:tab/>
        <w:t xml:space="preserve">The Reference Spectrum is the Spectrum of </w:t>
      </w:r>
      <w:r w:rsidRPr="00EC00C7">
        <w:rPr>
          <w:rStyle w:val="DocActionChar"/>
        </w:rPr>
        <w:t>%%%</w:t>
      </w:r>
      <w:r w:rsidR="00EC00C7" w:rsidRPr="00EC00C7">
        <w:rPr>
          <w:rStyle w:val="DocActionChar"/>
        </w:rPr>
        <w:t xml:space="preserve"> what does it do with it?</w:t>
      </w:r>
      <w:r>
        <w:t>. If a Target Spectrum has its Measurement Unit Metadata Attribute set to Irradiance, the link will be assumed to be a Cosine link.</w:t>
      </w:r>
    </w:p>
    <w:p w:rsidR="008A1618" w:rsidRDefault="008A1618" w:rsidP="008A1618">
      <w:pPr>
        <w:pStyle w:val="Body"/>
      </w:pPr>
      <w:r>
        <w:t>Data links do not make sense for Target Spectra with Measurement Units other than Radiance and Irradiance. They should not be set.</w:t>
      </w:r>
    </w:p>
    <w:p w:rsidR="001310CE" w:rsidRPr="00084655" w:rsidRDefault="00E10D8B" w:rsidP="00A7583F">
      <w:pPr>
        <w:pStyle w:val="Body"/>
      </w:pPr>
      <w:r>
        <w:t>I</w:t>
      </w:r>
      <w:r w:rsidRPr="00084655">
        <w:t>n some cases</w:t>
      </w:r>
      <w:r>
        <w:t xml:space="preserve"> d</w:t>
      </w:r>
      <w:r w:rsidR="001310CE" w:rsidRPr="00084655">
        <w:t xml:space="preserve">ata links are set up automatically during </w:t>
      </w:r>
      <w:r w:rsidR="008A1618">
        <w:t>C</w:t>
      </w:r>
      <w:r w:rsidR="001310CE" w:rsidRPr="00084655">
        <w:t xml:space="preserve">ampaign data loading. </w:t>
      </w:r>
      <w:r w:rsidR="001310CE">
        <w:t>For example,</w:t>
      </w:r>
      <w:r w:rsidR="001310CE" w:rsidRPr="00084655">
        <w:t xml:space="preserve"> GER signature files include the </w:t>
      </w:r>
      <w:r w:rsidR="008A1618" w:rsidRPr="00084655">
        <w:t xml:space="preserve">Spectra </w:t>
      </w:r>
      <w:r w:rsidR="001310CE" w:rsidRPr="00084655">
        <w:t xml:space="preserve">of both target and white reference. </w:t>
      </w:r>
    </w:p>
    <w:p w:rsidR="001310CE" w:rsidRPr="00084655" w:rsidRDefault="00E9540C" w:rsidP="0080641E">
      <w:pPr>
        <w:pStyle w:val="Heading2"/>
      </w:pPr>
      <w:bookmarkStart w:id="126" w:name="_Ref153696358"/>
      <w:bookmarkStart w:id="127" w:name="_Toc355280346"/>
      <w:bookmarkStart w:id="128" w:name="_Toc357598031"/>
      <w:r>
        <w:t xml:space="preserve">Manufacturers, </w:t>
      </w:r>
      <w:r w:rsidR="00BE1D96">
        <w:t xml:space="preserve">Sensors, </w:t>
      </w:r>
      <w:r w:rsidR="001310CE" w:rsidRPr="00084655">
        <w:t>Instruments</w:t>
      </w:r>
      <w:bookmarkEnd w:id="126"/>
      <w:bookmarkEnd w:id="127"/>
      <w:r w:rsidR="00BE1D96">
        <w:t xml:space="preserve"> and Calibrations</w:t>
      </w:r>
      <w:bookmarkEnd w:id="128"/>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E9540C" w:rsidRDefault="00EC00C7" w:rsidP="00E9540C">
      <w:pPr>
        <w:pStyle w:val="HangingIndent"/>
      </w:pPr>
      <w:r>
        <w:t>Manufacturer</w:t>
      </w:r>
      <w:r>
        <w:tab/>
        <w:t>A manufacturer of a spectrop</w:t>
      </w:r>
      <w:r w:rsidR="00E9540C">
        <w:t>hotometric instruments.</w:t>
      </w:r>
      <w:r w:rsidR="00E9540C">
        <w:br/>
      </w:r>
      <w:r>
        <w:t>The list of possible Manufacturers is a fixed table in Specchio. Users cannot add to it</w:t>
      </w:r>
      <w:r w:rsidR="00E9540C">
        <w:t>, change it or even view it</w:t>
      </w:r>
      <w:r>
        <w:t xml:space="preserve">. If you require a new Manufacturer to be added, you must contact your System Administrator. The table as released with this </w:t>
      </w:r>
      <w:r w:rsidR="00E9540C">
        <w:t>version</w:t>
      </w:r>
      <w:r>
        <w:t xml:space="preserve"> of Specchio can be found in the section </w:t>
      </w:r>
      <w:fldSimple w:instr=" REF _Ref357089162 \r \h  \* MERGEFORMAT ">
        <w:r w:rsidR="00245196" w:rsidRPr="00245196">
          <w:rPr>
            <w:rStyle w:val="CrossReference"/>
          </w:rPr>
          <w:t>11.4</w:t>
        </w:r>
      </w:fldSimple>
      <w:r w:rsidRPr="00EC00C7">
        <w:rPr>
          <w:rStyle w:val="CrossReference"/>
        </w:rPr>
        <w:t xml:space="preserve"> </w:t>
      </w:r>
      <w:fldSimple w:instr=" REF _Ref357089166 \h  \* MERGEFORMAT ">
        <w:r w:rsidR="00245196" w:rsidRPr="00245196">
          <w:rPr>
            <w:rStyle w:val="CrossReference"/>
          </w:rPr>
          <w:t>Definition of new Sensors</w:t>
        </w:r>
      </w:fldSimple>
      <w:r w:rsidR="00E9540C">
        <w:t xml:space="preserve"> in this document</w:t>
      </w:r>
      <w:r>
        <w:t>.</w:t>
      </w:r>
      <w:r w:rsidR="00E9540C">
        <w:br/>
        <w:t>Each Manufacturer is assigned an integer Manufacturer ID.</w:t>
      </w:r>
    </w:p>
    <w:p w:rsidR="001310CE" w:rsidRPr="00A93CFC" w:rsidRDefault="00E0577E" w:rsidP="00E0577E">
      <w:pPr>
        <w:pStyle w:val="HangingIndent"/>
      </w:pPr>
      <w:r>
        <w:t>Sensor</w:t>
      </w:r>
      <w:r>
        <w:tab/>
        <w:t>A</w:t>
      </w:r>
      <w:r w:rsidR="001310CE" w:rsidRPr="00084655">
        <w:t xml:space="preserve"> </w:t>
      </w:r>
      <w:r w:rsidR="00E9540C">
        <w:t xml:space="preserve">description of a </w:t>
      </w:r>
      <w:r w:rsidR="001310CE" w:rsidRPr="00084655">
        <w:t>physical setup of sensors</w:t>
      </w:r>
      <w:r w:rsidR="00E9540C">
        <w:t xml:space="preserve"> or a model of a spectrophotometric instrument</w:t>
      </w:r>
      <w:r w:rsidR="00C670E2">
        <w:t xml:space="preserve"> (Also referred to as a “sensor type”</w:t>
      </w:r>
      <w:r w:rsidR="00E04BA1">
        <w:t>, “instrument type”</w:t>
      </w:r>
      <w:r w:rsidR="00C670E2">
        <w:t xml:space="preserve"> or “instrument model”.)</w:t>
      </w:r>
      <w:r w:rsidR="00E9540C">
        <w:br/>
        <w:t>Each sensor has a fixed</w:t>
      </w:r>
      <w:r w:rsidR="001310CE" w:rsidRPr="00084655">
        <w:t xml:space="preserve"> number of channels, average </w:t>
      </w:r>
      <w:r w:rsidR="00A93CFC">
        <w:t>wavelength and FWHM per channel and</w:t>
      </w:r>
      <w:r w:rsidR="001310CE" w:rsidRPr="00084655">
        <w:t xml:space="preserve"> </w:t>
      </w:r>
      <w:r w:rsidR="00E9540C">
        <w:t xml:space="preserve">a </w:t>
      </w:r>
      <w:r w:rsidR="001310CE" w:rsidRPr="00084655">
        <w:t xml:space="preserve">sensor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Specchio has a standard set of Sensors already defined in its database. The table as released with this version of Specchio can be found in the section </w:t>
      </w:r>
      <w:fldSimple w:instr=" REF _Ref357089162 \r \h  \* MERGEFORMAT ">
        <w:r w:rsidR="00245196" w:rsidRPr="00245196">
          <w:rPr>
            <w:rStyle w:val="CrossReference"/>
          </w:rPr>
          <w:t>11.4</w:t>
        </w:r>
      </w:fldSimple>
      <w:r w:rsidR="00C670E2" w:rsidRPr="00EC00C7">
        <w:rPr>
          <w:rStyle w:val="CrossReference"/>
        </w:rPr>
        <w:t xml:space="preserve"> </w:t>
      </w:r>
      <w:fldSimple w:instr=" REF _Ref357089166 \h  \* MERGEFORMAT ">
        <w:r w:rsidR="00245196" w:rsidRPr="00245196">
          <w:rPr>
            <w:rStyle w:val="CrossReference"/>
          </w:rPr>
          <w:t>Definition of new Sensors</w:t>
        </w:r>
      </w:fldSimple>
      <w:r w:rsidR="00C670E2">
        <w:t xml:space="preserve"> in this document.</w:t>
      </w:r>
      <w:r w:rsidR="00E04BA1">
        <w:t xml:space="preserve"> However, new Sensors can be added to this list.</w:t>
      </w:r>
      <w:r w:rsidR="00E9540C">
        <w:br/>
        <w:t>Each Sensor Type is assigned a</w:t>
      </w:r>
      <w:r w:rsidR="00E04BA1">
        <w:t xml:space="preserve"> unique</w:t>
      </w:r>
      <w:r w:rsidR="00E9540C">
        <w:t xml:space="preserve"> integer Sensor ID</w:t>
      </w:r>
      <w:r w:rsidR="00E04BA1">
        <w:t xml:space="preserve"> by Specchio</w:t>
      </w:r>
      <w:r w:rsidR="00E9540C">
        <w:t>.</w:t>
      </w:r>
    </w:p>
    <w:p w:rsidR="00E9540C" w:rsidRDefault="001310CE" w:rsidP="00E9540C">
      <w:pPr>
        <w:pStyle w:val="HangingIndent"/>
      </w:pPr>
      <w:r w:rsidRPr="00084655">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sensor </w:t>
      </w:r>
      <w:r w:rsidR="00BE1D96">
        <w:t>technical details can be accessed.</w:t>
      </w:r>
      <w:r w:rsidR="00E9540C">
        <w:br/>
        <w:t>Each Instrument is assigned a</w:t>
      </w:r>
      <w:r w:rsidR="00E04BA1">
        <w:t xml:space="preserve"> unique</w:t>
      </w:r>
      <w:r w:rsidR="00E9540C">
        <w:t xml:space="preserve"> integer Instrument Number.</w:t>
      </w:r>
    </w:p>
    <w:p w:rsidR="00BE1D96" w:rsidRPr="00084655" w:rsidRDefault="00BE1D96" w:rsidP="00E0577E">
      <w:pPr>
        <w:pStyle w:val="HangingIndent"/>
      </w:pPr>
      <w: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 Calibration defines </w:t>
      </w:r>
      <w:r w:rsidR="00EF5480">
        <w:t>an updated</w:t>
      </w:r>
      <w:r w:rsidR="006B7D47">
        <w:t xml:space="preserve"> set of average wavelengths per channel.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45564E"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245196" w:rsidRPr="00F650F0" w:rsidRDefault="00245196">
                    <w:pPr>
                      <w:rPr>
                        <w:rStyle w:val="Strong"/>
                        <w:sz w:val="20"/>
                      </w:rPr>
                    </w:pPr>
                    <w:r w:rsidRPr="00F650F0">
                      <w:rPr>
                        <w:rStyle w:val="Strong"/>
                        <w:sz w:val="20"/>
                      </w:rPr>
                      <w:t>Calibration 1</w:t>
                    </w:r>
                  </w:p>
                </w:txbxContent>
              </v:textbox>
            </v:rect>
            <v:rect id="_x0000_s1091" style="position:absolute;left:8801;top:2877;width:1773;height:1428">
              <v:textbox>
                <w:txbxContent>
                  <w:p w:rsidR="00245196" w:rsidRPr="00F650F0" w:rsidRDefault="00245196">
                    <w:pPr>
                      <w:rPr>
                        <w:rStyle w:val="Strong"/>
                        <w:sz w:val="20"/>
                      </w:rPr>
                    </w:pPr>
                    <w:r w:rsidRPr="00F650F0">
                      <w:rPr>
                        <w:rStyle w:val="Strong"/>
                        <w:sz w:val="20"/>
                      </w:rPr>
                      <w:t>Calibration 2</w:t>
                    </w:r>
                  </w:p>
                </w:txbxContent>
              </v:textbox>
            </v:rect>
            <v:rect id="_x0000_s1087" style="position:absolute;left:6567;top:2050;width:1615;height:2076">
              <v:textbox>
                <w:txbxContent>
                  <w:p w:rsidR="00245196" w:rsidRPr="00F650F0" w:rsidRDefault="00245196">
                    <w:pPr>
                      <w:rPr>
                        <w:rStyle w:val="Strong"/>
                        <w:sz w:val="20"/>
                      </w:rPr>
                    </w:pPr>
                    <w:r w:rsidRPr="00F650F0">
                      <w:rPr>
                        <w:rStyle w:val="Strong"/>
                        <w:sz w:val="20"/>
                      </w:rPr>
                      <w:t>Instrument “Joe’s GER 3700”</w:t>
                    </w:r>
                  </w:p>
                  <w:p w:rsidR="00245196" w:rsidRPr="00F650F0" w:rsidRDefault="00245196">
                    <w:pPr>
                      <w:rPr>
                        <w:sz w:val="14"/>
                        <w:szCs w:val="18"/>
                        <w:lang w:val="en-AU"/>
                      </w:rPr>
                    </w:pPr>
                  </w:p>
                  <w:p w:rsidR="00245196" w:rsidRDefault="00245196">
                    <w:pPr>
                      <w:rPr>
                        <w:sz w:val="14"/>
                        <w:szCs w:val="18"/>
                        <w:lang w:val="en-AU"/>
                      </w:rPr>
                    </w:pPr>
                    <w:r>
                      <w:rPr>
                        <w:sz w:val="14"/>
                        <w:szCs w:val="18"/>
                        <w:lang w:val="en-AU"/>
                      </w:rPr>
                      <w:t>Instrument Number,</w:t>
                    </w:r>
                  </w:p>
                  <w:p w:rsidR="00245196" w:rsidRPr="00F650F0" w:rsidRDefault="00245196">
                    <w:pPr>
                      <w:rPr>
                        <w:sz w:val="14"/>
                        <w:szCs w:val="18"/>
                        <w:lang w:val="en-AU"/>
                      </w:rPr>
                    </w:pPr>
                    <w:r w:rsidRPr="00F650F0">
                      <w:rPr>
                        <w:sz w:val="14"/>
                        <w:szCs w:val="18"/>
                        <w:lang w:val="en-AU"/>
                      </w:rPr>
                      <w:t>Name,</w:t>
                    </w:r>
                  </w:p>
                  <w:p w:rsidR="00245196" w:rsidRPr="00F650F0" w:rsidRDefault="00245196">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245196" w:rsidRPr="00F650F0" w:rsidRDefault="00245196">
                    <w:pPr>
                      <w:rPr>
                        <w:rStyle w:val="Strong"/>
                        <w:sz w:val="20"/>
                      </w:rPr>
                    </w:pPr>
                    <w:r w:rsidRPr="00F650F0">
                      <w:rPr>
                        <w:rStyle w:val="Strong"/>
                        <w:sz w:val="20"/>
                      </w:rPr>
                      <w:t>Sensor “GER 3700”</w:t>
                    </w:r>
                  </w:p>
                  <w:p w:rsidR="00245196" w:rsidRPr="00F650F0" w:rsidRDefault="00245196">
                    <w:pPr>
                      <w:rPr>
                        <w:sz w:val="14"/>
                        <w:szCs w:val="18"/>
                        <w:lang w:val="en-AU"/>
                      </w:rPr>
                    </w:pPr>
                  </w:p>
                  <w:p w:rsidR="00245196" w:rsidRPr="00F650F0" w:rsidRDefault="00245196">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245196" w:rsidRPr="00F650F0" w:rsidRDefault="00245196">
                    <w:pPr>
                      <w:rPr>
                        <w:sz w:val="14"/>
                        <w:szCs w:val="18"/>
                        <w:lang w:val="en-AU"/>
                      </w:rPr>
                    </w:pPr>
                    <w:r w:rsidRPr="00F650F0">
                      <w:rPr>
                        <w:sz w:val="14"/>
                        <w:szCs w:val="18"/>
                        <w:lang w:val="en-AU"/>
                      </w:rPr>
                      <w:t>Description,</w:t>
                    </w:r>
                  </w:p>
                  <w:p w:rsidR="00245196" w:rsidRPr="00F650F0" w:rsidRDefault="00245196">
                    <w:pPr>
                      <w:rPr>
                        <w:sz w:val="14"/>
                        <w:szCs w:val="18"/>
                        <w:lang w:val="en-AU"/>
                      </w:rPr>
                    </w:pPr>
                    <w:r w:rsidRPr="00F650F0">
                      <w:rPr>
                        <w:sz w:val="14"/>
                        <w:szCs w:val="18"/>
                        <w:lang w:val="en-AU"/>
                      </w:rPr>
                      <w:t>Manufacturer ID,</w:t>
                    </w:r>
                  </w:p>
                  <w:p w:rsidR="00245196" w:rsidRPr="00F650F0" w:rsidRDefault="00245196">
                    <w:pPr>
                      <w:rPr>
                        <w:sz w:val="14"/>
                        <w:szCs w:val="18"/>
                        <w:lang w:val="en-AU"/>
                      </w:rPr>
                    </w:pPr>
                    <w:r w:rsidRPr="00F650F0">
                      <w:rPr>
                        <w:sz w:val="14"/>
                        <w:szCs w:val="18"/>
                        <w:lang w:val="en-AU"/>
                      </w:rPr>
                      <w:t>Type No,</w:t>
                    </w:r>
                  </w:p>
                  <w:p w:rsidR="00245196" w:rsidRPr="00F650F0" w:rsidRDefault="00245196">
                    <w:pPr>
                      <w:rPr>
                        <w:sz w:val="14"/>
                        <w:szCs w:val="18"/>
                        <w:lang w:val="en-AU"/>
                      </w:rPr>
                    </w:pPr>
                    <w:r w:rsidRPr="00F650F0">
                      <w:rPr>
                        <w:sz w:val="14"/>
                        <w:szCs w:val="18"/>
                        <w:lang w:val="en-AU"/>
                      </w:rPr>
                      <w:t>No of Bands,</w:t>
                    </w:r>
                  </w:p>
                  <w:p w:rsidR="00245196" w:rsidRPr="00F650F0" w:rsidRDefault="00245196">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245196" w:rsidRPr="00F650F0" w:rsidRDefault="00245196">
                    <w:pPr>
                      <w:rPr>
                        <w:rStyle w:val="Strong"/>
                        <w:sz w:val="20"/>
                      </w:rPr>
                    </w:pPr>
                    <w:r w:rsidRPr="00F650F0">
                      <w:rPr>
                        <w:rStyle w:val="Strong"/>
                        <w:sz w:val="20"/>
                      </w:rPr>
                      <w:t>Calibration 3</w:t>
                    </w:r>
                  </w:p>
                  <w:p w:rsidR="00245196" w:rsidRPr="00F650F0" w:rsidRDefault="00245196">
                    <w:pPr>
                      <w:rPr>
                        <w:sz w:val="14"/>
                        <w:szCs w:val="18"/>
                        <w:lang w:val="en-AU"/>
                      </w:rPr>
                    </w:pPr>
                  </w:p>
                  <w:p w:rsidR="00245196" w:rsidRPr="00F650F0" w:rsidRDefault="00245196">
                    <w:pPr>
                      <w:rPr>
                        <w:sz w:val="14"/>
                        <w:szCs w:val="18"/>
                        <w:lang w:val="en-AU"/>
                      </w:rPr>
                    </w:pPr>
                    <w:r w:rsidRPr="00F650F0">
                      <w:rPr>
                        <w:sz w:val="14"/>
                        <w:szCs w:val="18"/>
                        <w:lang w:val="en-AU"/>
                      </w:rPr>
                      <w:t>Date,</w:t>
                    </w:r>
                  </w:p>
                  <w:p w:rsidR="00245196" w:rsidRPr="00F650F0" w:rsidRDefault="00245196">
                    <w:pPr>
                      <w:rPr>
                        <w:sz w:val="14"/>
                        <w:szCs w:val="18"/>
                        <w:lang w:val="en-AU"/>
                      </w:rPr>
                    </w:pPr>
                    <w:r w:rsidRPr="00F650F0">
                      <w:rPr>
                        <w:sz w:val="14"/>
                        <w:szCs w:val="18"/>
                        <w:lang w:val="en-AU"/>
                      </w:rPr>
                      <w:t>Calibration Number, Comments,</w:t>
                    </w:r>
                  </w:p>
                  <w:p w:rsidR="00245196" w:rsidRPr="00F650F0" w:rsidRDefault="00245196">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245196" w:rsidRPr="006B7D47" w:rsidRDefault="00245196">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245196" w:rsidRPr="00F650F0" w:rsidRDefault="00245196">
                    <w:pPr>
                      <w:rPr>
                        <w:rStyle w:val="Strong"/>
                        <w:sz w:val="20"/>
                      </w:rPr>
                    </w:pPr>
                    <w:r>
                      <w:rPr>
                        <w:rStyle w:val="Strong"/>
                        <w:sz w:val="20"/>
                      </w:rPr>
                      <w:t>Manufacturer</w:t>
                    </w:r>
                    <w:r w:rsidRPr="00F650F0">
                      <w:rPr>
                        <w:rStyle w:val="Strong"/>
                        <w:sz w:val="20"/>
                      </w:rPr>
                      <w:t xml:space="preserve"> “GER”</w:t>
                    </w:r>
                  </w:p>
                  <w:p w:rsidR="00245196" w:rsidRPr="00F650F0" w:rsidRDefault="00245196">
                    <w:pPr>
                      <w:rPr>
                        <w:sz w:val="14"/>
                        <w:szCs w:val="18"/>
                        <w:lang w:val="en-AU"/>
                      </w:rPr>
                    </w:pPr>
                  </w:p>
                  <w:p w:rsidR="00245196" w:rsidRPr="00F650F0" w:rsidRDefault="00245196">
                    <w:pPr>
                      <w:rPr>
                        <w:sz w:val="14"/>
                        <w:szCs w:val="18"/>
                        <w:lang w:val="en-AU"/>
                      </w:rPr>
                    </w:pPr>
                    <w:r w:rsidRPr="00F650F0">
                      <w:rPr>
                        <w:sz w:val="14"/>
                        <w:szCs w:val="18"/>
                        <w:lang w:val="en-AU"/>
                      </w:rPr>
                      <w:t>Manufacturer ID,</w:t>
                    </w:r>
                  </w:p>
                  <w:p w:rsidR="00245196" w:rsidRDefault="00245196" w:rsidP="00F650F0">
                    <w:pPr>
                      <w:rPr>
                        <w:sz w:val="14"/>
                        <w:szCs w:val="18"/>
                        <w:lang w:val="en-AU"/>
                      </w:rPr>
                    </w:pPr>
                    <w:r w:rsidRPr="00F650F0">
                      <w:rPr>
                        <w:sz w:val="14"/>
                        <w:szCs w:val="18"/>
                        <w:lang w:val="en-AU"/>
                      </w:rPr>
                      <w:t>Name,</w:t>
                    </w:r>
                    <w:r>
                      <w:rPr>
                        <w:sz w:val="14"/>
                        <w:szCs w:val="18"/>
                        <w:lang w:val="en-AU"/>
                      </w:rPr>
                      <w:br/>
                      <w:t>URL,</w:t>
                    </w:r>
                  </w:p>
                  <w:p w:rsidR="00245196" w:rsidRPr="00F650F0" w:rsidRDefault="00245196"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rPr>
          <w:ins w:id="129" w:author="Peter Roberts" w:date="2013-05-08T09:19:00Z"/>
        </w:rPr>
      </w:pPr>
      <w:ins w:id="130" w:author="Peter Roberts" w:date="2013-05-08T09:19:00Z">
        <w:r w:rsidRPr="00084655">
          <w:t xml:space="preserve">Figure </w:t>
        </w:r>
        <w:r w:rsidR="0045564E">
          <w:fldChar w:fldCharType="begin"/>
        </w:r>
        <w:r>
          <w:instrText xml:space="preserve"> SEQ Figure \* ARABIC </w:instrText>
        </w:r>
        <w:r w:rsidR="0045564E">
          <w:fldChar w:fldCharType="separate"/>
        </w:r>
      </w:ins>
      <w:r w:rsidR="00245196">
        <w:rPr>
          <w:noProof/>
        </w:rPr>
        <w:t>6</w:t>
      </w:r>
      <w:ins w:id="131" w:author="Peter Roberts" w:date="2013-05-08T09:19:00Z">
        <w:r w:rsidR="0045564E">
          <w:fldChar w:fldCharType="end"/>
        </w:r>
        <w:r w:rsidRPr="00084655">
          <w:t xml:space="preserve">: </w:t>
        </w:r>
      </w:ins>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Consider the example 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defines the average wavelength per channel</w:t>
      </w:r>
      <w:r w:rsidR="00813A30">
        <w:t xml:space="preserve"> (or 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spectral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Content>
          <w:r w:rsidR="0045564E">
            <w:fldChar w:fldCharType="begin"/>
          </w:r>
          <w:r w:rsidR="00E0577E">
            <w:rPr>
              <w:lang w:val="en-AU"/>
            </w:rPr>
            <w:instrText xml:space="preserve"> CITATION Hün07 \l 3081 </w:instrText>
          </w:r>
          <w:r w:rsidR="0045564E">
            <w:fldChar w:fldCharType="separate"/>
          </w:r>
          <w:r w:rsidR="007D41EC" w:rsidRPr="007D41EC">
            <w:rPr>
              <w:noProof/>
              <w:lang w:val="en-AU"/>
            </w:rPr>
            <w:t>(Hüni &amp; Kneubühler, 2007)</w:t>
          </w:r>
          <w:r w:rsidR="0045564E">
            <w:fldChar w:fldCharType="end"/>
          </w:r>
        </w:sdtContent>
      </w:sdt>
      <w:r w:rsidR="00A93CFC">
        <w:t>.</w:t>
      </w:r>
      <w:r w:rsidR="00E0577E">
        <w:t xml:space="preserve"> </w:t>
      </w:r>
    </w:p>
    <w:p w:rsidR="001310CE" w:rsidRDefault="00243D76" w:rsidP="00243D76">
      <w:pPr>
        <w:pStyle w:val="Note"/>
      </w:pPr>
      <w:r>
        <w:t>Note</w:t>
      </w:r>
      <w:r>
        <w:tab/>
      </w:r>
      <w:r w:rsidR="001310CE">
        <w:t>Instruments that change the number of stored spectral bands based on user configurations (such as is possible with the new SVC HR-1024) are not yet supported.</w:t>
      </w:r>
    </w:p>
    <w:p w:rsidR="003A363C" w:rsidRPr="00084655" w:rsidRDefault="003A363C" w:rsidP="003A363C">
      <w:pPr>
        <w:pStyle w:val="Heading2"/>
      </w:pPr>
      <w:bookmarkStart w:id="132" w:name="_Toc355280353"/>
      <w:bookmarkStart w:id="133" w:name="_Ref357161197"/>
      <w:bookmarkStart w:id="134" w:name="_Ref357161199"/>
      <w:bookmarkStart w:id="135" w:name="_Ref357583982"/>
      <w:bookmarkStart w:id="136" w:name="_Ref357583985"/>
      <w:bookmarkStart w:id="137" w:name="_Toc357598032"/>
      <w:bookmarkStart w:id="138" w:name="_Ref356491633"/>
      <w:r>
        <w:t>Supported Input Spectrum File Formats</w:t>
      </w:r>
      <w:bookmarkEnd w:id="132"/>
      <w:bookmarkEnd w:id="133"/>
      <w:bookmarkEnd w:id="134"/>
      <w:bookmarkEnd w:id="135"/>
      <w:bookmarkEnd w:id="136"/>
      <w:bookmarkEnd w:id="137"/>
    </w:p>
    <w:p w:rsidR="003A363C" w:rsidRDefault="003A363C" w:rsidP="003A363C">
      <w:pPr>
        <w:pStyle w:val="Body"/>
      </w:pPr>
      <w:r>
        <w:t>The following Spectrum file types are supported for loading into Specchio Campaigns.</w:t>
      </w:r>
    </w:p>
    <w:p w:rsidR="003A363C" w:rsidRDefault="003A363C" w:rsidP="007D43F6">
      <w:pPr>
        <w:pStyle w:val="Heading3"/>
      </w:pPr>
      <w:bookmarkStart w:id="139" w:name="_Toc355280370"/>
      <w:bookmarkStart w:id="140" w:name="_Toc357598033"/>
      <w:bookmarkStart w:id="141" w:name="_Ref153795826"/>
      <w:r>
        <w:t>ASD Binary Files</w:t>
      </w:r>
      <w:bookmarkEnd w:id="139"/>
      <w:bookmarkEnd w:id="140"/>
    </w:p>
    <w:tbl>
      <w:tblPr>
        <w:tblStyle w:val="TableGrid"/>
        <w:tblW w:w="0" w:type="auto"/>
        <w:tblInd w:w="709" w:type="dxa"/>
        <w:tblLook w:val="04A0"/>
      </w:tblPr>
      <w:tblGrid>
        <w:gridCol w:w="2818"/>
        <w:gridCol w:w="5198"/>
      </w:tblGrid>
      <w:tr w:rsidR="003A363C" w:rsidTr="006D42F9">
        <w:tc>
          <w:tcPr>
            <w:tcW w:w="0" w:type="auto"/>
          </w:tcPr>
          <w:p w:rsidR="003A363C" w:rsidRDefault="00C65D61" w:rsidP="00C65D61">
            <w:pPr>
              <w:pStyle w:val="Body"/>
              <w:ind w:left="0"/>
            </w:pPr>
            <w:r>
              <w:t>Standard or Format Owner</w:t>
            </w:r>
          </w:p>
        </w:tc>
        <w:tc>
          <w:tcPr>
            <w:tcW w:w="0" w:type="auto"/>
          </w:tcPr>
          <w:p w:rsidR="003A363C" w:rsidRDefault="003A363C" w:rsidP="003A363C">
            <w:pPr>
              <w:pStyle w:val="Body"/>
              <w:ind w:left="0"/>
            </w:pPr>
            <w:r>
              <w:rPr>
                <w:lang w:val="en-US"/>
              </w:rPr>
              <w:t>Analytical Spectral Devices</w:t>
            </w:r>
          </w:p>
        </w:tc>
      </w:tr>
      <w:tr w:rsidR="003A363C" w:rsidTr="006D42F9">
        <w:tc>
          <w:tcPr>
            <w:tcW w:w="0" w:type="auto"/>
          </w:tcPr>
          <w:p w:rsidR="003A363C" w:rsidRDefault="003A363C" w:rsidP="003A363C">
            <w:pPr>
              <w:pStyle w:val="Body"/>
              <w:ind w:left="0"/>
            </w:pPr>
            <w:r>
              <w:t>Devices</w:t>
            </w:r>
          </w:p>
        </w:tc>
        <w:tc>
          <w:tcPr>
            <w:tcW w:w="0" w:type="auto"/>
          </w:tcPr>
          <w:p w:rsidR="003A363C" w:rsidRDefault="003A363C" w:rsidP="003A363C">
            <w:pPr>
              <w:pStyle w:val="Body"/>
              <w:ind w:left="0"/>
            </w:pPr>
            <w:r w:rsidRPr="00084655">
              <w:t>ASD FieldSpecPro</w:t>
            </w:r>
            <w:r>
              <w:t>/FS3 s</w:t>
            </w:r>
            <w:r w:rsidRPr="00084655">
              <w:t>pectroradiometer</w:t>
            </w:r>
            <w:r>
              <w:t>s</w:t>
            </w:r>
          </w:p>
        </w:tc>
      </w:tr>
      <w:tr w:rsidR="003A363C" w:rsidTr="006D42F9">
        <w:tc>
          <w:tcPr>
            <w:tcW w:w="0" w:type="auto"/>
          </w:tcPr>
          <w:p w:rsidR="003A363C" w:rsidRDefault="006D42F9" w:rsidP="00C65D61">
            <w:pPr>
              <w:pStyle w:val="Body"/>
              <w:ind w:left="0"/>
            </w:pPr>
            <w:r>
              <w:t xml:space="preserve">Supported </w:t>
            </w:r>
            <w:r w:rsidR="00C65D61">
              <w:t>Formats</w:t>
            </w:r>
          </w:p>
        </w:tc>
        <w:tc>
          <w:tcPr>
            <w:tcW w:w="0" w:type="auto"/>
          </w:tcPr>
          <w:p w:rsidR="003A363C" w:rsidRDefault="003A363C" w:rsidP="003A363C">
            <w:pPr>
              <w:pStyle w:val="Body"/>
              <w:ind w:left="0"/>
            </w:pPr>
            <w:r>
              <w:rPr>
                <w:lang w:val="en-US"/>
              </w:rPr>
              <w:t>Old and new file formats</w:t>
            </w:r>
          </w:p>
          <w:p w:rsidR="003A363C" w:rsidRDefault="003A363C" w:rsidP="003A363C">
            <w:pPr>
              <w:pStyle w:val="Body"/>
              <w:ind w:left="0"/>
            </w:pPr>
            <w:r>
              <w:t>ASD FS3, ASD FS PRO and ASD FSVNIR binary files</w:t>
            </w:r>
          </w:p>
          <w:p w:rsidR="006D42F9" w:rsidRPr="00084655" w:rsidRDefault="006D42F9" w:rsidP="003A363C">
            <w:pPr>
              <w:pStyle w:val="Body"/>
              <w:ind w:left="0"/>
            </w:pPr>
            <w:r>
              <w:t>Indico Version 7</w:t>
            </w:r>
          </w:p>
        </w:tc>
      </w:tr>
    </w:tbl>
    <w:p w:rsidR="00923E7C" w:rsidRDefault="00923E7C" w:rsidP="00923E7C">
      <w:pPr>
        <w:pStyle w:val="Note"/>
      </w:pPr>
      <w:bookmarkStart w:id="142" w:name="_Toc355280371"/>
      <w:r>
        <w:t>Note</w:t>
      </w:r>
      <w:r>
        <w:tab/>
        <w:t xml:space="preserve">ASD Calibration files should not be </w:t>
      </w:r>
      <w:r w:rsidR="0007482B">
        <w:t xml:space="preserve">loaded using Specchio’s Spectrum load functions. They are read using the Instrument Admin functions described in section </w:t>
      </w:r>
      <w:fldSimple w:instr=" REF _Ref97355090 \r \h  \* MERGEFORMAT ">
        <w:r w:rsidR="00245196" w:rsidRPr="00245196">
          <w:rPr>
            <w:rStyle w:val="CrossReference"/>
          </w:rPr>
          <w:t>11.5</w:t>
        </w:r>
      </w:fldSimple>
      <w:r w:rsidR="0007482B" w:rsidRPr="0007482B">
        <w:rPr>
          <w:rStyle w:val="CrossReference"/>
        </w:rPr>
        <w:t xml:space="preserve"> </w:t>
      </w:r>
      <w:fldSimple w:instr=" REF _Ref97355090 \h  \* MERGEFORMAT ">
        <w:r w:rsidR="00245196" w:rsidRPr="00245196">
          <w:rPr>
            <w:rStyle w:val="CrossReference"/>
          </w:rPr>
          <w:t>Instrument Administration</w:t>
        </w:r>
      </w:fldSimple>
      <w:r w:rsidR="0007482B">
        <w:t>.</w:t>
      </w:r>
    </w:p>
    <w:p w:rsidR="003A363C" w:rsidRDefault="003A363C" w:rsidP="007D43F6">
      <w:pPr>
        <w:pStyle w:val="Heading3"/>
      </w:pPr>
      <w:bookmarkStart w:id="143" w:name="_Toc357598034"/>
      <w:r w:rsidRPr="00084655">
        <w:t>GER Signature Files</w:t>
      </w:r>
      <w:bookmarkEnd w:id="141"/>
      <w:bookmarkEnd w:id="142"/>
      <w:bookmarkEnd w:id="143"/>
    </w:p>
    <w:tbl>
      <w:tblPr>
        <w:tblStyle w:val="TableGrid"/>
        <w:tblW w:w="0" w:type="auto"/>
        <w:tblInd w:w="709" w:type="dxa"/>
        <w:tblLook w:val="04A0"/>
      </w:tblPr>
      <w:tblGrid>
        <w:gridCol w:w="1504"/>
        <w:gridCol w:w="7358"/>
      </w:tblGrid>
      <w:tr w:rsidR="006D42F9" w:rsidTr="006D42F9">
        <w:tc>
          <w:tcPr>
            <w:tcW w:w="0" w:type="auto"/>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6D42F9">
        <w:tc>
          <w:tcPr>
            <w:tcW w:w="0" w:type="auto"/>
          </w:tcPr>
          <w:p w:rsidR="006D42F9" w:rsidRDefault="006D42F9" w:rsidP="00A23C3C">
            <w:pPr>
              <w:pStyle w:val="Body"/>
              <w:ind w:left="0"/>
            </w:pPr>
            <w:r>
              <w:t>Devices</w:t>
            </w:r>
          </w:p>
        </w:tc>
        <w:tc>
          <w:tcPr>
            <w:tcW w:w="0" w:type="auto"/>
          </w:tcPr>
          <w:p w:rsidR="006D42F9" w:rsidRDefault="00CB1FEC" w:rsidP="00A23C3C">
            <w:pPr>
              <w:pStyle w:val="Body"/>
              <w:ind w:left="0"/>
            </w:pPr>
            <w:r>
              <w:t>GER 3700</w:t>
            </w:r>
            <w:r w:rsidR="00C65D61">
              <w:t xml:space="preserve"> </w:t>
            </w:r>
            <w:r w:rsidR="00C65D61" w:rsidRPr="00084655">
              <w:t xml:space="preserve">(Files produced by other GER instruments </w:t>
            </w:r>
            <w:r w:rsidR="00C65D61">
              <w:t>are</w:t>
            </w:r>
            <w:r w:rsidR="00C65D61" w:rsidRPr="00084655">
              <w:t xml:space="preserve"> </w:t>
            </w:r>
            <w:r w:rsidR="00C65D61">
              <w:t>un</w:t>
            </w:r>
            <w:r w:rsidR="00C65D61" w:rsidRPr="00084655">
              <w:t>test</w:t>
            </w:r>
            <w:r w:rsidR="00C65D61">
              <w:t>ed</w:t>
            </w:r>
            <w:r w:rsidR="00C65D61" w:rsidRPr="00084655">
              <w:t>)</w:t>
            </w:r>
          </w:p>
        </w:tc>
      </w:tr>
      <w:tr w:rsidR="006D42F9" w:rsidTr="006D42F9">
        <w:tc>
          <w:tcPr>
            <w:tcW w:w="0" w:type="auto"/>
          </w:tcPr>
          <w:p w:rsidR="006D42F9" w:rsidRDefault="006D42F9" w:rsidP="00A23C3C">
            <w:pPr>
              <w:pStyle w:val="Body"/>
              <w:ind w:left="0"/>
            </w:pPr>
            <w:r>
              <w:t>Supported Formats</w:t>
            </w:r>
          </w:p>
        </w:tc>
        <w:tc>
          <w:tcPr>
            <w:tcW w:w="0" w:type="auto"/>
          </w:tcPr>
          <w:p w:rsidR="00CB1FEC" w:rsidRPr="00084655"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tc>
      </w:tr>
      <w:tr w:rsidR="006D42F9" w:rsidTr="006D42F9">
        <w:tc>
          <w:tcPr>
            <w:tcW w:w="0" w:type="auto"/>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spectral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sub-directories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directory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directory</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rPr>
              <w:drawing>
                <wp:inline distT="0" distB="0" distL="0" distR="0">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44" w:name="_Ref153795734"/>
            <w:r w:rsidRPr="00084655">
              <w:t xml:space="preserve">Figure </w:t>
            </w:r>
            <w:fldSimple w:instr=" SEQ Figure \* ARABIC ">
              <w:r w:rsidR="00245196">
                <w:rPr>
                  <w:noProof/>
                </w:rPr>
                <w:t>7</w:t>
              </w:r>
            </w:fldSimple>
            <w:bookmarkEnd w:id="144"/>
            <w:r>
              <w:rPr>
                <w:noProof/>
              </w:rPr>
              <w:t xml:space="preserve">: </w:t>
            </w:r>
            <w:r w:rsidRPr="00084655">
              <w:t xml:space="preserve"> Automatically created hierarchies for GER files</w:t>
            </w:r>
          </w:p>
        </w:tc>
      </w:tr>
    </w:tbl>
    <w:p w:rsidR="003A363C" w:rsidRDefault="003A363C" w:rsidP="007D43F6">
      <w:pPr>
        <w:pStyle w:val="Heading3"/>
      </w:pPr>
      <w:bookmarkStart w:id="145" w:name="_Toc355280372"/>
      <w:bookmarkStart w:id="146" w:name="_Toc357598035"/>
      <w:r w:rsidRPr="00084655">
        <w:t>MFR OUT Files</w:t>
      </w:r>
      <w:bookmarkEnd w:id="145"/>
      <w:bookmarkEnd w:id="146"/>
    </w:p>
    <w:tbl>
      <w:tblPr>
        <w:tblStyle w:val="TableGrid"/>
        <w:tblW w:w="0" w:type="auto"/>
        <w:tblInd w:w="709" w:type="dxa"/>
        <w:tblLook w:val="04A0"/>
      </w:tblPr>
      <w:tblGrid>
        <w:gridCol w:w="1570"/>
        <w:gridCol w:w="7292"/>
      </w:tblGrid>
      <w:tr w:rsidR="00C670E2" w:rsidTr="00A23C3C">
        <w:tc>
          <w:tcPr>
            <w:tcW w:w="0" w:type="auto"/>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A23C3C">
        <w:tc>
          <w:tcPr>
            <w:tcW w:w="0" w:type="auto"/>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A23C3C">
        <w:tc>
          <w:tcPr>
            <w:tcW w:w="0" w:type="auto"/>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A23C3C">
        <w:tc>
          <w:tcPr>
            <w:tcW w:w="0" w:type="auto"/>
          </w:tcPr>
          <w:p w:rsidR="006D42F9" w:rsidRDefault="006D42F9" w:rsidP="00A23C3C">
            <w:pPr>
              <w:pStyle w:val="Body"/>
              <w:ind w:left="0"/>
            </w:pPr>
            <w:r>
              <w:t>Comments</w:t>
            </w:r>
          </w:p>
        </w:tc>
        <w:tc>
          <w:tcPr>
            <w:tcW w:w="0" w:type="auto"/>
          </w:tcPr>
          <w:p w:rsidR="006D42F9" w:rsidRDefault="006D42F9" w:rsidP="006D42F9">
            <w:pPr>
              <w:pStyle w:val="TableText"/>
            </w:pPr>
            <w:r w:rsidRPr="00084655">
              <w:t>These files contain the capture time, the sun zenith angle and the spectral data for total, diffuse and direct irradiance.</w:t>
            </w:r>
            <w:r>
              <w:t xml:space="preserve"> </w:t>
            </w:r>
            <w:r w:rsidRPr="00084655">
              <w:t xml:space="preserve">The sun angle and the direct irradiance data are discarded and only the total </w:t>
            </w:r>
            <w:r>
              <w:t>and diffuse spectra are stored.</w:t>
            </w:r>
          </w:p>
          <w:p w:rsidR="00C670E2" w:rsidRPr="00084655" w:rsidRDefault="00C670E2" w:rsidP="00C670E2">
            <w:pPr>
              <w:pStyle w:val="TableText"/>
            </w:pPr>
            <w:r w:rsidRPr="00084655">
              <w:t xml:space="preserve">When </w:t>
            </w:r>
            <w:r>
              <w:t xml:space="preserve">read, two sub-directories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directory </w:t>
            </w:r>
            <w:r w:rsidRPr="00084655">
              <w:t>and</w:t>
            </w:r>
            <w:r>
              <w:t xml:space="preserve"> the diffuse</w:t>
            </w:r>
            <w:r w:rsidRPr="00084655">
              <w:t xml:space="preserve"> </w:t>
            </w:r>
            <w:r>
              <w:t xml:space="preserve">Spectrum’s name in the </w:t>
            </w:r>
            <w:r>
              <w:rPr>
                <w:rStyle w:val="GUIWord"/>
              </w:rPr>
              <w:t>diffuse</w:t>
            </w:r>
            <w:r>
              <w:t xml:space="preserve"> directory.</w:t>
            </w:r>
          </w:p>
          <w:p w:rsidR="006D42F9" w:rsidRPr="00084655" w:rsidRDefault="006D42F9" w:rsidP="006D42F9">
            <w:pPr>
              <w:pStyle w:val="FigureinTable"/>
            </w:pPr>
            <w:r>
              <w:rPr>
                <w:lang w:val="en-AU"/>
              </w:rPr>
              <w:drawing>
                <wp:inline distT="0" distB="0" distL="0" distR="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C670E2" w:rsidRDefault="006D42F9" w:rsidP="00C670E2">
            <w:pPr>
              <w:pStyle w:val="CaptioninTable"/>
            </w:pPr>
            <w:r w:rsidRPr="00084655">
              <w:t xml:space="preserve">Figure </w:t>
            </w:r>
            <w:fldSimple w:instr=" SEQ Figure \* ARABIC ">
              <w:r w:rsidR="00245196">
                <w:rPr>
                  <w:noProof/>
                </w:rPr>
                <w:t>8</w:t>
              </w:r>
            </w:fldSimple>
            <w:r w:rsidRPr="00084655">
              <w:t>: Automatically created total and diffuse hierarchies for MFR data</w:t>
            </w:r>
          </w:p>
          <w:p w:rsidR="006D42F9" w:rsidRPr="006D42F9" w:rsidRDefault="00C670E2" w:rsidP="00C670E2">
            <w:pPr>
              <w:pStyle w:val="DocAction"/>
            </w:pPr>
            <w:r>
              <w:t xml:space="preserve">%%% Why are all the times in the above list :59 seconds, except for the last? It looks like a bug somewhere. It should be either corrected or commented on. </w:t>
            </w:r>
            <w:r w:rsidRPr="007A07DA">
              <w:rPr>
                <w:rStyle w:val="DocActionChar"/>
              </w:rPr>
              <w:t>Andy</w:t>
            </w:r>
          </w:p>
        </w:tc>
      </w:tr>
    </w:tbl>
    <w:p w:rsidR="003A363C" w:rsidRDefault="003A363C" w:rsidP="007D43F6">
      <w:pPr>
        <w:pStyle w:val="Heading3"/>
      </w:pPr>
      <w:bookmarkStart w:id="147" w:name="_Toc355280373"/>
      <w:bookmarkStart w:id="148" w:name="_Toc357598036"/>
      <w:r w:rsidRPr="00A7583F">
        <w:t>SVC HR-1024 Files</w:t>
      </w:r>
      <w:bookmarkEnd w:id="147"/>
      <w:bookmarkEnd w:id="148"/>
    </w:p>
    <w:tbl>
      <w:tblPr>
        <w:tblStyle w:val="TableGrid"/>
        <w:tblW w:w="0" w:type="auto"/>
        <w:tblInd w:w="709" w:type="dxa"/>
        <w:tblLook w:val="04A0"/>
      </w:tblPr>
      <w:tblGrid>
        <w:gridCol w:w="1470"/>
        <w:gridCol w:w="7392"/>
      </w:tblGrid>
      <w:tr w:rsidR="006D42F9" w:rsidTr="00A23C3C">
        <w:tc>
          <w:tcPr>
            <w:tcW w:w="0" w:type="auto"/>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SVC</w:t>
            </w:r>
          </w:p>
        </w:tc>
      </w:tr>
      <w:tr w:rsidR="006D42F9" w:rsidTr="00A23C3C">
        <w:tc>
          <w:tcPr>
            <w:tcW w:w="0" w:type="auto"/>
          </w:tcPr>
          <w:p w:rsidR="006D42F9" w:rsidRDefault="006D42F9" w:rsidP="00A23C3C">
            <w:pPr>
              <w:pStyle w:val="Body"/>
              <w:ind w:left="0"/>
            </w:pPr>
            <w:r>
              <w:t>Devices</w:t>
            </w:r>
          </w:p>
        </w:tc>
        <w:tc>
          <w:tcPr>
            <w:tcW w:w="0" w:type="auto"/>
          </w:tcPr>
          <w:p w:rsidR="006D42F9" w:rsidRDefault="006D42F9" w:rsidP="00A23C3C">
            <w:pPr>
              <w:pStyle w:val="Body"/>
              <w:ind w:left="0"/>
            </w:pPr>
          </w:p>
        </w:tc>
      </w:tr>
      <w:tr w:rsidR="006D42F9" w:rsidTr="00A23C3C">
        <w:tc>
          <w:tcPr>
            <w:tcW w:w="0" w:type="auto"/>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A23C3C">
            <w:pPr>
              <w:pStyle w:val="Body"/>
              <w:ind w:left="0"/>
            </w:pPr>
            <w:r>
              <w:t xml:space="preserve">(Files acquired with a laptop are </w:t>
            </w:r>
            <w:r w:rsidR="00C670E2">
              <w:t xml:space="preserve">a </w:t>
            </w:r>
            <w:r>
              <w:t>different in file format and are not recognised by the current file loading routine.)</w:t>
            </w:r>
          </w:p>
        </w:tc>
      </w:tr>
      <w:tr w:rsidR="006D42F9" w:rsidTr="00A23C3C">
        <w:tc>
          <w:tcPr>
            <w:tcW w:w="0" w:type="auto"/>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fldSimple w:instr=" REF _Ref145054801 \h  \* MERGEFORMAT ">
              <w:r w:rsidR="00245196">
                <w:t xml:space="preserve">Figure </w:t>
              </w:r>
              <w:r w:rsidR="00245196">
                <w:rPr>
                  <w:noProof/>
                </w:rPr>
                <w:t>9</w:t>
              </w:r>
            </w:fldSimple>
            <w:r>
              <w:t>), setting up data links that connect the reflectance to the target radiance and connecting the target radiance to the reference radiance. If the instrument was set to acquire radiances only (i.e. no white reference taken), then no special structure will be created.</w:t>
            </w:r>
          </w:p>
          <w:p w:rsidR="006D42F9" w:rsidRDefault="006D42F9" w:rsidP="006D42F9">
            <w:pPr>
              <w:pStyle w:val="DocAction"/>
            </w:pPr>
            <w:r>
              <w:t>%%% This diagram doesn’t match in style. Why not? Does it matter?</w:t>
            </w:r>
          </w:p>
          <w:p w:rsidR="006D42F9" w:rsidRDefault="006D42F9" w:rsidP="006D42F9">
            <w:pPr>
              <w:pStyle w:val="FigureinTable"/>
            </w:pPr>
            <w:r>
              <w:rPr>
                <w:lang w:val="en-AU"/>
              </w:rPr>
              <w:drawing>
                <wp:inline distT="0" distB="0" distL="0" distR="0">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49" w:name="_Ref145054801"/>
            <w:r>
              <w:t xml:space="preserve">Figure </w:t>
            </w:r>
            <w:fldSimple w:instr=" SEQ Figure \* ARABIC ">
              <w:r w:rsidR="00245196">
                <w:rPr>
                  <w:noProof/>
                </w:rPr>
                <w:t>9</w:t>
              </w:r>
            </w:fldSimple>
            <w:bookmarkEnd w:id="149"/>
            <w:r>
              <w:t>: Automatically generated hierarchy for HR-1024 files</w:t>
            </w:r>
          </w:p>
        </w:tc>
      </w:tr>
    </w:tbl>
    <w:p w:rsidR="003A363C" w:rsidRDefault="003A363C" w:rsidP="003A363C">
      <w:pPr>
        <w:pStyle w:val="Note"/>
      </w:pPr>
      <w:r w:rsidRPr="006F0D43">
        <w:t>Note</w:t>
      </w:r>
      <w:r>
        <w:tab/>
        <w:t xml:space="preserve">It is highly recommended to enter the instrument into the database and load a wavelengths calibration. The wavelengths between instruments differ quite a lot and the </w:t>
      </w:r>
      <w:r w:rsidR="00C670E2">
        <w:t>standard</w:t>
      </w:r>
      <w:r>
        <w:t xml:space="preserve"> sensor definition in SPECCHIO is only a poor representation of the real wavelengths.</w:t>
      </w:r>
    </w:p>
    <w:p w:rsidR="003A363C" w:rsidRDefault="003A363C" w:rsidP="003A363C">
      <w:pPr>
        <w:pStyle w:val="Body"/>
      </w:pPr>
      <w:r>
        <w:t>Examples of two valid files are given below:</w:t>
      </w:r>
    </w:p>
    <w:p w:rsidR="003A363C" w:rsidRPr="006F0D43" w:rsidRDefault="003A363C" w:rsidP="003A363C">
      <w:pPr>
        <w:pStyle w:val="Code"/>
      </w:pPr>
      <w:r w:rsidRPr="006F0D43">
        <w:t>/*** Spectra Vista HR-1024 ***/</w:t>
      </w:r>
    </w:p>
    <w:p w:rsidR="003A363C" w:rsidRPr="006F0D43" w:rsidRDefault="003A363C" w:rsidP="003A363C">
      <w:pPr>
        <w:pStyle w:val="Code"/>
      </w:pPr>
      <w:r w:rsidRPr="006F0D43">
        <w:t>name= \My Documents\HR1024_Data\HR.071710.0017.sig</w:t>
      </w:r>
    </w:p>
    <w:p w:rsidR="003A363C" w:rsidRPr="006F0D43" w:rsidRDefault="003A363C" w:rsidP="003A363C">
      <w:pPr>
        <w:pStyle w:val="Code"/>
      </w:pPr>
      <w:r w:rsidRPr="006F0D43">
        <w:t>instrument= HR: 0761008</w:t>
      </w:r>
    </w:p>
    <w:p w:rsidR="003A363C" w:rsidRPr="006F0D43" w:rsidRDefault="003A363C" w:rsidP="003A363C">
      <w:pPr>
        <w:pStyle w:val="Code"/>
      </w:pPr>
      <w:r w:rsidRPr="006F0D43">
        <w:t>integration= 2, 22, 20, 12, 50, 30</w:t>
      </w:r>
    </w:p>
    <w:p w:rsidR="003A363C" w:rsidRPr="006F0D43" w:rsidRDefault="003A363C" w:rsidP="003A363C">
      <w:pPr>
        <w:pStyle w:val="Code"/>
      </w:pPr>
      <w:r w:rsidRPr="006F0D43">
        <w:t>scan time=1, 1</w:t>
      </w:r>
    </w:p>
    <w:p w:rsidR="003A363C" w:rsidRPr="006F0D43" w:rsidRDefault="003A363C" w:rsidP="003A363C">
      <w:pPr>
        <w:pStyle w:val="Code"/>
      </w:pPr>
      <w:r w:rsidRPr="006F0D43">
        <w:t>optic= LENS14, LENS14</w:t>
      </w:r>
    </w:p>
    <w:p w:rsidR="003A363C" w:rsidRPr="006F0D43" w:rsidRDefault="003A363C" w:rsidP="003A363C">
      <w:pPr>
        <w:pStyle w:val="Code"/>
      </w:pPr>
      <w:r w:rsidRPr="006F0D43">
        <w:t>temp= 31.29, 0.41, -5.71, 31.53, 0.41, -5.77</w:t>
      </w:r>
    </w:p>
    <w:p w:rsidR="003A363C" w:rsidRPr="006F0D43" w:rsidRDefault="003A363C" w:rsidP="003A363C">
      <w:pPr>
        <w:pStyle w:val="Code"/>
      </w:pPr>
      <w:r w:rsidRPr="006F0D43">
        <w:t>battery= 7.7, 7.7</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7/18/10 9:47:09 AM, 7/18/10 9:47:31 AM</w:t>
      </w:r>
    </w:p>
    <w:p w:rsidR="003A363C" w:rsidRPr="006F0D43" w:rsidRDefault="003A363C" w:rsidP="003A363C">
      <w:pPr>
        <w:pStyle w:val="Code"/>
      </w:pPr>
      <w:r w:rsidRPr="006F0D43">
        <w:t>longitude= 11121.2335,W, 11121.2324,W</w:t>
      </w:r>
    </w:p>
    <w:p w:rsidR="003A363C" w:rsidRPr="006F0D43" w:rsidRDefault="003A363C" w:rsidP="003A363C">
      <w:pPr>
        <w:pStyle w:val="Code"/>
      </w:pPr>
      <w:r w:rsidRPr="006F0D43">
        <w:t>latitude= 5330.5955,N, 5330.5964,N</w:t>
      </w:r>
    </w:p>
    <w:p w:rsidR="003A363C" w:rsidRPr="006F0D43" w:rsidRDefault="003A363C" w:rsidP="003A363C">
      <w:pPr>
        <w:pStyle w:val="Code"/>
      </w:pPr>
      <w:r w:rsidRPr="006F0D43">
        <w:t>gpstime= 154336.000, 154356.000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344.2 56023.55 4381.86 7.82</w:t>
      </w:r>
    </w:p>
    <w:p w:rsidR="003A363C" w:rsidRPr="006F0D43" w:rsidRDefault="003A363C" w:rsidP="003A363C">
      <w:pPr>
        <w:pStyle w:val="Code"/>
      </w:pPr>
      <w:r w:rsidRPr="006F0D43">
        <w:t>345.8 54418.00 4186.00 7.69</w:t>
      </w:r>
    </w:p>
    <w:p w:rsidR="003A363C" w:rsidRPr="006F0D43" w:rsidRDefault="003A363C" w:rsidP="003A363C">
      <w:pPr>
        <w:pStyle w:val="Code"/>
      </w:pPr>
      <w:r w:rsidRPr="006F0D43">
        <w:t>347.3 56037.65 4365.57 7.79</w:t>
      </w:r>
    </w:p>
    <w:p w:rsidR="003A363C" w:rsidRPr="006F0D43" w:rsidRDefault="003A363C" w:rsidP="003A363C">
      <w:pPr>
        <w:pStyle w:val="Code"/>
      </w:pPr>
      <w:r w:rsidRPr="006F0D43">
        <w:t>348.9 59474.63 4568.75 7.68</w:t>
      </w:r>
    </w:p>
    <w:p w:rsidR="003A363C" w:rsidRPr="006F0D43" w:rsidRDefault="003A363C" w:rsidP="003A363C">
      <w:pPr>
        <w:pStyle w:val="Code"/>
      </w:pPr>
      <w:r>
        <w:t>…</w:t>
      </w:r>
    </w:p>
    <w:p w:rsidR="003A363C" w:rsidRDefault="003A363C" w:rsidP="003A363C">
      <w:pPr>
        <w:pStyle w:val="Body"/>
      </w:pPr>
    </w:p>
    <w:p w:rsidR="003A363C" w:rsidRPr="006F0D43" w:rsidRDefault="003A363C" w:rsidP="003A363C">
      <w:pPr>
        <w:pStyle w:val="Code"/>
      </w:pPr>
      <w:r w:rsidRPr="006F0D43">
        <w:t>/*** Spectra Vista SIG Data ***/</w:t>
      </w:r>
    </w:p>
    <w:p w:rsidR="003A363C" w:rsidRPr="006F0D43" w:rsidRDefault="003A363C" w:rsidP="003A363C">
      <w:pPr>
        <w:pStyle w:val="Code"/>
      </w:pPr>
      <w:r w:rsidRPr="006F0D43">
        <w:t>name= \My Documents\HR1024_Data\HR.080910.0010.sig</w:t>
      </w:r>
    </w:p>
    <w:p w:rsidR="003A363C" w:rsidRPr="006F0D43" w:rsidRDefault="003A363C" w:rsidP="003A363C">
      <w:pPr>
        <w:pStyle w:val="Code"/>
      </w:pPr>
      <w:r w:rsidRPr="006F0D43">
        <w:t>instrument= HR: 0971030</w:t>
      </w:r>
    </w:p>
    <w:p w:rsidR="003A363C" w:rsidRPr="006F0D43" w:rsidRDefault="003A363C" w:rsidP="003A363C">
      <w:pPr>
        <w:pStyle w:val="Code"/>
      </w:pPr>
      <w:r w:rsidRPr="006F0D43">
        <w:t>integration= 20, 19.2, 30, 200, 60, 30</w:t>
      </w:r>
    </w:p>
    <w:p w:rsidR="003A363C" w:rsidRPr="006F0D43" w:rsidRDefault="003A363C" w:rsidP="003A363C">
      <w:pPr>
        <w:pStyle w:val="Code"/>
      </w:pPr>
      <w:r w:rsidRPr="006F0D43">
        <w:t>scan time= 3, 3</w:t>
      </w:r>
    </w:p>
    <w:p w:rsidR="003A363C" w:rsidRPr="006F0D43" w:rsidRDefault="003A363C" w:rsidP="003A363C">
      <w:pPr>
        <w:pStyle w:val="Code"/>
      </w:pPr>
      <w:r w:rsidRPr="006F0D43">
        <w:t>scan settings= AD, AI, AD, AI</w:t>
      </w:r>
    </w:p>
    <w:p w:rsidR="003A363C" w:rsidRPr="006F0D43" w:rsidRDefault="003A363C" w:rsidP="003A363C">
      <w:pPr>
        <w:pStyle w:val="Code"/>
      </w:pPr>
      <w:r w:rsidRPr="006F0D43">
        <w:t>external data set1= 8224, 8224, 8224, 8224, 8224, 8224, 8224, 8224, 8224, 8224, 8224, 8224, 8224, 8224, 8224, 8224</w:t>
      </w:r>
    </w:p>
    <w:p w:rsidR="003A363C" w:rsidRPr="006F0D43" w:rsidRDefault="003A363C" w:rsidP="003A363C">
      <w:pPr>
        <w:pStyle w:val="Code"/>
      </w:pPr>
      <w:r w:rsidRPr="006F0D43">
        <w:t>external data set2= 8224, 8224, 8224, 8224, 8224, 8224, 8224, 8224, 8224, 8224, 8224, 8224, 8224, 8224, 8224, 8224</w:t>
      </w:r>
    </w:p>
    <w:p w:rsidR="003A363C" w:rsidRPr="006F0D43" w:rsidRDefault="003A363C" w:rsidP="003A363C">
      <w:pPr>
        <w:pStyle w:val="Code"/>
      </w:pPr>
      <w:r w:rsidRPr="006F0D43">
        <w:t>external data dark= 0,0,0,0,0,0,0,0</w:t>
      </w:r>
    </w:p>
    <w:p w:rsidR="003A363C" w:rsidRPr="006F0D43" w:rsidRDefault="003A363C" w:rsidP="003A363C">
      <w:pPr>
        <w:pStyle w:val="Code"/>
      </w:pPr>
      <w:r w:rsidRPr="006F0D43">
        <w:t>external data mask= 0</w:t>
      </w:r>
    </w:p>
    <w:p w:rsidR="003A363C" w:rsidRPr="006F0D43" w:rsidRDefault="003A363C" w:rsidP="003A363C">
      <w:pPr>
        <w:pStyle w:val="Code"/>
      </w:pPr>
      <w:r w:rsidRPr="006F0D43">
        <w:t>optic= LENS 4, LENS 4</w:t>
      </w:r>
    </w:p>
    <w:p w:rsidR="003A363C" w:rsidRPr="006F0D43" w:rsidRDefault="003A363C" w:rsidP="003A363C">
      <w:pPr>
        <w:pStyle w:val="Code"/>
      </w:pPr>
      <w:r w:rsidRPr="006F0D43">
        <w:t>temp= 36.21, 9.08, -5.30, 36.45, 9.08, -5.37</w:t>
      </w:r>
    </w:p>
    <w:p w:rsidR="003A363C" w:rsidRPr="006F0D43" w:rsidRDefault="003A363C" w:rsidP="003A363C">
      <w:pPr>
        <w:pStyle w:val="Code"/>
      </w:pPr>
      <w:r w:rsidRPr="006F0D43">
        <w:t>battery= 7.5, 7.4</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8/9/10 10:49:47 AM, 8/9/10 10:52:36 AM</w:t>
      </w:r>
    </w:p>
    <w:p w:rsidR="003A363C" w:rsidRPr="006F0D43" w:rsidRDefault="003A363C" w:rsidP="003A363C">
      <w:pPr>
        <w:pStyle w:val="Code"/>
      </w:pPr>
      <w:r w:rsidRPr="006F0D43">
        <w:t>longitude= 01116.9879,E, 01116.9933,E</w:t>
      </w:r>
    </w:p>
    <w:p w:rsidR="003A363C" w:rsidRPr="006F0D43" w:rsidRDefault="003A363C" w:rsidP="003A363C">
      <w:pPr>
        <w:pStyle w:val="Code"/>
      </w:pPr>
      <w:r w:rsidRPr="006F0D43">
        <w:t>latitude= 4806.4988,N, 4806.5075,N</w:t>
      </w:r>
    </w:p>
    <w:p w:rsidR="003A363C" w:rsidRPr="006F0D43" w:rsidRDefault="003A363C" w:rsidP="003A363C">
      <w:pPr>
        <w:pStyle w:val="Code"/>
      </w:pPr>
      <w:r w:rsidRPr="006F0D43">
        <w:t>gpstime= 084748.000, 085034.000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350.6 127369.73 4658.17 3.66</w:t>
      </w:r>
    </w:p>
    <w:p w:rsidR="003A363C" w:rsidRPr="006F0D43" w:rsidRDefault="003A363C" w:rsidP="003A363C">
      <w:pPr>
        <w:pStyle w:val="Code"/>
      </w:pPr>
      <w:r w:rsidRPr="006F0D43">
        <w:t>352.1 130962.30 4815.39 3.68</w:t>
      </w:r>
    </w:p>
    <w:p w:rsidR="003A363C" w:rsidRPr="006F0D43" w:rsidRDefault="003A363C" w:rsidP="003A363C">
      <w:pPr>
        <w:pStyle w:val="Code"/>
      </w:pPr>
      <w:r w:rsidRPr="006F0D43">
        <w:t>353.7 132239.65 4916.35 3.72</w:t>
      </w:r>
    </w:p>
    <w:p w:rsidR="003A363C" w:rsidRPr="006F0D43" w:rsidRDefault="003A363C" w:rsidP="003A363C">
      <w:pPr>
        <w:pStyle w:val="Code"/>
      </w:pPr>
      <w:r w:rsidRPr="006F0D43">
        <w:t>355.3 128726.40 4836.48 3.76</w:t>
      </w:r>
    </w:p>
    <w:p w:rsidR="003A363C" w:rsidRPr="006F0D43" w:rsidRDefault="003A363C" w:rsidP="003A363C">
      <w:pPr>
        <w:pStyle w:val="Code"/>
      </w:pPr>
      <w:r w:rsidRPr="006F0D43">
        <w:t>356.8 124030.10 4677.99 3.77</w:t>
      </w:r>
    </w:p>
    <w:p w:rsidR="003A363C" w:rsidRPr="006F0D43" w:rsidRDefault="003A363C" w:rsidP="003A363C">
      <w:pPr>
        <w:pStyle w:val="Code"/>
      </w:pPr>
      <w:r w:rsidRPr="006F0D43">
        <w:t>358.4 123421.08 4677.13 3.79</w:t>
      </w:r>
    </w:p>
    <w:p w:rsidR="003A363C" w:rsidRPr="006F0D43" w:rsidRDefault="003A363C" w:rsidP="003A363C">
      <w:pPr>
        <w:pStyle w:val="Code"/>
      </w:pPr>
      <w:r w:rsidRPr="006F0D43">
        <w:t>359.9 130810.10 4966.42 3.80</w:t>
      </w:r>
    </w:p>
    <w:p w:rsidR="003A363C" w:rsidRPr="006F0D43" w:rsidRDefault="003A363C" w:rsidP="003A363C">
      <w:pPr>
        <w:pStyle w:val="Code"/>
      </w:pPr>
      <w:r w:rsidRPr="006F0D43">
        <w:t>…</w:t>
      </w:r>
    </w:p>
    <w:p w:rsidR="003A363C" w:rsidRDefault="003A363C" w:rsidP="007D43F6">
      <w:pPr>
        <w:pStyle w:val="Heading3"/>
      </w:pPr>
      <w:bookmarkStart w:id="150" w:name="_Toc355280374"/>
      <w:bookmarkStart w:id="151" w:name="_Toc357598037"/>
      <w:r>
        <w:t>Apogee Files</w:t>
      </w:r>
      <w:bookmarkEnd w:id="150"/>
      <w:bookmarkEnd w:id="151"/>
    </w:p>
    <w:tbl>
      <w:tblPr>
        <w:tblStyle w:val="TableGrid"/>
        <w:tblW w:w="0" w:type="auto"/>
        <w:tblInd w:w="709" w:type="dxa"/>
        <w:tblLook w:val="04A0"/>
      </w:tblPr>
      <w:tblGrid>
        <w:gridCol w:w="2595"/>
        <w:gridCol w:w="6267"/>
      </w:tblGrid>
      <w:tr w:rsidR="00CB1FEC" w:rsidTr="00A23C3C">
        <w:tc>
          <w:tcPr>
            <w:tcW w:w="0" w:type="auto"/>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p>
        </w:tc>
      </w:tr>
      <w:tr w:rsidR="00CB1FEC"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Apogee text files (restricted to one tested file format only – see below)</w:t>
            </w:r>
          </w:p>
        </w:tc>
      </w:tr>
      <w:tr w:rsidR="00CB1FEC" w:rsidTr="00A23C3C">
        <w:tc>
          <w:tcPr>
            <w:tcW w:w="0" w:type="auto"/>
          </w:tcPr>
          <w:p w:rsidR="00CB1FEC" w:rsidRDefault="00CB1FEC" w:rsidP="00A23C3C">
            <w:pPr>
              <w:pStyle w:val="Body"/>
              <w:ind w:left="0"/>
            </w:pPr>
            <w:r>
              <w:t>Comments</w:t>
            </w:r>
          </w:p>
        </w:tc>
        <w:tc>
          <w:tcPr>
            <w:tcW w:w="0" w:type="auto"/>
          </w:tcPr>
          <w:p w:rsidR="00CB1FEC" w:rsidRDefault="00CB1FEC" w:rsidP="00A23C3C">
            <w:pPr>
              <w:pStyle w:val="TableText"/>
              <w:rPr>
                <w:lang w:val="en-US"/>
              </w:rPr>
            </w:pPr>
          </w:p>
        </w:tc>
      </w:tr>
    </w:tbl>
    <w:p w:rsidR="00CB1FEC" w:rsidRDefault="00CB1FEC" w:rsidP="00CB1FEC">
      <w:pPr>
        <w:pStyle w:val="Note"/>
      </w:pPr>
      <w:r>
        <w:t>Note</w:t>
      </w:r>
      <w:r>
        <w:tab/>
      </w:r>
      <w:r w:rsidR="003A363C">
        <w:t>Apogee files are supported but not extensively tested as yet.</w:t>
      </w:r>
    </w:p>
    <w:p w:rsidR="003A363C" w:rsidRDefault="003A363C" w:rsidP="003A363C">
      <w:pPr>
        <w:pStyle w:val="Body"/>
      </w:pPr>
      <w:r w:rsidRPr="006B4F6F">
        <w:rPr>
          <w:rStyle w:val="DocActionChar"/>
        </w:rPr>
        <w:t>%%% I</w:t>
      </w:r>
      <w:r>
        <w:rPr>
          <w:rStyle w:val="DocActionChar"/>
        </w:rPr>
        <w:t>s</w:t>
      </w:r>
      <w:r w:rsidRPr="006B4F6F">
        <w:rPr>
          <w:rStyle w:val="DocActionChar"/>
        </w:rPr>
        <w:t xml:space="preserve"> this still true?</w:t>
      </w:r>
      <w:r>
        <w:rPr>
          <w:rStyle w:val="DocActionChar"/>
        </w:rPr>
        <w:t xml:space="preserve"> If they’re not tested, why are they released? If they don’t get tested, perhaps they should not be mentioned in the doc.</w:t>
      </w:r>
    </w:p>
    <w:p w:rsidR="003A363C" w:rsidRDefault="00CB1FEC" w:rsidP="007D43F6">
      <w:pPr>
        <w:pStyle w:val="HeadingSubUnnumbered"/>
      </w:pPr>
      <w:r>
        <w:t>Example of supported Apogee format text file</w:t>
      </w:r>
    </w:p>
    <w:p w:rsidR="003A363C" w:rsidRPr="006F0D43" w:rsidRDefault="003A363C" w:rsidP="003A363C">
      <w:pPr>
        <w:pStyle w:val="CodeSmall"/>
      </w:pPr>
      <w:r w:rsidRPr="006F0D43">
        <w:t>" File: cachimbalito2\p5_2.TRM</w:t>
      </w:r>
    </w:p>
    <w:p w:rsidR="003A363C" w:rsidRPr="002100B4" w:rsidRDefault="003A363C" w:rsidP="003A363C">
      <w:pPr>
        <w:pStyle w:val="CodeSmall"/>
      </w:pPr>
      <w:r w:rsidRPr="002100B4">
        <w:t xml:space="preserve">" TRANS-&gt;  Wave:733.53nm  Pix:1050  Val: 25.767  Time:23ms  Avg:7  Sm:0  Sg:0  Tc:on  Xt:1  Ch:1 </w:t>
      </w:r>
    </w:p>
    <w:p w:rsidR="003A363C" w:rsidRPr="006F0D43" w:rsidRDefault="003A363C" w:rsidP="003A363C">
      <w:pPr>
        <w:pStyle w:val="CodeSmall"/>
      </w:pPr>
      <w:r w:rsidRPr="006F0D43">
        <w:t xml:space="preserve"> 400.00  1.102E+000</w:t>
      </w:r>
    </w:p>
    <w:p w:rsidR="003A363C" w:rsidRPr="006F0D43" w:rsidRDefault="003A363C" w:rsidP="003A363C">
      <w:pPr>
        <w:pStyle w:val="CodeSmall"/>
      </w:pPr>
      <w:r w:rsidRPr="006F0D43">
        <w:t xml:space="preserve"> 400.50  1.131E+000</w:t>
      </w:r>
    </w:p>
    <w:p w:rsidR="003A363C" w:rsidRPr="006F0D43" w:rsidRDefault="003A363C" w:rsidP="003A363C">
      <w:pPr>
        <w:pStyle w:val="CodeSmall"/>
      </w:pPr>
      <w:r w:rsidRPr="006F0D43">
        <w:t xml:space="preserve"> 401.00  1.205E+000</w:t>
      </w:r>
    </w:p>
    <w:p w:rsidR="003A363C" w:rsidRPr="006F0D43" w:rsidRDefault="003A363C" w:rsidP="003A363C">
      <w:pPr>
        <w:pStyle w:val="CodeSmall"/>
      </w:pPr>
      <w:r w:rsidRPr="006F0D43">
        <w:t xml:space="preserve"> 401.50  1.257E+000</w:t>
      </w:r>
    </w:p>
    <w:p w:rsidR="003A363C" w:rsidRPr="006F0D43" w:rsidRDefault="003A363C" w:rsidP="003A363C">
      <w:pPr>
        <w:pStyle w:val="CodeSmall"/>
      </w:pPr>
      <w:r w:rsidRPr="006F0D43">
        <w:t xml:space="preserve"> 402.00  1.260E+000</w:t>
      </w:r>
    </w:p>
    <w:p w:rsidR="003A363C" w:rsidRPr="006F0D43" w:rsidRDefault="003A363C" w:rsidP="003A363C">
      <w:pPr>
        <w:pStyle w:val="CodeSmall"/>
      </w:pPr>
      <w:r w:rsidRPr="006F0D43">
        <w:t xml:space="preserve"> 402.50  1.336E+000</w:t>
      </w:r>
    </w:p>
    <w:p w:rsidR="003A363C" w:rsidRPr="006F0D43" w:rsidRDefault="003A363C" w:rsidP="003A363C">
      <w:pPr>
        <w:pStyle w:val="CodeSmall"/>
      </w:pPr>
      <w:r w:rsidRPr="006F0D43">
        <w:t xml:space="preserve"> 403.00  1.341E+000</w:t>
      </w:r>
    </w:p>
    <w:p w:rsidR="003A363C" w:rsidRPr="006F0D43" w:rsidRDefault="003A363C" w:rsidP="003A363C">
      <w:pPr>
        <w:pStyle w:val="CodeSmall"/>
      </w:pPr>
      <w:r w:rsidRPr="006F0D43">
        <w:t xml:space="preserve"> 403.50  1.418E+000</w:t>
      </w:r>
    </w:p>
    <w:p w:rsidR="003A363C" w:rsidRPr="006F0D43" w:rsidRDefault="003A363C" w:rsidP="003A363C">
      <w:pPr>
        <w:pStyle w:val="CodeSmall"/>
      </w:pPr>
      <w:r w:rsidRPr="006F0D43">
        <w:t xml:space="preserve"> 404.00  1.451E+000</w:t>
      </w:r>
    </w:p>
    <w:p w:rsidR="003A363C" w:rsidRPr="006F0D43" w:rsidRDefault="003A363C" w:rsidP="003A363C">
      <w:pPr>
        <w:pStyle w:val="CodeSmall"/>
      </w:pPr>
      <w:r w:rsidRPr="006F0D43">
        <w:t xml:space="preserve"> 404.50  1.444E+000</w:t>
      </w:r>
    </w:p>
    <w:p w:rsidR="003A363C" w:rsidRPr="006F0D43" w:rsidRDefault="003A363C" w:rsidP="003A363C">
      <w:pPr>
        <w:pStyle w:val="CodeSmall"/>
      </w:pPr>
      <w:r w:rsidRPr="006F0D43">
        <w:t xml:space="preserve"> 405.00  1.488E+000</w:t>
      </w:r>
    </w:p>
    <w:p w:rsidR="003A363C" w:rsidRPr="006F0D43" w:rsidRDefault="003A363C" w:rsidP="003A363C">
      <w:pPr>
        <w:pStyle w:val="CodeSmall"/>
      </w:pPr>
      <w:r w:rsidRPr="006F0D43">
        <w:t>…</w:t>
      </w:r>
    </w:p>
    <w:p w:rsidR="003A363C" w:rsidRPr="00084655" w:rsidRDefault="003A363C" w:rsidP="007D43F6">
      <w:pPr>
        <w:pStyle w:val="Heading3"/>
      </w:pPr>
      <w:bookmarkStart w:id="152" w:name="_Ref355167308"/>
      <w:bookmarkStart w:id="153" w:name="_Ref355167311"/>
      <w:bookmarkStart w:id="154" w:name="_Toc355280375"/>
      <w:bookmarkStart w:id="155" w:name="_Toc357598038"/>
      <w:r w:rsidRPr="00084655">
        <w:t>ENVI Spectral Library Files</w:t>
      </w:r>
      <w:bookmarkEnd w:id="152"/>
      <w:bookmarkEnd w:id="153"/>
      <w:bookmarkEnd w:id="154"/>
      <w:bookmarkEnd w:id="155"/>
    </w:p>
    <w:tbl>
      <w:tblPr>
        <w:tblStyle w:val="TableGrid"/>
        <w:tblW w:w="0" w:type="auto"/>
        <w:tblInd w:w="709" w:type="dxa"/>
        <w:tblLook w:val="04A0"/>
      </w:tblPr>
      <w:tblGrid>
        <w:gridCol w:w="1791"/>
        <w:gridCol w:w="7071"/>
      </w:tblGrid>
      <w:tr w:rsidR="006E169B" w:rsidTr="00A23C3C">
        <w:tc>
          <w:tcPr>
            <w:tcW w:w="0" w:type="auto"/>
          </w:tcPr>
          <w:p w:rsidR="00CB1FEC" w:rsidRDefault="00632319" w:rsidP="00A23C3C">
            <w:pPr>
              <w:pStyle w:val="Body"/>
              <w:ind w:left="0"/>
            </w:pPr>
            <w:r>
              <w:t>Standard or Format Owner</w:t>
            </w:r>
          </w:p>
        </w:tc>
        <w:tc>
          <w:tcPr>
            <w:tcW w:w="0" w:type="auto"/>
          </w:tcPr>
          <w:p w:rsidR="00CB1FEC" w:rsidRDefault="00CB1FEC" w:rsidP="00A23C3C">
            <w:pPr>
              <w:pStyle w:val="Body"/>
              <w:ind w:left="0"/>
            </w:pPr>
            <w:r>
              <w:t>ENVI SLB</w:t>
            </w:r>
          </w:p>
        </w:tc>
      </w:tr>
      <w:tr w:rsidR="006E169B"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6E169B"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6E169B" w:rsidTr="00A23C3C">
        <w:tc>
          <w:tcPr>
            <w:tcW w:w="0" w:type="auto"/>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rt routine expects the spectral library files to have ext</w:t>
            </w:r>
            <w:r w:rsidR="00C670E2">
              <w:t>ensions of either .slb or .sli.</w:t>
            </w:r>
          </w:p>
          <w:p w:rsidR="00CB1FEC" w:rsidRPr="00851208" w:rsidRDefault="00CB1FEC" w:rsidP="00CB1FEC">
            <w:pPr>
              <w:pStyle w:val="CodeinTable"/>
            </w:pPr>
            <w:r w:rsidRPr="00851208">
              <w:t>my_spectra.slb</w:t>
            </w:r>
          </w:p>
          <w:p w:rsidR="00CB1FEC" w:rsidRPr="00851208" w:rsidRDefault="00CB1FEC" w:rsidP="00CB1FEC">
            <w:pPr>
              <w:pStyle w:val="CodeinTable"/>
            </w:pPr>
            <w:r w:rsidRPr="00851208">
              <w:t>my_spectra.hdr</w:t>
            </w:r>
          </w:p>
          <w:p w:rsidR="00CB1FEC" w:rsidRDefault="00CB1FEC" w:rsidP="00CB1FEC">
            <w:pPr>
              <w:pStyle w:val="DocAction"/>
            </w:pPr>
            <w:r>
              <w:t xml:space="preserve">%%% How does .hdr make sense here? I was expecting the second file to be .sli. </w:t>
            </w:r>
            <w:r w:rsidRPr="007A07DA">
              <w:rPr>
                <w:rStyle w:val="DocActionChar"/>
              </w:rPr>
              <w:t>Andy</w:t>
            </w:r>
          </w:p>
          <w:p w:rsidR="00CB1FEC" w:rsidRPr="00084655" w:rsidRDefault="00CB1FEC" w:rsidP="00CB1FEC">
            <w:pPr>
              <w:pStyle w:val="TableText"/>
            </w:pPr>
            <w:r w:rsidRPr="00084655">
              <w:t xml:space="preserve">These files can contain more than one spectrum. </w:t>
            </w:r>
            <w:r>
              <w:t>Specchio saves e</w:t>
            </w:r>
            <w:r w:rsidRPr="00084655">
              <w:t>ach spectrum separately.</w:t>
            </w:r>
            <w:r>
              <w:t xml:space="preserve"> </w:t>
            </w:r>
            <w:r w:rsidRPr="002100B4">
              <w:rPr>
                <w:rStyle w:val="DocActionChar"/>
              </w:rPr>
              <w:t xml:space="preserve">%%% Does it generate </w:t>
            </w:r>
            <w:r>
              <w:rPr>
                <w:rStyle w:val="DocActionChar"/>
              </w:rPr>
              <w:t xml:space="preserve">unique </w:t>
            </w:r>
            <w:r w:rsidRPr="002100B4">
              <w:rPr>
                <w:rStyle w:val="DocActionChar"/>
              </w:rPr>
              <w:t>names?</w:t>
            </w:r>
            <w:r>
              <w:rPr>
                <w:rStyle w:val="DocActionChar"/>
              </w:rPr>
              <w:t xml:space="preserve"> </w:t>
            </w:r>
            <w:r w:rsidRPr="007A07DA">
              <w:rPr>
                <w:rStyle w:val="DocActionChar"/>
              </w:rPr>
              <w:t>Andy</w:t>
            </w:r>
          </w:p>
          <w:p w:rsidR="00CB1FEC" w:rsidRPr="00CB1FEC" w:rsidRDefault="00CB1FEC" w:rsidP="006E169B">
            <w:pPr>
              <w:pStyle w:val="TableText"/>
            </w:pPr>
            <w:r>
              <w:t>If</w:t>
            </w:r>
            <w:r w:rsidRPr="00084655">
              <w:t xml:space="preserve"> </w:t>
            </w:r>
            <w:r>
              <w:t>present,</w:t>
            </w:r>
            <w:r w:rsidRPr="00084655">
              <w:t xml:space="preserve"> Spectra names are read from the header fil</w:t>
            </w:r>
            <w:r w:rsidR="006E169B">
              <w:t xml:space="preserve">e and stored in the database in the Filename Metadata Attribute. The File Type Metadata Attribute is set to </w:t>
            </w:r>
            <w:r w:rsidRPr="00851208">
              <w:rPr>
                <w:rStyle w:val="GUIWord"/>
              </w:rPr>
              <w:t>ENVI Hdr</w:t>
            </w:r>
            <w:r w:rsidRPr="00084655">
              <w:t>.</w:t>
            </w:r>
          </w:p>
        </w:tc>
      </w:tr>
    </w:tbl>
    <w:p w:rsidR="003A363C" w:rsidRDefault="003A363C" w:rsidP="003A363C">
      <w:pPr>
        <w:pStyle w:val="Note"/>
      </w:pPr>
      <w:r w:rsidRPr="00084655">
        <w:t>Note</w:t>
      </w:r>
      <w:r>
        <w:t>s</w:t>
      </w:r>
      <w:r>
        <w:tab/>
        <w:t>T</w:t>
      </w:r>
      <w:r w:rsidRPr="00084655">
        <w:t>he sensor definition</w:t>
      </w:r>
      <w:r>
        <w:t xml:space="preserve"> (i.e. central wavelengths)</w:t>
      </w:r>
      <w:r w:rsidRPr="00084655">
        <w:t xml:space="preserve"> is not read from the ENVI header file</w:t>
      </w:r>
      <w:r>
        <w:t>.</w:t>
      </w:r>
    </w:p>
    <w:p w:rsidR="003A363C" w:rsidRDefault="003A363C" w:rsidP="007D43F6">
      <w:pPr>
        <w:pStyle w:val="Heading3"/>
      </w:pPr>
      <w:bookmarkStart w:id="156" w:name="_Toc355280376"/>
      <w:bookmarkStart w:id="157" w:name="_Ref356813987"/>
      <w:bookmarkStart w:id="158" w:name="_Ref356813989"/>
      <w:bookmarkStart w:id="159" w:name="_Toc357598039"/>
      <w:r>
        <w:t>Ocean Optics SpectraSuite Data Files</w:t>
      </w:r>
      <w:bookmarkEnd w:id="156"/>
      <w:bookmarkEnd w:id="157"/>
      <w:bookmarkEnd w:id="158"/>
      <w:bookmarkEnd w:id="159"/>
    </w:p>
    <w:tbl>
      <w:tblPr>
        <w:tblStyle w:val="TableGrid"/>
        <w:tblW w:w="0" w:type="auto"/>
        <w:tblInd w:w="709" w:type="dxa"/>
        <w:tblLook w:val="04A0"/>
      </w:tblPr>
      <w:tblGrid>
        <w:gridCol w:w="2451"/>
        <w:gridCol w:w="6411"/>
      </w:tblGrid>
      <w:tr w:rsidR="00CB1FEC" w:rsidTr="00A23C3C">
        <w:tc>
          <w:tcPr>
            <w:tcW w:w="0" w:type="auto"/>
          </w:tcPr>
          <w:p w:rsidR="00CB1FEC" w:rsidRDefault="00632319" w:rsidP="00A23C3C">
            <w:pPr>
              <w:pStyle w:val="Body"/>
              <w:ind w:left="0"/>
            </w:pPr>
            <w:r>
              <w:t>Standard or Format Owner</w:t>
            </w:r>
          </w:p>
        </w:tc>
        <w:tc>
          <w:tcPr>
            <w:tcW w:w="0" w:type="auto"/>
          </w:tcPr>
          <w:p w:rsidR="00CB1FEC" w:rsidRDefault="00CB1FEC" w:rsidP="00CB1FEC">
            <w:pPr>
              <w:pStyle w:val="TableText"/>
            </w:pPr>
            <w:r>
              <w:t>Ocean Optics Spectra Suite</w:t>
            </w:r>
          </w:p>
        </w:tc>
      </w:tr>
      <w:tr w:rsidR="00CB1FEC"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B61E92"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SpectraSuite text files</w:t>
            </w:r>
          </w:p>
        </w:tc>
      </w:tr>
      <w:tr w:rsidR="00CB1FEC" w:rsidTr="00A23C3C">
        <w:tc>
          <w:tcPr>
            <w:tcW w:w="0" w:type="auto"/>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3D4CCB">
              <w:rPr>
                <w:rStyle w:val="CodeChar"/>
              </w:rPr>
              <w:t>.csv</w:t>
            </w:r>
            <w:r>
              <w:t>, although the files are not comma separated.</w:t>
            </w:r>
          </w:p>
        </w:tc>
      </w:tr>
    </w:tbl>
    <w:p w:rsidR="003A363C" w:rsidRDefault="00B61E92" w:rsidP="007D43F6">
      <w:pPr>
        <w:pStyle w:val="HeadingSubUnnumbered"/>
      </w:pPr>
      <w:r>
        <w:t>Example file</w:t>
      </w:r>
    </w:p>
    <w:p w:rsidR="003A363C" w:rsidRPr="00851208" w:rsidRDefault="003A363C" w:rsidP="003A363C">
      <w:pPr>
        <w:pStyle w:val="Code"/>
      </w:pPr>
      <w:r w:rsidRPr="00851208">
        <w:t>SpectraSuite Data File</w:t>
      </w:r>
    </w:p>
    <w:p w:rsidR="003A363C" w:rsidRPr="00851208" w:rsidRDefault="003A363C" w:rsidP="003A363C">
      <w:pPr>
        <w:pStyle w:val="Code"/>
      </w:pPr>
      <w:r w:rsidRPr="00851208">
        <w:t>++++++++++++++++++++++++++++++++++++</w:t>
      </w:r>
    </w:p>
    <w:p w:rsidR="003A363C" w:rsidRPr="00851208" w:rsidRDefault="003A363C" w:rsidP="003A363C">
      <w:pPr>
        <w:pStyle w:val="Code"/>
      </w:pPr>
      <w:r w:rsidRPr="00851208">
        <w:t>Date: Wed Sep 15 19:14:15 CEST 2010</w:t>
      </w:r>
    </w:p>
    <w:p w:rsidR="003A363C" w:rsidRPr="00851208" w:rsidRDefault="003A363C" w:rsidP="003A363C">
      <w:pPr>
        <w:pStyle w:val="Code"/>
      </w:pPr>
      <w:r w:rsidRPr="00851208">
        <w:t>User: telerilevamento</w:t>
      </w:r>
    </w:p>
    <w:p w:rsidR="003A363C" w:rsidRPr="00851208" w:rsidRDefault="003A363C" w:rsidP="003A363C">
      <w:pPr>
        <w:pStyle w:val="Code"/>
      </w:pPr>
      <w:r w:rsidRPr="00851208">
        <w:t>Dark Spectrum Present: No</w:t>
      </w:r>
    </w:p>
    <w:p w:rsidR="003A363C" w:rsidRPr="00851208" w:rsidRDefault="003A363C" w:rsidP="003A363C">
      <w:pPr>
        <w:pStyle w:val="Code"/>
      </w:pPr>
      <w:r w:rsidRPr="00851208">
        <w:t>Reference Spectrum Present: No</w:t>
      </w:r>
    </w:p>
    <w:p w:rsidR="003A363C" w:rsidRPr="00851208" w:rsidRDefault="003A363C" w:rsidP="003A363C">
      <w:pPr>
        <w:pStyle w:val="Code"/>
      </w:pPr>
      <w:r w:rsidRPr="00851208">
        <w:t>Number of Sampled Component Spectra: 1</w:t>
      </w:r>
    </w:p>
    <w:p w:rsidR="003A363C" w:rsidRPr="00851208" w:rsidRDefault="003A363C" w:rsidP="003A363C">
      <w:pPr>
        <w:pStyle w:val="Code"/>
      </w:pPr>
      <w:r w:rsidRPr="00851208">
        <w:t>Spectrometers: HR4C1076</w:t>
      </w:r>
    </w:p>
    <w:p w:rsidR="003A363C" w:rsidRPr="00851208" w:rsidRDefault="003A363C" w:rsidP="003A363C">
      <w:pPr>
        <w:pStyle w:val="Code"/>
      </w:pPr>
      <w:r w:rsidRPr="00851208">
        <w:t>Integration Time (usec): 1000000 (HR4C1076)</w:t>
      </w:r>
    </w:p>
    <w:p w:rsidR="003A363C" w:rsidRPr="00851208" w:rsidRDefault="003A363C" w:rsidP="003A363C">
      <w:pPr>
        <w:pStyle w:val="Code"/>
      </w:pPr>
      <w:r w:rsidRPr="00851208">
        <w:t>Spectra Averaged: 10 (HR4C1076)</w:t>
      </w:r>
    </w:p>
    <w:p w:rsidR="003A363C" w:rsidRPr="00851208" w:rsidRDefault="003A363C" w:rsidP="003A363C">
      <w:pPr>
        <w:pStyle w:val="Code"/>
      </w:pPr>
      <w:r w:rsidRPr="00851208">
        <w:t>Boxcar Smoothing: 0 (HR4C1076)</w:t>
      </w:r>
    </w:p>
    <w:p w:rsidR="003A363C" w:rsidRPr="00851208" w:rsidRDefault="003A363C" w:rsidP="003A363C">
      <w:pPr>
        <w:pStyle w:val="Code"/>
      </w:pPr>
      <w:r w:rsidRPr="00851208">
        <w:t>Correct for Electrical Dark: No (HR4C1076)</w:t>
      </w:r>
    </w:p>
    <w:p w:rsidR="003A363C" w:rsidRPr="00851208" w:rsidRDefault="003A363C" w:rsidP="003A363C">
      <w:pPr>
        <w:pStyle w:val="Code"/>
      </w:pPr>
      <w:r w:rsidRPr="00851208">
        <w:t>Strobe/Lamp Enabled: No (HR4C1076)</w:t>
      </w:r>
    </w:p>
    <w:p w:rsidR="003A363C" w:rsidRPr="00851208" w:rsidRDefault="003A363C" w:rsidP="003A363C">
      <w:pPr>
        <w:pStyle w:val="Code"/>
      </w:pPr>
      <w:r w:rsidRPr="00851208">
        <w:t>Correct for Detector Non-linearity: No (HR4C1076)</w:t>
      </w:r>
    </w:p>
    <w:p w:rsidR="003A363C" w:rsidRPr="00851208" w:rsidRDefault="003A363C" w:rsidP="003A363C">
      <w:pPr>
        <w:pStyle w:val="Code"/>
      </w:pPr>
      <w:r w:rsidRPr="00851208">
        <w:t>Correct for Stray Light: No (HR4C1076)</w:t>
      </w:r>
    </w:p>
    <w:p w:rsidR="003A363C" w:rsidRPr="00851208" w:rsidRDefault="003A363C" w:rsidP="003A363C">
      <w:pPr>
        <w:pStyle w:val="Code"/>
      </w:pPr>
      <w:r w:rsidRPr="00851208">
        <w:t>Number of Pixels in Processed Spectrum: 3648</w:t>
      </w:r>
    </w:p>
    <w:p w:rsidR="003A363C" w:rsidRPr="00851208" w:rsidRDefault="003A363C" w:rsidP="003A363C">
      <w:pPr>
        <w:pStyle w:val="Code"/>
      </w:pPr>
      <w:r w:rsidRPr="00851208">
        <w:t>&gt;&gt;&gt;&gt;&gt;Begin Processed Spectral Data&lt;&lt;&lt;&lt;&lt;</w:t>
      </w:r>
    </w:p>
    <w:p w:rsidR="003A363C" w:rsidRPr="00851208" w:rsidRDefault="003A363C" w:rsidP="003A363C">
      <w:pPr>
        <w:pStyle w:val="Code"/>
      </w:pPr>
      <w:r w:rsidRPr="00851208">
        <w:t>Wavelength(nm); radiance(W*m-2*sr-1*nm-1)</w:t>
      </w:r>
    </w:p>
    <w:p w:rsidR="003A363C" w:rsidRPr="00851208" w:rsidRDefault="003A363C" w:rsidP="003A363C">
      <w:pPr>
        <w:pStyle w:val="Code"/>
      </w:pPr>
      <w:r w:rsidRPr="00851208">
        <w:t>717.00000;0.17904775</w:t>
      </w:r>
    </w:p>
    <w:p w:rsidR="003A363C" w:rsidRPr="00851208" w:rsidRDefault="003A363C" w:rsidP="003A363C">
      <w:pPr>
        <w:pStyle w:val="Code"/>
      </w:pPr>
      <w:r w:rsidRPr="00851208">
        <w:t>717.02000;0.17878146</w:t>
      </w:r>
    </w:p>
    <w:p w:rsidR="003A363C" w:rsidRPr="00851208" w:rsidRDefault="003A363C" w:rsidP="003A363C">
      <w:pPr>
        <w:pStyle w:val="Code"/>
      </w:pPr>
      <w:r w:rsidRPr="00851208">
        <w:t>717.04000;0.17849983</w:t>
      </w:r>
    </w:p>
    <w:p w:rsidR="003A363C" w:rsidRPr="00851208" w:rsidRDefault="003A363C" w:rsidP="003A363C">
      <w:pPr>
        <w:pStyle w:val="Code"/>
      </w:pPr>
      <w:r w:rsidRPr="00851208">
        <w:t>717.06000;0.17820124</w:t>
      </w:r>
    </w:p>
    <w:p w:rsidR="003A363C" w:rsidRPr="00851208" w:rsidRDefault="003A363C" w:rsidP="003A363C">
      <w:pPr>
        <w:pStyle w:val="Code"/>
      </w:pPr>
      <w:r w:rsidRPr="00851208">
        <w:t>…</w:t>
      </w:r>
    </w:p>
    <w:p w:rsidR="003A363C" w:rsidRDefault="003A363C" w:rsidP="007D43F6">
      <w:pPr>
        <w:pStyle w:val="Heading3"/>
      </w:pPr>
      <w:bookmarkStart w:id="160" w:name="_Toc355280377"/>
      <w:bookmarkStart w:id="161" w:name="_Toc357598040"/>
      <w:r>
        <w:t>HDF5 Files containing FGI goniometer measurements</w:t>
      </w:r>
      <w:bookmarkEnd w:id="160"/>
      <w:bookmarkEnd w:id="161"/>
    </w:p>
    <w:tbl>
      <w:tblPr>
        <w:tblStyle w:val="TableGrid"/>
        <w:tblW w:w="0" w:type="auto"/>
        <w:tblInd w:w="709" w:type="dxa"/>
        <w:tblLook w:val="04A0"/>
      </w:tblPr>
      <w:tblGrid>
        <w:gridCol w:w="1564"/>
        <w:gridCol w:w="7298"/>
      </w:tblGrid>
      <w:tr w:rsidR="00B61E92" w:rsidTr="00A23C3C">
        <w:tc>
          <w:tcPr>
            <w:tcW w:w="0" w:type="auto"/>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A23C3C">
        <w:tc>
          <w:tcPr>
            <w:tcW w:w="0" w:type="auto"/>
          </w:tcPr>
          <w:p w:rsidR="00B61E92" w:rsidRDefault="00B61E92" w:rsidP="00A23C3C">
            <w:pPr>
              <w:pStyle w:val="Body"/>
              <w:ind w:left="0"/>
            </w:pPr>
            <w:r>
              <w:t>Devices</w:t>
            </w:r>
          </w:p>
        </w:tc>
        <w:tc>
          <w:tcPr>
            <w:tcW w:w="0" w:type="auto"/>
          </w:tcPr>
          <w:p w:rsidR="00B61E92" w:rsidRDefault="00B61E92" w:rsidP="00A23C3C">
            <w:pPr>
              <w:pStyle w:val="Body"/>
              <w:ind w:left="0"/>
            </w:pPr>
          </w:p>
        </w:tc>
      </w:tr>
      <w:tr w:rsidR="00B61E92" w:rsidTr="00A23C3C">
        <w:tc>
          <w:tcPr>
            <w:tcW w:w="0" w:type="auto"/>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files containing measurement data from FGI (Finish Geodetic Institute) goniometer measurements</w:t>
            </w:r>
          </w:p>
          <w:p w:rsidR="00B61E92" w:rsidRPr="00084655" w:rsidRDefault="006E169B" w:rsidP="006E169B">
            <w:pPr>
              <w:pStyle w:val="Body"/>
              <w:ind w:left="0"/>
            </w:pPr>
            <w:r>
              <w:t>T</w:t>
            </w:r>
            <w:r w:rsidR="00B61E92">
              <w:t xml:space="preserve">he newest data structure version </w:t>
            </w:r>
            <w:r>
              <w:t>(</w:t>
            </w:r>
            <w:r w:rsidR="00B61E92">
              <w:t>with a coupled xml-file, containing all the metadata</w:t>
            </w:r>
            <w:r>
              <w:t xml:space="preserve">) </w:t>
            </w:r>
            <w:r w:rsidR="00B61E92">
              <w:t xml:space="preserve">is still experimental </w:t>
            </w:r>
            <w:r>
              <w:t>and is not ye</w:t>
            </w:r>
            <w:r w:rsidR="00B61E92">
              <w:t>t not fully supported.</w:t>
            </w:r>
          </w:p>
        </w:tc>
      </w:tr>
      <w:tr w:rsidR="00B61E92" w:rsidTr="00A23C3C">
        <w:tc>
          <w:tcPr>
            <w:tcW w:w="0" w:type="auto"/>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6E169B">
              <w:t>spectrum</w:t>
            </w:r>
            <w:r>
              <w:t xml:space="preserve"> per file, each spectrum is saved separately. The name of each spectrum is constructed from the campaign name, the beam geometry (if HDRF or BRF), a data structure identifier and an auto numbered identifier (e.g. Snow7.HDRF.lib2.14).</w:t>
            </w:r>
          </w:p>
        </w:tc>
      </w:tr>
    </w:tbl>
    <w:p w:rsidR="00632319" w:rsidRDefault="00632319" w:rsidP="007D43F6">
      <w:pPr>
        <w:pStyle w:val="Heading3"/>
      </w:pPr>
      <w:bookmarkStart w:id="162" w:name="_Toc357598041"/>
      <w:bookmarkStart w:id="163" w:name="_Toc355280378"/>
      <w:r>
        <w:t>UniSpec</w:t>
      </w:r>
      <w:bookmarkEnd w:id="162"/>
    </w:p>
    <w:tbl>
      <w:tblPr>
        <w:tblStyle w:val="TableGrid"/>
        <w:tblW w:w="0" w:type="auto"/>
        <w:tblInd w:w="709" w:type="dxa"/>
        <w:tblLook w:val="04A0"/>
      </w:tblPr>
      <w:tblGrid>
        <w:gridCol w:w="2818"/>
        <w:gridCol w:w="4705"/>
      </w:tblGrid>
      <w:tr w:rsidR="00632319" w:rsidTr="00A23C3C">
        <w:tc>
          <w:tcPr>
            <w:tcW w:w="0" w:type="auto"/>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632319" w:rsidTr="00A23C3C">
        <w:tc>
          <w:tcPr>
            <w:tcW w:w="0" w:type="auto"/>
          </w:tcPr>
          <w:p w:rsidR="00632319" w:rsidRDefault="00632319" w:rsidP="00A23C3C">
            <w:pPr>
              <w:pStyle w:val="Body"/>
              <w:ind w:left="0"/>
            </w:pPr>
            <w:r>
              <w:t>Devices</w:t>
            </w:r>
          </w:p>
        </w:tc>
        <w:tc>
          <w:tcPr>
            <w:tcW w:w="0" w:type="auto"/>
          </w:tcPr>
          <w:p w:rsidR="00632319" w:rsidRDefault="00FF4CE5" w:rsidP="00A23C3C">
            <w:pPr>
              <w:pStyle w:val="Body"/>
              <w:ind w:left="0"/>
            </w:pPr>
            <w:r>
              <w:t>%%%</w:t>
            </w:r>
          </w:p>
        </w:tc>
      </w:tr>
      <w:tr w:rsidR="00632319" w:rsidTr="00A23C3C">
        <w:tc>
          <w:tcPr>
            <w:tcW w:w="0" w:type="auto"/>
          </w:tcPr>
          <w:p w:rsidR="00632319" w:rsidRDefault="00632319" w:rsidP="00A23C3C">
            <w:pPr>
              <w:pStyle w:val="Body"/>
              <w:ind w:left="0"/>
            </w:pPr>
            <w:r>
              <w:t>Supported Formats</w:t>
            </w:r>
          </w:p>
        </w:tc>
        <w:tc>
          <w:tcPr>
            <w:tcW w:w="0" w:type="auto"/>
          </w:tcPr>
          <w:p w:rsidR="00632319" w:rsidRPr="00084655" w:rsidRDefault="00923E7C" w:rsidP="00A23C3C">
            <w:pPr>
              <w:pStyle w:val="Body"/>
              <w:ind w:left="0"/>
            </w:pPr>
            <w:r>
              <w:t xml:space="preserve">UniSpec </w:t>
            </w:r>
            <w:r w:rsidR="00632319">
              <w:t>Single Beam and Dual Beam text files</w:t>
            </w:r>
          </w:p>
        </w:tc>
      </w:tr>
      <w:tr w:rsidR="00632319" w:rsidTr="00A23C3C">
        <w:tc>
          <w:tcPr>
            <w:tcW w:w="0" w:type="auto"/>
          </w:tcPr>
          <w:p w:rsidR="00632319" w:rsidRDefault="00632319" w:rsidP="00A23C3C">
            <w:pPr>
              <w:pStyle w:val="Body"/>
              <w:ind w:left="0"/>
            </w:pPr>
            <w:r>
              <w:t>Comments</w:t>
            </w:r>
          </w:p>
        </w:tc>
        <w:tc>
          <w:tcPr>
            <w:tcW w:w="0" w:type="auto"/>
          </w:tcPr>
          <w:p w:rsidR="00632319" w:rsidRDefault="00632319" w:rsidP="00A23C3C">
            <w:pPr>
              <w:pStyle w:val="TableText"/>
            </w:pPr>
          </w:p>
        </w:tc>
      </w:tr>
    </w:tbl>
    <w:p w:rsidR="00632319" w:rsidRDefault="00632319" w:rsidP="007D43F6">
      <w:pPr>
        <w:pStyle w:val="Heading3"/>
      </w:pPr>
      <w:bookmarkStart w:id="164" w:name="_Toc357598042"/>
      <w:r>
        <w:t>SPECPR</w:t>
      </w:r>
      <w:bookmarkEnd w:id="164"/>
    </w:p>
    <w:tbl>
      <w:tblPr>
        <w:tblStyle w:val="TableGrid"/>
        <w:tblW w:w="0" w:type="auto"/>
        <w:tblInd w:w="709" w:type="dxa"/>
        <w:tblLook w:val="04A0"/>
      </w:tblPr>
      <w:tblGrid>
        <w:gridCol w:w="2818"/>
        <w:gridCol w:w="2357"/>
      </w:tblGrid>
      <w:tr w:rsidR="00632319" w:rsidTr="00A23C3C">
        <w:tc>
          <w:tcPr>
            <w:tcW w:w="0" w:type="auto"/>
          </w:tcPr>
          <w:p w:rsidR="00632319" w:rsidRDefault="00632319" w:rsidP="00A23C3C">
            <w:pPr>
              <w:pStyle w:val="Body"/>
              <w:ind w:left="0"/>
            </w:pPr>
            <w:r>
              <w:t>Standard or Format Owner</w:t>
            </w:r>
          </w:p>
        </w:tc>
        <w:tc>
          <w:tcPr>
            <w:tcW w:w="0" w:type="auto"/>
          </w:tcPr>
          <w:p w:rsidR="00632319" w:rsidRDefault="00632319" w:rsidP="00A23C3C">
            <w:pPr>
              <w:pStyle w:val="Body"/>
              <w:ind w:left="0"/>
            </w:pPr>
            <w:r>
              <w:t>USGS</w:t>
            </w:r>
          </w:p>
        </w:tc>
      </w:tr>
      <w:tr w:rsidR="00632319" w:rsidTr="00A23C3C">
        <w:tc>
          <w:tcPr>
            <w:tcW w:w="0" w:type="auto"/>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632319" w:rsidTr="00A23C3C">
        <w:tc>
          <w:tcPr>
            <w:tcW w:w="0" w:type="auto"/>
          </w:tcPr>
          <w:p w:rsidR="00632319" w:rsidRDefault="00632319" w:rsidP="00A23C3C">
            <w:pPr>
              <w:pStyle w:val="Body"/>
              <w:ind w:left="0"/>
            </w:pPr>
            <w:r>
              <w:t>Supported Formats</w:t>
            </w:r>
          </w:p>
        </w:tc>
        <w:tc>
          <w:tcPr>
            <w:tcW w:w="0" w:type="auto"/>
          </w:tcPr>
          <w:p w:rsidR="00632319" w:rsidRPr="00084655" w:rsidRDefault="00632319" w:rsidP="00632319">
            <w:pPr>
              <w:pStyle w:val="Body"/>
              <w:ind w:left="0"/>
            </w:pPr>
          </w:p>
        </w:tc>
      </w:tr>
      <w:tr w:rsidR="00632319" w:rsidTr="00A23C3C">
        <w:tc>
          <w:tcPr>
            <w:tcW w:w="0" w:type="auto"/>
          </w:tcPr>
          <w:p w:rsidR="00632319" w:rsidRDefault="00632319" w:rsidP="00A23C3C">
            <w:pPr>
              <w:pStyle w:val="Body"/>
              <w:ind w:left="0"/>
            </w:pPr>
            <w:r>
              <w:t>Comments</w:t>
            </w:r>
          </w:p>
        </w:tc>
        <w:tc>
          <w:tcPr>
            <w:tcW w:w="0" w:type="auto"/>
          </w:tcPr>
          <w:p w:rsidR="00632319" w:rsidRDefault="00FF4CE5" w:rsidP="00A23C3C">
            <w:pPr>
              <w:pStyle w:val="TableText"/>
            </w:pPr>
            <w:r>
              <w:t>%%%</w:t>
            </w:r>
          </w:p>
        </w:tc>
      </w:tr>
    </w:tbl>
    <w:p w:rsidR="00632319" w:rsidRDefault="00632319" w:rsidP="007D43F6">
      <w:pPr>
        <w:pStyle w:val="Heading3"/>
      </w:pPr>
      <w:bookmarkStart w:id="165" w:name="_Toc357598043"/>
      <w:r>
        <w:t>Modtran Albedo File</w:t>
      </w:r>
      <w:bookmarkEnd w:id="165"/>
    </w:p>
    <w:tbl>
      <w:tblPr>
        <w:tblStyle w:val="TableGrid"/>
        <w:tblW w:w="0" w:type="auto"/>
        <w:tblInd w:w="709" w:type="dxa"/>
        <w:tblLook w:val="04A0"/>
      </w:tblPr>
      <w:tblGrid>
        <w:gridCol w:w="2818"/>
        <w:gridCol w:w="861"/>
      </w:tblGrid>
      <w:tr w:rsidR="00632319" w:rsidTr="00A23C3C">
        <w:tc>
          <w:tcPr>
            <w:tcW w:w="0" w:type="auto"/>
          </w:tcPr>
          <w:p w:rsidR="00632319" w:rsidRDefault="00632319" w:rsidP="00A23C3C">
            <w:pPr>
              <w:pStyle w:val="Body"/>
              <w:ind w:left="0"/>
            </w:pPr>
            <w:r>
              <w:t>Standard or Format Owner</w:t>
            </w:r>
          </w:p>
        </w:tc>
        <w:tc>
          <w:tcPr>
            <w:tcW w:w="0" w:type="auto"/>
          </w:tcPr>
          <w:p w:rsidR="00632319" w:rsidRDefault="00FF4CE5" w:rsidP="00A23C3C">
            <w:pPr>
              <w:pStyle w:val="Body"/>
              <w:ind w:left="0"/>
            </w:pPr>
            <w:r>
              <w:t xml:space="preserve">%%% </w:t>
            </w:r>
          </w:p>
        </w:tc>
      </w:tr>
      <w:tr w:rsidR="00632319" w:rsidTr="00A23C3C">
        <w:tc>
          <w:tcPr>
            <w:tcW w:w="0" w:type="auto"/>
          </w:tcPr>
          <w:p w:rsidR="00632319" w:rsidRDefault="00632319" w:rsidP="00A23C3C">
            <w:pPr>
              <w:pStyle w:val="Body"/>
              <w:ind w:left="0"/>
            </w:pPr>
            <w:r>
              <w:t>Devices</w:t>
            </w:r>
          </w:p>
        </w:tc>
        <w:tc>
          <w:tcPr>
            <w:tcW w:w="0" w:type="auto"/>
          </w:tcPr>
          <w:p w:rsidR="00632319" w:rsidRDefault="00632319" w:rsidP="00A23C3C">
            <w:pPr>
              <w:pStyle w:val="Body"/>
              <w:ind w:left="0"/>
            </w:pPr>
          </w:p>
        </w:tc>
      </w:tr>
      <w:tr w:rsidR="00632319" w:rsidTr="00A23C3C">
        <w:tc>
          <w:tcPr>
            <w:tcW w:w="0" w:type="auto"/>
          </w:tcPr>
          <w:p w:rsidR="00632319" w:rsidRDefault="00632319" w:rsidP="00A23C3C">
            <w:pPr>
              <w:pStyle w:val="Body"/>
              <w:ind w:left="0"/>
            </w:pPr>
            <w:r>
              <w:t>Supported Formats</w:t>
            </w:r>
          </w:p>
        </w:tc>
        <w:tc>
          <w:tcPr>
            <w:tcW w:w="0" w:type="auto"/>
          </w:tcPr>
          <w:p w:rsidR="00632319" w:rsidRPr="00084655" w:rsidRDefault="00632319" w:rsidP="00A23C3C">
            <w:pPr>
              <w:pStyle w:val="Body"/>
              <w:ind w:left="0"/>
            </w:pPr>
          </w:p>
        </w:tc>
      </w:tr>
      <w:tr w:rsidR="00632319" w:rsidTr="00A23C3C">
        <w:tc>
          <w:tcPr>
            <w:tcW w:w="0" w:type="auto"/>
          </w:tcPr>
          <w:p w:rsidR="00632319" w:rsidRDefault="00632319" w:rsidP="00A23C3C">
            <w:pPr>
              <w:pStyle w:val="Body"/>
              <w:ind w:left="0"/>
            </w:pPr>
            <w:r>
              <w:t>Comments</w:t>
            </w:r>
          </w:p>
        </w:tc>
        <w:tc>
          <w:tcPr>
            <w:tcW w:w="0" w:type="auto"/>
          </w:tcPr>
          <w:p w:rsidR="00632319" w:rsidRDefault="00632319" w:rsidP="00A23C3C">
            <w:pPr>
              <w:pStyle w:val="TableText"/>
            </w:pPr>
          </w:p>
        </w:tc>
      </w:tr>
    </w:tbl>
    <w:p w:rsidR="003A363C" w:rsidRDefault="003A363C" w:rsidP="007D43F6">
      <w:pPr>
        <w:pStyle w:val="Heading3"/>
      </w:pPr>
      <w:bookmarkStart w:id="166" w:name="_Toc357598044"/>
      <w:r>
        <w:t>Excel files</w:t>
      </w:r>
      <w:bookmarkEnd w:id="163"/>
      <w:bookmarkEnd w:id="166"/>
    </w:p>
    <w:tbl>
      <w:tblPr>
        <w:tblStyle w:val="TableGrid"/>
        <w:tblW w:w="0" w:type="auto"/>
        <w:tblInd w:w="709" w:type="dxa"/>
        <w:tblLook w:val="04A0"/>
      </w:tblPr>
      <w:tblGrid>
        <w:gridCol w:w="1659"/>
        <w:gridCol w:w="7203"/>
      </w:tblGrid>
      <w:tr w:rsidR="00B61E92" w:rsidTr="00A23C3C">
        <w:tc>
          <w:tcPr>
            <w:tcW w:w="0" w:type="auto"/>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A23C3C">
        <w:tc>
          <w:tcPr>
            <w:tcW w:w="0" w:type="auto"/>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A23C3C">
        <w:tc>
          <w:tcPr>
            <w:tcW w:w="0" w:type="auto"/>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B61E92">
            <w:pPr>
              <w:pStyle w:val="Body"/>
              <w:ind w:left="0"/>
            </w:pPr>
            <w:r>
              <w:t xml:space="preserve">(.CSV files may be interpreted as Ocean Optics SpectraSuite Data Files. See section </w:t>
            </w:r>
            <w:fldSimple w:instr=" REF _Ref356813987 \r \h  \* MERGEFORMAT ">
              <w:r w:rsidR="00245196" w:rsidRPr="00245196">
                <w:rPr>
                  <w:rStyle w:val="CrossReference"/>
                </w:rPr>
                <w:t>4.9.7</w:t>
              </w:r>
            </w:fldSimple>
            <w:r w:rsidRPr="007B39B1">
              <w:rPr>
                <w:rStyle w:val="CrossReference"/>
              </w:rPr>
              <w:t xml:space="preserve"> </w:t>
            </w:r>
            <w:fldSimple w:instr=" REF _Ref356813989 \h  \* MERGEFORMAT ">
              <w:r w:rsidR="00245196" w:rsidRPr="00245196">
                <w:rPr>
                  <w:rStyle w:val="CrossReference"/>
                </w:rPr>
                <w:t>Ocean Optics SpectraSuite Data Files</w:t>
              </w:r>
            </w:fldSimple>
            <w:r>
              <w:t>.)</w:t>
            </w:r>
          </w:p>
        </w:tc>
      </w:tr>
      <w:tr w:rsidR="00B61E92" w:rsidTr="00A23C3C">
        <w:tc>
          <w:tcPr>
            <w:tcW w:w="0" w:type="auto"/>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 The column is checked for valid numeric data, bit is otherwise ignored.</w:t>
            </w:r>
          </w:p>
          <w:p w:rsidR="00B61E92" w:rsidRDefault="00B61E92" w:rsidP="00B61E92">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rsidR="00B61E92" w:rsidRDefault="00B61E92" w:rsidP="00B61E92">
            <w:pPr>
              <w:pStyle w:val="TableText"/>
            </w:pPr>
            <w:r>
              <w:t>The spectra “file names” are constructed from the Excel file name and the spectrum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rPr>
        <w:drawing>
          <wp:inline distT="0" distB="0" distL="0" distR="0">
            <wp:extent cx="5359832" cy="3951027"/>
            <wp:effectExtent l="19050" t="0" r="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3A363C" w:rsidRDefault="003A363C" w:rsidP="003A363C">
      <w:pPr>
        <w:pStyle w:val="Caption"/>
      </w:pPr>
      <w:r w:rsidRPr="00084655">
        <w:t xml:space="preserve">Figure </w:t>
      </w:r>
      <w:fldSimple w:instr=" SEQ Figure \* ARABIC ">
        <w:r w:rsidR="00245196">
          <w:rPr>
            <w:noProof/>
          </w:rPr>
          <w:t>10</w:t>
        </w:r>
      </w:fldSimple>
      <w:r w:rsidRPr="00084655">
        <w:t xml:space="preserve">: </w:t>
      </w:r>
      <w:r>
        <w:t>Top-left corner of example spreadsheet</w:t>
      </w:r>
    </w:p>
    <w:p w:rsidR="003A363C" w:rsidRPr="00084655" w:rsidRDefault="003A363C" w:rsidP="007D43F6">
      <w:pPr>
        <w:pStyle w:val="Heading3"/>
      </w:pPr>
      <w:bookmarkStart w:id="167" w:name="_Toc355280379"/>
      <w:bookmarkStart w:id="168" w:name="_Toc357598045"/>
      <w:r w:rsidRPr="00084655">
        <w:t>TXT Space Formatted Text Files</w:t>
      </w:r>
      <w:bookmarkEnd w:id="167"/>
      <w:bookmarkEnd w:id="168"/>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tblPr>
      <w:tblGrid>
        <w:gridCol w:w="2022"/>
        <w:gridCol w:w="6840"/>
      </w:tblGrid>
      <w:tr w:rsidR="00C65D61" w:rsidTr="00A23C3C">
        <w:tc>
          <w:tcPr>
            <w:tcW w:w="0" w:type="auto"/>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C65D61" w:rsidTr="00A23C3C">
        <w:tc>
          <w:tcPr>
            <w:tcW w:w="0" w:type="auto"/>
          </w:tcPr>
          <w:p w:rsidR="00C65D61" w:rsidRDefault="00C65D61" w:rsidP="00A23C3C">
            <w:pPr>
              <w:pStyle w:val="Body"/>
              <w:ind w:left="0"/>
            </w:pPr>
            <w:r>
              <w:t>Devices</w:t>
            </w:r>
          </w:p>
        </w:tc>
        <w:tc>
          <w:tcPr>
            <w:tcW w:w="0" w:type="auto"/>
          </w:tcPr>
          <w:p w:rsidR="00C65D61" w:rsidRDefault="00632319" w:rsidP="00A23C3C">
            <w:pPr>
              <w:pStyle w:val="Body"/>
              <w:ind w:left="0"/>
            </w:pPr>
            <w:r>
              <w:t>N/A</w:t>
            </w:r>
          </w:p>
        </w:tc>
      </w:tr>
      <w:tr w:rsidR="0059682B" w:rsidTr="00A23C3C">
        <w:tc>
          <w:tcPr>
            <w:tcW w:w="0" w:type="auto"/>
          </w:tcPr>
          <w:p w:rsidR="00C65D61" w:rsidRDefault="00C65D61" w:rsidP="00A23C3C">
            <w:pPr>
              <w:pStyle w:val="Body"/>
              <w:ind w:left="0"/>
            </w:pPr>
            <w:r>
              <w:t>Supported Formats</w:t>
            </w:r>
          </w:p>
        </w:tc>
        <w:tc>
          <w:tcPr>
            <w:tcW w:w="0" w:type="auto"/>
          </w:tcPr>
          <w:p w:rsidR="00C65D61" w:rsidRPr="00084655" w:rsidRDefault="0007482B" w:rsidP="0007482B">
            <w:pPr>
              <w:pStyle w:val="Body"/>
              <w:ind w:left="0"/>
            </w:pPr>
            <w:r>
              <w:t>S</w:t>
            </w:r>
            <w:r w:rsidR="00C65D61" w:rsidRPr="00084655">
              <w:t xml:space="preserve">pace </w:t>
            </w:r>
            <w:r>
              <w:t>separated</w:t>
            </w:r>
            <w:r w:rsidR="00C65D61" w:rsidRPr="00084655">
              <w:t xml:space="preserve"> text files</w:t>
            </w:r>
          </w:p>
        </w:tc>
      </w:tr>
      <w:tr w:rsidR="00C65D61" w:rsidTr="00A23C3C">
        <w:tc>
          <w:tcPr>
            <w:tcW w:w="0" w:type="auto"/>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Each line in the text file holds the values for each Spectrum for one wavelength.</w:t>
            </w:r>
          </w:p>
          <w:p w:rsidR="00C65D61" w:rsidRPr="00B85C2C" w:rsidRDefault="00C65D61" w:rsidP="00C65D61">
            <w:pPr>
              <w:pStyle w:val="BulletinTable"/>
              <w:rPr>
                <w:rStyle w:val="DocActionChar"/>
                <w:i w:val="0"/>
                <w:color w:val="auto"/>
              </w:rPr>
            </w:pPr>
            <w:r>
              <w:t xml:space="preserve">Values in each line are space separated. Do not use Tabs. </w:t>
            </w:r>
            <w:r w:rsidRPr="00B85C2C">
              <w:rPr>
                <w:rStyle w:val="DocActionChar"/>
              </w:rPr>
              <w:t>%%% Is this true?</w:t>
            </w:r>
          </w:p>
          <w:p w:rsidR="00C65D61" w:rsidRPr="00B85C2C" w:rsidRDefault="00C65D61" w:rsidP="00C65D61">
            <w:pPr>
              <w:pStyle w:val="BulletinTable"/>
              <w:rPr>
                <w:rStyle w:val="DocActionChar"/>
                <w:i w:val="0"/>
                <w:color w:val="auto"/>
              </w:rPr>
            </w:pPr>
            <w:r>
              <w:t>The first line of the file is a heading line. Its values are used as the names of the Spectra in Specchio.</w:t>
            </w:r>
          </w:p>
          <w:p w:rsidR="00C65D61" w:rsidRDefault="00C65D61" w:rsidP="00C65D61">
            <w:pPr>
              <w:pStyle w:val="BulletinTable"/>
            </w:pPr>
            <w:r>
              <w:t>All values on subsequent lines must be numeric.</w:t>
            </w:r>
          </w:p>
          <w:p w:rsidR="00C65D61" w:rsidRPr="00C65D61" w:rsidRDefault="00C65D61" w:rsidP="00C65D61">
            <w:pPr>
              <w:pStyle w:val="BulletinTable"/>
            </w:pPr>
            <w:r>
              <w:t>The first column is the wavelength.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t>. They each have observations at wavelengths fro</w:t>
      </w:r>
      <w:r w:rsidR="00632319">
        <w:t>m</w:t>
      </w:r>
      <w:r>
        <w:t xml:space="preserve"> 350</w:t>
      </w:r>
      <w:r w:rsidRPr="00B85C2C">
        <w:rPr>
          <w:rFonts w:ascii="Times New Roman" w:hAnsi="Times New Roman"/>
        </w:rPr>
        <w:t>η</w:t>
      </w:r>
      <w:r w:rsidRPr="00B85C2C">
        <w:t>m</w:t>
      </w:r>
      <w:r>
        <w:t xml:space="preserve"> to 361</w:t>
      </w:r>
      <w:r w:rsidRPr="00B85C2C">
        <w:rPr>
          <w:rFonts w:ascii="Times New Roman" w:hAnsi="Times New Roman"/>
        </w:rPr>
        <w:t>η</w:t>
      </w:r>
      <w:r>
        <w:t>m.</w:t>
      </w:r>
    </w:p>
    <w:p w:rsidR="003A363C" w:rsidRPr="00851208" w:rsidRDefault="003A363C" w:rsidP="003A363C">
      <w:pPr>
        <w:pStyle w:val="Code"/>
      </w:pPr>
      <w:r w:rsidRPr="00851208">
        <w:t xml:space="preserve">        wvl              mean_090499              mean_020599           </w:t>
      </w:r>
    </w:p>
    <w:p w:rsidR="003A363C" w:rsidRPr="00851208" w:rsidRDefault="003A363C" w:rsidP="003A363C">
      <w:pPr>
        <w:pStyle w:val="Code"/>
      </w:pPr>
      <w:r w:rsidRPr="00851208">
        <w:t xml:space="preserve">      350.000                0.0246756                0.0229771         </w:t>
      </w:r>
    </w:p>
    <w:p w:rsidR="003A363C" w:rsidRPr="00851208" w:rsidRDefault="003A363C" w:rsidP="003A363C">
      <w:pPr>
        <w:pStyle w:val="Code"/>
      </w:pPr>
      <w:r w:rsidRPr="00851208">
        <w:t xml:space="preserve">      351.000                0.0246917                0.0228430         </w:t>
      </w:r>
    </w:p>
    <w:p w:rsidR="003A363C" w:rsidRPr="00851208" w:rsidRDefault="003A363C" w:rsidP="003A363C">
      <w:pPr>
        <w:pStyle w:val="Code"/>
      </w:pPr>
      <w:r w:rsidRPr="00851208">
        <w:t xml:space="preserve">      352.000                0.0247316                0.0229652         </w:t>
      </w:r>
    </w:p>
    <w:p w:rsidR="003A363C" w:rsidRPr="00851208" w:rsidRDefault="003A363C" w:rsidP="003A363C">
      <w:pPr>
        <w:pStyle w:val="Code"/>
      </w:pPr>
      <w:r w:rsidRPr="00851208">
        <w:t xml:space="preserve">      353.000                0.0248502                0.0231014         </w:t>
      </w:r>
    </w:p>
    <w:p w:rsidR="003A363C" w:rsidRPr="00851208" w:rsidRDefault="003A363C" w:rsidP="003A363C">
      <w:pPr>
        <w:pStyle w:val="Code"/>
      </w:pPr>
      <w:r w:rsidRPr="00851208">
        <w:t xml:space="preserve">      354.000                0.0250081                0.0232272         </w:t>
      </w:r>
    </w:p>
    <w:p w:rsidR="003A363C" w:rsidRPr="00851208" w:rsidRDefault="003A363C" w:rsidP="003A363C">
      <w:pPr>
        <w:pStyle w:val="Code"/>
      </w:pPr>
      <w:r w:rsidRPr="00851208">
        <w:t xml:space="preserve">      355.000                0.0250736                0.0232273         </w:t>
      </w:r>
    </w:p>
    <w:p w:rsidR="003A363C" w:rsidRPr="00851208" w:rsidRDefault="003A363C" w:rsidP="003A363C">
      <w:pPr>
        <w:pStyle w:val="Code"/>
      </w:pPr>
      <w:r w:rsidRPr="00851208">
        <w:t xml:space="preserve">      356.000                0.0249883                0.0233005         </w:t>
      </w:r>
    </w:p>
    <w:p w:rsidR="003A363C" w:rsidRPr="00851208" w:rsidRDefault="003A363C" w:rsidP="003A363C">
      <w:pPr>
        <w:pStyle w:val="Code"/>
      </w:pPr>
      <w:r w:rsidRPr="00851208">
        <w:t xml:space="preserve">      357.000                0.0249174                0.0233962         </w:t>
      </w:r>
    </w:p>
    <w:p w:rsidR="003A363C" w:rsidRPr="00851208" w:rsidRDefault="003A363C" w:rsidP="003A363C">
      <w:pPr>
        <w:pStyle w:val="Code"/>
      </w:pPr>
      <w:r w:rsidRPr="00851208">
        <w:t xml:space="preserve">      358.000                0.0250481                0.0234734         </w:t>
      </w:r>
    </w:p>
    <w:p w:rsidR="003A363C" w:rsidRPr="00851208" w:rsidRDefault="003A363C" w:rsidP="003A363C">
      <w:pPr>
        <w:pStyle w:val="Code"/>
      </w:pPr>
      <w:r w:rsidRPr="00851208">
        <w:t xml:space="preserve">      359.000                0.0252141                0.0235376         </w:t>
      </w:r>
    </w:p>
    <w:p w:rsidR="003A363C" w:rsidRPr="00851208" w:rsidRDefault="003A363C" w:rsidP="003A363C">
      <w:pPr>
        <w:pStyle w:val="Code"/>
      </w:pPr>
      <w:r w:rsidRPr="00851208">
        <w:t xml:space="preserve">      360.000                0.0253346                0.0236057         </w:t>
      </w:r>
    </w:p>
    <w:p w:rsidR="003A363C" w:rsidRPr="00851208" w:rsidRDefault="003A363C" w:rsidP="003A363C">
      <w:pPr>
        <w:pStyle w:val="Code"/>
      </w:pPr>
      <w:r w:rsidRPr="00851208">
        <w:t xml:space="preserve">      361.000                0.0253806                0.0236832         </w:t>
      </w:r>
    </w:p>
    <w:p w:rsidR="003A363C" w:rsidRDefault="003A363C" w:rsidP="003A363C">
      <w:pPr>
        <w:pStyle w:val="Heading2"/>
      </w:pPr>
      <w:bookmarkStart w:id="169" w:name="_Toc357598046"/>
      <w:r>
        <w:t xml:space="preserve">Supported Output </w:t>
      </w:r>
      <w:r w:rsidR="00C65D61">
        <w:t xml:space="preserve">Spectrum </w:t>
      </w:r>
      <w:r>
        <w:t>File Formats</w:t>
      </w:r>
      <w:bookmarkEnd w:id="169"/>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1310CE" w:rsidRDefault="001310CE" w:rsidP="0049064B">
      <w:pPr>
        <w:pStyle w:val="Heading2"/>
      </w:pPr>
      <w:bookmarkStart w:id="170" w:name="_Ref354072820"/>
      <w:bookmarkStart w:id="171" w:name="_Ref354072822"/>
      <w:bookmarkStart w:id="172" w:name="_Toc355280347"/>
      <w:bookmarkStart w:id="173" w:name="_Toc357598047"/>
      <w:bookmarkEnd w:id="138"/>
      <w:r w:rsidRPr="00084655">
        <w:t>Metadata</w:t>
      </w:r>
      <w:bookmarkEnd w:id="170"/>
      <w:bookmarkEnd w:id="171"/>
      <w:bookmarkEnd w:id="172"/>
      <w:bookmarkEnd w:id="173"/>
    </w:p>
    <w:p w:rsidR="001310CE" w:rsidRDefault="001310CE" w:rsidP="00A7583F">
      <w:pPr>
        <w:pStyle w:val="Body"/>
      </w:pPr>
      <w:r>
        <w:t xml:space="preserve">Specchio allows Users to store metadata about the </w:t>
      </w:r>
      <w:r w:rsidR="00152B61">
        <w:t xml:space="preserve">spectral </w:t>
      </w:r>
      <w:r>
        <w:t>data they have uploaded into Specchio Campaigns. It is stored at two levels: Campaign</w:t>
      </w:r>
      <w:r w:rsidR="00152B61">
        <w:t>-r</w:t>
      </w:r>
      <w:r>
        <w:t>elated Metadata and Spectrum</w:t>
      </w:r>
      <w:r w:rsidR="00152B61">
        <w:t>-r</w:t>
      </w:r>
      <w:r>
        <w:t>elated Metadata.</w:t>
      </w:r>
    </w:p>
    <w:p w:rsidR="00FF4CE5" w:rsidRDefault="001310CE" w:rsidP="00FF4CE5">
      <w:pPr>
        <w:pStyle w:val="Body"/>
      </w:pPr>
      <w:r>
        <w:t>For more information on the metadata parameters supported by SPECCHIO please refer to</w:t>
      </w:r>
      <w:r w:rsidRPr="00084655">
        <w:t xml:space="preserve"> Hüni et al.</w:t>
      </w:r>
      <w:r w:rsidR="0045564E" w:rsidRPr="00084655">
        <w:fldChar w:fldCharType="begin"/>
      </w:r>
      <w:r>
        <w:instrText xml:space="preserve"> ADDIN EN.CITE &lt;EndNote&gt;&lt;Cite ExcludeAuth="1"&gt;&lt;Author&gt;Hüni&lt;/Author&gt;&lt;Year&gt;2007&lt;/Year&gt;&lt;RecNum&gt;220&lt;/RecNum&gt;&lt;record&gt;&lt;rec-number&gt;220&lt;/rec-number&gt;&lt;foreign-keys&gt;&lt;key app="EN" db-id="0svr2tdvgevw2ned2pb5tt5ur5tdf0savr9s"&gt;220&lt;/key&gt;&lt;/foreign-keys&gt;&lt;ref-type name="Conference Proceedings"&gt;10&lt;/ref-type&gt;&lt;contributors&gt;&lt;authors&gt;&lt;author&gt;Hüni, A.&lt;/author&gt;&lt;author&gt;Nieke, Jens&lt;/author&gt;&lt;author&gt;Schopfer, J.&lt;/author&gt;&lt;author&gt;Kneubühler, M.&lt;/author&gt;&lt;author&gt;Itten, Klaus&lt;/author&gt;&lt;/authors&gt;&lt;/contributors&gt;&lt;titles&gt;&lt;title&gt;Metadata of Spectral Data Collections&lt;/title&gt;&lt;secondary-title&gt;5th EARSeL Workshop on Imaging Spectroscopy&lt;/secondary-title&gt;&lt;/titles&gt;&lt;pages&gt;14&lt;/pages&gt;&lt;dates&gt;&lt;year&gt;2007&lt;/year&gt;&lt;pub-dates&gt;&lt;date&gt;23-25 April 2007&lt;/date&gt;&lt;/pub-dates&gt;&lt;/dates&gt;&lt;pub-location&gt;Bruges, Belgium&lt;/pub-location&gt;&lt;urls&gt;&lt;/urls&gt;&lt;/record&gt;&lt;/Cite&gt;&lt;/EndNote&gt;</w:instrText>
      </w:r>
      <w:r w:rsidR="0045564E" w:rsidRPr="00084655">
        <w:fldChar w:fldCharType="separate"/>
      </w:r>
      <w:r w:rsidRPr="00084655">
        <w:rPr>
          <w:noProof/>
        </w:rPr>
        <w:t>(2007)</w:t>
      </w:r>
      <w:r w:rsidR="0045564E" w:rsidRPr="00084655">
        <w:fldChar w:fldCharType="end"/>
      </w:r>
      <w:r>
        <w:t xml:space="preserve"> </w:t>
      </w:r>
      <w:sdt>
        <w:sdtPr>
          <w:id w:val="12084322"/>
          <w:citation/>
        </w:sdtPr>
        <w:sdtContent>
          <w:r w:rsidR="0045564E">
            <w:fldChar w:fldCharType="begin"/>
          </w:r>
          <w:r w:rsidR="00243D76">
            <w:rPr>
              <w:lang w:val="en-AU"/>
            </w:rPr>
            <w:instrText xml:space="preserve"> CITATION Hün07 \l 3081 </w:instrText>
          </w:r>
          <w:r w:rsidR="0045564E">
            <w:fldChar w:fldCharType="separate"/>
          </w:r>
          <w:r w:rsidR="007D41EC" w:rsidRPr="007D41EC">
            <w:rPr>
              <w:noProof/>
              <w:lang w:val="en-AU"/>
            </w:rPr>
            <w:t>(Hüni &amp; Kneubühler, 2007)</w:t>
          </w:r>
          <w:r w:rsidR="0045564E">
            <w:fldChar w:fldCharType="end"/>
          </w:r>
        </w:sdtContent>
      </w:sdt>
      <w:r w:rsidR="00152B61">
        <w:t>.</w:t>
      </w:r>
      <w:bookmarkStart w:id="174" w:name="_Ref354084379"/>
      <w:bookmarkStart w:id="175" w:name="_Ref354084382"/>
      <w:bookmarkStart w:id="176" w:name="_Toc355280348"/>
    </w:p>
    <w:p w:rsidR="001310CE" w:rsidRDefault="001310CE" w:rsidP="007D43F6">
      <w:pPr>
        <w:pStyle w:val="Heading3"/>
      </w:pPr>
      <w:bookmarkStart w:id="177" w:name="_Ref357586090"/>
      <w:bookmarkStart w:id="178" w:name="_Toc357598048"/>
      <w:r>
        <w:t>Campaign</w:t>
      </w:r>
      <w:r w:rsidR="00152B61">
        <w:t>-r</w:t>
      </w:r>
      <w:r>
        <w:t>elated Metadata</w:t>
      </w:r>
      <w:bookmarkEnd w:id="174"/>
      <w:bookmarkEnd w:id="175"/>
      <w:bookmarkEnd w:id="176"/>
      <w:bookmarkEnd w:id="177"/>
      <w:bookmarkEnd w:id="178"/>
    </w:p>
    <w:p w:rsidR="001310CE" w:rsidRDefault="001310CE" w:rsidP="00A7583F">
      <w:pPr>
        <w:pStyle w:val="Body"/>
      </w:pPr>
      <w:r>
        <w:t xml:space="preserve">The following metadata </w:t>
      </w:r>
      <w:r w:rsidR="0095151A">
        <w:t xml:space="preserve">attributes </w:t>
      </w:r>
      <w:r>
        <w:t xml:space="preserve">can be set </w:t>
      </w:r>
      <w:r w:rsidR="00152B61">
        <w:t xml:space="preserve">independently </w:t>
      </w:r>
      <w:r>
        <w:t>for each Campaign.</w:t>
      </w:r>
    </w:p>
    <w:tbl>
      <w:tblPr>
        <w:tblStyle w:val="TableSimple"/>
        <w:tblW w:w="0" w:type="auto"/>
        <w:tblInd w:w="817" w:type="dxa"/>
        <w:tblLook w:val="04A0"/>
      </w:tblPr>
      <w:tblGrid>
        <w:gridCol w:w="1825"/>
        <w:gridCol w:w="6929"/>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The name under which the Campaign is stored in the Specchio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52B61" w:rsidP="0095151A">
            <w:pPr>
              <w:pStyle w:val="TableText"/>
            </w:pPr>
            <w:r>
              <w:t xml:space="preserve">Multiple Paths can be defined to support uploading of subsequent spectral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151A">
            <w:pPr>
              <w:pStyle w:val="TableText"/>
            </w:pPr>
            <w:r>
              <w:t>A list of Users of this Specchio database who have permission to modify this Campaign.</w:t>
            </w:r>
            <w:r w:rsidR="0095151A">
              <w:t xml:space="preserve"> Each of these Users must be registered as a Specchio User.</w:t>
            </w:r>
          </w:p>
        </w:tc>
      </w:tr>
    </w:tbl>
    <w:p w:rsidR="001310CE" w:rsidRDefault="001310CE" w:rsidP="007D43F6">
      <w:pPr>
        <w:pStyle w:val="Heading3"/>
      </w:pPr>
      <w:bookmarkStart w:id="179" w:name="_Ref354084522"/>
      <w:bookmarkStart w:id="180" w:name="_Ref354084526"/>
      <w:bookmarkStart w:id="181" w:name="_Toc355280349"/>
      <w:bookmarkStart w:id="182" w:name="_Toc357598049"/>
      <w:r>
        <w:t>Spectrum</w:t>
      </w:r>
      <w:r w:rsidR="00152B61">
        <w:t>-r</w:t>
      </w:r>
      <w:r>
        <w:t>elated Metadata</w:t>
      </w:r>
      <w:bookmarkEnd w:id="179"/>
      <w:bookmarkEnd w:id="180"/>
      <w:bookmarkEnd w:id="181"/>
      <w:bookmarkEnd w:id="182"/>
    </w:p>
    <w:p w:rsidR="002B10D8" w:rsidRDefault="0079636E" w:rsidP="00A7583F">
      <w:pPr>
        <w:pStyle w:val="Body"/>
      </w:pPr>
      <w:r>
        <w:t xml:space="preserve">When Spectra are uploaded to a Campaign, the Specchio upload process identifies metadata found in the Spectrum files and copies </w:t>
      </w:r>
      <w:r w:rsidR="002B10D8">
        <w:t xml:space="preserve">it </w:t>
      </w:r>
      <w:r>
        <w:t xml:space="preserve">into </w:t>
      </w:r>
      <w:r w:rsidR="002B10D8">
        <w:t xml:space="preserve">Specchio Spectrum </w:t>
      </w:r>
      <w:r>
        <w:t xml:space="preserve">Metadata </w:t>
      </w:r>
      <w:r w:rsidR="0095151A">
        <w:t xml:space="preserve">Attribute </w:t>
      </w:r>
      <w:r>
        <w:t xml:space="preserve">fields for </w:t>
      </w:r>
      <w:r w:rsidR="002B10D8">
        <w:t>each Spectrum it uploads. Once uploaded, this Metadata can be viewed, edited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fldSimple w:instr=" REF _Ref356400902 \r \h  \* MERGEFORMAT ">
        <w:r w:rsidR="00245196" w:rsidRPr="00245196">
          <w:rPr>
            <w:rStyle w:val="CrossReference"/>
          </w:rPr>
          <w:t>8.2</w:t>
        </w:r>
      </w:fldSimple>
      <w:r w:rsidRPr="009F581D">
        <w:rPr>
          <w:rStyle w:val="CrossReference"/>
        </w:rPr>
        <w:t xml:space="preserve"> </w:t>
      </w:r>
      <w:fldSimple w:instr=" REF _Ref356400902 \h  \* MERGEFORMAT ">
        <w:r w:rsidR="00245196" w:rsidRPr="00245196">
          <w:rPr>
            <w:rStyle w:val="CrossReference"/>
          </w:rPr>
          <w:t>List available Metadata Elements</w:t>
        </w:r>
      </w:fldSimple>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A number of the Metadata Attributes below take an element of a dropdown list for their value. The definition of these lists is parameterised within the Specchio implementation, and can be changed. See you Specchio system administrator if you require a change in any of these lists.</w:t>
      </w:r>
    </w:p>
    <w:p w:rsidR="001310CE" w:rsidRPr="00155FA4" w:rsidRDefault="001310CE" w:rsidP="007D43F6">
      <w:pPr>
        <w:pStyle w:val="HeadingSubUnnumbered"/>
      </w:pPr>
      <w:r w:rsidRPr="00155FA4">
        <w:t>Campaign Details</w:t>
      </w:r>
    </w:p>
    <w:p w:rsidR="00245196" w:rsidRPr="00245196" w:rsidRDefault="005E66DA" w:rsidP="00FF4CE5">
      <w:pPr>
        <w:pStyle w:val="Body"/>
        <w:rPr>
          <w:rStyle w:val="CrossReference"/>
        </w:rPr>
      </w:pPr>
      <w:r>
        <w:t xml:space="preserve">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Campaign-related metadata fields described in section </w:t>
      </w:r>
      <w:fldSimple w:instr=" REF _Ref354084379 \r \h  \* MERGEFORMAT ">
        <w:r w:rsidR="00245196" w:rsidRPr="00245196">
          <w:rPr>
            <w:rStyle w:val="CrossReference"/>
          </w:rPr>
          <w:t>0</w:t>
        </w:r>
      </w:fldSimple>
      <w:r w:rsidRPr="002B10D8">
        <w:rPr>
          <w:rStyle w:val="CrossReference"/>
        </w:rPr>
        <w:t xml:space="preserve"> </w:t>
      </w:r>
      <w:r w:rsidR="0045564E">
        <w:fldChar w:fldCharType="begin"/>
      </w:r>
      <w:r w:rsidR="008C373D">
        <w:instrText xml:space="preserve"> REF _Ref354084379 \h  \* MERGEFORMAT </w:instrText>
      </w:r>
      <w:r w:rsidR="0045564E">
        <w:fldChar w:fldCharType="separate"/>
      </w:r>
    </w:p>
    <w:p w:rsidR="005E66DA" w:rsidRDefault="00245196" w:rsidP="005E66DA">
      <w:pPr>
        <w:pStyle w:val="Body"/>
      </w:pPr>
      <w:r w:rsidRPr="00245196">
        <w:rPr>
          <w:rStyle w:val="CrossReference"/>
        </w:rPr>
        <w:t xml:space="preserve">Campaign-related </w:t>
      </w:r>
      <w:r>
        <w:t>Metadata</w:t>
      </w:r>
      <w:r w:rsidR="0045564E">
        <w:fldChar w:fldCharType="end"/>
      </w:r>
      <w:r w:rsidR="005E66DA">
        <w:t>.</w:t>
      </w:r>
    </w:p>
    <w:p w:rsidR="00245196" w:rsidRPr="00245196" w:rsidRDefault="0095151A" w:rsidP="00245196">
      <w:pPr>
        <w:pStyle w:val="Note"/>
        <w:rPr>
          <w:rStyle w:val="CrossReference"/>
        </w:rPr>
      </w:pPr>
      <w:r>
        <w:t xml:space="preserve">Note </w:t>
      </w:r>
      <w:r>
        <w:tab/>
      </w:r>
      <w:r w:rsidR="005E66DA">
        <w:t xml:space="preserve">It is not recommended to generally enter Campaign metadata into these Spectrum-related metadata fields. Instead, use the Campaign Metadata fields described in section </w:t>
      </w:r>
      <w:fldSimple w:instr=" REF _Ref354084379 \r \h  \* MERGEFORMAT ">
        <w:r w:rsidR="00245196" w:rsidRPr="00245196">
          <w:rPr>
            <w:rStyle w:val="CrossReference"/>
          </w:rPr>
          <w:t>0</w:t>
        </w:r>
      </w:fldSimple>
      <w:r w:rsidR="005E66DA" w:rsidRPr="002B10D8">
        <w:rPr>
          <w:rStyle w:val="CrossReference"/>
        </w:rPr>
        <w:t xml:space="preserve"> </w:t>
      </w:r>
      <w:r w:rsidR="0045564E">
        <w:fldChar w:fldCharType="begin"/>
      </w:r>
      <w:r w:rsidR="008C373D">
        <w:instrText xml:space="preserve"> REF _Ref354084379 \h  \* MERGEFORMAT </w:instrText>
      </w:r>
      <w:r w:rsidR="0045564E">
        <w:fldChar w:fldCharType="separate"/>
      </w:r>
    </w:p>
    <w:p w:rsidR="0095151A" w:rsidRDefault="00245196" w:rsidP="0095151A">
      <w:pPr>
        <w:pStyle w:val="Note"/>
      </w:pPr>
      <w:r w:rsidRPr="00245196">
        <w:rPr>
          <w:rStyle w:val="CrossReference"/>
        </w:rPr>
        <w:t xml:space="preserve">Campaign-related </w:t>
      </w:r>
      <w:r>
        <w:t>Metadata</w:t>
      </w:r>
      <w:r w:rsidR="0045564E">
        <w:fldChar w:fldCharType="end"/>
      </w:r>
      <w:r w:rsidR="005E66DA">
        <w:t xml:space="preserve">. These fields can </w:t>
      </w:r>
      <w:r w:rsidR="0095151A">
        <w:t xml:space="preserve">store different values for </w:t>
      </w:r>
      <w:r w:rsidR="005E66DA">
        <w:t>each Spectrum in a Campaign.</w:t>
      </w:r>
    </w:p>
    <w:tbl>
      <w:tblPr>
        <w:tblStyle w:val="TableSimple"/>
        <w:tblW w:w="0" w:type="auto"/>
        <w:tblLook w:val="04A0"/>
      </w:tblPr>
      <w:tblGrid>
        <w:gridCol w:w="1462"/>
        <w:gridCol w:w="7400"/>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79636E">
            <w:pPr>
              <w:pStyle w:val="TableText"/>
            </w:pPr>
            <w:r>
              <w:t xml:space="preserve">Copied from the Agency Code field </w:t>
            </w:r>
            <w:r w:rsidR="0079636E">
              <w:t xml:space="preserve">if it is set in the related </w:t>
            </w:r>
            <w:r w:rsidR="00CC29F0">
              <w:t xml:space="preserve">input </w:t>
            </w:r>
            <w:r w:rsidR="0079636E">
              <w:t>spectrum file</w:t>
            </w:r>
            <w:r>
              <w:t xml:space="preserve"> </w:t>
            </w:r>
            <w:r w:rsidR="0079636E">
              <w:t xml:space="preserve">(particularly HDF files) </w:t>
            </w:r>
            <w:r>
              <w:t xml:space="preserve">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Further specification of a particular campaign. Mainly used where a SPECCHIO campaign comprises several original sampling campaigns</w:t>
            </w:r>
          </w:p>
          <w:p w:rsidR="001310CE" w:rsidRDefault="0079636E" w:rsidP="0079636E">
            <w:pPr>
              <w:pStyle w:val="TableText"/>
            </w:pPr>
            <w:r>
              <w:t xml:space="preserve">Copied from the Campaign Name field if it is set in the related spectrum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Any project identification applying to this campaign</w:t>
            </w:r>
          </w:p>
          <w:p w:rsidR="001310CE" w:rsidRDefault="0079636E" w:rsidP="0079636E">
            <w:pPr>
              <w:pStyle w:val="TableText"/>
            </w:pPr>
            <w:r>
              <w:t xml:space="preserve">Copied from the Project ID field if it is set in the related </w:t>
            </w:r>
            <w:r w:rsidR="00CC29F0">
              <w:t xml:space="preserve">input </w:t>
            </w:r>
            <w:r>
              <w:t>spectrum file (particularly HDF files) when it is loaded.</w:t>
            </w:r>
          </w:p>
        </w:tc>
      </w:tr>
    </w:tbl>
    <w:p w:rsidR="001310CE" w:rsidRPr="00155FA4" w:rsidRDefault="001310CE" w:rsidP="007D43F6">
      <w:pPr>
        <w:pStyle w:val="HeadingSubUnnumbered"/>
      </w:pPr>
      <w:r w:rsidRPr="00155FA4">
        <w:t>Data Portal</w:t>
      </w:r>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F581D">
        <w:rPr>
          <w:rStyle w:val="CrossReference"/>
        </w:rPr>
        <w:t xml:space="preserve">Chapter </w:t>
      </w:r>
      <w:fldSimple w:instr=" REF _Ref356399222 \r \h  \* MERGEFORMAT ">
        <w:r w:rsidR="00245196" w:rsidRPr="00245196">
          <w:rPr>
            <w:rStyle w:val="CrossReference"/>
          </w:rPr>
          <w:t>9</w:t>
        </w:r>
      </w:fldSimple>
      <w:r w:rsidR="004A2EFA" w:rsidRPr="009F581D">
        <w:rPr>
          <w:rStyle w:val="CrossReference"/>
        </w:rPr>
        <w:t xml:space="preserve"> </w:t>
      </w:r>
      <w:fldSimple w:instr=" REF _Ref356399222 \h  \* MERGEFORMAT ">
        <w:r w:rsidR="00245196" w:rsidRPr="00245196">
          <w:rPr>
            <w:rStyle w:val="CrossReference"/>
          </w:rPr>
          <w:t>Publishing Data to ANDS</w:t>
        </w:r>
      </w:fldSimple>
      <w:r w:rsidR="004A2EFA">
        <w:t xml:space="preserve"> for more information about the use of the Attributes in this Group.</w:t>
      </w:r>
    </w:p>
    <w:tbl>
      <w:tblPr>
        <w:tblStyle w:val="TableSimple"/>
        <w:tblW w:w="0" w:type="auto"/>
        <w:tblLook w:val="04A0"/>
      </w:tblPr>
      <w:tblGrid>
        <w:gridCol w:w="1479"/>
        <w:gridCol w:w="7383"/>
      </w:tblGrid>
      <w:tr w:rsidR="00CC29F0" w:rsidTr="0061012D">
        <w:tc>
          <w:tcPr>
            <w:tcW w:w="0" w:type="auto"/>
          </w:tcPr>
          <w:p w:rsidR="001310CE" w:rsidRPr="00F2736F" w:rsidRDefault="001310CE" w:rsidP="00305207">
            <w:pPr>
              <w:pStyle w:val="TableText"/>
              <w:rPr>
                <w:rStyle w:val="GUIWord"/>
              </w:rPr>
            </w:pPr>
            <w:r w:rsidRPr="00F2736F">
              <w:rPr>
                <w:rStyle w:val="GUIWord"/>
              </w:rPr>
              <w:t>ANDS Collection Key</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the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CC29F0"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Collection when this spectrum is published to ANDS.</w:t>
            </w:r>
          </w:p>
        </w:tc>
      </w:tr>
      <w:tr w:rsidR="00CC29F0" w:rsidTr="0061012D">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51B64" w:rsidRDefault="005B4723" w:rsidP="005B4723">
            <w:pPr>
              <w:pStyle w:val="TableText"/>
            </w:pPr>
            <w:r>
              <w:t xml:space="preserve">[Dropdown List] Specchio supports selection from a small relevant subset of the Field of Research codes defined </w:t>
            </w:r>
            <w:r w:rsidR="00CC29F0">
              <w:t>by the Australian Bureau of Statistics</w:t>
            </w:r>
            <w:r w:rsidR="00DC1E70">
              <w:t xml:space="preserve"> </w:t>
            </w:r>
            <w:sdt>
              <w:sdtPr>
                <w:id w:val="12130827"/>
                <w:citation/>
              </w:sdtPr>
              <w:sdtContent>
                <w:r w:rsidR="0045564E">
                  <w:fldChar w:fldCharType="begin"/>
                </w:r>
                <w:r w:rsidR="006B0A5F">
                  <w:rPr>
                    <w:lang w:val="en-AU"/>
                  </w:rPr>
                  <w:instrText xml:space="preserve"> CITATION Aus08 \l 3081  </w:instrText>
                </w:r>
                <w:r w:rsidR="0045564E">
                  <w:fldChar w:fldCharType="separate"/>
                </w:r>
                <w:r w:rsidR="007D41EC" w:rsidRPr="007D41EC">
                  <w:rPr>
                    <w:noProof/>
                    <w:lang w:val="en-AU"/>
                  </w:rPr>
                  <w:t>(Australia Bureau of Statistics %%% or ASA?, 2008)</w:t>
                </w:r>
                <w:r w:rsidR="0045564E">
                  <w:fldChar w:fldCharType="end"/>
                </w:r>
              </w:sdtContent>
            </w:sdt>
            <w:r w:rsidR="00CC29F0">
              <w:t>.</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4A2EFA">
              <w:t>spectrum</w:t>
            </w:r>
            <w:r>
              <w:t xml:space="preserve"> is published to ANDS.</w:t>
            </w:r>
          </w:p>
        </w:tc>
      </w:tr>
    </w:tbl>
    <w:p w:rsidR="001310CE" w:rsidRPr="00155FA4" w:rsidRDefault="001310CE" w:rsidP="007D43F6">
      <w:pPr>
        <w:pStyle w:val="HeadingSubUnnumbered"/>
      </w:pPr>
      <w:r w:rsidRPr="00155FA4">
        <w:t>Environmental Conditions</w:t>
      </w:r>
    </w:p>
    <w:p w:rsidR="001310CE" w:rsidRPr="00245A33" w:rsidRDefault="001310CE" w:rsidP="00A7583F">
      <w:pPr>
        <w:pStyle w:val="Body"/>
      </w:pPr>
      <w:r w:rsidRPr="00245A33">
        <w:t>These metadata describe the environmental conditions at the time the Spectrum measurements were taken.</w:t>
      </w:r>
    </w:p>
    <w:tbl>
      <w:tblPr>
        <w:tblStyle w:val="TableSimple"/>
        <w:tblW w:w="0" w:type="auto"/>
        <w:tblLook w:val="04A0"/>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ins w:id="183" w:author="Peter" w:date="2013-05-08T09:19:00Z">
              <w:r>
                <w:t>]</w:t>
              </w:r>
            </w:ins>
            <w:r w:rsidR="006C44F0">
              <w:t xml:space="preserve"> Ambient air pressure</w:t>
            </w:r>
            <w:del w:id="184"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ins w:id="185" w:author="Peter" w:date="2013-05-08T09:19:00Z">
              <w:r>
                <w:t>]</w:t>
              </w:r>
            </w:ins>
            <w:r w:rsidR="006C44F0">
              <w:t xml:space="preserve"> Ambient air temperature</w:t>
            </w:r>
            <w:del w:id="186"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187" w:author="Peter" w:date="2013-05-08T09:19:00Z">
              <w:r>
                <w:t>[</w:t>
              </w:r>
            </w:ins>
            <w:r w:rsidR="006C44F0">
              <w:t>Percentage</w:t>
            </w:r>
            <w:ins w:id="188" w:author="Peter" w:date="2013-05-08T09:19:00Z">
              <w:r>
                <w:t>]</w:t>
              </w:r>
            </w:ins>
            <w:r w:rsidR="006C44F0">
              <w:t xml:space="preserve"> </w:t>
            </w:r>
            <w:r w:rsidR="006C44F0" w:rsidRPr="006C44F0">
              <w:t xml:space="preserve">Relative air humidity </w:t>
            </w:r>
            <w:del w:id="189" w:author="Peter" w:date="2013-05-08T09:19:00Z">
              <w:r>
                <w:delText>[%]</w:delText>
              </w:r>
            </w:del>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7D43F6">
      <w:pPr>
        <w:pStyle w:val="HeadingSubUnnumbered"/>
      </w:pPr>
      <w:r w:rsidRPr="00155FA4">
        <w:t>General</w:t>
      </w:r>
    </w:p>
    <w:p w:rsidR="001310CE" w:rsidRPr="00245A33" w:rsidRDefault="001310CE" w:rsidP="00A7583F">
      <w:pPr>
        <w:pStyle w:val="Body"/>
      </w:pPr>
      <w:r w:rsidRPr="00245A33">
        <w:t>This metadata group collects together information about the Spectrum’s file.</w:t>
      </w:r>
    </w:p>
    <w:tbl>
      <w:tblPr>
        <w:tblStyle w:val="TableSimple"/>
        <w:tblW w:w="0" w:type="auto"/>
        <w:tblLook w:val="04A0"/>
      </w:tblPr>
      <w:tblGrid>
        <w:gridCol w:w="1612"/>
        <w:gridCol w:w="7250"/>
      </w:tblGrid>
      <w:tr w:rsidR="001310CE" w:rsidTr="00CB4748">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Pr="006C44F0">
              <w:t xml:space="preserve">spectrum was measured </w:t>
            </w:r>
          </w:p>
          <w:p w:rsidR="00245196" w:rsidRDefault="00C96D90" w:rsidP="00245196">
            <w:pPr>
              <w:pStyle w:val="TableText"/>
            </w:pPr>
            <w:ins w:id="190" w:author="Peter" w:date="2013-05-08T09:19:00Z">
              <w:r>
                <w:t xml:space="preserve">If </w:t>
              </w:r>
              <w:r w:rsidR="002935FF">
                <w:t>the acquisition system’s</w:t>
              </w:r>
            </w:ins>
            <w:del w:id="191" w:author="Peter" w:date="2013-05-08T09:19:00Z">
              <w:r>
                <w:delText xml:space="preserve"> This</w:delText>
              </w:r>
            </w:del>
            <w:r>
              <w:t xml:space="preserve"> time </w:t>
            </w:r>
            <w:ins w:id="192" w:author="Peter" w:date="2013-05-08T09:19:00Z">
              <w:r w:rsidR="002935FF">
                <w:t>was</w:t>
              </w:r>
            </w:ins>
            <w:del w:id="193" w:author="Peter" w:date="2013-05-08T09:19:00Z">
              <w:r>
                <w:delText>is set from %%%. If this is</w:delText>
              </w:r>
            </w:del>
            <w:r>
              <w:t xml:space="preserve"> not set to UTC, </w:t>
            </w:r>
            <w:ins w:id="194" w:author="Peter" w:date="2013-05-08T09:19:00Z">
              <w:r w:rsidR="002935FF">
                <w:t>then</w:t>
              </w:r>
            </w:ins>
            <w:del w:id="195"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 </w:t>
            </w:r>
            <w:ins w:id="196" w:author="Peter" w:date="2013-05-08T09:19:00Z">
              <w:r w:rsidR="0045564E">
                <w:fldChar w:fldCharType="begin"/>
              </w:r>
              <w:r w:rsidR="00410625">
                <w:instrText xml:space="preserve"> REF _Ref157338239 \r \h  \* MERGEFORMAT </w:instrText>
              </w:r>
            </w:ins>
            <w:ins w:id="197" w:author="Peter" w:date="2013-05-08T09:19:00Z">
              <w:r w:rsidR="0045564E">
                <w:fldChar w:fldCharType="separate"/>
              </w:r>
            </w:ins>
            <w:r w:rsidR="00245196" w:rsidRPr="00245196">
              <w:rPr>
                <w:rStyle w:val="CrossReference"/>
              </w:rPr>
              <w:t>0</w:t>
            </w:r>
            <w:ins w:id="198" w:author="Peter" w:date="2013-05-08T09:19:00Z">
              <w:r w:rsidR="0045564E">
                <w:fldChar w:fldCharType="end"/>
              </w:r>
              <w:r w:rsidR="002935FF" w:rsidRPr="002935FF">
                <w:rPr>
                  <w:rStyle w:val="CrossReference"/>
                </w:rPr>
                <w:t xml:space="preserve"> </w:t>
              </w:r>
              <w:r w:rsidR="0045564E">
                <w:fldChar w:fldCharType="begin"/>
              </w:r>
              <w:r w:rsidR="00410625">
                <w:instrText xml:space="preserve"> REF _Ref157338239 \h  \* MERGEFORMAT </w:instrText>
              </w:r>
            </w:ins>
            <w:ins w:id="199" w:author="Peter" w:date="2013-05-08T09:19:00Z">
              <w:r w:rsidR="0045564E">
                <w:fldChar w:fldCharType="separate"/>
              </w:r>
            </w:ins>
            <w:r w:rsidR="00245196" w:rsidRPr="00245196">
              <w:rPr>
                <w:rStyle w:val="CrossReference"/>
              </w:rPr>
              <w:t>Warning</w:t>
            </w:r>
            <w:r w:rsidR="00245196" w:rsidRPr="00245196">
              <w:rPr>
                <w:rStyle w:val="CrossReference"/>
              </w:rPr>
              <w:tab/>
              <w:t>If you</w:t>
            </w:r>
            <w:r w:rsidR="00245196">
              <w:t xml:space="preserve"> select the directory above or below the one selected when the Campaign was first loaded, it will not be recognised as the same directory and will cause all of the existing data to be duplicated in your Specchio Campaign.</w:t>
            </w:r>
          </w:p>
          <w:p w:rsidR="001310CE" w:rsidRDefault="00245196" w:rsidP="00C96D90">
            <w:pPr>
              <w:pStyle w:val="TableText"/>
              <w:rPr>
                <w:del w:id="200" w:author="Peter" w:date="2013-05-08T09:19:00Z"/>
              </w:rPr>
            </w:pPr>
            <w:r w:rsidRPr="00084655">
              <w:t>UTC Time Correction</w:t>
            </w:r>
            <w:ins w:id="201" w:author="Peter" w:date="2013-05-08T09:19:00Z">
              <w:r w:rsidR="0045564E">
                <w:fldChar w:fldCharType="end"/>
              </w:r>
              <w:r w:rsidR="00C96D90">
                <w:t>.</w:t>
              </w:r>
            </w:ins>
            <w:del w:id="202" w:author="Peter" w:date="2013-05-08T09:19:00Z">
              <w:r w:rsidR="00C96D90">
                <w:delText>%%%.</w:delText>
              </w:r>
            </w:del>
          </w:p>
          <w:p w:rsidR="00CE0A1B" w:rsidRDefault="00C96D90">
            <w:pPr>
              <w:pStyle w:val="TableText"/>
              <w:pPrChange w:id="203" w:author="Peter" w:date="2013-05-08T09:19:00Z">
                <w:pPr>
                  <w:pStyle w:val="DocAction"/>
                </w:pPr>
              </w:pPrChange>
            </w:pPr>
            <w:del w:id="204" w:author="Peter" w:date="2013-05-08T09:19:00Z">
              <w:r>
                <w:delText>%%% Is this ever correct at upload? Is it always set from the system time – client or server’s?</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Comments about spectrum</w:t>
            </w:r>
          </w:p>
          <w:p w:rsidR="001310CE" w:rsidRDefault="001310CE" w:rsidP="0061012D">
            <w:pPr>
              <w:pStyle w:val="TableText"/>
            </w:pPr>
            <w:r>
              <w:t>Specchio sets any</w:t>
            </w:r>
            <w:r w:rsidRPr="00084655">
              <w:t xml:space="preserve"> comments entered when capturing the spectrum </w:t>
            </w:r>
            <w:r>
              <w:t>into this field on spectrum upload</w:t>
            </w:r>
            <w:r w:rsidRPr="00084655">
              <w:t>.</w:t>
            </w:r>
            <w:r w:rsidR="0061012D">
              <w:t xml:space="preserve"> Only some input file formats support this feature, for example, </w:t>
            </w:r>
            <w:r w:rsidR="0061012D" w:rsidRPr="00084655">
              <w:t>ASD’s R3 capturing software</w:t>
            </w:r>
            <w:r w:rsidR="0061012D">
              <w:t>.</w:t>
            </w:r>
          </w:p>
        </w:tc>
      </w:tr>
      <w:tr w:rsidR="001310CE" w:rsidTr="00CB4748">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The format of the file from which this spectrum was uploaded.</w:t>
            </w:r>
          </w:p>
          <w:p w:rsidR="0061012D" w:rsidRDefault="002935FF" w:rsidP="002935FF">
            <w:pPr>
              <w:pStyle w:val="TableText"/>
            </w:pPr>
            <w:ins w:id="205" w:author="Peter" w:date="2013-05-08T09:19:00Z">
              <w:r>
                <w:t xml:space="preserve">This Attribute </w:t>
              </w:r>
            </w:ins>
            <w:r w:rsidR="0061012D">
              <w:t>is</w:t>
            </w:r>
            <w:ins w:id="206" w:author="Peter" w:date="2013-05-08T09:19:00Z">
              <w:r>
                <w:t xml:space="preserve"> always be present</w:t>
              </w:r>
            </w:ins>
            <w:r w:rsidR="0061012D">
              <w:t xml:space="preserve"> and is generally set by Specchio when the spectrum is read</w:t>
            </w:r>
            <w:ins w:id="207" w:author="Peter" w:date="2013-05-08T09:19:00Z">
              <w:r>
                <w:t>.</w:t>
              </w:r>
            </w:ins>
          </w:p>
          <w:p w:rsidR="002935FF" w:rsidRDefault="002935FF" w:rsidP="0061012D">
            <w:pPr>
              <w:pStyle w:val="TableText"/>
              <w:rPr>
                <w:ins w:id="208" w:author="Peter" w:date="2013-05-08T09:19:00Z"/>
              </w:rPr>
            </w:pPr>
            <w:ins w:id="209" w:author="Peter" w:date="2013-05-08T09:19:00Z">
              <w:r>
                <w:t xml:space="preserve">If no data is available, </w:t>
              </w:r>
            </w:ins>
            <w:r w:rsidR="0061012D">
              <w:t xml:space="preserve">it should be </w:t>
            </w:r>
            <w:ins w:id="210" w:author="Peter" w:date="2013-05-08T09:19:00Z">
              <w:r>
                <w:t xml:space="preserve">set to </w:t>
              </w:r>
              <w:r w:rsidRPr="00EF56D8">
                <w:rPr>
                  <w:rStyle w:val="GUIWord"/>
                </w:rPr>
                <w:t>Nil</w:t>
              </w:r>
              <w:r>
                <w:t>.</w:t>
              </w:r>
            </w:ins>
            <w:r w:rsidR="0061012D">
              <w:t xml:space="preserve"> However, although this value can be changed, it is not advised.</w:t>
            </w:r>
          </w:p>
          <w:p w:rsidR="001310CE" w:rsidRDefault="001310CE" w:rsidP="0061012D">
            <w:pPr>
              <w:pStyle w:val="TableText"/>
            </w:pPr>
            <w:r>
              <w:t>(All Spectra are stored internally in the database in Specchio’s internal Spectrum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ins w:id="211" w:author="Peter" w:date="2013-05-08T09:19:00Z">
              <w:r w:rsidR="002935FF">
                <w:t>S</w:t>
              </w:r>
              <w:r>
                <w:t>pectra</w:t>
              </w:r>
            </w:ins>
            <w:del w:id="212" w:author="Peter" w:date="2013-05-08T09:19:00Z">
              <w:r>
                <w:delText>spectra</w:delText>
              </w:r>
            </w:del>
            <w:r>
              <w:t xml:space="preserve"> when a subsequent </w:t>
            </w:r>
            <w:r w:rsidR="0061012D">
              <w:t xml:space="preserve">spectrum </w:t>
            </w:r>
            <w:r>
              <w:t>upload is performed for this Campaign.</w:t>
            </w:r>
          </w:p>
        </w:tc>
      </w:tr>
      <w:tr w:rsidR="001310CE" w:rsidTr="00CB4748">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Pr="00B93C94">
              <w:t>spectrum was loaded into database</w:t>
            </w:r>
          </w:p>
          <w:p w:rsidR="002935FF" w:rsidRDefault="002935FF" w:rsidP="0061012D">
            <w:pPr>
              <w:pStyle w:val="TableText"/>
              <w:rPr>
                <w:ins w:id="213" w:author="Peter" w:date="2013-05-08T09:19:00Z"/>
              </w:rPr>
            </w:pPr>
            <w:ins w:id="214" w:author="Peter" w:date="2013-05-08T09:19:00Z">
              <w:r>
                <w:t xml:space="preserve">This value is automatically set </w:t>
              </w:r>
            </w:ins>
            <w:r w:rsidR="006E169B">
              <w:t xml:space="preserve">to the Specchio server’s system time </w:t>
            </w:r>
            <w:ins w:id="215" w:author="Peter" w:date="2013-05-08T09:19:00Z">
              <w:r>
                <w:t>when the Spectrum is uploaded to Specchio.</w:t>
              </w:r>
            </w:ins>
            <w:r w:rsidR="006E169B">
              <w:t xml:space="preserve"> Note that this may not be the same as the client’s system time.</w:t>
            </w:r>
          </w:p>
          <w:p w:rsidR="001310CE" w:rsidRDefault="00C96D90" w:rsidP="00C96D90">
            <w:pPr>
              <w:pStyle w:val="TableText"/>
            </w:pPr>
            <w:del w:id="216" w:author="Peter" w:date="2013-05-08T09:19:00Z">
              <w:r>
                <w:delText xml:space="preserve"> (</w:delText>
              </w:r>
            </w:del>
            <w:r>
              <w:t xml:space="preserve">Note that the </w:t>
            </w:r>
            <w:r w:rsidRPr="00C96D90">
              <w:rPr>
                <w:rStyle w:val="GUIWord"/>
              </w:rPr>
              <w:t>Special functions/Correct local time to UTC</w:t>
            </w:r>
            <w:r>
              <w:t xml:space="preserve"> function does not operate on this time</w:t>
            </w:r>
            <w:ins w:id="217" w:author="Peter" w:date="2013-05-08T09:19:00Z">
              <w:r>
                <w:t>.</w:t>
              </w:r>
            </w:ins>
            <w:del w:id="218" w:author="Peter" w:date="2013-05-08T09:19:00Z">
              <w:r>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ins w:id="219" w:author="Peter" w:date="2013-05-08T09:19:00Z">
              <w:r w:rsidR="00D642A9">
                <w:t>Describes the nature</w:t>
              </w:r>
            </w:ins>
            <w:del w:id="220" w:author="Peter" w:date="2013-05-08T09:19:00Z">
              <w:r w:rsidR="00D642A9" w:rsidRPr="00084655">
                <w:delText>Name</w:delText>
              </w:r>
            </w:del>
            <w:r w:rsidR="00D642A9" w:rsidRPr="00084655">
              <w:t xml:space="preserve"> of the </w:t>
            </w:r>
            <w:del w:id="221" w:author="Peter" w:date="2013-05-08T09:19:00Z">
              <w:r w:rsidR="00D642A9" w:rsidRPr="00084655">
                <w:delText xml:space="preserve">spectral </w:delText>
              </w:r>
            </w:del>
            <w:r w:rsidR="00D642A9" w:rsidRPr="00084655">
              <w:t>measurement</w:t>
            </w:r>
            <w:r w:rsidR="00D642A9">
              <w:t xml:space="preserve"> - s</w:t>
            </w:r>
            <w:ins w:id="222" w:author="Peter" w:date="2013-05-08T09:19:00Z">
              <w:r w:rsidR="00D642A9">
                <w:t>elect from</w:t>
              </w:r>
            </w:ins>
            <w:r w:rsidR="00D642A9">
              <w:t xml:space="preserve">: </w:t>
            </w:r>
            <w:r w:rsidR="00D642A9" w:rsidRPr="00B93C94">
              <w:t>Reflectance, Radiance, Transmission, Absorbance, DNs, Irradiance, Mueller10, Mueller20, Wavelength</w:t>
            </w:r>
            <w:ins w:id="223" w:author="Peter" w:date="2013-05-08T09:19:00Z">
              <w:r w:rsidR="00D642A9">
                <w:t>.</w:t>
              </w:r>
            </w:ins>
          </w:p>
          <w:p w:rsidR="006E0394" w:rsidRDefault="00EF56D8" w:rsidP="00305207">
            <w:pPr>
              <w:pStyle w:val="TableText"/>
            </w:pPr>
            <w:ins w:id="224" w:author="Peter" w:date="2013-05-08T09:19:00Z">
              <w:r>
                <w:t>This Attribute is compulsory and cannot be deleted.</w:t>
              </w:r>
            </w:ins>
          </w:p>
          <w:p w:rsidR="001310CE" w:rsidRDefault="006E0394" w:rsidP="006E0394">
            <w:pPr>
              <w:pStyle w:val="TableText"/>
            </w:pPr>
            <w:r>
              <w:t xml:space="preserve">This Attribute is set automatically depending on the file format being read. However, for some formats it is not known and is therefore set to </w:t>
            </w:r>
            <w:ins w:id="225" w:author="Peter" w:date="2013-05-08T09:19:00Z">
              <w:r w:rsidR="00EF56D8" w:rsidRPr="00EF56D8">
                <w:rPr>
                  <w:rStyle w:val="GUIWord"/>
                </w:rPr>
                <w:t>Nil</w:t>
              </w:r>
              <w:r w:rsidR="00EF56D8">
                <w:t>.</w:t>
              </w:r>
            </w:ins>
            <w:r>
              <w:t xml:space="preserve"> If it is not set, or is set incorrectly, plotting may not be correct.</w:t>
            </w:r>
            <w:r w:rsidRPr="00084655">
              <w:t xml:space="preserve"> </w:t>
            </w:r>
            <w:del w:id="226" w:author="Peter" w:date="2013-05-08T09:19:00Z">
              <w:r w:rsidR="001310CE" w:rsidRPr="00084655">
                <w:delText xml:space="preserve">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ins w:id="227" w:author="Peter" w:date="2013-05-08T09:19:00Z">
              <w:r w:rsidR="00723D0B">
                <w:t xml:space="preserve">and file formats </w:t>
              </w:r>
            </w:ins>
            <w:r w:rsidR="002B10D8">
              <w:t>apply a number which is recorded in the Spectrum file</w:t>
            </w:r>
            <w:del w:id="228"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7D43F6">
      <w:pPr>
        <w:pStyle w:val="HeadingSubUnnumbered"/>
      </w:pPr>
      <w:r w:rsidRPr="00155FA4">
        <w:t>Generic Target Properties</w:t>
      </w:r>
    </w:p>
    <w:p w:rsidR="003E6F8A" w:rsidRPr="003E6F8A" w:rsidRDefault="003E6F8A" w:rsidP="00CB4748">
      <w:pPr>
        <w:pStyle w:val="Body"/>
        <w:rPr>
          <w:lang w:val="en-AU" w:eastAsia="ja-JP"/>
        </w:rPr>
      </w:pPr>
      <w:r w:rsidRPr="003E6F8A">
        <w:rPr>
          <w:lang w:val="en-AU" w:eastAsia="ja-JP"/>
        </w:rPr>
        <w:t>The Generic Target Properties group hold</w:t>
      </w:r>
      <w:r w:rsidR="006E0394">
        <w:rPr>
          <w:lang w:val="en-AU" w:eastAsia="ja-JP"/>
        </w:rPr>
        <w:t>s</w:t>
      </w:r>
      <w:r w:rsidRPr="003E6F8A">
        <w:rPr>
          <w:lang w:val="en-AU" w:eastAsia="ja-JP"/>
        </w:rPr>
        <w:t xml:space="preserve"> data related to a target or sample irrespective of the </w:t>
      </w:r>
      <w:r w:rsidR="006E0394">
        <w:rPr>
          <w:lang w:val="en-AU" w:eastAsia="ja-JP"/>
        </w:rPr>
        <w:t xml:space="preserve">use of the target or sample in the Specchio Campaign. It could apply to both </w:t>
      </w:r>
      <w:r w:rsidRPr="003E6F8A">
        <w:rPr>
          <w:lang w:val="en-AU" w:eastAsia="ja-JP"/>
        </w:rPr>
        <w:t>soil and vegetation studies.</w:t>
      </w:r>
    </w:p>
    <w:tbl>
      <w:tblPr>
        <w:tblStyle w:val="TableSimple"/>
        <w:tblW w:w="0" w:type="auto"/>
        <w:tblLook w:val="04A0"/>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ins w:id="229" w:author="Peter" w:date="2013-05-08T09:19:00Z">
              <w:r>
                <w:t>.</w:t>
              </w:r>
            </w:ins>
            <w:del w:id="230" w:author="Peter" w:date="2013-05-08T09:19:00Z">
              <w:r>
                <w:delText>.)</w:delText>
              </w:r>
            </w:del>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310CE" w:rsidRDefault="001310CE" w:rsidP="00B93C94">
            <w:pPr>
              <w:pStyle w:val="TableText"/>
            </w:pPr>
            <w:r>
              <w:t>[alpha string]</w:t>
            </w:r>
            <w:ins w:id="231" w:author="Peter Roberts" w:date="2013-05-08T09:19:00Z">
              <w:r w:rsidR="001D57A4">
                <w:t xml:space="preserve"> </w:t>
              </w:r>
            </w:ins>
            <w:r w:rsidR="00B93C94">
              <w:t>D</w:t>
            </w:r>
            <w:r w:rsidR="00B93C94" w:rsidRPr="00B93C94">
              <w:t>escription of the target</w:t>
            </w:r>
          </w:p>
          <w:p w:rsidR="00B93C94" w:rsidRDefault="00B93C94" w:rsidP="00B93C94">
            <w:pPr>
              <w:pStyle w:val="DocAction"/>
            </w:pPr>
            <w:r>
              <w:t>%%% How does the “Target” differ from the “Sample”?</w:t>
            </w:r>
            <w:r w:rsidR="007A07DA">
              <w:t xml:space="preserve"> Andy</w:t>
            </w:r>
          </w:p>
          <w:p w:rsidR="00155FA4" w:rsidRPr="00155FA4" w:rsidRDefault="00155FA4" w:rsidP="00155FA4">
            <w:pPr>
              <w:pStyle w:val="DocAction"/>
            </w:pPr>
            <w:r>
              <w:t>%%% Asked Andy</w:t>
            </w:r>
            <w:r w:rsidR="006E0394">
              <w:t xml:space="preserve"> n Skype 22 May</w:t>
            </w:r>
            <w:r>
              <w:t>, but he didn’t know. Maybe various samples from the one target.</w:t>
            </w:r>
            <w:r w:rsidR="006E0394">
              <w:t xml:space="preserve"> He will get back to me.</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155FA4" w:rsidRDefault="001310CE" w:rsidP="00305207">
            <w:pPr>
              <w:pStyle w:val="TableText"/>
            </w:pPr>
            <w:r>
              <w:t>[alpha string]</w:t>
            </w:r>
            <w:r w:rsidR="00B93C94">
              <w:t xml:space="preserve"> </w:t>
            </w:r>
            <w:r w:rsidR="00B93C94" w:rsidRPr="00B93C94">
              <w:t>Identification of the target that was collected</w:t>
            </w:r>
          </w:p>
          <w:p w:rsidR="006E0394" w:rsidRDefault="006E0394" w:rsidP="006E0394">
            <w:pPr>
              <w:pStyle w:val="DocAction"/>
            </w:pPr>
            <w:r>
              <w:t>%%% How do terms target and sample differ?</w:t>
            </w:r>
          </w:p>
        </w:tc>
      </w:tr>
    </w:tbl>
    <w:p w:rsidR="001310CE" w:rsidRPr="00155FA4" w:rsidRDefault="001310CE" w:rsidP="007D43F6">
      <w:pPr>
        <w:pStyle w:val="HeadingSubUnnumbered"/>
      </w:pPr>
      <w:r w:rsidRPr="00155FA4">
        <w:t>Illumination</w:t>
      </w:r>
    </w:p>
    <w:tbl>
      <w:tblPr>
        <w:tblStyle w:val="TableSimple"/>
        <w:tblW w:w="0" w:type="auto"/>
        <w:tblLook w:val="04A0"/>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7D43F6">
      <w:pPr>
        <w:pStyle w:val="HeadingSubUnnumbered"/>
      </w:pPr>
      <w:r w:rsidRPr="00155FA4">
        <w:t>Instrument</w:t>
      </w:r>
    </w:p>
    <w:p w:rsidR="00CB4748" w:rsidRDefault="00CB4748" w:rsidP="003E6F8A">
      <w:pPr>
        <w:pStyle w:val="DocAction"/>
      </w:pPr>
      <w:r>
        <w:t xml:space="preserve">This Group of Attributes describes the specific </w:t>
      </w:r>
      <w:r w:rsidRPr="0014777F">
        <w:rPr>
          <w:rStyle w:val="Strong"/>
          <w:b w:val="0"/>
          <w:bCs w:val="0"/>
        </w:rPr>
        <w:t xml:space="preserve">spectroradiographic </w:t>
      </w:r>
      <w:r>
        <w:t>Instrument which was used to measure this Spectrum and the Sensor Type which is used in that Instrument.</w:t>
      </w:r>
    </w:p>
    <w:p w:rsidR="003E6F8A" w:rsidRPr="003E6F8A" w:rsidRDefault="003E6F8A" w:rsidP="003E6F8A">
      <w:pPr>
        <w:pStyle w:val="DocAction"/>
      </w:pPr>
      <w:r w:rsidRPr="003E6F8A">
        <w:t>-- the Instrument should be entered if known.</w:t>
      </w:r>
      <w:r>
        <w:br/>
      </w:r>
      <w:r w:rsidRPr="003E6F8A">
        <w:t>-- If no Instrument is entered, the Sensor should be entered and will be used, otheriwse it is ignored.</w:t>
      </w:r>
      <w:r>
        <w:br/>
      </w:r>
      <w:r w:rsidRPr="003E6F8A">
        <w:t>-- Presently the Calibration number is ignored, but it should be set correctly, even if an Instrument is entered and the Sensor is not. In future, some processing functions may resort to using this value if the calibrations do not have sufficient date information.</w:t>
      </w:r>
      <w:r>
        <w:br/>
      </w:r>
    </w:p>
    <w:p w:rsidR="003E6F8A" w:rsidRPr="003E6F8A" w:rsidRDefault="003E6F8A" w:rsidP="003E6F8A">
      <w:pPr>
        <w:pStyle w:val="DocAction"/>
        <w:rPr>
          <w:lang w:val="en-AU" w:eastAsia="ja-JP"/>
        </w:rPr>
      </w:pPr>
      <w:r w:rsidRPr="003E6F8A">
        <w:t>%%% Email comment from Andy: It could happen that an instrument is not in the list of known instruments, and as administrator rights are required to add instruments, users might just add the calibration number. Hopefully, at some point the instrument would be added, at which point it could be used for integrity checks.</w:t>
      </w:r>
      <w:r w:rsidRPr="003E6F8A">
        <w:br/>
      </w:r>
      <w:r w:rsidRPr="003E6F8A">
        <w:br/>
      </w:r>
      <w:r w:rsidRPr="003E6F8A">
        <w:rPr>
          <w:lang w:val="en-AU" w:eastAsia="ja-JP"/>
        </w:rPr>
        <w:t>In most cases, the sensor will be set automatically during data loading.</w:t>
      </w:r>
      <w:r>
        <w:rPr>
          <w:lang w:val="en-AU" w:eastAsia="ja-JP"/>
        </w:rPr>
        <w:br/>
      </w:r>
      <w:r>
        <w:rPr>
          <w:lang w:val="en-AU" w:eastAsia="ja-JP"/>
        </w:rPr>
        <w:br/>
      </w:r>
      <w:r w:rsidRPr="003E6F8A">
        <w:rPr>
          <w:lang w:val="en-AU" w:eastAsia="ja-JP"/>
        </w:rPr>
        <w:t>It should never happen that an instrument is set but no sensor; for practical reasons the instrument should actually enforce the sensor. Setting the sensor could also be checked versus the number of spectral bands of the spectra, as they must always match. However, the interface is not that smart at this point.</w:t>
      </w:r>
      <w:r>
        <w:rPr>
          <w:lang w:val="en-AU" w:eastAsia="ja-JP"/>
        </w:rPr>
        <w:br/>
      </w:r>
      <w:r>
        <w:rPr>
          <w:lang w:val="en-AU" w:eastAsia="ja-JP"/>
        </w:rPr>
        <w:br/>
      </w:r>
      <w:r w:rsidRPr="003E6F8A">
        <w:rPr>
          <w:lang w:val="en-AU" w:eastAsia="ja-JP"/>
        </w:rPr>
        <w:t>The calibration number should be filled in if no calibration data referring to this particular calibration is stored with the instrument. Of course, it may also be entered even if the calibration exists in the system.</w:t>
      </w:r>
    </w:p>
    <w:tbl>
      <w:tblPr>
        <w:tblStyle w:val="TableSimple"/>
        <w:tblW w:w="0" w:type="auto"/>
        <w:tblLook w:val="04A0"/>
      </w:tblPr>
      <w:tblGrid>
        <w:gridCol w:w="1655"/>
        <w:gridCol w:w="7207"/>
        <w:tblGridChange w:id="232">
          <w:tblGrid>
            <w:gridCol w:w="709"/>
            <w:gridCol w:w="885"/>
            <w:gridCol w:w="770"/>
            <w:gridCol w:w="6390"/>
            <w:gridCol w:w="817"/>
          </w:tblGrid>
        </w:tblGridChange>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ins w:id="233" w:author="Peter" w:date="2013-05-08T09:19:00Z">
              <w:r w:rsidR="00CB4748">
                <w:t>Th</w:t>
              </w:r>
            </w:ins>
            <w:r w:rsidR="00CB4748">
              <w:t>e</w:t>
            </w:r>
            <w:ins w:id="234" w:author="Peter" w:date="2013-05-08T09:19:00Z">
              <w:r w:rsidR="00CB4748">
                <w:t xml:space="preserve"> name </w:t>
              </w:r>
            </w:ins>
            <w:r w:rsidR="00CB4748">
              <w:t>of</w:t>
            </w:r>
            <w:ins w:id="235" w:author="Peter" w:date="2013-05-08T09:19:00Z">
              <w:r w:rsidR="00CB4748">
                <w:t xml:space="preserve"> the </w:t>
              </w:r>
            </w:ins>
            <w:r w:rsidR="00CB4748">
              <w:rPr>
                <w:rStyle w:val="Strong"/>
                <w:b w:val="0"/>
                <w:bCs w:val="0"/>
              </w:rPr>
              <w:t>specific</w:t>
            </w:r>
            <w:r w:rsidR="00CB4748" w:rsidRPr="0014777F">
              <w:rPr>
                <w:rStyle w:val="Strong"/>
                <w:b w:val="0"/>
                <w:bCs w:val="0"/>
              </w:rPr>
              <w:t xml:space="preserve"> </w:t>
            </w:r>
            <w:r w:rsidR="00CB4748">
              <w:t xml:space="preserve">Instrument </w:t>
            </w:r>
            <w:ins w:id="236" w:author="Peter" w:date="2013-05-08T09:19:00Z">
              <w:r w:rsidR="00CB4748">
                <w:t>used to take these measurements</w:t>
              </w:r>
            </w:ins>
          </w:p>
          <w:p w:rsidR="00CB4748" w:rsidRPr="00C41199" w:rsidRDefault="00CB4748" w:rsidP="00CB4748">
            <w:pPr>
              <w:pStyle w:val="TableText"/>
              <w:rPr>
                <w:rPrChange w:id="237" w:author="Peter" w:date="2013-05-08T09:19:00Z">
                  <w:rPr>
                    <w:rStyle w:val="DocActionChar"/>
                    <w:i w:val="0"/>
                  </w:rPr>
                </w:rPrChange>
              </w:rPr>
            </w:pPr>
            <w:r>
              <w:t xml:space="preserve">The drop down list is a list of </w:t>
            </w:r>
            <w:ins w:id="238" w:author="Peter" w:date="2013-05-08T09:19:00Z">
              <w:r>
                <w:t xml:space="preserve">Instruments which is created using the </w:t>
              </w:r>
              <w:r w:rsidRPr="00C41199">
                <w:rPr>
                  <w:rStyle w:val="GUIWord"/>
                </w:rPr>
                <w:t>Data maintenance/</w:t>
              </w:r>
            </w:ins>
            <w:del w:id="239"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sidR="0045564E" w:rsidRPr="0045564E">
              <w:rPr>
                <w:rStyle w:val="GUIWord"/>
                <w:rPrChange w:id="240" w:author="Peter" w:date="2013-05-08T09:19:00Z">
                  <w:rPr>
                    <w:rStyle w:val="DocActionChar"/>
                  </w:rPr>
                </w:rPrChange>
              </w:rPr>
              <w:t xml:space="preserve">Instrument </w:t>
            </w:r>
            <w:ins w:id="241" w:author="Peter" w:date="2013-05-08T09:19:00Z">
              <w:r w:rsidRPr="00C41199">
                <w:rPr>
                  <w:rStyle w:val="GUIWord"/>
                </w:rPr>
                <w:t>admin.</w:t>
              </w:r>
              <w:r>
                <w:t xml:space="preserve"> </w:t>
              </w:r>
            </w:ins>
            <w:r w:rsidR="0045564E" w:rsidRPr="0045564E">
              <w:rPr>
                <w:rPrChange w:id="242" w:author="Peter" w:date="2013-05-08T09:19:00Z">
                  <w:rPr>
                    <w:rStyle w:val="DocActionChar"/>
                  </w:rPr>
                </w:rPrChange>
              </w:rPr>
              <w:t>function</w:t>
            </w:r>
            <w:del w:id="243" w:author="Peter" w:date="2013-05-08T09:19:00Z">
              <w:r>
                <w:rPr>
                  <w:rStyle w:val="DocActionChar"/>
                </w:rPr>
                <w:delText xml:space="preserve"> metadata editor</w:delText>
              </w:r>
            </w:del>
            <w:r w:rsidR="0045564E" w:rsidRPr="0045564E">
              <w:rPr>
                <w:rPrChange w:id="244" w:author="Peter" w:date="2013-05-08T09:19:00Z">
                  <w:rPr>
                    <w:rStyle w:val="DocActionChar"/>
                  </w:rPr>
                </w:rPrChange>
              </w:rPr>
              <w:t>.</w:t>
            </w:r>
          </w:p>
          <w:p w:rsidR="00CB4748" w:rsidRDefault="00CB4748" w:rsidP="00305207">
            <w:pPr>
              <w:pStyle w:val="TableText"/>
            </w:pPr>
            <w:r>
              <w:t>Th</w:t>
            </w:r>
            <w:ins w:id="245" w:author="Peter" w:date="2013-05-08T09:19:00Z">
              <w:r w:rsidR="002935FF">
                <w:t xml:space="preserve">is Attribute is </w:t>
              </w:r>
            </w:ins>
            <w:r w:rsidR="00BE1D96">
              <w:t>always present</w:t>
            </w:r>
            <w:ins w:id="246" w:author="Peter" w:date="2013-05-08T09:19:00Z">
              <w:r w:rsidR="002935FF">
                <w:t xml:space="preserve"> and cannot be deleted. If no data is available, set it to </w:t>
              </w:r>
              <w:r w:rsidR="002935FF" w:rsidRPr="00EF56D8">
                <w:rPr>
                  <w:rStyle w:val="GUIWord"/>
                </w:rPr>
                <w:t>Nil</w:t>
              </w:r>
              <w:r w:rsidR="002935FF">
                <w:t>.</w:t>
              </w:r>
            </w:ins>
          </w:p>
          <w:p w:rsidR="007D43F6" w:rsidRDefault="00CB4748" w:rsidP="007D43F6">
            <w:pPr>
              <w:pStyle w:val="TableText"/>
            </w:pPr>
            <w:r>
              <w:t xml:space="preserve">This </w:t>
            </w:r>
            <w:r w:rsidR="00BE1D96">
              <w:t>Attribute</w:t>
            </w:r>
            <w:r>
              <w:t xml:space="preserve"> is genera</w:t>
            </w:r>
            <w:r w:rsidR="007D43F6">
              <w:t>lly set when Spectra are loaded, but should be checked to ensure that it has been determined correctly.</w:t>
            </w:r>
          </w:p>
          <w:p w:rsidR="004D7399" w:rsidRDefault="004D7399" w:rsidP="00BE1D96">
            <w:pPr>
              <w:pStyle w:val="TableText"/>
            </w:pP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E1D96" w:rsidRDefault="00BE1D96" w:rsidP="00BE1D96">
            <w:pPr>
              <w:pStyle w:val="TableText"/>
            </w:pPr>
            <w:r>
              <w:t>This Sensor Attribute is ignored if the Instrument Attribute above is set.</w:t>
            </w:r>
          </w:p>
          <w:p w:rsidR="002935FF" w:rsidRDefault="002935FF" w:rsidP="002935FF">
            <w:pPr>
              <w:pStyle w:val="TableText"/>
              <w:rPr>
                <w:ins w:id="247" w:author="Peter" w:date="2013-05-08T09:19:00Z"/>
              </w:rPr>
            </w:pPr>
            <w:ins w:id="248" w:author="Peter" w:date="2013-05-08T09:19:00Z">
              <w:r>
                <w:t xml:space="preserve">This Attribute is </w:t>
              </w:r>
            </w:ins>
            <w:r w:rsidR="00BE1D96">
              <w:t>always present</w:t>
            </w:r>
            <w:ins w:id="249" w:author="Peter" w:date="2013-05-08T09:19:00Z">
              <w:r>
                <w:t xml:space="preserve"> and cannot be deleted. If </w:t>
              </w:r>
            </w:ins>
            <w:r w:rsidR="0014777F">
              <w:t>not required</w:t>
            </w:r>
            <w:ins w:id="250" w:author="Peter" w:date="2013-05-08T09:19:00Z">
              <w:r>
                <w:t xml:space="preserve">, </w:t>
              </w:r>
            </w:ins>
            <w:r w:rsidR="00BE1D96">
              <w:t xml:space="preserve">it can be </w:t>
            </w:r>
            <w:ins w:id="251" w:author="Peter" w:date="2013-05-08T09:19:00Z">
              <w:r>
                <w:t xml:space="preserve">set to </w:t>
              </w:r>
              <w:r w:rsidRPr="00EF56D8">
                <w:rPr>
                  <w:rStyle w:val="GUIWord"/>
                </w:rPr>
                <w:t>Nil</w:t>
              </w:r>
              <w:r>
                <w:t>.</w:t>
              </w:r>
            </w:ins>
          </w:p>
          <w:p w:rsidR="006A683F" w:rsidRDefault="00BE1D96" w:rsidP="007D43F6">
            <w:pPr>
              <w:pStyle w:val="TableText"/>
            </w:pPr>
            <w:r>
              <w:t>This Attribute is generally set when Spectra are loaded</w:t>
            </w:r>
            <w:r w:rsidR="007D43F6">
              <w:t>, but should be checked to ensure that it has been set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E97B4D" w:rsidRPr="00BE1D96" w:rsidRDefault="00BE1D96" w:rsidP="00EF5480">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should be set manually.</w:t>
            </w:r>
          </w:p>
        </w:tc>
      </w:tr>
      <w:tr w:rsidR="004D7399" w:rsidTr="00CB4748">
        <w:tblPrEx>
          <w:tblW w:w="0" w:type="auto"/>
          <w:tblPrExChange w:id="252" w:author="Peter" w:date="2013-05-08T09:19:00Z">
            <w:tblPrEx>
              <w:tblW w:w="0" w:type="auto"/>
              <w:tblInd w:w="817" w:type="dxa"/>
            </w:tblPrEx>
          </w:tblPrExChange>
        </w:tblPrEx>
        <w:trPr>
          <w:trPrChange w:id="253" w:author="Peter" w:date="2013-05-08T09:19:00Z">
            <w:trPr>
              <w:gridAfter w:val="0"/>
            </w:trPr>
          </w:trPrChange>
        </w:trPr>
        <w:tc>
          <w:tcPr>
            <w:tcW w:w="0" w:type="auto"/>
            <w:tcPrChange w:id="25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55" w:author="Peter" w:date="2013-05-08T09:19:00Z">
              <w:tcPr>
                <w:tcW w:w="0" w:type="auto"/>
                <w:gridSpan w:val="2"/>
              </w:tcPr>
            </w:tcPrChange>
          </w:tcPr>
          <w:p w:rsidR="007A535E" w:rsidRDefault="001310CE" w:rsidP="00305207">
            <w:pPr>
              <w:pStyle w:val="TableText"/>
            </w:pPr>
            <w:r>
              <w:t xml:space="preserve">[alpha string] </w:t>
            </w:r>
            <w:r w:rsidR="007A535E" w:rsidRPr="007A535E">
              <w:t>Instrument name</w:t>
            </w:r>
          </w:p>
          <w:p w:rsidR="007A535E" w:rsidRDefault="00EF5480" w:rsidP="007C3917">
            <w:pPr>
              <w:pStyle w:val="TableText"/>
            </w:pPr>
            <w:r>
              <w:t xml:space="preserve">This is additional text information to describe the Instrument. It is </w:t>
            </w:r>
            <w:r w:rsidR="007C3917">
              <w:t xml:space="preserve">especially </w:t>
            </w:r>
            <w:r>
              <w:t xml:space="preserve">recommended to use it if </w:t>
            </w:r>
            <w:r w:rsidR="00D93CA9">
              <w:t xml:space="preserve">the Instrument used is not in Specchio’s Instrument </w:t>
            </w:r>
            <w:r w:rsidR="007C3917">
              <w:t>Table</w:t>
            </w:r>
            <w:r w:rsidR="00D93CA9">
              <w:t xml:space="preserve"> and </w:t>
            </w:r>
            <w:r>
              <w:t xml:space="preserve">the Instrument Attribute above is </w:t>
            </w:r>
            <w:r w:rsidR="00D93CA9">
              <w:t xml:space="preserve">therefore </w:t>
            </w:r>
            <w:r w:rsidRPr="007C3917">
              <w:rPr>
                <w:rStyle w:val="GUIWord"/>
              </w:rPr>
              <w:t>Nil</w:t>
            </w:r>
            <w:r>
              <w:t>.</w:t>
            </w:r>
            <w:r w:rsidR="007A07DA">
              <w:rPr>
                <w:rStyle w:val="DocActionChar"/>
              </w:rPr>
              <w:t xml:space="preserve"> </w:t>
            </w:r>
          </w:p>
        </w:tc>
      </w:tr>
      <w:tr w:rsidR="004D7399" w:rsidTr="00CB4748">
        <w:tblPrEx>
          <w:tblW w:w="0" w:type="auto"/>
          <w:tblPrExChange w:id="256" w:author="Peter" w:date="2013-05-08T09:19:00Z">
            <w:tblPrEx>
              <w:tblW w:w="0" w:type="auto"/>
              <w:tblInd w:w="817" w:type="dxa"/>
            </w:tblPrEx>
          </w:tblPrExChange>
        </w:tblPrEx>
        <w:trPr>
          <w:trPrChange w:id="257" w:author="Peter" w:date="2013-05-08T09:19:00Z">
            <w:trPr>
              <w:gridAfter w:val="0"/>
            </w:trPr>
          </w:trPrChange>
        </w:trPr>
        <w:tc>
          <w:tcPr>
            <w:tcW w:w="0" w:type="auto"/>
            <w:tcPrChange w:id="25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59" w:author="Peter" w:date="2013-05-08T09:19:00Z">
              <w:tcPr>
                <w:tcW w:w="0" w:type="auto"/>
                <w:gridSpan w:val="2"/>
              </w:tcPr>
            </w:tcPrChange>
          </w:tcPr>
          <w:p w:rsidR="007A535E" w:rsidRDefault="001310CE" w:rsidP="00305207">
            <w:pPr>
              <w:pStyle w:val="TableText"/>
            </w:pPr>
            <w:r>
              <w:t xml:space="preserve">[alpha string] </w:t>
            </w:r>
            <w:r w:rsidR="007A535E">
              <w:t>Serial number of the 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7D43F6">
      <w:pPr>
        <w:pStyle w:val="HeadingSubUnnumbered"/>
      </w:pPr>
      <w:r w:rsidRPr="00155FA4">
        <w:t>Instrument Settings</w:t>
      </w:r>
    </w:p>
    <w:p w:rsidR="005679CD" w:rsidRDefault="005679CD" w:rsidP="00A7583F">
      <w:pPr>
        <w:pStyle w:val="Body"/>
        <w:rPr>
          <w:ins w:id="260" w:author="Peter" w:date="2013-05-08T09:19:00Z"/>
        </w:rPr>
      </w:pPr>
      <w:ins w:id="261" w:author="Peter" w:date="2013-05-08T09:19:00Z">
        <w:r>
          <w:t xml:space="preserve">These attributes describe the settings of the </w:t>
        </w:r>
      </w:ins>
      <w:r w:rsidR="001310CE">
        <w:t xml:space="preserve">Instrument </w:t>
      </w:r>
      <w:ins w:id="262" w:author="Peter" w:date="2013-05-08T09:19:00Z">
        <w:r>
          <w:t>at the time the Spect</w:t>
        </w:r>
      </w:ins>
      <w:r w:rsidR="00D93CA9">
        <w:t>r</w:t>
      </w:r>
      <w:ins w:id="263" w:author="Peter" w:date="2013-05-08T09:19:00Z">
        <w:r>
          <w:t>um was observed.</w:t>
        </w:r>
      </w:ins>
    </w:p>
    <w:p w:rsidR="001310CE" w:rsidRPr="007C3917" w:rsidRDefault="005679CD" w:rsidP="00A7583F">
      <w:pPr>
        <w:pStyle w:val="Body"/>
      </w:pPr>
      <w:ins w:id="264" w:author="Peter" w:date="2013-05-08T09:19:00Z">
        <w:r>
          <w:t xml:space="preserve">For some Instruments and file formats, the following </w:t>
        </w:r>
        <w:r w:rsidR="001310CE">
          <w:t>Instrument settings</w:t>
        </w:r>
        <w:r>
          <w:t xml:space="preserve"> are read</w:t>
        </w:r>
      </w:ins>
      <w:del w:id="265" w:author="Peter" w:date="2013-05-08T09:19:00Z">
        <w:r w:rsidR="001310CE">
          <w:delText>settings, depending on the sensor. Automatically generated</w:delText>
        </w:r>
      </w:del>
      <w:r w:rsidR="001310CE">
        <w:t xml:space="preserve"> from the </w:t>
      </w:r>
      <w:ins w:id="266" w:author="Peter" w:date="2013-05-08T09:19:00Z">
        <w:r>
          <w:t>Spectrum</w:t>
        </w:r>
      </w:ins>
      <w:del w:id="267" w:author="Peter" w:date="2013-05-08T09:19:00Z">
        <w:r w:rsidR="001310CE">
          <w:delText>spectral</w:delText>
        </w:r>
      </w:del>
      <w:r w:rsidR="001310CE">
        <w:t xml:space="preserve"> input file</w:t>
      </w:r>
      <w:ins w:id="268" w:author="Peter" w:date="2013-05-08T09:19:00Z">
        <w:r>
          <w:t xml:space="preserve"> and set into the Spectrum metadata</w:t>
        </w:r>
      </w:ins>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Dark current has been compensated for by the instrume</w:t>
            </w:r>
            <w:r w:rsidR="007C3917">
              <w:t>nt</w:t>
            </w:r>
          </w:p>
          <w:p w:rsidR="007A535E" w:rsidRDefault="007C3917" w:rsidP="007C3917">
            <w:pPr>
              <w:pStyle w:val="TableText"/>
            </w:pPr>
            <w:r>
              <w:t>If Specchio loads this value from the input Spectrum file is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Name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Version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Number of spectra recorded internally and averaged over by the 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7C3917">
            <w:pPr>
              <w:pStyle w:val="TableText"/>
            </w:pPr>
            <w:r>
              <w:t>If Specchio loads this value from the input Spectrum file is will set one of the values “ON” or “OFF”.</w:t>
            </w:r>
          </w:p>
        </w:tc>
      </w:tr>
    </w:tbl>
    <w:p w:rsidR="001310CE" w:rsidRDefault="001310CE" w:rsidP="00A7583F">
      <w:pPr>
        <w:pStyle w:val="Body"/>
        <w:rPr>
          <w:rStyle w:val="Strong"/>
        </w:rPr>
      </w:pPr>
      <w:r w:rsidRPr="00577A95">
        <w:rPr>
          <w:rStyle w:val="Strong"/>
        </w:rPr>
        <w:t>Instrumentation</w:t>
      </w:r>
    </w:p>
    <w:p w:rsidR="000F2D03" w:rsidRPr="000F2D03" w:rsidRDefault="005679CD" w:rsidP="00A7583F">
      <w:pPr>
        <w:pStyle w:val="Body"/>
        <w:rPr>
          <w:del w:id="269" w:author="Peter" w:date="2013-05-08T09:19:00Z"/>
        </w:rPr>
      </w:pPr>
      <w:ins w:id="270" w:author="Peter" w:date="2013-05-08T09:19:00Z">
        <w:r>
          <w:t>These attributes describe</w:t>
        </w:r>
      </w:ins>
      <w:del w:id="271" w:author="Peter" w:date="2013-05-08T09:19:00Z">
        <w:r w:rsidR="000F2D03" w:rsidRPr="000F2D03">
          <w:delText>This group defines how</w:delText>
        </w:r>
      </w:del>
      <w:r w:rsidR="000F2D03" w:rsidRPr="000F2D03">
        <w:t xml:space="preserve"> the </w:t>
      </w:r>
      <w:ins w:id="272" w:author="Peter" w:date="2013-05-08T09:19:00Z">
        <w:r>
          <w:t>way in which</w:t>
        </w:r>
      </w:ins>
      <w:del w:id="273" w:author="Peter" w:date="2013-05-08T09:19:00Z">
        <w:r w:rsidR="000F2D03" w:rsidRPr="000F2D03">
          <w:delText>instrument has been set up.</w:delText>
        </w:r>
      </w:del>
    </w:p>
    <w:p w:rsidR="00CE0A1B" w:rsidRDefault="001310CE">
      <w:pPr>
        <w:pStyle w:val="Body"/>
        <w:pPrChange w:id="274" w:author="Peter" w:date="2013-05-08T09:19:00Z">
          <w:pPr>
            <w:pStyle w:val="DocAction"/>
          </w:pPr>
        </w:pPrChange>
      </w:pPr>
      <w:del w:id="275" w:author="Peter" w:date="2013-05-08T09:19:00Z">
        <w:r w:rsidRPr="00245A33">
          <w:delText>%%% How does</w:delText>
        </w:r>
      </w:del>
      <w:r w:rsidRPr="00245A33">
        <w:t xml:space="preserve"> the </w:t>
      </w:r>
      <w:del w:id="276" w:author="Peter" w:date="2013-05-08T09:19:00Z">
        <w:r w:rsidRPr="00245A33">
          <w:delText xml:space="preserve">objective of this group differ from </w:delText>
        </w:r>
      </w:del>
      <w:r w:rsidRPr="00245A33">
        <w:t xml:space="preserve">Instrument </w:t>
      </w:r>
      <w:ins w:id="277" w:author="Peter" w:date="2013-05-08T09:19:00Z">
        <w:r w:rsidR="005679CD">
          <w:t xml:space="preserve">was being used </w:t>
        </w:r>
        <w:r w:rsidR="00C82A81">
          <w:t>at</w:t>
        </w:r>
      </w:ins>
      <w:del w:id="278" w:author="Peter" w:date="2013-05-08T09:19:00Z">
        <w:r w:rsidRPr="00245A33">
          <w:delText>and Instrument Settings?</w:delText>
        </w:r>
        <w:r w:rsidR="00E97B4D">
          <w:delText xml:space="preserve"> This is any further manually recorded information related to</w:delText>
        </w:r>
      </w:del>
      <w:r w:rsidR="00E97B4D">
        <w:t xml:space="preserve"> the </w:t>
      </w:r>
      <w:ins w:id="279" w:author="Peter" w:date="2013-05-08T09:19:00Z">
        <w:r w:rsidR="00C82A81">
          <w:t>time the Spectrum was observed</w:t>
        </w:r>
      </w:ins>
      <w:del w:id="280"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281" w:author="Peter" w:date="2013-05-08T09:19:00Z"/>
        </w:rPr>
      </w:pPr>
      <w:ins w:id="282" w:author="Peter" w:date="2013-05-08T09:19:00Z">
        <w:r>
          <w:t>For some file formats (particularly HDF files), the following Instrumentation settings are read from the Spectrum input file and set into the Spectrum metadata.</w:t>
        </w:r>
      </w:ins>
      <w:r w:rsidR="007C3917">
        <w:t xml:space="preserve"> For other formats, it must be set manually.</w:t>
      </w:r>
    </w:p>
    <w:tbl>
      <w:tblPr>
        <w:tblStyle w:val="TableGrid"/>
        <w:tblW w:w="0" w:type="auto"/>
        <w:tblInd w:w="817" w:type="dxa"/>
        <w:tblLook w:val="04A0"/>
      </w:tblPr>
      <w:tblGrid>
        <w:gridCol w:w="1914"/>
        <w:gridCol w:w="6840"/>
      </w:tblGrid>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0426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[Drop down list] Selected from the list of References defined in the Specchio database.</w:t>
            </w:r>
          </w:p>
          <w:p w:rsidR="001310CE" w:rsidRDefault="002935FF" w:rsidP="00963352">
            <w:pPr>
              <w:pStyle w:val="TableText"/>
            </w:pPr>
            <w:ins w:id="283" w:author="Peter" w:date="2013-05-08T09:19:00Z">
              <w:r>
                <w:t xml:space="preserve">This Attribute is compulsory and cannot be deleted. If no data is available, set it to </w:t>
              </w:r>
              <w:r w:rsidRPr="00EF56D8">
                <w:rPr>
                  <w:rStyle w:val="GUIWord"/>
                </w:rPr>
                <w:t>Nil</w:t>
              </w:r>
              <w:r>
                <w:t>.</w:t>
              </w:r>
            </w:ins>
          </w:p>
        </w:tc>
      </w:tr>
      <w:tr w:rsidR="00A30980" w:rsidTr="004567B8">
        <w:trPr>
          <w:cantSplit/>
        </w:trPr>
        <w:tc>
          <w:tcPr>
            <w:tcW w:w="0" w:type="auto"/>
          </w:tcPr>
          <w:p w:rsidR="001310CE" w:rsidRPr="00F2736F" w:rsidRDefault="001310CE" w:rsidP="00305207">
            <w:pPr>
              <w:pStyle w:val="TableText"/>
              <w:rPr>
                <w:rStyle w:val="GUIWord"/>
              </w:rPr>
            </w:pPr>
            <w:r w:rsidRPr="00F2736F">
              <w:rPr>
                <w:rStyle w:val="GUIWord"/>
              </w:rPr>
              <w:t>White Reference Target</w:t>
            </w:r>
          </w:p>
        </w:tc>
        <w:tc>
          <w:tcPr>
            <w:tcW w:w="0" w:type="auto"/>
          </w:tcPr>
          <w:p w:rsidR="001310CE" w:rsidRDefault="00392B0B" w:rsidP="00305207">
            <w:pPr>
              <w:pStyle w:val="TableText"/>
            </w:pPr>
            <w:r>
              <w:t xml:space="preserve">[Alpha string] </w:t>
            </w:r>
            <w:r w:rsidRPr="00392B0B">
              <w:t>Description of white refer</w:t>
            </w:r>
            <w:r>
              <w:t>ence target</w:t>
            </w:r>
          </w:p>
        </w:tc>
      </w:tr>
    </w:tbl>
    <w:p w:rsidR="001310CE" w:rsidRDefault="001310CE" w:rsidP="00A7583F">
      <w:pPr>
        <w:pStyle w:val="Body"/>
        <w:rPr>
          <w:rStyle w:val="Strong"/>
        </w:rPr>
      </w:pPr>
      <w:r w:rsidRPr="00577A95">
        <w:rPr>
          <w:rStyle w:val="Strong"/>
        </w:rPr>
        <w:t>Keywords</w:t>
      </w:r>
    </w:p>
    <w:p w:rsidR="00C974FC" w:rsidRDefault="001310CE" w:rsidP="00A7583F">
      <w:pPr>
        <w:pStyle w:val="Body"/>
      </w:pPr>
      <w:r w:rsidRPr="00612627">
        <w:t>Keywords can be used to search for particular spectra</w:t>
      </w:r>
      <w:r w:rsidR="00C974FC">
        <w:t xml:space="preserve"> in the Specchio’s Spectrum Query function</w:t>
      </w:r>
      <w:r w:rsidRPr="00612627">
        <w:t>.</w:t>
      </w:r>
    </w:p>
    <w:tbl>
      <w:tblPr>
        <w:tblStyle w:val="TableGrid"/>
        <w:tblW w:w="0" w:type="auto"/>
        <w:tblInd w:w="817" w:type="dxa"/>
        <w:tblLook w:val="04A0"/>
      </w:tblPr>
      <w:tblGrid>
        <w:gridCol w:w="1055"/>
        <w:gridCol w:w="7699"/>
      </w:tblGrid>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Keyword</w:t>
            </w:r>
          </w:p>
        </w:tc>
        <w:tc>
          <w:tcPr>
            <w:tcW w:w="0" w:type="auto"/>
          </w:tcPr>
          <w:p w:rsidR="00392B0B" w:rsidRDefault="00392B0B" w:rsidP="00305207">
            <w:pPr>
              <w:pStyle w:val="TableText"/>
            </w:pPr>
            <w:r>
              <w:t xml:space="preserve">[Alpha string] </w:t>
            </w:r>
            <w:r w:rsidRPr="00392B0B">
              <w:t xml:space="preserve">Freely </w:t>
            </w:r>
            <w:r>
              <w:t>chosen</w:t>
            </w:r>
            <w:r w:rsidRPr="00392B0B">
              <w:t xml:space="preserve"> keyword that describes a spectrum or a spectral collection</w:t>
            </w:r>
          </w:p>
          <w:p w:rsidR="00392B0B" w:rsidRDefault="00392B0B" w:rsidP="00305207">
            <w:pPr>
              <w:pStyle w:val="TableText"/>
            </w:pPr>
            <w:r>
              <w:t>Multiple keyword fields can be added.</w:t>
            </w:r>
            <w:r w:rsidR="00C974FC">
              <w:t xml:space="preserve"> </w:t>
            </w:r>
            <w:r w:rsidR="00C974FC" w:rsidRPr="00C974FC">
              <w:rPr>
                <w:rStyle w:val="DocActionChar"/>
              </w:rPr>
              <w:t>%%% Not yet true!</w:t>
            </w:r>
          </w:p>
          <w:p w:rsidR="001310CE" w:rsidRDefault="003E508C" w:rsidP="00C974FC">
            <w:pPr>
              <w:pStyle w:val="TableText"/>
            </w:pPr>
            <w:ins w:id="284" w:author="Peter" w:date="2013-05-08T09:19:00Z">
              <w:r>
                <w:t>Take care on spelling and avoid leading or trailing spaces to avoid confusion when searching. Keyword</w:t>
              </w:r>
            </w:ins>
            <w:r w:rsidR="00C974FC">
              <w:t xml:space="preserve"> searching is</w:t>
            </w:r>
            <w:ins w:id="285" w:author="Peter" w:date="2013-05-08T09:19:00Z">
              <w:r>
                <w:t xml:space="preserve"> not case sensitive.</w:t>
              </w:r>
            </w:ins>
          </w:p>
        </w:tc>
      </w:tr>
    </w:tbl>
    <w:p w:rsidR="001310CE" w:rsidRDefault="001310CE" w:rsidP="00A7583F">
      <w:pPr>
        <w:pStyle w:val="Body"/>
        <w:rPr>
          <w:rStyle w:val="Strong"/>
        </w:rPr>
      </w:pPr>
      <w:r w:rsidRPr="00BC4E01">
        <w:rPr>
          <w:rStyle w:val="Strong"/>
        </w:rPr>
        <w:t>Location</w:t>
      </w:r>
    </w:p>
    <w:p w:rsidR="001310CE" w:rsidRPr="00084655" w:rsidRDefault="001310CE" w:rsidP="00254A05">
      <w:pPr>
        <w:pStyle w:val="Body"/>
      </w:pPr>
      <w:r>
        <w:t xml:space="preserve">This group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tblPrChange w:id="286" w:author="Peter" w:date="2013-05-08T09:19:00Z">
          <w:tblPr>
            <w:tblStyle w:val="TableGrid"/>
            <w:tblW w:w="0" w:type="auto"/>
            <w:tblInd w:w="817" w:type="dxa"/>
            <w:tblLook w:val="04A0"/>
          </w:tblPr>
        </w:tblPrChange>
      </w:tblPr>
      <w:tblGrid>
        <w:gridCol w:w="1268"/>
        <w:gridCol w:w="7486"/>
        <w:tblGridChange w:id="287">
          <w:tblGrid>
            <w:gridCol w:w="817"/>
            <w:gridCol w:w="591"/>
            <w:gridCol w:w="677"/>
            <w:gridCol w:w="6669"/>
            <w:gridCol w:w="817"/>
          </w:tblGrid>
        </w:tblGridChange>
      </w:tblGrid>
      <w:tr w:rsidR="001310CE" w:rsidTr="00963352">
        <w:trPr>
          <w:cantSplit/>
          <w:trPrChange w:id="288" w:author="Peter" w:date="2013-05-08T09:19:00Z">
            <w:trPr>
              <w:gridAfter w:val="0"/>
            </w:trPr>
          </w:trPrChange>
        </w:trPr>
        <w:tc>
          <w:tcPr>
            <w:tcW w:w="0" w:type="auto"/>
            <w:tcPrChange w:id="289"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290" w:author="Peter" w:date="2013-05-08T09:19:00Z">
              <w:tcPr>
                <w:tcW w:w="0" w:type="auto"/>
                <w:gridSpan w:val="2"/>
              </w:tcPr>
            </w:tcPrChange>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963352">
        <w:trPr>
          <w:cantSplit/>
          <w:trPrChange w:id="291" w:author="Peter" w:date="2013-05-08T09:19:00Z">
            <w:trPr>
              <w:gridAfter w:val="0"/>
            </w:trPr>
          </w:trPrChange>
        </w:trPr>
        <w:tc>
          <w:tcPr>
            <w:tcW w:w="0" w:type="auto"/>
            <w:tcPrChange w:id="29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293" w:author="Peter" w:date="2013-05-08T09:19:00Z">
              <w:tcPr>
                <w:tcW w:w="0" w:type="auto"/>
                <w:gridSpan w:val="2"/>
              </w:tcPr>
            </w:tcPrChange>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963352">
        <w:trPr>
          <w:cantSplit/>
          <w:trPrChange w:id="294" w:author="Peter" w:date="2013-05-08T09:19:00Z">
            <w:trPr>
              <w:gridAfter w:val="0"/>
            </w:trPr>
          </w:trPrChange>
        </w:trPr>
        <w:tc>
          <w:tcPr>
            <w:tcW w:w="0" w:type="auto"/>
            <w:tcPrChange w:id="29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296" w:author="Peter" w:date="2013-05-08T09:19:00Z">
              <w:tcPr>
                <w:tcW w:w="0" w:type="auto"/>
                <w:gridSpan w:val="2"/>
              </w:tcPr>
            </w:tcPrChange>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Coordinates are entered as </w:t>
            </w:r>
            <w:r w:rsidR="00C974FC">
              <w:t xml:space="preserve">floating point numbers for </w:t>
            </w:r>
            <w:r w:rsidR="00C974FC" w:rsidRPr="00084655">
              <w:t>degrees and fractions of degrees.</w:t>
            </w:r>
          </w:p>
        </w:tc>
      </w:tr>
      <w:tr w:rsidR="001310CE" w:rsidTr="00963352">
        <w:trPr>
          <w:cantSplit/>
          <w:trPrChange w:id="297" w:author="Peter" w:date="2013-05-08T09:19:00Z">
            <w:trPr>
              <w:gridAfter w:val="0"/>
            </w:trPr>
          </w:trPrChange>
        </w:trPr>
        <w:tc>
          <w:tcPr>
            <w:tcW w:w="0" w:type="auto"/>
            <w:tcPrChange w:id="29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299" w:author="Peter" w:date="2013-05-08T09:19:00Z">
              <w:tcPr>
                <w:tcW w:w="0" w:type="auto"/>
                <w:gridSpan w:val="2"/>
              </w:tcPr>
            </w:tcPrChange>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300" w:author="Peter" w:date="2013-05-08T09:19:00Z"/>
              </w:rPr>
            </w:pPr>
            <w:r>
              <w:t xml:space="preserve">[alpha string] </w:t>
            </w:r>
            <w:r w:rsidR="00392B0B">
              <w:t xml:space="preserve">Identifier of </w:t>
            </w:r>
            <w:ins w:id="301" w:author="Peter" w:date="2013-05-08T09:19:00Z">
              <w:r w:rsidR="003E508C">
                <w:t xml:space="preserve">the State in which the observations were made. </w:t>
              </w:r>
            </w:ins>
          </w:p>
          <w:p w:rsidR="001310CE" w:rsidRDefault="003E508C" w:rsidP="00392B0B">
            <w:pPr>
              <w:pStyle w:val="TableText"/>
            </w:pPr>
            <w:ins w:id="302" w:author="Peter" w:date="2013-05-08T09:19:00Z">
              <w:r>
                <w:t xml:space="preserve">To avoid confusion in searching later, </w:t>
              </w:r>
              <w:r w:rsidR="00842401">
                <w:t xml:space="preserve">it is suggested to use the standard abbreviation for the state </w:t>
              </w:r>
            </w:ins>
            <w:r w:rsidR="00392B0B">
              <w:t>–</w:t>
            </w:r>
            <w:ins w:id="303" w:author="Peter" w:date="2013-05-08T09:19:00Z">
              <w:r w:rsidR="00842401">
                <w:t xml:space="preserve"> for</w:t>
              </w:r>
            </w:ins>
            <w:r w:rsidR="00392B0B">
              <w:t xml:space="preserve"> </w:t>
            </w:r>
            <w:ins w:id="304" w:author="Peter" w:date="2013-05-08T09:19:00Z">
              <w:r w:rsidR="00842401">
                <w:t>example</w:t>
              </w:r>
            </w:ins>
            <w:del w:id="305" w:author="Peter" w:date="2013-05-08T09:19:00Z">
              <w:r w:rsidR="001310CE" w:rsidRPr="00612627">
                <w:rPr>
                  <w:rStyle w:val="DocActionChar"/>
                </w:rPr>
                <w:delText>%%% Presumably SA</w:delText>
              </w:r>
            </w:del>
            <w:r w:rsidR="0045564E" w:rsidRPr="0045564E">
              <w:rPr>
                <w:rPrChange w:id="306" w:author="Peter" w:date="2013-05-08T09:19:00Z">
                  <w:rPr>
                    <w:rStyle w:val="DocActionChar"/>
                  </w:rPr>
                </w:rPrChange>
              </w:rPr>
              <w:t xml:space="preserve">, </w:t>
            </w:r>
            <w:r w:rsidR="00C974FC">
              <w:t xml:space="preserve">in Australia use </w:t>
            </w:r>
            <w:r w:rsidR="0045564E" w:rsidRPr="0045564E">
              <w:rPr>
                <w:rPrChange w:id="307" w:author="Peter" w:date="2013-05-08T09:19:00Z">
                  <w:rPr>
                    <w:rStyle w:val="DocActionChar"/>
                  </w:rPr>
                </w:rPrChange>
              </w:rPr>
              <w:t>NSW</w:t>
            </w:r>
            <w:ins w:id="308" w:author="Peter" w:date="2013-05-08T09:19:00Z">
              <w:r w:rsidR="00842401">
                <w:t>, Qld, Vic... D</w:t>
              </w:r>
              <w:r>
                <w:t>o</w:t>
              </w:r>
            </w:ins>
            <w:del w:id="309" w:author="Peter" w:date="2013-05-08T09:19:00Z">
              <w:r w:rsidR="001310CE" w:rsidRPr="00612627">
                <w:rPr>
                  <w:rStyle w:val="DocActionChar"/>
                </w:rPr>
                <w:delText xml:space="preserve"> etc. Why</w:delText>
              </w:r>
            </w:del>
            <w:r w:rsidR="0045564E" w:rsidRPr="0045564E">
              <w:rPr>
                <w:rPrChange w:id="310" w:author="Peter" w:date="2013-05-08T09:19:00Z">
                  <w:rPr>
                    <w:rStyle w:val="DocActionChar"/>
                  </w:rPr>
                </w:rPrChange>
              </w:rPr>
              <w:t xml:space="preserve"> not </w:t>
            </w:r>
            <w:ins w:id="311" w:author="Peter" w:date="2013-05-08T09:19:00Z">
              <w:r>
                <w:t xml:space="preserve">use periods, </w:t>
              </w:r>
              <w:r w:rsidR="00842401">
                <w:t xml:space="preserve">leading, embedded or </w:t>
              </w:r>
              <w:r>
                <w:t xml:space="preserve">trailing spaces in the field. </w:t>
              </w:r>
              <w:r w:rsidR="00842401">
                <w:t>Searching is not case sensitive</w:t>
              </w:r>
            </w:ins>
            <w:del w:id="312" w:author="Peter" w:date="2013-05-08T09:19:00Z">
              <w:r w:rsidR="001310CE" w:rsidRPr="00612627">
                <w:rPr>
                  <w:rStyle w:val="DocActionChar"/>
                </w:rPr>
                <w:delText>a drop down? Is it international? Could be a configured list</w:delText>
              </w:r>
            </w:del>
            <w:r w:rsidR="0045564E" w:rsidRPr="0045564E">
              <w:rPr>
                <w:rPrChange w:id="313" w:author="Peter" w:date="2013-05-08T09:19:00Z">
                  <w:rPr>
                    <w:rStyle w:val="DocActionChar"/>
                  </w:rPr>
                </w:rPrChange>
              </w:rPr>
              <w:t>.</w:t>
            </w:r>
          </w:p>
        </w:tc>
      </w:tr>
    </w:tbl>
    <w:p w:rsidR="001310CE" w:rsidRDefault="001310CE" w:rsidP="00A7583F">
      <w:pPr>
        <w:pStyle w:val="Body"/>
        <w:rPr>
          <w:rStyle w:val="Strong"/>
        </w:rPr>
      </w:pPr>
      <w:r w:rsidRPr="00BC4E01">
        <w:rPr>
          <w:rStyle w:val="Strong"/>
        </w:rPr>
        <w:t>Names</w:t>
      </w:r>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Change w:id="314" w:author="Peter" w:date="2013-05-08T09:19:00Z">
          <w:tblPr>
            <w:tblStyle w:val="TableGrid"/>
            <w:tblW w:w="0" w:type="auto"/>
            <w:tblInd w:w="817" w:type="dxa"/>
            <w:tblLook w:val="04A0"/>
          </w:tblPr>
        </w:tblPrChange>
      </w:tblPr>
      <w:tblGrid>
        <w:gridCol w:w="1258"/>
        <w:gridCol w:w="7496"/>
        <w:tblGridChange w:id="315">
          <w:tblGrid>
            <w:gridCol w:w="817"/>
            <w:gridCol w:w="445"/>
            <w:gridCol w:w="813"/>
            <w:gridCol w:w="6679"/>
            <w:gridCol w:w="817"/>
          </w:tblGrid>
        </w:tblGridChange>
      </w:tblGrid>
      <w:tr w:rsidR="001310CE" w:rsidTr="00305207">
        <w:trPr>
          <w:trPrChange w:id="316" w:author="Peter" w:date="2013-05-08T09:19:00Z">
            <w:trPr>
              <w:gridAfter w:val="0"/>
            </w:trPr>
          </w:trPrChange>
        </w:trPr>
        <w:tc>
          <w:tcPr>
            <w:tcW w:w="0" w:type="auto"/>
            <w:tcPrChange w:id="31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18"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fldSimple w:instr=" REF _Ref355167308 \r \h  \* MERGEFORMAT ">
              <w:r w:rsidR="00245196" w:rsidRPr="00245196">
                <w:rPr>
                  <w:rStyle w:val="CrossReference"/>
                </w:rPr>
                <w:t>4.9.6</w:t>
              </w:r>
            </w:fldSimple>
            <w:r w:rsidRPr="0040574B">
              <w:rPr>
                <w:rStyle w:val="CrossReference"/>
              </w:rPr>
              <w:t xml:space="preserve"> </w:t>
            </w:r>
            <w:fldSimple w:instr=" REF _Ref355167311 \h  \* MERGEFORMAT ">
              <w:r w:rsidR="00245196" w:rsidRPr="00245196">
                <w:rPr>
                  <w:rStyle w:val="CrossReference"/>
                </w:rPr>
                <w:t>ENVI Spectral Library Files</w:t>
              </w:r>
            </w:fldSimple>
            <w:r>
              <w:t>), the content of the Spectrum Names tag is copied here if it is set</w:t>
            </w:r>
            <w:ins w:id="319" w:author="Peter" w:date="2013-05-08T09:19:00Z">
              <w:r w:rsidR="00842401">
                <w:t xml:space="preserve"> in the input file</w:t>
              </w:r>
              <w:r>
                <w:t>.</w:t>
              </w:r>
            </w:ins>
            <w:del w:id="320" w:author="Peter" w:date="2013-05-08T09:19:00Z">
              <w:r>
                <w:delText>.</w:delText>
              </w:r>
            </w:del>
          </w:p>
        </w:tc>
      </w:tr>
      <w:tr w:rsidR="001310CE" w:rsidTr="00305207">
        <w:trPr>
          <w:trPrChange w:id="321" w:author="Peter" w:date="2013-05-08T09:19:00Z">
            <w:trPr>
              <w:gridAfter w:val="0"/>
            </w:trPr>
          </w:trPrChange>
        </w:trPr>
        <w:tc>
          <w:tcPr>
            <w:tcW w:w="0" w:type="auto"/>
            <w:tcPrChange w:id="32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23"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Default="001310CE" w:rsidP="00A7583F">
      <w:pPr>
        <w:pStyle w:val="Body"/>
        <w:rPr>
          <w:rStyle w:val="Strong"/>
        </w:rPr>
      </w:pPr>
      <w:r w:rsidRPr="00BC4E01">
        <w:rPr>
          <w:rStyle w:val="Strong"/>
        </w:rPr>
        <w:t>Optics</w:t>
      </w:r>
    </w:p>
    <w:p w:rsidR="00C974FC" w:rsidRPr="00C974FC" w:rsidRDefault="00C974FC" w:rsidP="00A7583F">
      <w:pPr>
        <w:pStyle w:val="Body"/>
      </w:pPr>
      <w:r w:rsidRPr="00C974FC">
        <w:t>This group permits describing specific optics which are attached to the recording instrument.</w:t>
      </w:r>
    </w:p>
    <w:tbl>
      <w:tblPr>
        <w:tblStyle w:val="TableGrid"/>
        <w:tblW w:w="0" w:type="auto"/>
        <w:tblInd w:w="817" w:type="dxa"/>
        <w:tblLook w:val="04A0"/>
      </w:tblPr>
      <w:tblGrid>
        <w:gridCol w:w="1176"/>
        <w:gridCol w:w="7578"/>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instrument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Designator given to the optics attached to the instrument</w:t>
            </w:r>
          </w:p>
        </w:tc>
      </w:tr>
    </w:tbl>
    <w:p w:rsidR="001310CE" w:rsidRPr="00BC4E01" w:rsidRDefault="001310CE" w:rsidP="00A7583F">
      <w:pPr>
        <w:pStyle w:val="Body"/>
        <w:rPr>
          <w:rStyle w:val="Strong"/>
        </w:rPr>
      </w:pPr>
      <w:r w:rsidRPr="00BC4E01">
        <w:rPr>
          <w:rStyle w:val="Strong"/>
        </w:rPr>
        <w:t>PDFs</w:t>
      </w:r>
    </w:p>
    <w:p w:rsidR="00A863FC" w:rsidRPr="00A863FC" w:rsidRDefault="00A863FC" w:rsidP="00A863FC">
      <w:pPr>
        <w:pStyle w:val="Body"/>
        <w:rPr>
          <w:ins w:id="324" w:author="Peter" w:date="2013-05-08T09:19:00Z"/>
          <w:rStyle w:val="Strong"/>
          <w:b w:val="0"/>
          <w:bCs w:val="0"/>
        </w:rPr>
      </w:pPr>
      <w:ins w:id="325" w:author="Peter" w:date="2013-05-08T09:19:00Z">
        <w:r w:rsidRPr="00A863FC">
          <w:rPr>
            <w:rStyle w:val="Strong"/>
            <w:b w:val="0"/>
            <w:bCs w:val="0"/>
          </w:rPr>
          <w:t xml:space="preserve">Specchio supports uploading </w:t>
        </w:r>
      </w:ins>
      <w:r w:rsidR="00323FF2">
        <w:rPr>
          <w:rStyle w:val="Strong"/>
          <w:b w:val="0"/>
          <w:bCs w:val="0"/>
        </w:rPr>
        <w:t xml:space="preserve">of </w:t>
      </w:r>
      <w:ins w:id="326" w:author="Peter" w:date="2013-05-08T09:19:00Z">
        <w:r w:rsidRPr="00A863FC">
          <w:rPr>
            <w:rStyle w:val="Strong"/>
            <w:b w:val="0"/>
            <w:bCs w:val="0"/>
          </w:rPr>
          <w:t>up to two PDF files for each Spectrum.</w:t>
        </w:r>
        <w:r>
          <w:rPr>
            <w:rStyle w:val="Strong"/>
            <w:b w:val="0"/>
            <w:bCs w:val="0"/>
          </w:rPr>
          <w:t xml:space="preserve"> </w:t>
        </w:r>
      </w:ins>
      <w:r w:rsidR="00323FF2">
        <w:rPr>
          <w:rStyle w:val="Strong"/>
          <w:b w:val="0"/>
          <w:bCs w:val="0"/>
        </w:rPr>
        <w:t>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tblPr>
      <w:tblGrid>
        <w:gridCol w:w="1679"/>
        <w:gridCol w:w="7075"/>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del w:id="327" w:author="Peter" w:date="2013-05-08T09:19:00Z">
              <w:r w:rsidR="001310CE">
                <w:delText xml:space="preserve">[Uploaded PDF file] </w:delText>
              </w:r>
              <w:r w:rsidR="001310CE" w:rsidRPr="009D39DD">
                <w:rPr>
                  <w:rStyle w:val="DocActionChar"/>
                </w:rPr>
                <w:delText>%%% I can upload, but I can’t View.</w:delText>
              </w:r>
              <w:r w:rsidR="001310CE">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del w:id="328" w:author="Peter" w:date="2013-05-08T09:19:00Z">
              <w:r w:rsidR="001310CE">
                <w:delText xml:space="preserve">[Uploaded PDF file] </w:delText>
              </w:r>
              <w:r w:rsidR="0040574B">
                <w:delText>%%%</w:delText>
              </w:r>
            </w:del>
          </w:p>
        </w:tc>
      </w:tr>
    </w:tbl>
    <w:p w:rsidR="001310CE" w:rsidRPr="00BC4E01" w:rsidRDefault="00842401" w:rsidP="00A7583F">
      <w:pPr>
        <w:pStyle w:val="Body"/>
        <w:rPr>
          <w:ins w:id="329" w:author="Peter" w:date="2013-05-08T09:19:00Z"/>
          <w:rStyle w:val="Strong"/>
        </w:rPr>
      </w:pPr>
      <w:ins w:id="330" w:author="Peter" w:date="2013-05-08T09:19:00Z">
        <w:r w:rsidRPr="00BC4E01">
          <w:rPr>
            <w:rStyle w:val="Strong"/>
          </w:rPr>
          <w:t>Personnel</w:t>
        </w:r>
      </w:ins>
    </w:p>
    <w:p w:rsidR="001310CE" w:rsidRPr="00BC4E01" w:rsidRDefault="001310CE" w:rsidP="00A7583F">
      <w:pPr>
        <w:pStyle w:val="Body"/>
        <w:rPr>
          <w:del w:id="331" w:author="Peter" w:date="2013-05-08T09:19:00Z"/>
          <w:rStyle w:val="Strong"/>
        </w:rPr>
      </w:pPr>
      <w:del w:id="332" w:author="Peter" w:date="2013-05-08T09:19:00Z">
        <w:r w:rsidRPr="00BC4E01">
          <w:rPr>
            <w:rStyle w:val="Strong"/>
          </w:rPr>
          <w:delText>Personell</w:delText>
        </w:r>
      </w:del>
    </w:p>
    <w:tbl>
      <w:tblPr>
        <w:tblStyle w:val="TableGrid"/>
        <w:tblW w:w="0" w:type="auto"/>
        <w:tblInd w:w="817" w:type="dxa"/>
        <w:tblLook w:val="04A0"/>
      </w:tblPr>
      <w:tblGrid>
        <w:gridCol w:w="1378"/>
        <w:gridCol w:w="7376"/>
      </w:tblGrid>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F52170" w:rsidRDefault="00F52170" w:rsidP="00842401">
            <w:pPr>
              <w:pStyle w:val="TableText"/>
            </w:pPr>
            <w:r>
              <w:t xml:space="preserve">[Alpha string] </w:t>
            </w:r>
            <w:ins w:id="333" w:author="Peter" w:date="2013-05-08T09:19:00Z">
              <w:r w:rsidR="00842401">
                <w:t>Investigator’s name</w:t>
              </w:r>
            </w:ins>
          </w:p>
          <w:p w:rsidR="00F52170" w:rsidRDefault="00F52170" w:rsidP="00842401">
            <w:pPr>
              <w:pStyle w:val="TableText"/>
            </w:pPr>
            <w:r>
              <w:t xml:space="preserve">Multiple Investigator fields can be added. </w:t>
            </w:r>
            <w:r w:rsidRPr="00F52170">
              <w:rPr>
                <w:rStyle w:val="DocActionChar"/>
              </w:rPr>
              <w:t xml:space="preserve">%%% </w:t>
            </w:r>
            <w:r w:rsidR="00323FF2">
              <w:rPr>
                <w:rStyle w:val="DocActionChar"/>
              </w:rPr>
              <w:t>Not in my version, they can’t!</w:t>
            </w:r>
          </w:p>
          <w:p w:rsidR="00842401" w:rsidRDefault="00E67DCB" w:rsidP="00842401">
            <w:pPr>
              <w:pStyle w:val="TableText"/>
              <w:rPr>
                <w:ins w:id="334" w:author="Peter" w:date="2013-05-08T09:19:00Z"/>
              </w:rPr>
            </w:pPr>
            <w:r>
              <w:t xml:space="preserve">It </w:t>
            </w:r>
            <w:ins w:id="335" w:author="Peter" w:date="2013-05-08T09:19:00Z">
              <w:r w:rsidR="00842401">
                <w:t>is not necessar</w:t>
              </w:r>
            </w:ins>
            <w:r>
              <w:t>il</w:t>
            </w:r>
            <w:ins w:id="336" w:author="Peter" w:date="2013-05-08T09:19:00Z">
              <w:r w:rsidR="00842401">
                <w:t>y related to any Specchio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37" w:author="Peter" w:date="2013-05-08T09:19:00Z"/>
              </w:rPr>
            </w:pPr>
            <w:ins w:id="338" w:author="Peter" w:date="2013-05-08T09:19:00Z">
              <w:r>
                <w:t xml:space="preserve">This Metadata attribute is </w:t>
              </w:r>
              <w:r w:rsidR="00A863FC">
                <w:t>supported</w:t>
              </w:r>
              <w:r>
                <w:t xml:space="preserve"> to receive the Investigator name which is provided in some Spectrum file formats – for example, some HDF files.</w:t>
              </w:r>
            </w:ins>
          </w:p>
          <w:p w:rsidR="00CE0A1B" w:rsidRDefault="00A863FC">
            <w:pPr>
              <w:pStyle w:val="TableText"/>
              <w:rPr>
                <w:b/>
              </w:rPr>
              <w:pPrChange w:id="339" w:author="Peter" w:date="2013-05-08T09:19:00Z">
                <w:pPr>
                  <w:pStyle w:val="DocAction"/>
                  <w:tabs>
                    <w:tab w:val="right" w:leader="dot" w:pos="8788"/>
                  </w:tabs>
                </w:pPr>
              </w:pPrChange>
            </w:pPr>
            <w:ins w:id="340" w:author="Peter" w:date="2013-05-08T09:19:00Z">
              <w:r>
                <w:t xml:space="preserve">Users are </w:t>
              </w:r>
            </w:ins>
            <w:r w:rsidR="00323FF2">
              <w:t xml:space="preserve">generally </w:t>
            </w:r>
            <w:ins w:id="341" w:author="Peter" w:date="2013-05-08T09:19:00Z">
              <w:r>
                <w:t>encouraged to rely on the Campaign Metadata (either the Investigator, Research Group Members or Description fields) for this function.</w:t>
              </w:r>
            </w:ins>
            <w:del w:id="342"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Default="001310CE" w:rsidP="00A7583F">
      <w:pPr>
        <w:pStyle w:val="Body"/>
        <w:rPr>
          <w:rStyle w:val="Strong"/>
        </w:rPr>
      </w:pPr>
      <w:r w:rsidRPr="00BC4E01">
        <w:rPr>
          <w:rStyle w:val="Strong"/>
        </w:rPr>
        <w:t>Pictures</w:t>
      </w:r>
    </w:p>
    <w:p w:rsidR="00323FF2" w:rsidRPr="00A863FC" w:rsidRDefault="00323FF2" w:rsidP="00323FF2">
      <w:pPr>
        <w:pStyle w:val="Body"/>
        <w:rPr>
          <w:ins w:id="343" w:author="Peter" w:date="2013-05-08T09:19:00Z"/>
          <w:rStyle w:val="Strong"/>
          <w:b w:val="0"/>
          <w:bCs w:val="0"/>
        </w:rPr>
      </w:pPr>
      <w:ins w:id="344" w:author="Peter" w:date="2013-05-08T09:19:00Z">
        <w:r w:rsidRPr="00A863FC">
          <w:rPr>
            <w:rStyle w:val="Strong"/>
            <w:b w:val="0"/>
            <w:bCs w:val="0"/>
          </w:rPr>
          <w:t xml:space="preserve">Specchio supports uploading </w:t>
        </w:r>
      </w:ins>
      <w:r>
        <w:rPr>
          <w:rStyle w:val="Strong"/>
          <w:b w:val="0"/>
          <w:bCs w:val="0"/>
        </w:rPr>
        <w:t xml:space="preserve">of </w:t>
      </w:r>
      <w:ins w:id="345" w:author="Peter" w:date="2013-05-08T09:19:00Z">
        <w:r w:rsidRPr="00A863FC">
          <w:rPr>
            <w:rStyle w:val="Strong"/>
            <w:b w:val="0"/>
            <w:bCs w:val="0"/>
          </w:rPr>
          <w:t xml:space="preserve">up to </w:t>
        </w:r>
      </w:ins>
      <w:r>
        <w:rPr>
          <w:rStyle w:val="Strong"/>
          <w:b w:val="0"/>
          <w:bCs w:val="0"/>
        </w:rPr>
        <w:t xml:space="preserve">four images </w:t>
      </w:r>
      <w:ins w:id="346" w:author="Peter" w:date="2013-05-08T09:19:00Z">
        <w:r w:rsidRPr="00A863FC">
          <w:rPr>
            <w:rStyle w:val="Strong"/>
            <w:b w:val="0"/>
            <w:bCs w:val="0"/>
          </w:rPr>
          <w:t>for each Spectrum.</w:t>
        </w:r>
        <w:r>
          <w:rPr>
            <w:rStyle w:val="Strong"/>
            <w:b w:val="0"/>
            <w:bCs w:val="0"/>
          </w:rPr>
          <w:t xml:space="preserve"> </w:t>
        </w:r>
      </w:ins>
      <w:r>
        <w:rPr>
          <w:rStyle w:val="Strong"/>
          <w:b w:val="0"/>
          <w:bCs w:val="0"/>
        </w:rPr>
        <w:t>To optimise storage in the database, select all spectra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They are stored as JPEG in the database</w:t>
      </w:r>
      <w:r w:rsidR="001310CE" w:rsidRPr="00084655">
        <w:t>.</w:t>
      </w:r>
      <w:r w:rsidR="001310CE">
        <w:t xml:space="preserve"> </w:t>
      </w:r>
      <w:ins w:id="347" w:author="Peter" w:date="2013-05-08T09:19:00Z">
        <w:r>
          <w:rPr>
            <w:rStyle w:val="Strong"/>
            <w:b w:val="0"/>
            <w:bCs w:val="0"/>
          </w:rPr>
          <w:t>The</w:t>
        </w:r>
      </w:ins>
      <w:r>
        <w:rPr>
          <w:rStyle w:val="Strong"/>
          <w:b w:val="0"/>
          <w:bCs w:val="0"/>
        </w:rPr>
        <w:t>se images</w:t>
      </w:r>
      <w:ins w:id="348" w:author="Peter" w:date="2013-05-08T09:19:00Z">
        <w:r>
          <w:rPr>
            <w:rStyle w:val="Strong"/>
            <w:b w:val="0"/>
            <w:bCs w:val="0"/>
          </w:rPr>
          <w:t xml:space="preserve"> can be viewed directly </w:t>
        </w:r>
      </w:ins>
      <w:r w:rsidR="00323FF2">
        <w:rPr>
          <w:rStyle w:val="Strong"/>
          <w:b w:val="0"/>
          <w:bCs w:val="0"/>
        </w:rPr>
        <w:t>on</w:t>
      </w:r>
      <w:ins w:id="349" w:author="Peter" w:date="2013-05-08T09:19:00Z">
        <w:r>
          <w:rPr>
            <w:rStyle w:val="Strong"/>
            <w:b w:val="0"/>
            <w:bCs w:val="0"/>
          </w:rPr>
          <w:t xml:space="preserve"> the Metadata Editor screen.</w:t>
        </w:r>
      </w:ins>
    </w:p>
    <w:p w:rsidR="001D57A4" w:rsidRPr="001D57A4" w:rsidRDefault="00E92E2C" w:rsidP="00AA263D">
      <w:pPr>
        <w:pStyle w:val="DocAction"/>
      </w:pPr>
      <w:r>
        <w:t>%%% There are other formats supported now. Nick will give me a list of them.</w:t>
      </w:r>
      <w:del w:id="350" w:author="Peter" w:date="2013-05-08T09:19:00Z">
        <w:r w:rsidR="001D57A4">
          <w:delText xml:space="preserve"> Andy tried TIFF, which worked.</w:delText>
        </w:r>
      </w:del>
    </w:p>
    <w:p w:rsidR="001310CE" w:rsidRPr="00084655" w:rsidRDefault="001310CE" w:rsidP="00A7583F">
      <w:pPr>
        <w:pStyle w:val="Note"/>
      </w:pPr>
      <w:r>
        <w:t>Note</w:t>
      </w:r>
      <w:r>
        <w:tab/>
      </w:r>
      <w:ins w:id="351" w:author="Peter" w:date="2013-05-08T09:19:00Z">
        <w:r>
          <w:t>Pictures</w:t>
        </w:r>
      </w:ins>
      <w:del w:id="352" w:author="Peter" w:date="2013-05-08T09:19:00Z">
        <w:r w:rsidR="001D57A4">
          <w:delText>For speed reasons, p</w:delText>
        </w:r>
        <w:r>
          <w:delText>ictures</w:delText>
        </w:r>
      </w:del>
      <w:r>
        <w:t xml:space="preserve"> should be reduced in size before loading to the database</w:t>
      </w:r>
      <w:del w:id="353" w:author="Peter Roberts" w:date="2013-05-08T09:19:00Z">
        <w:r>
          <w:delText xml:space="preserve"> for speed reasons</w:delText>
        </w:r>
      </w:del>
      <w:r>
        <w:t>.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tblPr>
      <w:tblGrid>
        <w:gridCol w:w="2380"/>
        <w:gridCol w:w="6374"/>
        <w:tblGridChange w:id="354">
          <w:tblGrid>
            <w:gridCol w:w="817"/>
            <w:gridCol w:w="1196"/>
            <w:gridCol w:w="1184"/>
            <w:gridCol w:w="5557"/>
            <w:gridCol w:w="817"/>
          </w:tblGrid>
        </w:tblGridChange>
      </w:tblGrid>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Environment</w:t>
            </w:r>
            <w:r w:rsidR="00F52170">
              <w:rPr>
                <w:rStyle w:val="GUIWord"/>
              </w:rPr>
              <w:t xml:space="preserve"> Picture</w:t>
            </w:r>
          </w:p>
        </w:tc>
        <w:tc>
          <w:tcPr>
            <w:tcW w:w="0" w:type="auto"/>
          </w:tcPr>
          <w:p w:rsidR="00F52170" w:rsidRDefault="00F52170" w:rsidP="00F52170">
            <w:pPr>
              <w:pStyle w:val="TableText"/>
            </w:pPr>
            <w:r>
              <w:t xml:space="preserve">[Uploaded image file] </w:t>
            </w:r>
            <w:r w:rsidRPr="00F52170">
              <w:t>Picture showing the general sampling environment</w:t>
            </w:r>
            <w:r w:rsidR="00323FF2">
              <w:t xml:space="preserve"> in</w:t>
            </w:r>
            <w:r w:rsidRPr="00F52170">
              <w:t xml:space="preserve"> vicinity of the target</w:t>
            </w:r>
          </w:p>
          <w:p w:rsidR="001310CE" w:rsidRPr="00BC4E01" w:rsidRDefault="00F52170" w:rsidP="00323FF2">
            <w:pPr>
              <w:pStyle w:val="TableText"/>
            </w:pPr>
            <w:r>
              <w:t xml:space="preserve">Multiple Sampling </w:t>
            </w:r>
            <w:r w:rsidR="00AA263D">
              <w:t>Environment</w:t>
            </w:r>
            <w:r>
              <w:t xml:space="preserve"> Pictures can be uploaded. </w:t>
            </w:r>
            <w:r w:rsidRPr="00F52170">
              <w:rPr>
                <w:rStyle w:val="DocActionChar"/>
              </w:rPr>
              <w:t xml:space="preserve">%%% </w:t>
            </w:r>
            <w:r w:rsidR="00323FF2">
              <w:rPr>
                <w:rStyle w:val="DocActionChar"/>
              </w:rPr>
              <w:t>Not true in my version of Specchio</w:t>
            </w:r>
            <w:r w:rsidRPr="00F52170">
              <w:rPr>
                <w:rStyle w:val="DocActionChar"/>
              </w:rPr>
              <w:t>.</w:t>
            </w:r>
          </w:p>
        </w:tc>
      </w:tr>
      <w:tr w:rsidR="001310CE" w:rsidRPr="00BC4E01" w:rsidTr="00305207">
        <w:tblPrEx>
          <w:tblW w:w="0" w:type="auto"/>
          <w:tblInd w:w="817" w:type="dxa"/>
          <w:tblPrExChange w:id="355" w:author="Peter" w:date="2013-05-08T09:19:00Z">
            <w:tblPrEx>
              <w:tblW w:w="0" w:type="auto"/>
              <w:tblInd w:w="817" w:type="dxa"/>
            </w:tblPrEx>
          </w:tblPrExChange>
        </w:tblPrEx>
        <w:trPr>
          <w:trPrChange w:id="356" w:author="Peter" w:date="2013-05-08T09:19:00Z">
            <w:trPr>
              <w:gridAfter w:val="0"/>
            </w:trPr>
          </w:trPrChange>
        </w:trPr>
        <w:tc>
          <w:tcPr>
            <w:tcW w:w="0" w:type="auto"/>
            <w:tcPrChange w:id="35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Sampling Setup</w:t>
            </w:r>
            <w:r w:rsidR="00323FF2">
              <w:rPr>
                <w:rStyle w:val="GUIWord"/>
              </w:rPr>
              <w:t xml:space="preserve"> Picture</w:t>
            </w:r>
          </w:p>
        </w:tc>
        <w:tc>
          <w:tcPr>
            <w:tcW w:w="0" w:type="auto"/>
            <w:tcPrChange w:id="358" w:author="Peter" w:date="2013-05-08T09:19:00Z">
              <w:tcPr>
                <w:tcW w:w="0" w:type="auto"/>
                <w:gridSpan w:val="2"/>
              </w:tcPr>
            </w:tcPrChange>
          </w:tcPr>
          <w:p w:rsidR="001310CE" w:rsidRDefault="00F52170" w:rsidP="00305207">
            <w:pPr>
              <w:pStyle w:val="TableText"/>
            </w:pPr>
            <w:r>
              <w:t xml:space="preserve">[Uploaded image file] </w:t>
            </w:r>
            <w:r w:rsidRPr="00F52170">
              <w:t>Picture showing the positions of sensor and illumination in relation to the target</w:t>
            </w:r>
          </w:p>
          <w:p w:rsidR="00F52170" w:rsidRPr="00BC4E01" w:rsidRDefault="00F52170" w:rsidP="00F52170">
            <w:pPr>
              <w:pStyle w:val="TableText"/>
            </w:pPr>
            <w:r>
              <w:t>Mul</w:t>
            </w:r>
            <w:r w:rsidRPr="00F52170">
              <w:t>tiple Sampling Setup pictur</w:t>
            </w:r>
            <w:r>
              <w:t xml:space="preserve">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r w:rsidR="001310CE" w:rsidRPr="00BC4E01" w:rsidTr="00305207">
        <w:tblPrEx>
          <w:tblW w:w="0" w:type="auto"/>
          <w:tblInd w:w="817" w:type="dxa"/>
          <w:tblPrExChange w:id="359" w:author="Peter" w:date="2013-05-08T09:19:00Z">
            <w:tblPrEx>
              <w:tblW w:w="0" w:type="auto"/>
              <w:tblInd w:w="817" w:type="dxa"/>
            </w:tblPrEx>
          </w:tblPrExChange>
        </w:tblPrEx>
        <w:trPr>
          <w:trPrChange w:id="360" w:author="Peter" w:date="2013-05-08T09:19:00Z">
            <w:trPr>
              <w:gridAfter w:val="0"/>
            </w:trPr>
          </w:trPrChange>
        </w:trPr>
        <w:tc>
          <w:tcPr>
            <w:tcW w:w="0" w:type="auto"/>
            <w:tcPrChange w:id="36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Sky</w:t>
            </w:r>
            <w:r w:rsidR="00323FF2">
              <w:rPr>
                <w:rStyle w:val="GUIWord"/>
              </w:rPr>
              <w:t xml:space="preserve"> Picture</w:t>
            </w:r>
          </w:p>
        </w:tc>
        <w:tc>
          <w:tcPr>
            <w:tcW w:w="0" w:type="auto"/>
            <w:tcPrChange w:id="362" w:author="Peter" w:date="2013-05-08T09:19:00Z">
              <w:tcPr>
                <w:tcW w:w="0" w:type="auto"/>
                <w:gridSpan w:val="2"/>
              </w:tcPr>
            </w:tcPrChange>
          </w:tcPr>
          <w:p w:rsidR="001310CE" w:rsidRDefault="00F52170" w:rsidP="00305207">
            <w:pPr>
              <w:pStyle w:val="TableText"/>
            </w:pPr>
            <w:r>
              <w:t xml:space="preserve">[Uploaded image file] </w:t>
            </w:r>
            <w:r w:rsidRPr="00F52170">
              <w:t>Picture of the sky, ideally taken hemispherically</w:t>
            </w:r>
          </w:p>
          <w:p w:rsidR="00F52170" w:rsidRPr="00BC4E01" w:rsidRDefault="00F52170" w:rsidP="00F52170">
            <w:pPr>
              <w:pStyle w:val="TableText"/>
            </w:pPr>
            <w:r>
              <w:t xml:space="preserve">Multiple Sky pictures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r w:rsidR="001310CE" w:rsidRPr="00BC4E01" w:rsidTr="00305207">
        <w:tblPrEx>
          <w:tblW w:w="0" w:type="auto"/>
          <w:tblInd w:w="817" w:type="dxa"/>
          <w:tblPrExChange w:id="363" w:author="Peter" w:date="2013-05-08T09:19:00Z">
            <w:tblPrEx>
              <w:tblW w:w="0" w:type="auto"/>
              <w:tblInd w:w="817" w:type="dxa"/>
            </w:tblPrEx>
          </w:tblPrExChange>
        </w:tblPrEx>
        <w:trPr>
          <w:trPrChange w:id="364" w:author="Peter" w:date="2013-05-08T09:19:00Z">
            <w:trPr>
              <w:gridAfter w:val="0"/>
            </w:trPr>
          </w:trPrChange>
        </w:trPr>
        <w:tc>
          <w:tcPr>
            <w:tcW w:w="0" w:type="auto"/>
            <w:tcPrChange w:id="36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Target</w:t>
            </w:r>
            <w:r w:rsidR="00323FF2">
              <w:rPr>
                <w:rStyle w:val="GUIWord"/>
              </w:rPr>
              <w:t xml:space="preserve"> Picture</w:t>
            </w:r>
          </w:p>
        </w:tc>
        <w:tc>
          <w:tcPr>
            <w:tcW w:w="0" w:type="auto"/>
            <w:tcPrChange w:id="366" w:author="Peter" w:date="2013-05-08T09:19:00Z">
              <w:tcPr>
                <w:tcW w:w="0" w:type="auto"/>
                <w:gridSpan w:val="2"/>
              </w:tcPr>
            </w:tcPrChange>
          </w:tcPr>
          <w:p w:rsidR="001310CE" w:rsidRDefault="00F52170" w:rsidP="00305207">
            <w:pPr>
              <w:pStyle w:val="TableText"/>
            </w:pPr>
            <w:r>
              <w:t xml:space="preserve">[Uploaded image file] </w:t>
            </w:r>
            <w:r w:rsidRPr="00F52170">
              <w:t>Picture showing the target</w:t>
            </w:r>
          </w:p>
          <w:p w:rsidR="00F52170" w:rsidRPr="00BC4E01" w:rsidRDefault="00F52170" w:rsidP="00F52170">
            <w:pPr>
              <w:pStyle w:val="TableText"/>
            </w:pPr>
            <w:r>
              <w:t xml:space="preserve">Multiple Target pictures can be uploaded. </w:t>
            </w:r>
            <w:r w:rsidRPr="00F52170">
              <w:rPr>
                <w:rStyle w:val="DocActionChar"/>
              </w:rPr>
              <w:t xml:space="preserve">%%% </w:t>
            </w:r>
            <w:r w:rsidR="00323FF2">
              <w:rPr>
                <w:rStyle w:val="DocActionChar"/>
              </w:rPr>
              <w:t>Not true in my version of Specchio</w:t>
            </w:r>
            <w:r w:rsidR="00323FF2" w:rsidRPr="00F52170">
              <w:rPr>
                <w:rStyle w:val="DocActionChar"/>
              </w:rPr>
              <w:t>.</w:t>
            </w:r>
          </w:p>
        </w:tc>
      </w:tr>
    </w:tbl>
    <w:p w:rsidR="001310CE" w:rsidRPr="00BC4E01" w:rsidRDefault="001310CE" w:rsidP="00A7583F">
      <w:pPr>
        <w:pStyle w:val="Body"/>
        <w:rPr>
          <w:rStyle w:val="Strong"/>
        </w:rPr>
      </w:pPr>
      <w:r w:rsidRPr="00BC4E01">
        <w:rPr>
          <w:rStyle w:val="Strong"/>
        </w:rPr>
        <w:t>Processing</w:t>
      </w:r>
    </w:p>
    <w:p w:rsidR="00323FF2" w:rsidRDefault="00A863FC" w:rsidP="00A863FC">
      <w:pPr>
        <w:pStyle w:val="Body"/>
      </w:pPr>
      <w:ins w:id="367" w:author="Peter" w:date="2013-05-08T09:19:00Z">
        <w:r w:rsidRPr="00A863FC">
          <w:t>These Attributes describe processing which has been performed on the Spectrum.</w:t>
        </w:r>
      </w:ins>
      <w:r w:rsidR="00323FF2">
        <w:t xml:space="preserve"> These Attributes are added or set by Specchio when that processing is done.</w:t>
      </w:r>
    </w:p>
    <w:p w:rsidR="00323FF2" w:rsidRPr="00A863FC" w:rsidRDefault="00323FF2" w:rsidP="00A863FC">
      <w:pPr>
        <w:pStyle w:val="Body"/>
        <w:rPr>
          <w:ins w:id="368" w:author="Peter" w:date="2013-05-08T09:19:00Z"/>
        </w:rPr>
      </w:pPr>
      <w:r>
        <w:t xml:space="preserve">While it is possible, generally these </w:t>
      </w:r>
      <w:r w:rsidR="004309AF">
        <w:t>Attributes</w:t>
      </w:r>
      <w:r>
        <w:t xml:space="preserve"> should not be edited.</w:t>
      </w:r>
    </w:p>
    <w:tbl>
      <w:tblPr>
        <w:tblStyle w:val="TableGrid"/>
        <w:tblW w:w="0" w:type="auto"/>
        <w:tblInd w:w="817" w:type="dxa"/>
        <w:tblLook w:val="04A0"/>
        <w:tblPrChange w:id="369" w:author="Peter" w:date="2013-05-08T09:19:00Z">
          <w:tblPr>
            <w:tblStyle w:val="TableGrid"/>
            <w:tblW w:w="0" w:type="auto"/>
            <w:tblInd w:w="817" w:type="dxa"/>
            <w:tblLook w:val="04A0"/>
          </w:tblPr>
        </w:tblPrChange>
      </w:tblPr>
      <w:tblGrid>
        <w:gridCol w:w="1430"/>
        <w:gridCol w:w="7324"/>
        <w:tblGridChange w:id="370">
          <w:tblGrid>
            <w:gridCol w:w="817"/>
            <w:gridCol w:w="730"/>
            <w:gridCol w:w="700"/>
            <w:gridCol w:w="6507"/>
            <w:gridCol w:w="817"/>
          </w:tblGrid>
        </w:tblGridChange>
      </w:tblGrid>
      <w:tr w:rsidR="00C96D90" w:rsidTr="00AA263D">
        <w:trPr>
          <w:cantSplit/>
          <w:trPrChange w:id="371" w:author="Peter" w:date="2013-05-08T09:19:00Z">
            <w:trPr>
              <w:gridAfter w:val="0"/>
            </w:trPr>
          </w:trPrChange>
        </w:trPr>
        <w:tc>
          <w:tcPr>
            <w:tcW w:w="0" w:type="auto"/>
            <w:tcPrChange w:id="37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Data Ingestion Notes</w:t>
            </w:r>
          </w:p>
        </w:tc>
        <w:tc>
          <w:tcPr>
            <w:tcW w:w="0" w:type="auto"/>
            <w:tcPrChange w:id="373" w:author="Peter" w:date="2013-05-08T09:19:00Z">
              <w:tcPr>
                <w:tcW w:w="0" w:type="auto"/>
                <w:gridSpan w:val="2"/>
              </w:tcPr>
            </w:tcPrChange>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e added to each spectrum.</w:t>
            </w:r>
          </w:p>
        </w:tc>
      </w:tr>
      <w:tr w:rsidR="00C96D90" w:rsidTr="00AA263D">
        <w:trPr>
          <w:cantSplit/>
          <w:trPrChange w:id="374" w:author="Peter" w:date="2013-05-08T09:19:00Z">
            <w:trPr>
              <w:gridAfter w:val="0"/>
            </w:trPr>
          </w:trPrChange>
        </w:trPr>
        <w:tc>
          <w:tcPr>
            <w:tcW w:w="0" w:type="auto"/>
            <w:tcPrChange w:id="37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DC Flag</w:t>
            </w:r>
          </w:p>
        </w:tc>
        <w:tc>
          <w:tcPr>
            <w:tcW w:w="0" w:type="auto"/>
            <w:tcPrChange w:id="376" w:author="Peter" w:date="2013-05-08T09:19:00Z">
              <w:tcPr>
                <w:tcW w:w="0" w:type="auto"/>
                <w:gridSpan w:val="2"/>
              </w:tcPr>
            </w:tcPrChange>
          </w:tcPr>
          <w:p w:rsidR="001310CE" w:rsidRDefault="00F52170" w:rsidP="00305207">
            <w:pPr>
              <w:pStyle w:val="TableText"/>
            </w:pPr>
            <w:r>
              <w:t xml:space="preserve">[Integer] </w:t>
            </w:r>
            <w:r w:rsidRPr="00F52170">
              <w:t>Designates this spectrum as dark current spectrum</w:t>
            </w:r>
          </w:p>
          <w:p w:rsidR="00F52170" w:rsidRDefault="00F52170" w:rsidP="00F52170">
            <w:pPr>
              <w:pStyle w:val="DocAction"/>
            </w:pPr>
            <w:r>
              <w:t>%%% Is this encoded as 0 = false, 1 = true. Are other values true or false? What sets it?</w:t>
            </w:r>
            <w:r w:rsidR="007A07DA">
              <w:t xml:space="preserve"> Andy</w:t>
            </w:r>
          </w:p>
        </w:tc>
      </w:tr>
      <w:tr w:rsidR="00C96D90" w:rsidTr="00AA263D">
        <w:trPr>
          <w:cantSplit/>
          <w:trPrChange w:id="377" w:author="Peter" w:date="2013-05-08T09:19:00Z">
            <w:trPr>
              <w:gridAfter w:val="0"/>
            </w:trPr>
          </w:trPrChange>
        </w:trPr>
        <w:tc>
          <w:tcPr>
            <w:tcW w:w="0" w:type="auto"/>
            <w:tcPrChange w:id="37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Garbage Flag</w:t>
            </w:r>
          </w:p>
        </w:tc>
        <w:tc>
          <w:tcPr>
            <w:tcW w:w="0" w:type="auto"/>
            <w:tcPrChange w:id="379" w:author="Peter" w:date="2013-05-08T09:19:00Z">
              <w:tcPr>
                <w:tcW w:w="0" w:type="auto"/>
                <w:gridSpan w:val="2"/>
              </w:tcPr>
            </w:tcPrChange>
          </w:tcPr>
          <w:p w:rsidR="00F52170" w:rsidRDefault="00F52170" w:rsidP="00305207">
            <w:pPr>
              <w:pStyle w:val="TableText"/>
            </w:pPr>
            <w:r>
              <w:t xml:space="preserve">[Integer] </w:t>
            </w:r>
            <w:r w:rsidRPr="00F52170">
              <w:t>Desig</w:t>
            </w:r>
            <w:r>
              <w:t>nates this spectrum is garbage</w:t>
            </w:r>
          </w:p>
          <w:p w:rsidR="001310CE" w:rsidRDefault="00F52170" w:rsidP="00F52170">
            <w:pPr>
              <w:pStyle w:val="TableText"/>
            </w:pPr>
            <w:r w:rsidRPr="00F52170">
              <w:t xml:space="preserve">This flag can be </w:t>
            </w:r>
            <w:r>
              <w:t>set</w:t>
            </w:r>
            <w:r w:rsidRPr="00F52170">
              <w:t xml:space="preserve"> to exclude </w:t>
            </w:r>
            <w:r>
              <w:t>the related spectrum</w:t>
            </w:r>
            <w:r w:rsidRPr="00F52170">
              <w:t xml:space="preserve"> from processing.</w:t>
            </w:r>
          </w:p>
          <w:p w:rsidR="00F52170" w:rsidRDefault="00F52170" w:rsidP="00F52170">
            <w:pPr>
              <w:pStyle w:val="DocAction"/>
            </w:pPr>
            <w:r>
              <w:t>%%% Is this encoded as 0 = false, 1 = true. Are other values true or false? What sets it?</w:t>
            </w:r>
            <w:r w:rsidR="007A07DA">
              <w:t xml:space="preserve"> Andy</w:t>
            </w:r>
          </w:p>
        </w:tc>
      </w:tr>
      <w:tr w:rsidR="00C96D90" w:rsidTr="00AA263D">
        <w:trPr>
          <w:cantSplit/>
          <w:trPrChange w:id="380" w:author="Peter" w:date="2013-05-08T09:19:00Z">
            <w:trPr>
              <w:gridAfter w:val="0"/>
            </w:trPr>
          </w:trPrChange>
        </w:trPr>
        <w:tc>
          <w:tcPr>
            <w:tcW w:w="0" w:type="auto"/>
            <w:tcPrChange w:id="38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Algorithm</w:t>
            </w:r>
          </w:p>
        </w:tc>
        <w:tc>
          <w:tcPr>
            <w:tcW w:w="0" w:type="auto"/>
            <w:tcPrChange w:id="382" w:author="Peter" w:date="2013-05-08T09:19:00Z">
              <w:tcPr>
                <w:tcW w:w="0" w:type="auto"/>
                <w:gridSpan w:val="2"/>
              </w:tcPr>
            </w:tcPrChange>
          </w:tcPr>
          <w:p w:rsidR="001310CE" w:rsidRDefault="00F52170" w:rsidP="00305207">
            <w:pPr>
              <w:pStyle w:val="TableText"/>
            </w:pPr>
            <w:r>
              <w:t xml:space="preserve">[Alpha string] </w:t>
            </w:r>
            <w:r w:rsidRPr="00F52170">
              <w:t>Description of processing algorithm applied to spectrum</w:t>
            </w:r>
          </w:p>
          <w:p w:rsidR="00547F47" w:rsidRDefault="00547F47" w:rsidP="00305207">
            <w:pPr>
              <w:pStyle w:val="TableText"/>
            </w:pPr>
            <w:r>
              <w:t>Multiple Processing Algorithm fields may be added to each spectrum.</w:t>
            </w:r>
          </w:p>
          <w:p w:rsidR="00F52170" w:rsidRDefault="00F52170" w:rsidP="00F52170">
            <w:pPr>
              <w:pStyle w:val="DocAction"/>
            </w:pPr>
            <w:r>
              <w:t>%%% Is this set by Specchio, or is it a comment field set by the user?</w:t>
            </w:r>
            <w:r w:rsidR="007A07DA">
              <w:t xml:space="preserve"> Andy</w:t>
            </w:r>
          </w:p>
        </w:tc>
      </w:tr>
      <w:tr w:rsidR="00C96D90" w:rsidTr="00AA263D">
        <w:trPr>
          <w:cantSplit/>
          <w:trPrChange w:id="383" w:author="Peter" w:date="2013-05-08T09:19:00Z">
            <w:trPr>
              <w:gridAfter w:val="0"/>
            </w:trPr>
          </w:trPrChange>
        </w:trPr>
        <w:tc>
          <w:tcPr>
            <w:tcW w:w="0" w:type="auto"/>
            <w:tcPrChange w:id="38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Level</w:t>
            </w:r>
          </w:p>
        </w:tc>
        <w:tc>
          <w:tcPr>
            <w:tcW w:w="0" w:type="auto"/>
            <w:tcPrChange w:id="385" w:author="Peter" w:date="2013-05-08T09:19:00Z">
              <w:tcPr>
                <w:tcW w:w="0" w:type="auto"/>
                <w:gridSpan w:val="2"/>
              </w:tcPr>
            </w:tcPrChange>
          </w:tcPr>
          <w:p w:rsidR="001310CE" w:rsidRDefault="00F52170" w:rsidP="00F52170">
            <w:pPr>
              <w:pStyle w:val="TableText"/>
            </w:pPr>
            <w:r>
              <w:t xml:space="preserve">[Floating point] </w:t>
            </w:r>
            <w:r w:rsidRPr="00F52170">
              <w:t>Numeric designator of a specific processing level.</w:t>
            </w:r>
          </w:p>
          <w:p w:rsidR="00F52170" w:rsidRDefault="00F52170" w:rsidP="00F52170">
            <w:pPr>
              <w:pStyle w:val="DocAction"/>
            </w:pPr>
            <w:r>
              <w:t>%%% What is a “</w:t>
            </w:r>
            <w:r w:rsidRPr="00F52170">
              <w:t>specific processing level</w:t>
            </w:r>
            <w:r>
              <w:t>” and how can it be specified using a fl pt value?</w:t>
            </w:r>
            <w:r w:rsidR="007A07DA">
              <w:t xml:space="preserve"> Andy</w:t>
            </w:r>
          </w:p>
        </w:tc>
      </w:tr>
      <w:tr w:rsidR="00C96D90" w:rsidTr="00AA263D">
        <w:trPr>
          <w:cantSplit/>
          <w:trPrChange w:id="386" w:author="Peter" w:date="2013-05-08T09:19:00Z">
            <w:trPr>
              <w:gridAfter w:val="0"/>
            </w:trPr>
          </w:trPrChange>
        </w:trPr>
        <w:tc>
          <w:tcPr>
            <w:tcW w:w="0" w:type="auto"/>
            <w:tcPrChange w:id="38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Module</w:t>
            </w:r>
          </w:p>
        </w:tc>
        <w:tc>
          <w:tcPr>
            <w:tcW w:w="0" w:type="auto"/>
            <w:tcPrChange w:id="388" w:author="Peter" w:date="2013-05-08T09:19:00Z">
              <w:tcPr>
                <w:tcW w:w="0" w:type="auto"/>
                <w:gridSpan w:val="2"/>
              </w:tcPr>
            </w:tcPrChange>
          </w:tcPr>
          <w:p w:rsidR="001310CE" w:rsidRDefault="00547F47" w:rsidP="00305207">
            <w:pPr>
              <w:pStyle w:val="TableText"/>
            </w:pPr>
            <w:r>
              <w:t xml:space="preserve">[Alpha string] </w:t>
            </w:r>
            <w:r w:rsidR="00F52170" w:rsidRPr="00F52170">
              <w:t>Name of processing module applied to spectrum</w:t>
            </w:r>
          </w:p>
          <w:p w:rsidR="00547F47" w:rsidRDefault="00547F47" w:rsidP="00547F47">
            <w:pPr>
              <w:pStyle w:val="TableText"/>
            </w:pPr>
            <w:r>
              <w:t>Multiple Processing Module fields may be added to each spectrum.</w:t>
            </w:r>
          </w:p>
          <w:p w:rsidR="00547F47" w:rsidRDefault="00547F47" w:rsidP="00547F47">
            <w:pPr>
              <w:pStyle w:val="DocAction"/>
            </w:pPr>
            <w:r>
              <w:t>%%% How is this different from Processing Algorithm, or will they be usually set in tandem?</w:t>
            </w:r>
            <w:r w:rsidR="007A07DA">
              <w:t xml:space="preserve"> Andy</w:t>
            </w:r>
          </w:p>
        </w:tc>
      </w:tr>
      <w:tr w:rsidR="00C96D90" w:rsidTr="00AA263D">
        <w:trPr>
          <w:cantSplit/>
          <w:trPrChange w:id="389" w:author="Peter" w:date="2013-05-08T09:19:00Z">
            <w:trPr>
              <w:gridAfter w:val="0"/>
            </w:trPr>
          </w:trPrChange>
        </w:trPr>
        <w:tc>
          <w:tcPr>
            <w:tcW w:w="0" w:type="auto"/>
            <w:tcPrChange w:id="39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Source File</w:t>
            </w:r>
          </w:p>
        </w:tc>
        <w:tc>
          <w:tcPr>
            <w:tcW w:w="0" w:type="auto"/>
            <w:tcPrChange w:id="391" w:author="Peter" w:date="2013-05-08T09:19:00Z">
              <w:tcPr>
                <w:tcW w:w="0" w:type="auto"/>
                <w:gridSpan w:val="2"/>
              </w:tcPr>
            </w:tcPrChange>
          </w:tcPr>
          <w:p w:rsidR="00547F47" w:rsidRDefault="00547F47" w:rsidP="00547F47">
            <w:pPr>
              <w:pStyle w:val="TableText"/>
            </w:pPr>
            <w:r>
              <w:t>[Alpha string] Name of f</w:t>
            </w:r>
            <w:r w:rsidRPr="00547F47">
              <w:t>ile that provided the original data</w:t>
            </w:r>
          </w:p>
          <w:p w:rsidR="001310CE" w:rsidRDefault="00547F47" w:rsidP="00547F47">
            <w:pPr>
              <w:pStyle w:val="TableText"/>
            </w:pPr>
            <w:r>
              <w:t xml:space="preserve">This </w:t>
            </w:r>
            <w:r w:rsidRPr="00547F47">
              <w:t xml:space="preserve">applies if data </w:t>
            </w:r>
            <w:r>
              <w:t>is</w:t>
            </w:r>
            <w:r w:rsidRPr="00547F47">
              <w:t xml:space="preserve"> processed outside of SPECCHIO</w:t>
            </w:r>
            <w:r>
              <w:t xml:space="preserve">. </w:t>
            </w:r>
            <w:r w:rsidRPr="00547F47">
              <w:rPr>
                <w:rStyle w:val="DocActionChar"/>
              </w:rPr>
              <w:t>%%% How is data processed “outside of Specchio”, and is this field added automatically by some module of Specchio</w:t>
            </w:r>
            <w:r w:rsidRPr="007A07DA">
              <w:rPr>
                <w:rStyle w:val="DocActionChar"/>
              </w:rPr>
              <w:t>?</w:t>
            </w:r>
            <w:r w:rsidR="007A07DA" w:rsidRPr="007A07DA">
              <w:rPr>
                <w:rStyle w:val="DocActionChar"/>
              </w:rPr>
              <w:t xml:space="preserve"> Andy</w:t>
            </w:r>
          </w:p>
          <w:p w:rsidR="00547F47" w:rsidRDefault="00547F47" w:rsidP="00547F47">
            <w:pPr>
              <w:pStyle w:val="TableText"/>
            </w:pPr>
            <w:r>
              <w:t xml:space="preserve">Multiple Source File fields may be added to each spectrum. </w:t>
            </w:r>
            <w:r w:rsidRPr="00547F47">
              <w:rPr>
                <w:rStyle w:val="DocActionChar"/>
              </w:rPr>
              <w:t>%%% But what would this mea</w:t>
            </w:r>
            <w:r w:rsidRPr="007A07DA">
              <w:rPr>
                <w:rStyle w:val="DocActionChar"/>
              </w:rPr>
              <w:t>n?</w:t>
            </w:r>
            <w:r w:rsidR="007A07DA" w:rsidRPr="007A07DA">
              <w:rPr>
                <w:rStyle w:val="DocActionChar"/>
              </w:rPr>
              <w:t xml:space="preserve"> Andy</w:t>
            </w:r>
          </w:p>
        </w:tc>
      </w:tr>
      <w:tr w:rsidR="00C96D90" w:rsidTr="00AA263D">
        <w:trPr>
          <w:cantSplit/>
        </w:trPr>
        <w:tc>
          <w:tcPr>
            <w:tcW w:w="0" w:type="auto"/>
          </w:tcPr>
          <w:p w:rsidR="001310CE" w:rsidRPr="00F2736F" w:rsidRDefault="001310CE" w:rsidP="00305207">
            <w:pPr>
              <w:pStyle w:val="TableText"/>
              <w:rPr>
                <w:rStyle w:val="GUIWord"/>
              </w:rPr>
            </w:pPr>
            <w:r w:rsidRPr="00F2736F">
              <w:rPr>
                <w:rStyle w:val="GUIWord"/>
              </w:rPr>
              <w:t>Time Shift</w:t>
            </w:r>
          </w:p>
        </w:tc>
        <w:tc>
          <w:tcPr>
            <w:tcW w:w="0" w:type="auto"/>
          </w:tcPr>
          <w:p w:rsidR="00245196" w:rsidRDefault="00547F47" w:rsidP="00245196">
            <w:pPr>
              <w:pStyle w:val="TableText"/>
            </w:pPr>
            <w:r>
              <w:t xml:space="preserve">[Alpha string] </w:t>
            </w:r>
            <w:r w:rsidR="00C96D90">
              <w:t xml:space="preserve">This records the time shift processing that was applied to the spectrum using the Special functions/Correct local time to UTC operation. See </w:t>
            </w:r>
            <w:ins w:id="392" w:author="Peter" w:date="2013-05-08T09:19:00Z">
              <w:r w:rsidR="0045564E">
                <w:fldChar w:fldCharType="begin"/>
              </w:r>
              <w:r w:rsidR="00410625">
                <w:instrText xml:space="preserve"> REF _Ref157338239 \r \h  \* MERGEFORMAT </w:instrText>
              </w:r>
            </w:ins>
            <w:ins w:id="393" w:author="Peter" w:date="2013-05-08T09:19:00Z">
              <w:r w:rsidR="0045564E">
                <w:fldChar w:fldCharType="separate"/>
              </w:r>
            </w:ins>
            <w:r w:rsidR="00245196" w:rsidRPr="00245196">
              <w:rPr>
                <w:rStyle w:val="CrossReference"/>
              </w:rPr>
              <w:t>0</w:t>
            </w:r>
            <w:ins w:id="394" w:author="Peter" w:date="2013-05-08T09:19:00Z">
              <w:r w:rsidR="0045564E">
                <w:fldChar w:fldCharType="end"/>
              </w:r>
              <w:r w:rsidR="00A863FC" w:rsidRPr="00A863FC">
                <w:rPr>
                  <w:rStyle w:val="CrossReference"/>
                </w:rPr>
                <w:t xml:space="preserve"> </w:t>
              </w:r>
              <w:r w:rsidR="0045564E">
                <w:fldChar w:fldCharType="begin"/>
              </w:r>
              <w:r w:rsidR="00410625">
                <w:instrText xml:space="preserve"> REF _Ref157338239 \h  \* MERGEFORMAT </w:instrText>
              </w:r>
            </w:ins>
            <w:ins w:id="395" w:author="Peter" w:date="2013-05-08T09:19:00Z">
              <w:r w:rsidR="0045564E">
                <w:fldChar w:fldCharType="separate"/>
              </w:r>
            </w:ins>
            <w:r w:rsidR="00245196" w:rsidRPr="00245196">
              <w:rPr>
                <w:rStyle w:val="CrossReference"/>
              </w:rPr>
              <w:t>Warning</w:t>
            </w:r>
            <w:r w:rsidR="00245196" w:rsidRPr="00245196">
              <w:rPr>
                <w:rStyle w:val="CrossReference"/>
              </w:rPr>
              <w:tab/>
              <w:t>If you</w:t>
            </w:r>
            <w:r w:rsidR="00245196">
              <w:t xml:space="preserve"> select the directory above or below the one selected when the Campaign was first loaded, it will not be recognised as the same directory and will cause all of the existing data to be duplicated in your Specchio Campaign.</w:t>
            </w:r>
          </w:p>
          <w:p w:rsidR="001310CE" w:rsidRDefault="00245196" w:rsidP="00C96D90">
            <w:pPr>
              <w:pStyle w:val="TableText"/>
            </w:pPr>
            <w:r w:rsidRPr="00084655">
              <w:t>UTC Time Correction</w:t>
            </w:r>
            <w:ins w:id="396" w:author="Peter" w:date="2013-05-08T09:19:00Z">
              <w:r w:rsidR="0045564E">
                <w:fldChar w:fldCharType="end"/>
              </w:r>
            </w:ins>
            <w:del w:id="397" w:author="Peter" w:date="2013-05-08T09:19:00Z">
              <w:r w:rsidR="00C96D90">
                <w:delText>%%%</w:delText>
              </w:r>
            </w:del>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Default="001310CE" w:rsidP="00A7583F">
      <w:pPr>
        <w:pStyle w:val="Body"/>
        <w:rPr>
          <w:rStyle w:val="Strong"/>
        </w:rPr>
      </w:pPr>
      <w:r w:rsidRPr="00BC4E01">
        <w:rPr>
          <w:rStyle w:val="Strong"/>
        </w:rPr>
        <w:t>Sampling Geometry</w:t>
      </w:r>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801"/>
        <w:gridCol w:w="6953"/>
      </w:tblGrid>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Content>
                <w:r w:rsidR="0045564E">
                  <w:fldChar w:fldCharType="begin"/>
                </w:r>
                <w:r w:rsidR="00547F47">
                  <w:rPr>
                    <w:lang w:val="en-AU"/>
                  </w:rPr>
                  <w:instrText xml:space="preserve"> CITATION Sch \l 3081 </w:instrText>
                </w:r>
                <w:r w:rsidR="0045564E">
                  <w:fldChar w:fldCharType="separate"/>
                </w:r>
                <w:r w:rsidR="007D41EC" w:rsidRPr="007D41EC">
                  <w:rPr>
                    <w:noProof/>
                    <w:lang w:val="en-AU"/>
                  </w:rPr>
                  <w:t>(Schaepman-Strub, et al., 2006)</w:t>
                </w:r>
                <w:r w:rsidR="0045564E">
                  <w:fldChar w:fldCharType="end"/>
                </w:r>
              </w:sdtContent>
            </w:sdt>
            <w:r>
              <w:t xml:space="preserve"> and </w:t>
            </w:r>
            <w:r w:rsidR="0045564E">
              <w:fldChar w:fldCharType="begin"/>
            </w:r>
            <w:r>
              <w:instrText xml:space="preserve"> REF _Ref190487291 \h </w:instrText>
            </w:r>
            <w:r w:rsidR="0045564E">
              <w:fldChar w:fldCharType="separate"/>
            </w:r>
            <w:r w:rsidR="00245196">
              <w:t xml:space="preserve">Figure </w:t>
            </w:r>
            <w:r w:rsidR="00245196">
              <w:rPr>
                <w:noProof/>
              </w:rPr>
              <w:t>11</w:t>
            </w:r>
            <w:r w:rsidR="0045564E">
              <w:fldChar w:fldCharType="end"/>
            </w:r>
            <w:r>
              <w:t xml:space="preserve"> below.</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tcPr>
          <w:p w:rsidR="001310CE" w:rsidRDefault="00547F47" w:rsidP="004309AF">
            <w:pPr>
              <w:pStyle w:val="TableText"/>
            </w:pPr>
            <w:r>
              <w:t xml:space="preserve">[Metres] </w:t>
            </w:r>
            <w:r w:rsidRPr="00547F47">
              <w:t>Distance between the illumination source and target (for artificial illumination)</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Illumination Zenith</w:t>
            </w:r>
          </w:p>
        </w:tc>
        <w:tc>
          <w:tcPr>
            <w:tcW w:w="0" w:type="auto"/>
          </w:tcPr>
          <w:p w:rsidR="00586F67" w:rsidRDefault="00586F67" w:rsidP="004309AF">
            <w:pPr>
              <w:pStyle w:val="TableText"/>
            </w:pPr>
            <w:r>
              <w:t xml:space="preserve">[Degrees] </w:t>
            </w:r>
            <w:r w:rsidR="00547F47" w:rsidRPr="00547F47">
              <w:t>Illumination source zenith angle measured from nadir</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Azimuth</w:t>
            </w:r>
          </w:p>
        </w:tc>
        <w:tc>
          <w:tcPr>
            <w:tcW w:w="0" w:type="auto"/>
          </w:tcPr>
          <w:p w:rsidR="004309AF" w:rsidRDefault="000B40E5" w:rsidP="004309AF">
            <w:pPr>
              <w:pStyle w:val="TableText"/>
            </w:pPr>
            <w:r>
              <w:t xml:space="preserve">[Degrees] </w:t>
            </w:r>
            <w:r w:rsidRPr="000B40E5">
              <w:t>Sensor azimuth angle relative to the illumination angle</w:t>
            </w:r>
          </w:p>
          <w:p w:rsidR="000B40E5" w:rsidRDefault="004309AF" w:rsidP="004309AF">
            <w:pPr>
              <w:pStyle w:val="TableText"/>
            </w:pPr>
            <w:r>
              <w:t xml:space="preserve">For example, this will be </w:t>
            </w:r>
            <w:r w:rsidR="000B40E5" w:rsidRPr="000B40E5">
              <w:t xml:space="preserve">180° </w:t>
            </w:r>
            <w:r>
              <w:t>if</w:t>
            </w:r>
            <w:r w:rsidR="000B40E5" w:rsidRPr="000B40E5">
              <w:t xml:space="preserve"> the principal plane </w:t>
            </w:r>
            <w:r>
              <w:t xml:space="preserve">is directly </w:t>
            </w:r>
            <w:r w:rsidR="000B40E5" w:rsidRPr="000B40E5">
              <w:t>opposite illumination source</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tcPr>
          <w:p w:rsidR="001310CE" w:rsidRDefault="000B40E5" w:rsidP="000B40E5">
            <w:pPr>
              <w:pStyle w:val="TableText"/>
            </w:pPr>
            <w:r>
              <w:t>[Metres] D</w:t>
            </w:r>
            <w:r w:rsidR="001310CE" w:rsidRPr="00084655">
              <w:t xml:space="preserve">istance of sensor </w:t>
            </w:r>
            <w:r>
              <w:t>from the</w:t>
            </w:r>
            <w:r w:rsidR="001310CE" w:rsidRPr="00084655">
              <w:t xml:space="preserve"> target</w:t>
            </w:r>
          </w:p>
        </w:tc>
      </w:tr>
      <w:tr w:rsidR="00586F67" w:rsidTr="00AA263D">
        <w:trPr>
          <w:cantSplit/>
        </w:trPr>
        <w:tc>
          <w:tcPr>
            <w:tcW w:w="0" w:type="auto"/>
          </w:tcPr>
          <w:p w:rsidR="001310CE" w:rsidRPr="00F2736F" w:rsidRDefault="001310CE" w:rsidP="00305207">
            <w:pPr>
              <w:pStyle w:val="TableText"/>
              <w:rPr>
                <w:rStyle w:val="GUIWord"/>
              </w:rPr>
            </w:pPr>
            <w:r w:rsidRPr="00F2736F">
              <w:rPr>
                <w:rStyle w:val="GUIWord"/>
              </w:rPr>
              <w:t>Sensor Zenith</w:t>
            </w:r>
          </w:p>
        </w:tc>
        <w:tc>
          <w:tcPr>
            <w:tcW w:w="0" w:type="auto"/>
          </w:tcPr>
          <w:p w:rsidR="004309AF" w:rsidRDefault="000B40E5" w:rsidP="00305207">
            <w:pPr>
              <w:pStyle w:val="TableText"/>
            </w:pPr>
            <w:r>
              <w:t xml:space="preserve">[Degrees] </w:t>
            </w:r>
            <w:r w:rsidRPr="000B40E5">
              <w:t>Sensor zenith angle measured from nadir</w:t>
            </w:r>
          </w:p>
          <w:p w:rsidR="000B40E5" w:rsidRDefault="004309AF" w:rsidP="004309AF">
            <w:pPr>
              <w:pStyle w:val="TableText"/>
            </w:pPr>
            <w:r>
              <w:t>For example, a vertical downward aspect is directly towards the nadir, so this value will be zero.</w:t>
            </w:r>
          </w:p>
        </w:tc>
      </w:tr>
    </w:tbl>
    <w:p w:rsidR="001310CE" w:rsidRDefault="001310CE" w:rsidP="00EB49E0">
      <w:pPr>
        <w:pStyle w:val="Figure"/>
      </w:pPr>
      <w:r>
        <w:rPr>
          <w:lang w:val="en-AU"/>
        </w:rPr>
        <w:drawing>
          <wp:inline distT="0" distB="0" distL="0" distR="0">
            <wp:extent cx="5581650" cy="2903375"/>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444"/>
                    <a:stretch>
                      <a:fillRect/>
                    </a:stretch>
                  </pic:blipFill>
                  <pic:spPr bwMode="auto">
                    <a:xfrm>
                      <a:off x="0" y="0"/>
                      <a:ext cx="5581650" cy="2903375"/>
                    </a:xfrm>
                    <a:prstGeom prst="rect">
                      <a:avLst/>
                    </a:prstGeom>
                    <a:noFill/>
                    <a:ln>
                      <a:noFill/>
                    </a:ln>
                  </pic:spPr>
                </pic:pic>
              </a:graphicData>
            </a:graphic>
          </wp:inline>
        </w:drawing>
      </w:r>
    </w:p>
    <w:p w:rsidR="001310CE" w:rsidRDefault="001310CE" w:rsidP="00EB49E0">
      <w:pPr>
        <w:pStyle w:val="Caption"/>
      </w:pPr>
      <w:bookmarkStart w:id="398" w:name="_Ref190487291"/>
      <w:r>
        <w:t xml:space="preserve">Figure </w:t>
      </w:r>
      <w:fldSimple w:instr=" SEQ Figure \* ARABIC ">
        <w:r w:rsidR="00245196">
          <w:rPr>
            <w:noProof/>
          </w:rPr>
          <w:t>11</w:t>
        </w:r>
      </w:fldSimple>
      <w:bookmarkEnd w:id="398"/>
      <w:r>
        <w:t>: The nine beam geometry cases</w:t>
      </w:r>
    </w:p>
    <w:p w:rsidR="001310CE" w:rsidRPr="00BC4E01" w:rsidRDefault="001310CE" w:rsidP="00A7583F">
      <w:pPr>
        <w:pStyle w:val="Body"/>
        <w:rPr>
          <w:rStyle w:val="Strong"/>
        </w:rPr>
      </w:pPr>
      <w:r w:rsidRPr="00BC4E01">
        <w:rPr>
          <w:rStyle w:val="Strong"/>
        </w:rPr>
        <w:t>Scientific References</w:t>
      </w:r>
    </w:p>
    <w:tbl>
      <w:tblPr>
        <w:tblStyle w:val="TableGrid"/>
        <w:tblW w:w="0" w:type="auto"/>
        <w:tblInd w:w="817" w:type="dxa"/>
        <w:tblLook w:val="04A0"/>
      </w:tblPr>
      <w:tblGrid>
        <w:gridCol w:w="1266"/>
        <w:gridCol w:w="6850"/>
      </w:tblGrid>
      <w:tr w:rsidR="001310CE" w:rsidTr="00305207">
        <w:tc>
          <w:tcPr>
            <w:tcW w:w="0" w:type="auto"/>
          </w:tcPr>
          <w:p w:rsidR="001310CE" w:rsidRPr="00F2736F" w:rsidRDefault="001310CE" w:rsidP="00305207">
            <w:pPr>
              <w:pStyle w:val="TableText"/>
              <w:rPr>
                <w:rStyle w:val="GUIWord"/>
              </w:rPr>
            </w:pPr>
            <w:r w:rsidRPr="00F2736F">
              <w:rPr>
                <w:rStyle w:val="GUIWord"/>
              </w:rPr>
              <w:t>Citation</w:t>
            </w:r>
          </w:p>
        </w:tc>
        <w:tc>
          <w:tcPr>
            <w:tcW w:w="0" w:type="auto"/>
          </w:tcPr>
          <w:p w:rsidR="001310CE" w:rsidRDefault="000B40E5" w:rsidP="00305207">
            <w:pPr>
              <w:pStyle w:val="TableText"/>
            </w:pPr>
            <w:r>
              <w:t xml:space="preserve">[Alpha string] </w:t>
            </w:r>
            <w:r w:rsidRPr="000B40E5">
              <w:t>Publication to be cited when using these spectral data</w:t>
            </w:r>
          </w:p>
          <w:p w:rsidR="000B40E5" w:rsidRDefault="000B40E5" w:rsidP="00163936">
            <w:pPr>
              <w:pStyle w:val="TableText"/>
            </w:pPr>
            <w:r>
              <w:t>Multiple Citation fields can be entered.</w:t>
            </w:r>
            <w:r w:rsidR="004309AF">
              <w:t xml:space="preserve"> </w:t>
            </w:r>
            <w:r w:rsidR="004309AF" w:rsidRPr="004309AF">
              <w:rPr>
                <w:rStyle w:val="DocActionChar"/>
              </w:rPr>
              <w:t xml:space="preserve">%%% Not in </w:t>
            </w:r>
            <w:r w:rsidR="00163936">
              <w:rPr>
                <w:rStyle w:val="DocActionChar"/>
              </w:rPr>
              <w:t>my</w:t>
            </w:r>
            <w:r w:rsidR="004309AF" w:rsidRPr="004309AF">
              <w:rPr>
                <w:rStyle w:val="DocActionChar"/>
              </w:rPr>
              <w:t xml:space="preserve"> Version.</w:t>
            </w:r>
          </w:p>
        </w:tc>
      </w:tr>
      <w:tr w:rsidR="001310CE" w:rsidTr="00305207">
        <w:tc>
          <w:tcPr>
            <w:tcW w:w="0" w:type="auto"/>
          </w:tcPr>
          <w:p w:rsidR="001310CE" w:rsidRPr="00F2736F" w:rsidRDefault="001310CE" w:rsidP="00305207">
            <w:pPr>
              <w:pStyle w:val="TableText"/>
              <w:rPr>
                <w:rStyle w:val="GUIWord"/>
              </w:rPr>
            </w:pPr>
            <w:r w:rsidRPr="00F2736F">
              <w:rPr>
                <w:rStyle w:val="GUIWord"/>
              </w:rPr>
              <w:t>Publication</w:t>
            </w:r>
          </w:p>
        </w:tc>
        <w:tc>
          <w:tcPr>
            <w:tcW w:w="0" w:type="auto"/>
          </w:tcPr>
          <w:p w:rsidR="001310CE" w:rsidRDefault="000B40E5" w:rsidP="00305207">
            <w:pPr>
              <w:pStyle w:val="TableText"/>
            </w:pPr>
            <w:r>
              <w:t xml:space="preserve">[Alpha string] </w:t>
            </w:r>
            <w:r w:rsidRPr="000B40E5">
              <w:t>Publication relevant to these spectral data</w:t>
            </w:r>
          </w:p>
          <w:p w:rsidR="000B40E5" w:rsidRDefault="000B40E5" w:rsidP="00163936">
            <w:pPr>
              <w:pStyle w:val="TableText"/>
            </w:pPr>
            <w:r>
              <w:t>Multiple Publication fields can be entered.</w:t>
            </w:r>
            <w:r w:rsidR="004309AF" w:rsidRPr="004309AF">
              <w:rPr>
                <w:rStyle w:val="DocActionChar"/>
              </w:rPr>
              <w:t xml:space="preserve"> %%% Not in </w:t>
            </w:r>
            <w:r w:rsidR="00163936">
              <w:rPr>
                <w:rStyle w:val="DocActionChar"/>
              </w:rPr>
              <w:t>my</w:t>
            </w:r>
            <w:r w:rsidR="004309AF" w:rsidRPr="004309AF">
              <w:rPr>
                <w:rStyle w:val="DocActionChar"/>
              </w:rPr>
              <w:t xml:space="preserve"> Version.</w:t>
            </w:r>
          </w:p>
        </w:tc>
      </w:tr>
    </w:tbl>
    <w:p w:rsidR="001310CE" w:rsidRDefault="001310CE" w:rsidP="00A7583F">
      <w:pPr>
        <w:pStyle w:val="Body"/>
        <w:rPr>
          <w:rStyle w:val="Strong"/>
        </w:rPr>
      </w:pPr>
      <w:r w:rsidRPr="00BC4E01">
        <w:rPr>
          <w:rStyle w:val="Strong"/>
        </w:rPr>
        <w:t>Soil Parameters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2268"/>
        <w:gridCol w:w="2750"/>
        <w:gridCol w:w="3736"/>
      </w:tblGrid>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order</w:t>
            </w:r>
            <w:r w:rsidR="004309AF">
              <w:t xml:space="preserve"> </w:t>
            </w:r>
            <w:r w:rsidR="004309AF" w:rsidRPr="004309AF">
              <w:rPr>
                <w:rStyle w:val="DocActionChar"/>
              </w:rPr>
              <w:t>%%% Is there a reference for this and the following?</w:t>
            </w:r>
            <w:r w:rsidR="008B1E14" w:rsidRPr="007A07DA">
              <w:rPr>
                <w:rStyle w:val="DocActionChar"/>
              </w:rPr>
              <w:t xml:space="preserve"> Andy</w:t>
            </w:r>
            <w:r w:rsidR="008B1E14">
              <w:rPr>
                <w:rStyle w:val="DocActionChar"/>
              </w:rPr>
              <w:t>/Nick</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Sub-Order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sub-order</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Lower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Upper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Master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Sub. Division</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Name</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tcBorders>
              <w:bottom w:val="single" w:sz="4" w:space="0" w:color="auto"/>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Number</w:t>
            </w:r>
          </w:p>
        </w:tc>
        <w:tc>
          <w:tcPr>
            <w:tcW w:w="6486" w:type="dxa"/>
            <w:gridSpan w:val="2"/>
            <w:tcBorders>
              <w:bottom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[Integer]</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6486" w:type="dxa"/>
            <w:gridSpan w:val="2"/>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 xml:space="preserve">] </w:t>
            </w:r>
            <w:r w:rsidRPr="004710EB">
              <w:t>Available phosphorus</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Clay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Coarse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Fine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Geothite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Gibsite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Hematite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Illite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Kaolinite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Montmorillonite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Silt</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Smectite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P</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F94281" w:rsidRPr="000B40E5" w:rsidTr="00AA263D">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single" w:sz="4" w:space="0" w:color="auto"/>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Holding Capacity 15 Bar</w:t>
            </w:r>
          </w:p>
        </w:tc>
        <w:tc>
          <w:tcPr>
            <w:tcW w:w="3736" w:type="dxa"/>
            <w:tcBorders>
              <w:top w:val="nil"/>
              <w:left w:val="nil"/>
              <w:bottom w:val="single" w:sz="4" w:space="0" w:color="auto"/>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bl>
    <w:p w:rsidR="001310CE" w:rsidRPr="00E75709" w:rsidRDefault="001310CE" w:rsidP="00A7583F">
      <w:pPr>
        <w:pStyle w:val="Body"/>
        <w:rPr>
          <w:rStyle w:val="Strong"/>
        </w:rPr>
      </w:pPr>
      <w:r w:rsidRPr="00E75709">
        <w:rPr>
          <w:rStyle w:val="Strong"/>
        </w:rPr>
        <w:t>Vegetation Biophysical Variables</w:t>
      </w:r>
    </w:p>
    <w:tbl>
      <w:tblPr>
        <w:tblStyle w:val="TableGrid"/>
        <w:tblW w:w="0" w:type="auto"/>
        <w:tblInd w:w="817" w:type="dxa"/>
        <w:tblLook w:val="04A0"/>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1310CE" w:rsidRDefault="00C83101" w:rsidP="00821621">
            <w:pPr>
              <w:pStyle w:val="TableText"/>
            </w:pPr>
            <w:r>
              <w:t>[</w:t>
            </w:r>
            <w:r w:rsidR="00821621">
              <w:t>Drop down list</w:t>
            </w:r>
            <w:r>
              <w:t xml:space="preserve">] </w:t>
            </w:r>
            <w:r w:rsidRPr="00C83101">
              <w:t>SOP 13 Measuring a Large Tree Plot</w:t>
            </w:r>
          </w:p>
          <w:p w:rsidR="00821621" w:rsidRDefault="00821621" w:rsidP="00821621">
            <w:pPr>
              <w:pStyle w:val="DocAction"/>
            </w:pPr>
            <w:r>
              <w:t>%%% Where are these list items defined?</w:t>
            </w:r>
            <w:r w:rsidR="008B1E14" w:rsidRPr="007A07DA">
              <w:rPr>
                <w:rStyle w:val="DocActionChar"/>
              </w:rPr>
              <w:t xml:space="preserve"> Andy</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399" w:name="_Ref97181069"/>
      <w:bookmarkStart w:id="400" w:name="_Ref354146650"/>
      <w:bookmarkStart w:id="401" w:name="_Ref354146654"/>
      <w:bookmarkStart w:id="402" w:name="_Toc355280351"/>
      <w:bookmarkStart w:id="403" w:name="_Toc357598050"/>
      <w:r>
        <w:t>Spaces, Space Factory and Data Processing using the Space Network</w:t>
      </w:r>
      <w:bookmarkEnd w:id="399"/>
      <w:bookmarkEnd w:id="400"/>
      <w:bookmarkEnd w:id="401"/>
      <w:bookmarkEnd w:id="402"/>
      <w:bookmarkEnd w:id="403"/>
      <w:r>
        <w:t xml:space="preserve"> </w:t>
      </w:r>
    </w:p>
    <w:p w:rsidR="00E92E2C" w:rsidRPr="00E92E2C" w:rsidRDefault="00E92E2C" w:rsidP="00E92E2C">
      <w:pPr>
        <w:pStyle w:val="DocAction"/>
      </w:pPr>
      <w:r>
        <w:t>%%% Talk to Nick about whether it should Alpha Release or something else.</w:t>
      </w:r>
      <w:r w:rsidR="00363277">
        <w:t xml:space="preserve"> Andy suggests (on 30/4) it should maybe be Beta or no comment. He will look at it.</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45564E">
            <w:fldChar w:fldCharType="begin"/>
          </w:r>
          <w:r w:rsidR="0046580D">
            <w:rPr>
              <w:lang w:val="en-AU"/>
            </w:rPr>
            <w:instrText xml:space="preserve"> CITATION Lan97 \l 3081 </w:instrText>
          </w:r>
          <w:r w:rsidR="0045564E">
            <w:fldChar w:fldCharType="separate"/>
          </w:r>
          <w:r w:rsidR="007D41EC" w:rsidRPr="007D41EC">
            <w:rPr>
              <w:noProof/>
              <w:lang w:val="en-AU"/>
            </w:rPr>
            <w:t>(Landgrebe, 1997)</w:t>
          </w:r>
          <w:r w:rsidR="0045564E">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45564E">
            <w:fldChar w:fldCharType="begin"/>
          </w:r>
          <w:r w:rsidR="0046580D">
            <w:rPr>
              <w:lang w:val="en-AU"/>
            </w:rPr>
            <w:instrText xml:space="preserve"> CITATION Hue092 \l 3081 </w:instrText>
          </w:r>
          <w:r w:rsidR="0045564E">
            <w:fldChar w:fldCharType="separate"/>
          </w:r>
          <w:r w:rsidR="007D41EC" w:rsidRPr="007D41EC">
            <w:rPr>
              <w:noProof/>
              <w:lang w:val="en-AU"/>
            </w:rPr>
            <w:t>(Hueni, et al., 2009)</w:t>
          </w:r>
          <w:r w:rsidR="0045564E">
            <w:fldChar w:fldCharType="end"/>
          </w:r>
        </w:sdtContent>
      </w:sdt>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45564E" w:rsidRPr="00FF4CE5">
            <w:fldChar w:fldCharType="begin"/>
          </w:r>
          <w:r w:rsidR="0046580D" w:rsidRPr="00FF4CE5">
            <w:instrText xml:space="preserve"> CITATION Hün072 \l 3081 </w:instrText>
          </w:r>
          <w:r w:rsidR="0045564E" w:rsidRPr="00FF4CE5">
            <w:fldChar w:fldCharType="separate"/>
          </w:r>
          <w:r w:rsidR="007D41EC">
            <w:rPr>
              <w:noProof/>
            </w:rPr>
            <w:t>(Hüni, et al., 2007)</w:t>
          </w:r>
          <w:r w:rsidR="0045564E"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45564E">
        <w:fldChar w:fldCharType="begin"/>
      </w:r>
      <w:r>
        <w:instrText xml:space="preserve"> REF _Ref95120608 \h </w:instrText>
      </w:r>
      <w:r w:rsidR="0045564E">
        <w:fldChar w:fldCharType="separate"/>
      </w:r>
      <w:r w:rsidR="00245196">
        <w:t xml:space="preserve">Figure </w:t>
      </w:r>
      <w:r w:rsidR="00245196">
        <w:rPr>
          <w:noProof/>
        </w:rPr>
        <w:t>12</w:t>
      </w:r>
      <w:r w:rsidR="0045564E">
        <w:fldChar w:fldCharType="end"/>
      </w:r>
      <w:r>
        <w:t>).</w:t>
      </w:r>
    </w:p>
    <w:p w:rsidR="001310CE" w:rsidRDefault="001310CE" w:rsidP="00EB49E0">
      <w:pPr>
        <w:pStyle w:val="Figure"/>
      </w:pPr>
      <w:r>
        <w:rPr>
          <w:lang w:val="en-AU"/>
        </w:rPr>
        <w:drawing>
          <wp:inline distT="0" distB="0" distL="0" distR="0">
            <wp:extent cx="5577840" cy="2245360"/>
            <wp:effectExtent l="25400" t="0" r="10160" b="0"/>
            <wp:docPr id="126" name="Picture 18" descr=":::::Papers and Presentations:2009:EARSEL 2009:Space Factory Graph.ppt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pers and Presentations:2009:EARSEL 2009:Space Factory Graph.pptx.pdf"/>
                    <pic:cNvPicPr>
                      <a:picLocks noChangeAspect="1" noChangeArrowheads="1"/>
                    </pic:cNvPicPr>
                  </pic:nvPicPr>
                  <pic:blipFill>
                    <a:blip r:embed="rId31"/>
                    <a:srcRect/>
                    <a:stretch>
                      <a:fillRect/>
                    </a:stretch>
                  </pic:blipFill>
                  <pic:spPr bwMode="auto">
                    <a:xfrm>
                      <a:off x="0" y="0"/>
                      <a:ext cx="5577840" cy="2245360"/>
                    </a:xfrm>
                    <a:prstGeom prst="rect">
                      <a:avLst/>
                    </a:prstGeom>
                    <a:noFill/>
                    <a:ln w="9525">
                      <a:noFill/>
                      <a:miter lim="800000"/>
                      <a:headEnd/>
                      <a:tailEnd/>
                    </a:ln>
                  </pic:spPr>
                </pic:pic>
              </a:graphicData>
            </a:graphic>
          </wp:inline>
        </w:drawing>
      </w:r>
    </w:p>
    <w:p w:rsidR="001310CE" w:rsidRPr="00084655" w:rsidRDefault="001310CE" w:rsidP="00EB49E0">
      <w:pPr>
        <w:pStyle w:val="Caption"/>
      </w:pPr>
      <w:bookmarkStart w:id="404" w:name="_Ref95120608"/>
      <w:r>
        <w:t xml:space="preserve">Figure </w:t>
      </w:r>
      <w:fldSimple w:instr=" SEQ Figure \* ARABIC ">
        <w:r w:rsidR="00245196">
          <w:rPr>
            <w:noProof/>
          </w:rPr>
          <w:t>12</w:t>
        </w:r>
      </w:fldSimple>
      <w:bookmarkEnd w:id="404"/>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32"/>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405" w:name="_Ref69211722"/>
      <w:r w:rsidRPr="00A71C6E">
        <w:t xml:space="preserve">Figure </w:t>
      </w:r>
      <w:fldSimple w:instr=" SEQ Figure \* ARABIC ">
        <w:r w:rsidR="00245196">
          <w:rPr>
            <w:noProof/>
          </w:rPr>
          <w:t>13</w:t>
        </w:r>
      </w:fldSimple>
      <w:bookmarkEnd w:id="405"/>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45564E">
        <w:fldChar w:fldCharType="begin"/>
      </w:r>
      <w:r>
        <w:instrText xml:space="preserve"> REF _Ref69211722 \h </w:instrText>
      </w:r>
      <w:r w:rsidR="0045564E">
        <w:fldChar w:fldCharType="separate"/>
      </w:r>
      <w:r w:rsidR="00245196" w:rsidRPr="00A71C6E">
        <w:t xml:space="preserve">Figure </w:t>
      </w:r>
      <w:r w:rsidR="00245196">
        <w:rPr>
          <w:noProof/>
        </w:rPr>
        <w:t>13</w:t>
      </w:r>
      <w:r w:rsidR="0045564E">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Pr="00084655" w:rsidRDefault="002A0FFE" w:rsidP="00306258">
      <w:pPr>
        <w:pStyle w:val="Heading1"/>
      </w:pPr>
      <w:bookmarkStart w:id="406" w:name="_Toc355280354"/>
      <w:bookmarkStart w:id="407" w:name="_Ref356466848"/>
      <w:bookmarkStart w:id="408" w:name="_Ref356466853"/>
      <w:bookmarkStart w:id="409" w:name="_Ref356807389"/>
      <w:bookmarkStart w:id="410" w:name="_Ref356807390"/>
      <w:bookmarkStart w:id="411" w:name="_Toc357598051"/>
      <w:r w:rsidRPr="00084655">
        <w:t>Design of Sampling Experiments</w:t>
      </w:r>
      <w:bookmarkEnd w:id="49"/>
      <w:r w:rsidR="00522234">
        <w:t xml:space="preserve"> and Data Structuring</w:t>
      </w:r>
      <w:bookmarkEnd w:id="406"/>
      <w:bookmarkEnd w:id="407"/>
      <w:bookmarkEnd w:id="408"/>
      <w:bookmarkEnd w:id="409"/>
      <w:bookmarkEnd w:id="410"/>
      <w:bookmarkEnd w:id="411"/>
    </w:p>
    <w:p w:rsidR="002A0FFE" w:rsidRPr="00084655" w:rsidRDefault="002A0FFE" w:rsidP="00A7583F">
      <w:pPr>
        <w:pStyle w:val="Body"/>
      </w:pPr>
      <w:r w:rsidRPr="00084655">
        <w:t xml:space="preserve">The data collected during sampling campaigns must be organised in a structured way in order to allow </w:t>
      </w:r>
      <w:r w:rsidR="00A21EE2">
        <w:t>for</w:t>
      </w:r>
      <w:r w:rsidRPr="00084655">
        <w:t xml:space="preserve"> automated </w:t>
      </w:r>
      <w:r w:rsidR="00A21EE2">
        <w:t>upload</w:t>
      </w:r>
      <w:r w:rsidRPr="00084655">
        <w:t xml:space="preserve"> into </w:t>
      </w:r>
      <w:r w:rsidR="009A1936">
        <w:t>Specchio’s</w:t>
      </w:r>
      <w:r w:rsidRPr="00084655">
        <w:t xml:space="preserve"> spectral database</w:t>
      </w:r>
      <w:r w:rsidR="00990009">
        <w:t xml:space="preserve">, to </w:t>
      </w:r>
      <w:r w:rsidR="00BA6294">
        <w:t>permit use</w:t>
      </w:r>
      <w:r w:rsidR="00990009">
        <w:t xml:space="preserve"> of </w:t>
      </w:r>
      <w:r w:rsidR="00BA6294">
        <w:t>Specchio’s</w:t>
      </w:r>
      <w:r w:rsidR="00990009">
        <w:t xml:space="preserve"> automated processing</w:t>
      </w:r>
      <w:r w:rsidR="00BA6294">
        <w:t xml:space="preserve"> and to facilitate optimal use Specchio’s data management tools</w:t>
      </w:r>
      <w:r w:rsidRPr="00084655">
        <w:t>.</w:t>
      </w:r>
    </w:p>
    <w:p w:rsidR="00990009" w:rsidRPr="00084655" w:rsidRDefault="00990009" w:rsidP="00990009">
      <w:pPr>
        <w:pStyle w:val="Body"/>
      </w:pPr>
      <w:r w:rsidRPr="00084655">
        <w:t xml:space="preserve">The concept of hierarchical data structure </w:t>
      </w:r>
      <w:r w:rsidR="00BA6294">
        <w:t xml:space="preserve">that is used in Specchio </w:t>
      </w:r>
      <w:r w:rsidRPr="00084655">
        <w:t>has been adapted from SpectraProc</w:t>
      </w:r>
      <w:r>
        <w:t xml:space="preserve"> </w:t>
      </w:r>
      <w:sdt>
        <w:sdtPr>
          <w:id w:val="12130848"/>
          <w:citation/>
        </w:sdtPr>
        <w:sdtContent>
          <w:r w:rsidR="0045564E">
            <w:fldChar w:fldCharType="begin"/>
          </w:r>
          <w:r>
            <w:rPr>
              <w:lang w:val="en-AU"/>
            </w:rPr>
            <w:instrText xml:space="preserve"> CITATION Hue061 \l 3081 </w:instrText>
          </w:r>
          <w:r w:rsidR="0045564E">
            <w:fldChar w:fldCharType="separate"/>
          </w:r>
          <w:r w:rsidR="007D41EC" w:rsidRPr="007D41EC">
            <w:rPr>
              <w:noProof/>
              <w:lang w:val="en-AU"/>
            </w:rPr>
            <w:t>(Hueni, 2006)</w:t>
          </w:r>
          <w:r w:rsidR="0045564E">
            <w:fldChar w:fldCharType="end"/>
          </w:r>
        </w:sdtContent>
      </w:sdt>
      <w:r w:rsidR="00BA6294">
        <w:t>, which</w:t>
      </w:r>
      <w:r w:rsidR="00BA6294" w:rsidRPr="00BA6294">
        <w:t xml:space="preserve"> </w:t>
      </w:r>
      <w:r w:rsidR="00BA6294" w:rsidRPr="00084655">
        <w:t>was built on a fixed hierarchy of three levels.</w:t>
      </w:r>
      <w:r w:rsidR="00163936">
        <w:t xml:space="preserve"> However, Specchio supports hierarchies of arbitrary shape and number of levels.</w:t>
      </w:r>
    </w:p>
    <w:p w:rsidR="002A0FFE" w:rsidRPr="00084655" w:rsidRDefault="002A0FFE" w:rsidP="00A7583F">
      <w:pPr>
        <w:pStyle w:val="Body"/>
      </w:pPr>
      <w:r w:rsidRPr="00084655">
        <w:t xml:space="preserve">Preferably </w:t>
      </w:r>
      <w:r w:rsidR="00A21EE2">
        <w:t xml:space="preserve">the design of </w:t>
      </w:r>
      <w:r w:rsidRPr="00084655">
        <w:t xml:space="preserve">sampling experiments should include </w:t>
      </w:r>
      <w:r w:rsidR="00BA6294">
        <w:t xml:space="preserve">hierarchical </w:t>
      </w:r>
      <w:r w:rsidRPr="00084655">
        <w:t xml:space="preserve">data structuring from the beginning. </w:t>
      </w:r>
      <w:r w:rsidR="00BA6294">
        <w:t xml:space="preserve">However, </w:t>
      </w:r>
      <w:r w:rsidRPr="00084655">
        <w:t xml:space="preserve">existing data can be </w:t>
      </w:r>
      <w:r w:rsidR="00A21EE2">
        <w:t>re-</w:t>
      </w:r>
      <w:r w:rsidRPr="00084655">
        <w:t>arranged to meet the</w:t>
      </w:r>
      <w:r w:rsidR="00A21EE2">
        <w:t>se</w:t>
      </w:r>
      <w:r w:rsidRPr="00084655">
        <w:t xml:space="preserve"> requirements.</w:t>
      </w:r>
    </w:p>
    <w:p w:rsidR="00540712" w:rsidRDefault="009A1936" w:rsidP="00A7583F">
      <w:pPr>
        <w:pStyle w:val="Body"/>
      </w:pPr>
      <w:r>
        <w:t xml:space="preserve">While </w:t>
      </w:r>
      <w:r w:rsidR="00990009">
        <w:t xml:space="preserve">SPECCHIO </w:t>
      </w:r>
      <w:r>
        <w:t xml:space="preserve">supports a hierarchical organisation of data, it does not </w:t>
      </w:r>
      <w:r w:rsidR="00990009">
        <w:t>enforce</w:t>
      </w:r>
      <w:r>
        <w:t xml:space="preserve"> any</w:t>
      </w:r>
      <w:r w:rsidR="00990009">
        <w:t xml:space="preserve"> particular </w:t>
      </w:r>
      <w:r>
        <w:t xml:space="preserve">way of using this hierarchical </w:t>
      </w:r>
      <w:r w:rsidR="00990009">
        <w:t xml:space="preserve">structure. </w:t>
      </w:r>
      <w:r w:rsidR="00540712">
        <w:t>The hierarchy tree structure can have any number of levels and can be unbalanced, if desired.</w:t>
      </w:r>
    </w:p>
    <w:p w:rsidR="00540712" w:rsidRDefault="00540712" w:rsidP="00A7583F">
      <w:pPr>
        <w:pStyle w:val="Body"/>
      </w:pPr>
      <w:r w:rsidRPr="00084655">
        <w:t xml:space="preserve">Campaigns can contain spectra measured with different instruments and sensors, </w:t>
      </w:r>
      <w:r>
        <w:t>including</w:t>
      </w:r>
      <w:r w:rsidRPr="00084655">
        <w:t xml:space="preserve"> instruments of different sensor types and </w:t>
      </w:r>
      <w:r>
        <w:t xml:space="preserve">measurements done at different times using an </w:t>
      </w:r>
      <w:r w:rsidRPr="00084655">
        <w:t>instrument</w:t>
      </w:r>
      <w:r>
        <w:t xml:space="preserve"> which has been calibrated one or more times between these measurements.</w:t>
      </w:r>
    </w:p>
    <w:p w:rsidR="00BA6294" w:rsidRDefault="00163936" w:rsidP="00A7583F">
      <w:pPr>
        <w:pStyle w:val="Body"/>
      </w:pPr>
      <w:r>
        <w:t>The Specchio hierarchy is defined by copying a file system sub-directory tree from the user’s computer. T</w:t>
      </w:r>
      <w:r w:rsidR="00BA6294">
        <w:t xml:space="preserve">here are some specific restrictions on </w:t>
      </w:r>
      <w:r w:rsidR="009A1936">
        <w:t xml:space="preserve">the </w:t>
      </w:r>
      <w:r w:rsidR="00540712">
        <w:t xml:space="preserve">hierarchy tree </w:t>
      </w:r>
      <w:r w:rsidR="00BA6294">
        <w:t>structure.</w:t>
      </w:r>
    </w:p>
    <w:p w:rsidR="00540712" w:rsidRDefault="00540712" w:rsidP="00540712">
      <w:pPr>
        <w:pStyle w:val="Bullet"/>
      </w:pPr>
      <w:r>
        <w:t>No other files can be in the tree except spectra</w:t>
      </w:r>
      <w:r w:rsidR="00163936">
        <w:t>l</w:t>
      </w:r>
      <w:r>
        <w:t xml:space="preserve"> files. Keep images, PDF files and other files in another directory, probably next to your hierarchy structure.</w:t>
      </w:r>
    </w:p>
    <w:p w:rsidR="00A20F34" w:rsidRDefault="009E7491" w:rsidP="00A20F34">
      <w:pPr>
        <w:pStyle w:val="Bullet"/>
      </w:pPr>
      <w:r>
        <w:t xml:space="preserve">All of the files in a directory must be of the same </w:t>
      </w:r>
      <w:r w:rsidR="00540712">
        <w:t xml:space="preserve">data </w:t>
      </w:r>
      <w:r>
        <w:t>format</w:t>
      </w:r>
      <w:r w:rsidR="00163936">
        <w:t xml:space="preserve"> and version</w:t>
      </w:r>
      <w:r>
        <w:t xml:space="preserve">, although the sub-directories of a directory may have </w:t>
      </w:r>
      <w:r w:rsidR="00540712">
        <w:t xml:space="preserve">files with </w:t>
      </w:r>
      <w:r>
        <w:t xml:space="preserve">a different </w:t>
      </w:r>
      <w:r w:rsidR="00540712">
        <w:t>data</w:t>
      </w:r>
      <w:r>
        <w:t xml:space="preserve"> format.</w:t>
      </w:r>
      <w:r w:rsidR="00A20F34">
        <w:t xml:space="preserve"> </w:t>
      </w:r>
    </w:p>
    <w:p w:rsidR="00163936" w:rsidRDefault="00540712" w:rsidP="00163936">
      <w:pPr>
        <w:pStyle w:val="BulletFollowing"/>
      </w:pPr>
      <w:r>
        <w:t>However, for</w:t>
      </w:r>
      <w:r w:rsidR="00A20F34">
        <w:t xml:space="preserve"> FGI-HDF files it is possible to have an </w:t>
      </w:r>
      <w:r w:rsidR="00A20F34" w:rsidRPr="00ED55EC">
        <w:rPr>
          <w:rStyle w:val="CodeChar"/>
        </w:rPr>
        <w:t>.h5-file</w:t>
      </w:r>
      <w:r w:rsidR="00A20F34">
        <w:t xml:space="preserve"> as well as a </w:t>
      </w:r>
      <w:r w:rsidR="00A20F34" w:rsidRPr="00ED55EC">
        <w:rPr>
          <w:rStyle w:val="CodeChar"/>
        </w:rPr>
        <w:t>.xml-file</w:t>
      </w:r>
      <w:r w:rsidR="00A20F34">
        <w:t xml:space="preserve"> in one folder.</w:t>
      </w:r>
    </w:p>
    <w:p w:rsidR="009E7491" w:rsidRDefault="009E7491" w:rsidP="009E7491">
      <w:pPr>
        <w:pStyle w:val="Bullet"/>
      </w:pPr>
      <w:r>
        <w:t xml:space="preserve">To conveniently use </w:t>
      </w:r>
      <w:r w:rsidR="002F3529">
        <w:t>Specchio’s</w:t>
      </w:r>
      <w:r>
        <w:t xml:space="preserve"> go</w:t>
      </w:r>
      <w:r w:rsidR="002F3529">
        <w:t>niometer angle calculation, all of the spectra measured at the different angles should be put in one directory and observed in the defined sequence. There should be no other spectra in that directory.</w:t>
      </w:r>
    </w:p>
    <w:p w:rsidR="009E7491" w:rsidRPr="002F155E" w:rsidRDefault="009E7491" w:rsidP="009E7491">
      <w:pPr>
        <w:pStyle w:val="Body"/>
      </w:pPr>
      <w:r>
        <w:t>The provided examples are suggestions based on experience</w:t>
      </w:r>
      <w:r w:rsidR="002F3529">
        <w:t>. Y</w:t>
      </w:r>
      <w:r>
        <w:t xml:space="preserve">ou may decide to choose a different approach, provided it conforms to the restrictions documented above. </w:t>
      </w:r>
    </w:p>
    <w:p w:rsidR="00F7610C" w:rsidRDefault="009E7491" w:rsidP="009E7491">
      <w:pPr>
        <w:pStyle w:val="Heading2"/>
      </w:pPr>
      <w:bookmarkStart w:id="412" w:name="_Toc357598052"/>
      <w:r>
        <w:t xml:space="preserve">Example Structure </w:t>
      </w:r>
      <w:r w:rsidR="00F7610C">
        <w:t>1</w:t>
      </w:r>
      <w:bookmarkEnd w:id="412"/>
    </w:p>
    <w:p w:rsidR="00A250FC" w:rsidRPr="00A250FC" w:rsidRDefault="00A250FC" w:rsidP="00A250FC">
      <w:pPr>
        <w:pStyle w:val="DocAction"/>
      </w:pPr>
      <w:r>
        <w:t>%%% The example web site needs to be set up so this can describe exactly what is available.</w:t>
      </w:r>
    </w:p>
    <w:tbl>
      <w:tblPr>
        <w:tblStyle w:val="TableSimple"/>
        <w:tblW w:w="0" w:type="auto"/>
        <w:tblLook w:val="04A0"/>
      </w:tblPr>
      <w:tblGrid>
        <w:gridCol w:w="1706"/>
        <w:gridCol w:w="6788"/>
      </w:tblGrid>
      <w:tr w:rsidR="00A250FC" w:rsidTr="00A250FC">
        <w:tc>
          <w:tcPr>
            <w:tcW w:w="0" w:type="auto"/>
          </w:tcPr>
          <w:p w:rsidR="00A250FC" w:rsidRDefault="00A250FC" w:rsidP="00A250FC">
            <w:pPr>
              <w:pStyle w:val="TableText"/>
            </w:pPr>
            <w:r>
              <w:t>Species:</w:t>
            </w:r>
          </w:p>
        </w:tc>
        <w:tc>
          <w:tcPr>
            <w:tcW w:w="0" w:type="auto"/>
          </w:tcPr>
          <w:p w:rsidR="00A250FC" w:rsidRDefault="00A250FC" w:rsidP="00A250FC">
            <w:pPr>
              <w:pStyle w:val="TableText"/>
            </w:pPr>
            <w:r>
              <w:t>Multiple</w:t>
            </w:r>
          </w:p>
        </w:tc>
      </w:tr>
      <w:tr w:rsidR="00A250FC" w:rsidTr="00A250FC">
        <w:tc>
          <w:tcPr>
            <w:tcW w:w="0" w:type="auto"/>
          </w:tcPr>
          <w:p w:rsidR="00A250FC" w:rsidRDefault="00A250FC" w:rsidP="00A250FC">
            <w:pPr>
              <w:pStyle w:val="TableText"/>
            </w:pPr>
            <w:r>
              <w:t>Sites:</w:t>
            </w:r>
          </w:p>
        </w:tc>
        <w:tc>
          <w:tcPr>
            <w:tcW w:w="0" w:type="auto"/>
          </w:tcPr>
          <w:p w:rsidR="00A250FC" w:rsidRDefault="00A250FC" w:rsidP="00A250FC">
            <w:pPr>
              <w:pStyle w:val="TableText"/>
            </w:pPr>
            <w:r>
              <w:t>Multiple sites for each species</w:t>
            </w:r>
          </w:p>
        </w:tc>
      </w:tr>
      <w:tr w:rsidR="00A250FC" w:rsidTr="00A250FC">
        <w:tc>
          <w:tcPr>
            <w:tcW w:w="0" w:type="auto"/>
          </w:tcPr>
          <w:p w:rsidR="00A250FC" w:rsidRDefault="00A250FC" w:rsidP="00A250FC">
            <w:pPr>
              <w:pStyle w:val="TableText"/>
            </w:pPr>
            <w:r>
              <w:t>Measurements:</w:t>
            </w:r>
          </w:p>
        </w:tc>
        <w:tc>
          <w:tcPr>
            <w:tcW w:w="0" w:type="auto"/>
          </w:tcPr>
          <w:p w:rsidR="00A250FC" w:rsidRDefault="00A250FC" w:rsidP="00A250FC">
            <w:pPr>
              <w:pStyle w:val="TableText"/>
            </w:pPr>
            <w:r>
              <w:t>Multiple measurements per site using ASD file format</w:t>
            </w:r>
          </w:p>
        </w:tc>
      </w:tr>
      <w:tr w:rsidR="00A250FC" w:rsidTr="00A250FC">
        <w:tc>
          <w:tcPr>
            <w:tcW w:w="0" w:type="auto"/>
          </w:tcPr>
          <w:p w:rsidR="00A250FC" w:rsidRDefault="00A250FC" w:rsidP="00A250FC">
            <w:pPr>
              <w:pStyle w:val="TableText"/>
            </w:pPr>
            <w:r>
              <w:t>Example files:</w:t>
            </w:r>
          </w:p>
        </w:tc>
        <w:tc>
          <w:tcPr>
            <w:tcW w:w="0" w:type="auto"/>
          </w:tcPr>
          <w:p w:rsidR="00A250FC" w:rsidRDefault="00A250FC" w:rsidP="00A250FC">
            <w:pPr>
              <w:pStyle w:val="TableText"/>
            </w:pPr>
            <w:r w:rsidRPr="00F7610C">
              <w:rPr>
                <w:rStyle w:val="CodeChar"/>
              </w:rPr>
              <w:t>Vegetation_example</w:t>
            </w:r>
            <w:r w:rsidRPr="00F7610C">
              <w:rPr>
                <w:rStyle w:val="DocActionChar"/>
              </w:rPr>
              <w:t xml:space="preserve"> %%% Specchio’s web site or UOW web site or...</w:t>
            </w:r>
          </w:p>
        </w:tc>
      </w:tr>
    </w:tbl>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45564E">
        <w:fldChar w:fldCharType="begin"/>
      </w:r>
      <w:r w:rsidR="00A30B2D">
        <w:instrText xml:space="preserve"> REF _Ref122063892 \h </w:instrText>
      </w:r>
      <w:r w:rsidR="0045564E">
        <w:fldChar w:fldCharType="separate"/>
      </w:r>
      <w:r w:rsidR="00245196" w:rsidRPr="00084655">
        <w:t xml:space="preserve">Figure </w:t>
      </w:r>
      <w:r w:rsidR="00245196">
        <w:rPr>
          <w:noProof/>
        </w:rPr>
        <w:t>14</w:t>
      </w:r>
      <w:r w:rsidR="0045564E">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33"/>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13" w:name="_Ref122063892"/>
      <w:bookmarkStart w:id="414" w:name="_Toc129263006"/>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14</w:t>
      </w:r>
      <w:r w:rsidR="0045564E">
        <w:rPr>
          <w:noProof/>
        </w:rPr>
        <w:fldChar w:fldCharType="end"/>
      </w:r>
      <w:bookmarkEnd w:id="413"/>
      <w:r w:rsidRPr="00084655">
        <w:t>: Hierarchical directory structure</w:t>
      </w:r>
      <w:bookmarkEnd w:id="414"/>
    </w:p>
    <w:p w:rsidR="002A0FFE" w:rsidRPr="00084655" w:rsidRDefault="002A0FFE" w:rsidP="00A7583F">
      <w:pPr>
        <w:pStyle w:val="Body"/>
      </w:pPr>
      <w:r w:rsidRPr="00084655">
        <w:t xml:space="preserve">Although the term </w:t>
      </w:r>
      <w:r w:rsidR="00653690">
        <w:t>“</w:t>
      </w:r>
      <w:r w:rsidRPr="00084655">
        <w:t>species</w:t>
      </w:r>
      <w:r w:rsidR="00653690">
        <w:t>”</w:t>
      </w:r>
      <w:r w:rsidRPr="00084655">
        <w:t xml:space="preserve"> is used it essentially represents the different classes found in a study. These classes can either be assigned due to already existing classification 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rsidR="00F7610C">
        <w:t xml:space="preserve">a technique such as </w:t>
      </w:r>
      <w:r w:rsidRPr="00084655">
        <w:t>cluster analysis.</w:t>
      </w:r>
    </w:p>
    <w:bookmarkStart w:id="415" w:name="_Ref130789629"/>
    <w:p w:rsidR="00A20F34" w:rsidRDefault="0045564E" w:rsidP="00A7583F">
      <w:pPr>
        <w:pStyle w:val="Body"/>
      </w:pPr>
      <w:r>
        <w:fldChar w:fldCharType="begin"/>
      </w:r>
      <w:r w:rsidR="00A30B2D">
        <w:instrText xml:space="preserve"> REF _Ref130790579 \h </w:instrText>
      </w:r>
      <w:r>
        <w:fldChar w:fldCharType="separate"/>
      </w:r>
      <w:r w:rsidR="00245196" w:rsidRPr="00084655">
        <w:t xml:space="preserve">Figure </w:t>
      </w:r>
      <w:r w:rsidR="00245196">
        <w:rPr>
          <w:noProof/>
        </w:rPr>
        <w:t>15</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t>
      </w:r>
      <w:r w:rsidR="00A20F34">
        <w:t>in the Path in the Campaign Creation dialog.</w:t>
      </w:r>
    </w:p>
    <w:p w:rsidR="002A0FFE" w:rsidRPr="00084655" w:rsidRDefault="002A0FFE" w:rsidP="00A7583F">
      <w:pPr>
        <w:pStyle w:val="Body"/>
      </w:pPr>
      <w:r w:rsidRPr="00084655">
        <w:t xml:space="preserve">The </w:t>
      </w:r>
      <w:r w:rsidR="00A20F34">
        <w:t xml:space="preserve">three </w:t>
      </w:r>
      <w:r w:rsidRPr="00084655">
        <w:t>species directories contain the</w:t>
      </w:r>
      <w:r w:rsidR="00A20F34">
        <w:t>ir related</w:t>
      </w:r>
      <w:r w:rsidRPr="00084655">
        <w:t xml:space="preserve"> site directories. </w:t>
      </w:r>
    </w:p>
    <w:p w:rsidR="00A20F34" w:rsidRDefault="002A0FFE" w:rsidP="00A7583F">
      <w:pPr>
        <w:pStyle w:val="Body"/>
      </w:pPr>
      <w:r w:rsidRPr="00084655">
        <w:t>The site directories contain all spectral files collected at these sites</w:t>
      </w:r>
      <w:r w:rsidR="00A20F34">
        <w:t xml:space="preserve"> for that species.</w:t>
      </w:r>
    </w:p>
    <w:p w:rsidR="002A0FFE" w:rsidRPr="00084655" w:rsidRDefault="002A0FFE" w:rsidP="00A7583F">
      <w:pPr>
        <w:pStyle w:val="Body"/>
      </w:pPr>
      <w:r w:rsidRPr="00084655">
        <w:t>The spectral files are auto-numbered by the ASD capturing software</w:t>
      </w:r>
      <w:r w:rsidR="00A20F34">
        <w:t xml:space="preserve"> within each site directory</w:t>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34"/>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16" w:name="_Ref130790579"/>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15</w:t>
      </w:r>
      <w:r w:rsidR="0045564E">
        <w:rPr>
          <w:noProof/>
        </w:rPr>
        <w:fldChar w:fldCharType="end"/>
      </w:r>
      <w:bookmarkEnd w:id="416"/>
      <w:r w:rsidRPr="00084655">
        <w:t>: Example of a directory structures holding spectral files</w:t>
      </w:r>
    </w:p>
    <w:p w:rsidR="002F155E" w:rsidRDefault="00990009" w:rsidP="00990009">
      <w:pPr>
        <w:pStyle w:val="Heading2"/>
      </w:pPr>
      <w:bookmarkStart w:id="417" w:name="_Toc355280359"/>
      <w:bookmarkStart w:id="418" w:name="_Toc357598053"/>
      <w:r>
        <w:t xml:space="preserve">Example </w:t>
      </w:r>
      <w:r w:rsidR="00A20F34">
        <w:t>for</w:t>
      </w:r>
      <w:r w:rsidR="002F155E">
        <w:t xml:space="preserve"> Reference and Target Spectra</w:t>
      </w:r>
      <w:bookmarkEnd w:id="417"/>
      <w:bookmarkEnd w:id="418"/>
    </w:p>
    <w:tbl>
      <w:tblPr>
        <w:tblStyle w:val="TableSimple"/>
        <w:tblW w:w="0" w:type="auto"/>
        <w:tblLook w:val="04A0"/>
      </w:tblPr>
      <w:tblGrid>
        <w:gridCol w:w="1706"/>
        <w:gridCol w:w="6788"/>
      </w:tblGrid>
      <w:tr w:rsidR="00A250FC" w:rsidTr="009B73BB">
        <w:tc>
          <w:tcPr>
            <w:tcW w:w="0" w:type="auto"/>
          </w:tcPr>
          <w:p w:rsidR="00A250FC" w:rsidRDefault="00A250FC" w:rsidP="009B73BB">
            <w:pPr>
              <w:pStyle w:val="TableText"/>
            </w:pPr>
            <w:r>
              <w:t>Species:</w:t>
            </w:r>
          </w:p>
        </w:tc>
        <w:tc>
          <w:tcPr>
            <w:tcW w:w="0" w:type="auto"/>
          </w:tcPr>
          <w:p w:rsidR="00A250FC" w:rsidRDefault="00A250FC" w:rsidP="009B73BB">
            <w:pPr>
              <w:pStyle w:val="TableText"/>
            </w:pPr>
            <w:r>
              <w:t>Multiple</w:t>
            </w:r>
          </w:p>
        </w:tc>
      </w:tr>
      <w:tr w:rsidR="00A250FC" w:rsidTr="009B73BB">
        <w:tc>
          <w:tcPr>
            <w:tcW w:w="0" w:type="auto"/>
          </w:tcPr>
          <w:p w:rsidR="00A250FC" w:rsidRDefault="00A250FC" w:rsidP="009B73BB">
            <w:pPr>
              <w:pStyle w:val="TableText"/>
            </w:pPr>
            <w:r>
              <w:t>Sites:</w:t>
            </w:r>
          </w:p>
        </w:tc>
        <w:tc>
          <w:tcPr>
            <w:tcW w:w="0" w:type="auto"/>
          </w:tcPr>
          <w:p w:rsidR="00A250FC" w:rsidRDefault="00A250FC" w:rsidP="009B73BB">
            <w:pPr>
              <w:pStyle w:val="TableText"/>
            </w:pPr>
            <w:r>
              <w:t>Multiple sites for each species</w:t>
            </w:r>
          </w:p>
        </w:tc>
      </w:tr>
      <w:tr w:rsidR="00A250FC" w:rsidTr="009B73BB">
        <w:tc>
          <w:tcPr>
            <w:tcW w:w="0" w:type="auto"/>
          </w:tcPr>
          <w:p w:rsidR="00A250FC" w:rsidRDefault="00A250FC" w:rsidP="009B73BB">
            <w:pPr>
              <w:pStyle w:val="TableText"/>
            </w:pPr>
            <w:r>
              <w:t>Measurements:</w:t>
            </w:r>
          </w:p>
        </w:tc>
        <w:tc>
          <w:tcPr>
            <w:tcW w:w="0" w:type="auto"/>
          </w:tcPr>
          <w:p w:rsidR="00A250FC" w:rsidRPr="00A250FC" w:rsidRDefault="00A250FC" w:rsidP="00A250FC">
            <w:pPr>
              <w:pStyle w:val="TableText"/>
            </w:pPr>
            <w:r>
              <w:t>Radiance spectra measured with use of a reference panel</w:t>
            </w:r>
          </w:p>
        </w:tc>
      </w:tr>
      <w:tr w:rsidR="00A250FC" w:rsidTr="009B73BB">
        <w:tc>
          <w:tcPr>
            <w:tcW w:w="0" w:type="auto"/>
          </w:tcPr>
          <w:p w:rsidR="00A250FC" w:rsidRDefault="00A250FC" w:rsidP="009B73BB">
            <w:pPr>
              <w:pStyle w:val="TableText"/>
            </w:pPr>
            <w:r>
              <w:t>Example files:</w:t>
            </w:r>
          </w:p>
        </w:tc>
        <w:tc>
          <w:tcPr>
            <w:tcW w:w="0" w:type="auto"/>
          </w:tcPr>
          <w:p w:rsidR="00A250FC" w:rsidRDefault="00A250FC" w:rsidP="009B73BB">
            <w:pPr>
              <w:pStyle w:val="TableText"/>
            </w:pPr>
            <w:r w:rsidRPr="00F7610C">
              <w:rPr>
                <w:rStyle w:val="CodeChar"/>
              </w:rPr>
              <w:t>Vegetation_example</w:t>
            </w:r>
            <w:r w:rsidRPr="00F7610C">
              <w:rPr>
                <w:rStyle w:val="DocActionChar"/>
              </w:rPr>
              <w:t xml:space="preserve"> %%% Specchio’s web site or UOW web site or...</w:t>
            </w:r>
          </w:p>
        </w:tc>
      </w:tr>
    </w:tbl>
    <w:p w:rsidR="002F155E" w:rsidRDefault="002F155E" w:rsidP="00F7610C">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w:t>
      </w:r>
      <w:r w:rsidR="00A20F34">
        <w:t xml:space="preserve"> and the related reference radiance spectra in adjacent directories.</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Default="00A17CED" w:rsidP="00EB49E0">
      <w:pPr>
        <w:pStyle w:val="Caption"/>
      </w:pPr>
      <w:bookmarkStart w:id="419" w:name="_Ref96530518"/>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16</w:t>
      </w:r>
      <w:r w:rsidR="0045564E">
        <w:rPr>
          <w:noProof/>
        </w:rPr>
        <w:fldChar w:fldCharType="end"/>
      </w:r>
      <w:bookmarkEnd w:id="419"/>
      <w:r>
        <w:t>: A possible structure for the storage of target and reference radiance spectra</w:t>
      </w:r>
    </w:p>
    <w:p w:rsidR="00A20F34" w:rsidRPr="00A20F34" w:rsidRDefault="00A20F34" w:rsidP="00A20F34">
      <w:pPr>
        <w:pStyle w:val="Body"/>
      </w:pPr>
      <w:r>
        <w:t>In this example, the Reference sub-directory holds the reference spectra which relate to Plant A, Plant B and Plant C.</w:t>
      </w:r>
    </w:p>
    <w:p w:rsidR="002A0FFE" w:rsidRDefault="002A0FFE" w:rsidP="00BA3445">
      <w:pPr>
        <w:pStyle w:val="Heading1"/>
      </w:pPr>
      <w:bookmarkStart w:id="420" w:name="_Toc355280360"/>
      <w:bookmarkStart w:id="421" w:name="_Toc357598054"/>
      <w:bookmarkEnd w:id="415"/>
      <w:r w:rsidRPr="00084655">
        <w:t xml:space="preserve">SPECCHIO </w:t>
      </w:r>
      <w:r w:rsidR="001A05D9">
        <w:t>Basic Operation</w:t>
      </w:r>
      <w:bookmarkEnd w:id="420"/>
      <w:bookmarkEnd w:id="421"/>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on Windows </w:t>
      </w:r>
      <w:r w:rsidR="00A250FC">
        <w:t>Vista</w:t>
      </w:r>
      <w:r w:rsidR="00384FF3">
        <w:t xml:space="preserve"> and MacOS X</w:t>
      </w:r>
      <w:r w:rsidRPr="00084655">
        <w:t xml:space="preserve">. Depending on your </w:t>
      </w:r>
      <w:r w:rsidR="00163936">
        <w:t xml:space="preserve">operation </w:t>
      </w:r>
      <w:r w:rsidRPr="00084655">
        <w:t xml:space="preserve">system, the windows and widgets </w:t>
      </w:r>
      <w:r w:rsidR="00B40030">
        <w:t>may</w:t>
      </w:r>
      <w:r w:rsidRPr="00084655">
        <w:t xml:space="preserve"> look </w:t>
      </w:r>
      <w:ins w:id="422" w:author="Peter" w:date="2013-05-08T09:19:00Z">
        <w:r w:rsidR="00D04BE3">
          <w:t xml:space="preserve">a little </w:t>
        </w:r>
      </w:ins>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B40030" w:rsidRDefault="00B40030" w:rsidP="00B40030">
      <w:pPr>
        <w:pStyle w:val="Heading2"/>
      </w:pPr>
      <w:bookmarkStart w:id="423" w:name="_Ref355008998"/>
      <w:bookmarkStart w:id="424" w:name="_Ref355009000"/>
      <w:bookmarkStart w:id="425" w:name="_Toc355280361"/>
      <w:bookmarkStart w:id="426" w:name="_Toc357598055"/>
      <w:r>
        <w:t>Unix Operation</w:t>
      </w:r>
      <w:bookmarkEnd w:id="423"/>
      <w:bookmarkEnd w:id="424"/>
      <w:bookmarkEnd w:id="425"/>
      <w:bookmarkEnd w:id="426"/>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45564E">
        <w:fldChar w:fldCharType="begin"/>
      </w:r>
      <w:r w:rsidR="00A30B2D">
        <w:instrText xml:space="preserve"> REF _Ref157221331 \h </w:instrText>
      </w:r>
      <w:r w:rsidR="0045564E">
        <w:fldChar w:fldCharType="separate"/>
      </w:r>
      <w:r w:rsidR="00245196" w:rsidRPr="00084655">
        <w:t xml:space="preserve">Figure </w:t>
      </w:r>
      <w:r w:rsidR="00245196">
        <w:rPr>
          <w:noProof/>
        </w:rPr>
        <w:t>17</w:t>
      </w:r>
      <w:r w:rsidR="0045564E">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36"/>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27" w:name="_Ref157221331"/>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17</w:t>
      </w:r>
      <w:r w:rsidR="0045564E">
        <w:rPr>
          <w:noProof/>
        </w:rPr>
        <w:fldChar w:fldCharType="end"/>
      </w:r>
      <w:bookmarkEnd w:id="427"/>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28" w:name="_Ref180291208"/>
      <w:bookmarkStart w:id="429" w:name="_Toc355280362"/>
      <w:bookmarkStart w:id="430" w:name="_Toc357598056"/>
      <w:r w:rsidRPr="00084655">
        <w:t>Main Window</w:t>
      </w:r>
      <w:bookmarkEnd w:id="428"/>
      <w:bookmarkEnd w:id="429"/>
      <w:bookmarkEnd w:id="430"/>
    </w:p>
    <w:p w:rsidR="00B40030" w:rsidRDefault="00B40030" w:rsidP="00A7583F">
      <w:pPr>
        <w:pStyle w:val="Body"/>
      </w:pPr>
      <w:r>
        <w:t>Specchio’s</w:t>
      </w:r>
      <w:r w:rsidR="002A0FFE" w:rsidRPr="00084655">
        <w:t xml:space="preserve"> </w:t>
      </w:r>
      <w:r>
        <w:t>M</w:t>
      </w:r>
      <w:r w:rsidR="002A0FFE" w:rsidRPr="00084655">
        <w:t xml:space="preserve">ain </w:t>
      </w:r>
      <w:r>
        <w:t>W</w:t>
      </w:r>
      <w:r w:rsidR="002A0FFE" w:rsidRPr="00084655">
        <w:t xml:space="preserve">indow </w:t>
      </w:r>
      <w:r>
        <w:t xml:space="preserve">opens when the application is started. It is used to launch all </w:t>
      </w:r>
      <w:r w:rsidR="00E05B19">
        <w:t>of</w:t>
      </w:r>
      <w:r>
        <w:t xml:space="preserve"> Specchio’s functions.</w:t>
      </w:r>
    </w:p>
    <w:bookmarkStart w:id="431" w:name="_Ref130601899"/>
    <w:p w:rsidR="002E1EF5" w:rsidRDefault="0045564E" w:rsidP="002E1EF5">
      <w:pPr>
        <w:pStyle w:val="Figure"/>
      </w:pPr>
      <w:r>
        <w:pict>
          <v:group id="_x0000_s1111" editas="canvas" style="width:428.5pt;height:286.5pt;mso-position-horizontal-relative:char;mso-position-vertical-relative:line" coordorigin="2661,5961" coordsize="6596,4410">
            <o:lock v:ext="edit" aspectratio="t"/>
            <v:shape id="_x0000_s1110" type="#_x0000_t75" style="position:absolute;left:2661;top:5961;width:6596;height:4410" o:preferrelative="f">
              <v:fill o:detectmouseclick="t"/>
              <v:path o:extrusionok="t" o:connecttype="none"/>
              <o:lock v:ext="edit" text="t"/>
            </v:shape>
            <v:shape id="_x0000_s1112" type="#_x0000_t75" style="position:absolute;left:2714;top:6821;width:6296;height:3503">
              <v:imagedata r:id="rId37" o:title=""/>
            </v:shape>
            <v:roundrect id="_x0000_s1114" style="position:absolute;left:2876;top:6069;width:1163;height:462" arcsize="10923f" fillcolor="white [3201]" strokecolor="#0070c0" strokeweight=".25pt">
              <v:shadow color="#868686"/>
              <v:textbox style="mso-next-textbox:#_x0000_s1114">
                <w:txbxContent>
                  <w:p w:rsidR="00245196" w:rsidRPr="002E1EF5" w:rsidRDefault="00245196" w:rsidP="002E1EF5">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3415;top:6531;width:216;height:1839" coordsize="340,2390" path="m,c151,970,303,1940,340,2390e" filled="f" strokecolor="#0070c0">
              <v:stroke endarrow="open"/>
              <v:path arrowok="t"/>
            </v:shape>
            <v:roundrect id="_x0000_s1121" style="position:absolute;left:4507;top:6069;width:1163;height:462" arcsize="10923f" fillcolor="white [3201]" strokecolor="#0070c0" strokeweight=".25pt">
              <v:shadow color="#868686"/>
              <v:textbox style="mso-next-textbox:#_x0000_s1121">
                <w:txbxContent>
                  <w:p w:rsidR="00245196" w:rsidRPr="002E1EF5" w:rsidRDefault="00245196" w:rsidP="002E1EF5">
                    <w:pPr>
                      <w:jc w:val="center"/>
                      <w:rPr>
                        <w:sz w:val="16"/>
                        <w:lang w:val="en-AU"/>
                      </w:rPr>
                    </w:pPr>
                    <w:r>
                      <w:rPr>
                        <w:sz w:val="16"/>
                        <w:lang w:val="en-AU"/>
                      </w:rPr>
                      <w:t>Progress Report Panel</w:t>
                    </w:r>
                  </w:p>
                </w:txbxContent>
              </v:textbox>
            </v:roundrect>
            <v:roundrect id="_x0000_s1122" style="position:absolute;left:5869;top:6069;width:1164;height:462" arcsize="10923f" fillcolor="white [3201]" strokecolor="#0070c0" strokeweight=".25pt">
              <v:shadow color="#868686"/>
              <v:textbox style="mso-next-textbox:#_x0000_s1122">
                <w:txbxContent>
                  <w:p w:rsidR="00245196" w:rsidRPr="002E1EF5" w:rsidRDefault="00245196" w:rsidP="002E1EF5">
                    <w:pPr>
                      <w:jc w:val="center"/>
                      <w:rPr>
                        <w:sz w:val="16"/>
                        <w:lang w:val="en-AU"/>
                      </w:rPr>
                    </w:pPr>
                    <w:r>
                      <w:rPr>
                        <w:sz w:val="16"/>
                        <w:lang w:val="en-AU"/>
                      </w:rPr>
                      <w:t>Main Menu</w:t>
                    </w:r>
                  </w:p>
                </w:txbxContent>
              </v:textbox>
            </v:roundrect>
            <v:shape id="_x0000_s1123" style="position:absolute;left:4156;top:6531;width:947;height:1424;flip:x" coordsize="340,2390" path="m,c151,970,303,1940,340,2390e" filled="f" strokecolor="#0070c0">
              <v:stroke endarrow="open"/>
              <v:path arrowok="t"/>
            </v:shape>
            <v:shape id="_x0000_s1124" style="position:absolute;left:7033;top:6269;width:400;height:924"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18</w:t>
      </w:r>
      <w:r w:rsidR="0045564E">
        <w:rPr>
          <w:noProof/>
        </w:rPr>
        <w:fldChar w:fldCharType="end"/>
      </w:r>
      <w:bookmarkEnd w:id="431"/>
      <w:r w:rsidRPr="00084655">
        <w:t xml:space="preserve">: Main window </w:t>
      </w:r>
    </w:p>
    <w:p w:rsidR="00B40030" w:rsidRDefault="00B40030" w:rsidP="00B40030">
      <w:pPr>
        <w:pStyle w:val="HangingIndent"/>
      </w:pPr>
      <w:r w:rsidRPr="00C671CF">
        <w:rPr>
          <w:rStyle w:val="Strong"/>
        </w:rPr>
        <w:t>Main menu</w:t>
      </w:r>
      <w:r>
        <w:tab/>
        <w:t xml:space="preserve">Select the </w:t>
      </w:r>
      <w:r w:rsidR="00F86C48">
        <w:t xml:space="preserve">Specchio </w:t>
      </w:r>
      <w:r>
        <w:t>functions you wish to run from here.</w:t>
      </w:r>
    </w:p>
    <w:p w:rsidR="00F86C48" w:rsidRDefault="00B40030" w:rsidP="00B40030">
      <w:pPr>
        <w:pStyle w:val="HangingIndent"/>
      </w:pPr>
      <w:r w:rsidRPr="00C671CF">
        <w:rPr>
          <w:rStyle w:val="Strong"/>
        </w:rPr>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Specchio’s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Specchio</w:t>
      </w:r>
      <w:r w:rsidRPr="00084655">
        <w:t>.</w:t>
      </w:r>
    </w:p>
    <w:p w:rsidR="002A0FFE" w:rsidRPr="00084655" w:rsidRDefault="00015032" w:rsidP="00BA3445">
      <w:pPr>
        <w:pStyle w:val="Heading2"/>
      </w:pPr>
      <w:bookmarkStart w:id="432" w:name="_Ref180396043"/>
      <w:bookmarkStart w:id="433" w:name="_Toc355280363"/>
      <w:bookmarkStart w:id="434" w:name="_Toc357598057"/>
      <w:bookmarkStart w:id="435" w:name="_Ref130639221"/>
      <w:bookmarkStart w:id="436" w:name="_Ref131844250"/>
      <w:r>
        <w:t>Logging In</w:t>
      </w:r>
      <w:r w:rsidRPr="00084655">
        <w:t xml:space="preserve"> </w:t>
      </w:r>
      <w:r>
        <w:t xml:space="preserve">and </w:t>
      </w:r>
      <w:r w:rsidR="002A0FFE" w:rsidRPr="00084655">
        <w:t>Connecting to a Database</w:t>
      </w:r>
      <w:bookmarkEnd w:id="432"/>
      <w:bookmarkEnd w:id="433"/>
      <w:bookmarkEnd w:id="434"/>
    </w:p>
    <w:p w:rsidR="00D778C5" w:rsidRDefault="00015032" w:rsidP="00A7583F">
      <w:pPr>
        <w:pStyle w:val="Body"/>
      </w:pPr>
      <w:r>
        <w:t xml:space="preserve">Because the user account details are kept in the database, </w:t>
      </w:r>
      <w:r w:rsidR="00D778C5">
        <w:t xml:space="preserve">connecting to the Specchio database and logging in are performed </w:t>
      </w:r>
      <w:ins w:id="437" w:author="Peter" w:date="2013-05-08T09:19:00Z">
        <w:r w:rsidR="00D04BE3">
          <w:t>as one operation</w:t>
        </w:r>
      </w:ins>
      <w:del w:id="438" w:author="Peter" w:date="2013-05-08T09:19:00Z">
        <w:r w:rsidR="00D778C5">
          <w:delText>together</w:delText>
        </w:r>
      </w:del>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D778C5">
        <w:rPr>
          <w:rStyle w:val="CodeChar"/>
        </w:rPr>
        <w:t>db-config.txt</w:t>
      </w:r>
      <w:r>
        <w:t xml:space="preserve"> file on your computer. See section </w:t>
      </w:r>
      <w:fldSimple w:instr=" REF _Ref353786217 \r \h  \* MERGEFORMAT ">
        <w:r w:rsidR="00245196" w:rsidRPr="00245196">
          <w:rPr>
            <w:rStyle w:val="CrossReference"/>
          </w:rPr>
          <w:t>4.1</w:t>
        </w:r>
      </w:fldSimple>
      <w:r w:rsidRPr="00E9051F">
        <w:rPr>
          <w:rStyle w:val="CrossReference"/>
        </w:rPr>
        <w:t xml:space="preserve"> </w:t>
      </w:r>
      <w:fldSimple w:instr=" REF _Ref353786223 \h  \* MERGEFORMAT ">
        <w:r w:rsidR="00245196" w:rsidRPr="00245196">
          <w:rPr>
            <w:rStyle w:val="CrossReference"/>
          </w:rPr>
          <w:t>User Accounts</w:t>
        </w:r>
      </w:fldSimple>
      <w:r w:rsidRPr="00E9051F">
        <w:rPr>
          <w:rStyle w:val="CrossReference"/>
        </w:rPr>
        <w:t xml:space="preserve"> </w:t>
      </w:r>
      <w:r>
        <w:t>for instructions on creating a User Account.</w:t>
      </w:r>
    </w:p>
    <w:p w:rsidR="00ED55EC" w:rsidRDefault="00ED55EC" w:rsidP="00ED55EC">
      <w:pPr>
        <w:pStyle w:val="ProcessHeading"/>
      </w:pPr>
      <w:r>
        <w:t>To log in to a Specchio Server...</w:t>
      </w:r>
    </w:p>
    <w:tbl>
      <w:tblPr>
        <w:tblStyle w:val="Instructions"/>
        <w:tblW w:w="0" w:type="auto"/>
        <w:tblLook w:val="04A0"/>
      </w:tblPr>
      <w:tblGrid>
        <w:gridCol w:w="8862"/>
      </w:tblGrid>
      <w:tr w:rsidR="00ED55EC" w:rsidTr="00ED55EC">
        <w:tc>
          <w:tcPr>
            <w:tcW w:w="9571" w:type="dxa"/>
          </w:tcPr>
          <w:p w:rsidR="00ED55EC" w:rsidRPr="00ED55EC" w:rsidRDefault="00ED55EC" w:rsidP="00ED55EC">
            <w:pPr>
              <w:pStyle w:val="ProcessStep"/>
            </w:pPr>
            <w:r>
              <w:t xml:space="preserve">Start the Specchio Application. (See the instructions specific to your computer in </w:t>
            </w:r>
            <w:r w:rsidRPr="00ED55EC">
              <w:t xml:space="preserve">sections </w:t>
            </w:r>
            <w:fldSimple w:instr=" REF _Ref355279324 \r \h  \* MERGEFORMAT ">
              <w:r w:rsidR="00245196" w:rsidRPr="00245196">
                <w:rPr>
                  <w:rStyle w:val="CrossReference"/>
                </w:rPr>
                <w:t>3.3</w:t>
              </w:r>
            </w:fldSimple>
            <w:r>
              <w:t xml:space="preserve">, </w:t>
            </w:r>
            <w:fldSimple w:instr=" REF _Ref355279326 \r \h  \* MERGEFORMAT ">
              <w:r w:rsidR="00245196" w:rsidRPr="00245196">
                <w:rPr>
                  <w:rStyle w:val="CrossReference"/>
                </w:rPr>
                <w:t>3.4</w:t>
              </w:r>
            </w:fldSimple>
            <w:r>
              <w:t xml:space="preserve"> or </w:t>
            </w:r>
            <w:fldSimple w:instr=" REF _Ref355279327 \r \h  \* MERGEFORMAT ">
              <w:r w:rsidR="00245196" w:rsidRPr="00245196">
                <w:rPr>
                  <w:rStyle w:val="CrossReference"/>
                </w:rPr>
                <w:t>3.5</w:t>
              </w:r>
            </w:fldSimple>
            <w:r>
              <w:t xml:space="preserve"> for Windows, UNIX or Mac respectively</w:t>
            </w:r>
            <w:r w:rsidRPr="00ED55EC">
              <w:t>.)</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Specchio’s Main Windows to display the following dialog box.</w:t>
            </w:r>
          </w:p>
          <w:p w:rsidR="00ED55EC" w:rsidRDefault="00ED55EC" w:rsidP="00ED55EC">
            <w:pPr>
              <w:pStyle w:val="Figure"/>
            </w:pPr>
            <w:r>
              <w:rPr>
                <w:lang w:val="en-AU"/>
              </w:rPr>
              <w:drawing>
                <wp:inline distT="0" distB="0" distL="0" distR="0">
                  <wp:extent cx="4168321" cy="2011873"/>
                  <wp:effectExtent l="19050" t="0" r="3629" b="0"/>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ED55EC" w:rsidRPr="00084655" w:rsidRDefault="00ED55EC" w:rsidP="00ED55EC">
            <w:pPr>
              <w:pStyle w:val="Caption"/>
            </w:pPr>
            <w:r w:rsidRPr="00084655">
              <w:t xml:space="preserve">Figure </w:t>
            </w:r>
            <w:fldSimple w:instr=" SEQ Figure \* ARABIC ">
              <w:r w:rsidR="00245196">
                <w:rPr>
                  <w:noProof/>
                </w:rPr>
                <w:t>19</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ED55EC">
            <w:pPr>
              <w:pStyle w:val="ProcessStep"/>
            </w:pPr>
            <w:r>
              <w:t xml:space="preserve">Click on </w:t>
            </w:r>
            <w:r w:rsidRPr="00AC5289">
              <w:rPr>
                <w:rStyle w:val="ActionButton"/>
              </w:rPr>
              <w:t> </w:t>
            </w:r>
            <w:r w:rsidRPr="00E12A44">
              <w:rPr>
                <w:rStyle w:val="ActionButton"/>
              </w:rPr>
              <w:t>Connect</w:t>
            </w:r>
            <w:r>
              <w:rPr>
                <w:rStyle w:val="ActionButton"/>
              </w:rPr>
              <w:t> </w:t>
            </w:r>
            <w:r>
              <w:t>. The dialog box will close and there will be short delay while the database is read. The details of your database and log in account will be displayed in the left hand panel of the Main Windows and the sub-menu items for Specchio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39" w:name="_Toc355280365"/>
      <w:bookmarkStart w:id="440" w:name="_Toc357598058"/>
      <w:bookmarkStart w:id="441" w:name="_Ref153711531"/>
      <w:r>
        <w:t>Logging Out</w:t>
      </w:r>
      <w:bookmarkEnd w:id="439"/>
      <w:bookmarkEnd w:id="440"/>
    </w:p>
    <w:p w:rsidR="001A42EB" w:rsidRDefault="001A42EB" w:rsidP="001A42EB">
      <w:pPr>
        <w:pStyle w:val="Body"/>
      </w:pPr>
      <w:r>
        <w:t>There is no specific log out function for Specchio. Closing the Main Window will close your database session. If you restart Specchio,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Specchio Main Window menus while you are logged in, Specchio will log you out before logging in again as the new User.</w:t>
      </w:r>
    </w:p>
    <w:p w:rsidR="00834A06" w:rsidRDefault="00834A06" w:rsidP="00BA3445">
      <w:pPr>
        <w:pStyle w:val="Heading2"/>
      </w:pPr>
      <w:bookmarkStart w:id="442" w:name="_Toc355280366"/>
      <w:bookmarkStart w:id="443" w:name="_Toc357598059"/>
      <w:r>
        <w:t>Changing your User Details</w:t>
      </w:r>
      <w:bookmarkEnd w:id="442"/>
      <w:bookmarkEnd w:id="443"/>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tblPr>
      <w:tblGrid>
        <w:gridCol w:w="8862"/>
      </w:tblGrid>
      <w:tr w:rsidR="00ED55EC" w:rsidTr="00ED55EC">
        <w:tc>
          <w:tcPr>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Specchio screen. The following dialog box will be displayed showing your current User information.</w:t>
            </w:r>
          </w:p>
          <w:p w:rsidR="00ED55EC" w:rsidRDefault="00ED55EC" w:rsidP="00ED55EC">
            <w:pPr>
              <w:pStyle w:val="Figure"/>
            </w:pPr>
            <w:r>
              <w:rPr>
                <w:lang w:val="en-AU"/>
              </w:rPr>
              <w:drawing>
                <wp:inline distT="0" distB="0" distL="0" distR="0">
                  <wp:extent cx="3297464" cy="2683116"/>
                  <wp:effectExtent l="19050" t="0" r="0" b="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ED55EC" w:rsidRDefault="00ED55EC" w:rsidP="00ED55EC">
            <w:pPr>
              <w:pStyle w:val="Caption"/>
            </w:pPr>
            <w:r>
              <w:t xml:space="preserve">Figure </w:t>
            </w:r>
            <w:fldSimple w:instr=" SEQ Figure \* ARABIC ">
              <w:r w:rsidR="00245196">
                <w:rPr>
                  <w:noProof/>
                </w:rPr>
                <w:t>20</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350C84" w:rsidRDefault="00350C84" w:rsidP="00350C84">
      <w:pPr>
        <w:pStyle w:val="Heading2"/>
      </w:pPr>
      <w:bookmarkStart w:id="444" w:name="_Ref356820291"/>
      <w:bookmarkStart w:id="445" w:name="_Ref356820294"/>
      <w:bookmarkStart w:id="446" w:name="_Toc357598060"/>
      <w:r>
        <w:t>Browsing the Hierarchy Tree</w:t>
      </w:r>
      <w:bookmarkEnd w:id="444"/>
      <w:bookmarkEnd w:id="445"/>
      <w:bookmarkEnd w:id="446"/>
    </w:p>
    <w:p w:rsidR="00A250FC" w:rsidRPr="00A250FC" w:rsidRDefault="006C4689" w:rsidP="00A250FC">
      <w:pPr>
        <w:pStyle w:val="Body"/>
      </w:pPr>
      <w:r>
        <w:t>They are many places in the Specchio operation when a Campaign Hierarchy browse contorl, such as the one below, is displayed as part of an operation dialog.</w:t>
      </w:r>
    </w:p>
    <w:p w:rsidR="006C4689" w:rsidRDefault="006C4689" w:rsidP="006C4689">
      <w:pPr>
        <w:pStyle w:val="Figure"/>
      </w:pPr>
      <w:r>
        <w:rPr>
          <w:lang w:val="en-AU"/>
        </w:rPr>
        <w:drawing>
          <wp:inline distT="0" distB="0" distL="0" distR="0">
            <wp:extent cx="1168306" cy="2471439"/>
            <wp:effectExtent l="1905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srcRect l="1861" t="15498" r="78469" b="17680"/>
                    <a:stretch>
                      <a:fillRect/>
                    </a:stretch>
                  </pic:blipFill>
                  <pic:spPr bwMode="auto">
                    <a:xfrm>
                      <a:off x="0" y="0"/>
                      <a:ext cx="1168306" cy="2471439"/>
                    </a:xfrm>
                    <a:prstGeom prst="rect">
                      <a:avLst/>
                    </a:prstGeom>
                    <a:noFill/>
                    <a:ln w="9525">
                      <a:noFill/>
                      <a:miter lim="800000"/>
                      <a:headEnd/>
                      <a:tailEnd/>
                    </a:ln>
                  </pic:spPr>
                </pic:pic>
              </a:graphicData>
            </a:graphic>
          </wp:inline>
        </w:drawing>
      </w:r>
    </w:p>
    <w:p w:rsidR="006C4689" w:rsidRDefault="006C4689" w:rsidP="006C4689">
      <w:pPr>
        <w:pStyle w:val="Caption"/>
      </w:pPr>
      <w:r>
        <w:t xml:space="preserve">Figure </w:t>
      </w:r>
      <w:fldSimple w:instr=" SEQ Figure \* ARABIC ">
        <w:r w:rsidR="00245196">
          <w:rPr>
            <w:noProof/>
          </w:rPr>
          <w:t>21</w:t>
        </w:r>
      </w:fldSimple>
      <w:r>
        <w:t>: Campaign Hierarchy browse box</w:t>
      </w:r>
    </w:p>
    <w:p w:rsidR="006C4689" w:rsidRDefault="006C4689" w:rsidP="006C4689">
      <w:pPr>
        <w:pStyle w:val="DocAction"/>
      </w:pPr>
      <w:r>
        <w:t>%%% Should we have a Mac one here too?</w:t>
      </w:r>
    </w:p>
    <w:p w:rsidR="008030FC" w:rsidRDefault="006C4689" w:rsidP="006C4689">
      <w:pPr>
        <w:pStyle w:val="Body"/>
      </w:pPr>
      <w:r>
        <w:t xml:space="preserve">This browse control operates much like a normal </w:t>
      </w:r>
      <w:r w:rsidR="00355DEE">
        <w:t xml:space="preserve">directory and </w:t>
      </w:r>
      <w:r>
        <w:t>file browser</w:t>
      </w:r>
      <w:r w:rsidR="00350C84">
        <w:t>.</w:t>
      </w:r>
    </w:p>
    <w:p w:rsidR="00350C84" w:rsidRDefault="006C4689" w:rsidP="008030FC">
      <w:pPr>
        <w:pStyle w:val="Bullet"/>
      </w:pPr>
      <w:r>
        <w:t>Click on the “+” and “-” icons 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t>spectrum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Select a second node or spectrum by holding the Control key and clicking on it.</w:t>
      </w:r>
    </w:p>
    <w:p w:rsidR="008030FC" w:rsidRDefault="008030FC" w:rsidP="008030FC">
      <w:pPr>
        <w:pStyle w:val="Bullet"/>
      </w:pPr>
      <w:r>
        <w:t>Select a range of spectra, by clicking on the first spectrum to select it, holding the Shift key, and clicking on the last spectrum.</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Use the drop down menu to choose the sort order for Spectra within the lowest hierarchy level.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8030FC" w:rsidRDefault="008030FC" w:rsidP="008030FC">
      <w:pPr>
        <w:pStyle w:val="DocAction"/>
      </w:pPr>
      <w:r>
        <w:t>%%% Does the above description hold sufficiently to be useful for Mac?</w:t>
      </w:r>
    </w:p>
    <w:p w:rsidR="005077C8" w:rsidRDefault="005077C8" w:rsidP="005077C8">
      <w:pPr>
        <w:pStyle w:val="Heading2"/>
      </w:pPr>
      <w:bookmarkStart w:id="447" w:name="_Toc357598061"/>
      <w:r>
        <w:t>Entering Dates and Times</w:t>
      </w:r>
      <w:bookmarkEnd w:id="447"/>
    </w:p>
    <w:p w:rsidR="004F4C4C" w:rsidRDefault="004F4C4C" w:rsidP="004F4C4C">
      <w:pPr>
        <w:pStyle w:val="Body"/>
      </w:pPr>
      <w:r>
        <w:t xml:space="preserve">Specchio uses a Date and Time selection dialog which is </w:t>
      </w:r>
      <w:r w:rsidR="00FF4CE5">
        <w:t>similar to</w:t>
      </w:r>
      <w:r>
        <w:t xml:space="preserve"> many others. Here are a few tips to using it.</w:t>
      </w:r>
    </w:p>
    <w:bookmarkStart w:id="448" w:name="_Ref357162221"/>
    <w:p w:rsidR="00355DEE" w:rsidRDefault="0045564E" w:rsidP="00355DEE">
      <w:pPr>
        <w:pStyle w:val="Figure"/>
      </w:pPr>
      <w:r>
        <w:pict>
          <v:group id="_x0000_s1106" editas="canvas" style="width:318.65pt;height:132.65pt;mso-position-horizontal-relative:char;mso-position-vertical-relative:line" coordorigin="2620,10014" coordsize="4905,2041">
            <o:lock v:ext="edit" aspectratio="t"/>
            <v:shape id="_x0000_s1105" type="#_x0000_t75" style="position:absolute;left:2620;top:10014;width:4905;height:2041" o:preferrelative="f">
              <v:fill o:detectmouseclick="t"/>
              <v:path o:extrusionok="t" o:connecttype="none"/>
              <o:lock v:ext="edit" text="t"/>
            </v:shape>
            <v:shape id="_x0000_s1107" type="#_x0000_t75" style="position:absolute;left:2742;top:10194;width:2661;height:1861">
              <v:imagedata r:id="rId41" o:title=""/>
            </v:shape>
            <v:roundrect id="_x0000_s1108" style="position:absolute;left:6047;top:10056;width:1247;height:589;v-text-anchor:middle" arcsize="10923f" strokecolor="#0070c0">
              <v:textbox inset=".5mm,0,0">
                <w:txbxContent>
                  <w:p w:rsidR="00245196" w:rsidRPr="00A23C3C" w:rsidRDefault="00245196">
                    <w:pPr>
                      <w:rPr>
                        <w:sz w:val="18"/>
                      </w:rPr>
                    </w:pPr>
                    <w:r>
                      <w:rPr>
                        <w:sz w:val="18"/>
                      </w:rPr>
                      <w:t>D</w:t>
                    </w:r>
                    <w:r w:rsidRPr="00A23C3C">
                      <w:rPr>
                        <w:sz w:val="18"/>
                      </w:rPr>
                      <w:t>own triang</w:t>
                    </w:r>
                    <w:r>
                      <w:rPr>
                        <w:sz w:val="18"/>
                      </w:rPr>
                      <w:t>ular arrow</w:t>
                    </w:r>
                    <w:r w:rsidRPr="00A23C3C">
                      <w:rPr>
                        <w:sz w:val="18"/>
                      </w:rPr>
                      <w:t xml:space="preserve"> in the data input field</w:t>
                    </w:r>
                  </w:p>
                </w:txbxContent>
              </v:textbox>
              <o:callout v:ext="edit" minusy="t"/>
            </v:roundrect>
            <v:roundrect id="_x0000_s1109" style="position:absolute;left:6016;top:11316;width:1186;height:630;v-text-anchor:middle" arcsize="10923f" strokecolor="#0070c0">
              <v:textbox inset=".5mm,0,0">
                <w:txbxContent>
                  <w:p w:rsidR="00245196" w:rsidRPr="00A23C3C" w:rsidRDefault="00245196">
                    <w:pPr>
                      <w:rPr>
                        <w:sz w:val="18"/>
                      </w:rPr>
                    </w:pPr>
                    <w:r>
                      <w:rPr>
                        <w:sz w:val="18"/>
                      </w:rPr>
                      <w:t>T</w:t>
                    </w:r>
                    <w:r w:rsidRPr="00A23C3C">
                      <w:rPr>
                        <w:sz w:val="18"/>
                      </w:rPr>
                      <w:t>ime selector up and down triang</w:t>
                    </w:r>
                    <w:r>
                      <w:rPr>
                        <w:sz w:val="18"/>
                      </w:rPr>
                      <w:t>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245196">
          <w:rPr>
            <w:noProof/>
          </w:rPr>
          <w:t>22</w:t>
        </w:r>
      </w:fldSimple>
      <w:r>
        <w:t>: Date and Time picker dialog</w:t>
      </w:r>
      <w:bookmarkEnd w:id="448"/>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(see figure above) to close the date picker.</w:t>
      </w:r>
      <w:bookmarkStart w:id="449" w:name="_Toc355280367"/>
    </w:p>
    <w:p w:rsidR="006B4F6F" w:rsidRDefault="006B4F6F" w:rsidP="00FF4CE5">
      <w:pPr>
        <w:pStyle w:val="Heading2"/>
      </w:pPr>
      <w:bookmarkStart w:id="450" w:name="_Toc357598062"/>
      <w:r>
        <w:t>Loading</w:t>
      </w:r>
      <w:r w:rsidR="001A05D9">
        <w:t xml:space="preserve"> Data into Specchio</w:t>
      </w:r>
      <w:bookmarkEnd w:id="449"/>
      <w:bookmarkEnd w:id="450"/>
    </w:p>
    <w:p w:rsidR="0096594F" w:rsidRDefault="00D0301C" w:rsidP="0096594F">
      <w:pPr>
        <w:pStyle w:val="Body"/>
      </w:pPr>
      <w:r>
        <w:t>The process of loading data into Specchio involves a number of steps. Depending on your acquisition device, some of these steps may not be needed because the information is recorded by your device</w:t>
      </w:r>
      <w:r w:rsidR="0096594F">
        <w:t xml:space="preserve"> and uploaded with the spectral data</w:t>
      </w:r>
      <w:r>
        <w: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24"/>
        <w:gridCol w:w="7030"/>
      </w:tblGrid>
      <w:tr w:rsidR="00493D72" w:rsidTr="00D0301C">
        <w:tc>
          <w:tcPr>
            <w:tcW w:w="0" w:type="auto"/>
          </w:tcPr>
          <w:p w:rsidR="00D0301C" w:rsidRPr="00ED55EC" w:rsidRDefault="00D0301C" w:rsidP="00D0301C">
            <w:pPr>
              <w:pStyle w:val="TableText"/>
              <w:rPr>
                <w:rStyle w:val="iEmphasis"/>
              </w:rPr>
            </w:pPr>
            <w:r w:rsidRPr="00ED55EC">
              <w:rPr>
                <w:rStyle w:val="iEmphasis"/>
              </w:rPr>
              <w:t>Create a Campaign</w:t>
            </w:r>
          </w:p>
        </w:tc>
        <w:tc>
          <w:tcPr>
            <w:tcW w:w="0" w:type="auto"/>
          </w:tcPr>
          <w:p w:rsidR="00D0301C" w:rsidRDefault="00D0301C" w:rsidP="00D0301C">
            <w:pPr>
              <w:pStyle w:val="TableText"/>
            </w:pPr>
            <w:r>
              <w:t>This establishes a name for your Campaign and sets up structures in the Specchio database to receive the Campaign spectra and other information.</w:t>
            </w:r>
            <w:r w:rsidR="00493D72">
              <w:t xml:space="preserve"> See section </w:t>
            </w:r>
            <w:fldSimple w:instr=" REF _Ref356551522 \r \h  \* MERGEFORMAT ">
              <w:r w:rsidR="00245196" w:rsidRPr="00245196">
                <w:rPr>
                  <w:rStyle w:val="CrossReference"/>
                </w:rPr>
                <w:t>6.9</w:t>
              </w:r>
            </w:fldSimple>
            <w:r w:rsidR="00493D72" w:rsidRPr="00493D72">
              <w:rPr>
                <w:rStyle w:val="CrossReference"/>
              </w:rPr>
              <w:t xml:space="preserve"> </w:t>
            </w:r>
            <w:fldSimple w:instr=" REF _Ref356551524 \h  \* MERGEFORMAT ">
              <w:r w:rsidR="00245196" w:rsidRPr="00245196">
                <w:rPr>
                  <w:rStyle w:val="CrossReference"/>
                </w:rPr>
                <w:t>Creating a new Campaign</w:t>
              </w:r>
            </w:fldSimple>
            <w:r w:rsidR="00493D72">
              <w:t>.</w:t>
            </w:r>
          </w:p>
        </w:tc>
      </w:tr>
      <w:tr w:rsidR="00493D72" w:rsidTr="00D0301C">
        <w:tc>
          <w:tcPr>
            <w:tcW w:w="0" w:type="auto"/>
          </w:tcPr>
          <w:p w:rsidR="00D0301C" w:rsidRPr="00ED55EC" w:rsidRDefault="00D0301C" w:rsidP="00D0301C">
            <w:pPr>
              <w:pStyle w:val="TableText"/>
              <w:rPr>
                <w:rStyle w:val="iEmphasis"/>
              </w:rPr>
            </w:pPr>
            <w:r w:rsidRPr="00ED55EC">
              <w:rPr>
                <w:rStyle w:val="iEmphasis"/>
              </w:rPr>
              <w:t>Load Campaign Data</w:t>
            </w:r>
          </w:p>
        </w:tc>
        <w:tc>
          <w:tcPr>
            <w:tcW w:w="0" w:type="auto"/>
          </w:tcPr>
          <w:p w:rsidR="00D0301C" w:rsidRDefault="00D0301C" w:rsidP="00493D72">
            <w:pPr>
              <w:pStyle w:val="TableText"/>
            </w:pPr>
            <w:r>
              <w:t xml:space="preserve">This </w:t>
            </w:r>
            <w:r w:rsidR="00493D72">
              <w:t xml:space="preserve">determines the format of the Spectral data on your hard disk and </w:t>
            </w:r>
            <w:r>
              <w:t xml:space="preserve">copies </w:t>
            </w:r>
            <w:r w:rsidR="00493D72">
              <w:t>it</w:t>
            </w:r>
            <w:r>
              <w:t xml:space="preserve"> from your hard disk to the Specchio database.</w:t>
            </w:r>
            <w:r w:rsidR="00493D72">
              <w:t xml:space="preserve"> See section </w:t>
            </w:r>
            <w:fldSimple w:instr=" REF _Ref356551550 \r \h  \* MERGEFORMAT ">
              <w:r w:rsidR="00245196" w:rsidRPr="00245196">
                <w:rPr>
                  <w:rStyle w:val="CrossReference"/>
                </w:rPr>
                <w:t>6.10</w:t>
              </w:r>
            </w:fldSimple>
            <w:r w:rsidR="00493D72" w:rsidRPr="00493D72">
              <w:rPr>
                <w:rStyle w:val="CrossReference"/>
              </w:rPr>
              <w:t>.</w:t>
            </w:r>
            <w:fldSimple w:instr=" REF _Ref356551553 \h  \* MERGEFORMAT ">
              <w:r w:rsidR="00245196" w:rsidRPr="00245196">
                <w:rPr>
                  <w:rStyle w:val="CrossReference"/>
                </w:rPr>
                <w:t>Loading Campaign Spectrum Data</w:t>
              </w:r>
            </w:fldSimple>
            <w:r w:rsidR="00493D72">
              <w:t>.</w:t>
            </w:r>
          </w:p>
        </w:tc>
      </w:tr>
      <w:tr w:rsidR="000E3E59" w:rsidTr="00D0301C">
        <w:tc>
          <w:tcPr>
            <w:tcW w:w="0" w:type="auto"/>
          </w:tcPr>
          <w:p w:rsidR="000E3E59" w:rsidRPr="00ED55EC" w:rsidRDefault="000E3E59" w:rsidP="00D0301C">
            <w:pPr>
              <w:pStyle w:val="TableText"/>
              <w:rPr>
                <w:rStyle w:val="iEmphasis"/>
              </w:rPr>
            </w:pPr>
            <w:r w:rsidRPr="00ED55EC">
              <w:rPr>
                <w:rStyle w:val="iEmphasis"/>
              </w:rPr>
              <w:t>Correct Acquisition Times to UTC</w:t>
            </w:r>
          </w:p>
        </w:tc>
        <w:tc>
          <w:tcPr>
            <w:tcW w:w="0" w:type="auto"/>
          </w:tcPr>
          <w:p w:rsidR="00245196" w:rsidRDefault="000E3E59" w:rsidP="00245196">
            <w:pPr>
              <w:pStyle w:val="TableText"/>
            </w:pPr>
            <w:r>
              <w:t xml:space="preserve">Specchio expects Acquisition Times to be UTC, but many devices record a local time. Specchio provides a function to change local times to UTC. See section </w:t>
            </w:r>
            <w:fldSimple w:instr=" REF _Ref157338239 \r \h  \* MERGEFORMAT ">
              <w:r w:rsidR="00245196" w:rsidRPr="00245196">
                <w:rPr>
                  <w:rStyle w:val="CrossReference"/>
                </w:rPr>
                <w:t>0</w:t>
              </w:r>
            </w:fldSimple>
            <w:r w:rsidRPr="000E3E59">
              <w:rPr>
                <w:rStyle w:val="CrossReference"/>
              </w:rPr>
              <w:t xml:space="preserve"> </w:t>
            </w:r>
            <w:r w:rsidR="0045564E">
              <w:fldChar w:fldCharType="begin"/>
            </w:r>
            <w:r w:rsidR="00E900AA">
              <w:instrText xml:space="preserve"> REF _Ref157338239 \h  \* MERGEFORMAT </w:instrText>
            </w:r>
            <w:r w:rsidR="0045564E">
              <w:fldChar w:fldCharType="separate"/>
            </w:r>
            <w:r w:rsidR="00245196" w:rsidRPr="00245196">
              <w:rPr>
                <w:rStyle w:val="CrossReference"/>
              </w:rPr>
              <w:t>Warning</w:t>
            </w:r>
            <w:r w:rsidR="00245196" w:rsidRPr="00245196">
              <w:rPr>
                <w:rStyle w:val="CrossReference"/>
              </w:rPr>
              <w:tab/>
              <w:t>If you</w:t>
            </w:r>
            <w:r w:rsidR="00245196">
              <w:t xml:space="preserve"> select the directory above or below the one selected when the Campaign was first loaded, it will not be recognised as the same directory and will cause all of the existing data to be duplicated in your Specchio Campaign.</w:t>
            </w:r>
          </w:p>
          <w:p w:rsidR="000E3E59" w:rsidRDefault="00245196" w:rsidP="00D0301C">
            <w:pPr>
              <w:pStyle w:val="TableText"/>
            </w:pPr>
            <w:r w:rsidRPr="00084655">
              <w:t>UTC Time Correction</w:t>
            </w:r>
            <w:r w:rsidR="0045564E">
              <w:fldChar w:fldCharType="end"/>
            </w:r>
            <w:r w:rsidR="000E3E59">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Add Target-Reference Links</w:t>
            </w:r>
          </w:p>
        </w:tc>
        <w:tc>
          <w:tcPr>
            <w:tcW w:w="0" w:type="auto"/>
          </w:tcPr>
          <w:p w:rsidR="00D0301C" w:rsidRDefault="00493D72" w:rsidP="000E3E59">
            <w:pPr>
              <w:pStyle w:val="TableText"/>
            </w:pPr>
            <w:r>
              <w:t>For acquisition devices which do not put this information into the spectral files, you will need to enter this information manually. See section</w:t>
            </w:r>
            <w:r w:rsidR="000E3E59">
              <w:t xml:space="preserve"> </w:t>
            </w:r>
            <w:fldSimple w:instr=" REF _Ref356553971 \r \h  \* MERGEFORMAT ">
              <w:r w:rsidR="00245196" w:rsidRPr="00245196">
                <w:rPr>
                  <w:rStyle w:val="CrossReference"/>
                </w:rPr>
                <w:t>6.13</w:t>
              </w:r>
            </w:fldSimple>
            <w:r w:rsidR="000E3E59" w:rsidRPr="000E3E59">
              <w:rPr>
                <w:rStyle w:val="CrossReference"/>
              </w:rPr>
              <w:t xml:space="preserve"> </w:t>
            </w:r>
            <w:fldSimple w:instr=" REF _Ref356553971 \h  \* MERGEFORMAT ">
              <w:ins w:id="451" w:author="Peter Roberts" w:date="2013-05-08T09:19:00Z">
                <w:r w:rsidR="00245196" w:rsidRPr="00245196">
                  <w:rPr>
                    <w:rStyle w:val="CrossReference"/>
                  </w:rPr>
                  <w:t xml:space="preserve">Adding </w:t>
                </w:r>
              </w:ins>
              <w:r w:rsidR="00245196" w:rsidRPr="00245196">
                <w:rPr>
                  <w:rStyle w:val="CrossReference"/>
                </w:rPr>
                <w:t>Target-Reference Links</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Complete Metadata upload</w:t>
            </w:r>
          </w:p>
        </w:tc>
        <w:tc>
          <w:tcPr>
            <w:tcW w:w="0" w:type="auto"/>
          </w:tcPr>
          <w:p w:rsidR="00245196" w:rsidRDefault="00493D72" w:rsidP="00245196">
            <w:pPr>
              <w:pStyle w:val="TableText"/>
            </w:pPr>
            <w:r>
              <w:t xml:space="preserve">The Spectral Metadata that was not included in the Spectral files must be uploaded, either from an Excel file or manually entered using Specchio’s Metadata editor. See sections </w:t>
            </w:r>
            <w:fldSimple w:instr=" REF _Ref356553888 \r \h  \* MERGEFORMAT ">
              <w:r w:rsidR="00245196" w:rsidRPr="00245196">
                <w:rPr>
                  <w:rStyle w:val="CrossReference"/>
                </w:rPr>
                <w:t>0</w:t>
              </w:r>
            </w:fldSimple>
            <w:r w:rsidR="000E3E59" w:rsidRPr="000E3E59">
              <w:rPr>
                <w:rStyle w:val="CrossReference"/>
              </w:rPr>
              <w:t xml:space="preserve"> </w:t>
            </w:r>
            <w:r w:rsidR="0045564E">
              <w:fldChar w:fldCharType="begin"/>
            </w:r>
            <w:r w:rsidR="00235191">
              <w:instrText xml:space="preserve"> REF _Ref356553888 \h  \* MERGEFORMAT </w:instrText>
            </w:r>
            <w:r w:rsidR="0045564E">
              <w:fldChar w:fldCharType="separate"/>
            </w:r>
            <w:r w:rsidR="00245196" w:rsidRPr="00245196">
              <w:rPr>
                <w:rStyle w:val="CrossReference"/>
              </w:rPr>
              <w:t>Whenever multiple Reference Spectra</w:t>
            </w:r>
            <w:r w:rsidR="00245196">
              <w:t xml:space="preserve"> are highlighted, as each Target Spectrum is processed, the Reference Spectrum with the closest Acquisition time Metadata Attribute is selected for linking.</w:t>
            </w:r>
          </w:p>
          <w:p w:rsidR="00D0301C" w:rsidRDefault="00245196" w:rsidP="000E3E59">
            <w:pPr>
              <w:pStyle w:val="TableText"/>
            </w:pPr>
            <w:ins w:id="452" w:author="Peter" w:date="2013-05-08T09:19:00Z">
              <w:r>
                <w:t xml:space="preserve">Displaying and </w:t>
              </w:r>
            </w:ins>
            <w:r w:rsidRPr="00084655">
              <w:t>Editing Metadata</w:t>
            </w:r>
            <w:r w:rsidR="0045564E">
              <w:fldChar w:fldCharType="end"/>
            </w:r>
            <w:r w:rsidR="000E3E59">
              <w:t xml:space="preserve"> </w:t>
            </w:r>
            <w:r w:rsidR="00493D72">
              <w:t xml:space="preserve">and </w:t>
            </w:r>
            <w:fldSimple w:instr=" REF _Ref356551623 \r \h  \* MERGEFORMAT ">
              <w:r w:rsidRPr="00245196">
                <w:rPr>
                  <w:rStyle w:val="CrossReference"/>
                </w:rPr>
                <w:t>6.15</w:t>
              </w:r>
            </w:fldSimple>
            <w:r w:rsidR="00493D72" w:rsidRPr="00493D72">
              <w:rPr>
                <w:rStyle w:val="CrossReference"/>
              </w:rPr>
              <w:t xml:space="preserve"> </w:t>
            </w:r>
            <w:fldSimple w:instr=" REF _Ref356551635 \h  \* MERGEFORMAT ">
              <w:r w:rsidRPr="00245196">
                <w:rPr>
                  <w:rStyle w:val="CrossReference"/>
                </w:rPr>
                <w:t>Uploading Metadata from Excel files</w:t>
              </w:r>
            </w:fldSimple>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Sun Angles</w:t>
            </w:r>
          </w:p>
        </w:tc>
        <w:tc>
          <w:tcPr>
            <w:tcW w:w="0" w:type="auto"/>
          </w:tcPr>
          <w:p w:rsidR="00493D72" w:rsidRDefault="00493D72" w:rsidP="00493D72">
            <w:pPr>
              <w:pStyle w:val="TableText"/>
            </w:pPr>
            <w:r>
              <w:t xml:space="preserve">Specchio provides a function to calculate sun angles based on the UTC date and time of the spectrum acquisition and the latitude and longitude of the acquisition location, and to write them into the spectra metadata. See section </w:t>
            </w:r>
            <w:fldSimple w:instr=" REF _Ref356551679 \r \h  \* MERGEFORMAT ">
              <w:r w:rsidR="00245196" w:rsidRPr="00245196">
                <w:rPr>
                  <w:rStyle w:val="CrossReference"/>
                </w:rPr>
                <w:t>6.16</w:t>
              </w:r>
            </w:fldSimple>
            <w:r w:rsidRPr="00493D72">
              <w:rPr>
                <w:rStyle w:val="CrossReference"/>
              </w:rPr>
              <w:t xml:space="preserve"> </w:t>
            </w:r>
            <w:fldSimple w:instr=" REF _Ref356551679 \h  \* MERGEFORMAT ">
              <w:r w:rsidR="00245196" w:rsidRPr="00245196">
                <w:rPr>
                  <w:rStyle w:val="CrossReference"/>
                </w:rPr>
                <w:t>Calculation of Sun Angles</w:t>
              </w:r>
            </w:fldSimple>
            <w:r>
              <w:t>.</w:t>
            </w:r>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Goniometer Angles</w:t>
            </w:r>
          </w:p>
        </w:tc>
        <w:tc>
          <w:tcPr>
            <w:tcW w:w="0" w:type="auto"/>
          </w:tcPr>
          <w:p w:rsidR="00493D72" w:rsidRDefault="00493D72" w:rsidP="00493D72">
            <w:pPr>
              <w:pStyle w:val="TableText"/>
            </w:pPr>
            <w:r>
              <w:t xml:space="preserve">If you have used a supported goniometer and collected the spectra in the correct sequence, Specchio provides a function to calculate the sensor orientation parameters and write them into the spectra metadata. See section </w:t>
            </w:r>
            <w:fldSimple w:instr=" REF _Ref157353485 \r \h  \* MERGEFORMAT ">
              <w:r w:rsidR="00245196" w:rsidRPr="00245196">
                <w:rPr>
                  <w:rStyle w:val="CrossReference"/>
                </w:rPr>
                <w:t>6.17</w:t>
              </w:r>
            </w:fldSimple>
            <w:r w:rsidRPr="00493D72">
              <w:rPr>
                <w:rStyle w:val="CrossReference"/>
              </w:rPr>
              <w:t xml:space="preserve"> </w:t>
            </w:r>
            <w:fldSimple w:instr=" REF _Ref157353485 \h  \* MERGEFORMAT ">
              <w:r w:rsidR="00245196" w:rsidRPr="00245196">
                <w:rPr>
                  <w:rStyle w:val="CrossReference"/>
                </w:rPr>
                <w:t>Calculation of Goniometer Angles</w:t>
              </w:r>
            </w:fldSimple>
            <w:r>
              <w:t>.</w:t>
            </w:r>
          </w:p>
        </w:tc>
      </w:tr>
    </w:tbl>
    <w:p w:rsidR="00D0301C" w:rsidRPr="00D0301C" w:rsidRDefault="00493D72" w:rsidP="00493D72">
      <w:pPr>
        <w:pStyle w:val="Body"/>
      </w:pPr>
      <w:r>
        <w:t>After these steps, you</w:t>
      </w:r>
      <w:r w:rsidR="000E3E59">
        <w:t>r</w:t>
      </w:r>
      <w:r>
        <w:t xml:space="preserve"> Campaign’s spectral data is </w:t>
      </w:r>
      <w:r w:rsidR="000E3E59">
        <w:t xml:space="preserve">complete and </w:t>
      </w:r>
      <w:r>
        <w:t>ready for use</w:t>
      </w:r>
      <w:r w:rsidR="00D0645C">
        <w:t xml:space="preserve">, </w:t>
      </w:r>
      <w:r w:rsidR="000E3E59">
        <w:t>export</w:t>
      </w:r>
      <w:r w:rsidR="00D0645C">
        <w:t xml:space="preserve"> or publishing to ANDS</w:t>
      </w:r>
      <w:r>
        <w:t>.</w:t>
      </w:r>
    </w:p>
    <w:p w:rsidR="002A0FFE" w:rsidRPr="00084655" w:rsidRDefault="002A0FFE" w:rsidP="00BA3445">
      <w:pPr>
        <w:pStyle w:val="Heading2"/>
      </w:pPr>
      <w:bookmarkStart w:id="453" w:name="_Toc355280368"/>
      <w:bookmarkStart w:id="454" w:name="_Ref356551522"/>
      <w:bookmarkStart w:id="455" w:name="_Ref356551524"/>
      <w:bookmarkStart w:id="456" w:name="_Toc357598063"/>
      <w:r w:rsidRPr="00084655">
        <w:t xml:space="preserve">Creating a new </w:t>
      </w:r>
      <w:bookmarkEnd w:id="435"/>
      <w:bookmarkEnd w:id="436"/>
      <w:r w:rsidRPr="00084655">
        <w:t>Campaign</w:t>
      </w:r>
      <w:bookmarkEnd w:id="441"/>
      <w:bookmarkEnd w:id="453"/>
      <w:bookmarkEnd w:id="454"/>
      <w:bookmarkEnd w:id="455"/>
      <w:bookmarkEnd w:id="456"/>
    </w:p>
    <w:tbl>
      <w:tblPr>
        <w:tblStyle w:val="Instructions"/>
        <w:tblW w:w="0" w:type="auto"/>
        <w:tblLook w:val="04A0"/>
      </w:tblPr>
      <w:tblGrid>
        <w:gridCol w:w="8862"/>
      </w:tblGrid>
      <w:tr w:rsidR="0096594F" w:rsidTr="0096594F">
        <w:tc>
          <w:tcPr>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96594F" w:rsidP="0096594F">
            <w:pPr>
              <w:pStyle w:val="Figure"/>
            </w:pPr>
            <w:r>
              <w:rPr>
                <w:lang w:val="en-AU"/>
              </w:rPr>
              <w:drawing>
                <wp:inline distT="0" distB="0" distL="0" distR="0">
                  <wp:extent cx="3332480" cy="1168400"/>
                  <wp:effectExtent l="2540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96594F" w:rsidRPr="00084655" w:rsidRDefault="0096594F" w:rsidP="0096594F">
            <w:pPr>
              <w:pStyle w:val="Caption"/>
            </w:pPr>
            <w:bookmarkStart w:id="457" w:name="_Ref130604624"/>
            <w:r w:rsidRPr="00084655">
              <w:t xml:space="preserve">Figure </w:t>
            </w:r>
            <w:fldSimple w:instr=" SEQ Figure \* ARABIC ">
              <w:r w:rsidR="00245196">
                <w:rPr>
                  <w:noProof/>
                </w:rPr>
                <w:t>23</w:t>
              </w:r>
            </w:fldSimple>
            <w:bookmarkEnd w:id="457"/>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ins w:id="458" w:author="Peter" w:date="2013-05-08T09:19:00Z">
              <w:r w:rsidRPr="00084655">
                <w:t xml:space="preserve">To set the </w:t>
              </w:r>
              <w:r w:rsidRPr="00D23C16">
                <w:rPr>
                  <w:rStyle w:val="GUIWord"/>
                </w:rPr>
                <w:t>Main directory</w:t>
              </w:r>
              <w:r>
                <w:t>,</w:t>
              </w:r>
              <w:r w:rsidRPr="00084655">
                <w:t xml:space="preserve"> select the </w:t>
              </w:r>
            </w:ins>
            <w:r w:rsidRPr="00653690">
              <w:rPr>
                <w:rStyle w:val="ActionButton"/>
              </w:rPr>
              <w:t> </w:t>
            </w:r>
            <w:ins w:id="459" w:author="Peter" w:date="2013-05-08T09:19:00Z">
              <w:r w:rsidRPr="00D23C16">
                <w:rPr>
                  <w:rStyle w:val="ActionButton"/>
                </w:rPr>
                <w:t>Browse</w:t>
              </w:r>
            </w:ins>
            <w:r>
              <w:rPr>
                <w:rStyle w:val="ActionButton"/>
              </w:rPr>
              <w:t> </w:t>
            </w:r>
            <w:ins w:id="460" w:author="Peter" w:date="2013-05-08T09:19:00Z">
              <w:r w:rsidRPr="00084655">
                <w:t xml:space="preserve"> button </w:t>
              </w:r>
              <w:r>
                <w:t>to display</w:t>
              </w:r>
              <w:r w:rsidRPr="00084655">
                <w:t xml:space="preserve"> a directory tree. </w:t>
              </w:r>
            </w:ins>
          </w:p>
          <w:p w:rsidR="0096594F" w:rsidRDefault="0096594F" w:rsidP="0096594F">
            <w:pPr>
              <w:pStyle w:val="ProcessStep"/>
            </w:pPr>
            <w:r w:rsidRPr="00084655">
              <w:t xml:space="preserve">The </w:t>
            </w:r>
            <w:r w:rsidRPr="00D23C16">
              <w:rPr>
                <w:rStyle w:val="GUIWord"/>
              </w:rPr>
              <w:t>Main directory</w:t>
            </w:r>
            <w:r w:rsidRPr="00084655">
              <w:t xml:space="preserve"> path is a file system pathname pointing to the directory that contains all hierarchies and </w:t>
            </w:r>
            <w:del w:id="461" w:author="Peter Roberts" w:date="2013-05-08T09:19:00Z">
              <w:r w:rsidRPr="00084655">
                <w:delText>spectra of this study.</w:delText>
              </w:r>
            </w:del>
            <w:ins w:id="462" w:author="Peter Roberts" w:date="2013-05-08T09:19:00Z">
              <w:r>
                <w:t>S</w:t>
              </w:r>
              <w:r w:rsidRPr="00084655">
                <w:t xml:space="preserve">pectra </w:t>
              </w:r>
              <w:r>
                <w:t>for this Campaign</w:t>
              </w:r>
              <w:r w:rsidRPr="00084655">
                <w:t>.</w:t>
              </w:r>
              <w:r>
                <w:t xml:space="preserve"> When you load Spectral data, it will be loaded from this directory. </w:t>
              </w:r>
              <w:r w:rsidRPr="00084655">
                <w:t xml:space="preserve">To set the </w:t>
              </w:r>
              <w:r w:rsidRPr="00D23C16">
                <w:rPr>
                  <w:rStyle w:val="GUIWord"/>
                </w:rPr>
                <w:t>Main directory</w:t>
              </w:r>
            </w:ins>
            <w:r w:rsidR="00D63F99">
              <w:rPr>
                <w:rStyle w:val="GUIWord"/>
              </w:rPr>
              <w:t>:</w:t>
            </w:r>
            <w:ins w:id="463" w:author="Peter Roberts" w:date="2013-05-08T09:19:00Z">
              <w:r>
                <w:t>,</w:t>
              </w:r>
              <w:r w:rsidRPr="00084655">
                <w:t xml:space="preserve"> </w:t>
              </w:r>
              <w:r>
                <w:t>click on</w:t>
              </w:r>
              <w:r w:rsidRPr="00084655">
                <w:t xml:space="preserve"> the </w:t>
              </w:r>
            </w:ins>
            <w:r w:rsidRPr="00653690">
              <w:rPr>
                <w:rStyle w:val="ActionButton"/>
              </w:rPr>
              <w:t> </w:t>
            </w:r>
            <w:ins w:id="464" w:author="Peter Roberts" w:date="2013-05-08T09:19:00Z">
              <w:r w:rsidRPr="00D23C16">
                <w:rPr>
                  <w:rStyle w:val="ActionButton"/>
                </w:rPr>
                <w:t>Browse</w:t>
              </w:r>
            </w:ins>
            <w:r>
              <w:rPr>
                <w:rStyle w:val="ActionButton"/>
              </w:rPr>
              <w:t> </w:t>
            </w:r>
            <w:ins w:id="465" w:author="Peter Roberts" w:date="2013-05-08T09:19:00Z">
              <w:r w:rsidRPr="00084655">
                <w:t xml:space="preserve"> button </w:t>
              </w:r>
              <w:r>
                <w:t>to display</w:t>
              </w:r>
              <w:r w:rsidRPr="00084655">
                <w:t xml:space="preserve"> a directory tree</w:t>
              </w:r>
              <w:r>
                <w:t xml:space="preserve"> browser</w:t>
              </w:r>
              <w:r w:rsidRPr="00084655">
                <w:t xml:space="preserve">. </w:t>
              </w:r>
              <w:r>
                <w:t>Navigate to the required path on your hard disk.</w:t>
              </w:r>
            </w:ins>
            <w:r>
              <w:t xml:space="preserve"> (W</w:t>
            </w:r>
            <w:r w:rsidRPr="00084655">
              <w:t>hen using a UNIX system you may have</w:t>
            </w:r>
            <w:r>
              <w:t xml:space="preserve"> to enter a dot as filename – see </w:t>
            </w:r>
            <w:r w:rsidR="00D63F99">
              <w:t xml:space="preserve">section </w:t>
            </w:r>
            <w:fldSimple w:instr=" REF _Ref355008998 \r \h  \* MERGEFORMAT ">
              <w:r w:rsidR="00245196" w:rsidRPr="00245196">
                <w:rPr>
                  <w:rStyle w:val="CrossReference"/>
                </w:rPr>
                <w:t>6.1</w:t>
              </w:r>
            </w:fldSimple>
            <w:r w:rsidRPr="00DF6BD7">
              <w:rPr>
                <w:rStyle w:val="CrossReference"/>
              </w:rPr>
              <w:t xml:space="preserve"> </w:t>
            </w:r>
            <w:fldSimple w:instr=" REF _Ref355009000 \h  \* MERGEFORMAT ">
              <w:r w:rsidR="00245196" w:rsidRPr="00245196">
                <w:rPr>
                  <w:rStyle w:val="CrossReference"/>
                </w:rPr>
                <w:t>Unix Operation</w:t>
              </w:r>
            </w:fldSimple>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del w:id="466" w:author="Peter Roberts" w:date="2013-05-08T09:19:00Z">
              <w:r w:rsidRPr="00084655">
                <w:delText>,</w:delText>
              </w:r>
            </w:del>
            <w:r>
              <w:t xml:space="preserve"> empty </w:t>
            </w:r>
            <w:del w:id="467" w:author="Peter Roberts" w:date="2013-05-08T09:19:00Z">
              <w:r>
                <w:delText>campaign on</w:delText>
              </w:r>
            </w:del>
            <w:ins w:id="468" w:author="Peter Roberts" w:date="2013-05-08T09:19:00Z">
              <w:r>
                <w:t>Campaign in</w:t>
              </w:r>
            </w:ins>
            <w:r w:rsidR="006B299A">
              <w:t xml:space="preserve"> the database.</w:t>
            </w:r>
          </w:p>
          <w:p w:rsidR="0096594F" w:rsidRPr="00084655" w:rsidRDefault="0096594F" w:rsidP="0096594F">
            <w:pPr>
              <w:pStyle w:val="ProcessStep"/>
              <w:rPr>
                <w:del w:id="469" w:author="Peter Roberts" w:date="2013-05-08T09:19:00Z"/>
              </w:rPr>
            </w:pPr>
            <w:r w:rsidRPr="00084655">
              <w:t xml:space="preserve">A message box will appear once the </w:t>
            </w:r>
            <w:del w:id="470" w:author="Peter Roberts" w:date="2013-05-08T09:19:00Z">
              <w:r w:rsidRPr="00084655">
                <w:delText>campaign</w:delText>
              </w:r>
            </w:del>
            <w:ins w:id="471" w:author="Peter Roberts" w:date="2013-05-08T09:19:00Z">
              <w:r>
                <w:t>C</w:t>
              </w:r>
              <w:r w:rsidRPr="00084655">
                <w:t>ampaign</w:t>
              </w:r>
            </w:ins>
            <w:r w:rsidRPr="00084655">
              <w:t xml:space="preserve"> has been successfully created.</w:t>
            </w:r>
          </w:p>
          <w:p w:rsidR="0096594F" w:rsidRDefault="0096594F" w:rsidP="0096594F">
            <w:pPr>
              <w:pStyle w:val="ProcessStep"/>
            </w:pPr>
            <w:del w:id="472" w:author="Peter Roberts" w:date="2013-05-08T09:19:00Z">
              <w:r w:rsidRPr="00084655">
                <w:delText xml:space="preserve">Note </w:delText>
              </w:r>
              <w:r>
                <w:tab/>
                <w:delText>T</w:delText>
              </w:r>
              <w:r w:rsidRPr="00084655">
                <w:delText xml:space="preserve">here is no check if a campaign of the same name already exists. It is technically </w:delText>
              </w:r>
              <w:r>
                <w:delText>feasible</w:delText>
              </w:r>
            </w:del>
            <w:ins w:id="473" w:author="Peter Roberts" w:date="2013-05-08T09:19:00Z">
              <w:r>
                <w:t xml:space="preserve"> Click </w:t>
              </w:r>
              <w:r w:rsidRPr="000874EE">
                <w:rPr>
                  <w:rStyle w:val="ActionButton"/>
                </w:rPr>
                <w:t> OK </w:t>
              </w:r>
            </w:ins>
            <w:r>
              <w:t xml:space="preserve"> to </w:t>
            </w:r>
            <w:del w:id="474" w:author="Peter Roberts" w:date="2013-05-08T09:19:00Z">
              <w:r w:rsidRPr="00084655">
                <w:delText>have two campaigns named the same. However,</w:delText>
              </w:r>
            </w:del>
            <w:ins w:id="475" w:author="Peter Roberts" w:date="2013-05-08T09:19:00Z">
              <w:r>
                <w:t>close</w:t>
              </w:r>
            </w:ins>
            <w:r>
              <w:t xml:space="preserve"> it</w:t>
            </w:r>
            <w:del w:id="476" w:author="Peter Roberts" w:date="2013-05-08T09:19:00Z">
              <w:r w:rsidRPr="00084655">
                <w:delText xml:space="preserve"> is suggested to check on existing campaigns to avoid multiple campaigns with identical names. </w:delText>
              </w:r>
            </w:del>
            <w:ins w:id="477" w:author="Peter Roberts" w:date="2013-05-08T09:19:00Z">
              <w:r>
                <w:t>.</w:t>
              </w:r>
            </w:ins>
          </w:p>
          <w:p w:rsidR="0096594F" w:rsidRDefault="0096594F" w:rsidP="006B299A">
            <w:pPr>
              <w:pStyle w:val="ProcessStep"/>
            </w:pPr>
            <w:del w:id="478" w:author="Peter Roberts" w:date="2013-05-08T09:19:00Z">
              <w:r w:rsidRPr="00084655">
                <w:delText xml:space="preserve">No automatic loading of </w:delText>
              </w:r>
            </w:del>
            <w:r w:rsidR="006B299A">
              <w:t xml:space="preserve">Click </w:t>
            </w:r>
            <w:r w:rsidR="006B299A" w:rsidRPr="006B299A">
              <w:rPr>
                <w:rStyle w:val="ActionButton"/>
              </w:rPr>
              <w:t> Cancel </w:t>
            </w:r>
            <w:r w:rsidR="006B299A">
              <w:t xml:space="preserve"> to close the Campaign creation dialog.</w:t>
            </w:r>
          </w:p>
        </w:tc>
      </w:tr>
    </w:tbl>
    <w:p w:rsidR="00893B8C" w:rsidRPr="00084655" w:rsidRDefault="00893B8C" w:rsidP="00893B8C">
      <w:pPr>
        <w:pStyle w:val="Note"/>
        <w:rPr>
          <w:ins w:id="479" w:author="Peter Roberts" w:date="2013-05-08T09:19:00Z"/>
        </w:rPr>
      </w:pPr>
      <w:ins w:id="480" w:author="Peter Roberts" w:date="2013-05-08T09:19:00Z">
        <w:r w:rsidRPr="00084655">
          <w:t xml:space="preserve">Note </w:t>
        </w:r>
        <w:r>
          <w:tab/>
        </w:r>
      </w:ins>
      <w:r w:rsidR="00C671CF">
        <w:t xml:space="preserve">It is not advisable to have two Campaigns with the same name. </w:t>
      </w:r>
      <w:ins w:id="481" w:author="Peter Roberts" w:date="2013-05-08T09:19:00Z">
        <w:r>
          <w:t>T</w:t>
        </w:r>
        <w:r w:rsidRPr="00084655">
          <w:t xml:space="preserve">here is no check </w:t>
        </w:r>
      </w:ins>
      <w:r>
        <w:t>for the existence o</w:t>
      </w:r>
      <w:ins w:id="482" w:author="Peter Roberts" w:date="2013-05-08T09:19:00Z">
        <w:r w:rsidRPr="00084655">
          <w:t>f a Campaign of the same name</w:t>
        </w:r>
      </w:ins>
      <w:r w:rsidR="006B299A">
        <w:t>, so c</w:t>
      </w:r>
      <w:ins w:id="483" w:author="Peter Roberts" w:date="2013-05-08T09:19:00Z">
        <w:r w:rsidRPr="00084655">
          <w:t xml:space="preserve">heck </w:t>
        </w:r>
      </w:ins>
      <w:r>
        <w:t xml:space="preserve">the </w:t>
      </w:r>
      <w:r w:rsidR="006B299A">
        <w:t xml:space="preserve">names of the </w:t>
      </w:r>
      <w:ins w:id="484" w:author="Peter Roberts" w:date="2013-05-08T09:19:00Z">
        <w:r>
          <w:t>e</w:t>
        </w:r>
        <w:r w:rsidRPr="00084655">
          <w:t xml:space="preserve">xisting Campaigns to avoid multiple Campaigns with identical </w:t>
        </w:r>
      </w:ins>
      <w:r>
        <w:t xml:space="preserve">or confusing </w:t>
      </w:r>
      <w:ins w:id="485" w:author="Peter Roberts" w:date="2013-05-08T09:19:00Z">
        <w:r w:rsidRPr="00084655">
          <w:t>names.</w:t>
        </w:r>
      </w:ins>
    </w:p>
    <w:p w:rsidR="00AA303E" w:rsidRDefault="00AA303E" w:rsidP="00AA303E">
      <w:pPr>
        <w:pStyle w:val="Body"/>
        <w:rPr>
          <w:ins w:id="486" w:author="Peter Roberts" w:date="2013-05-08T09:19:00Z"/>
        </w:rPr>
      </w:pPr>
      <w:ins w:id="487" w:author="Peter Roberts" w:date="2013-05-08T09:19:00Z">
        <w:r>
          <w:t xml:space="preserve">You can now load </w:t>
        </w:r>
      </w:ins>
      <w:r w:rsidR="006D1BDC">
        <w:t>S</w:t>
      </w:r>
      <w:r>
        <w:t xml:space="preserve">pectral </w:t>
      </w:r>
      <w:del w:id="488" w:author="Peter Roberts" w:date="2013-05-08T09:19:00Z">
        <w:r w:rsidR="002A0FFE" w:rsidRPr="00084655">
          <w:delText xml:space="preserve">files is initiated when a new campaign is created. To load </w:delText>
        </w:r>
      </w:del>
      <w:r>
        <w:t xml:space="preserve">data into </w:t>
      </w:r>
      <w:del w:id="489" w:author="Peter Roberts" w:date="2013-05-08T09:19:00Z">
        <w:r w:rsidR="002A0FFE" w:rsidRPr="00084655">
          <w:delText>a new campaign</w:delText>
        </w:r>
      </w:del>
      <w:ins w:id="490" w:author="Peter Roberts" w:date="2013-05-08T09:19:00Z">
        <w:r>
          <w:t xml:space="preserve">that Campaign using the </w:t>
        </w:r>
        <w:r w:rsidRPr="00AA303E">
          <w:rPr>
            <w:rStyle w:val="GUIWord"/>
          </w:rPr>
          <w:t>Data input/Load campaign data</w:t>
        </w:r>
        <w:r>
          <w:t xml:space="preserve"> menu item from the Main Window menu.</w:t>
        </w:r>
      </w:ins>
    </w:p>
    <w:p w:rsidR="00AA303E" w:rsidRDefault="00AA303E" w:rsidP="00AA303E">
      <w:pPr>
        <w:pStyle w:val="Body"/>
      </w:pPr>
      <w:ins w:id="491" w:author="Peter Roberts" w:date="2013-05-08T09:19:00Z">
        <w:r>
          <w:t xml:space="preserve">It is </w:t>
        </w:r>
      </w:ins>
      <w:r w:rsidR="00D63F99">
        <w:t xml:space="preserve">also </w:t>
      </w:r>
      <w:ins w:id="492" w:author="Peter Roberts" w:date="2013-05-08T09:19:00Z">
        <w:r>
          <w:t>possible to</w:t>
        </w:r>
      </w:ins>
      <w:r>
        <w:t xml:space="preserve"> use the</w:t>
      </w:r>
      <w:r w:rsidR="000874EE">
        <w:t xml:space="preserve"> </w:t>
      </w:r>
      <w:del w:id="493" w:author="Peter Roberts" w:date="2013-05-08T09:19:00Z">
        <w:r w:rsidR="002A0FFE" w:rsidRPr="00084655">
          <w:delText>function ‘load campaign data’</w:delText>
        </w:r>
      </w:del>
      <w:ins w:id="494"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ins>
      <w:r>
        <w:t>.</w:t>
      </w:r>
    </w:p>
    <w:p w:rsidR="002A0FFE" w:rsidRDefault="006B4F6F" w:rsidP="00A7583F">
      <w:pPr>
        <w:pStyle w:val="DocAction"/>
        <w:rPr>
          <w:del w:id="495" w:author="Peter Roberts" w:date="2013-05-08T09:19:00Z"/>
        </w:rPr>
      </w:pPr>
      <w:bookmarkStart w:id="496" w:name="_Ref153794251"/>
      <w:bookmarkStart w:id="497" w:name="_Ref130607984"/>
      <w:del w:id="498" w:author="Peter Roberts" w:date="2013-05-08T09:19:00Z">
        <w:r>
          <w:delText>%%% Create and Load button isn’t documented.</w:delText>
        </w:r>
        <w:bookmarkStart w:id="499" w:name="_Toc356807293"/>
        <w:bookmarkStart w:id="500" w:name="_Toc357580481"/>
        <w:bookmarkStart w:id="501" w:name="_Toc357598064"/>
        <w:bookmarkEnd w:id="499"/>
        <w:bookmarkEnd w:id="500"/>
        <w:bookmarkEnd w:id="501"/>
      </w:del>
    </w:p>
    <w:p w:rsidR="002A0FFE" w:rsidRDefault="002A0FFE" w:rsidP="00BA3445">
      <w:pPr>
        <w:pStyle w:val="Heading2"/>
      </w:pPr>
      <w:bookmarkStart w:id="502" w:name="_Toc355280369"/>
      <w:bookmarkStart w:id="503" w:name="_Ref356551550"/>
      <w:bookmarkStart w:id="504" w:name="_Ref356551553"/>
      <w:bookmarkStart w:id="505" w:name="_Toc357598065"/>
      <w:r w:rsidRPr="00084655">
        <w:t xml:space="preserve">Loading Campaign </w:t>
      </w:r>
      <w:r w:rsidR="00363277">
        <w:t xml:space="preserve">Spectrum </w:t>
      </w:r>
      <w:r w:rsidRPr="00084655">
        <w:t>Data</w:t>
      </w:r>
      <w:bookmarkEnd w:id="496"/>
      <w:bookmarkEnd w:id="502"/>
      <w:bookmarkEnd w:id="503"/>
      <w:bookmarkEnd w:id="504"/>
      <w:bookmarkEnd w:id="505"/>
    </w:p>
    <w:p w:rsidR="00FE5251" w:rsidRDefault="00363277" w:rsidP="00363277">
      <w:pPr>
        <w:pStyle w:val="Body"/>
        <w:rPr>
          <w:ins w:id="506" w:author="Peter Roberts" w:date="2013-05-08T09:19:00Z"/>
        </w:rPr>
      </w:pPr>
      <w:del w:id="507" w:author="Peter Roberts" w:date="2013-05-08T09:19:00Z">
        <w:r>
          <w:delText xml:space="preserve">Loading of Campaign </w:delText>
        </w:r>
      </w:del>
      <w:ins w:id="508" w:author="Peter Roberts" w:date="2013-05-08T09:19:00Z">
        <w:r w:rsidR="00AA303E">
          <w:t xml:space="preserve">All </w:t>
        </w:r>
      </w:ins>
      <w:r>
        <w:t>Spectr</w:t>
      </w:r>
      <w:r w:rsidR="006D1BDC">
        <w:t>al</w:t>
      </w:r>
      <w:r>
        <w:t xml:space="preserve"> data </w:t>
      </w:r>
      <w:del w:id="509" w:author="Peter Roberts" w:date="2013-05-08T09:19:00Z">
        <w:r>
          <w:delText>occurs</w:delText>
        </w:r>
      </w:del>
      <w:ins w:id="510" w:author="Peter Roberts" w:date="2013-05-08T09:19:00Z">
        <w:r w:rsidR="00AA303E">
          <w:t xml:space="preserve">in the </w:t>
        </w:r>
      </w:ins>
      <w:r w:rsidR="006B299A">
        <w:t xml:space="preserve">sub-directory tree at the </w:t>
      </w:r>
      <w:ins w:id="511" w:author="Peter Roberts" w:date="2013-05-08T09:19:00Z">
        <w:r w:rsidR="00AA303E">
          <w:t>disk</w:t>
        </w:r>
        <w:r>
          <w:t xml:space="preserve"> </w:t>
        </w:r>
        <w:r w:rsidR="00633AC3">
          <w:t xml:space="preserve">location </w:t>
        </w:r>
      </w:ins>
      <w:r w:rsidR="006B299A">
        <w:t>you specify</w:t>
      </w:r>
      <w:ins w:id="512" w:author="Peter Roberts" w:date="2013-05-08T09:19:00Z">
        <w:r w:rsidR="00633AC3">
          <w:t xml:space="preserve"> will be loaded from your computer to the database</w:t>
        </w:r>
      </w:ins>
      <w:r w:rsidR="00633AC3">
        <w:t xml:space="preserve"> </w:t>
      </w:r>
      <w:r>
        <w:t xml:space="preserve">as </w:t>
      </w:r>
      <w:r w:rsidR="00633AC3">
        <w:t>a single operation.</w:t>
      </w:r>
      <w:r w:rsidR="00FE5251">
        <w:t xml:space="preserve"> </w:t>
      </w:r>
    </w:p>
    <w:p w:rsidR="00AE0AA7" w:rsidRDefault="00204599" w:rsidP="00363277">
      <w:pPr>
        <w:pStyle w:val="Body"/>
      </w:pPr>
      <w:r>
        <w:t xml:space="preserve">On your local disk drive, prepare a sub-directory structure which reflects the hierarchy you require for your data in Specchio and put your Spectrum data files into this </w:t>
      </w:r>
      <w:del w:id="513" w:author="Peter Roberts" w:date="2013-05-08T09:19:00Z">
        <w:r>
          <w:delText>sub-directory structure</w:delText>
        </w:r>
      </w:del>
      <w:ins w:id="514" w:author="Peter Roberts" w:date="2013-05-08T09:19:00Z">
        <w:r>
          <w:t xml:space="preserve">structure. </w:t>
        </w:r>
      </w:ins>
      <w:r w:rsidR="00AE0AA7">
        <w:t xml:space="preserve">See </w:t>
      </w:r>
      <w:r w:rsidR="00AE0AA7" w:rsidRPr="00AE0AA7">
        <w:rPr>
          <w:rStyle w:val="CrossReference"/>
        </w:rPr>
        <w:t xml:space="preserve">Chapter </w:t>
      </w:r>
      <w:fldSimple w:instr=" REF _Ref356466848 \r \h  \* MERGEFORMAT ">
        <w:r w:rsidR="00245196" w:rsidRPr="00245196">
          <w:rPr>
            <w:rStyle w:val="CrossReference"/>
          </w:rPr>
          <w:t>5</w:t>
        </w:r>
      </w:fldSimple>
      <w:r w:rsidR="00AE0AA7" w:rsidRPr="00AE0AA7">
        <w:rPr>
          <w:rStyle w:val="CrossReference"/>
        </w:rPr>
        <w:t xml:space="preserve"> </w:t>
      </w:r>
      <w:fldSimple w:instr=" REF _Ref356466853 \h  \* MERGEFORMAT ">
        <w:r w:rsidR="00245196" w:rsidRPr="00245196">
          <w:rPr>
            <w:rStyle w:val="CrossReference"/>
          </w:rPr>
          <w:t>Design of Sampling Experiments and Data Structuring</w:t>
        </w:r>
      </w:fldSimple>
      <w:r w:rsidR="00AE0AA7">
        <w:t xml:space="preserve"> for more information on designing this structure.</w:t>
      </w:r>
    </w:p>
    <w:p w:rsidR="00204599" w:rsidRDefault="00204599" w:rsidP="00204599">
      <w:pPr>
        <w:pStyle w:val="Body"/>
      </w:pPr>
      <w:r>
        <w:t>The</w:t>
      </w:r>
      <w:ins w:id="515" w:author="Peter Roberts" w:date="2013-05-08T09:19:00Z">
        <w:r>
          <w:t xml:space="preserve"> </w:t>
        </w:r>
        <w:r w:rsidR="00FE5251">
          <w:t>entire</w:t>
        </w:r>
      </w:ins>
      <w:r w:rsidR="00FE5251">
        <w:t xml:space="preserve"> </w:t>
      </w:r>
      <w:r>
        <w:t xml:space="preserve">sub-directory tree must contain only </w:t>
      </w:r>
      <w:r w:rsidR="006D1BDC">
        <w:t xml:space="preserve">Spectrum </w:t>
      </w:r>
      <w:r>
        <w:t xml:space="preserve">files, and each sub-directory within the tree must contain only </w:t>
      </w:r>
      <w:r w:rsidR="006B299A">
        <w:t xml:space="preserve">files of </w:t>
      </w:r>
      <w:r>
        <w:t xml:space="preserve">one </w:t>
      </w:r>
      <w:ins w:id="516" w:author="Peter Roberts" w:date="2013-05-08T09:19:00Z">
        <w:r w:rsidR="00A42ED3">
          <w:t xml:space="preserve">Spectrum </w:t>
        </w:r>
      </w:ins>
      <w:r>
        <w:t>file format.</w:t>
      </w:r>
    </w:p>
    <w:p w:rsidR="00204599" w:rsidRDefault="00204599" w:rsidP="00204599">
      <w:pPr>
        <w:pStyle w:val="Body"/>
      </w:pPr>
      <w:r>
        <w:t>When you start the Spectrum load process, Specchio will process all sub-directories and files within this sub-directory tree and create a matching structure</w:t>
      </w:r>
      <w:r w:rsidR="00A42ED3">
        <w:t xml:space="preserve"> </w:t>
      </w:r>
      <w:ins w:id="517" w:author="Peter Roberts" w:date="2013-05-08T09:19:00Z">
        <w:r w:rsidR="006D1BDC">
          <w:t xml:space="preserve">for </w:t>
        </w:r>
      </w:ins>
      <w:r w:rsidR="006D1BDC">
        <w:t xml:space="preserve">your Campaign </w:t>
      </w:r>
      <w:r w:rsidR="00A42ED3">
        <w:t xml:space="preserve">in </w:t>
      </w:r>
      <w:ins w:id="518" w:author="Peter Roberts" w:date="2013-05-08T09:19:00Z">
        <w:r w:rsidR="00A42ED3">
          <w:t>the database</w:t>
        </w:r>
      </w:ins>
      <w:r>
        <w:t xml:space="preserve">. For each sub-directory, it will open </w:t>
      </w:r>
      <w:r w:rsidR="006D1BDC">
        <w:t>the first</w:t>
      </w:r>
      <w:r>
        <w:t xml:space="preserve"> file </w:t>
      </w:r>
      <w:r w:rsidR="006D1BDC">
        <w:t xml:space="preserve">it finds </w:t>
      </w:r>
      <w:r>
        <w:t>and check its format</w:t>
      </w:r>
      <w:r w:rsidR="00AE0AA7" w:rsidRPr="00AE0AA7">
        <w:t xml:space="preserve"> </w:t>
      </w:r>
      <w:r w:rsidR="00AE0AA7">
        <w:t>b</w:t>
      </w:r>
      <w:r w:rsidR="006B299A">
        <w:t>y</w:t>
      </w:r>
      <w:r w:rsidR="00AE0AA7">
        <w:t xml:space="preserve"> reading both the file</w:t>
      </w:r>
      <w:r w:rsidR="006B299A">
        <w:t>name</w:t>
      </w:r>
      <w:r w:rsidR="00AE0AA7">
        <w:t xml:space="preserve"> extension and the file contents</w:t>
      </w:r>
      <w:r>
        <w:t>. It will then read all files in the sub-directory using the reading functions for that file format. If any file cannot be read, it will stop processing. Correct th</w:t>
      </w:r>
      <w:r w:rsidR="008F7525">
        <w:t>e offending</w:t>
      </w:r>
      <w:r>
        <w:t xml:space="preserve"> file (either by removing it if it is not a spectrum file, </w:t>
      </w:r>
      <w:r w:rsidR="006D1BDC">
        <w:t xml:space="preserve">sorting it into a sub-directory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tbl>
      <w:tblPr>
        <w:tblStyle w:val="Instructions"/>
        <w:tblW w:w="0" w:type="auto"/>
        <w:tblLook w:val="04A0"/>
      </w:tblPr>
      <w:tblGrid>
        <w:gridCol w:w="8862"/>
      </w:tblGrid>
      <w:tr w:rsidR="002E3320" w:rsidTr="00ED55EC">
        <w:tc>
          <w:tcPr>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Specchio Main Window.</w:t>
            </w:r>
          </w:p>
          <w:p w:rsidR="002E3320" w:rsidRPr="00084655" w:rsidRDefault="002E3320" w:rsidP="0096594F">
            <w:pPr>
              <w:pStyle w:val="Figure"/>
            </w:pPr>
            <w:r>
              <w:rPr>
                <w:lang w:val="en-AU"/>
              </w:rPr>
              <w:drawing>
                <wp:inline distT="0" distB="0" distL="0" distR="0">
                  <wp:extent cx="3968750" cy="1548359"/>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srcRect/>
                          <a:stretch>
                            <a:fillRect/>
                          </a:stretch>
                        </pic:blipFill>
                        <pic:spPr bwMode="auto">
                          <a:xfrm>
                            <a:off x="0" y="0"/>
                            <a:ext cx="3973333" cy="1550147"/>
                          </a:xfrm>
                          <a:prstGeom prst="rect">
                            <a:avLst/>
                          </a:prstGeom>
                          <a:noFill/>
                          <a:ln w="9525">
                            <a:noFill/>
                            <a:miter lim="800000"/>
                            <a:headEnd/>
                            <a:tailEnd/>
                          </a:ln>
                        </pic:spPr>
                      </pic:pic>
                    </a:graphicData>
                  </a:graphic>
                </wp:inline>
              </w:drawing>
            </w:r>
          </w:p>
          <w:p w:rsidR="002E3320" w:rsidRPr="00084655" w:rsidRDefault="002E3320" w:rsidP="0096594F">
            <w:pPr>
              <w:pStyle w:val="Caption"/>
            </w:pPr>
            <w:r w:rsidRPr="00084655">
              <w:t xml:space="preserve">Figure </w:t>
            </w:r>
            <w:fldSimple w:instr=" SEQ Figure \* ARABIC ">
              <w:r w:rsidR="00245196">
                <w:rPr>
                  <w:noProof/>
                </w:rPr>
                <w:t>24</w:t>
              </w:r>
            </w:fldSimple>
            <w:r w:rsidRPr="00084655">
              <w:t>: Load Spectral Data dialog</w:t>
            </w:r>
          </w:p>
          <w:p w:rsidR="002E3320" w:rsidRDefault="002E3320" w:rsidP="0096594F">
            <w:pPr>
              <w:pStyle w:val="ProcessStep"/>
            </w:pPr>
            <w:ins w:id="519"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2E3320" w:rsidRDefault="002E3320" w:rsidP="0096594F">
            <w:pPr>
              <w:pStyle w:val="ProcessStep"/>
              <w:rPr>
                <w:ins w:id="520" w:author="Peter Roberts" w:date="2013-05-08T09:19:00Z"/>
              </w:rPr>
            </w:pPr>
            <w:r>
              <w:t xml:space="preserve">Highlight the </w:t>
            </w:r>
            <w:r w:rsidRPr="00E6022A">
              <w:rPr>
                <w:rStyle w:val="GUIWord"/>
              </w:rPr>
              <w:t>Path</w:t>
            </w:r>
            <w:r>
              <w:t xml:space="preserve"> name which contains the Campaign data </w:t>
            </w:r>
            <w:r w:rsidR="006B299A">
              <w:t>sub-</w:t>
            </w:r>
            <w:r>
              <w:t xml:space="preserve">directory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w:t>
            </w:r>
            <w:ins w:id="521" w:author="Peter Roberts" w:date="2013-05-08T09:19:00Z">
              <w:r>
                <w:t xml:space="preserve">dialog box closes and the </w:t>
              </w:r>
            </w:ins>
            <w:r w:rsidRPr="00084655">
              <w:t xml:space="preserve">loading progress is shown in the </w:t>
            </w:r>
            <w:ins w:id="522" w:author="Peter Roberts" w:date="2013-05-08T09:19:00Z">
              <w:r>
                <w:t xml:space="preserve">left panel of the </w:t>
              </w:r>
            </w:ins>
            <w:r w:rsidRPr="00084655">
              <w:t>Main Window. A message box will appear once all data</w:t>
            </w:r>
            <w:r>
              <w:t xml:space="preserve"> has been loaded to the system.</w:t>
            </w:r>
            <w:r w:rsidR="006B299A">
              <w:t xml:space="preserve"> </w:t>
            </w:r>
            <w:ins w:id="523" w:author="Peter Roberts" w:date="2013-05-08T09:19:00Z">
              <w:r>
                <w:t>Do not perform other operations on this Campaign until the load has completed.</w:t>
              </w:r>
            </w:ins>
          </w:p>
          <w:p w:rsidR="002E3320" w:rsidRDefault="002E3320" w:rsidP="006B299A">
            <w:pPr>
              <w:pStyle w:val="ProcessStep"/>
            </w:pPr>
            <w:ins w:id="524" w:author="Peter Roberts" w:date="2013-05-08T09:19:00Z">
              <w:r>
                <w:t xml:space="preserve">Click </w:t>
              </w:r>
              <w:r w:rsidRPr="005E1014">
                <w:rPr>
                  <w:rStyle w:val="ActionButton"/>
                </w:rPr>
                <w:t> OK </w:t>
              </w:r>
              <w:r>
                <w:t xml:space="preserve"> to clear the message box.</w:t>
              </w:r>
            </w:ins>
          </w:p>
          <w:p w:rsidR="00A956D2" w:rsidRDefault="00A956D2" w:rsidP="00A956D2">
            <w:pPr>
              <w:pStyle w:val="ProcessStep"/>
            </w:pPr>
            <w:r>
              <w:t xml:space="preserve">Using the Metadata Editor, check the settings of the Instrument Type and Sensor Type which Specchio has tried to determine from the input Spectral data. If it is not correct, use the Metadata Editor to correct it. See </w:t>
            </w:r>
            <w:fldSimple w:instr=" REF _Ref357586671 \r \h  \* MERGEFORMAT ">
              <w:r w:rsidR="00245196" w:rsidRPr="00245196">
                <w:rPr>
                  <w:rStyle w:val="CrossReference"/>
                </w:rPr>
                <w:t>6.14</w:t>
              </w:r>
            </w:fldSimple>
            <w:r w:rsidRPr="00A956D2">
              <w:rPr>
                <w:rStyle w:val="CrossReference"/>
              </w:rPr>
              <w:t xml:space="preserve"> </w:t>
            </w:r>
            <w:fldSimple w:instr=" REF _Ref357586673 \h  \* MERGEFORMAT ">
              <w:ins w:id="525" w:author="Peter" w:date="2013-05-08T09:19:00Z">
                <w:r w:rsidR="00245196" w:rsidRPr="00245196">
                  <w:rPr>
                    <w:rStyle w:val="CrossReference"/>
                  </w:rPr>
                  <w:t xml:space="preserve">Displaying and </w:t>
                </w:r>
              </w:ins>
              <w:r w:rsidR="00245196" w:rsidRPr="00245196">
                <w:rPr>
                  <w:rStyle w:val="CrossReference"/>
                </w:rPr>
                <w:t>Editing Metadata</w:t>
              </w:r>
            </w:fldSimple>
            <w:r>
              <w:t xml:space="preserve"> for more information on the Metadata Editor.</w:t>
            </w:r>
          </w:p>
        </w:tc>
      </w:tr>
    </w:tbl>
    <w:p w:rsidR="00ED55EC" w:rsidRDefault="00ED55EC" w:rsidP="00ED55EC">
      <w:pPr>
        <w:pStyle w:val="Warning"/>
      </w:pPr>
      <w:r>
        <w:t>Warning</w:t>
      </w:r>
      <w:r>
        <w:tab/>
        <w:t>If the message box advising successful completion does not appear, the upload did not complete normally. Check the count of uploaded spectra and ensure that the upload was completed. See below for information on recovering from upload errors.</w:t>
      </w:r>
    </w:p>
    <w:p w:rsidR="00204599" w:rsidRDefault="00204599" w:rsidP="00204599">
      <w:pPr>
        <w:pStyle w:val="DocAction"/>
        <w:rPr>
          <w:del w:id="526" w:author="Peter Roberts" w:date="2013-05-08T09:19:00Z"/>
        </w:rPr>
      </w:pPr>
      <w:del w:id="527" w:author="Peter Roberts" w:date="2013-05-08T09:19:00Z">
        <w:r>
          <w:delText>%%% Clarify the following...</w:delText>
        </w:r>
      </w:del>
    </w:p>
    <w:p w:rsidR="002574CB" w:rsidRPr="00084655" w:rsidRDefault="002574CB" w:rsidP="00A7583F">
      <w:pPr>
        <w:pStyle w:val="Body"/>
        <w:rPr>
          <w:del w:id="528" w:author="Peter Roberts" w:date="2013-05-08T09:19:00Z"/>
        </w:rPr>
      </w:pPr>
      <w:del w:id="529"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2A0FFE" w:rsidRDefault="002A0FFE" w:rsidP="00A7583F">
      <w:pPr>
        <w:pStyle w:val="Body"/>
        <w:rPr>
          <w:del w:id="530" w:author="Peter Roberts" w:date="2013-05-08T09:19:00Z"/>
        </w:rPr>
      </w:pPr>
      <w:del w:id="531"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32" w:author="Peter Roberts" w:date="2013-05-08T09:19:00Z"/>
        </w:rPr>
      </w:pPr>
      <w:del w:id="533"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335C2A" w:rsidRDefault="00335C2A" w:rsidP="00335C2A">
      <w:pPr>
        <w:pStyle w:val="Note"/>
        <w:rPr>
          <w:ins w:id="534" w:author="Peter Roberts" w:date="2013-05-08T09:19:00Z"/>
        </w:rPr>
      </w:pPr>
      <w:ins w:id="535" w:author="Peter Roberts" w:date="2013-05-08T09:19:00Z">
        <w:r>
          <w:t>Note</w:t>
        </w:r>
        <w:r>
          <w:tab/>
          <w:t>After uploading your Spectral data to Specchio, do not change the sub-directory structure</w:t>
        </w:r>
        <w:r w:rsidR="00C20C86">
          <w:t xml:space="preserve"> on the hard disk that</w:t>
        </w:r>
        <w:r>
          <w:t xml:space="preserve"> you set up and used. You will need this</w:t>
        </w:r>
      </w:ins>
      <w:r w:rsidR="00E6022A">
        <w:t xml:space="preserve"> again</w:t>
      </w:r>
      <w:ins w:id="536" w:author="Peter Roberts" w:date="2013-05-08T09:19:00Z">
        <w:r>
          <w:t xml:space="preserve"> if you wish to upload further spectral data to this Campaign in the future.</w:t>
        </w:r>
      </w:ins>
    </w:p>
    <w:p w:rsidR="00945FEF" w:rsidRDefault="00945FEF" w:rsidP="00EC5FA4">
      <w:pPr>
        <w:pStyle w:val="Body"/>
      </w:pPr>
      <w:r>
        <w:t xml:space="preserve">If a directory contains unknown file types, </w:t>
      </w:r>
      <w:r w:rsidR="002E3320">
        <w:t xml:space="preserve">mixed file types or files with invalid data, the loading process will stop and no load completion dialog will be shown. </w:t>
      </w:r>
      <w:r w:rsidR="006B299A">
        <w:t>T</w:t>
      </w:r>
      <w:r w:rsidR="002E3320">
        <w:t>he following warning message may appear.</w:t>
      </w:r>
    </w:p>
    <w:p w:rsidR="00945FEF" w:rsidRDefault="00945FEF" w:rsidP="00EC5FA4">
      <w:pPr>
        <w:pStyle w:val="Figure"/>
      </w:pPr>
      <w:r>
        <w:rPr>
          <w:lang w:val="en-AU"/>
        </w:rPr>
        <w:drawing>
          <wp:inline distT="0" distB="0" distL="0" distR="0">
            <wp:extent cx="5580380" cy="1060525"/>
            <wp:effectExtent l="25400" t="0" r="762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5580380" cy="1060525"/>
                    </a:xfrm>
                    <a:prstGeom prst="rect">
                      <a:avLst/>
                    </a:prstGeom>
                    <a:noFill/>
                    <a:ln w="9525">
                      <a:noFill/>
                      <a:miter lim="800000"/>
                      <a:headEnd/>
                      <a:tailEnd/>
                    </a:ln>
                  </pic:spPr>
                </pic:pic>
              </a:graphicData>
            </a:graphic>
          </wp:inline>
        </w:drawing>
      </w:r>
    </w:p>
    <w:p w:rsidR="002E3320" w:rsidRDefault="002E3320" w:rsidP="00EC5FA4">
      <w:pPr>
        <w:pStyle w:val="Body"/>
      </w:pPr>
      <w:r>
        <w:t>You should check for any of the following, rectify it and select the upload again. Spectra which successfully uploaded the first time will not be uploaded again.</w:t>
      </w:r>
    </w:p>
    <w:p w:rsidR="006B299A" w:rsidRDefault="006B299A" w:rsidP="006B299A">
      <w:pPr>
        <w:pStyle w:val="DocAction"/>
      </w:pPr>
      <w:r>
        <w:t>%%% Check this dialog box. It has changed and has more info in it.</w:t>
      </w:r>
    </w:p>
    <w:p w:rsidR="00FE5251" w:rsidRDefault="00FE5251" w:rsidP="00BA3445">
      <w:pPr>
        <w:pStyle w:val="Heading2"/>
        <w:rPr>
          <w:ins w:id="537" w:author="Peter Roberts" w:date="2013-05-08T09:19:00Z"/>
        </w:rPr>
      </w:pPr>
      <w:bookmarkStart w:id="538" w:name="_Toc357598066"/>
      <w:bookmarkStart w:id="539" w:name="_Ref157236952"/>
      <w:bookmarkEnd w:id="497"/>
      <w:ins w:id="540" w:author="Peter Roberts" w:date="2013-05-08T09:19:00Z">
        <w:r>
          <w:t>Loading additional Spectral Data</w:t>
        </w:r>
        <w:bookmarkEnd w:id="538"/>
      </w:ins>
    </w:p>
    <w:p w:rsidR="00FE5251" w:rsidRDefault="00FE5251" w:rsidP="00FE5251">
      <w:pPr>
        <w:pStyle w:val="Body"/>
      </w:pPr>
      <w:ins w:id="541" w:author="Peter Roberts" w:date="2013-05-08T09:19:00Z">
        <w:r>
          <w:t>If further spectral data becomes available for your Campaign, it is possible to conveniently add it to your existing Specchio Campaign.</w:t>
        </w:r>
      </w:ins>
    </w:p>
    <w:p w:rsidR="00506562" w:rsidRDefault="00506562" w:rsidP="00506562">
      <w:pPr>
        <w:pStyle w:val="ProcessHeading"/>
      </w:pPr>
      <w:r>
        <w:t>To add additional spectral data to a Campaign...</w:t>
      </w:r>
    </w:p>
    <w:tbl>
      <w:tblPr>
        <w:tblStyle w:val="Instructions"/>
        <w:tblW w:w="8647" w:type="dxa"/>
        <w:tblLook w:val="04A0"/>
      </w:tblPr>
      <w:tblGrid>
        <w:gridCol w:w="8647"/>
      </w:tblGrid>
      <w:tr w:rsidR="00B85C2C" w:rsidTr="000C4344">
        <w:tc>
          <w:tcPr>
            <w:tcW w:w="8647" w:type="dxa"/>
          </w:tcPr>
          <w:p w:rsidR="000C4344" w:rsidRDefault="000C4344" w:rsidP="008E2F3C">
            <w:pPr>
              <w:pStyle w:val="ProcessStep"/>
            </w:pPr>
            <w:ins w:id="542" w:author="Peter Roberts" w:date="2013-05-08T09:19:00Z">
              <w:r w:rsidRPr="008E2F3C">
                <w:t xml:space="preserve">Add the new spectral data to the existing sub-directory structure </w:t>
              </w:r>
            </w:ins>
            <w:r w:rsidR="00425801">
              <w:t xml:space="preserve">on your computer’s disk </w:t>
            </w:r>
            <w:ins w:id="543" w:author="Peter Roberts" w:date="2013-05-08T09:19:00Z">
              <w:r w:rsidRPr="008E2F3C">
                <w:t xml:space="preserve">from which you uploaded the original spectral data. Do not add any files other than Spectral data and ensure that all files within each sub-directory </w:t>
              </w:r>
            </w:ins>
            <w:r w:rsidR="00425801">
              <w:t>have</w:t>
            </w:r>
            <w:ins w:id="544" w:author="Peter Roberts" w:date="2013-05-08T09:19:00Z">
              <w:r w:rsidRPr="008E2F3C">
                <w:t xml:space="preserve"> the same file format. Do not change the file names of any of the original files. Do not change or rename the </w:t>
              </w:r>
            </w:ins>
            <w:r w:rsidR="00425801">
              <w:t>sub-</w:t>
            </w:r>
            <w:ins w:id="545" w:author="Peter Roberts" w:date="2013-05-08T09:19:00Z">
              <w:r w:rsidRPr="008E2F3C">
                <w:t>directories, but you may add new sub-directories.</w:t>
              </w:r>
            </w:ins>
          </w:p>
          <w:p w:rsidR="00B85C2C" w:rsidRDefault="00425801" w:rsidP="00425801">
            <w:pPr>
              <w:pStyle w:val="ProcessStep"/>
            </w:pPr>
            <w:r>
              <w:t>Follow the process described above for loading spectral data to your campaign. Only new data will be loaded.</w:t>
            </w:r>
          </w:p>
        </w:tc>
      </w:tr>
    </w:tbl>
    <w:p w:rsidR="00106B3F" w:rsidRDefault="00106B3F" w:rsidP="00106B3F">
      <w:pPr>
        <w:pStyle w:val="Note"/>
      </w:pPr>
      <w:r>
        <w:t>Note</w:t>
      </w:r>
      <w:r>
        <w:tab/>
        <w:t>Do not add additional Spectra to files that hold multiple Spectra, such as TXT and XLS. The loading process checks for existing data at the file level, so the existing file will be detected and not loaded, missing the new data.</w:t>
      </w:r>
    </w:p>
    <w:p w:rsidR="00425801" w:rsidRPr="00425801" w:rsidRDefault="00425801" w:rsidP="00425801">
      <w:pPr>
        <w:pStyle w:val="DocAction"/>
      </w:pPr>
      <w:r>
        <w:t>%%% Is the above still correct? I think it has changed.</w:t>
      </w:r>
    </w:p>
    <w:p w:rsidR="00106B3F" w:rsidRDefault="00106B3F" w:rsidP="00106B3F">
      <w:pPr>
        <w:pStyle w:val="Body"/>
      </w:pPr>
      <w:r>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rPr>
          <w:ins w:id="546" w:author="Peter Roberts" w:date="2013-05-08T09:19:00Z"/>
        </w:rPr>
      </w:pPr>
      <w:bookmarkStart w:id="547" w:name="_Toc357598067"/>
      <w:ins w:id="548" w:author="Peter Roberts" w:date="2013-05-08T09:19:00Z">
        <w:r>
          <w:t>Uploading Additional Spectral Data from a Second Computer</w:t>
        </w:r>
        <w:bookmarkEnd w:id="547"/>
      </w:ins>
    </w:p>
    <w:p w:rsidR="00106B3F" w:rsidRDefault="00106B3F" w:rsidP="00C20C86">
      <w:pPr>
        <w:pStyle w:val="Body"/>
      </w:pPr>
      <w:r>
        <w:t xml:space="preserve">Specchio permits multiple Paths to be stored against each Campaign to allow </w:t>
      </w:r>
      <w:ins w:id="549" w:author="Peter Roberts" w:date="2013-05-08T09:19:00Z">
        <w:r w:rsidR="00C20C86">
          <w:t xml:space="preserve">Spectral data </w:t>
        </w:r>
      </w:ins>
      <w:r>
        <w:t>to</w:t>
      </w:r>
      <w:ins w:id="550" w:author="Peter Roberts" w:date="2013-05-08T09:19:00Z">
        <w:r w:rsidR="00C20C86">
          <w:t xml:space="preserve"> be uploaded from multiple computers.</w:t>
        </w:r>
      </w:ins>
    </w:p>
    <w:p w:rsidR="00106B3F" w:rsidRDefault="00106B3F" w:rsidP="00106B3F">
      <w:pPr>
        <w:pStyle w:val="ProcessHeading"/>
      </w:pPr>
      <w:r>
        <w:t>To upload from a second computer...</w:t>
      </w:r>
    </w:p>
    <w:tbl>
      <w:tblPr>
        <w:tblStyle w:val="Instructions"/>
        <w:tblW w:w="0" w:type="auto"/>
        <w:tblLook w:val="04A0"/>
      </w:tblPr>
      <w:tblGrid>
        <w:gridCol w:w="8862"/>
      </w:tblGrid>
      <w:tr w:rsidR="00106B3F" w:rsidTr="00425801">
        <w:tc>
          <w:tcPr>
            <w:tcW w:w="8862" w:type="dxa"/>
          </w:tcPr>
          <w:p w:rsidR="00106B3F" w:rsidRDefault="00106B3F" w:rsidP="00106B3F">
            <w:pPr>
              <w:pStyle w:val="ProcessStep"/>
            </w:pPr>
            <w:r>
              <w:t>On the second computer, make an exact copy of the entire Campaign directory tree as it was uploaded from the first computer. It does not have to</w:t>
            </w:r>
            <w:r w:rsidR="0070613F">
              <w:t xml:space="preserve"> be in the same location as it was on the first computer, but the sub-directory and file names </w:t>
            </w:r>
            <w:r w:rsidR="00425801">
              <w:t>must</w:t>
            </w:r>
            <w:r w:rsidR="0070613F">
              <w:t xml:space="preserve"> be identical.</w:t>
            </w:r>
          </w:p>
          <w:p w:rsidR="0070613F" w:rsidRDefault="0070613F" w:rsidP="00106B3F">
            <w:pPr>
              <w:pStyle w:val="ProcessStep"/>
            </w:pPr>
            <w:r>
              <w:t>Insert the new hierarchy sub-directories and files that you require to be added to the Campaign.</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Figure"/>
            </w:pPr>
            <w:r>
              <w:rPr>
                <w:lang w:val="en-AU"/>
              </w:rPr>
              <w:drawing>
                <wp:inline distT="0" distB="0" distL="0" distR="0">
                  <wp:extent cx="4461212" cy="173838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70613F" w:rsidRDefault="0070613F" w:rsidP="0070613F">
            <w:pPr>
              <w:pStyle w:val="Caption"/>
            </w:pPr>
            <w:r w:rsidRPr="00084655">
              <w:t xml:space="preserve">Figure </w:t>
            </w:r>
            <w:fldSimple w:instr=" SEQ Figure \* ARABIC ">
              <w:r w:rsidR="00245196">
                <w:rPr>
                  <w:noProof/>
                </w:rPr>
                <w:t>25</w:t>
              </w:r>
            </w:fldSimple>
            <w:r w:rsidRPr="00084655">
              <w:t xml:space="preserve">: </w:t>
            </w:r>
            <w:r w:rsidR="00425801">
              <w:t>File upload dialog showing multiple paths</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directory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lect the right level directory.</w:t>
            </w:r>
          </w:p>
          <w:p w:rsidR="0070613F" w:rsidRDefault="0070613F" w:rsidP="0070613F">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left hand part of the Main Window indicating the total number of files that have been found, and the number of new Spectra which have been loaded.</w:t>
            </w:r>
          </w:p>
        </w:tc>
      </w:tr>
    </w:tbl>
    <w:p w:rsidR="00425801" w:rsidRDefault="00425801" w:rsidP="00425801">
      <w:pPr>
        <w:pStyle w:val="Warning"/>
      </w:pPr>
      <w:bookmarkStart w:id="551" w:name="_Ref157338239"/>
      <w:bookmarkStart w:id="552" w:name="_Toc355280384"/>
      <w:bookmarkStart w:id="553" w:name="_Ref356551581"/>
      <w:bookmarkStart w:id="554" w:name="_Ref356551584"/>
      <w:r>
        <w:t>Warning</w:t>
      </w:r>
      <w:r>
        <w:tab/>
        <w:t>If you select the directory above or below the one selected when the Campaign was first loaded, it will not be recognised as the same directory and will cause all of the existing data to be duplicated in your Specchio Campaign.</w:t>
      </w:r>
    </w:p>
    <w:p w:rsidR="000E3E59" w:rsidRPr="00084655" w:rsidRDefault="000E3E59" w:rsidP="000E3E59">
      <w:pPr>
        <w:pStyle w:val="Heading2"/>
      </w:pPr>
      <w:bookmarkStart w:id="555" w:name="_Toc357598068"/>
      <w:r w:rsidRPr="00084655">
        <w:t>UTC Time Correction</w:t>
      </w:r>
      <w:bookmarkEnd w:id="551"/>
      <w:bookmarkEnd w:id="552"/>
      <w:bookmarkEnd w:id="555"/>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not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metadata attribute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tblPr>
      <w:tblGrid>
        <w:gridCol w:w="8862"/>
      </w:tblGrid>
      <w:tr w:rsidR="000E3E59" w:rsidTr="00D0645C">
        <w:tc>
          <w:tcPr>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0E3E59" w:rsidP="00D0645C">
            <w:pPr>
              <w:pStyle w:val="Figure"/>
            </w:pPr>
            <w:r>
              <w:rPr>
                <w:lang w:val="en-AU"/>
              </w:rPr>
              <w:drawing>
                <wp:inline distT="0" distB="0" distL="0" distR="0">
                  <wp:extent cx="2540000" cy="2241219"/>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2541548" cy="2242585"/>
                          </a:xfrm>
                          <a:prstGeom prst="rect">
                            <a:avLst/>
                          </a:prstGeom>
                          <a:noFill/>
                          <a:ln w="9525">
                            <a:noFill/>
                            <a:miter lim="800000"/>
                            <a:headEnd/>
                            <a:tailEnd/>
                          </a:ln>
                        </pic:spPr>
                      </pic:pic>
                    </a:graphicData>
                  </a:graphic>
                </wp:inline>
              </w:drawing>
            </w:r>
          </w:p>
          <w:p w:rsidR="000E3E59" w:rsidRDefault="000E3E59" w:rsidP="00D0645C">
            <w:pPr>
              <w:pStyle w:val="Caption"/>
            </w:pPr>
            <w:r w:rsidRPr="00084655">
              <w:t xml:space="preserve">Figure </w:t>
            </w:r>
            <w:fldSimple w:instr=" SEQ Figure \* ARABIC ">
              <w:r w:rsidR="00245196">
                <w:rPr>
                  <w:noProof/>
                </w:rPr>
                <w:t>26</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containing the spectra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Enter the number of hours to adjust in the Hours East of GMT field. Use +ve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t xml:space="preserve">Applying a time shift twice will be very difficult to undo. Do not click the UTC dialog’s </w:t>
      </w:r>
      <w:r w:rsidRPr="008A45EC">
        <w:rPr>
          <w:rStyle w:val="ActionButton"/>
        </w:rPr>
        <w:t> </w:t>
      </w:r>
      <w:r>
        <w:rPr>
          <w:rStyle w:val="ActionButton"/>
        </w:rPr>
        <w:t>Apply</w:t>
      </w:r>
      <w:r w:rsidRPr="008A45EC">
        <w:rPr>
          <w:rStyle w:val="ActionButton"/>
        </w:rPr>
        <w:t> </w:t>
      </w:r>
      <w:r>
        <w:t xml:space="preserve"> button a second time.</w:t>
      </w:r>
    </w:p>
    <w:p w:rsidR="000E3E59" w:rsidRPr="00084655" w:rsidRDefault="000E3E59" w:rsidP="000E3E59">
      <w:pPr>
        <w:pStyle w:val="Body"/>
      </w:pPr>
      <w:r>
        <w:t>As date/time fields are stored in milliseconds, t</w:t>
      </w:r>
      <w:r w:rsidRPr="00084655">
        <w:t>he time shift is implemented as:</w:t>
      </w:r>
    </w:p>
    <w:p w:rsidR="000E3E59" w:rsidRPr="00C96D90" w:rsidRDefault="000E3E59" w:rsidP="000E3E59">
      <w:pPr>
        <w:pStyle w:val="Code"/>
      </w:pPr>
      <w:r w:rsidRPr="00A94FF9">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C96D90">
        <w:rPr>
          <w:rStyle w:val="CodeChar"/>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A Time Shift Metadata Attribute value in the Processing Metadata group is added to each Spectrum that has its Acquisition Time adjusted by this function.</w:t>
      </w:r>
    </w:p>
    <w:p w:rsidR="000E3E59" w:rsidRPr="00D859B9" w:rsidRDefault="000E3E59" w:rsidP="000E3E59">
      <w:pPr>
        <w:pStyle w:val="Figure"/>
      </w:pPr>
      <w:r>
        <w:rPr>
          <w:lang w:val="en-AU"/>
        </w:rPr>
        <w:drawing>
          <wp:inline distT="0" distB="0" distL="0" distR="0">
            <wp:extent cx="3171504" cy="873457"/>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l="21788" t="47912" r="20795" b="23956"/>
                    <a:stretch>
                      <a:fillRect/>
                    </a:stretch>
                  </pic:blipFill>
                  <pic:spPr bwMode="auto">
                    <a:xfrm>
                      <a:off x="0" y="0"/>
                      <a:ext cx="3171504" cy="873457"/>
                    </a:xfrm>
                    <a:prstGeom prst="rect">
                      <a:avLst/>
                    </a:prstGeom>
                    <a:noFill/>
                    <a:ln w="9525">
                      <a:noFill/>
                      <a:miter lim="800000"/>
                      <a:headEnd/>
                      <a:tailEnd/>
                    </a:ln>
                  </pic:spPr>
                </pic:pic>
              </a:graphicData>
            </a:graphic>
          </wp:inline>
        </w:drawing>
      </w:r>
    </w:p>
    <w:p w:rsidR="000E3E59" w:rsidRDefault="000E3E59" w:rsidP="000E3E59">
      <w:pPr>
        <w:pStyle w:val="Caption"/>
      </w:pPr>
      <w:bookmarkStart w:id="556" w:name="_Ref190937860"/>
      <w:r>
        <w:t xml:space="preserve">Figure </w:t>
      </w:r>
      <w:fldSimple w:instr=" SEQ Figure \* ARABIC ">
        <w:r w:rsidR="00245196">
          <w:rPr>
            <w:noProof/>
          </w:rPr>
          <w:t>27</w:t>
        </w:r>
      </w:fldSimple>
      <w:bookmarkEnd w:id="556"/>
      <w:r>
        <w:t>:  Time Shift Metadata Attribute after applying a UTC Time Shift</w:t>
      </w:r>
    </w:p>
    <w:p w:rsidR="00EC5FA4" w:rsidRDefault="00FE5251" w:rsidP="00BA3445">
      <w:pPr>
        <w:pStyle w:val="Heading2"/>
      </w:pPr>
      <w:bookmarkStart w:id="557" w:name="_Ref356553971"/>
      <w:bookmarkStart w:id="558" w:name="_Toc357598069"/>
      <w:ins w:id="559" w:author="Peter Roberts" w:date="2013-05-08T09:19:00Z">
        <w:r>
          <w:t xml:space="preserve">Adding </w:t>
        </w:r>
      </w:ins>
      <w:bookmarkStart w:id="560" w:name="_Toc355280380"/>
      <w:r w:rsidR="00EC5FA4">
        <w:t>Target</w:t>
      </w:r>
      <w:r w:rsidR="00C5121B">
        <w:t>-</w:t>
      </w:r>
      <w:r w:rsidR="00EC5FA4">
        <w:t>Reference Links</w:t>
      </w:r>
      <w:bookmarkEnd w:id="553"/>
      <w:bookmarkEnd w:id="554"/>
      <w:bookmarkEnd w:id="557"/>
      <w:bookmarkEnd w:id="558"/>
      <w:bookmarkEnd w:id="560"/>
    </w:p>
    <w:p w:rsidR="00C07DC8" w:rsidRDefault="00C07DC8" w:rsidP="00343837">
      <w:pPr>
        <w:pStyle w:val="Body"/>
      </w:pPr>
      <w:r>
        <w:rPr>
          <w:rStyle w:val="DocActionChar"/>
        </w:rPr>
        <w:t xml:space="preserve">%%% Is the link type set at </w:t>
      </w:r>
      <w:r w:rsidR="004831E0">
        <w:rPr>
          <w:rStyle w:val="DocActionChar"/>
        </w:rPr>
        <w:t xml:space="preserve">link </w:t>
      </w:r>
      <w:r>
        <w:rPr>
          <w:rStyle w:val="DocActionChar"/>
        </w:rPr>
        <w:t>creation time or determined at usage time?</w:t>
      </w:r>
      <w:r w:rsidR="004831E0">
        <w:rPr>
          <w:rStyle w:val="DocActionChar"/>
        </w:rPr>
        <w:t xml:space="preserve"> It makes a big difference to behaviour if the user changes the spectrum type after loading. Nick/Andy</w:t>
      </w:r>
    </w:p>
    <w:p w:rsidR="004831E0" w:rsidRDefault="00C5121B" w:rsidP="00C5121B">
      <w:pPr>
        <w:pStyle w:val="Body"/>
      </w:pPr>
      <w:r>
        <w:t xml:space="preserve">You will need to add links from your target spectra to the related reference spectra if you want to use the </w:t>
      </w:r>
      <w:r w:rsidR="004831E0">
        <w:t>Processing options of Specchio.</w:t>
      </w:r>
    </w:p>
    <w:p w:rsidR="00C5121B" w:rsidRDefault="004831E0" w:rsidP="004831E0">
      <w:pPr>
        <w:pStyle w:val="Note"/>
      </w:pPr>
      <w:r>
        <w:t>Note</w:t>
      </w:r>
      <w:r>
        <w:tab/>
      </w:r>
      <w:r w:rsidR="00C5121B">
        <w:t>The methods of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561" w:name="_Toc357598070"/>
      <w:r>
        <w:t xml:space="preserve">Viewing </w:t>
      </w:r>
      <w:r w:rsidR="004831E0">
        <w:t xml:space="preserve">or deleting </w:t>
      </w:r>
      <w:r>
        <w:t>existing Target-Reference links</w:t>
      </w:r>
      <w:bookmarkEnd w:id="561"/>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C5121B" w:rsidP="00C5121B">
      <w:pPr>
        <w:pStyle w:val="Figure"/>
      </w:pPr>
      <w:r>
        <w:rPr>
          <w:lang w:val="en-AU"/>
        </w:rPr>
        <w:drawing>
          <wp:inline distT="0" distB="0" distL="0" distR="0">
            <wp:extent cx="4416473" cy="1865714"/>
            <wp:effectExtent l="19050" t="0" r="3127"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4416226" cy="1865609"/>
                    </a:xfrm>
                    <a:prstGeom prst="rect">
                      <a:avLst/>
                    </a:prstGeom>
                    <a:noFill/>
                    <a:ln w="9525">
                      <a:noFill/>
                      <a:miter lim="800000"/>
                      <a:headEnd/>
                      <a:tailEnd/>
                    </a:ln>
                  </pic:spPr>
                </pic:pic>
              </a:graphicData>
            </a:graphic>
          </wp:inline>
        </w:drawing>
      </w:r>
    </w:p>
    <w:p w:rsidR="00C5121B" w:rsidRDefault="00C5121B" w:rsidP="00C5121B">
      <w:pPr>
        <w:pStyle w:val="Caption"/>
      </w:pPr>
      <w:r>
        <w:t xml:space="preserve">Figure </w:t>
      </w:r>
      <w:fldSimple w:instr=" SEQ Figure \* ARABIC ">
        <w:r w:rsidR="00245196">
          <w:rPr>
            <w:noProof/>
          </w:rPr>
          <w:t>28</w:t>
        </w:r>
      </w:fldSimple>
      <w:r>
        <w:t>:  Viewing Target-Reference links</w:t>
      </w:r>
    </w:p>
    <w:p w:rsidR="002767D2" w:rsidRDefault="00C5121B" w:rsidP="002767D2">
      <w:pPr>
        <w:pStyle w:val="Body"/>
      </w:pPr>
      <w:r>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C5121B" w:rsidRDefault="00C5121B" w:rsidP="002767D2">
      <w:pPr>
        <w:pStyle w:val="Body"/>
      </w:pPr>
      <w:r>
        <w:t>Th</w:t>
      </w:r>
      <w:r w:rsidR="006F6ED8">
        <w:t>is side</w:t>
      </w:r>
      <w:r>
        <w:t xml:space="preserve"> is used to select Target Spectra and see their related Reference Spectra.</w:t>
      </w:r>
    </w:p>
    <w:p w:rsidR="009707CA" w:rsidRDefault="009707CA" w:rsidP="009707CA">
      <w:pPr>
        <w:pStyle w:val="DocAction"/>
      </w:pPr>
      <w:r>
        <w:t>%%% Put real data in the diagram below and annotate it, to make the links obvious. Same for RHS controls.</w:t>
      </w:r>
    </w:p>
    <w:p w:rsidR="004831E0" w:rsidRPr="008A1618" w:rsidRDefault="004831E0" w:rsidP="004831E0">
      <w:pPr>
        <w:pStyle w:val="DocAction"/>
        <w:rPr>
          <w:lang w:val="en-AU" w:eastAsia="ja-JP"/>
        </w:rPr>
      </w:pPr>
      <w:r>
        <w:rPr>
          <w:lang w:val="en-AU" w:eastAsia="ja-JP"/>
        </w:rPr>
        <w:t xml:space="preserve">%%% Nick says in Jira Issue comment: </w:t>
      </w:r>
      <w:r w:rsidRPr="008A1618">
        <w:rPr>
          <w:lang w:val="en-AU" w:eastAsia="ja-JP"/>
        </w:rPr>
        <w:t>I've added a button to the view tab labelled "delete selected links". This button will delete all of the links implied by the current selection in the browser and lists, that is,</w:t>
      </w:r>
    </w:p>
    <w:p w:rsidR="004831E0" w:rsidRPr="008A1618" w:rsidRDefault="004831E0" w:rsidP="004831E0">
      <w:pPr>
        <w:pStyle w:val="DocAction"/>
        <w:numPr>
          <w:ilvl w:val="0"/>
          <w:numId w:val="17"/>
        </w:numPr>
        <w:rPr>
          <w:lang w:val="en-AU" w:eastAsia="ja-JP"/>
        </w:rPr>
      </w:pPr>
      <w:r w:rsidRPr="008A1618">
        <w:rPr>
          <w:lang w:val="en-AU" w:eastAsia="ja-JP"/>
        </w:rPr>
        <w:t>delete all links from targets selected in the target browser to references selected in the "linked references" list</w:t>
      </w:r>
    </w:p>
    <w:p w:rsidR="004831E0" w:rsidRPr="008A1618" w:rsidRDefault="004831E0" w:rsidP="004831E0">
      <w:pPr>
        <w:pStyle w:val="DocAction"/>
        <w:numPr>
          <w:ilvl w:val="0"/>
          <w:numId w:val="17"/>
        </w:numPr>
        <w:rPr>
          <w:lang w:val="en-AU" w:eastAsia="ja-JP"/>
        </w:rPr>
      </w:pPr>
      <w:r w:rsidRPr="008A1618">
        <w:rPr>
          <w:lang w:val="en-AU" w:eastAsia="ja-JP"/>
        </w:rPr>
        <w:t>delete all links from targets selected in the "linked targets" list to references selected in the reference browser</w:t>
      </w:r>
    </w:p>
    <w:p w:rsidR="00C5121B" w:rsidRDefault="00C5121B" w:rsidP="00C5121B">
      <w:pPr>
        <w:pStyle w:val="Figure"/>
      </w:pPr>
      <w:r w:rsidRPr="00C5121B">
        <w:rPr>
          <w:lang w:val="en-AU"/>
        </w:rPr>
        <w:drawing>
          <wp:inline distT="0" distB="0" distL="0" distR="0">
            <wp:extent cx="3556664" cy="2905030"/>
            <wp:effectExtent l="19050" t="0" r="5686"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r="48289"/>
                    <a:stretch>
                      <a:fillRect/>
                    </a:stretch>
                  </pic:blipFill>
                  <pic:spPr bwMode="auto">
                    <a:xfrm>
                      <a:off x="0" y="0"/>
                      <a:ext cx="3557923" cy="2906059"/>
                    </a:xfrm>
                    <a:prstGeom prst="rect">
                      <a:avLst/>
                    </a:prstGeom>
                    <a:noFill/>
                    <a:ln w="9525">
                      <a:noFill/>
                      <a:miter lim="800000"/>
                      <a:headEnd/>
                      <a:tailEnd/>
                    </a:ln>
                  </pic:spPr>
                </pic:pic>
              </a:graphicData>
            </a:graphic>
          </wp:inline>
        </w:drawing>
      </w:r>
    </w:p>
    <w:p w:rsidR="002767D2" w:rsidRDefault="002767D2" w:rsidP="002767D2">
      <w:pPr>
        <w:pStyle w:val="Caption"/>
      </w:pPr>
      <w:r>
        <w:t xml:space="preserve">Figure </w:t>
      </w:r>
      <w:fldSimple w:instr=" SEQ Figure \* ARABIC ">
        <w:r w:rsidR="00245196">
          <w:rPr>
            <w:noProof/>
          </w:rPr>
          <w:t>29</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Pr="00C5121B" w:rsidRDefault="002767D2" w:rsidP="002767D2">
      <w:pPr>
        <w:pStyle w:val="Body"/>
      </w:pPr>
      <w:r>
        <w:t>Th</w:t>
      </w:r>
      <w:r w:rsidR="006F6ED8">
        <w:t xml:space="preserve">is side </w:t>
      </w:r>
      <w:r>
        <w:t>of this dialog is used to select Reference Spectra and show their related Target Spectra.</w:t>
      </w:r>
      <w:r w:rsidR="009707CA">
        <w:t xml:space="preserve"> It operates in the same way as the left-hand side, but views the links in the reverse direction.</w:t>
      </w:r>
    </w:p>
    <w:p w:rsidR="002767D2" w:rsidRDefault="002767D2" w:rsidP="002767D2">
      <w:pPr>
        <w:pStyle w:val="Body"/>
      </w:pPr>
      <w:r w:rsidRPr="002767D2">
        <w:rPr>
          <w:noProof/>
          <w:lang w:val="en-AU" w:eastAsia="ja-JP"/>
        </w:rPr>
        <w:drawing>
          <wp:inline distT="0" distB="0" distL="0" distR="0">
            <wp:extent cx="3558408" cy="2906973"/>
            <wp:effectExtent l="19050" t="0" r="3942"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l="48400" r="-124"/>
                    <a:stretch>
                      <a:fillRect/>
                    </a:stretch>
                  </pic:blipFill>
                  <pic:spPr bwMode="auto">
                    <a:xfrm>
                      <a:off x="0" y="0"/>
                      <a:ext cx="3558408" cy="2906973"/>
                    </a:xfrm>
                    <a:prstGeom prst="rect">
                      <a:avLst/>
                    </a:prstGeom>
                    <a:noFill/>
                    <a:ln w="9525">
                      <a:noFill/>
                      <a:miter lim="800000"/>
                      <a:headEnd/>
                      <a:tailEnd/>
                    </a:ln>
                  </pic:spPr>
                </pic:pic>
              </a:graphicData>
            </a:graphic>
          </wp:inline>
        </w:drawing>
      </w:r>
    </w:p>
    <w:p w:rsidR="002767D2" w:rsidRDefault="002767D2" w:rsidP="002767D2">
      <w:pPr>
        <w:pStyle w:val="Caption"/>
      </w:pPr>
      <w:r>
        <w:t xml:space="preserve">Figure </w:t>
      </w:r>
      <w:fldSimple w:instr=" SEQ Figure \* ARABIC ">
        <w:r w:rsidR="00245196">
          <w:rPr>
            <w:noProof/>
          </w:rPr>
          <w:t>30</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C5121B" w:rsidRDefault="00C5121B" w:rsidP="007D43F6">
      <w:pPr>
        <w:pStyle w:val="Heading3"/>
      </w:pPr>
      <w:bookmarkStart w:id="562" w:name="_Toc357598071"/>
      <w:r>
        <w:t>Adding new Target-Reference links</w:t>
      </w:r>
      <w:bookmarkEnd w:id="562"/>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p>
    <w:p w:rsidR="00343837" w:rsidRDefault="00343837" w:rsidP="00343837">
      <w:pPr>
        <w:pStyle w:val="Figure"/>
      </w:pPr>
      <w:r>
        <w:rPr>
          <w:lang w:val="en-AU"/>
        </w:rPr>
        <w:drawing>
          <wp:inline distT="0" distB="0" distL="0" distR="0">
            <wp:extent cx="5440055" cy="2298120"/>
            <wp:effectExtent l="19050" t="0" r="824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5438753" cy="2297570"/>
                    </a:xfrm>
                    <a:prstGeom prst="rect">
                      <a:avLst/>
                    </a:prstGeom>
                    <a:noFill/>
                    <a:ln w="9525">
                      <a:noFill/>
                      <a:miter lim="800000"/>
                      <a:headEnd/>
                      <a:tailEnd/>
                    </a:ln>
                  </pic:spPr>
                </pic:pic>
              </a:graphicData>
            </a:graphic>
          </wp:inline>
        </w:drawing>
      </w:r>
    </w:p>
    <w:p w:rsidR="00343837" w:rsidRDefault="00343837" w:rsidP="00343837">
      <w:pPr>
        <w:pStyle w:val="Caption"/>
      </w:pPr>
      <w:r>
        <w:t xml:space="preserve">Figure </w:t>
      </w:r>
      <w:fldSimple w:instr=" SEQ Figure \* ARABIC ">
        <w:r w:rsidR="00245196">
          <w:rPr>
            <w:noProof/>
          </w:rPr>
          <w:t>31</w:t>
        </w:r>
      </w:fldSimple>
      <w:r>
        <w:t>:  Creating new Target-Reference Spectra links</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tblPr>
      <w:tblGrid>
        <w:gridCol w:w="8862"/>
      </w:tblGrid>
      <w:tr w:rsidR="00EB05CD" w:rsidTr="00EB05CD">
        <w:tc>
          <w:tcPr>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p>
          <w:p w:rsidR="00EB05CD" w:rsidRDefault="00EB05CD" w:rsidP="00EB05CD">
            <w:pPr>
              <w:pStyle w:val="ProcessStep"/>
            </w:pPr>
            <w:r>
              <w:t xml:space="preserve">Using the right-hand side </w:t>
            </w:r>
            <w:r w:rsidRPr="00814C36">
              <w:rPr>
                <w:rStyle w:val="GUIWord"/>
              </w:rPr>
              <w:t>References</w:t>
            </w:r>
            <w:r>
              <w:t xml:space="preserve"> hierarchy tree browser, locate and select the Reference Spectrum you wish to link.</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 This step is important!</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t>Warnings</w:t>
      </w:r>
      <w:r>
        <w:tab/>
        <w:t xml:space="preserve">There is no function to remove Links in Specchio. Therefore, carefully ensure that you have selected the correct spectra in the correct sequence before clicking </w:t>
      </w:r>
      <w:r w:rsidRPr="00EB05CD">
        <w:rPr>
          <w:rStyle w:val="ActionButton"/>
        </w:rPr>
        <w:t> Link </w:t>
      </w:r>
      <w:r>
        <w:t>.</w:t>
      </w:r>
      <w:r w:rsidR="00CB39EE">
        <w:t xml:space="preserve"> </w:t>
      </w:r>
      <w:r w:rsidR="00CB39EE" w:rsidRPr="00CB39EE">
        <w:rPr>
          <w:rStyle w:val="DocActionChar"/>
        </w:rPr>
        <w:t>%%% Is this true? There was a Jira Issue.</w:t>
      </w:r>
    </w:p>
    <w:p w:rsidR="00EB05CD" w:rsidRDefault="00EB05CD" w:rsidP="00EB05CD">
      <w:pPr>
        <w:pStyle w:val="Warning"/>
      </w:pPr>
      <w:r>
        <w:tab/>
        <w:t xml:space="preserve">Do not click the </w:t>
      </w:r>
      <w:r w:rsidRPr="00814C36">
        <w:rPr>
          <w:rStyle w:val="ActionButton"/>
        </w:rPr>
        <w:t> Link </w:t>
      </w:r>
      <w:r>
        <w:t xml:space="preserve"> button twice. This will add the link twice, which may create problems when you use these links later. </w:t>
      </w:r>
      <w:r w:rsidRPr="00814C36">
        <w:rPr>
          <w:rStyle w:val="DocActionChar"/>
        </w:rPr>
        <w:t>%%%</w:t>
      </w:r>
      <w:r w:rsidR="00814C36" w:rsidRPr="00814C36">
        <w:rPr>
          <w:rStyle w:val="DocActionChar"/>
        </w:rPr>
        <w:t xml:space="preserve"> Is this true?</w:t>
      </w:r>
    </w:p>
    <w:p w:rsidR="00EB05CD" w:rsidRPr="00343837" w:rsidRDefault="00EB05CD" w:rsidP="00EB05CD">
      <w:pPr>
        <w:pStyle w:val="Warning"/>
      </w:pPr>
      <w:r>
        <w:tab/>
        <w:t>Before creating any link, check that the link does not already exist</w:t>
      </w:r>
      <w:r w:rsidR="00814C36">
        <w:t xml:space="preserve"> so you do not duplicate it</w:t>
      </w:r>
      <w:r>
        <w:t xml:space="preserve">. </w:t>
      </w:r>
      <w:r w:rsidRPr="00814C36">
        <w:rPr>
          <w:rStyle w:val="DocActionChar"/>
        </w:rPr>
        <w:t>%%%</w:t>
      </w:r>
      <w:r w:rsidR="00814C36" w:rsidRPr="00814C36">
        <w:rPr>
          <w:rStyle w:val="DocActionChar"/>
        </w:rPr>
        <w:t xml:space="preserve"> Is this true?</w:t>
      </w:r>
    </w:p>
    <w:p w:rsidR="00814C36" w:rsidRDefault="00814C36" w:rsidP="00814C36">
      <w:pPr>
        <w:pStyle w:val="Body"/>
      </w:pPr>
      <w:bookmarkStart w:id="563" w:name="_Toc355280381"/>
      <w:bookmarkStart w:id="564" w:name="_Ref356551608"/>
      <w:bookmarkStart w:id="565" w:name="_Ref356551613"/>
      <w:r>
        <w:t>Specchio also provides a feature to permit multiple links to be created simultaneously.</w:t>
      </w:r>
    </w:p>
    <w:p w:rsidR="00814C36" w:rsidRPr="00084655" w:rsidRDefault="00814C36" w:rsidP="00814C36">
      <w:pPr>
        <w:pStyle w:val="Body"/>
      </w:pPr>
      <w:r w:rsidRPr="00084655">
        <w:t>The linking utilises the capture time stamps of the spectra</w:t>
      </w:r>
      <w:r w:rsidR="00C07DC8">
        <w:t xml:space="preserve"> stored in the Acquisition Time Spectrum-related Metadata Attribute for the Reference and Target Spectra</w:t>
      </w:r>
      <w:r w:rsidRPr="00084655">
        <w:t xml:space="preserve">. Consider two timelines: one for the targets and one for the references. A target must link to the reference with the </w:t>
      </w:r>
      <w:r>
        <w:t>smallest absolute delta time</w:t>
      </w:r>
      <w:r w:rsidRPr="00084655">
        <w:t>.</w:t>
      </w:r>
    </w:p>
    <w:p w:rsidR="00814C36" w:rsidRDefault="00814C36" w:rsidP="00814C36">
      <w:pPr>
        <w:pStyle w:val="Figure"/>
      </w:pPr>
      <w:r>
        <w:rPr>
          <w:lang w:val="en-AU"/>
        </w:rPr>
        <w:drawing>
          <wp:inline distT="0" distB="0" distL="0" distR="0">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245196">
          <w:rPr>
            <w:noProof/>
          </w:rPr>
          <w:t>32</w:t>
        </w:r>
      </w:fldSimple>
      <w:r>
        <w:t xml:space="preserve">: </w:t>
      </w:r>
      <w:r w:rsidRPr="00CC3D88">
        <w:t>Referencing of reference panel spectra by target spectra based on timeline information</w:t>
      </w:r>
    </w:p>
    <w:p w:rsidR="000E3E59" w:rsidRPr="00084655" w:rsidRDefault="000E3E59" w:rsidP="00814C36">
      <w:pPr>
        <w:pStyle w:val="Body"/>
      </w:pPr>
      <w:r w:rsidRPr="00084655">
        <w:t xml:space="preserve">This function is applicable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C07DC8">
        <w:t>, for example, when using</w:t>
      </w:r>
      <w:r w:rsidRPr="00084655">
        <w:t xml:space="preserve"> the ASD spec</w:t>
      </w:r>
      <w:r w:rsidR="00C07DC8">
        <w:t>troradiometer in radiance mode.</w:t>
      </w:r>
    </w:p>
    <w:p w:rsidR="000E3E59" w:rsidRPr="00814C36" w:rsidRDefault="000E3E59" w:rsidP="00814C36">
      <w:pPr>
        <w:pStyle w:val="Body"/>
      </w:pPr>
      <w:r w:rsidRPr="00814C36">
        <w:t xml:space="preserve">Target and </w:t>
      </w:r>
      <w:r w:rsidR="00C07DC8" w:rsidRPr="00814C36">
        <w:t xml:space="preserve">Reference Spectra </w:t>
      </w:r>
      <w:r w:rsidRPr="00814C36">
        <w:t>are ideally stored in separate hierarchies, but they can also exist</w:t>
      </w:r>
      <w:r>
        <w:t xml:space="preserve"> in a mixed state</w:t>
      </w:r>
      <w:r w:rsidRPr="00084655">
        <w:t xml:space="preserve">. The example shown in </w:t>
      </w:r>
      <w:r w:rsidR="0045564E">
        <w:fldChar w:fldCharType="begin"/>
      </w:r>
      <w:r>
        <w:instrText xml:space="preserve"> REF _Ref153708029 \h </w:instrText>
      </w:r>
      <w:r w:rsidR="00814C36">
        <w:instrText xml:space="preserve"> \* MERGEFORMAT </w:instrText>
      </w:r>
      <w:r w:rsidR="0045564E">
        <w:fldChar w:fldCharType="separate"/>
      </w:r>
      <w:r w:rsidR="00245196">
        <w:rPr>
          <w:b/>
          <w:bCs/>
          <w:lang w:val="en-US"/>
        </w:rPr>
        <w:t>Error! Reference source not found.</w:t>
      </w:r>
      <w:r w:rsidR="0045564E">
        <w:fldChar w:fldCharType="end"/>
      </w:r>
      <w:r w:rsidRPr="00084655">
        <w:t xml:space="preserve"> is ta</w:t>
      </w:r>
      <w:r w:rsidR="00C07DC8">
        <w:t>ken from a goniometer campaign.</w:t>
      </w:r>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tblPr>
      <w:tblGrid>
        <w:gridCol w:w="8862"/>
      </w:tblGrid>
      <w:tr w:rsidR="00814C36" w:rsidRPr="00814C36" w:rsidTr="00814C36">
        <w:tc>
          <w:tcPr>
            <w:tcW w:w="9571"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search string in the related </w:t>
            </w:r>
            <w:r w:rsidRPr="00C07DC8">
              <w:rPr>
                <w:rStyle w:val="GUIWord"/>
              </w:rPr>
              <w:t>Filename restriction</w:t>
            </w:r>
            <w:r>
              <w:t xml:space="preserve"> control.</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search string in the related </w:t>
            </w:r>
            <w:r w:rsidRPr="00C07DC8">
              <w:rPr>
                <w:rStyle w:val="GUIWord"/>
              </w:rPr>
              <w:t>Filename restriction</w:t>
            </w:r>
            <w:r>
              <w:t xml:space="preserve"> control.</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 </w:t>
            </w:r>
            <w:r w:rsidRPr="00C07DC8">
              <w:rPr>
                <w:rStyle w:val="iEmphasis"/>
              </w:rPr>
              <w:t>This step is important!</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C07DC8" w:rsidRDefault="00C07DC8" w:rsidP="00C07DC8">
      <w:pPr>
        <w:pStyle w:val="Body"/>
      </w:pPr>
      <w:bookmarkStart w:id="566" w:name="_Ref356553888"/>
      <w:r>
        <w:t>Whenever multiple Reference Spectra are highlighted, as each Target Spectrum is processed, the Reference Spectrum with the closest Acquisition time Metadata Attribute is selected for linking.</w:t>
      </w:r>
    </w:p>
    <w:p w:rsidR="002A0FFE" w:rsidRPr="00084655" w:rsidRDefault="00DD57E2" w:rsidP="000E3E59">
      <w:pPr>
        <w:pStyle w:val="Heading2"/>
      </w:pPr>
      <w:bookmarkStart w:id="567" w:name="_Ref357586671"/>
      <w:bookmarkStart w:id="568" w:name="_Ref357586673"/>
      <w:bookmarkStart w:id="569" w:name="_Toc357598072"/>
      <w:ins w:id="570" w:author="Peter" w:date="2013-05-08T09:19:00Z">
        <w:r>
          <w:t xml:space="preserve">Displaying and </w:t>
        </w:r>
      </w:ins>
      <w:r w:rsidR="002A0FFE" w:rsidRPr="00084655">
        <w:t>Editing Metadata</w:t>
      </w:r>
      <w:bookmarkEnd w:id="539"/>
      <w:bookmarkEnd w:id="563"/>
      <w:bookmarkEnd w:id="564"/>
      <w:bookmarkEnd w:id="565"/>
      <w:bookmarkEnd w:id="566"/>
      <w:bookmarkEnd w:id="567"/>
      <w:bookmarkEnd w:id="568"/>
      <w:bookmarkEnd w:id="569"/>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fldSimple w:instr=" REF _Ref354072820 \r \h  \* MERGEFORMAT ">
        <w:r w:rsidR="00245196" w:rsidRPr="00245196">
          <w:rPr>
            <w:rStyle w:val="CrossReference"/>
          </w:rPr>
          <w:t>4.11</w:t>
        </w:r>
      </w:fldSimple>
      <w:r w:rsidR="0003650F" w:rsidRPr="0003650F">
        <w:rPr>
          <w:rStyle w:val="CrossReference"/>
        </w:rPr>
        <w:t xml:space="preserve"> </w:t>
      </w:r>
      <w:fldSimple w:instr=" REF _Ref354072822 \h  \* MERGEFORMAT ">
        <w:r w:rsidR="00245196" w:rsidRPr="00245196">
          <w:rPr>
            <w:rStyle w:val="CrossReference"/>
          </w:rPr>
          <w:t>Metadata</w:t>
        </w:r>
      </w:fldSimple>
      <w:r w:rsidR="0003650F">
        <w:t xml:space="preserve"> for detailed information about Metadata stored by Specchio.</w:t>
      </w:r>
    </w:p>
    <w:p w:rsidR="00DD57E2" w:rsidRDefault="00DD57E2" w:rsidP="00A7583F">
      <w:pPr>
        <w:pStyle w:val="Body"/>
        <w:rPr>
          <w:ins w:id="571" w:author="Peter" w:date="2013-05-08T09:19:00Z"/>
        </w:rPr>
      </w:pPr>
      <w:ins w:id="572" w:author="Peter" w:date="2013-05-08T09:19:00Z">
        <w:r>
          <w:t>Metadata is displayed using Specchio’s Metadata editor.</w:t>
        </w:r>
      </w:ins>
    </w:p>
    <w:p w:rsidR="002A0FFE" w:rsidRPr="00084655" w:rsidRDefault="002A0FFE" w:rsidP="00A7583F">
      <w:pPr>
        <w:pStyle w:val="Body"/>
      </w:pPr>
      <w:r w:rsidRPr="00084655">
        <w:t xml:space="preserve">To open the metadata editor 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Specchio’s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573" w:name="_Ref356580132"/>
    <w:p w:rsidR="00CB39EE" w:rsidRDefault="0045564E" w:rsidP="00CB39EE">
      <w:pPr>
        <w:pStyle w:val="Figure"/>
      </w:pPr>
      <w:r>
        <w:pict>
          <v:group id="_x0000_s1128" editas="canvas" style="width:425.2pt;height:250.5pt;mso-position-horizontal-relative:char;mso-position-vertical-relative:line" coordorigin="2620,8780" coordsize="8562,5045">
            <o:lock v:ext="edit" aspectratio="t"/>
            <v:shape id="_x0000_s1127" type="#_x0000_t75" style="position:absolute;left:2620;top:8780;width:8562;height:5045" o:preferrelative="f">
              <v:fill o:detectmouseclick="t"/>
              <v:path o:extrusionok="t" o:connecttype="none"/>
              <o:lock v:ext="edit" text="t"/>
            </v:shape>
            <v:shape id="_x0000_s1131" type="#_x0000_t75" style="position:absolute;left:4392;top:9677;width:5975;height:4089">
              <v:imagedata r:id="rId51" o:title=""/>
            </v:shape>
            <v:roundrect id="_x0000_s1132" style="position:absolute;left:4466;top:10270;width:1278;height:2820" arcsize="10923f" filled="f" strokecolor="red" strokeweight="1pt"/>
            <v:roundrect id="_x0000_s1133" style="position:absolute;left:2754;top:9535;width:1409;height:624" arcsize="10923f" strokecolor="#0070c0">
              <v:textbox>
                <w:txbxContent>
                  <w:p w:rsidR="00245196" w:rsidRPr="00A64B00" w:rsidRDefault="00245196">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821;top:10159;width:645;height:313" coordsize="640,310" path="m,c,,320,155,640,310e" filled="f" strokecolor="#0070c0">
              <v:stroke endarrow="open"/>
              <v:path arrowok="t"/>
            </v:shape>
            <v:roundrect id="_x0000_s1135" style="position:absolute;left:2754;top:10522;width:1409;height:624" arcsize="10923f" strokecolor="#0070c0">
              <v:textbox>
                <w:txbxContent>
                  <w:p w:rsidR="00245196" w:rsidRPr="00A64B00" w:rsidRDefault="00245196">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4163;top:10472;width:836;height:362;flip:y" coordsize="640,310" path="m,c,,320,155,640,310e" filled="f" strokecolor="#0070c0">
              <v:stroke endarrow="open"/>
              <v:path arrowok="t"/>
            </v:shape>
            <v:roundrect id="_x0000_s1137" style="position:absolute;left:4335;top:8911;width:1409;height:624" arcsize="10923f" strokecolor="#0070c0">
              <v:textbox>
                <w:txbxContent>
                  <w:p w:rsidR="00245196" w:rsidRPr="00A64B00" w:rsidRDefault="00245196" w:rsidP="00A64B00">
                    <w:pPr>
                      <w:rPr>
                        <w:sz w:val="16"/>
                      </w:rPr>
                    </w:pPr>
                    <w:r w:rsidRPr="00A64B00">
                      <w:rPr>
                        <w:sz w:val="16"/>
                      </w:rPr>
                      <w:t>Metadata selection tabs</w:t>
                    </w:r>
                  </w:p>
                </w:txbxContent>
              </v:textbox>
            </v:roundrect>
            <v:roundrect id="_x0000_s1140" style="position:absolute;left:5684;top:9857;width:976;height:302" arcsize="10923f" filled="f" strokecolor="red" strokeweight="1pt"/>
            <v:shape id="_x0000_s1141" style="position:absolute;left:5341;top:9535;width:343;height:312" coordsize="640,310" path="m,c,,320,155,640,310e" filled="f" strokecolor="#0070c0">
              <v:stroke endarrow="open"/>
              <v:path arrowok="t"/>
            </v:shape>
            <v:roundrect id="_x0000_s1142" style="position:absolute;left:6811;top:8911;width:1410;height:624" arcsize="10923f" strokecolor="#0070c0">
              <v:textbox>
                <w:txbxContent>
                  <w:p w:rsidR="00245196" w:rsidRPr="00A64B00" w:rsidRDefault="00245196" w:rsidP="00A64B00">
                    <w:pPr>
                      <w:rPr>
                        <w:sz w:val="16"/>
                      </w:rPr>
                    </w:pPr>
                    <w:r w:rsidRPr="00A64B00">
                      <w:rPr>
                        <w:sz w:val="16"/>
                      </w:rPr>
                      <w:t xml:space="preserve">Metadata </w:t>
                    </w:r>
                    <w:r>
                      <w:rPr>
                        <w:sz w:val="16"/>
                      </w:rPr>
                      <w:t>display area</w:t>
                    </w:r>
                  </w:p>
                </w:txbxContent>
              </v:textbox>
            </v:roundrect>
            <v:roundrect id="_x0000_s1143" style="position:absolute;left:5835;top:10220;width:3091;height:3141" arcsize="10923f" filled="f" strokecolor="red" strokeweight="1pt"/>
            <v:shape id="_x0000_s1144" style="position:absolute;left:7174;top:9545;width:262;height:675" coordsize="640,310" path="m,c,,320,155,640,310e" filled="f" strokecolor="#0070c0">
              <v:stroke endarrow="open"/>
              <v:path arrowok="t"/>
            </v:shape>
            <v:roundrect id="_x0000_s1145" style="position:absolute;left:8986;top:9857;width:1279;height:3817" arcsize="10923f" filled="f" strokecolor="red" strokeweight="1pt"/>
            <v:roundrect id="_x0000_s1146" style="position:absolute;left:8614;top:8921;width:1872;height:624" arcsize="10923f" strokecolor="#0070c0">
              <v:textbox>
                <w:txbxContent>
                  <w:p w:rsidR="00245196" w:rsidRPr="00A64B00" w:rsidRDefault="00245196" w:rsidP="00A64B00">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9288;top:9545;width:161;height:30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245196">
          <w:rPr>
            <w:noProof/>
          </w:rPr>
          <w:t>33</w:t>
        </w:r>
      </w:fldSimple>
      <w:r w:rsidRPr="00084655">
        <w:t xml:space="preserve">: Metadata editor </w:t>
      </w:r>
      <w:r>
        <w:t>dialog</w:t>
      </w:r>
      <w:bookmarkEnd w:id="573"/>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present in the data 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ins w:id="574" w:author="Peter" w:date="2013-05-08T09:19:00Z">
              <w:r>
                <w:rPr>
                  <w:rStyle w:val="ActionButton"/>
                </w:rPr>
                <w:t> </w:t>
              </w:r>
            </w:ins>
            <w:r w:rsidR="00C20C86" w:rsidRPr="00C20C86">
              <w:rPr>
                <w:rStyle w:val="ActionButton"/>
              </w:rPr>
              <w:t>Refresh</w:t>
            </w:r>
            <w:ins w:id="575"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ins w:id="576" w:author="Peter" w:date="2013-05-08T09:19:00Z">
              <w:r>
                <w:rPr>
                  <w:rStyle w:val="ActionButton"/>
                </w:rPr>
                <w:t> </w:t>
              </w:r>
            </w:ins>
            <w:r w:rsidR="00C20C86" w:rsidRPr="00C20C86">
              <w:rPr>
                <w:rStyle w:val="ActionButton"/>
              </w:rPr>
              <w:t>Update</w:t>
            </w:r>
            <w:ins w:id="577"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ins w:id="578" w:author="Peter" w:date="2013-05-08T09:19:00Z">
              <w:r>
                <w:rPr>
                  <w:rStyle w:val="ActionButton"/>
                </w:rPr>
                <w:t> </w:t>
              </w:r>
            </w:ins>
            <w:r w:rsidR="00C20C86" w:rsidRPr="00C20C86">
              <w:rPr>
                <w:rStyle w:val="ActionButton"/>
              </w:rPr>
              <w:t>Reset</w:t>
            </w:r>
            <w:ins w:id="579"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587DC2">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16B67" w:rsidRDefault="00016B67" w:rsidP="00A7583F">
      <w:pPr>
        <w:pStyle w:val="Body"/>
        <w:rPr>
          <w:del w:id="580" w:author="Peter" w:date="2013-05-08T09:19:00Z"/>
        </w:rPr>
      </w:pPr>
      <w:r>
        <w:t xml:space="preserve">In this editor, whenever changes are made to any Metadata entries, they are saved in an action list. They are not written immediately to the database. When the </w:t>
      </w:r>
      <w:ins w:id="581" w:author="Peter" w:date="2013-05-08T09:19:00Z">
        <w:r w:rsidR="00DD57E2" w:rsidRPr="00DD57E2">
          <w:rPr>
            <w:rStyle w:val="ActionButton"/>
          </w:rPr>
          <w:t> </w:t>
        </w:r>
      </w:ins>
      <w:r w:rsidR="0045564E" w:rsidRPr="0045564E">
        <w:rPr>
          <w:rStyle w:val="ActionButton"/>
          <w:rPrChange w:id="582" w:author="Peter" w:date="2013-05-08T09:19:00Z">
            <w:rPr>
              <w:i/>
              <w:color w:val="FF0000"/>
            </w:rPr>
          </w:rPrChange>
        </w:rPr>
        <w:t>Update</w:t>
      </w:r>
      <w:ins w:id="583" w:author="Peter" w:date="2013-05-08T09:19:00Z">
        <w:r w:rsidR="00DD57E2" w:rsidRPr="00DD57E2">
          <w:rPr>
            <w:rStyle w:val="ActionButton"/>
          </w:rPr>
          <w:t> </w:t>
        </w:r>
      </w:ins>
      <w:r>
        <w:t xml:space="preserve"> button is clicked, the action list is processed and the database is updated.</w:t>
      </w:r>
      <w:ins w:id="584" w:author="Peter" w:date="2013-05-08T09:19:00Z">
        <w:r w:rsidR="00DD57E2">
          <w:t xml:space="preserve"> </w:t>
        </w:r>
      </w:ins>
    </w:p>
    <w:p w:rsidR="000758C5" w:rsidRDefault="000758C5" w:rsidP="00A7583F">
      <w:pPr>
        <w:pStyle w:val="Body"/>
      </w:pPr>
      <w:r>
        <w:t xml:space="preserve">When the </w:t>
      </w:r>
      <w:ins w:id="585" w:author="Peter" w:date="2013-05-08T09:19:00Z">
        <w:r w:rsidR="00D04BE3" w:rsidRPr="00D04BE3">
          <w:rPr>
            <w:rStyle w:val="ActionButton"/>
          </w:rPr>
          <w:t> </w:t>
        </w:r>
      </w:ins>
      <w:r w:rsidRPr="0049064B">
        <w:rPr>
          <w:rStyle w:val="ActionButton"/>
        </w:rPr>
        <w:t>Reset</w:t>
      </w:r>
      <w:ins w:id="586"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587" w:author="Peter" w:date="2013-05-08T09:19:00Z"/>
        </w:rPr>
      </w:pPr>
      <w:ins w:id="588" w:author="Peter" w:date="2013-05-08T09:19:00Z">
        <w:r>
          <w:t>Warning</w:t>
        </w:r>
        <w:r>
          <w:tab/>
          <w:t xml:space="preserve">Click on </w:t>
        </w:r>
        <w:r w:rsidRPr="00DA5322">
          <w:rPr>
            <w:rStyle w:val="ActionButton"/>
          </w:rPr>
          <w:t> Update </w:t>
        </w:r>
        <w:r>
          <w:t xml:space="preserve"> </w:t>
        </w:r>
      </w:ins>
      <w:r w:rsidR="00D63F99">
        <w:t>after every</w:t>
      </w:r>
      <w:ins w:id="589" w:author="Peter" w:date="2013-05-08T09:19:00Z">
        <w:r>
          <w:t xml:space="preserve"> change to a metadata item. If you make multiple changes </w:t>
        </w:r>
        <w:r w:rsidR="00DD57E2">
          <w:t xml:space="preserve">to </w:t>
        </w:r>
        <w:r>
          <w:t xml:space="preserve">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one you made may not be the last one to be written. </w:t>
        </w:r>
      </w:ins>
    </w:p>
    <w:p w:rsidR="00016B67" w:rsidRDefault="00A7583F" w:rsidP="00AE7011">
      <w:pPr>
        <w:pStyle w:val="Warning"/>
        <w:rPr>
          <w:del w:id="590" w:author="Peter" w:date="2013-05-08T09:19:00Z"/>
        </w:rPr>
      </w:pPr>
      <w:del w:id="591"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592"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ins w:id="593" w:author="Peter" w:date="2013-05-08T09:19:00Z">
        <w:r w:rsidR="00D04BE3">
          <w:t>attribute</w:t>
        </w:r>
      </w:ins>
      <w:del w:id="594" w:author="Peter" w:date="2013-05-08T09:19:00Z">
        <w:r>
          <w:delText>value</w:delText>
        </w:r>
      </w:del>
      <w:r>
        <w:t xml:space="preserve"> you are entering. The editor will permit you to store values which are outside the valid range, which can have </w:t>
      </w:r>
      <w:r w:rsidR="0049064B">
        <w:t xml:space="preserve">misleading or </w:t>
      </w:r>
      <w:r w:rsidR="00D63F99">
        <w:t xml:space="preserve">lead to </w:t>
      </w:r>
      <w:r>
        <w:t>unpredictable results later.</w:t>
      </w:r>
    </w:p>
    <w:p w:rsidR="006B60CC" w:rsidRPr="00A7583F" w:rsidRDefault="00DD57E2" w:rsidP="007D43F6">
      <w:pPr>
        <w:pStyle w:val="Heading3"/>
      </w:pPr>
      <w:bookmarkStart w:id="595" w:name="_Ref354142563"/>
      <w:bookmarkStart w:id="596" w:name="_Ref354142567"/>
      <w:bookmarkStart w:id="597" w:name="_Toc355280382"/>
      <w:bookmarkStart w:id="598" w:name="_Toc357598073"/>
      <w:ins w:id="599" w:author="Peter" w:date="2013-05-08T09:19:00Z">
        <w:r>
          <w:t xml:space="preserve">Displaying and </w:t>
        </w:r>
      </w:ins>
      <w:r w:rsidR="006B60CC" w:rsidRPr="00A7583F">
        <w:t>Editing Campaign Metadata</w:t>
      </w:r>
      <w:bookmarkEnd w:id="595"/>
      <w:bookmarkEnd w:id="596"/>
      <w:bookmarkEnd w:id="597"/>
      <w:bookmarkEnd w:id="598"/>
    </w:p>
    <w:p w:rsidR="00245196" w:rsidRPr="00245196" w:rsidRDefault="0049064B" w:rsidP="00FF4CE5">
      <w:pPr>
        <w:pStyle w:val="Body"/>
        <w:rPr>
          <w:rStyle w:val="CrossReference"/>
        </w:rPr>
      </w:pPr>
      <w:r>
        <w:t xml:space="preserve">See section </w:t>
      </w:r>
      <w:fldSimple w:instr=" REF _Ref354084379 \r \h  \* MERGEFORMAT ">
        <w:r w:rsidR="00245196" w:rsidRPr="00245196">
          <w:rPr>
            <w:rStyle w:val="CrossReference"/>
          </w:rPr>
          <w:t>0</w:t>
        </w:r>
      </w:fldSimple>
      <w:r w:rsidRPr="0049064B">
        <w:rPr>
          <w:rStyle w:val="CrossReference"/>
        </w:rPr>
        <w:t xml:space="preserve"> </w:t>
      </w:r>
      <w:r w:rsidR="0045564E">
        <w:fldChar w:fldCharType="begin"/>
      </w:r>
      <w:r w:rsidR="008C373D">
        <w:instrText xml:space="preserve"> REF _Ref354084382 \h  \* MERGEFORMAT </w:instrText>
      </w:r>
      <w:r w:rsidR="0045564E">
        <w:fldChar w:fldCharType="separate"/>
      </w:r>
    </w:p>
    <w:p w:rsidR="0049064B" w:rsidRDefault="00245196" w:rsidP="00A7583F">
      <w:pPr>
        <w:pStyle w:val="Body"/>
      </w:pPr>
      <w:r w:rsidRPr="00245196">
        <w:rPr>
          <w:rStyle w:val="CrossReference"/>
        </w:rPr>
        <w:t xml:space="preserve">Campaign-related </w:t>
      </w:r>
      <w:r>
        <w:t>Metadata</w:t>
      </w:r>
      <w:r w:rsidR="0045564E">
        <w:fldChar w:fldCharType="end"/>
      </w:r>
      <w:r w:rsidR="0049064B">
        <w:t xml:space="preserve"> 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tblPr>
      <w:tblGrid>
        <w:gridCol w:w="8862"/>
      </w:tblGrid>
      <w:tr w:rsidR="00B91FA5" w:rsidTr="00B91FA5">
        <w:tc>
          <w:tcPr>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 Refer to</w:t>
            </w:r>
            <w:r w:rsidR="007D43F6">
              <w:t xml:space="preserve"> </w:t>
            </w:r>
            <w:fldSimple w:instr=" REF _Ref357586090 \r \h  \* MERGEFORMAT ">
              <w:r w:rsidR="00245196" w:rsidRPr="00245196">
                <w:rPr>
                  <w:rStyle w:val="CrossReference"/>
                </w:rPr>
                <w:t>4.11.1</w:t>
              </w:r>
            </w:fldSimple>
            <w:r w:rsidR="007D43F6" w:rsidRPr="007D43F6">
              <w:rPr>
                <w:rStyle w:val="CrossReference"/>
              </w:rPr>
              <w:t xml:space="preserve"> </w:t>
            </w:r>
            <w:fldSimple w:instr=" REF _Ref357586090 \h  \* MERGEFORMAT ">
              <w:r w:rsidR="00245196" w:rsidRPr="00245196">
                <w:rPr>
                  <w:rStyle w:val="CrossReference"/>
                </w:rPr>
                <w:t>Campaign-related Metadata</w:t>
              </w:r>
            </w:fldSimple>
            <w:r>
              <w:t>.</w:t>
            </w:r>
          </w:p>
          <w:p w:rsidR="00B91FA5" w:rsidRDefault="00B91FA5" w:rsidP="00B91FA5">
            <w:pPr>
              <w:pStyle w:val="ProcessStep"/>
            </w:pPr>
            <w:r>
              <w:t xml:space="preserve">After making changes to the Campaign Metadata for a Campaign, click on </w:t>
            </w:r>
            <w:r w:rsidRPr="00B91FA5">
              <w:rPr>
                <w:rStyle w:val="ActionButton"/>
              </w:rPr>
              <w:t> </w:t>
            </w:r>
            <w:r w:rsidRPr="0049064B">
              <w:rPr>
                <w:rStyle w:val="ActionButton"/>
              </w:rPr>
              <w:t>Update</w:t>
            </w:r>
            <w:r>
              <w:rPr>
                <w:rStyle w:val="ActionButton"/>
              </w:rPr>
              <w:t> </w:t>
            </w:r>
            <w:r>
              <w:t xml:space="preserve"> to cause these changes to be written to the database.</w:t>
            </w:r>
          </w:p>
          <w:p w:rsidR="00B91FA5" w:rsidRDefault="00B91FA5" w:rsidP="00B91FA5">
            <w:pPr>
              <w:pStyle w:val="ProcessStep"/>
            </w:pPr>
            <w:r>
              <w:t>You can now click on another Campaign name and repeat this procedure.</w:t>
            </w:r>
          </w:p>
        </w:tc>
      </w:tr>
    </w:tbl>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600" w:name="_Toc355280383"/>
      <w:bookmarkStart w:id="601" w:name="_Toc357598074"/>
      <w:ins w:id="602" w:author="Peter" w:date="2013-05-08T09:19:00Z">
        <w:r>
          <w:t xml:space="preserve">Displaying and </w:t>
        </w:r>
      </w:ins>
      <w:r w:rsidR="006B60CC">
        <w:t>Editing Spectrum Metadata</w:t>
      </w:r>
      <w:bookmarkEnd w:id="600"/>
      <w:bookmarkEnd w:id="601"/>
    </w:p>
    <w:p w:rsidR="0049064B" w:rsidRDefault="0049064B" w:rsidP="0049064B">
      <w:pPr>
        <w:pStyle w:val="Body"/>
      </w:pPr>
      <w:r>
        <w:t xml:space="preserve">See section </w:t>
      </w:r>
      <w:fldSimple w:instr=" REF _Ref354084522 \r \h  \* MERGEFORMAT ">
        <w:r w:rsidR="00245196" w:rsidRPr="00245196">
          <w:rPr>
            <w:rStyle w:val="CrossReference"/>
          </w:rPr>
          <w:t>4.11.2</w:t>
        </w:r>
      </w:fldSimple>
      <w:r w:rsidRPr="0049064B">
        <w:rPr>
          <w:rStyle w:val="CrossReference"/>
        </w:rPr>
        <w:t xml:space="preserve"> </w:t>
      </w:r>
      <w:fldSimple w:instr=" REF _Ref354084526 \h  \* MERGEFORMAT ">
        <w:r w:rsidR="00245196" w:rsidRPr="00245196">
          <w:rPr>
            <w:rStyle w:val="CrossReference"/>
          </w:rPr>
          <w:t>Spectrum-related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rPr>
          <w:ins w:id="603" w:author="Peter" w:date="2013-05-08T09:19:00Z"/>
        </w:rPr>
      </w:pPr>
      <w:r>
        <w:t xml:space="preserve">In order to understand the operation of this Editor, it is helpful to understand how Spectrum Metadata are stored by Specchio. </w:t>
      </w:r>
      <w:ins w:id="604" w:author="Peter" w:date="2013-05-08T09:19:00Z">
        <w:r w:rsidR="00D04BE3">
          <w:t>There are two storage methods.</w:t>
        </w:r>
      </w:ins>
    </w:p>
    <w:p w:rsidR="00B465C8" w:rsidRPr="00B465C8" w:rsidRDefault="00D04BE3" w:rsidP="00D04BE3">
      <w:pPr>
        <w:pStyle w:val="HangingIndent"/>
        <w:rPr>
          <w:ins w:id="605" w:author="Peter" w:date="2013-05-08T09:19:00Z"/>
        </w:rPr>
      </w:pPr>
      <w:ins w:id="606" w:author="Peter" w:date="2013-05-08T09:19:00Z">
        <w:r>
          <w:t xml:space="preserve">Compulsory </w:t>
        </w:r>
        <w:r w:rsidR="00B465C8">
          <w:t>Metadata</w:t>
        </w:r>
        <w:r>
          <w:t xml:space="preserve">  </w:t>
        </w:r>
        <w:r>
          <w:tab/>
          <w:t xml:space="preserve">The following </w:t>
        </w:r>
        <w:r w:rsidR="00B465C8">
          <w:t>attributes</w:t>
        </w:r>
        <w:r>
          <w:t xml:space="preserve"> are stored for all Spectra and are always displayed.</w:t>
        </w:r>
        <w:r w:rsidR="00B465C8">
          <w:t xml:space="preserve"> These attributes are M</w:t>
        </w:r>
        <w:r w:rsidR="00B465C8" w:rsidRPr="00B465C8">
          <w:t xml:space="preserve">easurement 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p>
    <w:p w:rsidR="00CE0A1B" w:rsidRDefault="00D04BE3">
      <w:pPr>
        <w:pStyle w:val="HangingIndent"/>
        <w:pPrChange w:id="607" w:author="Peter" w:date="2013-05-08T09:19:00Z">
          <w:pPr>
            <w:pStyle w:val="Body"/>
          </w:pPr>
        </w:pPrChange>
      </w:pPr>
      <w:ins w:id="608" w:author="Peter" w:date="2013-05-08T09:19:00Z">
        <w:r>
          <w:t xml:space="preserve">EAV </w:t>
        </w:r>
        <w:r w:rsidR="00B465C8">
          <w:t xml:space="preserve">Metadata </w:t>
        </w:r>
        <w:r>
          <w:t xml:space="preserve">  </w:t>
        </w:r>
        <w:r>
          <w:tab/>
        </w:r>
      </w:ins>
      <w:r w:rsidR="006B60CC">
        <w:t xml:space="preserve">So that </w:t>
      </w:r>
      <w:del w:id="609" w:author="Peter" w:date="2013-05-08T09:19:00Z">
        <w:r w:rsidR="006B60CC">
          <w:delText xml:space="preserve">the </w:delText>
        </w:r>
      </w:del>
      <w:r w:rsidR="006B60CC">
        <w:t xml:space="preserve">space is optimised, </w:t>
      </w:r>
      <w:ins w:id="610" w:author="Peter" w:date="2013-05-08T09:19:00Z">
        <w:r w:rsidR="00B465C8">
          <w:t xml:space="preserve">for all other Metadata </w:t>
        </w:r>
        <w:r w:rsidR="00300FF1">
          <w:t>attributes</w:t>
        </w:r>
        <w:r w:rsidR="00B465C8">
          <w:t xml:space="preserve"> </w:t>
        </w:r>
      </w:ins>
      <w:r w:rsidR="006B60CC">
        <w:t xml:space="preserve">Specchio </w:t>
      </w:r>
      <w:del w:id="611" w:author="Peter" w:date="2013-05-08T09:19:00Z">
        <w:r w:rsidR="006B60CC">
          <w:delText xml:space="preserve">only </w:delText>
        </w:r>
      </w:del>
      <w:r w:rsidR="006B60CC">
        <w:t xml:space="preserve">stores </w:t>
      </w:r>
      <w:ins w:id="612" w:author="Peter" w:date="2013-05-08T09:19:00Z">
        <w:r w:rsidR="00B465C8">
          <w:t>only those</w:t>
        </w:r>
      </w:ins>
      <w:del w:id="613" w:author="Peter" w:date="2013-05-08T09:19:00Z">
        <w:r w:rsidR="006B60CC">
          <w:delText>Metadata</w:delText>
        </w:r>
      </w:del>
      <w:r w:rsidR="006B60CC">
        <w:t xml:space="preserve"> values which are set. They are stored in an Entity/Attribute/Value table, where one Metadata </w:t>
      </w:r>
      <w:ins w:id="614" w:author="Peter" w:date="2013-05-08T09:19:00Z">
        <w:r w:rsidR="00B465C8">
          <w:t>value</w:t>
        </w:r>
      </w:ins>
      <w:del w:id="615" w:author="Peter" w:date="2013-05-08T09:19:00Z">
        <w:r w:rsidR="006B60CC">
          <w:delText>item</w:delText>
        </w:r>
      </w:del>
      <w:r w:rsidR="006B60CC">
        <w:t xml:space="preserve"> is stored in each row of the table as an Attribute</w:t>
      </w:r>
      <w:ins w:id="616" w:author="Peter" w:date="2013-05-08T09:19:00Z">
        <w:r w:rsidR="00B465C8">
          <w:t>=</w:t>
        </w:r>
      </w:ins>
      <w:del w:id="617" w:author="Peter" w:date="2013-05-08T09:19:00Z">
        <w:r w:rsidR="006B60CC">
          <w:delText>/</w:delText>
        </w:r>
      </w:del>
      <w:r w:rsidR="006B60CC">
        <w:t>Value pair (such as Latitude=</w:t>
      </w:r>
      <w:r w:rsidR="007D43F6">
        <w:noBreakHyphen/>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5A0497" w:rsidRDefault="00F442DF" w:rsidP="00A7583F">
      <w:pPr>
        <w:pStyle w:val="Body"/>
        <w:rPr>
          <w:del w:id="618" w:author="Peter" w:date="2013-05-08T09:19:00Z"/>
        </w:rPr>
      </w:pPr>
      <w:ins w:id="619" w:author="Peter" w:date="2013-05-08T09:19:00Z">
        <w:r>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620"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621" w:author="Peter" w:date="2013-05-08T09:19:00Z"/>
        </w:rPr>
      </w:pPr>
      <w:moveToRangeStart w:id="622" w:author="Peter" w:date="2013-05-08T09:19:00Z" w:name="move355768088"/>
      <w:moveTo w:id="623"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622"/>
      <w:ins w:id="624" w:author="Peter" w:date="2013-05-08T09:19:00Z">
        <w:r w:rsidR="00F442DF">
          <w:t xml:space="preserve"> </w:t>
        </w:r>
        <w:r w:rsidR="00B465C8">
          <w:t>There are other cases too.</w:t>
        </w:r>
      </w:ins>
    </w:p>
    <w:p w:rsidR="00B465C8" w:rsidRDefault="00B465C8" w:rsidP="007D43F6">
      <w:pPr>
        <w:pStyle w:val="Heading4"/>
        <w:rPr>
          <w:ins w:id="625" w:author="Peter" w:date="2013-05-08T09:19:00Z"/>
        </w:rPr>
      </w:pPr>
      <w:ins w:id="626" w:author="Peter" w:date="2013-05-08T09:19:00Z">
        <w:r>
          <w:t xml:space="preserve">Displaying a </w:t>
        </w:r>
        <w:r w:rsidR="00CD22EF">
          <w:t xml:space="preserve">Single </w:t>
        </w:r>
        <w:r>
          <w:t>Spectrum’s Metadata</w:t>
        </w:r>
      </w:ins>
    </w:p>
    <w:p w:rsidR="00B465C8" w:rsidRDefault="00B465C8" w:rsidP="00B465C8">
      <w:pPr>
        <w:pStyle w:val="Body"/>
        <w:rPr>
          <w:ins w:id="627" w:author="Peter" w:date="2013-05-08T09:19:00Z"/>
        </w:rPr>
      </w:pPr>
      <w:ins w:id="628" w:author="Peter" w:date="2013-05-08T09:19:00Z">
        <w:r>
          <w:t>Displaying Metadata values is done using the Metadata editor window.</w:t>
        </w:r>
      </w:ins>
    </w:p>
    <w:p w:rsidR="00121DE8" w:rsidRDefault="00A64B00" w:rsidP="00A64B00">
      <w:pPr>
        <w:pStyle w:val="ProcessHeading"/>
        <w:rPr>
          <w:ins w:id="629" w:author="Peter" w:date="2013-05-08T09:19:00Z"/>
        </w:rPr>
      </w:pPr>
      <w:r>
        <w:t>To display a single Spectrum’s Metadata...</w:t>
      </w:r>
    </w:p>
    <w:tbl>
      <w:tblPr>
        <w:tblStyle w:val="Instructions"/>
        <w:tblW w:w="0" w:type="auto"/>
        <w:tblLook w:val="04A0"/>
      </w:tblPr>
      <w:tblGrid>
        <w:gridCol w:w="8862"/>
      </w:tblGrid>
      <w:tr w:rsidR="00CD22EF" w:rsidTr="00666C33">
        <w:trPr>
          <w:ins w:id="630" w:author="Peter" w:date="2013-05-08T09:19:00Z"/>
        </w:trPr>
        <w:tc>
          <w:tcPr>
            <w:tcW w:w="9571" w:type="dxa"/>
          </w:tcPr>
          <w:p w:rsidR="00CD22EF" w:rsidRDefault="00CD22EF" w:rsidP="00A64B00">
            <w:pPr>
              <w:pStyle w:val="ProcessStep"/>
              <w:rPr>
                <w:ins w:id="631" w:author="Peter" w:date="2013-05-08T09:19:00Z"/>
              </w:rPr>
            </w:pPr>
            <w:ins w:id="632" w:author="Peter" w:date="2013-05-08T09:19:00Z">
              <w:r>
                <w:t>Using the hierarchy browser, select the Spectrum or Spectra for which you wish to display the Metadata values.</w:t>
              </w:r>
            </w:ins>
          </w:p>
          <w:p w:rsidR="00CD22EF" w:rsidRDefault="00CD22EF" w:rsidP="00A64B00">
            <w:pPr>
              <w:pStyle w:val="ProcessStep"/>
              <w:rPr>
                <w:ins w:id="633" w:author="Peter" w:date="2013-05-08T09:19:00Z"/>
              </w:rPr>
            </w:pPr>
            <w:ins w:id="634" w:author="Peter" w:date="2013-05-08T09:19:00Z">
              <w:r>
                <w:t xml:space="preserve">Click on the </w:t>
              </w:r>
              <w:r w:rsidRPr="0049064B">
                <w:rPr>
                  <w:rStyle w:val="GUIWord"/>
                </w:rPr>
                <w:t>Metadata</w:t>
              </w:r>
              <w:r>
                <w:t xml:space="preserve"> tab to display Spectrum Metadata.</w:t>
              </w:r>
            </w:ins>
          </w:p>
          <w:p w:rsidR="00CD22EF" w:rsidRDefault="00CE0A1B" w:rsidP="00CD22EF">
            <w:pPr>
              <w:pStyle w:val="FigureIndented"/>
              <w:ind w:left="425"/>
              <w:rPr>
                <w:ins w:id="635" w:author="Peter" w:date="2013-05-08T09:19:00Z"/>
              </w:rPr>
            </w:pPr>
            <w:ins w:id="636" w:author="Peter" w:date="2013-05-08T09:19:00Z">
              <w:r>
                <w:rPr>
                  <w:lang w:val="en-AU"/>
                  <w:rPrChange w:id="637" w:author="Unknown">
                    <w:rPr>
                      <w:i/>
                      <w:color w:val="FF0000"/>
                      <w:lang w:val="en-AU"/>
                    </w:rPr>
                  </w:rPrChange>
                </w:rPr>
                <w:drawing>
                  <wp:inline distT="0" distB="0" distL="0" distR="0">
                    <wp:extent cx="4191000" cy="2405250"/>
                    <wp:effectExtent l="19050" t="0" r="0" b="0"/>
                    <wp:docPr id="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2"/>
                            <a:srcRect/>
                            <a:stretch>
                              <a:fillRect/>
                            </a:stretch>
                          </pic:blipFill>
                          <pic:spPr bwMode="auto">
                            <a:xfrm>
                              <a:off x="0" y="0"/>
                              <a:ext cx="4195581" cy="2407879"/>
                            </a:xfrm>
                            <a:prstGeom prst="rect">
                              <a:avLst/>
                            </a:prstGeom>
                            <a:noFill/>
                            <a:ln w="9525">
                              <a:noFill/>
                              <a:miter lim="800000"/>
                              <a:headEnd/>
                              <a:tailEnd/>
                            </a:ln>
                          </pic:spPr>
                        </pic:pic>
                      </a:graphicData>
                    </a:graphic>
                  </wp:inline>
                </w:drawing>
              </w:r>
            </w:ins>
          </w:p>
          <w:p w:rsidR="00CD22EF" w:rsidRPr="005A0497" w:rsidRDefault="00CD22EF" w:rsidP="00CD22EF">
            <w:pPr>
              <w:pStyle w:val="CaptionIndented"/>
              <w:ind w:left="425"/>
              <w:rPr>
                <w:ins w:id="638" w:author="Peter" w:date="2013-05-08T09:19:00Z"/>
              </w:rPr>
            </w:pPr>
            <w:ins w:id="639" w:author="Peter" w:date="2013-05-08T09:19:00Z">
              <w:r w:rsidRPr="00084655">
                <w:t xml:space="preserve">Figure </w:t>
              </w:r>
              <w:r w:rsidR="0045564E">
                <w:fldChar w:fldCharType="begin"/>
              </w:r>
              <w:r w:rsidR="00410625">
                <w:instrText xml:space="preserve"> SEQ Figure \* ARABIC </w:instrText>
              </w:r>
              <w:r w:rsidR="0045564E">
                <w:fldChar w:fldCharType="separate"/>
              </w:r>
            </w:ins>
            <w:r w:rsidR="00245196">
              <w:rPr>
                <w:noProof/>
              </w:rPr>
              <w:t>34</w:t>
            </w:r>
            <w:ins w:id="640" w:author="Peter" w:date="2013-05-08T09:19:00Z">
              <w:r w:rsidR="0045564E">
                <w:fldChar w:fldCharType="end"/>
              </w:r>
              <w:r w:rsidRPr="00084655">
                <w:t xml:space="preserve">: Metadata editor </w:t>
              </w:r>
              <w:r>
                <w:t>dialog</w:t>
              </w:r>
            </w:ins>
          </w:p>
          <w:p w:rsidR="00CD22EF" w:rsidRDefault="00CD22EF" w:rsidP="00CD22EF">
            <w:pPr>
              <w:pStyle w:val="Bullet"/>
              <w:ind w:left="425"/>
              <w:rPr>
                <w:ins w:id="641" w:author="Peter" w:date="2013-05-08T09:19:00Z"/>
              </w:rPr>
            </w:pPr>
            <w:ins w:id="642" w:author="Peter" w:date="2013-05-08T09:19:00Z">
              <w:r>
                <w:t xml:space="preserve">Select or de-select the check boxes for the Metadata Groups. The check boxes are displayed on the right </w:t>
              </w:r>
            </w:ins>
            <w:r w:rsidR="00CB28A6">
              <w:t xml:space="preserve">in the </w:t>
            </w:r>
            <w:r w:rsidR="00CB28A6" w:rsidRPr="00C20C86">
              <w:t>Spe</w:t>
            </w:r>
            <w:r w:rsidR="00CB28A6">
              <w:t>ctrum Metadata Group selection area</w:t>
            </w:r>
            <w:ins w:id="643" w:author="Peter" w:date="2013-05-08T09:19:00Z">
              <w:r>
                <w:t>.</w:t>
              </w:r>
            </w:ins>
          </w:p>
          <w:p w:rsidR="00CD22EF" w:rsidRDefault="00CD22EF" w:rsidP="00CD22EF">
            <w:pPr>
              <w:pStyle w:val="Bullet"/>
              <w:ind w:left="425"/>
              <w:rPr>
                <w:ins w:id="644" w:author="Peter" w:date="2013-05-08T09:19:00Z"/>
              </w:rPr>
            </w:pPr>
            <w:ins w:id="645" w:author="Peter" w:date="2013-05-08T09:19:00Z">
              <w:r>
                <w:t>Scroll to the required Metadata Group to see the values of the Metadata attribute in that group.</w:t>
              </w:r>
            </w:ins>
          </w:p>
        </w:tc>
      </w:tr>
    </w:tbl>
    <w:p w:rsidR="00CD22EF" w:rsidRDefault="00CD22EF" w:rsidP="00CD22EF">
      <w:pPr>
        <w:pStyle w:val="Body"/>
        <w:rPr>
          <w:ins w:id="646" w:author="Peter" w:date="2013-05-08T09:19:00Z"/>
        </w:rPr>
      </w:pPr>
      <w:ins w:id="647" w:author="Peter" w:date="2013-05-08T09:19:00Z">
        <w:r>
          <w:t xml:space="preserve">Metadata </w:t>
        </w:r>
      </w:ins>
      <w:r w:rsidR="00CB28A6">
        <w:t>A</w:t>
      </w:r>
      <w:ins w:id="648" w:author="Peter" w:date="2013-05-08T09:19:00Z">
        <w:r>
          <w:t>ttributes which do not have values are not displayed.</w:t>
        </w:r>
      </w:ins>
    </w:p>
    <w:p w:rsidR="00BE3829" w:rsidRDefault="00BE3829" w:rsidP="007D43F6">
      <w:pPr>
        <w:pStyle w:val="Heading4"/>
      </w:pPr>
      <w:r>
        <w:t xml:space="preserve">Editing Metadata for a </w:t>
      </w:r>
      <w:r w:rsidR="0007175F">
        <w:t>S</w:t>
      </w:r>
      <w:r>
        <w:t>ingle Spectrum</w:t>
      </w:r>
    </w:p>
    <w:p w:rsidR="005A0497" w:rsidRDefault="008160AA" w:rsidP="00A7583F">
      <w:pPr>
        <w:pStyle w:val="Body"/>
      </w:pPr>
      <w:ins w:id="649" w:author="Peter" w:date="2013-05-08T09:19:00Z">
        <w:r>
          <w:t xml:space="preserve">When you </w:t>
        </w:r>
        <w:r w:rsidR="00453EF9">
          <w:t>n</w:t>
        </w:r>
        <w:r w:rsidR="005A0497">
          <w:t xml:space="preserve">avigate to </w:t>
        </w:r>
        <w:r>
          <w:t>a</w:t>
        </w:r>
        <w:r w:rsidR="00453EF9">
          <w:t xml:space="preserve"> </w:t>
        </w:r>
      </w:ins>
      <w:r w:rsidR="005A0497">
        <w:t xml:space="preserve">Spectrum in the Campaign </w:t>
      </w:r>
      <w:ins w:id="650" w:author="Peter" w:date="2013-05-08T09:19:00Z">
        <w:r w:rsidR="00300FF1">
          <w:t>hierarchy browser</w:t>
        </w:r>
        <w:r>
          <w:t xml:space="preserve"> and c</w:t>
        </w:r>
        <w:r w:rsidR="0049064B">
          <w:t xml:space="preserve">lick </w:t>
        </w:r>
      </w:ins>
      <w:del w:id="651" w:author="Peter" w:date="2013-05-08T09:19:00Z">
        <w:r w:rsidR="005A0497">
          <w:delText>Tree Navigator</w:delText>
        </w:r>
        <w:r w:rsidR="00AE7011">
          <w:delText>. C</w:delText>
        </w:r>
        <w:r w:rsidR="0049064B">
          <w:delText xml:space="preserve">lick </w:delText>
        </w:r>
      </w:del>
      <w:r w:rsidR="0049064B">
        <w:t>on it to highlight it</w:t>
      </w:r>
      <w:ins w:id="652" w:author="Peter" w:date="2013-05-08T09:19:00Z">
        <w:r>
          <w:t>,</w:t>
        </w:r>
      </w:ins>
      <w:del w:id="653" w:author="Peter" w:date="2013-05-08T09:19:00Z">
        <w:r w:rsidR="0049064B">
          <w:delText xml:space="preserve"> and</w:delText>
        </w:r>
        <w:r w:rsidR="005A0497">
          <w:delText xml:space="preserve"> to display</w:delText>
        </w:r>
      </w:del>
      <w:r w:rsidR="005A0497">
        <w:t xml:space="preserve"> that Spectrum’s Metadata</w:t>
      </w:r>
      <w:ins w:id="654" w:author="Peter" w:date="2013-05-08T09:19:00Z">
        <w:r>
          <w:t xml:space="preserve"> is displayed. </w:t>
        </w:r>
      </w:ins>
      <w:del w:id="655" w:author="Peter" w:date="2013-05-08T09:19:00Z">
        <w:r w:rsidR="005A0497">
          <w:delText>.</w:delText>
        </w:r>
      </w:del>
    </w:p>
    <w:p w:rsidR="005A0497" w:rsidRDefault="00CE0A1B" w:rsidP="00EB49E0">
      <w:pPr>
        <w:pStyle w:val="Figure"/>
        <w:rPr>
          <w:del w:id="656" w:author="Peter" w:date="2013-05-08T09:19:00Z"/>
        </w:rPr>
      </w:pPr>
      <w:del w:id="657" w:author="Peter" w:date="2013-05-08T09:19:00Z">
        <w:r>
          <w:rPr>
            <w:lang w:val="en-AU"/>
            <w:rPrChange w:id="658" w:author="Unknown">
              <w:rPr>
                <w:i/>
                <w:color w:val="FF0000"/>
                <w:lang w:val="en-AU"/>
              </w:rPr>
            </w:rPrChange>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2"/>
                      <a:srcRect/>
                      <a:stretch>
                        <a:fillRect/>
                      </a:stretch>
                    </pic:blipFill>
                    <pic:spPr bwMode="auto">
                      <a:xfrm>
                        <a:off x="0" y="0"/>
                        <a:ext cx="5530131" cy="3173791"/>
                      </a:xfrm>
                      <a:prstGeom prst="rect">
                        <a:avLst/>
                      </a:prstGeom>
                      <a:noFill/>
                      <a:ln w="9525">
                        <a:noFill/>
                        <a:miter lim="800000"/>
                        <a:headEnd/>
                        <a:tailEnd/>
                      </a:ln>
                    </pic:spPr>
                  </pic:pic>
                </a:graphicData>
              </a:graphic>
            </wp:inline>
          </w:drawing>
        </w:r>
      </w:del>
    </w:p>
    <w:p w:rsidR="005A0497" w:rsidRPr="005A0497" w:rsidRDefault="005A0497" w:rsidP="00EB49E0">
      <w:pPr>
        <w:pStyle w:val="Caption"/>
        <w:rPr>
          <w:del w:id="659" w:author="Peter" w:date="2013-05-08T09:19:00Z"/>
        </w:rPr>
      </w:pPr>
      <w:del w:id="660" w:author="Peter" w:date="2013-05-08T09:19:00Z">
        <w:r w:rsidRPr="00084655">
          <w:delText xml:space="preserve">Figure </w:delText>
        </w:r>
        <w:r w:rsidR="0045564E">
          <w:fldChar w:fldCharType="begin"/>
        </w:r>
        <w:r w:rsidR="0059560A">
          <w:delInstrText xml:space="preserve"> SEQ Figure \* ARABIC </w:delInstrText>
        </w:r>
        <w:r w:rsidR="0045564E">
          <w:fldChar w:fldCharType="separate"/>
        </w:r>
        <w:r w:rsidR="00C20C86">
          <w:rPr>
            <w:noProof/>
          </w:rPr>
          <w:delText>28</w:delText>
        </w:r>
        <w:r w:rsidR="0045564E">
          <w:fldChar w:fldCharType="end"/>
        </w:r>
        <w:r w:rsidRPr="00084655">
          <w:delText xml:space="preserve">: Metadata editor </w:delText>
        </w:r>
        <w:r>
          <w:delText>dialog</w:delText>
        </w:r>
      </w:del>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Click on the Metadata group check boxes in the right hand panel to show or hide the various Metadata groups.</w:t>
      </w:r>
    </w:p>
    <w:p w:rsidR="00F50667" w:rsidRDefault="00A44F61" w:rsidP="00A7583F">
      <w:pPr>
        <w:pStyle w:val="Body"/>
      </w:pPr>
      <w:r>
        <w:t>In each of the processes in this section, a</w:t>
      </w:r>
      <w:r w:rsidR="00CB28A6">
        <w:t>fter</w:t>
      </w:r>
      <w:del w:id="661" w:author="Peter" w:date="2013-05-08T09:19:00Z">
        <w:r w:rsidR="00F50667">
          <w:delText>Whenever a</w:delText>
        </w:r>
      </w:del>
      <w:r w:rsidR="00F50667">
        <w:t xml:space="preserve"> </w:t>
      </w:r>
      <w:ins w:id="662" w:author="Peter" w:date="2013-05-08T09:19:00Z">
        <w:r w:rsidR="00CB28A6">
          <w:t>you change or delete</w:t>
        </w:r>
      </w:ins>
      <w:r w:rsidR="00CB28A6">
        <w:t xml:space="preserve"> any </w:t>
      </w:r>
      <w:r w:rsidR="00F50667">
        <w:t xml:space="preserve">Metadata value </w:t>
      </w:r>
      <w:ins w:id="663" w:author="Peter" w:date="2013-05-08T09:19:00Z">
        <w:r w:rsidR="00CB28A6">
          <w:t xml:space="preserve">click </w:t>
        </w:r>
        <w:r w:rsidR="00CB28A6" w:rsidRPr="00300FF1">
          <w:rPr>
            <w:rStyle w:val="ActionButton"/>
          </w:rPr>
          <w:t> Update</w:t>
        </w:r>
        <w:r w:rsidR="00CB28A6" w:rsidRPr="00121DE8">
          <w:rPr>
            <w:rStyle w:val="ActionButton"/>
          </w:rPr>
          <w:t> </w:t>
        </w:r>
      </w:ins>
      <w:r w:rsidR="00CB28A6">
        <w:t xml:space="preserve"> to write your change back into the database</w:t>
      </w:r>
      <w:ins w:id="664" w:author="Peter" w:date="2013-05-08T09:19:00Z">
        <w:r w:rsidR="00CB28A6">
          <w:t>.</w:t>
        </w:r>
      </w:ins>
      <w:r w:rsidR="00CB28A6">
        <w:t xml:space="preserve"> I</w:t>
      </w:r>
      <w:del w:id="665" w:author="Peter" w:date="2013-05-08T09:19:00Z">
        <w:r w:rsidR="00F50667">
          <w:delText>is changed</w:delText>
        </w:r>
      </w:del>
      <w:r w:rsidR="00F50667">
        <w:t xml:space="preserve">f that metadata value is shared by </w:t>
      </w:r>
      <w:ins w:id="666" w:author="Peter" w:date="2013-05-08T09:19:00Z">
        <w:r w:rsidR="00300FF1">
          <w:t>another unselected</w:t>
        </w:r>
      </w:ins>
      <w:del w:id="667" w:author="Peter" w:date="2013-05-08T09:19:00Z">
        <w:r w:rsidR="00F50667">
          <w:delText>more than one</w:delText>
        </w:r>
      </w:del>
      <w:r w:rsidR="00F50667">
        <w:t xml:space="preserve"> Spectrum, the following dialog will be displayed</w:t>
      </w:r>
      <w:r w:rsidR="00CB28A6">
        <w:t xml:space="preserve">. </w:t>
      </w:r>
      <w:ins w:id="668" w:author="Peter" w:date="2013-05-08T09:19:00Z">
        <w:r w:rsidR="00300FF1">
          <w:t xml:space="preserve">The first sentence </w:t>
        </w:r>
      </w:ins>
      <w:r w:rsidR="00CB28A6">
        <w:t>in the dialog box will</w:t>
      </w:r>
      <w:ins w:id="669" w:author="Peter" w:date="2013-05-08T09:19:00Z">
        <w:r w:rsidR="00300FF1">
          <w:t xml:space="preserve"> change to “You are about to </w:t>
        </w:r>
        <w:r w:rsidR="00300FF1" w:rsidRPr="0043642F">
          <w:rPr>
            <w:rStyle w:val="iEmphasis"/>
          </w:rPr>
          <w:t>delete</w:t>
        </w:r>
        <w:r w:rsidR="00300FF1">
          <w:t xml:space="preserve"> a shared record...” if you have deleted the </w:t>
        </w:r>
        <w:r w:rsidR="0043642F">
          <w:t>Metadata value</w:t>
        </w:r>
      </w:ins>
      <w:r w:rsidR="00CB28A6">
        <w:t xml:space="preserve"> rather than changed it</w:t>
      </w:r>
      <w:r w:rsidR="00F50667">
        <w:t>.</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3"/>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670" w:name="_Ref354068263"/>
      <w:r w:rsidRPr="00084655">
        <w:t xml:space="preserve">Figure </w:t>
      </w:r>
      <w:fldSimple w:instr=" SEQ Figure \* ARABIC ">
        <w:r w:rsidR="00245196">
          <w:rPr>
            <w:noProof/>
          </w:rPr>
          <w:t>35</w:t>
        </w:r>
      </w:fldSimple>
      <w:r w:rsidRPr="00084655">
        <w:t xml:space="preserve">: </w:t>
      </w:r>
      <w:bookmarkEnd w:id="670"/>
      <w:r w:rsidR="0007175F">
        <w:t>Shared data operation selector dialog</w:t>
      </w:r>
    </w:p>
    <w:p w:rsidR="00CB28A6" w:rsidRDefault="00F50667" w:rsidP="00CB28A6">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rsidR="00CB28A6">
        <w:t xml:space="preserve"> button is clicked. The exact choice of options will depend on whether you performed a change or a delete.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w:t>
      </w:r>
      <w:ins w:id="671" w:author="Peter" w:date="2013-05-08T09:19:00Z">
        <w:r w:rsidR="008160AA">
          <w:t xml:space="preserve">or deleted </w:t>
        </w:r>
      </w:ins>
      <w:r>
        <w:t xml:space="preserve">and </w:t>
      </w:r>
      <w:ins w:id="672" w:author="Peter" w:date="2013-05-08T09:19:00Z">
        <w:r w:rsidR="008160AA">
          <w:t xml:space="preserve">therefore </w:t>
        </w:r>
      </w:ins>
      <w:r>
        <w:t xml:space="preserve">all </w:t>
      </w:r>
      <w:ins w:id="673" w:author="Peter" w:date="2013-05-08T09:19:00Z">
        <w:r w:rsidR="008160AA">
          <w:t>S</w:t>
        </w:r>
        <w:r>
          <w:t>pectra</w:t>
        </w:r>
      </w:ins>
      <w:del w:id="674" w:author="Peter" w:date="2013-05-08T09:19:00Z">
        <w:r>
          <w:delText>spectra</w:delText>
        </w:r>
      </w:del>
      <w:r>
        <w:t xml:space="preserve"> which </w:t>
      </w:r>
      <w:r w:rsidR="0007175F">
        <w:t>share</w:t>
      </w:r>
      <w:r>
        <w:t xml:space="preserve"> this Metadata value will be </w:t>
      </w:r>
      <w:ins w:id="675" w:author="Peter" w:date="2013-05-08T09:19:00Z">
        <w:r w:rsidR="008160AA">
          <w:t>affected</w:t>
        </w:r>
        <w:r>
          <w:t xml:space="preserve"> </w:t>
        </w:r>
        <w:r w:rsidR="0043642F">
          <w:t>by</w:t>
        </w:r>
      </w:ins>
      <w:del w:id="676" w:author="Peter" w:date="2013-05-08T09:19:00Z">
        <w:r>
          <w:delText>updated with</w:delText>
        </w:r>
      </w:del>
      <w:r>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Specchio will create a new entry in the Entity/Attribute/Value table and link only the selected </w:t>
      </w:r>
      <w:ins w:id="677" w:author="Peter" w:date="2013-05-08T09:19:00Z">
        <w:r w:rsidR="008160AA">
          <w:t>S</w:t>
        </w:r>
        <w:r>
          <w:t>pectr</w:t>
        </w:r>
        <w:r w:rsidR="0007175F">
          <w:t>um</w:t>
        </w:r>
        <w:r>
          <w:t xml:space="preserve"> to it. </w:t>
        </w:r>
        <w:r w:rsidR="008160AA">
          <w:t xml:space="preserve">For a delete operation, only the reference to the current Spectrum will be removed from the Entity list. </w:t>
        </w:r>
        <w:r w:rsidR="0007175F">
          <w:t>No o</w:t>
        </w:r>
        <w:r>
          <w:t xml:space="preserve">ther </w:t>
        </w:r>
        <w:r w:rsidR="008160AA">
          <w:t>S</w:t>
        </w:r>
        <w:r w:rsidR="0043642F">
          <w:t>pectrum</w:t>
        </w:r>
      </w:ins>
      <w:del w:id="678" w:author="Peter" w:date="2013-05-08T09:19:00Z">
        <w:r>
          <w:delText>spectr</w:delText>
        </w:r>
        <w:r w:rsidR="0007175F">
          <w:delText>um</w:delText>
        </w:r>
        <w:r>
          <w:delText xml:space="preserve"> to it. </w:delText>
        </w:r>
        <w:r w:rsidR="0007175F">
          <w:delText>No o</w:delText>
        </w:r>
        <w:r>
          <w:delText>ther spectra</w:delText>
        </w:r>
      </w:del>
      <w:r>
        <w:t xml:space="preserve"> will be affected.</w:t>
      </w:r>
    </w:p>
    <w:p w:rsidR="0043642F" w:rsidRPr="0043642F" w:rsidRDefault="0043642F" w:rsidP="00F50667">
      <w:pPr>
        <w:pStyle w:val="HangingIndent"/>
        <w:rPr>
          <w:ins w:id="679" w:author="Peter" w:date="2013-05-08T09:19:00Z"/>
        </w:rPr>
      </w:pPr>
      <w:ins w:id="680" w:author="Peter" w:date="2013-05-08T09:19:00Z">
        <w:r>
          <w:rPr>
            <w:rStyle w:val="GUIWord"/>
          </w:rPr>
          <w:t xml:space="preserve">Delete record of selected spectra   </w:t>
        </w:r>
        <w:r>
          <w:rPr>
            <w:rStyle w:val="GUIWord"/>
          </w:rPr>
          <w:tab/>
        </w:r>
        <w:r>
          <w:t>The reference to the selected Spectrum or Spectra will be removed from the Entity list in this Metadata value’s Entity/Attribute/Value field. Therefore, the Metadata Attribute value will be deleted from the selected Spectrum or Spectra only. No other Spectrum will be affected.</w:t>
        </w:r>
      </w:ins>
    </w:p>
    <w:p w:rsidR="00F50667" w:rsidRDefault="00F50667" w:rsidP="00F50667">
      <w:pPr>
        <w:pStyle w:val="HangingIndent"/>
      </w:pPr>
      <w:r w:rsidRPr="00F50667">
        <w:rPr>
          <w:rStyle w:val="GUIWord"/>
        </w:rPr>
        <w:t>Cancel update operation</w:t>
      </w:r>
      <w:r>
        <w:t xml:space="preserve">   </w:t>
      </w:r>
      <w:r>
        <w:tab/>
        <w:t xml:space="preserve">No changes </w:t>
      </w:r>
      <w:ins w:id="681" w:author="Peter" w:date="2013-05-08T09:19:00Z">
        <w:r w:rsidR="0043642F">
          <w:t xml:space="preserve">for this Metadata value </w:t>
        </w:r>
      </w:ins>
      <w:r>
        <w:t xml:space="preserve">will be made when the </w:t>
      </w:r>
      <w:r w:rsidR="00A44F61" w:rsidRPr="00A44F61">
        <w:rPr>
          <w:rStyle w:val="ActionButton"/>
        </w:rPr>
        <w:t> </w:t>
      </w:r>
      <w:r w:rsidRPr="0007175F">
        <w:rPr>
          <w:rStyle w:val="ActionButton"/>
        </w:rPr>
        <w:t>OK</w:t>
      </w:r>
      <w:r w:rsidR="00A44F61">
        <w:rPr>
          <w:rStyle w:val="ActionButton"/>
        </w:rPr>
        <w:t> </w:t>
      </w:r>
      <w:r>
        <w:t xml:space="preserve"> button is clicked.</w:t>
      </w:r>
      <w:r w:rsidR="00A44F61" w:rsidRPr="00A44F61">
        <w:t xml:space="preserve"> </w:t>
      </w:r>
      <w:r w:rsidR="00A44F61">
        <w:t>You should</w:t>
      </w:r>
      <w:ins w:id="682" w:author="Peter" w:date="2013-05-08T09:19:00Z">
        <w:r w:rsidR="00A44F61">
          <w:t xml:space="preserve"> then</w:t>
        </w:r>
      </w:ins>
      <w:r w:rsidR="00A44F61">
        <w:t xml:space="preserve">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del w:id="683" w:author="Peter" w:date="2013-05-08T09:19:00Z">
        <w:r w:rsidR="00ED21BA">
          <w:delText>to be redisplayed</w:delText>
        </w:r>
      </w:del>
    </w:p>
    <w:p w:rsidR="00F50667" w:rsidRDefault="00F50667" w:rsidP="00F50667">
      <w:pPr>
        <w:pStyle w:val="Body"/>
      </w:pPr>
      <w:r>
        <w:t xml:space="preserve">If the </w:t>
      </w:r>
      <w:r w:rsidR="00A44F61" w:rsidRPr="00A44F61">
        <w:rPr>
          <w:rStyle w:val="ActionButton"/>
        </w:rPr>
        <w:t> </w:t>
      </w:r>
      <w:r w:rsidRPr="00A44F61">
        <w:rPr>
          <w:rStyle w:val="ActionButton"/>
        </w:rPr>
        <w:t>Cancel</w:t>
      </w:r>
      <w:r w:rsidR="00A44F61" w:rsidRPr="00A44F61">
        <w:rPr>
          <w:rStyle w:val="ActionButton"/>
        </w:rPr>
        <w:t> </w:t>
      </w:r>
      <w:r>
        <w:t xml:space="preserve"> button is clicked, no changes are made regardless of the selection made in the dialog.</w:t>
      </w:r>
      <w:r w:rsidR="00A44F61">
        <w:t xml:space="preserve"> In this case too you</w:t>
      </w:r>
      <w:r w:rsidR="00ED21BA">
        <w:t xml:space="preserve"> should</w:t>
      </w:r>
      <w:ins w:id="684" w:author="Peter" w:date="2013-05-08T09:19:00Z">
        <w:r w:rsidR="00ED21BA">
          <w:t xml:space="preserve"> </w:t>
        </w:r>
      </w:ins>
      <w:r w:rsidR="00ED21BA">
        <w:t xml:space="preserve">click on </w:t>
      </w:r>
      <w:r w:rsidR="00A44F61" w:rsidRPr="00A44F61">
        <w:rPr>
          <w:rStyle w:val="ActionButton"/>
        </w:rPr>
        <w:t> </w:t>
      </w:r>
      <w:r w:rsidR="00ED21BA" w:rsidRPr="00ED21BA">
        <w:rPr>
          <w:rStyle w:val="ActionButton"/>
        </w:rPr>
        <w:t>Reset</w:t>
      </w:r>
      <w:r w:rsidR="00A44F61">
        <w:rPr>
          <w:rStyle w:val="ActionButton"/>
        </w:rPr>
        <w:t> </w:t>
      </w:r>
      <w:r w:rsidR="00ED21BA">
        <w:t xml:space="preserve"> to cause the original database values to be redisplayed. </w:t>
      </w:r>
    </w:p>
    <w:p w:rsidR="005A0497" w:rsidRPr="00453EF9" w:rsidRDefault="00A44F61" w:rsidP="00A7583F">
      <w:pPr>
        <w:pStyle w:val="Body"/>
        <w:rPr>
          <w:rStyle w:val="Strong"/>
          <w:rPrChange w:id="685" w:author="Peter" w:date="2013-05-08T09:19:00Z">
            <w:rPr/>
          </w:rPrChange>
        </w:rPr>
      </w:pPr>
      <w:r>
        <w:rPr>
          <w:rStyle w:val="Strong"/>
        </w:rPr>
        <w:t>To modify a Metadata value...</w:t>
      </w:r>
    </w:p>
    <w:tbl>
      <w:tblPr>
        <w:tblStyle w:val="Instructions"/>
        <w:tblW w:w="0" w:type="auto"/>
        <w:tblLook w:val="04A0"/>
      </w:tblPr>
      <w:tblGrid>
        <w:gridCol w:w="8862"/>
      </w:tblGrid>
      <w:tr w:rsidR="00CD22EF" w:rsidTr="00666C33">
        <w:trPr>
          <w:ins w:id="686" w:author="Peter" w:date="2013-05-08T09:19:00Z"/>
        </w:trPr>
        <w:tc>
          <w:tcPr>
            <w:tcW w:w="8862" w:type="dxa"/>
          </w:tcPr>
          <w:p w:rsidR="00CD22EF" w:rsidRPr="00F50667" w:rsidRDefault="00CD22EF" w:rsidP="00CD22EF">
            <w:pPr>
              <w:pStyle w:val="Bullet"/>
              <w:ind w:left="425"/>
              <w:rPr>
                <w:ins w:id="687" w:author="Peter" w:date="2013-05-08T09:19:00Z"/>
              </w:rPr>
            </w:pPr>
            <w:ins w:id="688" w:author="Peter" w:date="2013-05-08T09:19:00Z">
              <w:r w:rsidRPr="00F50667">
                <w:t>Ensure the value to be modified is displayed</w:t>
              </w:r>
            </w:ins>
            <w:r w:rsidR="00A44F61">
              <w:t xml:space="preserve"> by n</w:t>
            </w:r>
            <w:ins w:id="689" w:author="Peter" w:date="2013-05-08T09:19:00Z">
              <w:r w:rsidRPr="00F50667">
                <w:t>avigat</w:t>
              </w:r>
            </w:ins>
            <w:r w:rsidR="00A44F61">
              <w:t>ing</w:t>
            </w:r>
            <w:ins w:id="690" w:author="Peter" w:date="2013-05-08T09:19:00Z">
              <w:r w:rsidRPr="00F50667">
                <w:t xml:space="preserve"> to the correct Spectrum, ensur</w:t>
              </w:r>
            </w:ins>
            <w:r w:rsidR="00A44F61">
              <w:t>ing</w:t>
            </w:r>
            <w:ins w:id="691" w:author="Peter" w:date="2013-05-08T09:19:00Z">
              <w:r w:rsidRPr="00F50667">
                <w:t xml:space="preserve"> that the check box for the required Metadata g</w:t>
              </w:r>
              <w:r>
                <w:t>roup is ticked and scroll</w:t>
              </w:r>
            </w:ins>
            <w:r w:rsidR="00A44F61">
              <w:t>ing</w:t>
            </w:r>
            <w:ins w:id="692" w:author="Peter" w:date="2013-05-08T09:19:00Z">
              <w:r>
                <w:t xml:space="preserve"> to that</w:t>
              </w:r>
              <w:r w:rsidRPr="00F50667">
                <w:t xml:space="preserve"> Metadata group.</w:t>
              </w:r>
            </w:ins>
          </w:p>
          <w:p w:rsidR="00CD22EF" w:rsidRPr="00F50667" w:rsidRDefault="00CD22EF" w:rsidP="00CD22EF">
            <w:pPr>
              <w:pStyle w:val="Bullet"/>
              <w:ind w:left="425"/>
              <w:rPr>
                <w:ins w:id="693" w:author="Peter" w:date="2013-05-08T09:19:00Z"/>
              </w:rPr>
            </w:pPr>
            <w:ins w:id="694" w:author="Peter" w:date="2013-05-08T09:19:00Z">
              <w:r>
                <w:t>Click in the field and type in</w:t>
              </w:r>
              <w:r w:rsidRPr="00F50667">
                <w:t xml:space="preserve"> the required value. When the field contains a valid value the </w:t>
              </w:r>
            </w:ins>
            <w:r w:rsidR="00A44F61" w:rsidRPr="00A44F61">
              <w:rPr>
                <w:rStyle w:val="ActionButton"/>
              </w:rPr>
              <w:t> </w:t>
            </w:r>
            <w:ins w:id="695" w:author="Peter" w:date="2013-05-08T09:19:00Z">
              <w:r w:rsidRPr="00BE3829">
                <w:rPr>
                  <w:rStyle w:val="ActionButton"/>
                </w:rPr>
                <w:t>Update</w:t>
              </w:r>
            </w:ins>
            <w:r w:rsidR="00A44F61">
              <w:rPr>
                <w:rStyle w:val="ActionButton"/>
              </w:rPr>
              <w:t> </w:t>
            </w:r>
            <w:ins w:id="696" w:author="Peter" w:date="2013-05-08T09:19:00Z">
              <w:r w:rsidRPr="00F50667">
                <w:t xml:space="preserve"> button will become valid.</w:t>
              </w:r>
            </w:ins>
          </w:p>
          <w:p w:rsidR="00CD22EF" w:rsidRPr="00CD22EF" w:rsidRDefault="00CD22EF" w:rsidP="00CD22EF">
            <w:pPr>
              <w:pStyle w:val="Bullet"/>
              <w:ind w:left="425"/>
              <w:rPr>
                <w:ins w:id="697" w:author="Peter" w:date="2013-05-08T09:19:00Z"/>
                <w:rStyle w:val="Strong"/>
                <w:b w:val="0"/>
                <w:bCs w:val="0"/>
              </w:rPr>
            </w:pPr>
            <w:ins w:id="698" w:author="Peter" w:date="2013-05-08T09:19:00Z">
              <w:r w:rsidRPr="00F50667">
                <w:t xml:space="preserve">Click on the </w:t>
              </w:r>
            </w:ins>
            <w:r w:rsidR="00A44F61" w:rsidRPr="00A44F61">
              <w:rPr>
                <w:rStyle w:val="ActionButton"/>
              </w:rPr>
              <w:t> </w:t>
            </w:r>
            <w:ins w:id="699" w:author="Peter" w:date="2013-05-08T09:19:00Z">
              <w:r w:rsidRPr="00BE3829">
                <w:rPr>
                  <w:rStyle w:val="ActionButton"/>
                </w:rPr>
                <w:t>Update</w:t>
              </w:r>
            </w:ins>
            <w:r w:rsidR="00A44F61">
              <w:rPr>
                <w:rStyle w:val="ActionButton"/>
              </w:rPr>
              <w:t> </w:t>
            </w:r>
            <w:ins w:id="700" w:author="Peter" w:date="2013-05-08T09:19:00Z">
              <w:r w:rsidRPr="00F50667">
                <w:t xml:space="preserve"> button to write the </w:t>
              </w:r>
              <w:r>
                <w:t>modified value</w:t>
              </w:r>
              <w:r w:rsidRPr="00F50667">
                <w:t xml:space="preserve"> back to the database.</w:t>
              </w:r>
              <w:r>
                <w:t xml:space="preserve"> If the Metadata is shared by more than one Spectrum, the dialog in </w:t>
              </w:r>
              <w:r w:rsidR="0045564E">
                <w:fldChar w:fldCharType="begin"/>
              </w:r>
              <w:r>
                <w:instrText xml:space="preserve"> REF _Ref354068263 \h </w:instrText>
              </w:r>
            </w:ins>
            <w:r w:rsidR="00666C33">
              <w:instrText xml:space="preserve"> \* MERGEFORMAT </w:instrText>
            </w:r>
            <w:ins w:id="701" w:author="Peter" w:date="2013-05-08T09:19:00Z">
              <w:r w:rsidR="0045564E">
                <w:fldChar w:fldCharType="separate"/>
              </w:r>
            </w:ins>
            <w:r w:rsidR="00245196" w:rsidRPr="00084655">
              <w:t xml:space="preserve">Figure </w:t>
            </w:r>
            <w:r w:rsidR="00245196">
              <w:rPr>
                <w:noProof/>
              </w:rPr>
              <w:t>35</w:t>
            </w:r>
            <w:r w:rsidR="00245196" w:rsidRPr="00084655">
              <w:t xml:space="preserve">: </w:t>
            </w:r>
            <w:ins w:id="702" w:author="Peter" w:date="2013-05-08T09:19:00Z">
              <w:r w:rsidR="0045564E">
                <w:fldChar w:fldCharType="end"/>
              </w:r>
              <w:r>
                <w:t xml:space="preserve"> will be displayed. Select your desired action and click </w:t>
              </w:r>
            </w:ins>
            <w:r w:rsidR="00A44F61" w:rsidRPr="00A44F61">
              <w:rPr>
                <w:rStyle w:val="ActionButton"/>
              </w:rPr>
              <w:t> </w:t>
            </w:r>
            <w:ins w:id="703" w:author="Peter" w:date="2013-05-08T09:19:00Z">
              <w:r w:rsidRPr="00BE3829">
                <w:rPr>
                  <w:rStyle w:val="ActionButton"/>
                </w:rPr>
                <w:t>OK</w:t>
              </w:r>
            </w:ins>
            <w:r w:rsidR="00A44F61">
              <w:rPr>
                <w:rStyle w:val="ActionButton"/>
              </w:rPr>
              <w:t> </w:t>
            </w:r>
            <w:ins w:id="704" w:author="Peter" w:date="2013-05-08T09:19:00Z">
              <w:r>
                <w:t>.</w:t>
              </w:r>
            </w:ins>
          </w:p>
        </w:tc>
      </w:tr>
    </w:tbl>
    <w:p w:rsidR="005A0497" w:rsidRPr="00F50667" w:rsidRDefault="005A0497" w:rsidP="00F50667">
      <w:pPr>
        <w:pStyle w:val="Bullet"/>
        <w:rPr>
          <w:del w:id="705" w:author="Peter" w:date="2013-05-08T09:19:00Z"/>
        </w:rPr>
      </w:pPr>
      <w:del w:id="706" w:author="Peter" w:date="2013-05-08T09:19:00Z">
        <w:r w:rsidRPr="00F50667">
          <w:delText>Ensure the value to be modified is displayed. Navigate to the correct Spectrum, ensure that the check box for the required Metadata group is ticked and scroll to the Metadata group.</w:delText>
        </w:r>
      </w:del>
    </w:p>
    <w:p w:rsidR="005A0497" w:rsidRPr="00F50667" w:rsidRDefault="00AE7011" w:rsidP="00F50667">
      <w:pPr>
        <w:pStyle w:val="Bullet"/>
        <w:rPr>
          <w:del w:id="707" w:author="Peter" w:date="2013-05-08T09:19:00Z"/>
        </w:rPr>
      </w:pPr>
      <w:del w:id="708" w:author="Peter" w:date="2013-05-08T09:19:00Z">
        <w:r>
          <w:delText>Click in the field and edit it</w:delText>
        </w:r>
        <w:r w:rsidR="005A0497" w:rsidRPr="00F50667">
          <w:delText xml:space="preserve"> so that it contains the required value. When the field contains a valid value the </w:delText>
        </w:r>
        <w:r w:rsidR="005A0497" w:rsidRPr="00BE3829">
          <w:rPr>
            <w:rStyle w:val="ActionButton"/>
          </w:rPr>
          <w:delText>Update</w:delText>
        </w:r>
        <w:r w:rsidR="005A0497" w:rsidRPr="00F50667">
          <w:delText xml:space="preserve"> button will be</w:delText>
        </w:r>
        <w:r w:rsidR="00F50667" w:rsidRPr="00F50667">
          <w:delText>come valid.</w:delText>
        </w:r>
      </w:del>
    </w:p>
    <w:p w:rsidR="005A0497" w:rsidRPr="00F50667" w:rsidRDefault="00F50667" w:rsidP="00F50667">
      <w:pPr>
        <w:pStyle w:val="Bullet"/>
        <w:rPr>
          <w:del w:id="709" w:author="Peter" w:date="2013-05-08T09:19:00Z"/>
        </w:rPr>
      </w:pPr>
      <w:del w:id="710"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rsidR="00BE3829">
          <w:delText xml:space="preserve"> If the Metadata is shared by more than one Spectrum, the dialog in </w:delText>
        </w:r>
        <w:r w:rsidR="0045564E">
          <w:fldChar w:fldCharType="begin"/>
        </w:r>
        <w:r w:rsidR="00A30B2D">
          <w:delInstrText xml:space="preserve"> REF _Ref354068263 \h </w:delInstrText>
        </w:r>
        <w:r w:rsidR="0045564E">
          <w:fldChar w:fldCharType="separate"/>
        </w:r>
        <w:r w:rsidR="00C20C86" w:rsidRPr="00084655">
          <w:delText xml:space="preserve">Figure </w:delText>
        </w:r>
        <w:r w:rsidR="00C20C86">
          <w:rPr>
            <w:noProof/>
          </w:rPr>
          <w:delText>29</w:delText>
        </w:r>
        <w:r w:rsidR="00C20C86" w:rsidRPr="00084655">
          <w:delText xml:space="preserve">: </w:delText>
        </w:r>
        <w:r w:rsidR="0045564E">
          <w:fldChar w:fldCharType="end"/>
        </w:r>
        <w:r w:rsidR="00BE3829">
          <w:delText xml:space="preserve"> will be displayed. Select your desired action and click </w:delText>
        </w:r>
        <w:r w:rsidR="00BE3829" w:rsidRPr="00BE3829">
          <w:rPr>
            <w:rStyle w:val="ActionButton"/>
          </w:rPr>
          <w:delText>OK</w:delText>
        </w:r>
        <w:r w:rsidR="00BE3829">
          <w:delText>.</w:delText>
        </w:r>
      </w:del>
    </w:p>
    <w:p w:rsidR="00F50667" w:rsidRPr="00453EF9" w:rsidRDefault="00A44F61" w:rsidP="00F50667">
      <w:pPr>
        <w:pStyle w:val="Body"/>
        <w:rPr>
          <w:rStyle w:val="Strong"/>
          <w:rPrChange w:id="711" w:author="Peter" w:date="2013-05-08T09:19:00Z">
            <w:rPr/>
          </w:rPrChange>
        </w:rPr>
      </w:pPr>
      <w:r>
        <w:rPr>
          <w:rStyle w:val="Strong"/>
        </w:rPr>
        <w:t>To delete a Metadata value...</w:t>
      </w:r>
    </w:p>
    <w:tbl>
      <w:tblPr>
        <w:tblStyle w:val="Instructions"/>
        <w:tblW w:w="0" w:type="auto"/>
        <w:tblLook w:val="04A0"/>
      </w:tblPr>
      <w:tblGrid>
        <w:gridCol w:w="8862"/>
      </w:tblGrid>
      <w:tr w:rsidR="00CD22EF" w:rsidTr="00666C33">
        <w:trPr>
          <w:ins w:id="712" w:author="Peter" w:date="2013-05-08T09:19:00Z"/>
        </w:trPr>
        <w:tc>
          <w:tcPr>
            <w:tcW w:w="9571" w:type="dxa"/>
          </w:tcPr>
          <w:p w:rsidR="00A44F61" w:rsidRPr="00F50667" w:rsidRDefault="00A44F61" w:rsidP="00A44F61">
            <w:pPr>
              <w:pStyle w:val="Bullet"/>
              <w:ind w:left="425"/>
              <w:rPr>
                <w:ins w:id="713" w:author="Peter" w:date="2013-05-08T09:19:00Z"/>
              </w:rPr>
            </w:pPr>
            <w:ins w:id="714" w:author="Peter" w:date="2013-05-08T09:19:00Z">
              <w:r w:rsidRPr="00F50667">
                <w:t>Ensure the value to be modified is displayed</w:t>
              </w:r>
            </w:ins>
            <w:r>
              <w:t xml:space="preserve"> by n</w:t>
            </w:r>
            <w:ins w:id="715" w:author="Peter" w:date="2013-05-08T09:19:00Z">
              <w:r w:rsidRPr="00F50667">
                <w:t>avigat</w:t>
              </w:r>
            </w:ins>
            <w:r>
              <w:t>ing</w:t>
            </w:r>
            <w:ins w:id="716" w:author="Peter" w:date="2013-05-08T09:19:00Z">
              <w:r w:rsidRPr="00F50667">
                <w:t xml:space="preserve"> to the correct Spectrum, ensur</w:t>
              </w:r>
            </w:ins>
            <w:r>
              <w:t>ing</w:t>
            </w:r>
            <w:ins w:id="717" w:author="Peter" w:date="2013-05-08T09:19:00Z">
              <w:r w:rsidRPr="00F50667">
                <w:t xml:space="preserve"> that the check box for the required Metadata g</w:t>
              </w:r>
              <w:r>
                <w:t>roup is ticked and scroll</w:t>
              </w:r>
            </w:ins>
            <w:r>
              <w:t>ing</w:t>
            </w:r>
            <w:ins w:id="718" w:author="Peter" w:date="2013-05-08T09:19:00Z">
              <w:r>
                <w:t xml:space="preserve"> to that</w:t>
              </w:r>
              <w:r w:rsidRPr="00F50667">
                <w:t xml:space="preserve"> Metadata group.</w:t>
              </w:r>
            </w:ins>
          </w:p>
          <w:p w:rsidR="00CD22EF" w:rsidRDefault="00CD22EF" w:rsidP="00CD22EF">
            <w:pPr>
              <w:pStyle w:val="Bullet"/>
              <w:ind w:left="425"/>
              <w:rPr>
                <w:ins w:id="719" w:author="Peter" w:date="2013-05-08T09:19:00Z"/>
              </w:rPr>
            </w:pPr>
            <w:ins w:id="720" w:author="Peter" w:date="2013-05-08T09:19:00Z">
              <w:r>
                <w:t>Right c</w:t>
              </w:r>
              <w:r w:rsidRPr="00F50667">
                <w:t xml:space="preserve">lick </w:t>
              </w:r>
              <w:r>
                <w:t xml:space="preserve">on the name of the field you wish to delete. A </w:t>
              </w:r>
            </w:ins>
            <w:r w:rsidR="00A44F61" w:rsidRPr="00A44F61">
              <w:rPr>
                <w:rStyle w:val="ActionButton"/>
              </w:rPr>
              <w:t> </w:t>
            </w:r>
            <w:ins w:id="721" w:author="Peter" w:date="2013-05-08T09:19:00Z">
              <w:r w:rsidRPr="00BE3829">
                <w:rPr>
                  <w:rStyle w:val="ActionButton"/>
                </w:rPr>
                <w:t>Delete</w:t>
              </w:r>
            </w:ins>
            <w:r w:rsidR="00A44F61">
              <w:rPr>
                <w:rStyle w:val="ActionButton"/>
              </w:rPr>
              <w:t> </w:t>
            </w:r>
            <w:ins w:id="722" w:author="Peter" w:date="2013-05-08T09:19:00Z">
              <w:r>
                <w:t xml:space="preserve"> button will appear.</w:t>
              </w:r>
            </w:ins>
          </w:p>
          <w:p w:rsidR="00CD22EF" w:rsidRPr="00F50667" w:rsidRDefault="00CD22EF" w:rsidP="00CD22EF">
            <w:pPr>
              <w:pStyle w:val="Bullet"/>
              <w:ind w:left="425"/>
              <w:rPr>
                <w:ins w:id="723" w:author="Peter" w:date="2013-05-08T09:19:00Z"/>
              </w:rPr>
            </w:pPr>
            <w:ins w:id="724" w:author="Peter" w:date="2013-05-08T09:19:00Z">
              <w:r>
                <w:t xml:space="preserve">Click on this </w:t>
              </w:r>
            </w:ins>
            <w:r w:rsidR="00A44F61" w:rsidRPr="00A44F61">
              <w:rPr>
                <w:rStyle w:val="ActionButton"/>
              </w:rPr>
              <w:t> </w:t>
            </w:r>
            <w:ins w:id="725" w:author="Peter" w:date="2013-05-08T09:19:00Z">
              <w:r w:rsidR="00A44F61" w:rsidRPr="00BE3829">
                <w:rPr>
                  <w:rStyle w:val="ActionButton"/>
                </w:rPr>
                <w:t>Delete</w:t>
              </w:r>
            </w:ins>
            <w:r w:rsidR="00A44F61">
              <w:rPr>
                <w:rStyle w:val="ActionButton"/>
              </w:rPr>
              <w:t> </w:t>
            </w:r>
            <w:r w:rsidR="00A44F61">
              <w:t xml:space="preserve"> </w:t>
            </w:r>
            <w:ins w:id="726" w:author="Peter" w:date="2013-05-08T09:19:00Z">
              <w:r>
                <w:t xml:space="preserve">button. The Metadata field will disappear from the display and </w:t>
              </w:r>
              <w:r w:rsidRPr="00F50667">
                <w:t xml:space="preserve">the </w:t>
              </w:r>
            </w:ins>
            <w:r w:rsidR="00A44F61" w:rsidRPr="00A44F61">
              <w:rPr>
                <w:rStyle w:val="ActionButton"/>
              </w:rPr>
              <w:t> </w:t>
            </w:r>
            <w:ins w:id="727" w:author="Peter" w:date="2013-05-08T09:19:00Z">
              <w:r w:rsidRPr="00BE3829">
                <w:rPr>
                  <w:rStyle w:val="ActionButton"/>
                </w:rPr>
                <w:t>Update</w:t>
              </w:r>
            </w:ins>
            <w:r w:rsidR="00A44F61">
              <w:rPr>
                <w:rStyle w:val="ActionButton"/>
              </w:rPr>
              <w:t> </w:t>
            </w:r>
            <w:ins w:id="728" w:author="Peter" w:date="2013-05-08T09:19:00Z">
              <w:r w:rsidRPr="00F50667">
                <w:t xml:space="preserve"> button will become valid.</w:t>
              </w:r>
            </w:ins>
          </w:p>
          <w:p w:rsidR="00CD22EF" w:rsidRDefault="00CD22EF" w:rsidP="00CD22EF">
            <w:pPr>
              <w:pStyle w:val="Bullet"/>
              <w:ind w:left="425"/>
              <w:rPr>
                <w:ins w:id="729" w:author="Peter" w:date="2013-05-08T09:19:00Z"/>
              </w:rPr>
            </w:pPr>
            <w:ins w:id="730" w:author="Peter" w:date="2013-05-08T09:19:00Z">
              <w:r w:rsidRPr="00F50667">
                <w:t xml:space="preserve">Click on the </w:t>
              </w:r>
            </w:ins>
            <w:r w:rsidR="00A44F61" w:rsidRPr="00A44F61">
              <w:rPr>
                <w:rStyle w:val="ActionButton"/>
              </w:rPr>
              <w:t> </w:t>
            </w:r>
            <w:ins w:id="731" w:author="Peter" w:date="2013-05-08T09:19:00Z">
              <w:r w:rsidR="00A44F61" w:rsidRPr="00BE3829">
                <w:rPr>
                  <w:rStyle w:val="ActionButton"/>
                </w:rPr>
                <w:t>Update</w:t>
              </w:r>
            </w:ins>
            <w:r w:rsidR="00A44F61">
              <w:rPr>
                <w:rStyle w:val="ActionButton"/>
              </w:rPr>
              <w:t> </w:t>
            </w:r>
            <w:r w:rsidR="00A44F61" w:rsidRPr="00F50667">
              <w:t xml:space="preserve"> </w:t>
            </w:r>
            <w:ins w:id="732" w:author="Peter" w:date="2013-05-08T09:19:00Z">
              <w:r w:rsidRPr="00F50667">
                <w:t>button to write the change back to the database.</w:t>
              </w:r>
              <w:r>
                <w:t xml:space="preserve"> If the Metadata is shared by other Spectra, the dialog in </w:t>
              </w:r>
              <w:r w:rsidR="0045564E">
                <w:fldChar w:fldCharType="begin"/>
              </w:r>
              <w:r>
                <w:instrText xml:space="preserve"> REF _Ref354068263 \h </w:instrText>
              </w:r>
            </w:ins>
            <w:r w:rsidR="00666C33">
              <w:instrText xml:space="preserve"> \* MERGEFORMAT </w:instrText>
            </w:r>
            <w:ins w:id="733" w:author="Peter" w:date="2013-05-08T09:19:00Z">
              <w:r w:rsidR="0045564E">
                <w:fldChar w:fldCharType="separate"/>
              </w:r>
            </w:ins>
            <w:r w:rsidR="00245196" w:rsidRPr="00084655">
              <w:t xml:space="preserve">Figure </w:t>
            </w:r>
            <w:r w:rsidR="00245196">
              <w:rPr>
                <w:noProof/>
              </w:rPr>
              <w:t>35</w:t>
            </w:r>
            <w:r w:rsidR="00245196" w:rsidRPr="00084655">
              <w:t xml:space="preserve">: </w:t>
            </w:r>
            <w:ins w:id="734" w:author="Peter" w:date="2013-05-08T09:19:00Z">
              <w:r w:rsidR="0045564E">
                <w:fldChar w:fldCharType="end"/>
              </w:r>
              <w:r>
                <w:t xml:space="preserve"> will be displayed. Select your desired action and click </w:t>
              </w:r>
            </w:ins>
            <w:r w:rsidR="00A44F61" w:rsidRPr="00A44F61">
              <w:rPr>
                <w:rStyle w:val="ActionButton"/>
              </w:rPr>
              <w:t> </w:t>
            </w:r>
            <w:ins w:id="735" w:author="Peter" w:date="2013-05-08T09:19:00Z">
              <w:r w:rsidRPr="00BE3829">
                <w:rPr>
                  <w:rStyle w:val="ActionButton"/>
                </w:rPr>
                <w:t>OK</w:t>
              </w:r>
            </w:ins>
            <w:r w:rsidR="00A44F61">
              <w:rPr>
                <w:rStyle w:val="ActionButton"/>
              </w:rPr>
              <w:t> </w:t>
            </w:r>
            <w:ins w:id="736" w:author="Peter" w:date="2013-05-08T09:19:00Z">
              <w:r>
                <w:t>.</w:t>
              </w:r>
            </w:ins>
          </w:p>
        </w:tc>
      </w:tr>
    </w:tbl>
    <w:p w:rsidR="00BE3829" w:rsidRPr="00F50667" w:rsidRDefault="00BE3829" w:rsidP="00BE3829">
      <w:pPr>
        <w:pStyle w:val="Bullet"/>
        <w:rPr>
          <w:del w:id="737" w:author="Peter" w:date="2013-05-08T09:19:00Z"/>
        </w:rPr>
      </w:pPr>
      <w:del w:id="738" w:author="Peter" w:date="2013-05-08T09:19:00Z">
        <w:r w:rsidRPr="00F50667">
          <w:delText xml:space="preserve">Ensure the value to be </w:delText>
        </w:r>
        <w:r>
          <w:delText>deleted</w:delText>
        </w:r>
        <w:r w:rsidRPr="00F50667">
          <w:delText xml:space="preserve"> is displayed. Navigate to the correct Spectrum, ensure that the check box for the required Metadata group is ticked and scroll to the Metadata group.</w:delText>
        </w:r>
      </w:del>
    </w:p>
    <w:p w:rsidR="00BE3829" w:rsidRDefault="00BE3829" w:rsidP="00BE3829">
      <w:pPr>
        <w:pStyle w:val="Bullet"/>
        <w:rPr>
          <w:del w:id="739" w:author="Peter" w:date="2013-05-08T09:19:00Z"/>
        </w:rPr>
      </w:pPr>
      <w:del w:id="740" w:author="Peter" w:date="2013-05-08T09:19:00Z">
        <w:r>
          <w:delText>Right c</w:delText>
        </w:r>
        <w:r w:rsidRPr="00F50667">
          <w:delText xml:space="preserve">lick </w:delText>
        </w:r>
        <w:r>
          <w:delText xml:space="preserve">on the name of the field you wish to delete. A </w:delText>
        </w:r>
        <w:r w:rsidRPr="00BE3829">
          <w:rPr>
            <w:rStyle w:val="ActionButton"/>
          </w:rPr>
          <w:delText>Delete</w:delText>
        </w:r>
        <w:r>
          <w:delText xml:space="preserve"> button will appear.</w:delText>
        </w:r>
      </w:del>
    </w:p>
    <w:p w:rsidR="00BE3829" w:rsidRPr="00F50667" w:rsidRDefault="00BE3829" w:rsidP="00BE3829">
      <w:pPr>
        <w:pStyle w:val="Bullet"/>
        <w:rPr>
          <w:del w:id="741" w:author="Peter" w:date="2013-05-08T09:19:00Z"/>
        </w:rPr>
      </w:pPr>
      <w:del w:id="742" w:author="Peter" w:date="2013-05-08T09:19:00Z">
        <w:r>
          <w:delText xml:space="preserve">Click on this </w:delText>
        </w:r>
        <w:r w:rsidRPr="00BE3829">
          <w:rPr>
            <w:rStyle w:val="ActionButton"/>
          </w:rPr>
          <w:delText>Delete</w:delText>
        </w:r>
        <w:r>
          <w:delText xml:space="preserve"> button. The Metadata field will disappear from the display and </w:delText>
        </w:r>
        <w:r w:rsidRPr="00F50667">
          <w:delText xml:space="preserve">the </w:delText>
        </w:r>
        <w:r w:rsidRPr="00BE3829">
          <w:rPr>
            <w:rStyle w:val="ActionButton"/>
          </w:rPr>
          <w:delText>Update</w:delText>
        </w:r>
        <w:r w:rsidRPr="00F50667">
          <w:delText xml:space="preserve"> button will become valid.</w:delText>
        </w:r>
      </w:del>
    </w:p>
    <w:p w:rsidR="00BE3829" w:rsidRDefault="00BE3829" w:rsidP="00BE3829">
      <w:pPr>
        <w:pStyle w:val="Bullet"/>
        <w:rPr>
          <w:del w:id="743" w:author="Peter" w:date="2013-05-08T09:19:00Z"/>
        </w:rPr>
      </w:pPr>
      <w:del w:id="744"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delText xml:space="preserve"> If the Metadata is shared by </w:delText>
        </w:r>
        <w:r w:rsidR="008D475E">
          <w:delText>other Spectra</w:delText>
        </w:r>
        <w:r>
          <w:delText xml:space="preserve">, the dialog in </w:delText>
        </w:r>
        <w:r w:rsidR="0045564E">
          <w:fldChar w:fldCharType="begin"/>
        </w:r>
        <w:r w:rsidR="00A30B2D">
          <w:delInstrText xml:space="preserve"> REF _Ref354068263 \h </w:delInstrText>
        </w:r>
        <w:r w:rsidR="0045564E">
          <w:fldChar w:fldCharType="separate"/>
        </w:r>
        <w:r w:rsidR="00C20C86" w:rsidRPr="00084655">
          <w:delText xml:space="preserve">Figure </w:delText>
        </w:r>
        <w:r w:rsidR="00C20C86">
          <w:rPr>
            <w:noProof/>
          </w:rPr>
          <w:delText>29</w:delText>
        </w:r>
        <w:r w:rsidR="00C20C86" w:rsidRPr="00084655">
          <w:delText xml:space="preserve">: </w:delText>
        </w:r>
        <w:r w:rsidR="0045564E">
          <w:fldChar w:fldCharType="end"/>
        </w:r>
        <w:r>
          <w:delText xml:space="preserve"> will be displayed. Select your desired action and click </w:delText>
        </w:r>
        <w:r w:rsidRPr="00BE3829">
          <w:rPr>
            <w:rStyle w:val="ActionButton"/>
          </w:rPr>
          <w:delText>OK</w:delText>
        </w:r>
        <w:r>
          <w:delText>.</w:delText>
        </w:r>
      </w:del>
    </w:p>
    <w:p w:rsidR="00BE3829" w:rsidRDefault="0045564E" w:rsidP="00BE3829">
      <w:pPr>
        <w:pStyle w:val="Body"/>
        <w:rPr>
          <w:rStyle w:val="Strong"/>
        </w:rPr>
      </w:pPr>
      <w:r w:rsidRPr="0045564E">
        <w:rPr>
          <w:rStyle w:val="Strong"/>
          <w:rPrChange w:id="745" w:author="Peter" w:date="2013-05-08T09:19:00Z">
            <w:rPr>
              <w:i/>
              <w:color w:val="FF0000"/>
            </w:rPr>
          </w:rPrChange>
        </w:rPr>
        <w:t>To add a new Metadata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Pr="00F50667" w:rsidRDefault="00666C33" w:rsidP="00666C33">
            <w:pPr>
              <w:pStyle w:val="Bullet"/>
              <w:ind w:left="425"/>
            </w:pPr>
            <w:r w:rsidRPr="00F50667">
              <w:t xml:space="preserve">Ensure the </w:t>
            </w:r>
            <w:r>
              <w:t xml:space="preserve">required Metadata group for the correct Spectrum is </w:t>
            </w:r>
            <w:r w:rsidRPr="00F50667">
              <w:t>displayed</w:t>
            </w:r>
            <w:r w:rsidR="002415EF">
              <w:t>, by n</w:t>
            </w:r>
            <w:r w:rsidRPr="00F50667">
              <w:t>avigat</w:t>
            </w:r>
            <w:r w:rsidR="002415EF">
              <w:t>ing</w:t>
            </w:r>
            <w:r w:rsidRPr="00F50667">
              <w:t xml:space="preserve"> to the correct Spectrum, ensur</w:t>
            </w:r>
            <w:r w:rsidR="002415EF">
              <w:t>ing</w:t>
            </w:r>
            <w:r w:rsidRPr="00F50667">
              <w:t xml:space="preserve"> that the check box for the required Metadata group is ticked and scroll</w:t>
            </w:r>
            <w:r w:rsidR="002415EF">
              <w:t>ing</w:t>
            </w:r>
            <w:r w:rsidRPr="00F50667">
              <w:t xml:space="preserve"> to the Metadata group.</w:t>
            </w:r>
          </w:p>
          <w:p w:rsidR="00666C33" w:rsidRDefault="00666C33" w:rsidP="00666C33">
            <w:pPr>
              <w:pStyle w:val="Bullet"/>
              <w:ind w:left="425"/>
            </w:pPr>
            <w:r>
              <w:t xml:space="preserve">Right click </w:t>
            </w:r>
            <w:r w:rsidR="002415EF">
              <w:t>on any blank space with</w:t>
            </w:r>
            <w:r>
              <w:t>in the Metadata Group’s display box. A menu of Metadata items that can be added for that group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ins w:id="746" w:author="Peter" w:date="2013-05-08T09:19:00Z">
              <w:r>
                <w:t>Enter</w:t>
              </w:r>
            </w:ins>
            <w:del w:id="747"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8D475E" w:rsidRPr="00F50667" w:rsidRDefault="008D475E" w:rsidP="007D43F6">
      <w:pPr>
        <w:pStyle w:val="Heading4"/>
        <w:rPr>
          <w:del w:id="748" w:author="Peter" w:date="2013-05-08T09:19:00Z"/>
        </w:rPr>
      </w:pPr>
      <w:del w:id="749"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750" w:author="Peter" w:date="2013-05-08T09:19:00Z" w:name="move355768088"/>
      <w:moveFrom w:id="751"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750"/>
      <w:del w:id="752" w:author="Peter" w:date="2013-05-08T09:19:00Z">
        <w:r>
          <w:delText xml:space="preserve"> </w:delText>
        </w:r>
      </w:del>
    </w:p>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07175F" w:rsidP="0007175F">
      <w:pPr>
        <w:pStyle w:val="Body"/>
      </w:pPr>
      <w:r>
        <w:t xml:space="preserve">Specchio allows for simultaneous updating of Metadata for multiple Spectra. This feature is typically used when multiple Spectra have just been uploaded and </w:t>
      </w:r>
      <w:r w:rsidR="00B1220E">
        <w:t>a selection of their Metadata items shares</w:t>
      </w:r>
      <w:r>
        <w:t xml:space="preserve"> the same values. </w:t>
      </w:r>
    </w:p>
    <w:p w:rsidR="0007175F" w:rsidRDefault="0007175F" w:rsidP="0007175F">
      <w:pPr>
        <w:pStyle w:val="Body"/>
      </w:pPr>
      <w:r>
        <w:t>When any node in the Campaign Tree Navigator is highlighted, the Metadata values that are common across all Spectra under that node are displayed. Whe</w:t>
      </w:r>
      <w:r w:rsidR="002415EF">
        <w:t>n</w:t>
      </w:r>
      <w:r>
        <w:t xml:space="preserve"> the Metadata values are not common</w:t>
      </w:r>
      <w:r w:rsidR="00666C33">
        <w:t xml:space="preserve"> or only some of the Spectra have a value for the Attribute</w:t>
      </w:r>
      <w:r>
        <w:t xml:space="preserve">, the string </w:t>
      </w:r>
      <w:r w:rsidR="00ED21BA" w:rsidRPr="00ED21BA">
        <w:rPr>
          <w:rStyle w:val="GUIWord"/>
        </w:rPr>
        <w:t>-- Multiple Values --</w:t>
      </w:r>
      <w:r>
        <w:t xml:space="preserve"> is displayed.</w:t>
      </w:r>
    </w:p>
    <w:p w:rsidR="0007175F" w:rsidRDefault="0045564E" w:rsidP="0007175F">
      <w:pPr>
        <w:pStyle w:val="Body"/>
        <w:rPr>
          <w:rStyle w:val="Strong"/>
          <w:rPrChange w:id="753" w:author="Peter" w:date="2013-05-08T09:19:00Z">
            <w:rPr/>
          </w:rPrChange>
        </w:rPr>
      </w:pPr>
      <w:r w:rsidRPr="0045564E">
        <w:rPr>
          <w:rStyle w:val="Strong"/>
          <w:rPrChange w:id="754" w:author="Peter" w:date="2013-05-08T09:19:00Z">
            <w:rPr>
              <w:i/>
              <w:color w:val="FF0000"/>
            </w:rPr>
          </w:rPrChange>
        </w:rPr>
        <w:t xml:space="preserve">To change </w:t>
      </w:r>
      <w:del w:id="755" w:author="Peter" w:date="2013-05-08T09:19:00Z">
        <w:r w:rsidR="00ED21BA">
          <w:delText xml:space="preserve">all values </w:delText>
        </w:r>
        <w:r w:rsidR="0028286B">
          <w:delText xml:space="preserve">for </w:delText>
        </w:r>
      </w:del>
      <w:r w:rsidRPr="0045564E">
        <w:rPr>
          <w:rStyle w:val="Strong"/>
          <w:rPrChange w:id="756" w:author="Peter" w:date="2013-05-08T09:19:00Z">
            <w:rPr>
              <w:i/>
              <w:color w:val="FF0000"/>
            </w:rPr>
          </w:rPrChange>
        </w:rPr>
        <w:t>a specific Metadata it</w:t>
      </w:r>
      <w:r w:rsidR="002415EF">
        <w:rPr>
          <w:rStyle w:val="Strong"/>
        </w:rPr>
        <w:t>em for all Spectra under a node...</w:t>
      </w:r>
    </w:p>
    <w:p w:rsidR="003479CF" w:rsidRDefault="003479CF" w:rsidP="003479CF">
      <w:pPr>
        <w:pStyle w:val="Body"/>
      </w:pPr>
      <w:ins w:id="757" w:author="Peter" w:date="2013-05-08T09:19:00Z">
        <w:r w:rsidRPr="003479CF">
          <w:t>This method requires that</w:t>
        </w:r>
      </w:ins>
      <w:del w:id="758" w:author="Peter" w:date="2013-05-08T09:19:00Z">
        <w:r w:rsidR="00ED21BA" w:rsidRPr="00F50667">
          <w:delText>Ensure</w:delText>
        </w:r>
      </w:del>
      <w:r w:rsidR="00ED21BA" w:rsidRPr="00F50667">
        <w:t xml:space="preserve"> the </w:t>
      </w:r>
      <w:del w:id="759" w:author="Peter" w:date="2013-05-08T09:19:00Z">
        <w:r w:rsidR="00ED21BA">
          <w:delText xml:space="preserve">required </w:delText>
        </w:r>
      </w:del>
      <w:r w:rsidR="00ED21BA">
        <w:t xml:space="preserve">Metadata </w:t>
      </w:r>
      <w:ins w:id="760" w:author="Peter" w:date="2013-05-08T09:19:00Z">
        <w:r w:rsidRPr="003479CF">
          <w:t>attribute has the same value</w:t>
        </w:r>
      </w:ins>
      <w:del w:id="761" w:author="Peter" w:date="2013-05-08T09:19:00Z">
        <w:r w:rsidR="00ED21BA">
          <w:delText>group</w:delText>
        </w:r>
      </w:del>
      <w:r w:rsidR="00ED21BA">
        <w:t xml:space="preserve"> for </w:t>
      </w:r>
      <w:ins w:id="762" w:author="Peter" w:date="2013-05-08T09:19:00Z">
        <w:r w:rsidRPr="003479CF">
          <w:t>all</w:t>
        </w:r>
      </w:ins>
      <w:del w:id="763" w:author="Peter" w:date="2013-05-08T09:19:00Z">
        <w:r w:rsidR="00ED21BA">
          <w:delText>the</w:delText>
        </w:r>
      </w:del>
      <w:r w:rsidR="00ED21BA">
        <w:t xml:space="preserve"> Spectra</w:t>
      </w:r>
      <w:ins w:id="764" w:author="Peter" w:date="2013-05-08T09:19:00Z">
        <w:r w:rsidRPr="003479CF">
          <w:t>. See</w:t>
        </w:r>
      </w:ins>
      <w:del w:id="765" w:author="Peter" w:date="2013-05-08T09:19:00Z">
        <w:r w:rsidR="00ED21BA">
          <w:delText xml:space="preserve"> under</w:delText>
        </w:r>
      </w:del>
      <w:r w:rsidR="00ED21BA">
        <w:t xml:space="preserve"> the </w:t>
      </w:r>
      <w:ins w:id="766" w:author="Peter" w:date="2013-05-08T09:19:00Z">
        <w:r w:rsidRPr="003479CF">
          <w:t xml:space="preserve">next procedure if that </w:t>
        </w:r>
      </w:ins>
      <w:del w:id="767" w:author="Peter" w:date="2013-05-08T09:19:00Z">
        <w:r w:rsidR="00ED21BA">
          <w:delText xml:space="preserve">require Campaign tree node </w:delText>
        </w:r>
      </w:del>
      <w:r w:rsidR="00ED21BA">
        <w:t xml:space="preserve">is </w:t>
      </w:r>
      <w:ins w:id="768" w:author="Peter" w:date="2013-05-08T09:19:00Z">
        <w:r w:rsidRPr="003479CF">
          <w:t>not the case.</w:t>
        </w:r>
      </w:ins>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769" w:author="Peter" w:date="2013-05-08T09:19:00Z"/>
              </w:rPr>
            </w:pPr>
            <w:del w:id="770" w:author="Peter" w:date="2013-05-08T09:19:00Z">
              <w:r w:rsidRPr="00F50667">
                <w:delText xml:space="preserve">displayed. </w:delText>
              </w:r>
            </w:del>
            <w:r w:rsidRPr="00F50667">
              <w:t xml:space="preserve">Navigate to the correct </w:t>
            </w:r>
            <w:ins w:id="771" w:author="Peter" w:date="2013-05-08T09:19:00Z">
              <w:r>
                <w:t xml:space="preserve">Campaign hierarchy </w:t>
              </w:r>
            </w:ins>
            <w:r>
              <w:t xml:space="preserve">node and </w:t>
            </w:r>
            <w:ins w:id="772" w:author="Peter" w:date="2013-05-08T09:19:00Z">
              <w:r>
                <w:t xml:space="preserve">click on it to </w:t>
              </w:r>
            </w:ins>
            <w:r>
              <w:t>highlight it</w:t>
            </w:r>
            <w:ins w:id="773" w:author="Peter" w:date="2013-05-08T09:19:00Z">
              <w:r>
                <w:t>.</w:t>
              </w:r>
            </w:ins>
          </w:p>
          <w:p w:rsidR="00666C33" w:rsidRPr="00F50667" w:rsidRDefault="00666C33" w:rsidP="00666C33">
            <w:pPr>
              <w:pStyle w:val="Bullet"/>
              <w:ind w:left="425"/>
            </w:pPr>
            <w:ins w:id="774" w:author="Peter" w:date="2013-05-08T09:19:00Z">
              <w:r w:rsidRPr="00F50667">
                <w:t>Ensure</w:t>
              </w:r>
            </w:ins>
            <w:del w:id="775" w:author="Peter" w:date="2013-05-08T09:19:00Z">
              <w:r w:rsidRPr="00F50667">
                <w:delText>, ensure</w:delText>
              </w:r>
            </w:del>
            <w:r w:rsidRPr="00F50667">
              <w:t xml:space="preserve"> that the check box for the required Metadata group is ticked and scroll to </w:t>
            </w:r>
            <w:ins w:id="776" w:author="Peter" w:date="2013-05-08T09:19:00Z">
              <w:r w:rsidRPr="00F50667">
                <w:t>th</w:t>
              </w:r>
              <w:r>
                <w:t>at</w:t>
              </w:r>
            </w:ins>
            <w:del w:id="777" w:author="Peter" w:date="2013-05-08T09:19:00Z">
              <w:r w:rsidRPr="00F50667">
                <w:delText>the</w:delText>
              </w:r>
            </w:del>
            <w:r w:rsidRPr="00F50667">
              <w:t xml:space="preserve"> Metadata group.</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778" w:author="Peter" w:date="2013-05-08T09:19:00Z">
              <w:r>
                <w:t>type in</w:t>
              </w:r>
            </w:ins>
            <w:del w:id="779"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666C33"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r>
              <w:t xml:space="preserve"> If the Metadata value is shared other Spectra not under the scope of this node, the dialog in </w:t>
            </w:r>
            <w:fldSimple w:instr=" REF _Ref354068263 \h  \* MERGEFORMAT ">
              <w:r w:rsidR="00245196" w:rsidRPr="00245196">
                <w:rPr>
                  <w:rStyle w:val="CrossReference"/>
                </w:rPr>
                <w:t xml:space="preserve">Figure 35: </w:t>
              </w:r>
            </w:fldSimple>
            <w:r>
              <w:t xml:space="preserve"> will be displayed. If you select </w:t>
            </w:r>
            <w:r w:rsidRPr="00F50667">
              <w:rPr>
                <w:rStyle w:val="GUIWord"/>
              </w:rPr>
              <w:t>Apply to shared record</w:t>
            </w:r>
            <w:r>
              <w:t xml:space="preserve"> the </w:t>
            </w:r>
            <w:r w:rsidR="002415EF">
              <w:t xml:space="preserve">change </w:t>
            </w:r>
            <w:r>
              <w:t xml:space="preserve">will apply to all Spectra which share this Metadata value. If you select </w:t>
            </w:r>
            <w:r w:rsidRPr="00F50667">
              <w:rPr>
                <w:rStyle w:val="GUIWord"/>
              </w:rPr>
              <w:t>Create new record for selected spectra</w:t>
            </w:r>
            <w:r>
              <w:t xml:space="preserve"> Specchio will create a new Metadata value which will be shared only by the Spectra which are under this mode. Select your desired action and click </w:t>
            </w:r>
            <w:r w:rsidRPr="00BE3829">
              <w:rPr>
                <w:rStyle w:val="ActionButton"/>
              </w:rPr>
              <w:t>OK</w:t>
            </w:r>
            <w:r>
              <w:t>.</w:t>
            </w:r>
          </w:p>
        </w:tc>
      </w:tr>
    </w:tbl>
    <w:p w:rsidR="0028286B" w:rsidRDefault="0045564E" w:rsidP="0028286B">
      <w:pPr>
        <w:pStyle w:val="Body"/>
        <w:rPr>
          <w:rStyle w:val="Strong"/>
        </w:rPr>
      </w:pPr>
      <w:r w:rsidRPr="0045564E">
        <w:rPr>
          <w:rStyle w:val="Strong"/>
          <w:rPrChange w:id="780" w:author="Peter" w:date="2013-05-08T09:19:00Z">
            <w:rPr>
              <w:i/>
              <w:color w:val="FF0000"/>
            </w:rPr>
          </w:rPrChange>
        </w:rPr>
        <w:t>To reset a specific Metadata item for all Spectra under a node to have the same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781" w:author="Peter" w:date="2013-05-08T09:19:00Z"/>
              </w:rPr>
            </w:pPr>
            <w:del w:id="782"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783" w:author="Peter" w:date="2013-05-08T09:19:00Z">
              <w:r>
                <w:t xml:space="preserve">Campaign hierarchy </w:t>
              </w:r>
            </w:ins>
            <w:r>
              <w:t xml:space="preserve">node and </w:t>
            </w:r>
            <w:ins w:id="784" w:author="Peter" w:date="2013-05-08T09:19:00Z">
              <w:r>
                <w:t xml:space="preserve">click on it to </w:t>
              </w:r>
            </w:ins>
            <w:r>
              <w:t>highlight it</w:t>
            </w:r>
            <w:ins w:id="785" w:author="Peter" w:date="2013-05-08T09:19:00Z">
              <w:r>
                <w:t>.</w:t>
              </w:r>
            </w:ins>
          </w:p>
          <w:p w:rsidR="00666C33" w:rsidRPr="00F50667" w:rsidRDefault="00666C33" w:rsidP="00666C33">
            <w:pPr>
              <w:pStyle w:val="Bullet"/>
              <w:ind w:left="425"/>
            </w:pPr>
            <w:ins w:id="786" w:author="Peter" w:date="2013-05-08T09:19:00Z">
              <w:r w:rsidRPr="00F50667">
                <w:t>Ensure</w:t>
              </w:r>
            </w:ins>
            <w:del w:id="787" w:author="Peter" w:date="2013-05-08T09:19:00Z">
              <w:r w:rsidRPr="00F50667">
                <w:delText>, ensure</w:delText>
              </w:r>
            </w:del>
            <w:r w:rsidRPr="00F50667">
              <w:t xml:space="preserve"> that the check box for the required Metadata group is ticked and scroll to </w:t>
            </w:r>
            <w:ins w:id="788" w:author="Peter" w:date="2013-05-08T09:19:00Z">
              <w:r w:rsidRPr="00F50667">
                <w:t>th</w:t>
              </w:r>
              <w:r>
                <w:t>at</w:t>
              </w:r>
            </w:ins>
            <w:del w:id="789" w:author="Peter" w:date="2013-05-08T09:19:00Z">
              <w:r w:rsidRPr="00F50667">
                <w:delText>the</w:delText>
              </w:r>
            </w:del>
            <w:r w:rsidRPr="00F50667">
              <w:t xml:space="preserve"> Metadata group.</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w:t>
            </w:r>
            <w:ins w:id="790" w:author="Peter" w:date="2013-05-08T09:19:00Z">
              <w:r>
                <w:t>Metadata Attributes</w:t>
              </w:r>
            </w:ins>
            <w:del w:id="791" w:author="Peter" w:date="2013-05-08T09:19:00Z">
              <w:r>
                <w:delText>items</w:delText>
              </w:r>
            </w:del>
            <w:r>
              <w:t xml:space="preserve"> that can be added to this Metadata group. Click on the Metadata </w:t>
            </w:r>
            <w:ins w:id="792" w:author="Peter" w:date="2013-05-08T09:19:00Z">
              <w:r>
                <w:t>Attribute</w:t>
              </w:r>
            </w:ins>
            <w:del w:id="793" w:author="Peter" w:date="2013-05-08T09:19:00Z">
              <w:r>
                <w:delText>item</w:delText>
              </w:r>
            </w:del>
            <w:r>
              <w:t xml:space="preserve"> to be added back.</w:t>
            </w:r>
          </w:p>
          <w:p w:rsidR="00666C33" w:rsidRDefault="00666C33" w:rsidP="00666C33">
            <w:pPr>
              <w:pStyle w:val="Bullet"/>
              <w:ind w:left="425"/>
            </w:pPr>
            <w:r>
              <w:t>Ent</w:t>
            </w:r>
            <w:r w:rsidR="002415EF">
              <w:t>er</w:t>
            </w:r>
            <w:r>
              <w:t xml:space="preserve"> the value you require for this Metadata </w:t>
            </w:r>
            <w:ins w:id="794" w:author="Peter" w:date="2013-05-08T09:19:00Z">
              <w:r>
                <w:t>Attribute</w:t>
              </w:r>
            </w:ins>
            <w:del w:id="795"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8D475E" w:rsidRDefault="00B1220E" w:rsidP="007D43F6">
      <w:pPr>
        <w:pStyle w:val="Heading4"/>
        <w:rPr>
          <w:del w:id="796" w:author="Peter" w:date="2013-05-08T09:19:00Z"/>
        </w:rPr>
      </w:pPr>
      <w:del w:id="797"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798" w:author="Peter" w:date="2013-05-08T09:19:00Z">
        <w:r w:rsidR="003479CF">
          <w:t>select multiple</w:t>
        </w:r>
      </w:ins>
      <w:del w:id="799" w:author="Peter" w:date="2013-05-08T09:19:00Z">
        <w:r w:rsidR="00D61320">
          <w:delText>add a Spectrum to the set of selected</w:delText>
        </w:r>
      </w:del>
      <w:r w:rsidR="00D61320">
        <w:t xml:space="preserve"> Spectra by holding the Control key while clicking on </w:t>
      </w:r>
      <w:ins w:id="800" w:author="Peter" w:date="2013-05-08T09:19:00Z">
        <w:r w:rsidR="003479CF">
          <w:t>each</w:t>
        </w:r>
        <w:r w:rsidR="00D61320">
          <w:t xml:space="preserve"> </w:t>
        </w:r>
        <w:r w:rsidR="003479CF">
          <w:t>additional</w:t>
        </w:r>
      </w:ins>
      <w:del w:id="801" w:author="Peter" w:date="2013-05-08T09:19:00Z">
        <w:r w:rsidR="00D61320">
          <w:delText>the</w:delText>
        </w:r>
      </w:del>
      <w:r w:rsidR="00D61320">
        <w:t xml:space="preserve"> Spectrum</w:t>
      </w:r>
      <w:ins w:id="802" w:author="Peter" w:date="2013-05-08T09:19:00Z">
        <w:r w:rsidR="003479CF">
          <w:t xml:space="preserve"> to be selected</w:t>
        </w:r>
      </w:ins>
      <w:r w:rsidR="00D61320">
        <w:t>. It is</w:t>
      </w:r>
      <w:ins w:id="803"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usage of the Control and Shift keys</w:t>
      </w:r>
      <w:ins w:id="804" w:author="Peter" w:date="2013-05-08T09:19:00Z">
        <w:r w:rsidR="003479CF">
          <w:t xml:space="preserve">. </w:t>
        </w:r>
        <w:r w:rsidR="003479CF" w:rsidRPr="003479CF">
          <w:rPr>
            <w:rStyle w:val="DocActionChar"/>
          </w:rPr>
          <w:t>%%% But what about Mac?</w:t>
        </w:r>
        <w:r w:rsidR="003479CF" w:rsidRPr="003479CF">
          <w:t>)</w:t>
        </w:r>
      </w:ins>
      <w:del w:id="805" w:author="Peter" w:date="2013-05-08T09:19:00Z">
        <w:r w:rsidR="00D61320">
          <w:delText>.)</w:delText>
        </w:r>
      </w:del>
      <w:r w:rsidR="00D61320">
        <w:t xml:space="preserve"> The operations </w:t>
      </w:r>
      <w:ins w:id="806" w:author="Peter" w:date="2013-05-08T09:19:00Z">
        <w:r w:rsidR="003479CF">
          <w:t>in the preceding section</w:t>
        </w:r>
      </w:ins>
      <w:del w:id="807" w:author="Peter" w:date="2013-05-08T09:19:00Z">
        <w:r w:rsidR="00D61320">
          <w:delText>above</w:delText>
        </w:r>
      </w:del>
      <w:r w:rsidR="00D61320">
        <w:t xml:space="preserve"> will then apply to all selected Spectra.</w:t>
      </w:r>
    </w:p>
    <w:p w:rsidR="00D61320" w:rsidRDefault="00D61320" w:rsidP="00D61320">
      <w:pPr>
        <w:pStyle w:val="Body"/>
      </w:pPr>
      <w:r>
        <w:t>Sim</w:t>
      </w:r>
      <w:r w:rsidR="0003650F">
        <w:t>i</w:t>
      </w:r>
      <w:r>
        <w:t xml:space="preserve">larly, it is possible to select multiple </w:t>
      </w:r>
      <w:ins w:id="808" w:author="Peter" w:date="2013-05-08T09:19:00Z">
        <w:r>
          <w:t>no</w:t>
        </w:r>
        <w:r w:rsidR="003479CF">
          <w:t>d</w:t>
        </w:r>
        <w:r>
          <w:t>es</w:t>
        </w:r>
      </w:ins>
      <w:del w:id="809" w:author="Peter" w:date="2013-05-08T09:19:00Z">
        <w:r>
          <w:delText>notes</w:delText>
        </w:r>
      </w:del>
      <w:r>
        <w:t xml:space="preserve"> in the Campaign </w:t>
      </w:r>
      <w:ins w:id="810" w:author="Peter" w:date="2013-05-08T09:19:00Z">
        <w:r w:rsidR="003479CF">
          <w:t>hierarchy</w:t>
        </w:r>
      </w:ins>
      <w:del w:id="811" w:author="Peter" w:date="2013-05-08T09:19:00Z">
        <w:r>
          <w:delText>tree</w:delText>
        </w:r>
      </w:del>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Pr="0003650F">
        <w:rPr>
          <w:rStyle w:val="GUIWord"/>
        </w:rPr>
        <w:t>Apply to shared record</w:t>
      </w:r>
      <w:r>
        <w:t xml:space="preserve"> option when editing Metadata, it will change the Metadata across both Campaigns, which is a very unexpected and c</w:t>
      </w:r>
      <w:r w:rsidR="002415EF">
        <w:t>onfusing result.</w:t>
      </w:r>
    </w:p>
    <w:p w:rsidR="003B29B2" w:rsidRDefault="003B29B2" w:rsidP="003B29B2">
      <w:pPr>
        <w:pStyle w:val="Heading2"/>
      </w:pPr>
      <w:bookmarkStart w:id="812" w:name="_Toc355280385"/>
      <w:bookmarkStart w:id="813" w:name="_Ref356551623"/>
      <w:bookmarkStart w:id="814" w:name="_Ref356551635"/>
      <w:bookmarkStart w:id="815" w:name="_Toc357598075"/>
      <w:r>
        <w:t>Uploading Metadata from Excel files</w:t>
      </w:r>
      <w:bookmarkEnd w:id="812"/>
      <w:bookmarkEnd w:id="813"/>
      <w:bookmarkEnd w:id="814"/>
      <w:bookmarkEnd w:id="815"/>
    </w:p>
    <w:p w:rsidR="00BF34E0" w:rsidRDefault="003B29B2" w:rsidP="00DE3175">
      <w:pPr>
        <w:pStyle w:val="Body"/>
      </w:pPr>
      <w:r>
        <w:t xml:space="preserve">Specchio supports uploading Metadata to your Campaign from </w:t>
      </w:r>
      <w:r w:rsidR="00C356CB">
        <w:t xml:space="preserve">Excel spreadsheet </w:t>
      </w:r>
      <w:r>
        <w:t xml:space="preserve">files saved </w:t>
      </w:r>
      <w:r w:rsidR="002415EF">
        <w:t>as an .XLS file</w:t>
      </w:r>
      <w:r>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A1725D" w:rsidRDefault="00A1725D" w:rsidP="00DE3175">
      <w:pPr>
        <w:pStyle w:val="Body"/>
      </w:pPr>
    </w:p>
    <w:p w:rsidR="003B29B2" w:rsidRDefault="0045564E"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54" o:title=""/>
            </v:shape>
            <v:shape id="_x0000_s1163" type="#_x0000_t45" style="position:absolute;left:5756;top:4692;width:1784;height:960" adj="31347,7898,27787,4073,21939,4073,10279,7898" fillcolor="#f4f3ec" strokecolor="black [3213]">
              <v:stroke startarrow="open"/>
              <v:textbox>
                <w:txbxContent>
                  <w:p w:rsidR="00245196" w:rsidRPr="00141131" w:rsidRDefault="00245196"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55" o:title="" croptop="17046f" cropbottom="10798f" cropleft="5441f" cropright="9328f"/>
            </v:shape>
            <v:shape id="_x0000_s1160" type="#_x0000_t45" style="position:absolute;left:1837;top:1360;width:1090;height:770" adj="30220,6761,24949,5077,22155,5077,-13554,67184" fillcolor="#f4f3ec" strokecolor="black [3213]">
              <v:stroke startarrow="open"/>
              <v:textbox>
                <w:txbxContent>
                  <w:p w:rsidR="00245196" w:rsidRPr="008646FA" w:rsidRDefault="00245196"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f4f3ec" strokecolor="black [3213]">
              <v:stroke startarrow="open"/>
              <v:textbox>
                <w:txbxContent>
                  <w:p w:rsidR="00245196" w:rsidRPr="008646FA" w:rsidRDefault="00245196"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f4f3ec" strokecolor="black [3213]">
              <v:stroke startarrow="open"/>
              <v:textbox>
                <w:txbxContent>
                  <w:p w:rsidR="00245196" w:rsidRPr="008646FA" w:rsidRDefault="00245196"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56"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245196" w:rsidRPr="00AF35D7" w:rsidRDefault="00245196"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9D3992">
        <w:t xml:space="preserve">Which </w:t>
      </w:r>
      <w:r w:rsidR="00DE3175">
        <w:t xml:space="preserve">Metadata Attributes </w:t>
      </w:r>
      <w:r w:rsidR="009D3992">
        <w:t xml:space="preserve">are </w:t>
      </w:r>
      <w:r w:rsidR="00DE3175">
        <w:t>copied and other parameters of this process are all selectable as described below.</w:t>
      </w:r>
    </w:p>
    <w:p w:rsidR="000C3727" w:rsidRDefault="00C356CB" w:rsidP="007D43F6">
      <w:pPr>
        <w:pStyle w:val="HeadingSubUnnumbered"/>
      </w:pPr>
      <w:r>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3B29B2" w:rsidRDefault="003B29B2" w:rsidP="003B29B2">
      <w:pPr>
        <w:pStyle w:val="Bullet"/>
      </w:pPr>
      <w:r>
        <w:t>Other columns contain the Metadata that will be uploaded.</w:t>
      </w:r>
    </w:p>
    <w:p w:rsidR="003B29B2" w:rsidRDefault="00DE3175" w:rsidP="003B29B2">
      <w:pPr>
        <w:pStyle w:val="Bullet"/>
      </w:pPr>
      <w:r>
        <w:t>Some c</w:t>
      </w:r>
      <w:r w:rsidR="003B29B2">
        <w:t>olumns can be ignored 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45564E" w:rsidP="009F7636">
      <w:pPr>
        <w:pStyle w:val="Figure"/>
      </w:pPr>
      <w:r>
        <w:pict>
          <v:group id="_x0000_s1166" editas="canvas" style="width:445.65pt;height:234.2pt;mso-position-horizontal-relative:char;mso-position-vertical-relative:line" coordorigin="2127,1571" coordsize="8913,4684">
            <o:lock v:ext="edit" aspectratio="t"/>
            <v:shape id="_x0000_s1165" type="#_x0000_t75" style="position:absolute;left:2127;top:1571;width:8913;height:4684" o:preferrelative="f">
              <v:fill o:detectmouseclick="t"/>
              <v:path o:extrusionok="t" o:connecttype="none"/>
              <o:lock v:ext="edit" text="t"/>
            </v:shape>
            <v:shape id="_x0000_s1185" type="#_x0000_t75" style="position:absolute;left:2218;top:1584;width:6740;height:4671">
              <v:imagedata r:id="rId57" o:title=""/>
            </v:shape>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168" type="#_x0000_t44" style="position:absolute;left:9298;top:1799;width:1488;height:730" adj="-4979,17073,-406,5356,-7127,16333,-5197,18967" fillcolor="#f4f3ec">
              <v:stroke startarrow="open"/>
              <v:textbox inset="1mm">
                <w:txbxContent>
                  <w:p w:rsidR="00245196" w:rsidRPr="00C303D9" w:rsidRDefault="00245196"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shape>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shape id="_x0000_s1172" type="#_x0000_t44" style="position:absolute;left:9298;top:2662;width:1488;height:552" adj="-4935,548,-406,7083,-7127,21600,-5197,25083" fillcolor="#f4f3ec">
              <v:stroke startarrow="open"/>
              <v:textbox inset="1mm">
                <w:txbxContent>
                  <w:p w:rsidR="00245196" w:rsidRPr="00C303D9" w:rsidRDefault="00245196"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shape>
            <v:shape id="_x0000_s1173" type="#_x0000_t44" style="position:absolute;left:9298;top:3332;width:1488;height:709" adj="-4674,-13252,-406,5514,-7127,16817,-5197,19528" fillcolor="#f4f3ec">
              <v:stroke startarrow="open"/>
              <v:textbox inset="1mm">
                <w:txbxContent>
                  <w:p w:rsidR="00245196" w:rsidRPr="00C303D9" w:rsidRDefault="00245196"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shape>
            <v:roundrect id="_x0000_s1174" style="position:absolute;left:2221;top:2958;width:6730;height:1441" arcsize="4457f" filled="f" strokecolor="red" strokeweight=".5pt"/>
            <v:shape id="_x0000_s1175" type="#_x0000_t44" style="position:absolute;left:8233;top:4746;width:1488;height:946" adj="-16519,-7718,-406,4133,-42692,14819,-40761,16851" fillcolor="#f4f3ec">
              <v:stroke startarrow="open"/>
              <v:textbox inset="1mm">
                <w:txbxContent>
                  <w:p w:rsidR="00245196" w:rsidRPr="00C303D9" w:rsidRDefault="00245196" w:rsidP="008D2A2E">
                    <w:pPr>
                      <w:rPr>
                        <w:sz w:val="16"/>
                        <w:lang w:val="en-AU"/>
                      </w:rPr>
                    </w:pPr>
                    <w:r>
                      <w:rPr>
                        <w:sz w:val="16"/>
                        <w:lang w:val="en-AU"/>
                      </w:rPr>
                      <w:t>Entire contents of selected XLS file displayed for reference</w:t>
                    </w:r>
                  </w:p>
                </w:txbxContent>
              </v:textbox>
              <o:callout v:ext="edit" gap="1.4pt" distance="9.05pt" length="-.1pt"/>
            </v:shape>
            <w10:wrap type="none"/>
            <w10:anchorlock/>
          </v:group>
        </w:pict>
      </w:r>
    </w:p>
    <w:p w:rsidR="00C356CB" w:rsidRDefault="00C356CB" w:rsidP="00C356CB">
      <w:pPr>
        <w:pStyle w:val="Caption"/>
      </w:pPr>
      <w:r>
        <w:t xml:space="preserve">Figure </w:t>
      </w:r>
      <w:fldSimple w:instr=" SEQ Figure \* ARABIC ">
        <w:r w:rsidR="00245196">
          <w:rPr>
            <w:noProof/>
          </w:rPr>
          <w:t>36</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tblPr>
      <w:tblGrid>
        <w:gridCol w:w="1054"/>
        <w:gridCol w:w="5852"/>
        <w:gridCol w:w="1956"/>
      </w:tblGrid>
      <w:tr w:rsidR="00103802" w:rsidTr="003F3FD3">
        <w:tc>
          <w:tcPr>
            <w:tcW w:w="0" w:type="auto"/>
          </w:tcPr>
          <w:p w:rsidR="00103802" w:rsidRDefault="00103802" w:rsidP="003F3FD3">
            <w:pPr>
              <w:pStyle w:val="TableText"/>
            </w:pPr>
            <w:r>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This indicates the column that will be used to search for the Spectrum to receive the metadata for each row.</w:t>
            </w:r>
          </w:p>
        </w:tc>
        <w:tc>
          <w:tcPr>
            <w:tcW w:w="0" w:type="auto"/>
          </w:tcPr>
          <w:p w:rsidR="00103802" w:rsidRDefault="003F3FD3" w:rsidP="003F3FD3">
            <w:pPr>
              <w:pStyle w:val="TableText"/>
            </w:pPr>
            <w:r>
              <w:rPr>
                <w:noProof/>
                <w:lang w:val="en-AU" w:eastAsia="ja-JP"/>
              </w:rPr>
              <w:drawing>
                <wp:inline distT="0" distB="0" distL="0" distR="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ja-JP"/>
              </w:rPr>
              <w:drawing>
                <wp:inline distT="0" distB="0" distL="0" distR="0">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88"/>
        <w:gridCol w:w="5171"/>
      </w:tblGrid>
      <w:tr w:rsidR="003F3FD3" w:rsidTr="00C7255F">
        <w:tc>
          <w:tcPr>
            <w:tcW w:w="0" w:type="auto"/>
          </w:tcPr>
          <w:p w:rsidR="003F3FD3" w:rsidRDefault="00AF6F5F" w:rsidP="007D43F6">
            <w:pPr>
              <w:pStyle w:val="HeadingSubUnnumbered"/>
            </w:pPr>
            <w:r>
              <w:rPr>
                <w:noProof/>
                <w:lang w:val="en-AU" w:eastAsia="ja-JP"/>
              </w:rPr>
              <w:drawing>
                <wp:inline distT="0" distB="0" distL="0" distR="0">
                  <wp:extent cx="1727864" cy="4217797"/>
                  <wp:effectExtent l="19050" t="0" r="5686" b="0"/>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
                          <a:srcRect l="40216" t="28502" r="9129" b="6230"/>
                          <a:stretch>
                            <a:fillRect/>
                          </a:stretch>
                        </pic:blipFill>
                        <pic:spPr bwMode="auto">
                          <a:xfrm>
                            <a:off x="0" y="0"/>
                            <a:ext cx="1730604" cy="4224485"/>
                          </a:xfrm>
                          <a:prstGeom prst="rect">
                            <a:avLst/>
                          </a:prstGeom>
                          <a:noFill/>
                          <a:ln w="9525">
                            <a:noFill/>
                            <a:miter lim="800000"/>
                            <a:headEnd/>
                            <a:tailEnd/>
                          </a:ln>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Specchio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be loaded into the metadata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tblPr>
      <w:tblGrid>
        <w:gridCol w:w="8862"/>
      </w:tblGrid>
      <w:tr w:rsidR="001D236D" w:rsidTr="002237E8">
        <w:tc>
          <w:tcPr>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Specchio Main Window. The following dialog will be displayed. Only those Campaigns to which you have write permission will be displayed.</w:t>
            </w:r>
          </w:p>
          <w:p w:rsidR="001D236D" w:rsidRPr="00EB49E0" w:rsidRDefault="001D236D" w:rsidP="001D236D">
            <w:pPr>
              <w:pStyle w:val="Figure"/>
            </w:pPr>
            <w:r w:rsidRPr="00EB49E0">
              <w:rPr>
                <w:lang w:val="en-AU"/>
              </w:rPr>
              <w:drawing>
                <wp:inline distT="0" distB="0" distL="0" distR="0">
                  <wp:extent cx="4451350" cy="2621200"/>
                  <wp:effectExtent l="19050" t="0" r="6350" b="0"/>
                  <wp:docPr id="1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1D236D" w:rsidRPr="006E6A31" w:rsidRDefault="001D236D" w:rsidP="001D236D">
            <w:pPr>
              <w:pStyle w:val="Caption"/>
            </w:pPr>
            <w:r w:rsidRPr="006E6A31">
              <w:t xml:space="preserve">Figure </w:t>
            </w:r>
            <w:fldSimple w:instr=" SEQ Figure \* ARABIC ">
              <w:r w:rsidR="00245196">
                <w:rPr>
                  <w:noProof/>
                </w:rPr>
                <w:t>37</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1D236D" w:rsidP="001D236D">
            <w:pPr>
              <w:pStyle w:val="Figure"/>
            </w:pPr>
            <w:r>
              <w:rPr>
                <w:lang w:val="en-AU"/>
              </w:rPr>
              <w:drawing>
                <wp:inline distT="0" distB="0" distL="0" distR="0">
                  <wp:extent cx="4876800" cy="3951230"/>
                  <wp:effectExtent l="19050" t="0" r="0" b="0"/>
                  <wp:docPr id="1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srcRect/>
                          <a:stretch>
                            <a:fillRect/>
                          </a:stretch>
                        </pic:blipFill>
                        <pic:spPr bwMode="auto">
                          <a:xfrm>
                            <a:off x="0" y="0"/>
                            <a:ext cx="4876625" cy="3951088"/>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245196">
                <w:rPr>
                  <w:noProof/>
                </w:rPr>
                <w:t>38</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ause the metadata to be loaded.</w:t>
            </w:r>
          </w:p>
        </w:tc>
      </w:tr>
    </w:tbl>
    <w:p w:rsidR="007521AC" w:rsidRPr="007521AC" w:rsidRDefault="007521AC" w:rsidP="007521AC">
      <w:pPr>
        <w:pStyle w:val="Body"/>
      </w:pPr>
      <w:bookmarkStart w:id="816" w:name="_Toc356807313"/>
      <w:bookmarkEnd w:id="816"/>
      <w:r>
        <w:t xml:space="preserve">If </w:t>
      </w:r>
      <w:r w:rsidR="002F5F99">
        <w:t xml:space="preserve">Specchio finds </w:t>
      </w:r>
      <w:r>
        <w:t xml:space="preserve">a Metadata Attribute already exists </w:t>
      </w:r>
      <w:r w:rsidR="002F5F99">
        <w:t>for</w:t>
      </w:r>
      <w:r>
        <w:t xml:space="preserve"> a</w:t>
      </w:r>
      <w:r w:rsidR="002F5F99">
        <w:t>ny</w:t>
      </w:r>
      <w:r>
        <w:t xml:space="preserve"> Spectrum, Specchio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rPr>
        <w:drawing>
          <wp:inline distT="0" distB="0" distL="0" distR="0">
            <wp:extent cx="3331476" cy="962666"/>
            <wp:effectExtent l="19050" t="0" r="2274"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srcRect/>
                    <a:stretch>
                      <a:fillRect/>
                    </a:stretch>
                  </pic:blipFill>
                  <pic:spPr bwMode="auto">
                    <a:xfrm>
                      <a:off x="0" y="0"/>
                      <a:ext cx="3332787" cy="963045"/>
                    </a:xfrm>
                    <a:prstGeom prst="rect">
                      <a:avLst/>
                    </a:prstGeom>
                    <a:noFill/>
                    <a:ln w="9525">
                      <a:noFill/>
                      <a:miter lim="800000"/>
                      <a:headEnd/>
                      <a:tailEnd/>
                    </a:ln>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No data from this column of the XLS file will be loaded into the Specchio database.</w:t>
      </w:r>
    </w:p>
    <w:p w:rsidR="007521AC" w:rsidRDefault="007521AC" w:rsidP="007521AC">
      <w:pPr>
        <w:pStyle w:val="HangingIndent"/>
      </w:pPr>
      <w:r w:rsidRPr="00ED44E6">
        <w:rPr>
          <w:rStyle w:val="GUIWord"/>
        </w:rPr>
        <w:t>Insert anyway</w:t>
      </w:r>
      <w:r>
        <w:tab/>
        <w:t>Add another value for this Metadata Attribute. This may not be appropriate for some Metadata Attributes. For example, adding a second File Name or Spectrum Number could become very confusing.</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the Metadata Attribute values in the database, you can use the REGEX box to assist in the match.</w:t>
      </w:r>
    </w:p>
    <w:p w:rsidR="00A20DB0" w:rsidRPr="003F3FD3" w:rsidRDefault="0045564E" w:rsidP="009D3992">
      <w:pPr>
        <w:pStyle w:val="Figu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64" o:title=""/>
            </v:shape>
            <v:shape id="_x0000_s1192" type="#_x0000_t202" style="position:absolute;left:2561;top:2729;width:1086;height:300">
              <v:textbox inset=".5mm,.5mm,.5mm,.5mm">
                <w:txbxContent>
                  <w:p w:rsidR="00245196" w:rsidRPr="007D716F" w:rsidRDefault="00245196"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245196" w:rsidRPr="007D716F" w:rsidRDefault="00245196"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245196" w:rsidRPr="007D716F" w:rsidRDefault="00245196" w:rsidP="00A24446"/>
                </w:txbxContent>
              </v:textbox>
            </v:shape>
            <v:shape id="_x0000_s1195" type="#_x0000_t202" style="position:absolute;left:2801;top:4168;width:1972;height:302">
              <v:textbox inset=".5mm,.5mm,.5mm,.5mm">
                <w:txbxContent>
                  <w:p w:rsidR="00245196" w:rsidRPr="007D716F" w:rsidRDefault="00245196"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245196" w:rsidRPr="007D716F" w:rsidRDefault="00245196" w:rsidP="00A24446">
                    <w:pPr>
                      <w:rPr>
                        <w:lang w:val="en-AU"/>
                      </w:rPr>
                    </w:pPr>
                    <w:r>
                      <w:rPr>
                        <w:lang w:val="en-AU"/>
                      </w:rPr>
                      <w:t>$</w:t>
                    </w:r>
                  </w:p>
                </w:txbxContent>
              </v:textbox>
            </v:shape>
            <v:shape id="_x0000_s1197" type="#_x0000_t202" style="position:absolute;left:2291;top:2729;width:196;height:300">
              <v:textbox inset=".5mm,.5mm,.5mm,.5mm">
                <w:txbxContent>
                  <w:p w:rsidR="00245196" w:rsidRPr="007D716F" w:rsidRDefault="00245196"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f4f3ec" stroked="f">
              <v:textbox>
                <w:txbxContent>
                  <w:p w:rsidR="00245196" w:rsidRPr="00A24446" w:rsidRDefault="00245196"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black [3213]" strokeweight=".25pt">
              <v:stroke startarrow="open"/>
              <v:textbox>
                <w:txbxContent>
                  <w:p w:rsidR="00245196" w:rsidRPr="00A24446" w:rsidRDefault="00245196"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f4f3ec" strokecolor="black [3213]" strokeweight=".25pt">
              <v:stroke startarrow="open"/>
              <v:textbox>
                <w:txbxContent>
                  <w:p w:rsidR="00245196" w:rsidRPr="00A24446" w:rsidRDefault="00245196" w:rsidP="009D3992">
                    <w:pPr>
                      <w:jc w:val="center"/>
                      <w:rPr>
                        <w:sz w:val="18"/>
                        <w:lang w:val="en-AU"/>
                      </w:rPr>
                    </w:pPr>
                    <w:r w:rsidRPr="00A24446">
                      <w:rPr>
                        <w:sz w:val="18"/>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ed="f" stroked="f">
              <v:textbox>
                <w:txbxContent>
                  <w:p w:rsidR="00245196" w:rsidRPr="009D3992" w:rsidRDefault="00245196"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5B1A36" w:rsidRDefault="009D3992" w:rsidP="005B1A36">
      <w:pPr>
        <w:pStyle w:val="Body"/>
      </w:pPr>
      <w:r>
        <w:t>For</w:t>
      </w:r>
      <w:r w:rsidR="00AF6F5F">
        <w:t xml:space="preserve"> each row of the XLS file, the data in the Matching Column is </w:t>
      </w:r>
      <w:r>
        <w:t>concatenated</w:t>
      </w:r>
      <w:r w:rsidR="00AF6F5F">
        <w:t xml:space="preserve"> with the REGEX start </w:t>
      </w:r>
      <w:r>
        <w:t xml:space="preserve">and REGEC end </w:t>
      </w:r>
      <w:r w:rsidR="00AF6F5F">
        <w:t xml:space="preserve">contents </w:t>
      </w:r>
      <w:r>
        <w:t>ot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regular expressions. (See </w:t>
      </w:r>
      <w:r w:rsidR="005B1A36" w:rsidRPr="007B4B5E">
        <w:rPr>
          <w:rStyle w:val="CrossReference"/>
        </w:rPr>
        <w:t xml:space="preserve">Appendix </w:t>
      </w:r>
      <w:fldSimple w:instr=" REF _Ref353800559 \r \h  \* MERGEFORMAT ">
        <w:r w:rsidR="00245196" w:rsidRPr="00245196">
          <w:rPr>
            <w:rStyle w:val="CrossReference"/>
          </w:rPr>
          <w:t>Appendix</w:t>
        </w:r>
        <w:r w:rsidR="00245196">
          <w:t xml:space="preserve"> A: </w:t>
        </w:r>
      </w:fldSimple>
      <w:r w:rsidR="005B1A36" w:rsidRPr="007B4B5E">
        <w:rPr>
          <w:rStyle w:val="CrossReference"/>
        </w:rPr>
        <w:t xml:space="preserve"> </w:t>
      </w:r>
      <w:fldSimple w:instr=" REF _Ref353800559 \h  \* MERGEFORMAT ">
        <w:r w:rsidR="00245196" w:rsidRPr="00245196">
          <w:rPr>
            <w:rStyle w:val="CrossReference"/>
          </w:rPr>
          <w:t xml:space="preserve">Regular Expressions </w:t>
        </w:r>
      </w:fldSimple>
      <w:r w:rsidR="005B1A36">
        <w:t>for information on regular expressions.)</w:t>
      </w:r>
      <w:r w:rsidR="00A00BB6">
        <w:t xml:space="preserve"> In the above example: the </w:t>
      </w:r>
      <w:r w:rsidR="00A00BB6" w:rsidRPr="00A00BB6">
        <w:rPr>
          <w:rStyle w:val="CodeChar"/>
        </w:rPr>
        <w:t>^</w:t>
      </w:r>
      <w:r w:rsidR="00A00BB6">
        <w:t xml:space="preserve"> forces the matching to start at the beginning of the string; </w:t>
      </w:r>
      <w:r w:rsidR="00A00BB6" w:rsidRPr="00A00BB6">
        <w:rPr>
          <w:rStyle w:val="CodeChar"/>
        </w:rPr>
        <w:t>.</w:t>
      </w:r>
      <w:r w:rsidR="00A00BB6">
        <w:t xml:space="preserve"> is a special character so </w:t>
      </w:r>
      <w:r w:rsidR="00A00BB6" w:rsidRPr="00A00BB6">
        <w:rPr>
          <w:rStyle w:val="CodeChar"/>
        </w:rPr>
        <w:t>\</w:t>
      </w:r>
      <w:r w:rsidR="00A00BB6">
        <w:t xml:space="preserve"> must be used to escape it, so </w:t>
      </w:r>
      <w:r w:rsidR="00A00BB6" w:rsidRPr="00A00BB6">
        <w:rPr>
          <w:rStyle w:val="CodeChar"/>
        </w:rPr>
        <w:t>\.</w:t>
      </w:r>
      <w:r w:rsidR="00A00BB6">
        <w:t xml:space="preserve"> matches the </w:t>
      </w:r>
      <w:r w:rsidR="00A00BB6" w:rsidRPr="00A00BB6">
        <w:rPr>
          <w:rStyle w:val="CodeChar"/>
        </w:rPr>
        <w:t>.</w:t>
      </w:r>
      <w:r w:rsidR="00A00BB6">
        <w:t xml:space="preserve"> in the file name; </w:t>
      </w:r>
      <w:r w:rsidR="00A00BB6" w:rsidRPr="00A00BB6">
        <w:rPr>
          <w:rStyle w:val="CodeChar"/>
        </w:rPr>
        <w:t>0*</w:t>
      </w:r>
      <w:r w:rsidR="00A00BB6">
        <w:t xml:space="preserve"> matches any number of </w:t>
      </w:r>
      <w:r w:rsidR="00A00BB6" w:rsidRPr="00A00BB6">
        <w:rPr>
          <w:rStyle w:val="CodeChar"/>
        </w:rPr>
        <w:t>0</w:t>
      </w:r>
      <w:r w:rsidR="00A00BB6">
        <w:t xml:space="preserve"> characters; </w:t>
      </w:r>
      <w:r w:rsidR="00A00BB6" w:rsidRPr="00A00BB6">
        <w:rPr>
          <w:rStyle w:val="CodeChar"/>
        </w:rPr>
        <w:t>5</w:t>
      </w:r>
      <w:r w:rsidR="00A00BB6">
        <w:t xml:space="preserve"> matches </w:t>
      </w:r>
      <w:r w:rsidR="00A00BB6" w:rsidRPr="00A00BB6">
        <w:rPr>
          <w:rStyle w:val="CodeChar"/>
        </w:rPr>
        <w:t>5</w:t>
      </w:r>
      <w:r w:rsidR="00A00BB6">
        <w:t xml:space="preserve">; and the </w:t>
      </w:r>
      <w:r w:rsidR="00A00BB6" w:rsidRPr="00A00BB6">
        <w:rPr>
          <w:rStyle w:val="CodeChar"/>
        </w:rPr>
        <w:t>$</w:t>
      </w:r>
      <w:r w:rsidR="00A00BB6">
        <w:t xml:space="preserve"> forces the match to complete at the end of the string.</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Specchio uses for these fields. </w:t>
      </w:r>
    </w:p>
    <w:p w:rsidR="00F2409D" w:rsidRDefault="0045564E" w:rsidP="007521AC">
      <w:pPr>
        <w:pStyle w:val="Body"/>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57" o:title="" croptop="8768f" cropbottom="40039f"/>
            </v:shape>
            <v:shape id="_x0000_s1218" type="#_x0000_t75" style="position:absolute;left:4761;top:5620;width:3288;height:1838">
              <v:imagedata r:id="rId65"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245196" w:rsidRPr="0019048D" w:rsidRDefault="00245196"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245196" w:rsidRPr="0019048D" w:rsidRDefault="00245196"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245196" w:rsidRPr="0019048D" w:rsidRDefault="00245196"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831986" w:rsidRDefault="00831986" w:rsidP="00831986">
      <w:pPr>
        <w:pStyle w:val="Bullet"/>
      </w:pPr>
      <w:r>
        <w:t>The table must be in the first datasheet of the spreadsheet.</w:t>
      </w:r>
    </w:p>
    <w:p w:rsidR="00FF3B3D" w:rsidRDefault="00FF3B3D" w:rsidP="00831986">
      <w:pPr>
        <w:pStyle w:val="Bullet"/>
      </w:pPr>
      <w:r>
        <w:t>Each Specchio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tblPr>
      <w:tblGrid>
        <w:gridCol w:w="8862"/>
      </w:tblGrid>
      <w:tr w:rsidR="00831986" w:rsidTr="00831986">
        <w:tc>
          <w:tcPr>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Specchio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metadata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rPr>
              <w:drawing>
                <wp:inline distT="0" distB="0" distL="0" distR="0">
                  <wp:extent cx="2041762" cy="690775"/>
                  <wp:effectExtent l="19050" t="0" r="0" b="0"/>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6"/>
                          <a:srcRect l="40745" t="57320" r="7155" b="14627"/>
                          <a:stretch>
                            <a:fillRect/>
                          </a:stretch>
                        </pic:blipFill>
                        <pic:spPr bwMode="auto">
                          <a:xfrm>
                            <a:off x="0" y="0"/>
                            <a:ext cx="2041762" cy="690775"/>
                          </a:xfrm>
                          <a:prstGeom prst="rect">
                            <a:avLst/>
                          </a:prstGeom>
                          <a:noFill/>
                          <a:ln w="9525">
                            <a:noFill/>
                            <a:miter lim="800000"/>
                            <a:headEnd/>
                            <a:tailEnd/>
                          </a:ln>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2237E8" w:rsidRPr="002237E8" w:rsidRDefault="002237E8" w:rsidP="002237E8">
      <w:pPr>
        <w:rPr>
          <w:del w:id="817" w:author="Peter" w:date="2013-05-08T09:19:00Z"/>
        </w:rPr>
      </w:pPr>
      <w:bookmarkStart w:id="818" w:name="_Toc357580507"/>
      <w:bookmarkStart w:id="819" w:name="_Toc357598076"/>
      <w:bookmarkEnd w:id="818"/>
      <w:bookmarkEnd w:id="819"/>
    </w:p>
    <w:p w:rsidR="000400EA" w:rsidRDefault="000400EA" w:rsidP="000400EA">
      <w:pPr>
        <w:spacing w:before="100" w:beforeAutospacing="1" w:after="100" w:afterAutospacing="1"/>
        <w:rPr>
          <w:del w:id="820" w:author="Peter" w:date="2013-05-08T09:19:00Z"/>
          <w:rFonts w:ascii="Arial" w:hAnsi="Arial" w:cs="Arial"/>
          <w:color w:val="222222"/>
          <w:sz w:val="14"/>
          <w:szCs w:val="14"/>
          <w:lang w:val="en-AU" w:eastAsia="ja-JP"/>
        </w:rPr>
      </w:pPr>
      <w:del w:id="821" w:author="Peter" w:date="2013-05-08T09:19:00Z">
        <w:r>
          <w:rPr>
            <w:rFonts w:ascii="Arial" w:hAnsi="Arial" w:cs="Arial"/>
            <w:color w:val="222222"/>
            <w:sz w:val="14"/>
            <w:szCs w:val="14"/>
            <w:lang w:val="en-AU" w:eastAsia="ja-JP"/>
          </w:rPr>
          <w:delText>From JIRA DC10-164, Nick says...</w:delText>
        </w:r>
        <w:bookmarkStart w:id="822" w:name="_Toc356807314"/>
        <w:bookmarkStart w:id="823" w:name="_Toc357580508"/>
        <w:bookmarkStart w:id="824" w:name="_Toc357598077"/>
        <w:bookmarkEnd w:id="822"/>
        <w:bookmarkEnd w:id="823"/>
        <w:bookmarkEnd w:id="824"/>
      </w:del>
    </w:p>
    <w:p w:rsidR="000400EA" w:rsidRPr="000400EA" w:rsidRDefault="000400EA" w:rsidP="000400EA">
      <w:pPr>
        <w:spacing w:before="100" w:beforeAutospacing="1" w:after="100" w:afterAutospacing="1"/>
        <w:rPr>
          <w:del w:id="825" w:author="Peter" w:date="2013-05-08T09:19:00Z"/>
          <w:rFonts w:ascii="Arial" w:hAnsi="Arial" w:cs="Arial"/>
          <w:color w:val="222222"/>
          <w:sz w:val="14"/>
          <w:szCs w:val="14"/>
          <w:lang w:val="en-AU" w:eastAsia="ja-JP"/>
        </w:rPr>
      </w:pPr>
      <w:del w:id="826" w:author="Peter" w:date="2013-05-08T09:19:00Z">
        <w:r w:rsidRPr="000400EA">
          <w:rPr>
            <w:rFonts w:ascii="Arial" w:hAnsi="Arial" w:cs="Arial"/>
            <w:color w:val="222222"/>
            <w:sz w:val="14"/>
            <w:szCs w:val="14"/>
            <w:lang w:val="en-AU" w:eastAsia="ja-JP"/>
          </w:rPr>
          <w:delText>I've modified the input validation code for numeric fields so that</w:delText>
        </w:r>
        <w:bookmarkStart w:id="827" w:name="_Toc356807315"/>
        <w:bookmarkStart w:id="828" w:name="_Toc357580509"/>
        <w:bookmarkStart w:id="829" w:name="_Toc357598078"/>
        <w:bookmarkEnd w:id="827"/>
        <w:bookmarkEnd w:id="828"/>
        <w:bookmarkEnd w:id="829"/>
      </w:del>
    </w:p>
    <w:p w:rsidR="000400EA" w:rsidRPr="000400EA" w:rsidRDefault="000400EA" w:rsidP="0059008C">
      <w:pPr>
        <w:numPr>
          <w:ilvl w:val="0"/>
          <w:numId w:val="6"/>
        </w:numPr>
        <w:spacing w:before="100" w:beforeAutospacing="1" w:after="100" w:afterAutospacing="1"/>
        <w:ind w:left="891"/>
        <w:rPr>
          <w:del w:id="830" w:author="Peter" w:date="2013-05-08T09:19:00Z"/>
          <w:rFonts w:ascii="Arial" w:hAnsi="Arial" w:cs="Arial"/>
          <w:color w:val="222222"/>
          <w:sz w:val="14"/>
          <w:szCs w:val="14"/>
          <w:lang w:val="en-AU" w:eastAsia="ja-JP"/>
        </w:rPr>
      </w:pPr>
      <w:del w:id="831" w:author="Peter" w:date="2013-05-08T09:19:00Z">
        <w:r w:rsidRPr="000400EA">
          <w:rPr>
            <w:rFonts w:ascii="Arial" w:hAnsi="Arial" w:cs="Arial"/>
            <w:color w:val="222222"/>
            <w:sz w:val="14"/>
            <w:szCs w:val="14"/>
            <w:lang w:val="en-AU" w:eastAsia="ja-JP"/>
          </w:rPr>
          <w:delText>the cursor keys, delete and backspace can be used in any field</w:delText>
        </w:r>
        <w:bookmarkStart w:id="832" w:name="_Toc356807316"/>
        <w:bookmarkStart w:id="833" w:name="_Toc357580510"/>
        <w:bookmarkStart w:id="834" w:name="_Toc357598079"/>
        <w:bookmarkEnd w:id="832"/>
        <w:bookmarkEnd w:id="833"/>
        <w:bookmarkEnd w:id="834"/>
      </w:del>
    </w:p>
    <w:p w:rsidR="000400EA" w:rsidRPr="000400EA" w:rsidRDefault="000400EA" w:rsidP="0059008C">
      <w:pPr>
        <w:numPr>
          <w:ilvl w:val="0"/>
          <w:numId w:val="6"/>
        </w:numPr>
        <w:spacing w:before="100" w:beforeAutospacing="1" w:after="100" w:afterAutospacing="1"/>
        <w:ind w:left="891"/>
        <w:rPr>
          <w:del w:id="835" w:author="Peter" w:date="2013-05-08T09:19:00Z"/>
          <w:rFonts w:ascii="Arial" w:hAnsi="Arial" w:cs="Arial"/>
          <w:color w:val="222222"/>
          <w:sz w:val="14"/>
          <w:szCs w:val="14"/>
          <w:lang w:val="en-AU" w:eastAsia="ja-JP"/>
        </w:rPr>
      </w:pPr>
      <w:del w:id="836" w:author="Peter" w:date="2013-05-08T09:19:00Z">
        <w:r w:rsidRPr="000400EA">
          <w:rPr>
            <w:rFonts w:ascii="Arial" w:hAnsi="Arial" w:cs="Arial"/>
            <w:color w:val="222222"/>
            <w:sz w:val="14"/>
            <w:szCs w:val="14"/>
            <w:lang w:val="en-AU" w:eastAsia="ja-JP"/>
          </w:rPr>
          <w:delText>digits and the minus sign can be input into any numeric field</w:delText>
        </w:r>
        <w:bookmarkStart w:id="837" w:name="_Toc356807317"/>
        <w:bookmarkStart w:id="838" w:name="_Toc357580511"/>
        <w:bookmarkStart w:id="839" w:name="_Toc357598080"/>
        <w:bookmarkEnd w:id="837"/>
        <w:bookmarkEnd w:id="838"/>
        <w:bookmarkEnd w:id="839"/>
      </w:del>
    </w:p>
    <w:p w:rsidR="000400EA" w:rsidRPr="000400EA" w:rsidRDefault="000400EA" w:rsidP="0059008C">
      <w:pPr>
        <w:numPr>
          <w:ilvl w:val="0"/>
          <w:numId w:val="6"/>
        </w:numPr>
        <w:spacing w:before="100" w:beforeAutospacing="1" w:after="100" w:afterAutospacing="1"/>
        <w:ind w:left="891"/>
        <w:rPr>
          <w:del w:id="840" w:author="Peter" w:date="2013-05-08T09:19:00Z"/>
          <w:rFonts w:ascii="Arial" w:hAnsi="Arial" w:cs="Arial"/>
          <w:color w:val="222222"/>
          <w:sz w:val="14"/>
          <w:szCs w:val="14"/>
          <w:lang w:val="en-AU" w:eastAsia="ja-JP"/>
        </w:rPr>
      </w:pPr>
      <w:del w:id="841" w:author="Peter" w:date="2013-05-08T09:19:00Z">
        <w:r w:rsidRPr="000400EA">
          <w:rPr>
            <w:rFonts w:ascii="Arial" w:hAnsi="Arial" w:cs="Arial"/>
            <w:color w:val="222222"/>
            <w:sz w:val="14"/>
            <w:szCs w:val="14"/>
            <w:lang w:val="en-AU" w:eastAsia="ja-JP"/>
          </w:rPr>
          <w:delText>decimal points can only be typed into fields with a floating value type</w:delText>
        </w:r>
        <w:bookmarkStart w:id="842" w:name="_Toc356807318"/>
        <w:bookmarkStart w:id="843" w:name="_Toc357580512"/>
        <w:bookmarkStart w:id="844" w:name="_Toc357598081"/>
        <w:bookmarkEnd w:id="842"/>
        <w:bookmarkEnd w:id="843"/>
        <w:bookmarkEnd w:id="844"/>
      </w:del>
    </w:p>
    <w:p w:rsidR="000400EA" w:rsidRPr="000400EA" w:rsidRDefault="000400EA" w:rsidP="0059008C">
      <w:pPr>
        <w:numPr>
          <w:ilvl w:val="0"/>
          <w:numId w:val="6"/>
        </w:numPr>
        <w:spacing w:before="100" w:beforeAutospacing="1" w:after="100" w:afterAutospacing="1"/>
        <w:ind w:left="891"/>
        <w:rPr>
          <w:del w:id="845" w:author="Peter" w:date="2013-05-08T09:19:00Z"/>
          <w:rFonts w:ascii="Arial" w:hAnsi="Arial" w:cs="Arial"/>
          <w:color w:val="222222"/>
          <w:sz w:val="14"/>
          <w:szCs w:val="14"/>
          <w:lang w:val="en-AU" w:eastAsia="ja-JP"/>
        </w:rPr>
      </w:pPr>
      <w:del w:id="846" w:author="Peter" w:date="2013-05-08T09:19:00Z">
        <w:r w:rsidRPr="000400EA">
          <w:rPr>
            <w:rFonts w:ascii="Arial" w:hAnsi="Arial" w:cs="Arial"/>
            <w:color w:val="222222"/>
            <w:sz w:val="14"/>
            <w:szCs w:val="14"/>
            <w:lang w:val="en-AU" w:eastAsia="ja-JP"/>
          </w:rPr>
          <w:delText>the "update" button is only enabled once the value in the field can be parsed</w:delText>
        </w:r>
        <w:bookmarkStart w:id="847" w:name="_Toc356807319"/>
        <w:bookmarkStart w:id="848" w:name="_Toc357580513"/>
        <w:bookmarkStart w:id="849" w:name="_Toc357598082"/>
        <w:bookmarkEnd w:id="847"/>
        <w:bookmarkEnd w:id="848"/>
        <w:bookmarkEnd w:id="849"/>
      </w:del>
    </w:p>
    <w:p w:rsidR="000400EA" w:rsidRPr="000400EA" w:rsidRDefault="000400EA" w:rsidP="0059008C">
      <w:pPr>
        <w:numPr>
          <w:ilvl w:val="0"/>
          <w:numId w:val="6"/>
        </w:numPr>
        <w:spacing w:before="100" w:beforeAutospacing="1" w:after="100" w:afterAutospacing="1"/>
        <w:ind w:left="891"/>
        <w:rPr>
          <w:del w:id="850" w:author="Peter" w:date="2013-05-08T09:19:00Z"/>
          <w:rFonts w:ascii="Arial" w:hAnsi="Arial" w:cs="Arial"/>
          <w:color w:val="222222"/>
          <w:sz w:val="14"/>
          <w:szCs w:val="14"/>
          <w:lang w:val="en-AU" w:eastAsia="ja-JP"/>
        </w:rPr>
      </w:pPr>
      <w:del w:id="851" w:author="Peter" w:date="2013-05-08T09:19:00Z">
        <w:r w:rsidRPr="000400EA">
          <w:rPr>
            <w:rFonts w:ascii="Arial" w:hAnsi="Arial" w:cs="Arial"/>
            <w:color w:val="222222"/>
            <w:sz w:val="14"/>
            <w:szCs w:val="14"/>
            <w:lang w:val="en-AU" w:eastAsia="ja-JP"/>
          </w:rPr>
          <w:delText>all number format exceptions are caught and handled</w:delText>
        </w:r>
        <w:bookmarkStart w:id="852" w:name="_Toc356807320"/>
        <w:bookmarkStart w:id="853" w:name="_Toc357580514"/>
        <w:bookmarkStart w:id="854" w:name="_Toc357598083"/>
        <w:bookmarkEnd w:id="852"/>
        <w:bookmarkEnd w:id="853"/>
        <w:bookmarkEnd w:id="854"/>
      </w:del>
    </w:p>
    <w:p w:rsidR="000400EA" w:rsidRPr="000400EA" w:rsidRDefault="000400EA" w:rsidP="000400EA">
      <w:pPr>
        <w:spacing w:before="100" w:beforeAutospacing="1" w:after="100" w:afterAutospacing="1"/>
        <w:rPr>
          <w:del w:id="855" w:author="Peter" w:date="2013-05-08T09:19:00Z"/>
          <w:rFonts w:ascii="Arial" w:hAnsi="Arial" w:cs="Arial"/>
          <w:color w:val="222222"/>
          <w:sz w:val="14"/>
          <w:szCs w:val="14"/>
          <w:lang w:val="en-AU" w:eastAsia="ja-JP"/>
        </w:rPr>
      </w:pPr>
      <w:del w:id="856"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bookmarkStart w:id="857" w:name="_Toc356807321"/>
        <w:bookmarkStart w:id="858" w:name="_Toc357580515"/>
        <w:bookmarkStart w:id="859" w:name="_Toc357598084"/>
        <w:bookmarkEnd w:id="857"/>
        <w:bookmarkEnd w:id="858"/>
        <w:bookmarkEnd w:id="859"/>
      </w:del>
    </w:p>
    <w:p w:rsidR="000400EA" w:rsidRPr="000400EA" w:rsidRDefault="000400EA" w:rsidP="000400EA">
      <w:pPr>
        <w:rPr>
          <w:del w:id="860" w:author="Peter" w:date="2013-05-08T09:19:00Z"/>
        </w:rPr>
      </w:pPr>
      <w:bookmarkStart w:id="861" w:name="_Toc356807322"/>
      <w:bookmarkStart w:id="862" w:name="_Toc357580516"/>
      <w:bookmarkStart w:id="863" w:name="_Toc357598085"/>
      <w:bookmarkEnd w:id="861"/>
      <w:bookmarkEnd w:id="862"/>
      <w:bookmarkEnd w:id="863"/>
    </w:p>
    <w:p w:rsidR="003B29B2" w:rsidRPr="00084655" w:rsidRDefault="003B29B2" w:rsidP="000E3E59">
      <w:pPr>
        <w:pStyle w:val="Heading2"/>
      </w:pPr>
      <w:bookmarkStart w:id="864" w:name="_Ref356551679"/>
      <w:bookmarkStart w:id="865" w:name="_Toc357598086"/>
      <w:r w:rsidRPr="00084655">
        <w:t>Calculation of Sun Angles</w:t>
      </w:r>
      <w:bookmarkEnd w:id="864"/>
      <w:bookmarkEnd w:id="865"/>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Default="003B29B2" w:rsidP="003B29B2">
      <w:pPr>
        <w:pStyle w:val="Note"/>
      </w:pPr>
      <w:r>
        <w:t>Note</w:t>
      </w:r>
      <w:r>
        <w:tab/>
        <w:t>Illumination Zenith is measured as degrees from the Nadir.</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tblPr>
      <w:tblGrid>
        <w:gridCol w:w="8862"/>
      </w:tblGrid>
      <w:tr w:rsidR="003B29B2" w:rsidTr="003B29B2">
        <w:tc>
          <w:tcPr>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3B29B2" w:rsidP="003B29B2">
            <w:pPr>
              <w:pStyle w:val="Figure"/>
            </w:pPr>
            <w:r>
              <w:rPr>
                <w:lang w:val="en-AU"/>
              </w:rPr>
              <w:drawing>
                <wp:inline distT="0" distB="0" distL="0" distR="0">
                  <wp:extent cx="2369309" cy="3304475"/>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2370724" cy="3306448"/>
                          </a:xfrm>
                          <a:prstGeom prst="rect">
                            <a:avLst/>
                          </a:prstGeom>
                          <a:noFill/>
                          <a:ln w="9525">
                            <a:noFill/>
                            <a:miter lim="800000"/>
                            <a:headEnd/>
                            <a:tailEnd/>
                          </a:ln>
                        </pic:spPr>
                      </pic:pic>
                    </a:graphicData>
                  </a:graphic>
                </wp:inline>
              </w:drawing>
            </w:r>
          </w:p>
          <w:p w:rsidR="003B29B2" w:rsidRPr="00084655" w:rsidRDefault="003B29B2" w:rsidP="003B29B2">
            <w:pPr>
              <w:pStyle w:val="Caption"/>
            </w:pPr>
            <w:r w:rsidRPr="00084655">
              <w:t xml:space="preserve">Figure </w:t>
            </w:r>
            <w:fldSimple w:instr=" SEQ Figure \* ARABIC ">
              <w:r w:rsidR="00245196">
                <w:rPr>
                  <w:noProof/>
                </w:rPr>
                <w:t>39</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3B29B2">
            <w:pPr>
              <w:pStyle w:val="ProcessStep"/>
            </w:pPr>
            <w:r>
              <w:t xml:space="preserve">Click </w:t>
            </w:r>
            <w:r w:rsidRPr="001417E3">
              <w:rPr>
                <w:rStyle w:val="ActionButton"/>
              </w:rPr>
              <w:t> Dismiss </w:t>
            </w:r>
            <w:r>
              <w:t xml:space="preserve"> to close the dialog.</w:t>
            </w:r>
          </w:p>
        </w:tc>
      </w:tr>
    </w:tbl>
    <w:p w:rsidR="003B29B2" w:rsidRDefault="003B29B2" w:rsidP="003B29B2">
      <w:pPr>
        <w:pStyle w:val="Body"/>
      </w:pPr>
      <w:r>
        <w:t>Applying this function twice is safe, as the calculated sun angles will always be the same.</w:t>
      </w:r>
    </w:p>
    <w:p w:rsidR="003B29B2" w:rsidRPr="00084655" w:rsidRDefault="003B29B2" w:rsidP="003B29B2">
      <w:pPr>
        <w:pStyle w:val="Body"/>
      </w:pPr>
      <w:r>
        <w:t>Spectra which do not have Latitude and Longitude values will not have sun angles calculated for them. If the Latitude or Longitude is outside of the normal ranges (for example, a Latitude 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866" w:name="_Ref157353485"/>
      <w:bookmarkStart w:id="867" w:name="_Toc357598087"/>
      <w:r w:rsidRPr="00D8645A">
        <w:t>Calculation of Goniometer Angles</w:t>
      </w:r>
      <w:bookmarkEnd w:id="866"/>
      <w:bookmarkEnd w:id="867"/>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6E1590">
        <w:t xml:space="preserve">sensor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rPr>
        <w:drawing>
          <wp:inline distT="0" distB="0" distL="0" distR="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868" w:name="_Ref97880617"/>
      <w:r>
        <w:t xml:space="preserve">Figure </w:t>
      </w:r>
      <w:fldSimple w:instr=" SEQ Figure \* ARABIC ">
        <w:r w:rsidR="00245196">
          <w:rPr>
            <w:noProof/>
          </w:rPr>
          <w:t>40</w:t>
        </w:r>
      </w:fldSimple>
      <w:bookmarkEnd w:id="868"/>
      <w:r>
        <w:t>: Data capture sequence of the RSL FIGOS/LAGOS system</w:t>
      </w:r>
    </w:p>
    <w:p w:rsidR="003B29B2" w:rsidRDefault="003B29B2" w:rsidP="006E1590">
      <w:pPr>
        <w:pStyle w:val="Body"/>
        <w:rPr>
          <w:rStyle w:val="DocActionChar"/>
        </w:rPr>
      </w:pPr>
      <w:r w:rsidRPr="00084655">
        <w:t xml:space="preserve">A full directional set consists of 66 </w:t>
      </w:r>
      <w:r w:rsidR="00434083" w:rsidRPr="00084655">
        <w:t>Spectr</w:t>
      </w:r>
      <w:r w:rsidR="00434083">
        <w:t>a</w:t>
      </w:r>
      <w:r>
        <w:t xml:space="preserve">. </w:t>
      </w:r>
      <w:r w:rsidRPr="00434083">
        <w:rPr>
          <w:rStyle w:val="DocActionChar"/>
        </w:rPr>
        <w:t xml:space="preserve">The routine expects a maximum number of 66 spectra, i.e. excessive spectra like white reference readings must be removed before the angles are calculated. </w:t>
      </w:r>
      <w:r w:rsidR="006E1590" w:rsidRPr="00434083">
        <w:rPr>
          <w:rStyle w:val="DocActionChar"/>
        </w:rPr>
        <w:t xml:space="preserve">%%% What happens if you select more? </w:t>
      </w:r>
      <w:r w:rsidRPr="00434083">
        <w:rPr>
          <w:rStyle w:val="DocActionChar"/>
        </w:rPr>
        <w:t xml:space="preserve">The function can deal with gaps in the data, provided </w:t>
      </w:r>
      <w:r w:rsidR="00FB6D95" w:rsidRPr="00434083">
        <w:rPr>
          <w:rStyle w:val="DocActionChar"/>
        </w:rPr>
        <w:t>they are</w:t>
      </w:r>
      <w:r w:rsidRPr="00434083">
        <w:rPr>
          <w:rStyle w:val="DocActionChar"/>
        </w:rPr>
        <w:t xml:space="preserve"> specif</w:t>
      </w:r>
      <w:r w:rsidR="00FB6D95" w:rsidRPr="00434083">
        <w:rPr>
          <w:rStyle w:val="DocActionChar"/>
        </w:rPr>
        <w:t>ied</w:t>
      </w:r>
      <w:r w:rsidRPr="00434083">
        <w:rPr>
          <w:rStyle w:val="DocActionChar"/>
        </w:rPr>
        <w:t>.</w:t>
      </w:r>
    </w:p>
    <w:p w:rsidR="001F51CB" w:rsidRPr="00434083" w:rsidRDefault="001F51CB" w:rsidP="006E1590">
      <w:pPr>
        <w:pStyle w:val="Body"/>
        <w:rPr>
          <w:rStyle w:val="DocActionChar"/>
        </w:rPr>
      </w:pPr>
      <w:r>
        <w:t>%%% When does the app decide to collect info from the Spectra.</w:t>
      </w:r>
      <w:r>
        <w:rPr>
          <w:rStyle w:val="DocActionChar"/>
        </w:rPr>
        <w:t xml:space="preserve"> I can’t make sense of it. It appears to be different for different Campaigns.</w:t>
      </w:r>
    </w:p>
    <w:p w:rsidR="001D236D" w:rsidRPr="00084655" w:rsidRDefault="001D236D" w:rsidP="001D236D">
      <w:pPr>
        <w:pStyle w:val="ProcessHeading"/>
      </w:pPr>
      <w:r>
        <w:t>To calculate goniometer angles for a set of spectra...</w:t>
      </w:r>
    </w:p>
    <w:tbl>
      <w:tblPr>
        <w:tblStyle w:val="Instructions"/>
        <w:tblW w:w="0" w:type="auto"/>
        <w:tblLook w:val="04A0"/>
      </w:tblPr>
      <w:tblGrid>
        <w:gridCol w:w="8862"/>
      </w:tblGrid>
      <w:tr w:rsidR="00FB6D95" w:rsidTr="00FB6D95">
        <w:tc>
          <w:tcPr>
            <w:tcW w:w="9571"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FB6D95" w:rsidP="00FB6D95">
            <w:pPr>
              <w:pStyle w:val="Figure"/>
            </w:pPr>
            <w:r>
              <w:rPr>
                <w:lang w:val="en-AU"/>
              </w:rPr>
              <w:drawing>
                <wp:inline distT="0" distB="0" distL="0" distR="0">
                  <wp:extent cx="3693142" cy="3027961"/>
                  <wp:effectExtent l="19050" t="0" r="2558"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694585" cy="3029144"/>
                          </a:xfrm>
                          <a:prstGeom prst="rect">
                            <a:avLst/>
                          </a:prstGeom>
                          <a:noFill/>
                          <a:ln w="9525">
                            <a:noFill/>
                            <a:miter lim="800000"/>
                            <a:headEnd/>
                            <a:tailEnd/>
                          </a:ln>
                        </pic:spPr>
                      </pic:pic>
                    </a:graphicData>
                  </a:graphic>
                </wp:inline>
              </w:drawing>
            </w:r>
          </w:p>
          <w:p w:rsidR="00FB6D95" w:rsidRPr="00084655" w:rsidRDefault="00FB6D95" w:rsidP="00FB6D95">
            <w:pPr>
              <w:pStyle w:val="Caption"/>
            </w:pPr>
            <w:r w:rsidRPr="00084655">
              <w:t xml:space="preserve">Figure </w:t>
            </w:r>
            <w:fldSimple w:instr=" SEQ Figure \* ARABIC ">
              <w:r w:rsidR="00245196">
                <w:rPr>
                  <w:noProof/>
                </w:rPr>
                <w:t>41</w:t>
              </w:r>
            </w:fldSimple>
            <w:r w:rsidRPr="00084655">
              <w:t>: Goniometer angle calculation dialog</w:t>
            </w:r>
          </w:p>
          <w:p w:rsidR="00FB6D95" w:rsidRDefault="00FB6D95" w:rsidP="00FB6D95">
            <w:pPr>
              <w:pStyle w:val="ProcessStep"/>
            </w:pPr>
            <w:r w:rsidRPr="00084655">
              <w:t>In the spectral data browser</w:t>
            </w:r>
            <w:r w:rsidR="00D0301C">
              <w:t xml:space="preserve"> of the metadata editor select the</w:t>
            </w:r>
            <w:r w:rsidRPr="00084655">
              <w:t xml:space="preserve"> hierarchy that contains the spectrodirectional measurement</w:t>
            </w:r>
            <w:r>
              <w:t xml:space="preserve"> spectra</w:t>
            </w:r>
            <w:r w:rsidR="00D0301C">
              <w:t xml:space="preserve"> that you wish to calculate the Sensor directions for</w:t>
            </w:r>
            <w:r w:rsidRPr="00084655">
              <w:t>.</w:t>
            </w:r>
            <w:r>
              <w:t xml:space="preserve"> The name of the selected hierarchy and the number of spectra in it will be displayed in the fields on the right.</w:t>
            </w:r>
          </w:p>
          <w:p w:rsidR="00FB6D95" w:rsidRPr="00084655" w:rsidRDefault="00FB6D95" w:rsidP="00FB6D95">
            <w:pPr>
              <w:pStyle w:val="ProcessStep"/>
            </w:pPr>
            <w:r>
              <w:t xml:space="preserve">If the number of spectra is not exactly 66, enter the </w:t>
            </w:r>
            <w:r w:rsidR="00555090">
              <w:t xml:space="preserve">sequence </w:t>
            </w:r>
            <w:r>
              <w:t xml:space="preserve">numbers of the spectra which are missing, separated by commas in the </w:t>
            </w:r>
            <w:r w:rsidRPr="00FB6D95">
              <w:rPr>
                <w:rStyle w:val="GUIWord"/>
              </w:rPr>
              <w:t>Gaps</w:t>
            </w:r>
            <w:r>
              <w:t xml:space="preserve"> field. These must be entered in increasing sequence to get the expected result.</w:t>
            </w:r>
            <w:r w:rsidR="00555090" w:rsidRPr="00084655">
              <w:t xml:space="preserve"> Note that positions start with 0.</w:t>
            </w:r>
            <w:r w:rsidR="00D0301C">
              <w:t xml:space="preserve"> (If the number of spectra exceeds 66, you have made a mistake. Click </w:t>
            </w:r>
            <w:r w:rsidR="00D0301C" w:rsidRPr="00D0301C">
              <w:rPr>
                <w:rStyle w:val="ActionButton"/>
              </w:rPr>
              <w:t> Dismiss </w:t>
            </w:r>
            <w:r w:rsidR="00D0301C">
              <w:t xml:space="preserve"> to close this window and then restart this process. </w:t>
            </w:r>
            <w:r w:rsidR="00D0301C" w:rsidRPr="00D0301C">
              <w:rPr>
                <w:rStyle w:val="DocActionChar"/>
              </w:rPr>
              <w:t>%%% Is this overkill? Is there are simpler way?</w:t>
            </w:r>
            <w:r w:rsidR="00D0301C">
              <w:t>)</w:t>
            </w:r>
          </w:p>
          <w:p w:rsidR="00555090" w:rsidRDefault="00555090" w:rsidP="00FB6D95">
            <w:pPr>
              <w:pStyle w:val="ProcessStep"/>
            </w:pPr>
            <w:r>
              <w:t xml:space="preserve">Click </w:t>
            </w:r>
            <w:r w:rsidRPr="00555090">
              <w:rPr>
                <w:rStyle w:val="ActionButton"/>
              </w:rPr>
              <w:t> Insert Gaps </w:t>
            </w:r>
            <w:r>
              <w:t xml:space="preserve"> </w:t>
            </w:r>
            <w:r w:rsidRPr="00555090">
              <w:rPr>
                <w:rStyle w:val="DocActionChar"/>
              </w:rPr>
              <w:t>%%% What does this actually do? What is the correct sequence to click these two in?</w:t>
            </w:r>
            <w:r w:rsidRPr="00084655">
              <w:t xml:space="preserve"> </w:t>
            </w:r>
            <w:r w:rsidR="00D0301C">
              <w:t>T</w:t>
            </w:r>
            <w:r w:rsidRPr="00084655">
              <w:t xml:space="preserve">he total number of spectra plus inserted gap dummies will be shown in the read only field </w:t>
            </w:r>
            <w:r w:rsidRPr="00D0301C">
              <w:rPr>
                <w:rStyle w:val="GUIWord"/>
              </w:rPr>
              <w:t>Spectra + dummies</w:t>
            </w:r>
            <w:r w:rsidRPr="00084655">
              <w:t>.</w:t>
            </w:r>
          </w:p>
          <w:p w:rsidR="00FB6D95" w:rsidRPr="0008465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This will open the Goniometer Angle Calculation dialog. The selected hierarchy and the number of spectra is displayed in the according fields in the middle section of the dialog. If the wrong hierarchy was selected in the metadata editor, you can redefine your selection in the metadata editor while leaving the Goniometer Angle Calculation dialog opened. Changes in the spectral data browser of the metadata editor will be reflected within the Goniometer Angle Calculation dialog.</w:t>
            </w:r>
            <w:r w:rsidR="00555090">
              <w:t xml:space="preserve"> %%% Is this really all the case? What does this button really do</w:t>
            </w:r>
          </w:p>
          <w:p w:rsidR="00FB6D95" w:rsidRPr="00084655" w:rsidRDefault="00FB6D95" w:rsidP="00FB6D95">
            <w:pPr>
              <w:pStyle w:val="ProcessStep"/>
            </w:pPr>
            <w:r w:rsidRPr="00084655">
              <w:t>Click ‘Calculate’. This fills the listbox one the right side of the dialog with a preview of the calculated angles. The line format is: &lt;position&gt;: &lt;azimuth&gt;/&lt;zenith&gt; &lt;filename&gt;</w:t>
            </w:r>
            <w:r w:rsidR="00555090">
              <w:t xml:space="preserve"> </w:t>
            </w:r>
            <w:r w:rsidR="00555090" w:rsidRPr="00555090">
              <w:rPr>
                <w:rStyle w:val="DocActionChar"/>
              </w:rPr>
              <w:t>%%% Seems to be duplicated.</w:t>
            </w:r>
          </w:p>
          <w:p w:rsidR="00FB6D95" w:rsidRPr="00084655" w:rsidRDefault="00FB6D95" w:rsidP="00FB6D95">
            <w:pPr>
              <w:pStyle w:val="ProcessStep"/>
            </w:pPr>
            <w:r w:rsidRPr="00084655">
              <w:t xml:space="preserve">Click </w:t>
            </w:r>
            <w:r w:rsidR="00555090" w:rsidRPr="00555090">
              <w:rPr>
                <w:rStyle w:val="ActionButton"/>
              </w:rPr>
              <w:t> Apply </w:t>
            </w:r>
            <w:r w:rsidRPr="00084655">
              <w:t xml:space="preserve"> to insert the calculated angles into the database</w:t>
            </w:r>
            <w:r w:rsidR="00555090">
              <w:t>. It does not matter if you click this button twice or perform this step twice.</w:t>
            </w:r>
          </w:p>
          <w:p w:rsidR="00FB6D95" w:rsidRDefault="00555090" w:rsidP="00FB6D95">
            <w:pPr>
              <w:pStyle w:val="ProcessStep"/>
            </w:pPr>
            <w:r>
              <w:t xml:space="preserve">Click </w:t>
            </w:r>
            <w:r w:rsidRPr="00555090">
              <w:rPr>
                <w:rStyle w:val="ActionButton"/>
              </w:rPr>
              <w:t> Dismiss </w:t>
            </w:r>
            <w:r>
              <w:t xml:space="preserve"> to close this dialog box.</w:t>
            </w:r>
          </w:p>
        </w:tc>
      </w:tr>
    </w:tbl>
    <w:p w:rsidR="006B4F6F" w:rsidRDefault="006B4F6F" w:rsidP="006B4F6F">
      <w:pPr>
        <w:pStyle w:val="Heading1"/>
      </w:pPr>
      <w:bookmarkStart w:id="869" w:name="_Toc355280386"/>
      <w:bookmarkStart w:id="870" w:name="_Toc357598088"/>
      <w:bookmarkStart w:id="871" w:name="_Ref153765394"/>
      <w:r>
        <w:t>Data Query and Output</w:t>
      </w:r>
      <w:bookmarkEnd w:id="869"/>
      <w:bookmarkEnd w:id="870"/>
    </w:p>
    <w:p w:rsidR="006E6A31" w:rsidRDefault="004F3F9E" w:rsidP="00BA3445">
      <w:pPr>
        <w:pStyle w:val="Heading2"/>
      </w:pPr>
      <w:bookmarkStart w:id="872" w:name="_Toc355280387"/>
      <w:bookmarkStart w:id="873" w:name="_Toc357598089"/>
      <w:r>
        <w:t>The</w:t>
      </w:r>
      <w:r w:rsidR="006E6A31">
        <w:t xml:space="preserve"> Spectrum </w:t>
      </w:r>
      <w:r w:rsidR="0039469A">
        <w:t>Browser</w:t>
      </w:r>
      <w:bookmarkEnd w:id="872"/>
      <w:bookmarkEnd w:id="873"/>
    </w:p>
    <w:p w:rsidR="006E6A31" w:rsidRDefault="00185AD4" w:rsidP="00185AD4">
      <w:pPr>
        <w:pStyle w:val="Body"/>
      </w:pPr>
      <w:r>
        <w:t>The Specchio Spectrum Browser allows users to browse the Campaign hierarchy to locate spectral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185AD4" w:rsidP="00185AD4">
      <w:pPr>
        <w:pStyle w:val="Figure"/>
      </w:pPr>
      <w:r w:rsidRPr="00185AD4">
        <w:rPr>
          <w:lang w:val="en-AU"/>
        </w:rPr>
        <w:drawing>
          <wp:inline distT="0" distB="0" distL="0" distR="0">
            <wp:extent cx="5491211" cy="3279359"/>
            <wp:effectExtent l="19050" t="0" r="0"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srcRect/>
                    <a:stretch>
                      <a:fillRect/>
                    </a:stretch>
                  </pic:blipFill>
                  <pic:spPr bwMode="auto">
                    <a:xfrm>
                      <a:off x="0" y="0"/>
                      <a:ext cx="5490175" cy="3278740"/>
                    </a:xfrm>
                    <a:prstGeom prst="rect">
                      <a:avLst/>
                    </a:prstGeom>
                    <a:noFill/>
                    <a:ln w="9525">
                      <a:noFill/>
                      <a:miter lim="800000"/>
                      <a:headEnd/>
                      <a:tailEnd/>
                    </a:ln>
                  </pic:spPr>
                </pic:pic>
              </a:graphicData>
            </a:graphic>
          </wp:inline>
        </w:drawing>
      </w:r>
    </w:p>
    <w:p w:rsidR="00185AD4" w:rsidRDefault="00185AD4" w:rsidP="00185AD4">
      <w:pPr>
        <w:pStyle w:val="Caption"/>
      </w:pPr>
      <w:r>
        <w:t xml:space="preserve">Figure </w:t>
      </w:r>
      <w:fldSimple w:instr=" SEQ Figure \* ARABIC ">
        <w:r w:rsidR="00245196">
          <w:rPr>
            <w:noProof/>
          </w:rPr>
          <w:t>42</w:t>
        </w:r>
      </w:fldSimple>
      <w:r>
        <w:t>: The main Browse data hierarchy window</w:t>
      </w:r>
    </w:p>
    <w:p w:rsidR="00DF0182" w:rsidRPr="00DF0182" w:rsidRDefault="00DF0182" w:rsidP="00DF0182">
      <w:pPr>
        <w:pStyle w:val="DocAction"/>
      </w:pPr>
      <w:r>
        <w:t xml:space="preserve">%%% What data should be in the system when this </w:t>
      </w:r>
      <w:r w:rsidR="005D0F20">
        <w:t>screen dump is</w:t>
      </w:r>
      <w:r>
        <w:t xml:space="preserve"> captured?</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fro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spectra can be selected. See </w:t>
      </w:r>
      <w:fldSimple w:instr=" REF _Ref356820291 \r \h  \* MERGEFORMAT ">
        <w:r w:rsidR="00245196" w:rsidRPr="00245196">
          <w:rPr>
            <w:rStyle w:val="CrossReference"/>
          </w:rPr>
          <w:t>6.6</w:t>
        </w:r>
      </w:fldSimple>
      <w:r w:rsidR="00F764C7" w:rsidRPr="00F764C7">
        <w:rPr>
          <w:rStyle w:val="CrossReference"/>
        </w:rPr>
        <w:t xml:space="preserve"> </w:t>
      </w:r>
      <w:fldSimple w:instr=" REF _Ref356820294 \h  \* MERGEFORMAT ">
        <w:r w:rsidR="00245196" w:rsidRPr="00245196">
          <w:rPr>
            <w:rStyle w:val="CrossReference"/>
          </w:rPr>
          <w:t>Browsing the Hierarchy Tree</w:t>
        </w:r>
      </w:fldSimple>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t xml:space="preserve">The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BD4D89" w:rsidRPr="00BD4D89">
        <w:rPr>
          <w:rStyle w:val="ActionButton"/>
        </w:rPr>
        <w:t> Refl.calc </w:t>
      </w:r>
      <w:r w:rsidR="00BD4D89">
        <w:t xml:space="preserve"> and </w:t>
      </w:r>
      <w:r w:rsidR="00BD4D89" w:rsidRPr="00BD4D89">
        <w:rPr>
          <w:rStyle w:val="ActionButton"/>
        </w:rPr>
        <w:t> Publish Collection </w:t>
      </w:r>
      <w:r>
        <w:t xml:space="preserve"> will become active when you have selected one or more Spectra. The operations they imply will be performed on the selected Spectra.</w:t>
      </w:r>
      <w:r w:rsidR="00BD4D89">
        <w:t xml:space="preserve"> Each of these buttons has a section in this Chapter.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 </w:t>
      </w:r>
      <w:r w:rsidR="00DF0182">
        <w:t xml:space="preserve"> or </w:t>
      </w:r>
      <w:r w:rsidR="00DF0182" w:rsidRPr="00DF0182">
        <w:rPr>
          <w:rStyle w:val="ActionButton"/>
        </w:rPr>
        <w:t> Spectral Plot </w:t>
      </w:r>
      <w:r w:rsidR="00DF0182">
        <w:t xml:space="preserve"> buttons. See </w:t>
      </w:r>
      <w:r w:rsidR="00DF0182" w:rsidRPr="00DF0182">
        <w:rPr>
          <w:rStyle w:val="CrossReference"/>
        </w:rPr>
        <w:t xml:space="preserve">Chapter </w:t>
      </w:r>
      <w:fldSimple w:instr=" REF _Ref355788800 \r \h  \* MERGEFORMAT ">
        <w:r w:rsidR="00245196" w:rsidRPr="00245196">
          <w:rPr>
            <w:rStyle w:val="CrossReference"/>
          </w:rPr>
          <w:t>10</w:t>
        </w:r>
      </w:fldSimple>
      <w:r w:rsidR="00DF0182" w:rsidRPr="00DF0182">
        <w:rPr>
          <w:rStyle w:val="CrossReference"/>
        </w:rPr>
        <w:t xml:space="preserve"> </w:t>
      </w:r>
      <w:fldSimple w:instr=" REF _Ref355788803 \h  \* MERGEFORMAT ">
        <w:r w:rsidR="00245196" w:rsidRPr="00245196">
          <w:rPr>
            <w:rStyle w:val="CrossReference"/>
          </w:rPr>
          <w:t>Interactive Processing using Space Networks</w:t>
        </w:r>
      </w:fldSimple>
      <w:r w:rsidR="00DF0182">
        <w:t xml:space="preserve"> for more information on these options.</w:t>
      </w:r>
    </w:p>
    <w:p w:rsidR="002A0FFE" w:rsidRPr="00084655" w:rsidRDefault="00BD4D89" w:rsidP="00BA3445">
      <w:pPr>
        <w:pStyle w:val="Heading2"/>
      </w:pPr>
      <w:bookmarkStart w:id="874" w:name="_Toc357598090"/>
      <w:bookmarkEnd w:id="871"/>
      <w:r>
        <w:t>Query Builder</w:t>
      </w:r>
      <w:bookmarkEnd w:id="874"/>
    </w:p>
    <w:p w:rsidR="00BD4D89" w:rsidRDefault="006E6A31" w:rsidP="006E6A31">
      <w:pPr>
        <w:pStyle w:val="Body"/>
      </w:pPr>
      <w:r>
        <w:t xml:space="preserve">Specchio’s Query Builder provides </w:t>
      </w:r>
      <w:r w:rsidR="009750E6">
        <w:t>a</w:t>
      </w:r>
      <w:r>
        <w:t xml:space="preserve"> way to select one or more Spectra based on their Metadata, and then do operations on all of these selected Spectra.</w:t>
      </w:r>
      <w:r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menu on Specchio’s Main Window.</w:t>
      </w:r>
    </w:p>
    <w:p w:rsidR="00BD4D89" w:rsidRDefault="00BD4D89" w:rsidP="00BD4D89">
      <w:pPr>
        <w:pStyle w:val="Figure"/>
      </w:pPr>
      <w:r>
        <w:rPr>
          <w:lang w:val="en-AU"/>
        </w:rPr>
        <w:drawing>
          <wp:inline distT="0" distB="0" distL="0" distR="0">
            <wp:extent cx="5164792" cy="4241319"/>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163818" cy="4240519"/>
                    </a:xfrm>
                    <a:prstGeom prst="rect">
                      <a:avLst/>
                    </a:prstGeom>
                    <a:noFill/>
                    <a:ln w="9525">
                      <a:noFill/>
                      <a:miter lim="800000"/>
                      <a:headEnd/>
                      <a:tailEnd/>
                    </a:ln>
                  </pic:spPr>
                </pic:pic>
              </a:graphicData>
            </a:graphic>
          </wp:inline>
        </w:drawing>
      </w:r>
    </w:p>
    <w:p w:rsidR="00BD4D89" w:rsidRDefault="00BD4D89" w:rsidP="00BD4D89">
      <w:pPr>
        <w:pStyle w:val="Caption"/>
      </w:pPr>
      <w:r>
        <w:t xml:space="preserve">Figure </w:t>
      </w:r>
      <w:fldSimple w:instr=" SEQ Figure \* ARABIC ">
        <w:r w:rsidR="00245196">
          <w:rPr>
            <w:noProof/>
          </w:rPr>
          <w:t>43</w:t>
        </w:r>
      </w:fldSimple>
      <w:r>
        <w:t>: The main Query Builder window</w:t>
      </w:r>
    </w:p>
    <w:p w:rsidR="00BD4D89" w:rsidRDefault="00BD4D89" w:rsidP="00BD4D89">
      <w:pPr>
        <w:pStyle w:val="Body"/>
      </w:pPr>
      <w:r>
        <w:t>The parts of this window are:</w:t>
      </w:r>
    </w:p>
    <w:p w:rsidR="00BD4D89" w:rsidRDefault="00BD4D89" w:rsidP="00BD4D89">
      <w:pPr>
        <w:pStyle w:val="HangingIndent"/>
      </w:pPr>
      <w:r>
        <w:t>Left panel</w:t>
      </w:r>
      <w:r>
        <w:tab/>
        <w:t xml:space="preserve">There is one box for each Specchio </w:t>
      </w:r>
      <w:r w:rsidR="00763F24">
        <w:t>Spectrum-related M</w:t>
      </w:r>
      <w:r>
        <w:t>etadata Group and within each box, all of the metadata attributes for that group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t xml:space="preserve"> or </w:t>
      </w:r>
      <w:r w:rsidRPr="00DF0182">
        <w:rPr>
          <w:rStyle w:val="ActionButton"/>
        </w:rPr>
        <w:t> Spectral Plot </w:t>
      </w:r>
      <w:r>
        <w:t xml:space="preserve"> buttons. See </w:t>
      </w:r>
      <w:r w:rsidRPr="00DF0182">
        <w:rPr>
          <w:rStyle w:val="CrossReference"/>
        </w:rPr>
        <w:t xml:space="preserve">Chapter </w:t>
      </w:r>
      <w:fldSimple w:instr=" REF _Ref355788800 \r \h  \* MERGEFORMAT ">
        <w:r w:rsidR="00245196" w:rsidRPr="00245196">
          <w:rPr>
            <w:rStyle w:val="CrossReference"/>
          </w:rPr>
          <w:t>10</w:t>
        </w:r>
      </w:fldSimple>
      <w:r w:rsidRPr="00DF0182">
        <w:rPr>
          <w:rStyle w:val="CrossReference"/>
        </w:rPr>
        <w:t xml:space="preserve"> </w:t>
      </w:r>
      <w:fldSimple w:instr=" REF _Ref355788803 \h  \* MERGEFORMAT ">
        <w:r w:rsidR="00245196" w:rsidRPr="00245196">
          <w:rPr>
            <w:rStyle w:val="CrossReference"/>
          </w:rPr>
          <w:t>Interactive Processing using Space Networks</w:t>
        </w:r>
      </w:fldSimple>
      <w:r>
        <w:t xml:space="preserve"> for more information on these options.</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A search condition is created by making the search conditions for a Metadata attribute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spectrum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017673" w:rsidRPr="00017673">
        <w:t>Specchio uses a MySQL Query LIKE clause. Therefore, the following is supported.</w:t>
      </w:r>
    </w:p>
    <w:p w:rsidR="00017673" w:rsidRPr="00017673" w:rsidRDefault="00017673" w:rsidP="00017673">
      <w:pPr>
        <w:pStyle w:val="BulletFollowing"/>
        <w:ind w:left="1560" w:hanging="426"/>
      </w:pPr>
      <w:r w:rsidRPr="00017673">
        <w:t>%</w:t>
      </w:r>
      <w:r w:rsidRPr="00017673">
        <w:tab/>
        <w:t>Matches zero or more characters.</w:t>
      </w:r>
    </w:p>
    <w:p w:rsidR="00017673" w:rsidRPr="00017673" w:rsidRDefault="00017673" w:rsidP="00017673">
      <w:pPr>
        <w:pStyle w:val="BulletFollowing"/>
        <w:ind w:left="1560" w:hanging="426"/>
      </w:pPr>
      <w:r w:rsidRPr="00017673">
        <w:t>_</w:t>
      </w:r>
      <w:r w:rsidRPr="00017673">
        <w:tab/>
        <w:t>Matches exactly one character.</w:t>
      </w:r>
    </w:p>
    <w:p w:rsidR="00017673" w:rsidRDefault="00017673" w:rsidP="00017673">
      <w:pPr>
        <w:pStyle w:val="BulletFollowing"/>
        <w:ind w:left="1560" w:hanging="426"/>
      </w:pPr>
      <w:r w:rsidRPr="00017673">
        <w:t>\</w:t>
      </w:r>
      <w:r w:rsidRPr="00017673">
        <w:tab/>
        <w:t>Causes the next character to be matched. That is, \% will match a % sign and \_ will match an underscore character.</w:t>
      </w:r>
    </w:p>
    <w:p w:rsidR="00017673" w:rsidRDefault="00017673" w:rsidP="00017673">
      <w:pPr>
        <w:pStyle w:val="Bullet"/>
      </w:pPr>
      <w:r>
        <w:t>For dropdown lists, the test is not performed if Nil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 but not by _.</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 _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metadata group, Campaign Details. This is NOT the Campaign’s name and will generally not be </w:t>
      </w:r>
      <w:r w:rsidR="000B2A90">
        <w:t>present</w:t>
      </w:r>
      <w:r>
        <w:t xml:space="preserve">. See section </w:t>
      </w:r>
      <w:fldSimple w:instr=" REF _Ref354084522 \r \h  \* MERGEFORMAT ">
        <w:r w:rsidR="00245196" w:rsidRPr="00245196">
          <w:rPr>
            <w:rStyle w:val="CrossReference"/>
          </w:rPr>
          <w:t>4.11.2</w:t>
        </w:r>
      </w:fldSimple>
      <w:r w:rsidRPr="00D3641C">
        <w:rPr>
          <w:rStyle w:val="CrossReference"/>
        </w:rPr>
        <w:t xml:space="preserve"> </w:t>
      </w:r>
      <w:fldSimple w:instr=" REF _Ref354084522 \h  \* MERGEFORMAT ">
        <w:r w:rsidR="00245196" w:rsidRPr="00245196">
          <w:rPr>
            <w:rStyle w:val="CrossReference"/>
          </w:rPr>
          <w:t>Spectrum-related Metadata</w:t>
        </w:r>
      </w:fldSimple>
      <w:r>
        <w:t xml:space="preserve"> for more information in the Spectrum-related Campaign Details Group of metadata attributes.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875" w:name="_Ref153761959"/>
      <w:bookmarkStart w:id="876" w:name="_Toc355280389"/>
      <w:bookmarkStart w:id="877" w:name="_Toc357598091"/>
      <w:r>
        <w:t xml:space="preserve">Show </w:t>
      </w:r>
      <w:r w:rsidR="002A0FFE" w:rsidRPr="00084655">
        <w:t>Report</w:t>
      </w:r>
      <w:bookmarkEnd w:id="875"/>
      <w:bookmarkEnd w:id="876"/>
      <w:bookmarkEnd w:id="877"/>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0E7DFA" w:rsidP="00EB49E0">
      <w:pPr>
        <w:pStyle w:val="Figure"/>
      </w:pPr>
      <w:r>
        <w:rPr>
          <w:lang w:val="en-AU"/>
        </w:rPr>
        <w:drawing>
          <wp:inline distT="0" distB="0" distL="0" distR="0">
            <wp:extent cx="2762244" cy="4941794"/>
            <wp:effectExtent l="19050" t="0" r="6"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2762348" cy="494198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245196">
          <w:rPr>
            <w:noProof/>
          </w:rPr>
          <w:t>44</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19050" t="0" r="747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l="19144" t="31891" r="22551" b="63946"/>
                    <a:stretch>
                      <a:fillRect/>
                    </a:stretch>
                  </pic:blipFill>
                  <pic:spPr bwMode="auto">
                    <a:xfrm>
                      <a:off x="0" y="0"/>
                      <a:ext cx="2583330" cy="329453"/>
                    </a:xfrm>
                    <a:prstGeom prst="rect">
                      <a:avLst/>
                    </a:prstGeom>
                    <a:noFill/>
                    <a:ln w="9525">
                      <a:noFill/>
                      <a:miter lim="800000"/>
                      <a:headEnd/>
                      <a:tailEnd/>
                    </a:ln>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245196">
          <w:rPr>
            <w:noProof/>
          </w:rPr>
          <w:t>45</w:t>
        </w:r>
      </w:fldSimple>
      <w:r w:rsidRPr="00084655">
        <w:t xml:space="preserve">: Spectrum </w:t>
      </w:r>
      <w:r>
        <w:t>Graph selection control</w:t>
      </w:r>
    </w:p>
    <w:p w:rsidR="0042046F" w:rsidRDefault="0042046F" w:rsidP="00A7583F">
      <w:pPr>
        <w:pStyle w:val="Body"/>
      </w:pPr>
      <w:r>
        <w:t xml:space="preserve">Click on the up and down arrows to cause the spectrum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Dismiss </w:t>
      </w:r>
      <w:r>
        <w:t xml:space="preserve"> button to close this window.</w:t>
      </w:r>
    </w:p>
    <w:p w:rsidR="000E7DFA" w:rsidRDefault="000E7DFA" w:rsidP="00A7583F">
      <w:pPr>
        <w:pStyle w:val="Body"/>
      </w:pPr>
      <w:bookmarkStart w:id="878" w:name="FourPlotOptions"/>
      <w:r>
        <w:t>There are four action buttons at the top of th</w:t>
      </w:r>
      <w:r w:rsidR="00D15EB7">
        <w:t>is</w:t>
      </w:r>
      <w:r>
        <w:t xml:space="preserve"> window.</w:t>
      </w:r>
    </w:p>
    <w:tbl>
      <w:tblPr>
        <w:tblStyle w:val="TableGrid"/>
        <w:tblW w:w="0" w:type="auto"/>
        <w:tblInd w:w="709" w:type="dxa"/>
        <w:tblLook w:val="04A0"/>
      </w:tblPr>
      <w:tblGrid>
        <w:gridCol w:w="829"/>
        <w:gridCol w:w="1358"/>
        <w:gridCol w:w="6675"/>
      </w:tblGrid>
      <w:tr w:rsidR="006A68C3" w:rsidRPr="006A68C3" w:rsidTr="006A68C3">
        <w:tc>
          <w:tcPr>
            <w:tcW w:w="0" w:type="auto"/>
            <w:tcBorders>
              <w:right w:val="nil"/>
            </w:tcBorders>
          </w:tcPr>
          <w:bookmarkEnd w:id="878"/>
          <w:p w:rsidR="006A68C3" w:rsidRPr="006A68C3" w:rsidRDefault="006A68C3" w:rsidP="006A68C3">
            <w:pPr>
              <w:pStyle w:val="Body"/>
              <w:ind w:left="0"/>
            </w:pPr>
            <w:r w:rsidRPr="006A68C3">
              <w:rPr>
                <w:noProof/>
                <w:lang w:val="en-AU" w:eastAsia="ja-JP"/>
              </w:rPr>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ja-JP"/>
              </w:rPr>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rPr>
              <w:drawing>
                <wp:inline distT="0" distB="0" distL="0" distR="0">
                  <wp:extent cx="3597606" cy="2595555"/>
                  <wp:effectExtent l="19050" t="0" r="2844"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3603734" cy="2599976"/>
                          </a:xfrm>
                          <a:prstGeom prst="rect">
                            <a:avLst/>
                          </a:prstGeom>
                          <a:noFill/>
                          <a:ln w="9525">
                            <a:noFill/>
                            <a:miter lim="800000"/>
                            <a:headEnd/>
                            <a:tailEnd/>
                          </a:ln>
                        </pic:spPr>
                      </pic:pic>
                    </a:graphicData>
                  </a:graphic>
                </wp:inline>
              </w:drawing>
            </w:r>
          </w:p>
          <w:p w:rsidR="00D15EB7" w:rsidRPr="00084655" w:rsidRDefault="00D15EB7" w:rsidP="00D15EB7">
            <w:pPr>
              <w:pStyle w:val="CaptioninTable"/>
            </w:pPr>
            <w:r w:rsidRPr="00084655">
              <w:t xml:space="preserve">Figure </w:t>
            </w:r>
            <w:fldSimple w:instr=" SEQ Figure \* ARABIC ">
              <w:r w:rsidR="00245196">
                <w:rPr>
                  <w:noProof/>
                </w:rPr>
                <w:t>46</w:t>
              </w:r>
            </w:fldSimple>
            <w:r w:rsidRPr="00084655">
              <w:t>: File output dialog</w:t>
            </w:r>
          </w:p>
          <w:p w:rsidR="00D15EB7" w:rsidRDefault="00D15EB7" w:rsidP="00D15EB7">
            <w:pPr>
              <w:pStyle w:val="HangingIndentinTable"/>
            </w:pPr>
            <w:r>
              <w:t>Title:</w:t>
            </w:r>
            <w:r>
              <w:tab/>
              <w:t>Enter a Title you want to appear at the top of the printed page.</w:t>
            </w:r>
          </w:p>
          <w:p w:rsidR="00D15EB7" w:rsidRDefault="00D15EB7" w:rsidP="00D15EB7">
            <w:pPr>
              <w:pStyle w:val="HangingIndentinTable"/>
            </w:pPr>
            <w:r>
              <w:t>Caption:</w:t>
            </w:r>
            <w:r>
              <w:tab/>
              <w:t>Enter text that you want to appear under the graph.</w:t>
            </w:r>
          </w:p>
          <w:p w:rsidR="00D15EB7" w:rsidRDefault="00D15EB7" w:rsidP="00D15EB7">
            <w:pPr>
              <w:pStyle w:val="HangingIndentinTable"/>
            </w:pPr>
            <w:r>
              <w:t>X/Y Label:</w:t>
            </w:r>
            <w:r>
              <w:tab/>
              <w:t>Enter the labels that you want to use to label the X and Y axes.</w:t>
            </w:r>
          </w:p>
          <w:p w:rsidR="00D15EB7" w:rsidRDefault="00D15EB7" w:rsidP="00D15EB7">
            <w:pPr>
              <w:pStyle w:val="HangingIndentinTable"/>
            </w:pPr>
            <w:r>
              <w:t>X/Y Range:</w:t>
            </w:r>
            <w:r>
              <w:tab/>
              <w:t>Enter the lowest and highest values that you want to appear on the X and Y axes. The two values in each question must be separated by a comma.</w:t>
            </w:r>
          </w:p>
          <w:p w:rsidR="00D15EB7" w:rsidRDefault="00D15EB7" w:rsidP="00D15EB7">
            <w:pPr>
              <w:pStyle w:val="HangingIndentinTable"/>
            </w:pPr>
            <w:r>
              <w:t>Marks:</w:t>
            </w:r>
            <w:r>
              <w:tab/>
              <w:t>Select the way you want the data points represented on the graph.</w:t>
            </w:r>
          </w:p>
          <w:p w:rsidR="00D15EB7" w:rsidRDefault="00D15EB7" w:rsidP="00D15EB7">
            <w:pPr>
              <w:pStyle w:val="HangingIndentinTable"/>
            </w:pPr>
            <w:r>
              <w:t>X/Y Ticks:</w:t>
            </w:r>
            <w:r>
              <w:tab/>
            </w:r>
            <w:r w:rsidRPr="00D15EB7">
              <w:rPr>
                <w:rStyle w:val="DocActionChar"/>
              </w:rPr>
              <w:t>%%% What does this do?</w:t>
            </w:r>
            <w:r w:rsidRPr="00065836">
              <w:rPr>
                <w:rStyle w:val="DocActionChar"/>
              </w:rPr>
              <w:t xml:space="preserve"> </w:t>
            </w:r>
            <w:r w:rsidR="00065836" w:rsidRPr="00065836">
              <w:rPr>
                <w:rStyle w:val="DocActionChar"/>
              </w:rPr>
              <w:t>Nick/Andy</w:t>
            </w:r>
          </w:p>
          <w:p w:rsidR="00D15EB7" w:rsidRDefault="00D15EB7" w:rsidP="00D15EB7">
            <w:pPr>
              <w:pStyle w:val="HangingIndentinTable"/>
            </w:pPr>
            <w:r>
              <w:t>Grid:</w:t>
            </w:r>
            <w:r>
              <w:tab/>
              <w:t xml:space="preserve">If checked, the graph will include a grid. </w:t>
            </w:r>
          </w:p>
          <w:p w:rsidR="00D15EB7" w:rsidRDefault="00D15EB7" w:rsidP="00D15EB7">
            <w:pPr>
              <w:pStyle w:val="HangingIndentinTable"/>
            </w:pPr>
            <w:r>
              <w:t>Stems:</w:t>
            </w:r>
            <w:r>
              <w:tab/>
              <w:t>If checked, each data point will be joined to the X axis by a straight line.</w:t>
            </w:r>
          </w:p>
          <w:p w:rsidR="00D15EB7" w:rsidRDefault="00D15EB7" w:rsidP="00D15EB7">
            <w:pPr>
              <w:pStyle w:val="HangingIndentinTable"/>
            </w:pPr>
            <w:r>
              <w:t>Connect:</w:t>
            </w:r>
            <w:r>
              <w:tab/>
              <w:t>If checked, the data points will be joined by straight lines. It is probably best to select the option None for the Marks: question if checking this box.</w:t>
            </w:r>
          </w:p>
          <w:p w:rsidR="00D15EB7" w:rsidRDefault="00D15EB7" w:rsidP="00D15EB7">
            <w:pPr>
              <w:pStyle w:val="HangingIndentinTable"/>
            </w:pPr>
            <w:r>
              <w:t>Use Color:</w:t>
            </w:r>
            <w:r>
              <w:tab/>
              <w:t>If checked, the various data lines on the graph will be given different colours. If not checked, they will all be black.</w:t>
            </w:r>
          </w:p>
          <w:p w:rsidR="00D15EB7" w:rsidRDefault="00D15EB7" w:rsidP="00D15EB7">
            <w:pPr>
              <w:pStyle w:val="HangingIndentinTable"/>
            </w:pPr>
            <w:r>
              <w:t xml:space="preserve">Use Line Styles:   </w:t>
            </w:r>
            <w:r>
              <w:tab/>
              <w:t>If checked, the data points will be connected with dashed lines. This option has no effect unless Connect: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CC6173" w:rsidP="00A7583F">
      <w:pPr>
        <w:pStyle w:val="Body"/>
      </w:pPr>
      <w:r>
        <w:t>Specchio scales t</w:t>
      </w:r>
      <w:r w:rsidR="00D07FCC" w:rsidRPr="00084655">
        <w:t xml:space="preserve">he </w:t>
      </w:r>
      <w:r>
        <w:t>graph’s Y A</w:t>
      </w:r>
      <w:r w:rsidR="00D07FCC"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00D07FCC" w:rsidRPr="00084655">
        <w:t xml:space="preserve">to </w:t>
      </w:r>
      <w:r w:rsidR="00A307F9" w:rsidRPr="00084655">
        <w:t xml:space="preserve">display </w:t>
      </w:r>
      <w:r w:rsidR="00D07FCC" w:rsidRPr="00084655">
        <w:t xml:space="preserve">correctly even when </w:t>
      </w:r>
      <w:r>
        <w:t xml:space="preserve">there is </w:t>
      </w:r>
      <w:r w:rsidR="00D07FCC" w:rsidRPr="00084655">
        <w:t xml:space="preserve">strong atmospheric noise in the usual regions of 1350-1440nm, 1790-1980nm and 2360-2500nm. </w:t>
      </w:r>
      <w:r w:rsidR="00A307F9">
        <w:t>For these graphs, t</w:t>
      </w:r>
      <w:r>
        <w:t xml:space="preserve">he maximum Y value is set by </w:t>
      </w:r>
      <w:r w:rsidR="00D07FCC" w:rsidRPr="00084655">
        <w:t>calculating the mean and standard deviation in the wavelength region 300-1200nm</w:t>
      </w:r>
      <w:r>
        <w:t xml:space="preserve"> and then setting...</w:t>
      </w:r>
    </w:p>
    <w:p w:rsidR="00CC6173" w:rsidRPr="00A307F9" w:rsidRDefault="00CC6173" w:rsidP="00A307F9">
      <w:pPr>
        <w:pStyle w:val="Formula"/>
      </w:pPr>
      <w:r w:rsidRPr="00A307F9">
        <w:t>Max Y Axis value = Mean + 3 * StdDev</w:t>
      </w:r>
    </w:p>
    <w:p w:rsidR="00D07FCC" w:rsidRPr="00084655" w:rsidRDefault="00D07FCC" w:rsidP="00A7583F">
      <w:pPr>
        <w:pStyle w:val="Body"/>
      </w:pPr>
      <w:r w:rsidRPr="00084655">
        <w:t xml:space="preserve">Spectra having no sensor definition </w:t>
      </w:r>
      <w:r w:rsidR="00CB5C40">
        <w:t>cannot</w:t>
      </w:r>
      <w:r w:rsidRPr="00084655">
        <w:t xml:space="preserve"> be plotted.</w:t>
      </w:r>
      <w:r w:rsidR="00CB5C40">
        <w:t xml:space="preserve"> </w:t>
      </w:r>
      <w:r w:rsidR="00CB5C40" w:rsidRPr="00BB36B5">
        <w:rPr>
          <w:rStyle w:val="DocActionChar"/>
        </w:rPr>
        <w:t xml:space="preserve">%%% What happens </w:t>
      </w:r>
      <w:r w:rsidR="001D236D">
        <w:rPr>
          <w:rStyle w:val="DocActionChar"/>
        </w:rPr>
        <w:t>if you try</w:t>
      </w:r>
      <w:r w:rsidR="00CB5C40" w:rsidRPr="00BB36B5">
        <w:rPr>
          <w:rStyle w:val="DocActionChar"/>
        </w:rPr>
        <w:t>?</w:t>
      </w:r>
      <w:r w:rsidR="00065836">
        <w:rPr>
          <w:rStyle w:val="DocActionChar"/>
        </w:rPr>
        <w:t xml:space="preserve"> Nick/Andy</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879" w:name="_Ref153761992"/>
      <w:bookmarkStart w:id="880" w:name="_Ref157230540"/>
      <w:bookmarkStart w:id="881" w:name="_Toc355280390"/>
      <w:bookmarkStart w:id="882" w:name="_Toc357598092"/>
      <w:r w:rsidRPr="00084655">
        <w:t xml:space="preserve">File </w:t>
      </w:r>
      <w:bookmarkEnd w:id="879"/>
      <w:bookmarkEnd w:id="880"/>
      <w:bookmarkEnd w:id="881"/>
      <w:r w:rsidR="009750E6">
        <w:t>Export</w:t>
      </w:r>
      <w:bookmarkEnd w:id="882"/>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rPr>
        <w:drawing>
          <wp:inline distT="0" distB="0" distL="0" distR="0">
            <wp:extent cx="4236945" cy="2258723"/>
            <wp:effectExtent l="19050" t="0" r="0"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srcRect/>
                    <a:stretch>
                      <a:fillRect/>
                    </a:stretch>
                  </pic:blipFill>
                  <pic:spPr bwMode="auto">
                    <a:xfrm>
                      <a:off x="0" y="0"/>
                      <a:ext cx="4237054" cy="2258781"/>
                    </a:xfrm>
                    <a:prstGeom prst="rect">
                      <a:avLst/>
                    </a:prstGeom>
                    <a:noFill/>
                    <a:ln w="9525">
                      <a:noFill/>
                      <a:miter lim="800000"/>
                      <a:headEnd/>
                      <a:tailEnd/>
                    </a:ln>
                  </pic:spPr>
                </pic:pic>
              </a:graphicData>
            </a:graphic>
          </wp:inline>
        </w:drawing>
      </w:r>
    </w:p>
    <w:p w:rsidR="006C7C40" w:rsidRPr="00084655" w:rsidRDefault="006C7C40" w:rsidP="006C7C40">
      <w:pPr>
        <w:pStyle w:val="Caption"/>
      </w:pPr>
      <w:bookmarkStart w:id="883" w:name="_Ref153767385"/>
      <w:r w:rsidRPr="00084655">
        <w:t xml:space="preserve">Figure </w:t>
      </w:r>
      <w:fldSimple w:instr=" SEQ Figure \* ARABIC ">
        <w:r w:rsidR="00245196">
          <w:rPr>
            <w:noProof/>
          </w:rPr>
          <w:t>47</w:t>
        </w:r>
      </w:fldSimple>
      <w:bookmarkEnd w:id="883"/>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fldSimple w:instr=" REF _Ref356826590 \r \h  \* MERGEFORMAT ">
        <w:r w:rsidR="00245196" w:rsidRPr="00245196">
          <w:rPr>
            <w:rStyle w:val="CrossReference"/>
          </w:rPr>
          <w:t>7.4.1</w:t>
        </w:r>
      </w:fldSimple>
      <w:r w:rsidRPr="00BE6811">
        <w:rPr>
          <w:rStyle w:val="CrossReference"/>
        </w:rPr>
        <w:t xml:space="preserve"> </w:t>
      </w:r>
      <w:fldSimple w:instr=" REF _Ref356826592 \h  \* MERGEFORMAT ">
        <w:r w:rsidR="00245196" w:rsidRPr="00245196">
          <w:rPr>
            <w:rStyle w:val="CrossReference"/>
          </w:rPr>
          <w:t>CSV Spectrum Export Format</w:t>
        </w:r>
      </w:fldSimple>
      <w:r w:rsidR="00BE6811" w:rsidRPr="00BE6811">
        <w:t>.</w:t>
      </w:r>
    </w:p>
    <w:p w:rsidR="00340BAD" w:rsidRPr="00084655" w:rsidRDefault="00340BAD" w:rsidP="00340BAD">
      <w:pPr>
        <w:pStyle w:val="HangingIndent"/>
        <w:ind w:left="4111"/>
      </w:pPr>
      <w:r>
        <w:t>ENVI SLB:</w:t>
      </w:r>
      <w:r>
        <w:tab/>
      </w:r>
      <w:r w:rsidRPr="00084655">
        <w:t xml:space="preserve">ENVI spectral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Target directory:</w:t>
      </w:r>
      <w:r>
        <w:t xml:space="preserve">   </w:t>
      </w:r>
      <w:r>
        <w:tab/>
      </w:r>
      <w:r w:rsidR="007D38E4">
        <w:t xml:space="preserve">Click on </w:t>
      </w:r>
      <w:r w:rsidR="007D38E4" w:rsidRPr="007D38E4">
        <w:rPr>
          <w:rStyle w:val="ActionButton"/>
        </w:rPr>
        <w:t> Browse </w:t>
      </w:r>
      <w:r w:rsidR="007D38E4">
        <w:t xml:space="preserve"> to select the directory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 xml:space="preserve">see section </w:t>
      </w:r>
      <w:fldSimple w:instr=" REF _Ref355008998 \r \h  \* MERGEFORMAT ">
        <w:r w:rsidR="00245196" w:rsidRPr="00245196">
          <w:rPr>
            <w:rStyle w:val="CrossReference"/>
          </w:rPr>
          <w:t>6.1</w:t>
        </w:r>
      </w:fldSimple>
      <w:r w:rsidR="00F65C79" w:rsidRPr="006C7C40">
        <w:rPr>
          <w:rStyle w:val="CrossReference"/>
        </w:rPr>
        <w:t xml:space="preserve"> </w:t>
      </w:r>
      <w:fldSimple w:instr=" REF _Ref355008998 \h  \* MERGEFORMAT ">
        <w:r w:rsidR="00245196" w:rsidRPr="00245196">
          <w:rPr>
            <w:rStyle w:val="CrossReference"/>
          </w:rPr>
          <w:t>Unix Operation</w:t>
        </w:r>
      </w:fldSimple>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084655" w:rsidRDefault="00816EF8" w:rsidP="00816EF8">
      <w:pPr>
        <w:pStyle w:val="Code"/>
      </w:pPr>
      <w:r>
        <w:tab/>
      </w:r>
      <w:r w:rsidRPr="00084655">
        <w:t>&lt;base name&gt;_&lt;sensor_name&gt;.&lt;file extension&gt;</w:t>
      </w:r>
    </w:p>
    <w:p w:rsidR="00816EF8" w:rsidRPr="00084655" w:rsidRDefault="00816EF8" w:rsidP="00816EF8">
      <w:pPr>
        <w:pStyle w:val="Code"/>
      </w:pPr>
      <w:r>
        <w:tab/>
      </w:r>
      <w:r w:rsidRPr="00084655">
        <w:t>&lt;base name&gt;_&lt;instrument_name&gt;[cal&lt;calibration sequence number&gt;].&lt;file extension&gt;</w:t>
      </w:r>
    </w:p>
    <w:p w:rsidR="00816EF8" w:rsidRPr="00084655" w:rsidRDefault="00816EF8" w:rsidP="00816EF8">
      <w:pPr>
        <w:pStyle w:val="HangingIndent"/>
      </w:pPr>
      <w:r>
        <w:tab/>
      </w:r>
      <w:r w:rsidRPr="00084655">
        <w:t>If no instrument has been defined the sensor name will be used.</w:t>
      </w:r>
    </w:p>
    <w:p w:rsidR="00816EF8" w:rsidRPr="00084655" w:rsidRDefault="00816EF8" w:rsidP="00816EF8">
      <w:pPr>
        <w:pStyle w:val="HangingIndent"/>
      </w:pPr>
      <w:r>
        <w:tab/>
      </w:r>
      <w:r w:rsidRPr="00084655">
        <w:t>If an instrument has a defined calibration</w:t>
      </w:r>
      <w:r w:rsidR="00F65C79">
        <w:t>,</w:t>
      </w:r>
      <w:r w:rsidRPr="00084655">
        <w:t xml:space="preserve"> then the calibration sequence number is added to the filename. If the spectra being written have been captured with different instruments or different calibrations then for each combination of instrument and calibration a separate file will be written.</w:t>
      </w:r>
    </w:p>
    <w:p w:rsidR="00340BAD" w:rsidRPr="00084655"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spectra data will be split into two separate CSV files. The body file will have the string </w:t>
      </w:r>
      <w:r w:rsidR="00340BAD" w:rsidRPr="00340BAD">
        <w:rPr>
          <w:rStyle w:val="CodeChar"/>
        </w:rPr>
        <w:t>_BODY</w:t>
      </w:r>
      <w:r w:rsidR="00340BAD">
        <w:t xml:space="preserve"> appended to the file name and </w:t>
      </w:r>
      <w:r w:rsidR="00340BAD" w:rsidRPr="00340BAD">
        <w:rPr>
          <w:rStyle w:val="CodeChar"/>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p>
    <w:p w:rsidR="00F949A7" w:rsidRPr="006C7C40" w:rsidRDefault="00F949A7" w:rsidP="006C7C40">
      <w:pPr>
        <w:pStyle w:val="HangingIndent"/>
      </w:pPr>
      <w:r w:rsidRPr="00816EF8">
        <w:rPr>
          <w:rStyle w:val="GUIWord"/>
        </w:rPr>
        <w:t>Time format:</w:t>
      </w:r>
      <w:r>
        <w:t xml:space="preserve">   </w:t>
      </w:r>
      <w:r>
        <w:tab/>
      </w:r>
      <w:r w:rsidR="00816EF8">
        <w:t>Select your desired time format.</w:t>
      </w:r>
      <w:r w:rsidR="006C7C40" w:rsidRPr="006C7C40">
        <w:t xml:space="preserve"> </w:t>
      </w:r>
      <w:r w:rsidR="006C7C40">
        <w:t>Selecting m</w:t>
      </w:r>
      <w:r w:rsidR="006C7C40" w:rsidRPr="00084655">
        <w:t xml:space="preserve">illiseconds </w:t>
      </w:r>
      <w:r w:rsidR="006C7C40">
        <w:t>make</w:t>
      </w:r>
      <w:r w:rsidR="00340BAD">
        <w:t>s</w:t>
      </w:r>
      <w:r w:rsidR="006C7C40">
        <w:t xml:space="preserve"> it easier </w:t>
      </w:r>
      <w:r w:rsidR="006C7C40" w:rsidRPr="00084655">
        <w:t>to plot a timeline</w:t>
      </w:r>
      <w:r w:rsidR="006C7C40">
        <w:t xml:space="preserve"> using </w:t>
      </w:r>
      <w:r w:rsidR="006C7C40" w:rsidRPr="006C7C40">
        <w:rPr>
          <w:rStyle w:val="DocActionChar"/>
        </w:rPr>
        <w:t>%%%</w:t>
      </w:r>
      <w:r w:rsidR="00065836">
        <w:rPr>
          <w:rStyle w:val="DocActionChar"/>
        </w:rPr>
        <w:t xml:space="preserve"> Nick/Andy</w:t>
      </w:r>
      <w:r w:rsidR="006C7C40" w:rsidRPr="00084655">
        <w:t>.</w:t>
      </w:r>
    </w:p>
    <w:p w:rsidR="00340BAD" w:rsidRPr="00340BAD" w:rsidRDefault="00340BAD" w:rsidP="00340BAD">
      <w:pPr>
        <w:pStyle w:val="DocAction"/>
      </w:pPr>
      <w:r>
        <w:t xml:space="preserve">%%% </w:t>
      </w:r>
      <w:r w:rsidRPr="00340BAD">
        <w:t>Does it split also by node, Campaign Instrument or what? It appears to do something else according to this next example.</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onsider a campaign containing spectra captured with:</w:t>
      </w:r>
    </w:p>
    <w:p w:rsidR="002A0FFE" w:rsidRPr="00084655" w:rsidRDefault="002A0FFE" w:rsidP="006C7C40">
      <w:pPr>
        <w:pStyle w:val="Bullet"/>
      </w:pPr>
      <w:r w:rsidRPr="00084655">
        <w:t>An ASD instrument belonging to the Institute of Natural Resources, Massey University (named INR ASD) with calibration sequence number 1</w:t>
      </w:r>
    </w:p>
    <w:p w:rsidR="002A0FFE" w:rsidRPr="00084655" w:rsidRDefault="002A0FFE" w:rsidP="006C7C40">
      <w:pPr>
        <w:pStyle w:val="Bullet"/>
      </w:pPr>
      <w:r w:rsidRPr="00084655">
        <w:t>An ASD instrument belonging to the Remote Sensing Laboratories, University of Zurich (named RSL ASD 1) with no calibrations entered in the database</w:t>
      </w:r>
    </w:p>
    <w:p w:rsidR="002A0FFE" w:rsidRPr="00084655" w:rsidRDefault="002A0FFE" w:rsidP="006C7C40">
      <w:pPr>
        <w:pStyle w:val="Bullet"/>
      </w:pPr>
      <w:r w:rsidRPr="00084655">
        <w:t>A GER 3700 instrument belonging to the Remote Sensing Laboratories, University of Zurich (named RSL GER 3700) with no calibrations entered in the database</w:t>
      </w:r>
    </w:p>
    <w:p w:rsidR="002A0FFE" w:rsidRPr="00084655" w:rsidRDefault="002A0FFE" w:rsidP="006C7C40">
      <w:pPr>
        <w:pStyle w:val="Body"/>
      </w:pPr>
      <w:r w:rsidRPr="00084655">
        <w:t>A CSV file output of this campaign with the option ‘Split header and body’ results in the following files:</w:t>
      </w:r>
    </w:p>
    <w:p w:rsidR="002A0FFE" w:rsidRPr="00084655" w:rsidRDefault="00410FC7" w:rsidP="006C7C40">
      <w:pPr>
        <w:pStyle w:val="Figure"/>
      </w:pPr>
      <w:r>
        <w:rPr>
          <w:lang w:val="en-AU"/>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884" w:name="_Toc355280391"/>
      <w:bookmarkStart w:id="885" w:name="_Ref356826590"/>
      <w:bookmarkStart w:id="886" w:name="_Ref356826592"/>
      <w:bookmarkStart w:id="887" w:name="_Toc357598093"/>
      <w:r w:rsidRPr="00084655">
        <w:t xml:space="preserve">CSV </w:t>
      </w:r>
      <w:r w:rsidR="00BE6811">
        <w:t>Spectrum</w:t>
      </w:r>
      <w:r w:rsidRPr="00084655">
        <w:t xml:space="preserve"> </w:t>
      </w:r>
      <w:r w:rsidR="00BE6811">
        <w:t xml:space="preserve">Export </w:t>
      </w:r>
      <w:r w:rsidRPr="00084655">
        <w:t>Format</w:t>
      </w:r>
      <w:bookmarkEnd w:id="884"/>
      <w:bookmarkEnd w:id="885"/>
      <w:bookmarkEnd w:id="886"/>
      <w:bookmarkEnd w:id="887"/>
    </w:p>
    <w:p w:rsidR="00F65C79" w:rsidRDefault="00F65C79" w:rsidP="00F65C79">
      <w:pPr>
        <w:pStyle w:val="Body"/>
      </w:pPr>
      <w:r>
        <w:t>Multiple spectra are written into a single CSV file, with the data for each spectrum in a separate column.</w:t>
      </w:r>
    </w:p>
    <w:p w:rsidR="00F65C79" w:rsidRDefault="00F65C79" w:rsidP="00F65C79">
      <w:pPr>
        <w:pStyle w:val="Body"/>
      </w:pPr>
      <w:r>
        <w:t>If the Split header and body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The body contains one row for each wavelength. The first column is the wavelength in nanometres and the subsequent columns are the values at those wavelengths for each selected spectrum.</w:t>
      </w:r>
    </w:p>
    <w:p w:rsidR="002A0FFE" w:rsidRPr="00084655" w:rsidRDefault="00350C84" w:rsidP="00350C84">
      <w:pPr>
        <w:pStyle w:val="Body"/>
      </w:pPr>
      <w:r>
        <w:t>The following figure shows an Excel view of a CSV file created with three spectra and the header and body written into the same file.</w:t>
      </w:r>
    </w:p>
    <w:p w:rsidR="002A0FFE" w:rsidRPr="00084655" w:rsidRDefault="00410FC7" w:rsidP="00350C84">
      <w:pPr>
        <w:pStyle w:val="Figure"/>
      </w:pPr>
      <w:r>
        <w:rPr>
          <w:lang w:val="en-AU"/>
        </w:rPr>
        <w:drawing>
          <wp:inline distT="0" distB="0" distL="0" distR="0">
            <wp:extent cx="4436944" cy="4073261"/>
            <wp:effectExtent l="19050" t="0" r="170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srcRect/>
                    <a:stretch>
                      <a:fillRect/>
                    </a:stretch>
                  </pic:blipFill>
                  <pic:spPr bwMode="auto">
                    <a:xfrm>
                      <a:off x="0" y="0"/>
                      <a:ext cx="4439888" cy="407596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888" w:name="_Ref153770960"/>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48</w:t>
      </w:r>
      <w:r w:rsidR="0045564E">
        <w:rPr>
          <w:noProof/>
        </w:rPr>
        <w:fldChar w:fldCharType="end"/>
      </w:r>
      <w:bookmarkEnd w:id="888"/>
      <w:r w:rsidRPr="00084655">
        <w:t>: CSV file example (loaded into Excel)</w:t>
      </w:r>
    </w:p>
    <w:p w:rsidR="003579B4" w:rsidRDefault="003579B4" w:rsidP="003579B4">
      <w:pPr>
        <w:pStyle w:val="Heading2"/>
      </w:pPr>
      <w:bookmarkStart w:id="889" w:name="_Toc357598094"/>
      <w:r w:rsidRPr="003579B4">
        <w:t>Process</w:t>
      </w:r>
      <w:bookmarkEnd w:id="889"/>
    </w:p>
    <w:p w:rsidR="00816EF8" w:rsidRPr="00816EF8" w:rsidRDefault="00816EF8" w:rsidP="00350C84">
      <w:pPr>
        <w:pStyle w:val="Body"/>
      </w:pPr>
      <w:r>
        <w:t xml:space="preserve">A </w:t>
      </w:r>
      <w:r w:rsidR="00350C84">
        <w:t>separate</w:t>
      </w:r>
      <w:r>
        <w:t xml:space="preserve"> chapter is devoted to this topic. Please see </w:t>
      </w:r>
      <w:r w:rsidRPr="003579B4">
        <w:rPr>
          <w:rStyle w:val="CrossReference"/>
        </w:rPr>
        <w:t xml:space="preserve">Chapter </w:t>
      </w:r>
      <w:fldSimple w:instr=" REF _Ref355793051 \r \h  \* MERGEFORMAT ">
        <w:r w:rsidR="00245196" w:rsidRPr="00245196">
          <w:rPr>
            <w:rStyle w:val="CrossReference"/>
          </w:rPr>
          <w:t>10</w:t>
        </w:r>
      </w:fldSimple>
      <w:r w:rsidRPr="003579B4">
        <w:rPr>
          <w:rStyle w:val="CrossReference"/>
        </w:rPr>
        <w:t xml:space="preserve"> </w:t>
      </w:r>
      <w:fldSimple w:instr=" REF _Ref355793053 \h  \* MERGEFORMAT ">
        <w:r w:rsidR="00245196" w:rsidRPr="00245196">
          <w:rPr>
            <w:rStyle w:val="CrossReference"/>
          </w:rPr>
          <w:t>Interactive Processing using Space Networks</w:t>
        </w:r>
      </w:fldSimple>
      <w:r>
        <w:t>.</w:t>
      </w:r>
    </w:p>
    <w:p w:rsidR="003579B4" w:rsidRDefault="003579B4" w:rsidP="003579B4">
      <w:pPr>
        <w:pStyle w:val="Heading2"/>
      </w:pPr>
      <w:bookmarkStart w:id="890" w:name="_Toc357598095"/>
      <w:r w:rsidRPr="003579B4">
        <w:t>Spectral plot</w:t>
      </w:r>
      <w:bookmarkEnd w:id="890"/>
    </w:p>
    <w:p w:rsidR="00BE6811" w:rsidRDefault="00BE6811" w:rsidP="00684760">
      <w:pPr>
        <w:pStyle w:val="Body"/>
      </w:pPr>
      <w:r>
        <w:t>Using this option, a single plot of all currently selected Spectra is displayed.</w:t>
      </w:r>
      <w:r w:rsidR="00684760">
        <w:t xml:space="preserve"> This example shows six Spectra plotted on a single graph.</w:t>
      </w:r>
    </w:p>
    <w:p w:rsidR="00BE6811" w:rsidRDefault="00BE6811" w:rsidP="00BE6811">
      <w:pPr>
        <w:pStyle w:val="Figure"/>
      </w:pPr>
      <w:r>
        <w:rPr>
          <w:lang w:val="en-AU"/>
        </w:rPr>
        <w:drawing>
          <wp:inline distT="0" distB="0" distL="0" distR="0">
            <wp:extent cx="3791147" cy="2859206"/>
            <wp:effectExtent l="1905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srcRect/>
                    <a:stretch>
                      <a:fillRect/>
                    </a:stretch>
                  </pic:blipFill>
                  <pic:spPr bwMode="auto">
                    <a:xfrm>
                      <a:off x="0" y="0"/>
                      <a:ext cx="3790240" cy="2858522"/>
                    </a:xfrm>
                    <a:prstGeom prst="rect">
                      <a:avLst/>
                    </a:prstGeom>
                    <a:noFill/>
                    <a:ln w="9525">
                      <a:noFill/>
                      <a:miter lim="800000"/>
                      <a:headEnd/>
                      <a:tailEnd/>
                    </a:ln>
                  </pic:spPr>
                </pic:pic>
              </a:graphicData>
            </a:graphic>
          </wp:inline>
        </w:drawing>
      </w:r>
    </w:p>
    <w:p w:rsidR="00BE6811" w:rsidRPr="00084655" w:rsidRDefault="00BE6811" w:rsidP="00BE6811">
      <w:pPr>
        <w:pStyle w:val="Caption"/>
      </w:pPr>
      <w:r w:rsidRPr="00084655">
        <w:t xml:space="preserve">Figure </w:t>
      </w:r>
      <w:fldSimple w:instr=" SEQ Figure \* ARABIC ">
        <w:r w:rsidR="00245196">
          <w:rPr>
            <w:noProof/>
          </w:rPr>
          <w:t>49</w:t>
        </w:r>
      </w:fldSimple>
      <w:r w:rsidRPr="00084655">
        <w:t xml:space="preserve">: </w:t>
      </w:r>
      <w:r w:rsidR="00684760">
        <w:t>Spectral plot graph</w:t>
      </w:r>
    </w:p>
    <w:p w:rsidR="00684760" w:rsidRDefault="00684760" w:rsidP="00684760">
      <w:pPr>
        <w:pStyle w:val="Body"/>
      </w:pPr>
      <w:r>
        <w:t xml:space="preserve">The four plot options that are described on page </w:t>
      </w:r>
      <w:r w:rsidR="0045564E">
        <w:fldChar w:fldCharType="begin"/>
      </w:r>
      <w:r>
        <w:instrText xml:space="preserve"> PAGEREF FourPlotOptions \h </w:instrText>
      </w:r>
      <w:r w:rsidR="0045564E">
        <w:fldChar w:fldCharType="separate"/>
      </w:r>
      <w:r w:rsidR="00245196">
        <w:rPr>
          <w:noProof/>
        </w:rPr>
        <w:t>84</w:t>
      </w:r>
      <w:r w:rsidR="0045564E">
        <w:fldChar w:fldCharType="end"/>
      </w:r>
      <w:r>
        <w:t xml:space="preserve"> in the section </w:t>
      </w:r>
      <w:fldSimple w:instr=" REF _Ref153761959 \r \h  \* MERGEFORMAT ">
        <w:r w:rsidR="00245196" w:rsidRPr="00245196">
          <w:rPr>
            <w:rStyle w:val="CrossReference"/>
          </w:rPr>
          <w:t>7.3</w:t>
        </w:r>
      </w:fldSimple>
      <w:r w:rsidRPr="00684760">
        <w:rPr>
          <w:rStyle w:val="CrossReference"/>
        </w:rPr>
        <w:t xml:space="preserve"> </w:t>
      </w:r>
      <w:fldSimple w:instr=" REF _Ref153761959 \h  \* MERGEFORMAT ">
        <w:r w:rsidR="00245196" w:rsidRPr="00245196">
          <w:rPr>
            <w:rStyle w:val="CrossReference"/>
          </w:rPr>
          <w:t>Show Report</w:t>
        </w:r>
      </w:fldSimple>
      <w:r>
        <w:t xml:space="preserve"> are also available for the Spectral Plot option.</w:t>
      </w:r>
    </w:p>
    <w:p w:rsidR="00BE6811" w:rsidRPr="00BE6811" w:rsidRDefault="00684760" w:rsidP="00684760">
      <w:pPr>
        <w:pStyle w:val="DocAction"/>
      </w:pPr>
      <w:r>
        <w:t>%%% What it they’re from different “spaces” or not compatible in various ways?</w:t>
      </w:r>
    </w:p>
    <w:p w:rsidR="003579B4" w:rsidRDefault="003579B4" w:rsidP="003579B4">
      <w:pPr>
        <w:pStyle w:val="Heading2"/>
      </w:pPr>
      <w:bookmarkStart w:id="891" w:name="_Toc357598096"/>
      <w:r w:rsidRPr="003579B4">
        <w:t>Refl.calc</w:t>
      </w:r>
      <w:bookmarkEnd w:id="891"/>
    </w:p>
    <w:p w:rsidR="003579B4" w:rsidRDefault="001D236D" w:rsidP="001D236D">
      <w:pPr>
        <w:pStyle w:val="Body"/>
      </w:pPr>
      <w:r>
        <w:t>The function is the same as Process, except that if you have a set of spectra selected which all have data links to white Reference Spectra, it will set up a transformation from Radiance to Irradiance for those spectra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fldSimple w:instr=" REF _Ref355793051 \r \h  \* MERGEFORMAT ">
        <w:r w:rsidR="00245196" w:rsidRPr="00245196">
          <w:rPr>
            <w:rStyle w:val="CrossReference"/>
          </w:rPr>
          <w:t>10</w:t>
        </w:r>
      </w:fldSimple>
      <w:r w:rsidRPr="003579B4">
        <w:rPr>
          <w:rStyle w:val="CrossReference"/>
        </w:rPr>
        <w:t xml:space="preserve"> </w:t>
      </w:r>
      <w:fldSimple w:instr=" REF _Ref355793053 \h  \* MERGEFORMAT ">
        <w:r w:rsidR="00245196" w:rsidRPr="00245196">
          <w:rPr>
            <w:rStyle w:val="CrossReference"/>
          </w:rPr>
          <w:t>Interactive Processing using Space Networks</w:t>
        </w:r>
      </w:fldSimple>
      <w:r>
        <w:t xml:space="preserve"> for further information.</w:t>
      </w:r>
    </w:p>
    <w:p w:rsidR="002A0FFE" w:rsidRDefault="003579B4" w:rsidP="003579B4">
      <w:pPr>
        <w:pStyle w:val="Heading2"/>
      </w:pPr>
      <w:bookmarkStart w:id="892" w:name="_Toc357598097"/>
      <w:r w:rsidRPr="003579B4">
        <w:t>Publish Collection</w:t>
      </w:r>
      <w:bookmarkEnd w:id="892"/>
    </w:p>
    <w:p w:rsidR="003579B4" w:rsidRPr="003579B4" w:rsidRDefault="003579B4" w:rsidP="003579B4">
      <w:pPr>
        <w:pStyle w:val="Body"/>
      </w:pPr>
      <w:r>
        <w:t xml:space="preserve">A </w:t>
      </w:r>
      <w:r w:rsidR="00350C84">
        <w:t>separate</w:t>
      </w:r>
      <w:r>
        <w:t xml:space="preserve"> chapter is devoted to this topic. </w:t>
      </w:r>
      <w:r w:rsidR="00816EF8">
        <w:t xml:space="preserve">Please see </w:t>
      </w:r>
      <w:r w:rsidR="00816EF8" w:rsidRPr="00151B64">
        <w:rPr>
          <w:rStyle w:val="CrossReference"/>
        </w:rPr>
        <w:t>Chapter</w:t>
      </w:r>
      <w:r w:rsidR="00151B64" w:rsidRPr="00151B64">
        <w:rPr>
          <w:rStyle w:val="CrossReference"/>
        </w:rPr>
        <w:t xml:space="preserve"> </w:t>
      </w:r>
      <w:fldSimple w:instr=" REF _Ref356399222 \r \h  \* MERGEFORMAT ">
        <w:r w:rsidR="00245196" w:rsidRPr="00245196">
          <w:rPr>
            <w:rStyle w:val="CrossReference"/>
          </w:rPr>
          <w:t>9</w:t>
        </w:r>
      </w:fldSimple>
      <w:r w:rsidR="00151B64" w:rsidRPr="00151B64">
        <w:rPr>
          <w:rStyle w:val="CrossReference"/>
        </w:rPr>
        <w:t xml:space="preserve"> </w:t>
      </w:r>
      <w:fldSimple w:instr=" REF _Ref356399222 \h  \* MERGEFORMAT ">
        <w:r w:rsidR="00245196" w:rsidRPr="00245196">
          <w:rPr>
            <w:rStyle w:val="CrossReference"/>
          </w:rPr>
          <w:t>Publishing Data to ANDS</w:t>
        </w:r>
      </w:fldSimple>
      <w:r w:rsidR="00816EF8">
        <w:t>.</w:t>
      </w:r>
    </w:p>
    <w:p w:rsidR="001572A2" w:rsidRDefault="001572A2" w:rsidP="00E5047C">
      <w:pPr>
        <w:pStyle w:val="Heading1"/>
      </w:pPr>
      <w:bookmarkStart w:id="893" w:name="_Toc357598098"/>
      <w:bookmarkStart w:id="894" w:name="_Ref355008517"/>
      <w:bookmarkStart w:id="895" w:name="_Ref355008521"/>
      <w:bookmarkStart w:id="896" w:name="_Toc355280392"/>
      <w:bookmarkStart w:id="897" w:name="_Ref97114440"/>
      <w:r>
        <w:t>Info functions</w:t>
      </w:r>
      <w:bookmarkEnd w:id="893"/>
    </w:p>
    <w:p w:rsidR="001572A2" w:rsidRPr="001572A2" w:rsidRDefault="001572A2" w:rsidP="001941F1">
      <w:pPr>
        <w:pStyle w:val="Body"/>
      </w:pPr>
      <w:r>
        <w:t xml:space="preserve">The Info functions do not </w:t>
      </w:r>
      <w:r w:rsidR="007B1E7E">
        <w:t xml:space="preserve">read or </w:t>
      </w:r>
      <w:r>
        <w:t>affect your data or the Specchio Database.</w:t>
      </w:r>
      <w:r w:rsidR="007B1E7E">
        <w:t xml:space="preserve"> They are selected from the menu on the Main Window.</w:t>
      </w:r>
    </w:p>
    <w:p w:rsidR="001572A2" w:rsidRDefault="001572A2" w:rsidP="001572A2">
      <w:pPr>
        <w:pStyle w:val="Heading2"/>
      </w:pPr>
      <w:bookmarkStart w:id="898" w:name="_Toc357598099"/>
      <w:r>
        <w:t>Info</w:t>
      </w:r>
      <w:bookmarkEnd w:id="898"/>
    </w:p>
    <w:p w:rsidR="001572A2" w:rsidRDefault="001572A2" w:rsidP="001572A2">
      <w:pPr>
        <w:pStyle w:val="Body"/>
      </w:pPr>
      <w:r>
        <w:t>This function shows the version of the Specchio Client that you are running.</w:t>
      </w:r>
    </w:p>
    <w:p w:rsidR="001572A2" w:rsidRPr="001572A2" w:rsidRDefault="001572A2" w:rsidP="001572A2">
      <w:pPr>
        <w:pStyle w:val="DocAction"/>
      </w:pPr>
      <w:r>
        <w:t xml:space="preserve">%%% It presently shows UOZ Remote Sensing Labs and the </w:t>
      </w:r>
      <w:hyperlink r:id="rId78" w:history="1">
        <w:r w:rsidRPr="00F85FAA">
          <w:rPr>
            <w:rStyle w:val="Hyperlink"/>
          </w:rPr>
          <w:t>www.specchio.ch</w:t>
        </w:r>
      </w:hyperlink>
      <w:r>
        <w:t xml:space="preserve"> website. Is there a need to change this?</w:t>
      </w:r>
    </w:p>
    <w:p w:rsidR="001572A2" w:rsidRDefault="001572A2" w:rsidP="001572A2">
      <w:pPr>
        <w:pStyle w:val="Heading2"/>
      </w:pPr>
      <w:bookmarkStart w:id="899" w:name="_Ref356400902"/>
      <w:bookmarkStart w:id="900" w:name="_Toc357598100"/>
      <w:r>
        <w:t>List available Metadata Elements</w:t>
      </w:r>
      <w:bookmarkEnd w:id="899"/>
      <w:bookmarkEnd w:id="900"/>
    </w:p>
    <w:p w:rsidR="001572A2" w:rsidRDefault="001572A2" w:rsidP="001572A2">
      <w:pPr>
        <w:pStyle w:val="Body"/>
      </w:pPr>
      <w:r>
        <w:t>This function will open a text file which lists all of the Metadata Attributes in your computer’s default text editor.</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The value is a binary stream of data representing an image, such as a JPEG 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AC30B0" w:rsidRDefault="00AC30B0" w:rsidP="00E5047C">
      <w:pPr>
        <w:pStyle w:val="Heading1"/>
      </w:pPr>
      <w:bookmarkStart w:id="901" w:name="_Ref356399222"/>
      <w:bookmarkStart w:id="902" w:name="_Toc357598101"/>
      <w:r>
        <w:t>Publishing Data to ANDS</w:t>
      </w:r>
      <w:bookmarkEnd w:id="894"/>
      <w:bookmarkEnd w:id="895"/>
      <w:bookmarkEnd w:id="896"/>
      <w:bookmarkEnd w:id="901"/>
      <w:bookmarkEnd w:id="902"/>
    </w:p>
    <w:p w:rsidR="005F48C4" w:rsidRDefault="001F51CB" w:rsidP="001F51CB">
      <w:pPr>
        <w:pStyle w:val="Body"/>
      </w:pPr>
      <w:r>
        <w:t xml:space="preserve">Data from Specchio can be published to the Research Data Australia (RDA) </w:t>
      </w:r>
      <w:r w:rsidR="005F48C4">
        <w:t>service</w:t>
      </w:r>
      <w:r>
        <w:t xml:space="preserve"> of the Australian National Data Service (ANDS). </w:t>
      </w:r>
      <w:r w:rsidR="005F48C4">
        <w:t xml:space="preserve">See </w:t>
      </w:r>
      <w:hyperlink r:id="rId79" w:history="1">
        <w:r w:rsidR="005F48C4">
          <w:rPr>
            <w:rStyle w:val="Hyperlink"/>
          </w:rPr>
          <w:t>http://www.ands.org.au/</w:t>
        </w:r>
      </w:hyperlink>
      <w:r w:rsidR="005F48C4">
        <w:t xml:space="preserve"> for more information on ANDS and this service.</w:t>
      </w:r>
    </w:p>
    <w:p w:rsidR="001E70D6" w:rsidRDefault="001E70D6" w:rsidP="001F51CB">
      <w:pPr>
        <w:pStyle w:val="Body"/>
      </w:pPr>
      <w:r>
        <w:t>You can only Publish data for which you are the owner</w:t>
      </w:r>
      <w:r w:rsidR="00D74D14">
        <w:t xml:space="preserve"> or a member of the Research Group</w:t>
      </w:r>
      <w:r>
        <w:t>.</w:t>
      </w:r>
    </w:p>
    <w:p w:rsidR="001F51CB" w:rsidRDefault="005F48C4" w:rsidP="001F51CB">
      <w:pPr>
        <w:pStyle w:val="Body"/>
      </w:pPr>
      <w:r>
        <w:t>Publication</w:t>
      </w:r>
      <w:r w:rsidR="001F51CB">
        <w:t xml:space="preserve"> involves these key steps.</w:t>
      </w:r>
    </w:p>
    <w:p w:rsidR="001F51CB" w:rsidRDefault="001F51CB" w:rsidP="001F51CB">
      <w:pPr>
        <w:pStyle w:val="Bullet"/>
      </w:pPr>
      <w:r>
        <w:t>Decide on the Spectra to be grouped together and published as a Collection.</w:t>
      </w:r>
    </w:p>
    <w:p w:rsidR="001F51CB" w:rsidRDefault="001F51CB" w:rsidP="001F51CB">
      <w:pPr>
        <w:pStyle w:val="Bullet"/>
      </w:pPr>
      <w:r>
        <w:t>Ensure that all Spectra in the Collection are complete and meet the minimum Metadata requirements for Publishing.</w:t>
      </w:r>
    </w:p>
    <w:p w:rsidR="001941F1" w:rsidRDefault="001941F1" w:rsidP="001F51CB">
      <w:pPr>
        <w:pStyle w:val="Bullet"/>
      </w:pPr>
      <w:r>
        <w:t xml:space="preserve">Ensure your Specchio User information is correct and up-to-date using the </w:t>
      </w:r>
      <w:r w:rsidRPr="001941F1">
        <w:rPr>
          <w:rStyle w:val="GUIWord"/>
        </w:rPr>
        <w:t>Database</w:t>
      </w:r>
      <w:r>
        <w:t xml:space="preserve"> and </w:t>
      </w:r>
      <w:r w:rsidRPr="001941F1">
        <w:rPr>
          <w:rStyle w:val="GUIWord"/>
        </w:rPr>
        <w:t>Edit user information</w:t>
      </w:r>
      <w:r>
        <w:t xml:space="preserve"> menu option from the Main Window.</w:t>
      </w:r>
    </w:p>
    <w:p w:rsidR="001F51CB" w:rsidRDefault="005F48C4" w:rsidP="001F51CB">
      <w:pPr>
        <w:pStyle w:val="Bullet"/>
      </w:pPr>
      <w:r>
        <w:t>Using Specchio’s Query Builder</w:t>
      </w:r>
      <w:r w:rsidR="001941F1">
        <w:t xml:space="preserve"> or Data Hierarchy Browser</w:t>
      </w:r>
      <w:r>
        <w:t xml:space="preserve">, select all Spectra which are part of the Collection, and Click on the </w:t>
      </w:r>
      <w:r w:rsidRPr="005F48C4">
        <w:rPr>
          <w:rStyle w:val="ActionButton"/>
        </w:rPr>
        <w:t> Publish </w:t>
      </w:r>
      <w:r>
        <w:t xml:space="preserve"> button.</w:t>
      </w:r>
    </w:p>
    <w:p w:rsidR="005F48C4" w:rsidRDefault="005F48C4" w:rsidP="001E70D6">
      <w:pPr>
        <w:pStyle w:val="Body"/>
      </w:pPr>
      <w:r>
        <w:t xml:space="preserve">All Spectra must have the following </w:t>
      </w:r>
      <w:r w:rsidR="001E70D6">
        <w:t xml:space="preserve">minimum </w:t>
      </w:r>
      <w:r>
        <w:t>Metadata Attribute</w:t>
      </w:r>
      <w:r w:rsidR="001941F1">
        <w:t>s</w:t>
      </w:r>
      <w:r>
        <w:t xml:space="preserve"> set and they must all have the same value.</w:t>
      </w:r>
      <w:r w:rsidR="001941F1">
        <w:t xml:space="preserve"> </w:t>
      </w:r>
      <w:r w:rsidR="001941F1" w:rsidRPr="001941F1">
        <w:rPr>
          <w:rStyle w:val="DocActionChar"/>
        </w:rPr>
        <w:t>%%% This is not yet finally determined.</w:t>
      </w:r>
      <w:r w:rsidR="001E70D6">
        <w:rPr>
          <w:rStyle w:val="DocActionChar"/>
        </w:rPr>
        <w:t xml:space="preserve"> Especially when selecting Metadata across Campaigns.</w:t>
      </w:r>
    </w:p>
    <w:p w:rsidR="001E70D6" w:rsidRPr="001E70D6" w:rsidRDefault="005F48C4" w:rsidP="001E70D6">
      <w:pPr>
        <w:pStyle w:val="Bullet"/>
      </w:pPr>
      <w:r w:rsidRPr="001E70D6">
        <w:t>Description</w:t>
      </w:r>
      <w:r w:rsidR="001E70D6" w:rsidRPr="001E70D6">
        <w:t xml:space="preserve"> (Campaign-related Metadata)</w:t>
      </w:r>
    </w:p>
    <w:p w:rsidR="001E70D6" w:rsidRPr="001E70D6" w:rsidRDefault="001E70D6" w:rsidP="001E70D6">
      <w:pPr>
        <w:pStyle w:val="Bullet"/>
      </w:pPr>
      <w:r w:rsidRPr="001E70D6">
        <w:t>Research Group (Campaign-related Metadata)</w:t>
      </w:r>
    </w:p>
    <w:p w:rsidR="005F48C4" w:rsidRDefault="005F48C4" w:rsidP="001E70D6">
      <w:pPr>
        <w:pStyle w:val="Bullet"/>
      </w:pPr>
      <w:r>
        <w:t>Citation</w:t>
      </w:r>
      <w:r w:rsidR="001E70D6">
        <w:t xml:space="preserve"> (Scientific References Metadata Group)</w:t>
      </w:r>
    </w:p>
    <w:p w:rsidR="005F48C4" w:rsidRDefault="005F48C4" w:rsidP="001E70D6">
      <w:pPr>
        <w:pStyle w:val="Bullet"/>
      </w:pPr>
      <w:r>
        <w:t>Data use policy</w:t>
      </w:r>
      <w:r w:rsidR="001E70D6">
        <w:t xml:space="preserve"> (Data Portal Metadata Group)</w:t>
      </w:r>
    </w:p>
    <w:p w:rsidR="001E70D6" w:rsidRDefault="005F48C4" w:rsidP="001E70D6">
      <w:pPr>
        <w:pStyle w:val="Bullet"/>
      </w:pPr>
      <w:r>
        <w:t>FOR Code</w:t>
      </w:r>
      <w:r w:rsidR="001E70D6">
        <w:t xml:space="preserve"> (Data Portal Metadata Group)</w:t>
      </w:r>
    </w:p>
    <w:p w:rsidR="001E70D6" w:rsidRDefault="005F48C4" w:rsidP="001E70D6">
      <w:pPr>
        <w:pStyle w:val="Bullet"/>
      </w:pPr>
      <w:r>
        <w:t>Location Name</w:t>
      </w:r>
      <w:r w:rsidR="001E70D6">
        <w:t xml:space="preserve"> (Location Metadata Group)</w:t>
      </w:r>
    </w:p>
    <w:p w:rsidR="00BF4AFF" w:rsidRDefault="00BF4AFF" w:rsidP="00BF4AFF">
      <w:pPr>
        <w:pStyle w:val="Body"/>
      </w:pPr>
      <w:r>
        <w:t>After publishing, all Spectra in the Collection will have their ANDS Collection Key Metadata Attribute set to the value that was created for this Collection. If a Spectrum is a member of more than one Collection, it will have multiple values for this Metadata Attribute.</w:t>
      </w:r>
    </w:p>
    <w:p w:rsidR="001941F1" w:rsidRDefault="001941F1" w:rsidP="001941F1">
      <w:pPr>
        <w:pStyle w:val="Body"/>
      </w:pPr>
      <w:r>
        <w:t>The following User-related information is used.</w:t>
      </w:r>
    </w:p>
    <w:p w:rsidR="001941F1" w:rsidRDefault="001941F1" w:rsidP="001941F1">
      <w:pPr>
        <w:pStyle w:val="Bullet"/>
      </w:pPr>
      <w:r>
        <w:t>Title</w:t>
      </w:r>
    </w:p>
    <w:p w:rsidR="001941F1" w:rsidRDefault="001941F1" w:rsidP="001941F1">
      <w:pPr>
        <w:pStyle w:val="Bullet"/>
      </w:pPr>
      <w:r>
        <w:t>First name</w:t>
      </w:r>
    </w:p>
    <w:p w:rsidR="001941F1" w:rsidRDefault="001941F1" w:rsidP="001941F1">
      <w:pPr>
        <w:pStyle w:val="Bullet"/>
      </w:pPr>
      <w:r>
        <w:t>Last name</w:t>
      </w:r>
    </w:p>
    <w:p w:rsidR="001941F1" w:rsidRDefault="001941F1" w:rsidP="001941F1">
      <w:pPr>
        <w:pStyle w:val="Bullet"/>
      </w:pPr>
      <w:r>
        <w:t xml:space="preserve">Institute </w:t>
      </w:r>
      <w:r w:rsidRPr="001941F1">
        <w:rPr>
          <w:rStyle w:val="DocActionChar"/>
        </w:rPr>
        <w:t>%%% Is this actually used?</w:t>
      </w:r>
      <w:r w:rsidR="001E70D6">
        <w:rPr>
          <w:rStyle w:val="DocActionChar"/>
        </w:rPr>
        <w:t xml:space="preserve"> Where does the contact info come from?</w:t>
      </w:r>
    </w:p>
    <w:p w:rsidR="001941F1" w:rsidRDefault="001941F1" w:rsidP="001941F1">
      <w:pPr>
        <w:pStyle w:val="Bullet"/>
      </w:pPr>
      <w:r>
        <w:t>Email address</w:t>
      </w:r>
    </w:p>
    <w:p w:rsidR="001941F1" w:rsidRDefault="001941F1" w:rsidP="001941F1">
      <w:pPr>
        <w:pStyle w:val="Bullet"/>
      </w:pPr>
      <w:r>
        <w:t>WWW</w:t>
      </w:r>
    </w:p>
    <w:p w:rsidR="001941F1" w:rsidRDefault="001941F1" w:rsidP="001941F1">
      <w:pPr>
        <w:pStyle w:val="Bullet"/>
      </w:pPr>
      <w:r>
        <w:t>ANDS Party Identifier</w:t>
      </w:r>
    </w:p>
    <w:p w:rsidR="0018135B" w:rsidRDefault="00562076" w:rsidP="005F48C4">
      <w:pPr>
        <w:pStyle w:val="Body"/>
      </w:pPr>
      <w:r>
        <w:t>When data is published, Specchio reformats the Metadata from the selected Spectra into the RIF-CS format, which is an XML format involving two files, and places those files in a discovery location on the server. On a regular basis (currently daily), the RDA service inspects this location</w:t>
      </w:r>
      <w:r w:rsidR="0018135B">
        <w:t>. If there are any RIF-CS files present, it copies them, validates them, and if they pass validation, places the data on its web site for general use.</w:t>
      </w:r>
    </w:p>
    <w:p w:rsidR="00562076" w:rsidRDefault="0018135B" w:rsidP="005F48C4">
      <w:pPr>
        <w:pStyle w:val="Body"/>
      </w:pPr>
      <w:r>
        <w:t xml:space="preserve">Once the </w:t>
      </w:r>
      <w:r w:rsidR="00BF4AFF" w:rsidRPr="00BF4AFF">
        <w:rPr>
          <w:rStyle w:val="ActionButton"/>
        </w:rPr>
        <w:t> </w:t>
      </w:r>
      <w:r w:rsidRPr="00BF4AFF">
        <w:rPr>
          <w:rStyle w:val="ActionButton"/>
        </w:rPr>
        <w:t>Publish</w:t>
      </w:r>
      <w:r w:rsidR="00BF4AFF" w:rsidRPr="00BF4AFF">
        <w:rPr>
          <w:rStyle w:val="ActionButton"/>
        </w:rPr>
        <w:t> </w:t>
      </w:r>
      <w:r>
        <w:t xml:space="preserve"> button is pressed, there is no way to retract the publication</w:t>
      </w:r>
      <w:r w:rsidR="00BF4AFF">
        <w:t xml:space="preserve"> using the Specchio client</w:t>
      </w:r>
      <w:r>
        <w:t>. You will need to approach your System Administrator if you have published in error.</w:t>
      </w:r>
      <w:r w:rsidR="00562076">
        <w:t xml:space="preserve"> </w:t>
      </w:r>
    </w:p>
    <w:p w:rsidR="0018135B" w:rsidRDefault="0018135B" w:rsidP="005F48C4">
      <w:pPr>
        <w:pStyle w:val="Body"/>
      </w:pPr>
      <w:r>
        <w:t xml:space="preserve">The RIF-CS file contains a link to your Spectral data, so it’s important to ensure that the data remains accessible in case </w:t>
      </w:r>
      <w:r w:rsidRPr="0018135B">
        <w:rPr>
          <w:rStyle w:val="DocActionChar"/>
        </w:rPr>
        <w:t>%%% how is it accessed, where should it be kept and what happens if it’s not available when wanted</w:t>
      </w:r>
      <w:r>
        <w:rPr>
          <w:rStyle w:val="DocActionChar"/>
        </w:rPr>
        <w:t>?</w:t>
      </w:r>
    </w:p>
    <w:p w:rsidR="005F48C4" w:rsidRDefault="00562076" w:rsidP="00562076">
      <w:pPr>
        <w:pStyle w:val="ProcessHeading"/>
      </w:pPr>
      <w:r>
        <w:t>To Publish a collection to ANDS…</w:t>
      </w:r>
    </w:p>
    <w:tbl>
      <w:tblPr>
        <w:tblStyle w:val="Instructions"/>
        <w:tblW w:w="0" w:type="auto"/>
        <w:tblLook w:val="04A0"/>
      </w:tblPr>
      <w:tblGrid>
        <w:gridCol w:w="8862"/>
      </w:tblGrid>
      <w:tr w:rsidR="00562076" w:rsidTr="00562076">
        <w:tc>
          <w:tcPr>
            <w:tcW w:w="9571" w:type="dxa"/>
          </w:tcPr>
          <w:p w:rsidR="00562076" w:rsidRDefault="00562076" w:rsidP="00562076">
            <w:pPr>
              <w:pStyle w:val="ProcessStep"/>
            </w:pPr>
            <w:r>
              <w:t>Ensure that all Spectra to be included in the Collection have their Metadata set correctly as described above.</w:t>
            </w:r>
          </w:p>
          <w:p w:rsidR="00562076" w:rsidRDefault="00562076" w:rsidP="00562076">
            <w:pPr>
              <w:pStyle w:val="ProcessStep"/>
            </w:pPr>
            <w:r>
              <w:t xml:space="preserve">Select either </w:t>
            </w:r>
            <w:r w:rsidRPr="00562076">
              <w:rPr>
                <w:rStyle w:val="GUIWord"/>
              </w:rPr>
              <w:t>Data Processing &amp; Output</w:t>
            </w:r>
            <w:r>
              <w:t xml:space="preserve"> and </w:t>
            </w:r>
            <w:r w:rsidRPr="00562076">
              <w:rPr>
                <w:rStyle w:val="GUIWord"/>
              </w:rPr>
              <w:t>Browse data hierarchy</w:t>
            </w:r>
            <w:r>
              <w:t xml:space="preserve"> from the menu on the Main Window, or select </w:t>
            </w:r>
            <w:r w:rsidRPr="00562076">
              <w:rPr>
                <w:rStyle w:val="GUIWord"/>
              </w:rPr>
              <w:t>Data Processing &amp; Output</w:t>
            </w:r>
            <w:r>
              <w:t xml:space="preserve"> and </w:t>
            </w:r>
            <w:r w:rsidRPr="00562076">
              <w:rPr>
                <w:rStyle w:val="GUIWord"/>
              </w:rPr>
              <w:t>Browse data hierarchy</w:t>
            </w:r>
            <w:r>
              <w:t>.</w:t>
            </w:r>
          </w:p>
          <w:p w:rsidR="00562076" w:rsidRDefault="00562076" w:rsidP="00562076">
            <w:pPr>
              <w:pStyle w:val="ProcessStep"/>
            </w:pPr>
            <w:r>
              <w:t>Select the Spectra to be included in the Collection using the method appropriate to your choice in the previous bullet point.</w:t>
            </w:r>
          </w:p>
          <w:p w:rsidR="00BF4AFF" w:rsidRDefault="00BF4AFF" w:rsidP="00562076">
            <w:pPr>
              <w:pStyle w:val="ProcessStep"/>
            </w:pPr>
            <w:r>
              <w:t xml:space="preserve">If you have elected </w:t>
            </w:r>
            <w:r w:rsidRPr="00BF4AFF">
              <w:rPr>
                <w:rStyle w:val="GUIWord"/>
              </w:rPr>
              <w:t>Browse data hierarchy</w:t>
            </w:r>
            <w:r>
              <w:t xml:space="preserve">, set the </w:t>
            </w:r>
            <w:r w:rsidRPr="00BF4AFF">
              <w:rPr>
                <w:rStyle w:val="GUIWord"/>
              </w:rPr>
              <w:t>Show only my data</w:t>
            </w:r>
            <w:r>
              <w:t xml:space="preserve"> option.</w:t>
            </w:r>
          </w:p>
          <w:p w:rsidR="00562076" w:rsidRDefault="00562076" w:rsidP="00562076">
            <w:pPr>
              <w:pStyle w:val="ProcessStep"/>
            </w:pPr>
            <w:r>
              <w:t xml:space="preserve">Review carefully that </w:t>
            </w:r>
            <w:r w:rsidR="00BF4AFF">
              <w:t xml:space="preserve">you have selected </w:t>
            </w:r>
            <w:r>
              <w:t>the correct Spectra. (Important,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rPr>
              <w:drawing>
                <wp:inline distT="0" distB="0" distL="0" distR="0">
                  <wp:extent cx="1605034" cy="1686552"/>
                  <wp:effectExtent l="19050" t="0" r="0" b="0"/>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0"/>
                          <a:srcRect/>
                          <a:stretch>
                            <a:fillRect/>
                          </a:stretch>
                        </pic:blipFill>
                        <pic:spPr bwMode="auto">
                          <a:xfrm>
                            <a:off x="0" y="0"/>
                            <a:ext cx="1604869" cy="1686378"/>
                          </a:xfrm>
                          <a:prstGeom prst="rect">
                            <a:avLst/>
                          </a:prstGeom>
                          <a:noFill/>
                          <a:ln w="9525">
                            <a:noFill/>
                            <a:miter lim="800000"/>
                            <a:headEnd/>
                            <a:tailEnd/>
                          </a:ln>
                        </pic:spPr>
                      </pic:pic>
                    </a:graphicData>
                  </a:graphic>
                </wp:inline>
              </w:drawing>
            </w:r>
          </w:p>
          <w:p w:rsidR="00BF4AFF" w:rsidRDefault="00BF4AFF" w:rsidP="00562076">
            <w:pPr>
              <w:pStyle w:val="ProcessStep"/>
            </w:pPr>
            <w:r>
              <w:t>Select the principal investigator from the list by clicking on the name.</w:t>
            </w:r>
          </w:p>
          <w:p w:rsidR="001E70D6" w:rsidRDefault="001E70D6" w:rsidP="00562076">
            <w:pPr>
              <w:pStyle w:val="ProcessStep"/>
            </w:pPr>
            <w:r>
              <w:t xml:space="preserve">Click </w:t>
            </w:r>
            <w:r w:rsidRPr="001E70D6">
              <w:rPr>
                <w:rStyle w:val="ActionButton"/>
              </w:rPr>
              <w:t> Submit </w:t>
            </w:r>
            <w:r>
              <w:t xml:space="preserve">. </w:t>
            </w:r>
            <w:r w:rsidRPr="001E70D6">
              <w:rPr>
                <w:rStyle w:val="DocActionChar"/>
              </w:rPr>
              <w:t>%%% What happens next? It’s not fully designed yet.</w:t>
            </w:r>
          </w:p>
        </w:tc>
      </w:tr>
    </w:tbl>
    <w:p w:rsidR="00562076" w:rsidRPr="001F51CB" w:rsidRDefault="0018135B" w:rsidP="005F48C4">
      <w:pPr>
        <w:pStyle w:val="Body"/>
      </w:pPr>
      <w:r>
        <w:t xml:space="preserve">If any mistake in the Metadata is detected for the Spectra in your Collection, the following </w:t>
      </w:r>
      <w:r w:rsidRPr="0018135B">
        <w:rPr>
          <w:rStyle w:val="DocActionChar"/>
        </w:rPr>
        <w:t>%%% it’s not designed or implemented yet</w:t>
      </w:r>
      <w:r>
        <w:t>.</w:t>
      </w:r>
    </w:p>
    <w:p w:rsidR="0018135B" w:rsidRDefault="00684760" w:rsidP="00A7583F">
      <w:pPr>
        <w:pStyle w:val="DocAction"/>
      </w:pPr>
      <w:r>
        <w:t xml:space="preserve">%%% </w:t>
      </w:r>
      <w:r w:rsidRPr="00515CA7">
        <w:t xml:space="preserve">Karl - </w:t>
      </w:r>
      <w:r w:rsidR="0018135B">
        <w:t>4298 1218!</w:t>
      </w:r>
      <w:r>
        <w:t xml:space="preserve"> – is the expert on this.</w:t>
      </w:r>
      <w:r w:rsidR="00CD0730">
        <w:t xml:space="preserve"> </w:t>
      </w:r>
    </w:p>
    <w:p w:rsidR="009F581D" w:rsidRDefault="009F581D" w:rsidP="00A7583F">
      <w:pPr>
        <w:pStyle w:val="DocAction"/>
      </w:pPr>
      <w:r>
        <w:t>%%% Nick says the Data Portal attributes need to be set before Publishing a Collection.</w:t>
      </w:r>
    </w:p>
    <w:p w:rsidR="00AC30B0" w:rsidRDefault="00AC30B0" w:rsidP="00A7583F">
      <w:pPr>
        <w:pStyle w:val="DocAction"/>
      </w:pPr>
      <w:r>
        <w:t xml:space="preserve">%%% </w:t>
      </w:r>
      <w:r w:rsidR="00F2736F">
        <w:t>It’s any selection of files in the query builder.</w:t>
      </w:r>
    </w:p>
    <w:p w:rsidR="00AC30B0" w:rsidRDefault="00AC30B0" w:rsidP="00A7583F">
      <w:pPr>
        <w:pStyle w:val="DocAction"/>
      </w:pPr>
      <w:r>
        <w:t>%%% What information is copied to the RIF-CS?</w:t>
      </w:r>
      <w:r w:rsidR="006B0A5F">
        <w:t xml:space="preserve"> Data Portal Gro</w:t>
      </w:r>
      <w:r w:rsidR="006B0A5F" w:rsidRPr="006B0A5F">
        <w:t xml:space="preserve">up Data Usage Policy </w:t>
      </w:r>
      <w:r w:rsidR="006B0A5F">
        <w:t>is copied to RIF-CS “Rights Statement” field. They can all be different. How is this resolved?</w:t>
      </w:r>
    </w:p>
    <w:p w:rsidR="00AC30B0" w:rsidRDefault="00AC30B0" w:rsidP="00A7583F">
      <w:pPr>
        <w:pStyle w:val="DocAction"/>
      </w:pPr>
      <w:r>
        <w:t>%%% Can you Publish without a FOR Code?</w:t>
      </w:r>
      <w:r w:rsidR="00F2736F">
        <w:t xml:space="preserve"> It would appear yes, and each Spectrum can have a different code.</w:t>
      </w:r>
    </w:p>
    <w:p w:rsidR="00AC30B0" w:rsidRDefault="00AC30B0" w:rsidP="00A7583F">
      <w:pPr>
        <w:pStyle w:val="DocAction"/>
      </w:pPr>
      <w:r>
        <w:t>%%% What happens when the Publish action fails? It appears that the internal flags say it was Published?</w:t>
      </w:r>
    </w:p>
    <w:p w:rsidR="00AC30B0" w:rsidRDefault="00900805" w:rsidP="00A7583F">
      <w:pPr>
        <w:pStyle w:val="DocAction"/>
      </w:pPr>
      <w:r>
        <w:t xml:space="preserve">%%% </w:t>
      </w:r>
      <w:r w:rsidR="00AC30B0">
        <w:t>Can</w:t>
      </w:r>
      <w:r w:rsidR="00F2736F">
        <w:t xml:space="preserve"> you search on the Published ID?</w:t>
      </w:r>
    </w:p>
    <w:p w:rsidR="00F2736F" w:rsidRDefault="00F2736F" w:rsidP="00F2736F">
      <w:pPr>
        <w:pStyle w:val="DocAction"/>
      </w:pPr>
      <w:r>
        <w:t>%%% When Publishing multiple times, only the details of the last Publication are saved in the Spectra Metadata, and it’s saved per Spectrum.</w:t>
      </w:r>
    </w:p>
    <w:p w:rsidR="00C356CB" w:rsidRDefault="00C356CB" w:rsidP="00C356CB">
      <w:pPr>
        <w:pStyle w:val="DocAction"/>
      </w:pPr>
      <w:r>
        <w:t>%%% See DC10-44 for more info, including which fields are used. Also example of RIF-CS files.</w:t>
      </w:r>
    </w:p>
    <w:p w:rsidR="00C356CB" w:rsidRPr="00C356CB" w:rsidRDefault="00C356CB" w:rsidP="00C356CB">
      <w:pPr>
        <w:pStyle w:val="DocAction"/>
      </w:pPr>
      <w:r>
        <w:t>%%% Karl indicates (27</w:t>
      </w:r>
      <w:r w:rsidRPr="00C356CB">
        <w:rPr>
          <w:vertAlign w:val="superscript"/>
        </w:rPr>
        <w:t>th</w:t>
      </w:r>
      <w:r>
        <w:t xml:space="preserve"> May) that the error processing is not yet in place.</w:t>
      </w:r>
    </w:p>
    <w:p w:rsidR="00B551A6" w:rsidRDefault="00B551A6" w:rsidP="00B551A6">
      <w:pPr>
        <w:pStyle w:val="Heading2"/>
      </w:pPr>
      <w:bookmarkStart w:id="903" w:name="_Toc357598102"/>
      <w:r>
        <w:t>From Karl:</w:t>
      </w:r>
      <w:bookmarkEnd w:id="903"/>
    </w:p>
    <w:p w:rsidR="00065836" w:rsidRDefault="00065836" w:rsidP="00065836">
      <w:pPr>
        <w:pStyle w:val="Body"/>
      </w:pPr>
      <w:r>
        <w:t xml:space="preserve">Metadata is pulled, </w:t>
      </w:r>
      <w:r w:rsidR="00346654">
        <w:t xml:space="preserve">2 x </w:t>
      </w:r>
      <w:r>
        <w:t xml:space="preserve">XML file generated </w:t>
      </w:r>
      <w:r w:rsidR="00346654">
        <w:t xml:space="preserve">– party and collection </w:t>
      </w:r>
      <w:r>
        <w:t>– RIF-CS, copied into location on server, which is harvested by the ANDS, currently harvested once each day, by IP-address. Research Data Australia pulls RIF-CS file to its own servers for everyone.</w:t>
      </w:r>
      <w:r w:rsidR="00346654">
        <w:t xml:space="preserve"> It checks that certain fields are presented. (Perhaps put the schema in the doc as an appendix. It’s on the RDA site bit Karl will send it to me.) OAI PMI.</w:t>
      </w:r>
    </w:p>
    <w:p w:rsidR="00346654" w:rsidRDefault="00065836" w:rsidP="00065836">
      <w:pPr>
        <w:pStyle w:val="Body"/>
      </w:pPr>
      <w:r>
        <w:t xml:space="preserve">RIF-CS XML </w:t>
      </w:r>
      <w:r w:rsidR="00346654">
        <w:t>files are</w:t>
      </w:r>
      <w:r>
        <w:t xml:space="preserve"> generated according to RDA’s schema.</w:t>
      </w:r>
    </w:p>
    <w:p w:rsidR="00065836" w:rsidRDefault="00346654" w:rsidP="00065836">
      <w:pPr>
        <w:pStyle w:val="Body"/>
      </w:pPr>
      <w:r>
        <w:t>Spectra are not pulled out of the database. XML has a reference back to the spectra via an ID which is derived from Specchio’s spectrum ID (database ID – URL e.g. “uow.edu/au/sl/col/01” plus spectrum ID) and refers into the database.</w:t>
      </w:r>
      <w:r w:rsidR="00065836">
        <w:t xml:space="preserve"> </w:t>
      </w:r>
      <w:r w:rsidR="00490031">
        <w:t>%%% Revisit this as it’s not clear to me yet.</w:t>
      </w:r>
    </w:p>
    <w:p w:rsidR="00490031" w:rsidRDefault="00490031" w:rsidP="00065836">
      <w:pPr>
        <w:pStyle w:val="Body"/>
      </w:pPr>
      <w:r>
        <w:t>Required Metadata: (as stipulated by RIF-CS)</w:t>
      </w:r>
    </w:p>
    <w:p w:rsidR="00490031" w:rsidRDefault="00490031" w:rsidP="00065836">
      <w:pPr>
        <w:pStyle w:val="Body"/>
      </w:pPr>
      <w:r>
        <w:t xml:space="preserve">Not published by RDA if not present. </w:t>
      </w:r>
      <w:r w:rsidR="000774F2">
        <w:t>Stays as draft and needs to be re-published.</w:t>
      </w:r>
    </w:p>
    <w:p w:rsidR="00B551A6" w:rsidRDefault="000774F2" w:rsidP="00B551A6">
      <w:pPr>
        <w:pStyle w:val="Body"/>
      </w:pPr>
      <w:r>
        <w:t xml:space="preserve">Karl gave me </w:t>
      </w:r>
      <w:hyperlink r:id="rId81" w:tgtFrame="_blank" w:history="1">
        <w:r>
          <w:rPr>
            <w:rStyle w:val="Hyperlink"/>
            <w:rFonts w:ascii="Arial" w:hAnsi="Arial" w:cs="Arial"/>
            <w:color w:val="1155CC"/>
            <w:sz w:val="14"/>
            <w:szCs w:val="14"/>
            <w:shd w:val="clear" w:color="auto" w:fill="FFFFFF"/>
          </w:rPr>
          <w:t>https://demo.ands.org.au/registry/auth/login</w:t>
        </w:r>
      </w:hyperlink>
      <w:r>
        <w:t xml:space="preserve"> to log in and check.</w:t>
      </w:r>
      <w:r w:rsidR="00B551A6">
        <w:t xml:space="preserve"> Howver, I can’t log in.</w:t>
      </w:r>
    </w:p>
    <w:p w:rsidR="00B551A6" w:rsidRDefault="00B551A6" w:rsidP="00B551A6">
      <w:pPr>
        <w:pStyle w:val="Heading2"/>
      </w:pPr>
      <w:bookmarkStart w:id="904" w:name="_Toc357598103"/>
      <w:r>
        <w:t>From Elaine:</w:t>
      </w:r>
      <w:bookmarkEnd w:id="904"/>
    </w:p>
    <w:p w:rsidR="00B551A6" w:rsidRDefault="00B551A6" w:rsidP="00B551A6">
      <w:pPr>
        <w:pStyle w:val="Body"/>
      </w:pPr>
      <w:r>
        <w:t xml:space="preserve">Elaine gave me </w:t>
      </w:r>
      <w:hyperlink r:id="rId82" w:history="1">
        <w:r w:rsidRPr="00BB7314">
          <w:rPr>
            <w:rStyle w:val="Hyperlink"/>
          </w:rPr>
          <w:t>http://researchdata.ands.org.au/dr-laurie-chisholm</w:t>
        </w:r>
      </w:hyperlink>
      <w:r>
        <w:t xml:space="preserve"> and </w:t>
      </w:r>
      <w:hyperlink r:id="rId83" w:history="1">
        <w:r w:rsidRPr="00BB7314">
          <w:rPr>
            <w:rStyle w:val="Hyperlink"/>
          </w:rPr>
          <w:t>http://researchdata.ands.org.au/leaf-spectral-reflectance-of-seven-australian-native-vegetation-species</w:t>
        </w:r>
      </w:hyperlink>
      <w:r>
        <w:t xml:space="preserve"> and suggested that I tool around in that area to see what’s there.</w:t>
      </w:r>
    </w:p>
    <w:p w:rsidR="00490031" w:rsidRDefault="00826992" w:rsidP="00826992">
      <w:pPr>
        <w:pStyle w:val="Heading2"/>
      </w:pPr>
      <w:bookmarkStart w:id="905" w:name="_Toc357598104"/>
      <w:r>
        <w:t>From Nick by email</w:t>
      </w:r>
      <w:bookmarkEnd w:id="905"/>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 assume this one is a typo for the principal investigator question below? </w:t>
      </w:r>
    </w:p>
    <w:p w:rsidR="00826992" w:rsidRPr="00826992" w:rsidRDefault="00826992" w:rsidP="0059008C">
      <w:pPr>
        <w:numPr>
          <w:ilvl w:val="0"/>
          <w:numId w:val="10"/>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Sometimes the Publish Collection button triggers no action at all. What does this mean? Is it possible to Publish data from a Campaign that you don't own, and is the lack of action related to this?</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The button should always trigger the upload dialogue. Can you check if the software has dumped an error message to the console?</w:t>
      </w:r>
    </w:p>
    <w:p w:rsidR="00826992" w:rsidRPr="00826992" w:rsidRDefault="00826992" w:rsidP="0059008C">
      <w:pPr>
        <w:numPr>
          <w:ilvl w:val="0"/>
          <w:numId w:val="11"/>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On clicking the Publish Collection buton the User is asked to select the Principal Investigator. Which names are listed in this box for the User to select from?</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All of the members of the research groups associated with the campaigns from which the spectra are drawn.</w:t>
      </w:r>
    </w:p>
    <w:p w:rsidR="00826992" w:rsidRPr="00826992" w:rsidRDefault="00826992" w:rsidP="0059008C">
      <w:pPr>
        <w:numPr>
          <w:ilvl w:val="0"/>
          <w:numId w:val="12"/>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There appears to be no confirmation dialog or message that the process is complete or successful. How long does it take and should the User wait until it's completed? What would happen if they changed the Metadata or even deleted the campaign?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It should be fairly quick; comparable with making a web request to a server. But you're right that it should probably show some sort of confirmation dialogue.</w:t>
      </w:r>
    </w:p>
    <w:p w:rsidR="00826992" w:rsidRPr="00826992" w:rsidRDefault="00826992" w:rsidP="0059008C">
      <w:pPr>
        <w:numPr>
          <w:ilvl w:val="0"/>
          <w:numId w:val="13"/>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Where is the RIF-CS file put? Can I see it? Can the general user see it?</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The RIF-CS file is stored in a folder on the server, so it isn't accessible to ordinary users. ANDS will pick it up during its next harvest. Karl might have more information.</w:t>
      </w:r>
    </w:p>
    <w:p w:rsidR="00826992" w:rsidRPr="00826992" w:rsidRDefault="00826992" w:rsidP="0059008C">
      <w:pPr>
        <w:numPr>
          <w:ilvl w:val="0"/>
          <w:numId w:val="14"/>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If a Collection is Published in error, how can the User retract it? Does this require contacting the System Administrator?</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From SPECCHIO's point of view, I think the user can just delete the "ANDS Collection Key" attribute from the spectra. But I suppose a system administrator would need to retract any data that has already been sent to ANDS. Karl?</w:t>
      </w:r>
    </w:p>
    <w:p w:rsidR="00826992" w:rsidRPr="00826992" w:rsidRDefault="00826992" w:rsidP="0059008C">
      <w:pPr>
        <w:numPr>
          <w:ilvl w:val="0"/>
          <w:numId w:val="15"/>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What Metadata Attributes are copied into the RIF-CS file, and what happens if they are not set? Are there any which are critical for Publishing to work, or essential for a meaningful Published Collection?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 think Karl has a list of these.</w:t>
      </w:r>
    </w:p>
    <w:p w:rsidR="00826992" w:rsidRPr="00826992" w:rsidRDefault="00826992" w:rsidP="0059008C">
      <w:pPr>
        <w:numPr>
          <w:ilvl w:val="0"/>
          <w:numId w:val="16"/>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Can you publish data from multiple Campaigns into a single Collection?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Yes. Use the query builder to search for spectra across multiple campaigns.</w:t>
      </w:r>
    </w:p>
    <w:p w:rsidR="00826992" w:rsidRPr="00826992" w:rsidRDefault="00826992" w:rsidP="00065836">
      <w:pPr>
        <w:pStyle w:val="Body"/>
        <w:rPr>
          <w:lang w:val="en-AU"/>
        </w:rPr>
      </w:pPr>
    </w:p>
    <w:p w:rsidR="00CA10E5" w:rsidRDefault="001846DE" w:rsidP="00E5047C">
      <w:pPr>
        <w:pStyle w:val="Heading1"/>
      </w:pPr>
      <w:bookmarkStart w:id="906" w:name="_Toc355280393"/>
      <w:bookmarkStart w:id="907" w:name="_Ref355788800"/>
      <w:bookmarkStart w:id="908" w:name="_Ref355788803"/>
      <w:bookmarkStart w:id="909" w:name="_Ref355793051"/>
      <w:bookmarkStart w:id="910" w:name="_Ref355793053"/>
      <w:bookmarkStart w:id="911" w:name="_Toc357598105"/>
      <w:r>
        <w:t>Interactive Processing using Space Networks</w:t>
      </w:r>
      <w:bookmarkEnd w:id="897"/>
      <w:bookmarkEnd w:id="906"/>
      <w:bookmarkEnd w:id="907"/>
      <w:bookmarkEnd w:id="908"/>
      <w:bookmarkEnd w:id="909"/>
      <w:bookmarkEnd w:id="910"/>
      <w:bookmarkEnd w:id="911"/>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245196" w:rsidRPr="00245196">
          <w:rPr>
            <w:rStyle w:val="CrossReference"/>
          </w:rPr>
          <w:t>4.12</w:t>
        </w:r>
      </w:fldSimple>
      <w:r w:rsidR="00A307F9" w:rsidRPr="00A307F9">
        <w:rPr>
          <w:rStyle w:val="CrossReference"/>
        </w:rPr>
        <w:t xml:space="preserve"> </w:t>
      </w:r>
      <w:fldSimple w:instr=" REF _Ref354146654 \h  \* MERGEFORMAT ">
        <w:r w:rsidR="00245196" w:rsidRPr="00245196">
          <w:rPr>
            <w:rStyle w:val="CrossReference"/>
          </w:rPr>
          <w:t>Spaces, Space Factory and Data Processing using the Space Network</w:t>
        </w:r>
      </w:fldSimple>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912" w:name="_Ref97181427"/>
      <w:r>
        <w:t xml:space="preserve">Figure </w:t>
      </w:r>
      <w:fldSimple w:instr=" SEQ Figure \* ARABIC ">
        <w:r w:rsidR="00245196">
          <w:rPr>
            <w:noProof/>
          </w:rPr>
          <w:t>50</w:t>
        </w:r>
      </w:fldSimple>
      <w:bookmarkEnd w:id="912"/>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45564E" w:rsidP="00F2736F">
      <w:pPr>
        <w:pStyle w:val="Body"/>
      </w:pPr>
      <w:fldSimple w:instr=" REF _Ref97181427 \h  \* MERGEFORMAT ">
        <w:r w:rsidR="00245196">
          <w:t xml:space="preserve">Figure </w:t>
        </w:r>
        <w:r w:rsidR="00245196">
          <w:rPr>
            <w:noProof/>
          </w:rPr>
          <w:t>50</w:t>
        </w:r>
      </w:fldSimple>
      <w:r w:rsidR="000255E5">
        <w:t xml:space="preserve"> </w:t>
      </w:r>
      <w:r w:rsidR="00CA0697">
        <w:t>shows a space containing 66 spectra</w:t>
      </w:r>
      <w:r w:rsidR="00565AD3">
        <w:t>, created based on a selection in the Query Builder.</w:t>
      </w:r>
    </w:p>
    <w:p w:rsidR="00916CBE" w:rsidRDefault="0045564E"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245196">
        <w:t xml:space="preserve">Figure </w:t>
      </w:r>
      <w:r w:rsidR="00245196">
        <w:rPr>
          <w:noProof/>
        </w:rPr>
        <w:t>51</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85"/>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913" w:name="_Ref97182487"/>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51</w:t>
      </w:r>
      <w:r w:rsidR="0045564E">
        <w:rPr>
          <w:noProof/>
        </w:rPr>
        <w:fldChar w:fldCharType="end"/>
      </w:r>
      <w:bookmarkEnd w:id="913"/>
      <w:r>
        <w:t>: Elements of the Space Network Processor</w:t>
      </w:r>
    </w:p>
    <w:p w:rsidR="00916CBE" w:rsidRDefault="00916CBE" w:rsidP="00E5047C">
      <w:pPr>
        <w:pStyle w:val="Heading2"/>
      </w:pPr>
      <w:bookmarkStart w:id="914" w:name="_Toc355280394"/>
      <w:bookmarkStart w:id="915" w:name="_Toc357598106"/>
      <w:r>
        <w:t>Graphical Representations of Spaces and Modules</w:t>
      </w:r>
      <w:bookmarkEnd w:id="914"/>
      <w:bookmarkEnd w:id="915"/>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916" w:author="Peter Roberts" w:date="2013-05-08T09:19:00Z"/>
        </w:rPr>
      </w:pPr>
      <w:ins w:id="917" w:author="Peter Roberts" w:date="2013-05-08T09:19:00Z">
        <w:r>
          <w:t xml:space="preserve">Figure </w:t>
        </w:r>
        <w:r w:rsidR="0045564E">
          <w:fldChar w:fldCharType="begin"/>
        </w:r>
        <w:r w:rsidR="0059560A">
          <w:instrText xml:space="preserve"> SEQ Figure \* ARABIC </w:instrText>
        </w:r>
        <w:r w:rsidR="0045564E">
          <w:fldChar w:fldCharType="separate"/>
        </w:r>
      </w:ins>
      <w:r w:rsidR="00245196">
        <w:rPr>
          <w:noProof/>
        </w:rPr>
        <w:t>52</w:t>
      </w:r>
      <w:ins w:id="918" w:author="Peter Roberts" w:date="2013-05-08T09:19:00Z">
        <w:r w:rsidR="0045564E">
          <w:fldChar w:fldCharType="end"/>
        </w:r>
        <w:r>
          <w:t>: Examples of the graphical representation of a space (left) and a processing module (right)</w:t>
        </w:r>
      </w:ins>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919" w:author="Peter" w:date="2013-05-08T09:19:00Z"/>
        </w:rPr>
      </w:pPr>
      <w:bookmarkStart w:id="920" w:name="_Ref97260388"/>
      <w:ins w:id="921" w:author="Peter" w:date="2013-05-08T09:19:00Z">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ins>
      <w:r w:rsidR="00245196">
        <w:rPr>
          <w:noProof/>
        </w:rPr>
        <w:t>53</w:t>
      </w:r>
      <w:ins w:id="922" w:author="Peter" w:date="2013-05-08T09:19:00Z">
        <w:r w:rsidR="0045564E">
          <w:rPr>
            <w:noProof/>
          </w:rPr>
          <w:fldChar w:fldCharType="end"/>
        </w:r>
        <w:r>
          <w:t>: Examples of the graphical representation of a space (left) and a processing module (right)</w:t>
        </w:r>
      </w:ins>
    </w:p>
    <w:p w:rsidR="00802E63" w:rsidRDefault="00916CBE" w:rsidP="00EB49E0">
      <w:pPr>
        <w:pStyle w:val="Caption"/>
      </w:pPr>
      <w:ins w:id="923" w:author="Peter Roberts" w:date="2013-05-08T09:19:00Z">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ins>
      <w:r w:rsidR="00245196">
        <w:rPr>
          <w:noProof/>
        </w:rPr>
        <w:t>54</w:t>
      </w:r>
      <w:ins w:id="924" w:author="Peter Roberts" w:date="2013-05-08T09:19:00Z">
        <w:r w:rsidR="0045564E">
          <w:rPr>
            <w:noProof/>
          </w:rPr>
          <w:fldChar w:fldCharType="end"/>
        </w:r>
        <w:bookmarkEnd w:id="920"/>
        <w:r>
          <w:t>: Examples of the graphical representation of a space (left) and a processing module (right)</w:t>
        </w:r>
      </w:ins>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45564E">
        <w:fldChar w:fldCharType="begin"/>
      </w:r>
      <w:r w:rsidR="00A7040E">
        <w:instrText xml:space="preserve"> </w:instrText>
      </w:r>
      <w:r w:rsidR="00567E0A">
        <w:instrText>REF</w:instrText>
      </w:r>
      <w:r w:rsidR="00A7040E">
        <w:instrText xml:space="preserve"> _Ref97361386 \h </w:instrText>
      </w:r>
      <w:r w:rsidR="0045564E">
        <w:fldChar w:fldCharType="separate"/>
      </w:r>
      <w:r w:rsidR="00245196">
        <w:t xml:space="preserve">Figure </w:t>
      </w:r>
      <w:r w:rsidR="00245196">
        <w:rPr>
          <w:noProof/>
        </w:rPr>
        <w:t>55</w:t>
      </w:r>
      <w:r w:rsidR="0045564E">
        <w:fldChar w:fldCharType="end"/>
      </w:r>
      <w:r>
        <w:t>).</w:t>
      </w:r>
      <w:r w:rsidR="00C9728B">
        <w:t xml:space="preserve"> </w:t>
      </w:r>
      <w:r w:rsidR="00C9728B" w:rsidRPr="00C9728B">
        <w:rPr>
          <w:rStyle w:val="DocActionChar"/>
        </w:rPr>
        <w:t>%%% How are selected boxes identified, and what element do you need to drag to be effective? Can boxes overlap or obscure one another?</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925" w:name="_Ref97361386"/>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55</w:t>
      </w:r>
      <w:r w:rsidR="0045564E">
        <w:rPr>
          <w:noProof/>
        </w:rPr>
        <w:fldChar w:fldCharType="end"/>
      </w:r>
      <w:bookmarkEnd w:id="925"/>
      <w:r>
        <w:t>: Multiple-selection of elements after dragging a box around them</w:t>
      </w:r>
    </w:p>
    <w:p w:rsidR="00462F12" w:rsidRDefault="00462F12" w:rsidP="00E5047C">
      <w:pPr>
        <w:pStyle w:val="Heading2"/>
      </w:pPr>
      <w:bookmarkStart w:id="926" w:name="_Toc355280395"/>
      <w:bookmarkStart w:id="927" w:name="_Toc357598107"/>
      <w:r>
        <w:t>Adding Modules and linking with Spaces</w:t>
      </w:r>
      <w:bookmarkEnd w:id="926"/>
      <w:bookmarkEnd w:id="927"/>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245196">
          <w:t xml:space="preserve">Figure </w:t>
        </w:r>
        <w:r w:rsidR="00245196">
          <w:rPr>
            <w:noProof/>
          </w:rPr>
          <w:t>51</w:t>
        </w:r>
      </w:fldSimple>
      <w:r>
        <w:t xml:space="preserve">. Select ‘Add Module’ and a selection of the available modules </w:t>
      </w:r>
      <w:r w:rsidR="005A36AA">
        <w:t>will appear</w:t>
      </w:r>
      <w:r>
        <w:t xml:space="preserve"> (</w:t>
      </w:r>
      <w:fldSimple w:instr=" REF _Ref97182841 \h  \* MERGEFORMAT ">
        <w:r w:rsidR="00245196">
          <w:t xml:space="preserve">Figure </w:t>
        </w:r>
        <w:r w:rsidR="00245196">
          <w:rPr>
            <w:noProof/>
          </w:rPr>
          <w:t>56</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245196">
          <w:t xml:space="preserve">Figure </w:t>
        </w:r>
        <w:r w:rsidR="00245196">
          <w:rPr>
            <w:noProof/>
          </w:rPr>
          <w:t>57</w:t>
        </w:r>
      </w:fldSimple>
      <w:r>
        <w:t>). Select ‘Set Input Spaces’ and in the ‘Input Space Selection’ dialog select the number of the space to connect and click ‘OK’</w:t>
      </w:r>
      <w:r w:rsidR="006E03D5">
        <w:t xml:space="preserve"> (</w:t>
      </w:r>
      <w:fldSimple w:instr=" REF _Ref97183007 \h  \* MERGEFORMAT ">
        <w:r w:rsidR="00245196">
          <w:t xml:space="preserve">Figure </w:t>
        </w:r>
        <w:r w:rsidR="00245196">
          <w:rPr>
            <w:noProof/>
          </w:rPr>
          <w:t>57</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928" w:name="_Ref97182841"/>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56</w:t>
      </w:r>
      <w:r w:rsidR="0045564E">
        <w:rPr>
          <w:noProof/>
        </w:rPr>
        <w:fldChar w:fldCharType="end"/>
      </w:r>
      <w:bookmarkEnd w:id="928"/>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929" w:name="_Ref97183007"/>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57</w:t>
      </w:r>
      <w:r w:rsidR="0045564E">
        <w:rPr>
          <w:noProof/>
        </w:rPr>
        <w:fldChar w:fldCharType="end"/>
      </w:r>
      <w:bookmarkEnd w:id="929"/>
      <w:r>
        <w:t xml:space="preserve">: </w:t>
      </w:r>
      <w:r w:rsidR="00027485">
        <w:t>Popup</w:t>
      </w:r>
      <w:r>
        <w:t xml:space="preserve"> menu of a module (left) and the input space selection dialog (right)</w:t>
      </w:r>
    </w:p>
    <w:p w:rsidR="006E03D5" w:rsidRDefault="006E03D5" w:rsidP="00E5047C">
      <w:pPr>
        <w:pStyle w:val="Heading2"/>
      </w:pPr>
      <w:bookmarkStart w:id="930" w:name="_Toc355280396"/>
      <w:bookmarkStart w:id="931" w:name="_Toc357598108"/>
      <w:r>
        <w:t>Configuration of Modules</w:t>
      </w:r>
      <w:bookmarkEnd w:id="930"/>
      <w:bookmarkEnd w:id="931"/>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932" w:name="_Toc355280397"/>
      <w:bookmarkStart w:id="933" w:name="_Toc357598109"/>
      <w:r>
        <w:t>Processing Module Descriptions</w:t>
      </w:r>
      <w:bookmarkEnd w:id="932"/>
      <w:bookmarkEnd w:id="933"/>
    </w:p>
    <w:p w:rsidR="00B5325A" w:rsidRDefault="00B5325A" w:rsidP="007D43F6">
      <w:pPr>
        <w:pStyle w:val="Heading3"/>
      </w:pPr>
      <w:bookmarkStart w:id="934" w:name="_Toc355280398"/>
      <w:bookmarkStart w:id="935" w:name="_Toc357598110"/>
      <w:r>
        <w:t>Radiance to Reflectance Transformation</w:t>
      </w:r>
      <w:bookmarkEnd w:id="934"/>
      <w:bookmarkEnd w:id="935"/>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Default="00B5325A" w:rsidP="00A41FBF">
      <w:pPr>
        <w:pStyle w:val="Body"/>
      </w:pPr>
      <w:r>
        <w:t xml:space="preserve">As a prerequisite, datalinks of the type ‘Spectralon’ must exist between the target spectra and the corresponding reference spectra. </w:t>
      </w:r>
      <w:r w:rsidR="00C91308">
        <w:t xml:space="preserve">For an explanation of how such links are created please refer to </w:t>
      </w:r>
      <w:r w:rsidR="0045564E">
        <w:fldChar w:fldCharType="begin"/>
      </w:r>
      <w:r w:rsidR="00604510">
        <w:instrText xml:space="preserve"> REF _Ref153794273 \r \h  \* MERGEFORMAT </w:instrText>
      </w:r>
      <w:r w:rsidR="0045564E">
        <w:fldChar w:fldCharType="separate"/>
      </w:r>
      <w:r w:rsidR="00245196">
        <w:rPr>
          <w:b/>
          <w:bCs/>
          <w:lang w:val="en-US"/>
        </w:rPr>
        <w:t>Error! Reference source not found.</w:t>
      </w:r>
      <w:r w:rsidR="0045564E">
        <w:fldChar w:fldCharType="end"/>
      </w:r>
      <w:r w:rsidR="00C91308">
        <w:t>.</w:t>
      </w:r>
      <w:r w:rsidR="00DA7E70">
        <w:t xml:space="preserve">  </w:t>
      </w:r>
      <w:r w:rsidR="00DA7E70" w:rsidRPr="00DA7E70">
        <w:rPr>
          <w:rStyle w:val="DocActionChar"/>
        </w:rPr>
        <w:t>%%% Are links supported in this app? Do you have to link to two spectra boxes? What if their D values are different?</w:t>
      </w:r>
    </w:p>
    <w:p w:rsidR="002B31FB" w:rsidRDefault="002B31FB" w:rsidP="007D43F6">
      <w:pPr>
        <w:pStyle w:val="Heading3"/>
      </w:pPr>
      <w:bookmarkStart w:id="936" w:name="_Ref97735916"/>
      <w:bookmarkStart w:id="937" w:name="_Toc355280399"/>
      <w:bookmarkStart w:id="938" w:name="_Toc357598111"/>
      <w:r>
        <w:t>Reference Panel Correction Factors</w:t>
      </w:r>
      <w:bookmarkEnd w:id="936"/>
      <w:bookmarkEnd w:id="937"/>
      <w:bookmarkEnd w:id="938"/>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245196">
          <w:t xml:space="preserve">Figure </w:t>
        </w:r>
        <w:r w:rsidR="00245196">
          <w:rPr>
            <w:noProof/>
          </w:rPr>
          <w:t>58</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245196">
          <w:t>11.5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939" w:name="_Ref97354438"/>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58</w:t>
      </w:r>
      <w:r w:rsidR="0045564E">
        <w:rPr>
          <w:noProof/>
        </w:rPr>
        <w:fldChar w:fldCharType="end"/>
      </w:r>
      <w:bookmarkEnd w:id="939"/>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45564E" w:rsidP="00A41FBF">
      <w:pPr>
        <w:pStyle w:val="Body"/>
      </w:pPr>
      <w:fldSimple w:instr=" REF _Ref97354667 \h  \* MERGEFORMAT ">
        <w:r w:rsidR="00245196">
          <w:t xml:space="preserve">Figure </w:t>
        </w:r>
        <w:r w:rsidR="00245196">
          <w:rPr>
            <w:noProof/>
          </w:rPr>
          <w:t>59</w:t>
        </w:r>
      </w:fldSimple>
      <w:r w:rsidR="008F153A">
        <w:t xml:space="preserve"> shows a processing chain that selects the panel correction factors and plots using a spectral line plot (</w:t>
      </w:r>
      <w:fldSimple w:instr=" REF _Ref97354714 \h  \* MERGEFORMAT ">
        <w:r w:rsidR="00245196">
          <w:t xml:space="preserve">Figure </w:t>
        </w:r>
        <w:r w:rsidR="00245196">
          <w:rPr>
            <w:noProof/>
          </w:rPr>
          <w:t>60</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940" w:name="_Ref97354667"/>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59</w:t>
      </w:r>
      <w:r w:rsidR="0045564E">
        <w:rPr>
          <w:noProof/>
        </w:rPr>
        <w:fldChar w:fldCharType="end"/>
      </w:r>
      <w:bookmarkEnd w:id="940"/>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941" w:name="_Ref97354714"/>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60</w:t>
      </w:r>
      <w:r w:rsidR="0045564E">
        <w:rPr>
          <w:noProof/>
        </w:rPr>
        <w:fldChar w:fldCharType="end"/>
      </w:r>
      <w:bookmarkEnd w:id="941"/>
      <w:r>
        <w:t>: Reference panel correction factors</w:t>
      </w:r>
    </w:p>
    <w:p w:rsidR="008F153A" w:rsidRDefault="008F153A" w:rsidP="007D43F6">
      <w:pPr>
        <w:pStyle w:val="Heading3"/>
      </w:pPr>
      <w:bookmarkStart w:id="942" w:name="_Ref97735928"/>
      <w:bookmarkStart w:id="943" w:name="_Toc355280400"/>
      <w:bookmarkStart w:id="944" w:name="_Toc357598112"/>
      <w:r>
        <w:t>Correct for Reference Panel Non-Idealness</w:t>
      </w:r>
      <w:bookmarkEnd w:id="942"/>
      <w:bookmarkEnd w:id="943"/>
      <w:bookmarkEnd w:id="944"/>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245196">
          <w:t xml:space="preserve">Figure </w:t>
        </w:r>
        <w:r w:rsidR="00245196">
          <w:rPr>
            <w:noProof/>
          </w:rPr>
          <w:t>61</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945" w:name="_Ref97356042"/>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61</w:t>
      </w:r>
      <w:r w:rsidR="0045564E">
        <w:rPr>
          <w:noProof/>
        </w:rPr>
        <w:fldChar w:fldCharType="end"/>
      </w:r>
      <w:bookmarkEnd w:id="945"/>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245196">
          <w:t xml:space="preserve">Figure </w:t>
        </w:r>
        <w:r w:rsidR="00245196">
          <w:rPr>
            <w:noProof/>
          </w:rPr>
          <w:t>62</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946" w:name="_Ref97356180"/>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62</w:t>
      </w:r>
      <w:r w:rsidR="0045564E">
        <w:rPr>
          <w:noProof/>
        </w:rPr>
        <w:fldChar w:fldCharType="end"/>
      </w:r>
      <w:bookmarkEnd w:id="946"/>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7D43F6">
      <w:pPr>
        <w:pStyle w:val="Heading3"/>
      </w:pPr>
      <w:bookmarkStart w:id="947" w:name="_Toc355280401"/>
      <w:bookmarkStart w:id="948" w:name="_Toc357598113"/>
      <w:r>
        <w:t>Delta</w:t>
      </w:r>
      <w:bookmarkEnd w:id="947"/>
      <w:bookmarkEnd w:id="948"/>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CE0A1B" w:rsidP="00A924E3">
      <w:pPr>
        <w:pStyle w:val="Formula"/>
      </w:pPr>
      <w:r>
        <w:pict>
          <v:shape id="_x0000_i1034" type="#_x0000_t75" style="width:61.8pt;height:17.2pt">
            <v:imagedata r:id="rId99"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245196">
          <w:t xml:space="preserve">Figure </w:t>
        </w:r>
        <w:r w:rsidR="00245196">
          <w:rPr>
            <w:noProof/>
          </w:rPr>
          <w:t>63</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949" w:name="_Ref97362822"/>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63</w:t>
      </w:r>
      <w:r w:rsidR="0045564E">
        <w:rPr>
          <w:noProof/>
        </w:rPr>
        <w:fldChar w:fldCharType="end"/>
      </w:r>
      <w:bookmarkEnd w:id="949"/>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45564E">
        <w:fldChar w:fldCharType="begin"/>
      </w:r>
      <w:r>
        <w:instrText xml:space="preserve"> </w:instrText>
      </w:r>
      <w:r w:rsidR="00567E0A">
        <w:instrText>REF</w:instrText>
      </w:r>
      <w:r>
        <w:instrText xml:space="preserve"> _Ref97362654 \h </w:instrText>
      </w:r>
      <w:r w:rsidR="0045564E">
        <w:fldChar w:fldCharType="separate"/>
      </w:r>
      <w:r w:rsidR="00245196">
        <w:t>Figure 64</w:t>
      </w:r>
      <w:r w:rsidR="0045564E">
        <w:fldChar w:fldCharType="end"/>
      </w:r>
      <w:r>
        <w:t xml:space="preserve"> shows a processing network for this purpose and </w:t>
      </w:r>
      <w:r w:rsidR="0045564E">
        <w:fldChar w:fldCharType="begin"/>
      </w:r>
      <w:r>
        <w:instrText xml:space="preserve"> </w:instrText>
      </w:r>
      <w:r w:rsidR="00567E0A">
        <w:instrText>REF</w:instrText>
      </w:r>
      <w:r>
        <w:instrText xml:space="preserve"> _Ref97362692 \h </w:instrText>
      </w:r>
      <w:r w:rsidR="0045564E">
        <w:fldChar w:fldCharType="separate"/>
      </w:r>
      <w:r w:rsidR="00245196">
        <w:t>Figure 65</w:t>
      </w:r>
      <w:r w:rsidR="0045564E">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950" w:name="_Ref97362654"/>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64</w:t>
      </w:r>
      <w:r w:rsidR="0045564E">
        <w:rPr>
          <w:noProof/>
        </w:rPr>
        <w:fldChar w:fldCharType="end"/>
      </w:r>
      <w:bookmarkEnd w:id="950"/>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951" w:name="_Ref97362692"/>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65</w:t>
      </w:r>
      <w:r w:rsidR="0045564E">
        <w:rPr>
          <w:noProof/>
        </w:rPr>
        <w:fldChar w:fldCharType="end"/>
      </w:r>
      <w:bookmarkEnd w:id="951"/>
      <w:r>
        <w:t>: Spectral plots of: input spectrum (left), panel corrected spectrum (middle) and delta spectrum (left)</w:t>
      </w:r>
    </w:p>
    <w:p w:rsidR="00C479EA" w:rsidRDefault="00C479EA" w:rsidP="007D43F6">
      <w:pPr>
        <w:pStyle w:val="Heading3"/>
      </w:pPr>
      <w:bookmarkStart w:id="952" w:name="_Toc355280402"/>
      <w:bookmarkStart w:id="953" w:name="_Toc357598114"/>
      <w:r>
        <w:t>Waveband Filter</w:t>
      </w:r>
      <w:bookmarkEnd w:id="952"/>
      <w:bookmarkEnd w:id="953"/>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245196">
          <w:t xml:space="preserve">Figure </w:t>
        </w:r>
        <w:r w:rsidR="00245196">
          <w:rPr>
            <w:noProof/>
          </w:rPr>
          <w:t>66</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954" w:name="_Ref97264909"/>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66</w:t>
      </w:r>
      <w:r w:rsidR="0045564E">
        <w:rPr>
          <w:noProof/>
        </w:rPr>
        <w:fldChar w:fldCharType="end"/>
      </w:r>
      <w:bookmarkEnd w:id="954"/>
      <w:r>
        <w:t>: Filter configuration window</w:t>
      </w:r>
    </w:p>
    <w:p w:rsidR="00F90971" w:rsidRDefault="00F90971" w:rsidP="00EB49E0">
      <w:pPr>
        <w:pStyle w:val="Figure"/>
      </w:pPr>
      <w:r>
        <w:t>To add a new filter region, click ‘New’ and enter the upper and lower wavelengths in nanometres in the Filter Definition dialog (</w:t>
      </w:r>
      <w:r w:rsidR="0045564E">
        <w:fldChar w:fldCharType="begin"/>
      </w:r>
      <w:r w:rsidR="00A7040E">
        <w:instrText xml:space="preserve"> </w:instrText>
      </w:r>
      <w:r w:rsidR="00567E0A">
        <w:instrText>REF</w:instrText>
      </w:r>
      <w:r w:rsidR="00A7040E">
        <w:instrText xml:space="preserve"> _Ref97265295 \h </w:instrText>
      </w:r>
      <w:r w:rsidR="0045564E">
        <w:fldChar w:fldCharType="separate"/>
      </w:r>
      <w:r w:rsidR="00245196">
        <w:t>Figure 67</w:t>
      </w:r>
      <w:r w:rsidR="0045564E">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955" w:name="_Ref97265295"/>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67</w:t>
      </w:r>
      <w:r w:rsidR="0045564E">
        <w:rPr>
          <w:noProof/>
        </w:rPr>
        <w:fldChar w:fldCharType="end"/>
      </w:r>
      <w:bookmarkEnd w:id="955"/>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956" w:name="_Toc355280403"/>
      <w:bookmarkStart w:id="957" w:name="_Toc357598115"/>
      <w:r>
        <w:t xml:space="preserve">Broadband </w:t>
      </w:r>
      <w:r w:rsidR="00436FF7">
        <w:t>and Narrowband Filters</w:t>
      </w:r>
      <w:bookmarkEnd w:id="956"/>
      <w:bookmarkEnd w:id="957"/>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245196">
          <w:t xml:space="preserve">Figure </w:t>
        </w:r>
        <w:r w:rsidR="00245196">
          <w:rPr>
            <w:noProof/>
          </w:rPr>
          <w:t>68</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958" w:name="_Ref97294709"/>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68</w:t>
      </w:r>
      <w:r w:rsidR="0045564E">
        <w:rPr>
          <w:noProof/>
        </w:rPr>
        <w:fldChar w:fldCharType="end"/>
      </w:r>
      <w:bookmarkEnd w:id="958"/>
      <w:r>
        <w:t xml:space="preserve">: Spectral plot of </w:t>
      </w:r>
      <w:r w:rsidR="009D718F">
        <w:t>broad- and narrowband</w:t>
      </w:r>
      <w:r>
        <w:t xml:space="preserve"> MFR </w:t>
      </w:r>
      <w:r w:rsidR="009D718F">
        <w:t xml:space="preserve">channels </w:t>
      </w:r>
    </w:p>
    <w:p w:rsidR="00CE67ED" w:rsidRDefault="0045564E"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245196">
        <w:t>Figure 69</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959" w:name="_Ref97303290"/>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69</w:t>
      </w:r>
      <w:r w:rsidR="0045564E">
        <w:rPr>
          <w:noProof/>
        </w:rPr>
        <w:fldChar w:fldCharType="end"/>
      </w:r>
      <w:bookmarkEnd w:id="959"/>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245196">
          <w:t xml:space="preserve">Figure </w:t>
        </w:r>
        <w:r w:rsidR="00245196">
          <w:rPr>
            <w:noProof/>
          </w:rPr>
          <w:t>68</w:t>
        </w:r>
      </w:fldSimple>
      <w:r>
        <w:t xml:space="preserve"> was generated by the ‘Spectral Line Plot’ of space number 0.</w:t>
      </w:r>
    </w:p>
    <w:p w:rsidR="00F2338E" w:rsidRDefault="0045564E" w:rsidP="00A41FBF">
      <w:pPr>
        <w:pStyle w:val="Body"/>
      </w:pPr>
      <w:fldSimple w:instr=" REF _Ref97303558 \h  \* MERGEFORMAT ">
        <w:r w:rsidR="00245196">
          <w:t xml:space="preserve">Figure </w:t>
        </w:r>
        <w:r w:rsidR="00245196">
          <w:rPr>
            <w:noProof/>
          </w:rPr>
          <w:t>70</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960" w:name="_Ref97303558"/>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70</w:t>
      </w:r>
      <w:r w:rsidR="0045564E">
        <w:rPr>
          <w:noProof/>
        </w:rPr>
        <w:fldChar w:fldCharType="end"/>
      </w:r>
      <w:bookmarkEnd w:id="960"/>
      <w:r>
        <w:t>: Plots of the narrowband channels (left) and of the broadband channel (right)</w:t>
      </w:r>
    </w:p>
    <w:p w:rsidR="00F04290" w:rsidRDefault="00F04290" w:rsidP="00E5047C">
      <w:pPr>
        <w:pStyle w:val="Heading2"/>
      </w:pPr>
      <w:bookmarkStart w:id="961" w:name="_Toc355280404"/>
      <w:bookmarkStart w:id="962" w:name="_Toc357598116"/>
      <w:r>
        <w:t>Visualisation Module</w:t>
      </w:r>
      <w:r w:rsidR="00897F15">
        <w:t>s</w:t>
      </w:r>
      <w:bookmarkEnd w:id="961"/>
      <w:bookmarkEnd w:id="962"/>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245196">
          <w:t xml:space="preserve">Figure </w:t>
        </w:r>
        <w:r w:rsidR="00245196">
          <w:rPr>
            <w:noProof/>
          </w:rPr>
          <w:t>71</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963" w:name="_Ref97305807"/>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71</w:t>
      </w:r>
      <w:r w:rsidR="0045564E">
        <w:rPr>
          <w:noProof/>
        </w:rPr>
        <w:fldChar w:fldCharType="end"/>
      </w:r>
      <w:bookmarkEnd w:id="963"/>
      <w:r>
        <w:t>: Information displayed in the window title</w:t>
      </w:r>
    </w:p>
    <w:p w:rsidR="00F04290" w:rsidRDefault="00F04290" w:rsidP="007D43F6">
      <w:pPr>
        <w:pStyle w:val="Heading3"/>
      </w:pPr>
      <w:bookmarkStart w:id="964" w:name="_Toc355280405"/>
      <w:bookmarkStart w:id="965" w:name="_Toc357598117"/>
      <w:r>
        <w:t>Spectral Line Plot</w:t>
      </w:r>
      <w:bookmarkEnd w:id="964"/>
      <w:bookmarkEnd w:id="965"/>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72</w:t>
      </w:r>
      <w:r w:rsidR="0045564E">
        <w:rPr>
          <w:noProof/>
        </w:rPr>
        <w:fldChar w:fldCharType="end"/>
      </w:r>
      <w:r>
        <w:t>: Spectral line plot of snow avalanche reflectance spectra</w:t>
      </w:r>
    </w:p>
    <w:p w:rsidR="00F04290" w:rsidRDefault="00F04290" w:rsidP="007D43F6">
      <w:pPr>
        <w:pStyle w:val="Heading3"/>
      </w:pPr>
      <w:bookmarkStart w:id="966" w:name="_Toc355280406"/>
      <w:bookmarkStart w:id="967" w:name="_Toc357598118"/>
      <w:r>
        <w:t>Spectral Scatter Plot</w:t>
      </w:r>
      <w:bookmarkEnd w:id="966"/>
      <w:bookmarkEnd w:id="967"/>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245196">
          <w:t xml:space="preserve">Figure </w:t>
        </w:r>
        <w:r w:rsidR="00245196">
          <w:rPr>
            <w:noProof/>
          </w:rPr>
          <w:t>73</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968" w:name="_Ref97305442"/>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73</w:t>
      </w:r>
      <w:r w:rsidR="0045564E">
        <w:rPr>
          <w:noProof/>
        </w:rPr>
        <w:fldChar w:fldCharType="end"/>
      </w:r>
      <w:bookmarkEnd w:id="968"/>
      <w:r>
        <w:t>: Scatterplot showing the variation per channel for several MFR sunphotometer readings</w:t>
      </w:r>
    </w:p>
    <w:p w:rsidR="00F04290" w:rsidRDefault="00F04290" w:rsidP="007D43F6">
      <w:pPr>
        <w:pStyle w:val="Heading3"/>
      </w:pPr>
      <w:bookmarkStart w:id="969" w:name="_Toc355280407"/>
      <w:bookmarkStart w:id="970" w:name="_Toc357598119"/>
      <w:r>
        <w:t>Gonio Sampling Points Plot</w:t>
      </w:r>
      <w:bookmarkEnd w:id="969"/>
      <w:bookmarkEnd w:id="970"/>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245196">
          <w:t xml:space="preserve">Figure </w:t>
        </w:r>
        <w:r w:rsidR="00245196">
          <w:rPr>
            <w:noProof/>
          </w:rPr>
          <w:t>74</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971" w:name="_Ref97344728"/>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74</w:t>
      </w:r>
      <w:r w:rsidR="0045564E">
        <w:rPr>
          <w:noProof/>
        </w:rPr>
        <w:fldChar w:fldCharType="end"/>
      </w:r>
      <w:bookmarkEnd w:id="971"/>
      <w:r>
        <w:t>: Goniometer sampling point positions</w:t>
      </w:r>
    </w:p>
    <w:p w:rsidR="00ED6903" w:rsidRDefault="00F04290" w:rsidP="007D43F6">
      <w:pPr>
        <w:pStyle w:val="Heading3"/>
      </w:pPr>
      <w:bookmarkStart w:id="972" w:name="_Toc355280408"/>
      <w:bookmarkStart w:id="973" w:name="_Toc357598120"/>
      <w:r>
        <w:t>Gonio Hemisphere Explorer</w:t>
      </w:r>
      <w:bookmarkEnd w:id="972"/>
      <w:bookmarkEnd w:id="973"/>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245196">
          <w:t xml:space="preserve">Figure </w:t>
        </w:r>
        <w:r w:rsidR="00245196">
          <w:rPr>
            <w:noProof/>
          </w:rPr>
          <w:t>75</w:t>
        </w:r>
      </w:fldSimple>
      <w:r>
        <w:t xml:space="preserve"> shows an explorer window displaying a LAGOS (Laboratory goniometer system) dataset </w:t>
      </w:r>
      <w:r w:rsidR="0045564E">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45564E">
        <w:fldChar w:fldCharType="separate"/>
      </w:r>
      <w:r>
        <w:rPr>
          <w:noProof/>
        </w:rPr>
        <w:t>(Schopfer 2008)</w:t>
      </w:r>
      <w:r w:rsidR="0045564E">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974" w:name="_Ref97345025"/>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75</w:t>
      </w:r>
      <w:r w:rsidR="0045564E">
        <w:rPr>
          <w:noProof/>
        </w:rPr>
        <w:fldChar w:fldCharType="end"/>
      </w:r>
      <w:bookmarkEnd w:id="974"/>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245196">
          <w:t xml:space="preserve">Figure </w:t>
        </w:r>
        <w:r w:rsidR="00245196">
          <w:rPr>
            <w:noProof/>
          </w:rPr>
          <w:t>76</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975" w:name="_Ref97345670"/>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76</w:t>
      </w:r>
      <w:r w:rsidR="0045564E">
        <w:rPr>
          <w:noProof/>
        </w:rPr>
        <w:fldChar w:fldCharType="end"/>
      </w:r>
      <w:bookmarkEnd w:id="975"/>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45564E">
        <w:fldChar w:fldCharType="begin"/>
      </w:r>
      <w:r>
        <w:instrText xml:space="preserve"> </w:instrText>
      </w:r>
      <w:r w:rsidR="00567E0A">
        <w:instrText>REF</w:instrText>
      </w:r>
      <w:r>
        <w:instrText xml:space="preserve"> _Ref97346093 \h </w:instrText>
      </w:r>
      <w:r w:rsidR="0045564E">
        <w:fldChar w:fldCharType="separate"/>
      </w:r>
      <w:r w:rsidR="00245196">
        <w:t xml:space="preserve">Figure </w:t>
      </w:r>
      <w:r w:rsidR="00245196">
        <w:rPr>
          <w:noProof/>
        </w:rPr>
        <w:t>77</w:t>
      </w:r>
      <w:r w:rsidR="0045564E">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976" w:name="_Ref97346093"/>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77</w:t>
      </w:r>
      <w:r w:rsidR="0045564E">
        <w:rPr>
          <w:noProof/>
        </w:rPr>
        <w:fldChar w:fldCharType="end"/>
      </w:r>
      <w:bookmarkEnd w:id="976"/>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245196">
          <w:t xml:space="preserve">Figure </w:t>
        </w:r>
        <w:r w:rsidR="00245196">
          <w:rPr>
            <w:noProof/>
          </w:rPr>
          <w:t>78</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977" w:name="_Ref97346691"/>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78</w:t>
      </w:r>
      <w:r w:rsidR="0045564E">
        <w:rPr>
          <w:noProof/>
        </w:rPr>
        <w:fldChar w:fldCharType="end"/>
      </w:r>
      <w:bookmarkEnd w:id="977"/>
      <w:r>
        <w:t>: Sampling point position plot and information about the selected sampling point</w:t>
      </w:r>
    </w:p>
    <w:p w:rsidR="00484682" w:rsidRDefault="00484682" w:rsidP="00A41FBF">
      <w:pPr>
        <w:pStyle w:val="Body"/>
      </w:pPr>
      <w:r>
        <w:t>The spectral plot component displays the spectrum of the selected sampling point (</w:t>
      </w:r>
      <w:r w:rsidR="0045564E">
        <w:fldChar w:fldCharType="begin"/>
      </w:r>
      <w:r>
        <w:instrText xml:space="preserve"> </w:instrText>
      </w:r>
      <w:r w:rsidR="00567E0A">
        <w:instrText>REF</w:instrText>
      </w:r>
      <w:r>
        <w:instrText xml:space="preserve"> _Ref97346783 \h </w:instrText>
      </w:r>
      <w:r w:rsidR="0045564E">
        <w:fldChar w:fldCharType="separate"/>
      </w:r>
      <w:r w:rsidR="00245196">
        <w:t xml:space="preserve">Figure </w:t>
      </w:r>
      <w:r w:rsidR="00245196">
        <w:rPr>
          <w:noProof/>
        </w:rPr>
        <w:t>79</w:t>
      </w:r>
      <w:r w:rsidR="0045564E">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978" w:name="_Ref97346783"/>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79</w:t>
      </w:r>
      <w:r w:rsidR="0045564E">
        <w:rPr>
          <w:noProof/>
        </w:rPr>
        <w:fldChar w:fldCharType="end"/>
      </w:r>
      <w:bookmarkEnd w:id="978"/>
      <w:r>
        <w:t>: Spectral plot component with wavelength indicator and spectrum statistic information</w:t>
      </w:r>
    </w:p>
    <w:p w:rsidR="00484682" w:rsidRDefault="00F04290" w:rsidP="007D43F6">
      <w:pPr>
        <w:pStyle w:val="Heading3"/>
      </w:pPr>
      <w:bookmarkStart w:id="979" w:name="_Toc355280409"/>
      <w:bookmarkStart w:id="980" w:name="_Toc357598121"/>
      <w:r>
        <w:t>Time Line Plot</w:t>
      </w:r>
      <w:bookmarkEnd w:id="979"/>
      <w:bookmarkEnd w:id="980"/>
    </w:p>
    <w:p w:rsidR="007A25D6" w:rsidRDefault="00EF3153" w:rsidP="00A41FBF">
      <w:pPr>
        <w:pStyle w:val="Body"/>
      </w:pPr>
      <w:r>
        <w:t xml:space="preserve">Use a time line plot to plot a spectral band versus time. </w:t>
      </w:r>
      <w:r w:rsidR="0045564E">
        <w:fldChar w:fldCharType="begin"/>
      </w:r>
      <w:r>
        <w:instrText xml:space="preserve"> </w:instrText>
      </w:r>
      <w:r w:rsidR="00567E0A">
        <w:instrText>REF</w:instrText>
      </w:r>
      <w:r>
        <w:instrText xml:space="preserve"> _Ref97347357 \h </w:instrText>
      </w:r>
      <w:r w:rsidR="0045564E">
        <w:fldChar w:fldCharType="separate"/>
      </w:r>
      <w:r w:rsidR="00245196">
        <w:t xml:space="preserve">Figure </w:t>
      </w:r>
      <w:r w:rsidR="00245196">
        <w:rPr>
          <w:noProof/>
        </w:rPr>
        <w:t>80</w:t>
      </w:r>
      <w:r w:rsidR="0045564E">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1"/>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981" w:name="_Ref97347357"/>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80</w:t>
      </w:r>
      <w:r w:rsidR="0045564E">
        <w:rPr>
          <w:noProof/>
        </w:rPr>
        <w:fldChar w:fldCharType="end"/>
      </w:r>
      <w:bookmarkEnd w:id="981"/>
      <w:r>
        <w:t>:</w:t>
      </w:r>
      <w:r w:rsidR="00EF3153">
        <w:t xml:space="preserve"> Time Line Plot showing the direct irradiance over time for centre wavelength 496.4nm</w:t>
      </w:r>
    </w:p>
    <w:p w:rsidR="00792893" w:rsidRDefault="00F04290" w:rsidP="007D43F6">
      <w:pPr>
        <w:pStyle w:val="Heading3"/>
      </w:pPr>
      <w:bookmarkStart w:id="982" w:name="_Toc355280410"/>
      <w:bookmarkStart w:id="983" w:name="_Toc357598122"/>
      <w:r>
        <w:t>Time Line Explorer</w:t>
      </w:r>
      <w:bookmarkEnd w:id="982"/>
      <w:bookmarkEnd w:id="983"/>
    </w:p>
    <w:p w:rsidR="00792893" w:rsidRDefault="00A0057F" w:rsidP="00A41FBF">
      <w:pPr>
        <w:pStyle w:val="Body"/>
      </w:pPr>
      <w:r>
        <w:t>The time line explorer consists of a time line plot and a spectral plot (</w:t>
      </w:r>
      <w:fldSimple w:instr=" REF _Ref97350704 \h  \* MERGEFORMAT ">
        <w:r w:rsidR="00245196">
          <w:t xml:space="preserve">Figure </w:t>
        </w:r>
        <w:r w:rsidR="00245196">
          <w:rPr>
            <w:noProof/>
          </w:rPr>
          <w:t>81</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2"/>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984" w:name="_Ref97350704"/>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81</w:t>
      </w:r>
      <w:r w:rsidR="0045564E">
        <w:rPr>
          <w:noProof/>
        </w:rPr>
        <w:fldChar w:fldCharType="end"/>
      </w:r>
      <w:bookmarkEnd w:id="984"/>
      <w:r>
        <w:t>: Time Line Explorer window</w:t>
      </w:r>
    </w:p>
    <w:p w:rsidR="00792893" w:rsidRPr="00A0057F" w:rsidRDefault="00A0057F" w:rsidP="00A41FBF">
      <w:pPr>
        <w:pStyle w:val="Body"/>
      </w:pPr>
      <w:r>
        <w:t xml:space="preserve">The example given in </w:t>
      </w:r>
      <w:r w:rsidR="0045564E">
        <w:fldChar w:fldCharType="begin"/>
      </w:r>
      <w:r>
        <w:instrText xml:space="preserve"> </w:instrText>
      </w:r>
      <w:r w:rsidR="00567E0A">
        <w:instrText>REF</w:instrText>
      </w:r>
      <w:r>
        <w:instrText xml:space="preserve"> _Ref97350704 \h </w:instrText>
      </w:r>
      <w:r w:rsidR="0045564E">
        <w:fldChar w:fldCharType="separate"/>
      </w:r>
      <w:r w:rsidR="00245196">
        <w:t xml:space="preserve">Figure </w:t>
      </w:r>
      <w:r w:rsidR="00245196">
        <w:rPr>
          <w:noProof/>
        </w:rPr>
        <w:t>81</w:t>
      </w:r>
      <w:r w:rsidR="0045564E">
        <w:fldChar w:fldCharType="end"/>
      </w:r>
      <w:r>
        <w:t xml:space="preserve"> is using MFR sunphotometer data. A removal of the broadband channel is needed for the spectral plot to work properly. The according processing chain is shown in </w:t>
      </w:r>
      <w:r w:rsidR="0045564E">
        <w:fldChar w:fldCharType="begin"/>
      </w:r>
      <w:r>
        <w:instrText xml:space="preserve"> </w:instrText>
      </w:r>
      <w:r w:rsidR="00567E0A">
        <w:instrText>REF</w:instrText>
      </w:r>
      <w:r>
        <w:instrText xml:space="preserve"> _Ref97351016 \h </w:instrText>
      </w:r>
      <w:r w:rsidR="0045564E">
        <w:fldChar w:fldCharType="separate"/>
      </w:r>
      <w:r w:rsidR="00245196">
        <w:t xml:space="preserve">Figure </w:t>
      </w:r>
      <w:r w:rsidR="00245196">
        <w:rPr>
          <w:noProof/>
        </w:rPr>
        <w:t>82</w:t>
      </w:r>
      <w:r w:rsidR="0045564E">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985" w:name="_Ref97351016"/>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82</w:t>
      </w:r>
      <w:r w:rsidR="0045564E">
        <w:rPr>
          <w:noProof/>
        </w:rPr>
        <w:fldChar w:fldCharType="end"/>
      </w:r>
      <w:bookmarkEnd w:id="985"/>
      <w:r>
        <w:t>: Processing chain for the exploration of the narrowband MFR channels in the Time Line Explorer</w:t>
      </w:r>
    </w:p>
    <w:p w:rsidR="00897F15" w:rsidRDefault="00897F15" w:rsidP="00E5047C">
      <w:pPr>
        <w:pStyle w:val="Heading2"/>
      </w:pPr>
      <w:bookmarkStart w:id="986" w:name="_Toc355280411"/>
      <w:bookmarkStart w:id="987" w:name="_Toc357598123"/>
      <w:r>
        <w:t>File Export Module</w:t>
      </w:r>
      <w:bookmarkEnd w:id="986"/>
      <w:bookmarkEnd w:id="987"/>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245196">
          <w:t xml:space="preserve">Figure </w:t>
        </w:r>
        <w:r w:rsidR="00245196">
          <w:rPr>
            <w:noProof/>
          </w:rPr>
          <w:t>83</w:t>
        </w:r>
      </w:fldSimple>
      <w:r>
        <w:t>).</w:t>
      </w:r>
      <w:r w:rsidR="0051485C">
        <w:t xml:space="preserve"> The dialog is identical to the one described in </w:t>
      </w:r>
      <w:fldSimple w:instr=" REF _Ref153761992 \r \h  \* MERGEFORMAT ">
        <w:r w:rsidR="00245196">
          <w:t>7.4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988" w:name="_Ref97811200"/>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83</w:t>
      </w:r>
      <w:r w:rsidR="0045564E">
        <w:rPr>
          <w:noProof/>
        </w:rPr>
        <w:fldChar w:fldCharType="end"/>
      </w:r>
      <w:bookmarkEnd w:id="988"/>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989" w:name="_Toc355280412"/>
      <w:bookmarkStart w:id="990" w:name="_Toc357598124"/>
      <w:r w:rsidRPr="00084655">
        <w:t>Data Administration</w:t>
      </w:r>
      <w:bookmarkEnd w:id="989"/>
      <w:bookmarkEnd w:id="990"/>
    </w:p>
    <w:p w:rsidR="005035EE" w:rsidRDefault="005035EE" w:rsidP="005035EE">
      <w:pPr>
        <w:pStyle w:val="Body"/>
      </w:pPr>
      <w:r>
        <w:t>The Data Administration functions are useful for managing the integrity of the Specchio database.</w:t>
      </w:r>
    </w:p>
    <w:p w:rsidR="005035EE" w:rsidRDefault="005035EE" w:rsidP="005035EE">
      <w:pPr>
        <w:pStyle w:val="Body"/>
      </w:pPr>
      <w:r>
        <w:t>The following functions are restricted to users with Administrator permission.</w:t>
      </w:r>
    </w:p>
    <w:tbl>
      <w:tblPr>
        <w:tblStyle w:val="TableGeneral"/>
        <w:tblW w:w="0" w:type="auto"/>
        <w:tblLook w:val="04A0"/>
      </w:tblPr>
      <w:tblGrid>
        <w:gridCol w:w="2485"/>
        <w:gridCol w:w="6377"/>
      </w:tblGrid>
      <w:tr w:rsidR="00D0645C" w:rsidRPr="005035EE" w:rsidTr="00D0645C">
        <w:trPr>
          <w:cnfStyle w:val="100000000000"/>
        </w:trPr>
        <w:tc>
          <w:tcPr>
            <w:tcW w:w="0" w:type="auto"/>
          </w:tcPr>
          <w:p w:rsidR="00D0645C" w:rsidRPr="005035EE" w:rsidRDefault="00D0645C" w:rsidP="00334E6C">
            <w:pPr>
              <w:pStyle w:val="HangingIndent"/>
              <w:ind w:left="0" w:firstLine="0"/>
            </w:pPr>
            <w:r>
              <w:t>Menu item</w:t>
            </w:r>
          </w:p>
        </w:tc>
        <w:tc>
          <w:tcPr>
            <w:tcW w:w="0" w:type="auto"/>
          </w:tcPr>
          <w:p w:rsidR="00D0645C" w:rsidRPr="005035EE" w:rsidRDefault="001E70D6" w:rsidP="001E70D6">
            <w:pPr>
              <w:pStyle w:val="HangingIndent"/>
              <w:ind w:left="0" w:firstLine="0"/>
            </w:pPr>
            <w:r>
              <w:t>O</w:t>
            </w:r>
            <w:r w:rsidR="00D0645C">
              <w:t>perations</w:t>
            </w:r>
            <w:r>
              <w:t xml:space="preserve"> Restricted to Administrators</w:t>
            </w:r>
          </w:p>
        </w:tc>
      </w:tr>
      <w:tr w:rsidR="005035EE" w:rsidRPr="005035EE" w:rsidTr="00D0645C">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D0645C">
        <w:trPr>
          <w:cnfStyle w:val="000000010000"/>
        </w:trPr>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D0645C">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rPr>
          <w:cnfStyle w:val="000000010000"/>
        </w:trPr>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991" w:name="_Toc355280413"/>
      <w:bookmarkStart w:id="992" w:name="_Toc357598125"/>
      <w:r w:rsidRPr="00084655">
        <w:t>Removing data</w:t>
      </w:r>
      <w:bookmarkEnd w:id="991"/>
      <w:bookmarkEnd w:id="992"/>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45196" w:rsidRPr="00245196" w:rsidRDefault="002A0FFE" w:rsidP="00FF4CE5">
      <w:pPr>
        <w:pStyle w:val="Body"/>
        <w:rPr>
          <w:rStyle w:val="CrossReference"/>
        </w:rPr>
      </w:pPr>
      <w:r w:rsidRPr="00084655">
        <w:t>Users can only remove data from the database</w:t>
      </w:r>
      <w:r w:rsidR="00334E6C">
        <w:t xml:space="preserve"> if they are a member of the Campaign’s Research Group (see </w:t>
      </w:r>
      <w:fldSimple w:instr=" REF _Ref354084379 \r \h  \* MERGEFORMAT ">
        <w:r w:rsidR="00245196" w:rsidRPr="00245196">
          <w:rPr>
            <w:rStyle w:val="CrossReference"/>
          </w:rPr>
          <w:t>0</w:t>
        </w:r>
      </w:fldSimple>
      <w:r w:rsidR="00334E6C" w:rsidRPr="00334E6C">
        <w:rPr>
          <w:rStyle w:val="CrossReference"/>
        </w:rPr>
        <w:t xml:space="preserve"> </w:t>
      </w:r>
      <w:r w:rsidR="0045564E">
        <w:fldChar w:fldCharType="begin"/>
      </w:r>
      <w:r w:rsidR="008C373D">
        <w:instrText xml:space="preserve"> REF _Ref354084379 \h  \* MERGEFORMAT </w:instrText>
      </w:r>
      <w:r w:rsidR="0045564E">
        <w:fldChar w:fldCharType="separate"/>
      </w:r>
    </w:p>
    <w:p w:rsidR="002A0FFE" w:rsidRPr="00084655" w:rsidRDefault="00245196" w:rsidP="00630C6D">
      <w:pPr>
        <w:pStyle w:val="Body"/>
      </w:pPr>
      <w:r w:rsidRPr="00245196">
        <w:rPr>
          <w:rStyle w:val="CrossReference"/>
        </w:rPr>
        <w:t xml:space="preserve">Campaign-related </w:t>
      </w:r>
      <w:r>
        <w:t>Metadata</w:t>
      </w:r>
      <w:r w:rsidR="0045564E">
        <w:fldChar w:fldCharType="end"/>
      </w:r>
      <w:r w:rsidR="00334E6C">
        <w:t>)</w:t>
      </w:r>
      <w:r w:rsidR="002A0FFE"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tblPr>
      <w:tblGrid>
        <w:gridCol w:w="8862"/>
      </w:tblGrid>
      <w:tr w:rsidR="00D0645C" w:rsidTr="00D0645C">
        <w:tc>
          <w:tcPr>
            <w:tcW w:w="9571"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D0645C" w:rsidP="00D0645C">
            <w:pPr>
              <w:pStyle w:val="Figure"/>
            </w:pPr>
            <w:r>
              <w:rPr>
                <w:lang w:val="en-AU"/>
              </w:rPr>
              <w:drawing>
                <wp:inline distT="0" distB="0" distL="0" distR="0">
                  <wp:extent cx="1560979" cy="2656911"/>
                  <wp:effectExtent l="19050" t="0" r="1121"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D0645C" w:rsidRPr="00084655" w:rsidRDefault="00D0645C" w:rsidP="00D0645C">
            <w:pPr>
              <w:pStyle w:val="Caption"/>
            </w:pPr>
            <w:r w:rsidRPr="00084655">
              <w:t xml:space="preserve">Figure </w:t>
            </w:r>
            <w:fldSimple w:instr=" SEQ Figure \* ARABIC ">
              <w:r w:rsidR="00245196">
                <w:rPr>
                  <w:noProof/>
                </w:rPr>
                <w:t>84</w:t>
              </w:r>
            </w:fldSimple>
            <w:r w:rsidRPr="00084655">
              <w:t>: Data Remover dialog</w:t>
            </w:r>
          </w:p>
          <w:p w:rsidR="00D0645C" w:rsidRDefault="00D0645C" w:rsidP="00D0645C">
            <w:pPr>
              <w:pStyle w:val="ProcessStep"/>
            </w:pPr>
            <w:r w:rsidRPr="00084655">
              <w:t xml:space="preserve">Use the spectral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spectra belonging to this Campaign will be deleted. In addition, all metadata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Pr="00084655" w:rsidRDefault="00D0645C" w:rsidP="00684760">
            <w:pPr>
              <w:pStyle w:val="ProcessStepWarning"/>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D0645C" w:rsidRDefault="00D0645C" w:rsidP="00684760">
            <w:pPr>
              <w:pStyle w:val="ProcessStep"/>
            </w:pPr>
            <w:r>
              <w:t xml:space="preserve">Close the dialog box by clicking on </w:t>
            </w:r>
            <w:r w:rsidRPr="005035EE">
              <w:rPr>
                <w:rStyle w:val="ActionButton"/>
              </w:rPr>
              <w:t xml:space="preserve"> Cancel </w:t>
            </w:r>
            <w:r>
              <w:t>.</w:t>
            </w:r>
          </w:p>
        </w:tc>
      </w:tr>
    </w:tbl>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993" w:name="_Toc355280414"/>
      <w:bookmarkStart w:id="994" w:name="_Toc357598126"/>
      <w:r w:rsidRPr="00084655">
        <w:t>Campaign Export</w:t>
      </w:r>
      <w:bookmarkEnd w:id="993"/>
      <w:bookmarkEnd w:id="994"/>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campaign into another SPECCHIO 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r>
        <w:t>To export a Campaign...</w:t>
      </w:r>
    </w:p>
    <w:tbl>
      <w:tblPr>
        <w:tblStyle w:val="Instructions"/>
        <w:tblW w:w="0" w:type="auto"/>
        <w:tblLook w:val="04A0"/>
      </w:tblPr>
      <w:tblGrid>
        <w:gridCol w:w="8862"/>
      </w:tblGrid>
      <w:tr w:rsidR="00413DFD" w:rsidTr="00413DFD">
        <w:tc>
          <w:tcPr>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413DFD" w:rsidP="00413DFD">
            <w:pPr>
              <w:pStyle w:val="Figure"/>
            </w:pPr>
            <w:r>
              <w:rPr>
                <w:lang w:val="en-AU"/>
              </w:rPr>
              <w:drawing>
                <wp:inline distT="0" distB="0" distL="0" distR="0">
                  <wp:extent cx="4335060" cy="1105480"/>
                  <wp:effectExtent l="19050" t="0" r="8340" b="0"/>
                  <wp:docPr id="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srcRect/>
                          <a:stretch>
                            <a:fillRect/>
                          </a:stretch>
                        </pic:blipFill>
                        <pic:spPr bwMode="auto">
                          <a:xfrm>
                            <a:off x="0" y="0"/>
                            <a:ext cx="4344323" cy="1107842"/>
                          </a:xfrm>
                          <a:prstGeom prst="rect">
                            <a:avLst/>
                          </a:prstGeom>
                          <a:noFill/>
                          <a:ln w="9525">
                            <a:noFill/>
                            <a:miter lim="800000"/>
                            <a:headEnd/>
                            <a:tailEnd/>
                          </a:ln>
                        </pic:spPr>
                      </pic:pic>
                    </a:graphicData>
                  </a:graphic>
                </wp:inline>
              </w:drawing>
            </w:r>
          </w:p>
          <w:p w:rsidR="00413DFD" w:rsidRDefault="00413DFD" w:rsidP="00413DFD">
            <w:pPr>
              <w:pStyle w:val="Caption"/>
            </w:pPr>
            <w:r w:rsidRPr="00084655">
              <w:t xml:space="preserve">Figure </w:t>
            </w:r>
            <w:fldSimple w:instr=" SEQ Figure \* ARABIC ">
              <w:r w:rsidR="00245196">
                <w:rPr>
                  <w:noProof/>
                </w:rPr>
                <w:t>85</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directory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995" w:name="_Toc355280415"/>
      <w:bookmarkStart w:id="996" w:name="_Toc357598127"/>
      <w:r>
        <w:t>Campaign Import</w:t>
      </w:r>
      <w:bookmarkEnd w:id="995"/>
      <w:bookmarkEnd w:id="996"/>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9B73BB">
        <w:t xml:space="preserve">Specchio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tblPr>
      <w:tblGrid>
        <w:gridCol w:w="8862"/>
      </w:tblGrid>
      <w:tr w:rsidR="009B73BB" w:rsidTr="009B73BB">
        <w:tc>
          <w:tcPr>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2E2FCF" w:rsidP="009B73BB">
            <w:pPr>
              <w:pStyle w:val="Figure"/>
            </w:pPr>
            <w:r>
              <w:rPr>
                <w:lang w:val="en-AU"/>
              </w:rPr>
              <w:drawing>
                <wp:inline distT="0" distB="0" distL="0" distR="0">
                  <wp:extent cx="3536192" cy="1609911"/>
                  <wp:effectExtent l="19050" t="0" r="710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srcRect/>
                          <a:stretch>
                            <a:fillRect/>
                          </a:stretch>
                        </pic:blipFill>
                        <pic:spPr bwMode="auto">
                          <a:xfrm>
                            <a:off x="0" y="0"/>
                            <a:ext cx="3534306" cy="1609052"/>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245196">
                <w:rPr>
                  <w:noProof/>
                </w:rPr>
                <w:t>86</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Select the XML file that you want to import into your current Specchio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t>Note</w:t>
      </w:r>
      <w:r w:rsidR="002E2FCF">
        <w:t>s</w:t>
      </w:r>
      <w:r>
        <w:tab/>
        <w:t>T</w:t>
      </w:r>
      <w:r w:rsidR="00D50C98">
        <w:t xml:space="preserve">he </w:t>
      </w:r>
      <w:r w:rsidR="002E2FCF">
        <w:t>E</w:t>
      </w:r>
      <w:r>
        <w:t>xport and Import database versions must be the same. Specchio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997" w:name="_Toc355280416"/>
      <w:bookmarkStart w:id="998" w:name="_Ref357089162"/>
      <w:bookmarkStart w:id="999" w:name="_Ref357089166"/>
      <w:bookmarkStart w:id="1000" w:name="_Toc357598128"/>
      <w:r w:rsidRPr="00084655">
        <w:t>Definition of new Sensors</w:t>
      </w:r>
      <w:bookmarkEnd w:id="997"/>
      <w:bookmarkEnd w:id="998"/>
      <w:bookmarkEnd w:id="999"/>
      <w:bookmarkEnd w:id="1000"/>
    </w:p>
    <w:p w:rsidR="00684366" w:rsidRDefault="002E2FCF" w:rsidP="00561BB8">
      <w:pPr>
        <w:pStyle w:val="Body"/>
      </w:pPr>
      <w:r>
        <w:t>A n</w:t>
      </w:r>
      <w:r w:rsidR="002A0FFE" w:rsidRPr="00084655">
        <w:t>ew sensor can be defined by lo</w:t>
      </w:r>
      <w:r w:rsidR="00561BB8">
        <w:t>ading a sensor definition file.</w:t>
      </w:r>
      <w:r w:rsidR="00684366">
        <w:t xml:space="preserve"> Once defined, it will appear in the dropdown list of sensor names which appears at several places within Specchio.</w:t>
      </w:r>
    </w:p>
    <w:p w:rsidR="00561BB8" w:rsidRDefault="00684366" w:rsidP="00684366">
      <w:pPr>
        <w:pStyle w:val="Warning"/>
      </w:pPr>
      <w:r>
        <w:t>Warning</w:t>
      </w:r>
      <w:r>
        <w:tab/>
        <w:t>Take care when defining new sensors.</w:t>
      </w:r>
      <w:r w:rsidRPr="00684366">
        <w:t xml:space="preserve"> </w:t>
      </w:r>
      <w:r>
        <w:t>There is no method of editing or inspecting sensor information using the Specchio Client. Therefore, there is no method of confirming that your data was entered correctly, so prepare your input sensor definition file very carefully.</w:t>
      </w:r>
    </w:p>
    <w:p w:rsidR="00571329" w:rsidRDefault="00571329" w:rsidP="00571329">
      <w:pPr>
        <w:pStyle w:val="ProcessHeading"/>
      </w:pPr>
      <w:r>
        <w:t>To load a Sensor Definition file…</w:t>
      </w:r>
    </w:p>
    <w:tbl>
      <w:tblPr>
        <w:tblStyle w:val="Instructions"/>
        <w:tblW w:w="0" w:type="auto"/>
        <w:tblLook w:val="04A0"/>
      </w:tblPr>
      <w:tblGrid>
        <w:gridCol w:w="8862"/>
      </w:tblGrid>
      <w:tr w:rsidR="00D74D14" w:rsidTr="00571329">
        <w:tc>
          <w:tcPr>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the menu on Specchio’s Main Window. The following dialog is displayed.</w:t>
            </w:r>
          </w:p>
          <w:p w:rsidR="00D74D14" w:rsidRPr="00084655" w:rsidRDefault="00D74D14" w:rsidP="00D74D14">
            <w:pPr>
              <w:pStyle w:val="Figure"/>
            </w:pPr>
            <w:r>
              <w:rPr>
                <w:lang w:val="en-AU"/>
              </w:rPr>
              <w:drawing>
                <wp:inline distT="0" distB="0" distL="0" distR="0">
                  <wp:extent cx="3877860" cy="763113"/>
                  <wp:effectExtent l="19050" t="0" r="834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a:srcRect/>
                          <a:stretch>
                            <a:fillRect/>
                          </a:stretch>
                        </pic:blipFill>
                        <pic:spPr bwMode="auto">
                          <a:xfrm>
                            <a:off x="0" y="0"/>
                            <a:ext cx="3878848" cy="763307"/>
                          </a:xfrm>
                          <a:prstGeom prst="rect">
                            <a:avLst/>
                          </a:prstGeom>
                          <a:noFill/>
                          <a:ln w="9525">
                            <a:noFill/>
                            <a:miter lim="800000"/>
                            <a:headEnd/>
                            <a:tailEnd/>
                          </a:ln>
                        </pic:spPr>
                      </pic:pic>
                    </a:graphicData>
                  </a:graphic>
                </wp:inline>
              </w:drawing>
            </w:r>
          </w:p>
          <w:p w:rsidR="00D74D14" w:rsidRPr="00084655" w:rsidRDefault="00D74D14" w:rsidP="00D74D14">
            <w:pPr>
              <w:pStyle w:val="Caption"/>
            </w:pPr>
            <w:bookmarkStart w:id="1001" w:name="_Ref153771867"/>
            <w:r w:rsidRPr="00084655">
              <w:t xml:space="preserve">Figure </w:t>
            </w:r>
            <w:fldSimple w:instr=" SEQ Figure \* ARABIC ">
              <w:r w:rsidR="00245196">
                <w:rPr>
                  <w:noProof/>
                </w:rPr>
                <w:t>87</w:t>
              </w:r>
            </w:fldSimple>
            <w:bookmarkEnd w:id="1001"/>
            <w:r w:rsidRPr="00084655">
              <w:t>: Read Sensor Definition File dialog</w:t>
            </w:r>
          </w:p>
          <w:p w:rsidR="00D74D14" w:rsidRDefault="00D74D14" w:rsidP="00D74D14">
            <w:pPr>
              <w:pStyle w:val="ProcessStep"/>
            </w:pPr>
            <w:r w:rsidRPr="00084655">
              <w:t>In th</w:t>
            </w:r>
            <w:r>
              <w:t>is</w:t>
            </w:r>
            <w:r w:rsidRPr="00084655">
              <w:t xml:space="preserve"> dialog</w:t>
            </w:r>
            <w:r>
              <w:t>,</w:t>
            </w:r>
            <w:r w:rsidRPr="00084655">
              <w:t xml:space="preserve"> specify the sensor definition file and click </w:t>
            </w:r>
            <w:r w:rsidRPr="00564907">
              <w:rPr>
                <w:rStyle w:val="ActionButton"/>
              </w:rPr>
              <w:t> </w:t>
            </w:r>
            <w:r w:rsidRPr="00FC40BE">
              <w:rPr>
                <w:rStyle w:val="ActionButton"/>
              </w:rPr>
              <w:t>OK</w:t>
            </w:r>
            <w:r>
              <w:rPr>
                <w:rStyle w:val="ActionButton"/>
              </w:rPr>
              <w:t> </w:t>
            </w:r>
            <w:r w:rsidRPr="00084655">
              <w:t xml:space="preserve"> to read the file and insert </w:t>
            </w:r>
            <w:r>
              <w:t>the</w:t>
            </w:r>
            <w:r w:rsidRPr="00084655">
              <w:t xml:space="preserve"> new sensor into the database.</w:t>
            </w:r>
          </w:p>
        </w:tc>
      </w:tr>
    </w:tbl>
    <w:p w:rsidR="002A0FFE" w:rsidRPr="00084655" w:rsidRDefault="002A0FFE" w:rsidP="00561BB8">
      <w:pPr>
        <w:pStyle w:val="Body"/>
      </w:pPr>
      <w:r w:rsidRPr="00084655">
        <w:t xml:space="preserve">Sensor definition files are </w:t>
      </w:r>
      <w:r w:rsidR="00D74D14">
        <w:t xml:space="preserve">a proprietary format </w:t>
      </w:r>
      <w:r w:rsidRPr="00084655">
        <w:t xml:space="preserve">tab separated text files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256F45">
      <w:pPr>
        <w:pStyle w:val="Code"/>
        <w:tabs>
          <w:tab w:val="clear" w:pos="1134"/>
          <w:tab w:val="clear" w:pos="1701"/>
          <w:tab w:val="clear" w:pos="2835"/>
          <w:tab w:val="clear" w:pos="3402"/>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E77A98">
        <w:rPr>
          <w:rStyle w:val="CodeChar"/>
        </w:rPr>
        <w:t>&lt;sensor name&gt;</w:t>
      </w:r>
      <w:r>
        <w:tab/>
        <w:t>The name by which this new Sensor will be known to Specchio. It will appear in the Sensor Metadata Attribute’s dropdown list.</w:t>
      </w:r>
    </w:p>
    <w:p w:rsidR="00256F45" w:rsidRDefault="00256F45" w:rsidP="00256F45">
      <w:pPr>
        <w:pStyle w:val="HangingIndent"/>
      </w:pPr>
      <w:r w:rsidRPr="00E77A98">
        <w:rPr>
          <w:rStyle w:val="CodeChar"/>
        </w:rPr>
        <w:t>&lt;sensor descr&gt;</w:t>
      </w:r>
      <w:r>
        <w:tab/>
        <w:t>A short description of this Sensor</w:t>
      </w:r>
    </w:p>
    <w:p w:rsidR="00256F45" w:rsidRDefault="00256F45" w:rsidP="00256F45">
      <w:pPr>
        <w:pStyle w:val="HangingIndent"/>
      </w:pPr>
      <w:r w:rsidRPr="00E77A98">
        <w:rPr>
          <w:rStyle w:val="CodeChar"/>
        </w:rPr>
        <w:t>&lt;company name&gt;</w:t>
      </w:r>
      <w:r>
        <w:tab/>
        <w:t xml:space="preserve">The name of the company which manufactures this sensor. It must exactly match the value in the </w:t>
      </w:r>
      <w:r w:rsidRPr="00256F45">
        <w:rPr>
          <w:rStyle w:val="GUIWord"/>
        </w:rPr>
        <w:t>short_name</w:t>
      </w:r>
      <w:r>
        <w:t xml:space="preserve"> column for one of the manufacturers in Specchio’s predefined manufacturer’s table. </w:t>
      </w:r>
      <w:r w:rsidRPr="00256F45">
        <w:rPr>
          <w:rStyle w:val="CrossReference"/>
        </w:rPr>
        <w:t xml:space="preserve">See </w:t>
      </w:r>
      <w:fldSimple w:instr=" REF _Ref357589894 \r \h  \* MERGEFORMAT ">
        <w:r w:rsidR="00245196" w:rsidRPr="00245196">
          <w:rPr>
            <w:rStyle w:val="CrossReference"/>
          </w:rPr>
          <w:t xml:space="preserve">Appendix B: </w:t>
        </w:r>
      </w:fldSimple>
      <w:fldSimple w:instr=" REF _Ref357589894 \h  \* MERGEFORMAT ">
        <w:r w:rsidR="00245196" w:rsidRPr="00245196">
          <w:rPr>
            <w:rStyle w:val="CrossReference"/>
          </w:rPr>
          <w:t>Predefined Manufacturer Table</w:t>
        </w:r>
      </w:fldSimple>
      <w:r>
        <w:t xml:space="preserve"> for the list of manufacturers and their </w:t>
      </w:r>
      <w:r w:rsidRPr="00256F45">
        <w:rPr>
          <w:rStyle w:val="GUIWord"/>
        </w:rPr>
        <w:t>short_name</w:t>
      </w:r>
      <w:r w:rsidRPr="00256F45">
        <w:t xml:space="preserve"> values.</w:t>
      </w:r>
    </w:p>
    <w:p w:rsidR="00256F45" w:rsidRDefault="00256F45" w:rsidP="00256F45">
      <w:pPr>
        <w:pStyle w:val="HangingIndent"/>
      </w:pPr>
      <w:r w:rsidRPr="00E77A98">
        <w:rPr>
          <w:rStyle w:val="CodeChar"/>
        </w:rPr>
        <w:t>&lt;type number&gt;</w:t>
      </w:r>
      <w:r>
        <w:tab/>
        <w:t xml:space="preserve">Specchio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E77A98">
        <w:rPr>
          <w:rStyle w:val="CodeChar"/>
        </w:rPr>
        <w:t>&lt;no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E77A98">
        <w:rPr>
          <w:rStyle w:val="CodeChar"/>
        </w:rPr>
        <w:t>&lt;band number&gt;</w:t>
      </w:r>
      <w:r>
        <w:tab/>
      </w:r>
      <w:r w:rsidR="00E77A98">
        <w:t>An integer number, starting at 1 and incrementing for each band in the Band Table.</w:t>
      </w:r>
    </w:p>
    <w:p w:rsidR="00256F45" w:rsidRDefault="00256F45" w:rsidP="00256F45">
      <w:pPr>
        <w:pStyle w:val="HangingIndent"/>
      </w:pPr>
      <w:r w:rsidRPr="00E77A98">
        <w:rPr>
          <w:rStyle w:val="CodeChar"/>
        </w:rPr>
        <w:t>&lt;wavelength&gt;</w:t>
      </w:r>
      <w:r w:rsidR="00E77A98">
        <w:tab/>
        <w:t>The central wavelength of this band in nanometers.</w:t>
      </w:r>
    </w:p>
    <w:p w:rsidR="00256F45" w:rsidRDefault="00256F45" w:rsidP="00256F45">
      <w:pPr>
        <w:pStyle w:val="HangingIndent"/>
      </w:pPr>
      <w:r w:rsidRPr="00E77A98">
        <w:rPr>
          <w:rStyle w:val="CodeChar"/>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r>
        <w:t>Notes on the file format.</w:t>
      </w:r>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r>
        <w:t>An Excel view of a Sensor Definition File.</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Default="002A0FFE" w:rsidP="00EB49E0">
      <w:pPr>
        <w:pStyle w:val="Caption"/>
      </w:pPr>
      <w:bookmarkStart w:id="1002" w:name="_Ref153772038"/>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88</w:t>
      </w:r>
      <w:r w:rsidR="0045564E">
        <w:rPr>
          <w:noProof/>
        </w:rPr>
        <w:fldChar w:fldCharType="end"/>
      </w:r>
      <w:bookmarkEnd w:id="1002"/>
      <w:r w:rsidRPr="00084655">
        <w:t>: Part of a sensor definition file being edited in Excel</w:t>
      </w:r>
    </w:p>
    <w:p w:rsidR="00826992" w:rsidRDefault="00571329" w:rsidP="00571329">
      <w:pPr>
        <w:pStyle w:val="Body"/>
      </w:pPr>
      <w:r>
        <w:t>A text file view of the same file. Note that the tab positions do not appear to line up when displayed this way.</w:t>
      </w:r>
    </w:p>
    <w:p w:rsidR="00826992" w:rsidRDefault="00826992" w:rsidP="00826992">
      <w:pPr>
        <w:pStyle w:val="Code"/>
        <w:tabs>
          <w:tab w:val="left" w:pos="4678"/>
          <w:tab w:val="left" w:pos="5954"/>
          <w:tab w:val="left" w:pos="7230"/>
        </w:tabs>
      </w:pPr>
      <w:r>
        <w:t>Name</w:t>
      </w:r>
      <w:r>
        <w:tab/>
        <w:t>Description</w:t>
      </w:r>
      <w:r>
        <w:tab/>
        <w:t>Company</w:t>
      </w:r>
      <w:r>
        <w:tab/>
        <w:t>Type no</w:t>
      </w:r>
      <w:r>
        <w:tab/>
        <w:t>no of channels</w:t>
      </w:r>
    </w:p>
    <w:p w:rsidR="00826992" w:rsidRDefault="00826992" w:rsidP="00826992">
      <w:pPr>
        <w:pStyle w:val="Code"/>
        <w:tabs>
          <w:tab w:val="left" w:pos="4678"/>
          <w:tab w:val="left" w:pos="5954"/>
          <w:tab w:val="left" w:pos="7230"/>
        </w:tabs>
      </w:pPr>
      <w:r>
        <w:t>ASD FSFR</w:t>
      </w:r>
      <w:r>
        <w:tab/>
        <w:t>ASD Fieldspec FR</w:t>
      </w:r>
      <w:r>
        <w:tab/>
        <w:t>ASD</w:t>
      </w:r>
      <w:r>
        <w:tab/>
        <w:t>4</w:t>
      </w:r>
      <w:r>
        <w:tab/>
        <w:t>2151</w:t>
      </w:r>
    </w:p>
    <w:p w:rsidR="00826992" w:rsidRDefault="00826992" w:rsidP="00826992">
      <w:pPr>
        <w:pStyle w:val="Code"/>
        <w:tabs>
          <w:tab w:val="left" w:pos="4678"/>
          <w:tab w:val="left" w:pos="5954"/>
          <w:tab w:val="left" w:pos="7230"/>
        </w:tabs>
      </w:pPr>
      <w:r>
        <w:t>Band</w:t>
      </w:r>
      <w:r>
        <w:tab/>
        <w:t>Average Wavelength (nm)</w:t>
      </w:r>
      <w:r>
        <w:tab/>
        <w:t>Full Width at Half the Maximum FWHM (nm)</w:t>
      </w:r>
      <w:r>
        <w:tab/>
      </w:r>
      <w:r>
        <w:tab/>
      </w:r>
    </w:p>
    <w:p w:rsidR="00826992" w:rsidRDefault="00826992" w:rsidP="00826992">
      <w:pPr>
        <w:pStyle w:val="Code"/>
        <w:tabs>
          <w:tab w:val="left" w:pos="4678"/>
          <w:tab w:val="left" w:pos="5954"/>
          <w:tab w:val="left" w:pos="7230"/>
        </w:tabs>
      </w:pPr>
      <w:r>
        <w:t>1</w:t>
      </w:r>
      <w:r>
        <w:tab/>
        <w:t>350</w:t>
      </w:r>
      <w:r>
        <w:tab/>
        <w:t>2</w:t>
      </w:r>
      <w:r>
        <w:tab/>
      </w:r>
      <w:r>
        <w:tab/>
      </w:r>
    </w:p>
    <w:p w:rsidR="00826992" w:rsidRDefault="00826992" w:rsidP="00826992">
      <w:pPr>
        <w:pStyle w:val="Code"/>
        <w:tabs>
          <w:tab w:val="left" w:pos="4678"/>
          <w:tab w:val="left" w:pos="5954"/>
          <w:tab w:val="left" w:pos="7230"/>
        </w:tabs>
      </w:pPr>
      <w:r>
        <w:t>2</w:t>
      </w:r>
      <w:r>
        <w:tab/>
        <w:t>351</w:t>
      </w:r>
      <w:r>
        <w:tab/>
        <w:t>2</w:t>
      </w:r>
      <w:r>
        <w:tab/>
      </w:r>
      <w:r>
        <w:tab/>
      </w:r>
    </w:p>
    <w:p w:rsidR="00826992" w:rsidRDefault="00826992" w:rsidP="00826992">
      <w:pPr>
        <w:pStyle w:val="Code"/>
        <w:tabs>
          <w:tab w:val="left" w:pos="4678"/>
          <w:tab w:val="left" w:pos="5954"/>
          <w:tab w:val="left" w:pos="7230"/>
        </w:tabs>
      </w:pPr>
      <w:r>
        <w:t>3</w:t>
      </w:r>
      <w:r>
        <w:tab/>
        <w:t>352</w:t>
      </w:r>
      <w:r>
        <w:tab/>
        <w:t>2</w:t>
      </w:r>
      <w:r>
        <w:tab/>
      </w:r>
      <w:r>
        <w:tab/>
      </w:r>
    </w:p>
    <w:p w:rsidR="00826992" w:rsidRDefault="00826992" w:rsidP="00826992">
      <w:pPr>
        <w:pStyle w:val="Code"/>
        <w:tabs>
          <w:tab w:val="left" w:pos="4678"/>
          <w:tab w:val="left" w:pos="5954"/>
          <w:tab w:val="left" w:pos="7230"/>
        </w:tabs>
      </w:pPr>
      <w:r>
        <w:t>4</w:t>
      </w:r>
      <w:r>
        <w:tab/>
        <w:t>353</w:t>
      </w:r>
      <w:r>
        <w:tab/>
        <w:t>2</w:t>
      </w:r>
      <w:r>
        <w:tab/>
      </w:r>
      <w:r>
        <w:tab/>
      </w:r>
    </w:p>
    <w:p w:rsidR="00826992" w:rsidRDefault="00826992" w:rsidP="00826992">
      <w:pPr>
        <w:pStyle w:val="Code"/>
        <w:tabs>
          <w:tab w:val="left" w:pos="4678"/>
          <w:tab w:val="left" w:pos="5954"/>
          <w:tab w:val="left" w:pos="7230"/>
        </w:tabs>
      </w:pPr>
      <w:r>
        <w:t>5</w:t>
      </w:r>
      <w:r>
        <w:tab/>
        <w:t>354</w:t>
      </w:r>
      <w:r>
        <w:tab/>
        <w:t>2</w:t>
      </w:r>
      <w:r>
        <w:tab/>
      </w:r>
      <w:r>
        <w:tab/>
      </w:r>
    </w:p>
    <w:p w:rsidR="00826992" w:rsidRDefault="00826992" w:rsidP="00826992">
      <w:pPr>
        <w:pStyle w:val="Code"/>
        <w:tabs>
          <w:tab w:val="left" w:pos="4678"/>
          <w:tab w:val="left" w:pos="5954"/>
          <w:tab w:val="left" w:pos="7230"/>
        </w:tabs>
      </w:pPr>
      <w:r>
        <w:t>6</w:t>
      </w:r>
      <w:r>
        <w:tab/>
        <w:t>355</w:t>
      </w:r>
      <w:r>
        <w:tab/>
        <w:t>2</w:t>
      </w:r>
      <w:r>
        <w:tab/>
      </w:r>
      <w:r>
        <w:tab/>
      </w:r>
    </w:p>
    <w:p w:rsidR="00826992" w:rsidRDefault="00826992" w:rsidP="00826992">
      <w:pPr>
        <w:pStyle w:val="Code"/>
        <w:tabs>
          <w:tab w:val="left" w:pos="4678"/>
          <w:tab w:val="left" w:pos="5954"/>
          <w:tab w:val="left" w:pos="7230"/>
        </w:tabs>
      </w:pPr>
      <w:r>
        <w:t>7</w:t>
      </w:r>
      <w:r>
        <w:tab/>
        <w:t>356</w:t>
      </w:r>
      <w:r>
        <w:tab/>
        <w:t>2</w:t>
      </w:r>
      <w:r>
        <w:tab/>
      </w:r>
      <w:r>
        <w:tab/>
      </w:r>
    </w:p>
    <w:p w:rsidR="00826992" w:rsidRDefault="00826992" w:rsidP="00826992">
      <w:pPr>
        <w:pStyle w:val="Code"/>
        <w:tabs>
          <w:tab w:val="left" w:pos="4678"/>
          <w:tab w:val="left" w:pos="5954"/>
          <w:tab w:val="left" w:pos="7230"/>
        </w:tabs>
      </w:pPr>
      <w:r>
        <w:t>8</w:t>
      </w:r>
      <w:r>
        <w:tab/>
        <w:t>357</w:t>
      </w:r>
      <w:r>
        <w:tab/>
        <w:t>2</w:t>
      </w:r>
      <w:r>
        <w:tab/>
      </w:r>
      <w:r>
        <w:tab/>
      </w:r>
    </w:p>
    <w:p w:rsidR="00826992" w:rsidRDefault="00826992" w:rsidP="00826992">
      <w:pPr>
        <w:pStyle w:val="Code"/>
        <w:tabs>
          <w:tab w:val="left" w:pos="4678"/>
          <w:tab w:val="left" w:pos="5954"/>
          <w:tab w:val="left" w:pos="7230"/>
        </w:tabs>
      </w:pPr>
      <w:r>
        <w:t>9</w:t>
      </w:r>
      <w:r>
        <w:tab/>
        <w:t>358</w:t>
      </w:r>
      <w:r>
        <w:tab/>
        <w:t>2</w:t>
      </w:r>
      <w:r>
        <w:tab/>
      </w:r>
      <w:r>
        <w:tab/>
      </w:r>
    </w:p>
    <w:p w:rsidR="00826992" w:rsidRDefault="00826992" w:rsidP="00826992">
      <w:pPr>
        <w:pStyle w:val="Code"/>
        <w:tabs>
          <w:tab w:val="left" w:pos="4678"/>
          <w:tab w:val="left" w:pos="5954"/>
          <w:tab w:val="left" w:pos="7230"/>
        </w:tabs>
      </w:pPr>
      <w:r>
        <w:t>10</w:t>
      </w:r>
      <w:r>
        <w:tab/>
        <w:t>359</w:t>
      </w:r>
      <w:r>
        <w:tab/>
        <w:t>2</w:t>
      </w:r>
      <w:r>
        <w:tab/>
      </w:r>
      <w:r>
        <w:tab/>
      </w:r>
    </w:p>
    <w:p w:rsidR="00826992" w:rsidRDefault="00826992" w:rsidP="00826992">
      <w:pPr>
        <w:pStyle w:val="Code"/>
        <w:tabs>
          <w:tab w:val="left" w:pos="4678"/>
          <w:tab w:val="left" w:pos="5954"/>
          <w:tab w:val="left" w:pos="7230"/>
        </w:tabs>
      </w:pPr>
      <w:r>
        <w:t>11</w:t>
      </w:r>
      <w:r>
        <w:tab/>
        <w:t>360</w:t>
      </w:r>
      <w:r>
        <w:tab/>
        <w:t>2</w:t>
      </w:r>
      <w:r>
        <w:tab/>
      </w:r>
      <w:r>
        <w:tab/>
      </w:r>
    </w:p>
    <w:p w:rsidR="00826992" w:rsidRDefault="00826992" w:rsidP="00826992">
      <w:pPr>
        <w:pStyle w:val="Code"/>
        <w:tabs>
          <w:tab w:val="left" w:pos="4678"/>
          <w:tab w:val="left" w:pos="5954"/>
          <w:tab w:val="left" w:pos="7230"/>
        </w:tabs>
      </w:pPr>
      <w:r>
        <w:t>12</w:t>
      </w:r>
      <w:r>
        <w:tab/>
        <w:t>361</w:t>
      </w:r>
      <w:r>
        <w:tab/>
        <w:t>2</w:t>
      </w:r>
      <w:r>
        <w:tab/>
      </w:r>
      <w:r>
        <w:tab/>
      </w:r>
    </w:p>
    <w:p w:rsidR="00826992" w:rsidRDefault="00826992" w:rsidP="00826992">
      <w:pPr>
        <w:pStyle w:val="Code"/>
        <w:tabs>
          <w:tab w:val="left" w:pos="4678"/>
          <w:tab w:val="left" w:pos="5954"/>
          <w:tab w:val="left" w:pos="7230"/>
        </w:tabs>
      </w:pPr>
      <w:r>
        <w:t>13</w:t>
      </w:r>
      <w:r>
        <w:tab/>
        <w:t>362</w:t>
      </w:r>
      <w:r>
        <w:tab/>
        <w:t>2</w:t>
      </w:r>
      <w:r>
        <w:tab/>
      </w:r>
      <w:r>
        <w:tab/>
      </w:r>
    </w:p>
    <w:p w:rsidR="00826992" w:rsidRDefault="00826992" w:rsidP="00826992">
      <w:pPr>
        <w:pStyle w:val="Code"/>
        <w:tabs>
          <w:tab w:val="left" w:pos="4678"/>
          <w:tab w:val="left" w:pos="5954"/>
          <w:tab w:val="left" w:pos="7230"/>
        </w:tabs>
      </w:pPr>
      <w:r>
        <w:t>14</w:t>
      </w:r>
      <w:r>
        <w:tab/>
        <w:t>363</w:t>
      </w:r>
      <w:r>
        <w:tab/>
        <w:t>2</w:t>
      </w:r>
    </w:p>
    <w:p w:rsidR="00826992" w:rsidRDefault="00826992" w:rsidP="00826992">
      <w:pPr>
        <w:pStyle w:val="Code"/>
        <w:tabs>
          <w:tab w:val="left" w:pos="4678"/>
          <w:tab w:val="left" w:pos="5954"/>
          <w:tab w:val="left" w:pos="7230"/>
        </w:tabs>
      </w:pPr>
      <w:r>
        <w:t>15</w:t>
      </w:r>
      <w:r>
        <w:tab/>
        <w:t>364</w:t>
      </w:r>
      <w:r>
        <w:tab/>
        <w:t>2</w:t>
      </w:r>
    </w:p>
    <w:p w:rsidR="00826992" w:rsidRDefault="00826992" w:rsidP="00826992">
      <w:pPr>
        <w:pStyle w:val="Code"/>
        <w:tabs>
          <w:tab w:val="left" w:pos="4678"/>
          <w:tab w:val="left" w:pos="5954"/>
          <w:tab w:val="left" w:pos="7230"/>
        </w:tabs>
      </w:pPr>
      <w:r>
        <w:t>16</w:t>
      </w:r>
      <w:r>
        <w:tab/>
        <w:t>365</w:t>
      </w:r>
      <w:r>
        <w:tab/>
        <w:t>2</w:t>
      </w:r>
    </w:p>
    <w:p w:rsidR="00826992" w:rsidRDefault="00826992" w:rsidP="00826992">
      <w:pPr>
        <w:pStyle w:val="Code"/>
        <w:tabs>
          <w:tab w:val="left" w:pos="4678"/>
          <w:tab w:val="left" w:pos="5954"/>
          <w:tab w:val="left" w:pos="7230"/>
        </w:tabs>
      </w:pPr>
      <w:r>
        <w:t>17</w:t>
      </w:r>
      <w:r>
        <w:tab/>
        <w:t>366</w:t>
      </w:r>
      <w:r>
        <w:tab/>
        <w:t>2</w:t>
      </w:r>
    </w:p>
    <w:p w:rsidR="00826992" w:rsidRDefault="00826992" w:rsidP="00826992">
      <w:pPr>
        <w:pStyle w:val="Code"/>
        <w:tabs>
          <w:tab w:val="left" w:pos="4678"/>
          <w:tab w:val="left" w:pos="5954"/>
          <w:tab w:val="left" w:pos="7230"/>
        </w:tabs>
      </w:pPr>
      <w:r>
        <w:t>18</w:t>
      </w:r>
      <w:r>
        <w:tab/>
        <w:t>367</w:t>
      </w:r>
      <w:r>
        <w:tab/>
        <w:t>2</w:t>
      </w:r>
    </w:p>
    <w:p w:rsidR="00826992" w:rsidRDefault="00826992" w:rsidP="00826992">
      <w:pPr>
        <w:pStyle w:val="Code"/>
        <w:tabs>
          <w:tab w:val="left" w:pos="4678"/>
          <w:tab w:val="left" w:pos="5954"/>
          <w:tab w:val="left" w:pos="7230"/>
        </w:tabs>
      </w:pPr>
      <w:r>
        <w:t>19</w:t>
      </w:r>
      <w:r>
        <w:tab/>
        <w:t>368</w:t>
      </w:r>
      <w:r>
        <w:tab/>
        <w:t>2</w:t>
      </w:r>
    </w:p>
    <w:p w:rsidR="00826992" w:rsidRDefault="00826992" w:rsidP="00826992">
      <w:pPr>
        <w:pStyle w:val="Code"/>
        <w:tabs>
          <w:tab w:val="left" w:pos="4678"/>
          <w:tab w:val="left" w:pos="5954"/>
          <w:tab w:val="left" w:pos="7230"/>
        </w:tabs>
      </w:pPr>
      <w:r>
        <w:t>20</w:t>
      </w:r>
      <w:r>
        <w:tab/>
        <w:t>369</w:t>
      </w:r>
      <w:r>
        <w:tab/>
        <w:t>2</w:t>
      </w:r>
    </w:p>
    <w:p w:rsidR="00826992" w:rsidRPr="00B41D28" w:rsidRDefault="00826992" w:rsidP="00826992">
      <w:pPr>
        <w:pStyle w:val="Code"/>
        <w:tabs>
          <w:tab w:val="left" w:pos="4678"/>
          <w:tab w:val="left" w:pos="5954"/>
          <w:tab w:val="left" w:pos="7230"/>
        </w:tabs>
      </w:pPr>
      <w:r>
        <w:t>21</w:t>
      </w:r>
      <w:r>
        <w:tab/>
        <w:t>370</w:t>
      </w:r>
      <w:r>
        <w:tab/>
        <w:t>2</w:t>
      </w:r>
    </w:p>
    <w:p w:rsidR="006600FE" w:rsidRDefault="008F153A" w:rsidP="00E5047C">
      <w:pPr>
        <w:pStyle w:val="Heading2"/>
      </w:pPr>
      <w:bookmarkStart w:id="1003" w:name="_Ref97355090"/>
      <w:bookmarkStart w:id="1004" w:name="_Toc355280417"/>
      <w:bookmarkStart w:id="1005" w:name="_Toc357598129"/>
      <w:r>
        <w:t>Instrument Administration</w:t>
      </w:r>
      <w:bookmarkEnd w:id="1003"/>
      <w:bookmarkEnd w:id="1004"/>
      <w:bookmarkEnd w:id="1005"/>
    </w:p>
    <w:p w:rsidR="00684366" w:rsidRDefault="00C41FBE" w:rsidP="00C41FBE">
      <w:pPr>
        <w:pStyle w:val="Note"/>
      </w:pPr>
      <w:r>
        <w:t>Note</w:t>
      </w:r>
      <w:r>
        <w:tab/>
      </w:r>
      <w:r w:rsidR="00684366">
        <w:t>Any user can open the Instrument Administration dialogs but only Administrators can commit changes to the database.</w:t>
      </w:r>
    </w:p>
    <w:p w:rsidR="00693BB0" w:rsidRDefault="00693BB0" w:rsidP="00693BB0">
      <w:pPr>
        <w:pStyle w:val="DocAction"/>
      </w:pPr>
      <w:r>
        <w:t xml:space="preserve">%%% What are all the </w:t>
      </w:r>
      <w:r w:rsidRPr="00693BB0">
        <w:rPr>
          <w:rStyle w:val="GUIWord"/>
        </w:rPr>
        <w:t>#null instrument</w:t>
      </w:r>
      <w:r>
        <w:t xml:space="preserve"> Instruments in the database. There are thousands. Where did they come from?</w:t>
      </w:r>
    </w:p>
    <w:p w:rsidR="007D067F" w:rsidRDefault="007D067F" w:rsidP="007D067F">
      <w:pPr>
        <w:pStyle w:val="Body"/>
      </w:pPr>
      <w:r>
        <w:t>For each Instrument in the Specchio database, the following fields are stored.</w:t>
      </w:r>
    </w:p>
    <w:tbl>
      <w:tblPr>
        <w:tblStyle w:val="TableSimple"/>
        <w:tblW w:w="0" w:type="auto"/>
        <w:tblLook w:val="04A0"/>
      </w:tblPr>
      <w:tblGrid>
        <w:gridCol w:w="1570"/>
        <w:gridCol w:w="3086"/>
        <w:gridCol w:w="4206"/>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CE0A1B">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245196" w:rsidRPr="00245196">
                <w:rPr>
                  <w:rStyle w:val="CrossReference"/>
                </w:rPr>
                <w:t>4.1</w:t>
              </w:r>
            </w:fldSimple>
            <w:r w:rsidRPr="00CE0A1B">
              <w:rPr>
                <w:rStyle w:val="CrossReference"/>
              </w:rPr>
              <w:t xml:space="preserve"> </w:t>
            </w:r>
            <w:fldSimple w:instr=" REF _Ref353786217 \h  \* MERGEFORMAT ">
              <w:r w:rsidR="00245196" w:rsidRPr="00245196">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245196">
            <w:pPr>
              <w:pStyle w:val="TableText"/>
            </w:pPr>
            <w:r>
              <w:t>JPEG,</w:t>
            </w:r>
            <w:r w:rsidRPr="00CE0A1B">
              <w:rPr>
                <w:rStyle w:val="DocActionChar"/>
              </w:rPr>
              <w:t xml:space="preserve"> %%% what other formats are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fldSimple w:instr=" REF _Ref357602656 \r \h  \* MERGEFORMAT ">
              <w:r w:rsidR="00245196">
                <w:rPr>
                  <w:rStyle w:val="CrossReference"/>
                </w:rPr>
                <w:t>11.5.1</w:t>
              </w:r>
            </w:fldSimple>
            <w:r w:rsidRPr="00887779">
              <w:rPr>
                <w:rStyle w:val="CrossReference"/>
              </w:rPr>
              <w:t xml:space="preserve"> </w:t>
            </w:r>
            <w:fldSimple w:instr=" REF _Ref357602658 \h  \* MERGEFORMAT ">
              <w:r w:rsidR="00245196" w:rsidRPr="00245196">
                <w:rPr>
                  <w:rStyle w:val="CrossReference"/>
                </w:rPr>
                <w:t>Instrument Calibrations</w:t>
              </w:r>
            </w:fldSimple>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tblPr>
      <w:tblGrid>
        <w:gridCol w:w="8862"/>
      </w:tblGrid>
      <w:tr w:rsidR="00FF7036" w:rsidTr="00FF7036">
        <w:tc>
          <w:tcPr>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45564E" w:rsidP="00FF7036">
      <w:pPr>
        <w:pStyle w:val="Figure"/>
        <w:rPr>
          <w:lang w:val="en-AU"/>
        </w:rPr>
      </w:pPr>
      <w:r>
        <w:rPr>
          <w:lang w:val="en-AU"/>
        </w:rPr>
      </w:r>
      <w:r>
        <w:rPr>
          <w:lang w:val="en-AU"/>
        </w:rPr>
        <w:pict>
          <v:group id="_x0000_s1240" editas="canvas" style="width:431.8pt;height:244.95pt;mso-position-horizontal-relative:char;mso-position-vertical-relative:line" coordorigin="2549,2965" coordsize="6647,3770">
            <o:lock v:ext="edit" aspectratio="t"/>
            <v:shape id="_x0000_s1239" type="#_x0000_t75" style="position:absolute;left:2549;top:2965;width:6647;height:3770" o:preferrelative="f">
              <v:fill o:detectmouseclick="t"/>
              <v:path o:extrusionok="t" o:connecttype="none"/>
              <o:lock v:ext="edit" text="t"/>
            </v:shape>
            <v:shape id="_x0000_s1245" type="#_x0000_t75" style="position:absolute;left:3270;top:3012;width:5469;height:3678">
              <v:imagedata r:id="rId130" o:title=""/>
            </v:shape>
            <v:roundrect id="_x0000_s1242" style="position:absolute;left:2549;top:3916;width:721;height:380;v-text-anchor:middle" arcsize="10923f" strokecolor="#0070c0">
              <v:textbox inset=".5mm,.5mm,.5mm,.5mm">
                <w:txbxContent>
                  <w:p w:rsidR="00245196" w:rsidRPr="00170A8D" w:rsidRDefault="00245196" w:rsidP="00E155F8">
                    <w:pPr>
                      <w:rPr>
                        <w:sz w:val="14"/>
                        <w:lang w:val="en-US"/>
                      </w:rPr>
                    </w:pPr>
                    <w:r w:rsidRPr="00170A8D">
                      <w:rPr>
                        <w:sz w:val="14"/>
                        <w:lang w:val="en-US"/>
                      </w:rPr>
                      <w:t>Instrument Selector</w:t>
                    </w:r>
                  </w:p>
                </w:txbxContent>
              </v:textbox>
            </v:roundrect>
            <v:shape id="_x0000_s1244" style="position:absolute;left:3137;top:4296;width:281;height:281" coordsize="365,365" path="m,c129,129,259,259,365,365e" filled="f" strokecolor="#0070c0" strokeweight="1pt">
              <v:stroke endarrow="open"/>
              <v:path arrowok="t"/>
            </v:shape>
            <w10:wrap type="none"/>
            <w10:anchorlock/>
          </v:group>
        </w:pict>
      </w:r>
    </w:p>
    <w:p w:rsidR="00FF7036" w:rsidRDefault="00693BB0" w:rsidP="00693BB0">
      <w:pPr>
        <w:pStyle w:val="DocAction"/>
      </w:pPr>
      <w:r>
        <w:rPr>
          <w:lang w:val="en-AU"/>
        </w:rPr>
        <w:t>%%% Looks different now. Get a new screen dump.</w:t>
      </w:r>
    </w:p>
    <w:p w:rsidR="00FF7036" w:rsidRPr="00084655" w:rsidRDefault="00FF7036" w:rsidP="00FF7036">
      <w:pPr>
        <w:pStyle w:val="Caption"/>
      </w:pPr>
      <w:r w:rsidRPr="00084655">
        <w:t xml:space="preserve">Figure </w:t>
      </w:r>
      <w:fldSimple w:instr=" SEQ Figure \* ARABIC ">
        <w:r w:rsidR="00245196">
          <w:rPr>
            <w:noProof/>
          </w:rPr>
          <w:t>89</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This dropdown list includes all Instruments in the Specchio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instrument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The valid formats for images are %%%. It is recommended not to load large images to avoid lengthy upload times. Images should generally be re-sampled to be about 400 to 500 pixels high or wide.</w:t>
      </w:r>
    </w:p>
    <w:p w:rsidR="001B763C" w:rsidRPr="001B763C" w:rsidRDefault="001B763C" w:rsidP="001B763C">
      <w:pPr>
        <w:pStyle w:val="ProcessHeading"/>
      </w:pPr>
      <w:r>
        <w:t>To add a picture to the currently displayed Instrument definition…</w:t>
      </w:r>
    </w:p>
    <w:tbl>
      <w:tblPr>
        <w:tblStyle w:val="Instructions"/>
        <w:tblW w:w="0" w:type="auto"/>
        <w:tblLook w:val="04A0"/>
      </w:tblPr>
      <w:tblGrid>
        <w:gridCol w:w="8862"/>
      </w:tblGrid>
      <w:tr w:rsidR="001B763C" w:rsidTr="001B763C">
        <w:tc>
          <w:tcPr>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tblPr>
      <w:tblGrid>
        <w:gridCol w:w="8862"/>
      </w:tblGrid>
      <w:tr w:rsidR="00EC35D9" w:rsidTr="00EC35D9">
        <w:tc>
          <w:tcPr>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r>
              <w:t xml:space="preserve">Click </w:t>
            </w:r>
            <w:r w:rsidRPr="00EC35D9">
              <w:rPr>
                <w:rStyle w:val="ActionButton"/>
              </w:rPr>
              <w:t> Update </w:t>
            </w:r>
            <w:r>
              <w:t xml:space="preserve"> to write this change to the database.</w:t>
            </w:r>
          </w:p>
        </w:tc>
      </w:tr>
    </w:tbl>
    <w:p w:rsidR="00553C61" w:rsidRDefault="00553C61" w:rsidP="00553C61">
      <w:pPr>
        <w:pStyle w:val="Heading3"/>
      </w:pPr>
      <w:bookmarkStart w:id="1006" w:name="_Toc357598130"/>
      <w:bookmarkStart w:id="1007" w:name="_Ref357602394"/>
      <w:bookmarkStart w:id="1008" w:name="_Ref357602397"/>
      <w:bookmarkStart w:id="1009" w:name="_Ref357602656"/>
      <w:bookmarkStart w:id="1010" w:name="_Ref357602658"/>
      <w:r>
        <w:t>Instrument Calibrations</w:t>
      </w:r>
      <w:bookmarkEnd w:id="1006"/>
      <w:bookmarkEnd w:id="1007"/>
      <w:bookmarkEnd w:id="1008"/>
      <w:bookmarkEnd w:id="1009"/>
      <w:bookmarkEnd w:id="1010"/>
    </w:p>
    <w:p w:rsidR="001B763C" w:rsidRDefault="001B763C" w:rsidP="001B763C">
      <w:pPr>
        <w:pStyle w:val="Body"/>
      </w:pPr>
      <w:r>
        <w:t>Each Instrument can have one or more Calibrations defined. If present, th</w:t>
      </w:r>
      <w:r w:rsidR="00553C61">
        <w:t xml:space="preserve">e most recent of these </w:t>
      </w:r>
      <w:r>
        <w:t>Calibration</w:t>
      </w:r>
      <w:r w:rsidR="00553C61">
        <w:t>s</w:t>
      </w:r>
      <w:r>
        <w:t xml:space="preserve"> </w:t>
      </w:r>
      <w:r w:rsidR="00887779">
        <w:t xml:space="preserve">prior to the Acquisition Time of the Spectrum being processed </w:t>
      </w:r>
      <w:r>
        <w:t xml:space="preserve">will be used to determine the </w:t>
      </w:r>
      <w:r w:rsidR="00553C61">
        <w:t xml:space="preserve">frequencies of the </w:t>
      </w:r>
      <w:r>
        <w:t>Sensor bands in preference to the definitions in the Sensor.</w:t>
      </w:r>
      <w:r w:rsidR="00887779">
        <w:t xml:space="preserve"> </w:t>
      </w:r>
      <w:r w:rsidR="00887779" w:rsidRPr="00887779">
        <w:rPr>
          <w:rStyle w:val="DocActionChar"/>
        </w:rPr>
        <w:t>%%% Clumsy wording.</w:t>
      </w:r>
    </w:p>
    <w:p w:rsidR="00553C61" w:rsidRDefault="00553C61" w:rsidP="001B763C">
      <w:pPr>
        <w:pStyle w:val="Body"/>
      </w:pPr>
      <w:r>
        <w:t>For each Calibration, the following information can be stored.</w:t>
      </w:r>
    </w:p>
    <w:tbl>
      <w:tblPr>
        <w:tblStyle w:val="TableSimple"/>
        <w:tblW w:w="0" w:type="auto"/>
        <w:tblLook w:val="04A0"/>
      </w:tblPr>
      <w:tblGrid>
        <w:gridCol w:w="1490"/>
        <w:gridCol w:w="1514"/>
        <w:gridCol w:w="5858"/>
      </w:tblGrid>
      <w:tr w:rsidR="00887779" w:rsidRPr="00887779" w:rsidTr="00887779">
        <w:tc>
          <w:tcPr>
            <w:tcW w:w="0" w:type="auto"/>
          </w:tcPr>
          <w:p w:rsidR="00887779" w:rsidRPr="00887779" w:rsidRDefault="00887779" w:rsidP="00245196">
            <w:pPr>
              <w:pStyle w:val="HangingIndent"/>
              <w:ind w:left="0" w:firstLine="0"/>
            </w:pPr>
            <w:r>
              <w:t>Field name</w:t>
            </w:r>
          </w:p>
        </w:tc>
        <w:tc>
          <w:tcPr>
            <w:tcW w:w="0" w:type="auto"/>
          </w:tcPr>
          <w:p w:rsidR="00887779" w:rsidRPr="00887779" w:rsidRDefault="00887779" w:rsidP="00245196">
            <w:pPr>
              <w:pStyle w:val="HangingIndent"/>
              <w:ind w:left="0" w:firstLine="0"/>
            </w:pPr>
            <w:r>
              <w:t>Format</w:t>
            </w:r>
          </w:p>
        </w:tc>
        <w:tc>
          <w:tcPr>
            <w:tcW w:w="0" w:type="auto"/>
          </w:tcPr>
          <w:p w:rsidR="00887779" w:rsidRPr="00887779" w:rsidRDefault="00887779" w:rsidP="00245196">
            <w:pPr>
              <w:pStyle w:val="HangingIndent"/>
              <w:ind w:left="0" w:firstLine="0"/>
            </w:pPr>
            <w: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The date on which this Calibration was performed. Where possible, Specchio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number   </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Pr="00887779">
              <w:t xml:space="preserve">Specchio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Specchio requirement.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Comments   </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frequencies   </w:t>
            </w:r>
          </w:p>
        </w:tc>
        <w:tc>
          <w:tcPr>
            <w:tcW w:w="0" w:type="auto"/>
          </w:tcPr>
          <w:p w:rsidR="00887779" w:rsidRPr="00887779" w:rsidRDefault="00887779" w:rsidP="00245196">
            <w:pPr>
              <w:pStyle w:val="HangingIndent"/>
              <w:ind w:left="0" w:firstLine="0"/>
            </w:pPr>
            <w:r>
              <w:t>%%%</w:t>
            </w:r>
          </w:p>
        </w:tc>
        <w:tc>
          <w:tcPr>
            <w:tcW w:w="0" w:type="auto"/>
          </w:tcPr>
          <w:p w:rsidR="00887779" w:rsidRPr="00887779" w:rsidRDefault="00887779" w:rsidP="00245196">
            <w:pPr>
              <w:pStyle w:val="HangingIndent"/>
              <w:ind w:left="0" w:firstLine="0"/>
            </w:pPr>
            <w:r w:rsidRPr="00887779">
              <w:t>A table of frequencies that defines the Calibration. %%%</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EC35D9" w:rsidRPr="001B763C" w:rsidRDefault="00EC35D9" w:rsidP="001B763C">
      <w:pPr>
        <w:pStyle w:val="Body"/>
      </w:pPr>
      <w:r>
        <w:t>The supported file format for Calibration loading is HR-1024 spectral files.</w:t>
      </w:r>
      <w:r w:rsidR="00553C61">
        <w:t xml:space="preserve"> %%% Is there more info on this format.</w:t>
      </w:r>
    </w:p>
    <w:p w:rsidR="00142473" w:rsidRDefault="00142473" w:rsidP="00142473">
      <w:pPr>
        <w:pStyle w:val="DocAction"/>
      </w:pPr>
      <w:r>
        <w:t>%%% Should also read an ASD calibration file according to Andy? (Instrument Type Number == 0) Does it do this?</w:t>
      </w:r>
    </w:p>
    <w:p w:rsidR="001B763C" w:rsidRDefault="001B763C" w:rsidP="001B763C">
      <w:pPr>
        <w:pStyle w:val="ProcessHeading"/>
      </w:pPr>
      <w:r>
        <w:t xml:space="preserve">To add a new </w:t>
      </w:r>
      <w:r w:rsidR="00EC35D9">
        <w:t xml:space="preserve">place marker </w:t>
      </w:r>
      <w:r>
        <w:t>Calibration…</w:t>
      </w:r>
    </w:p>
    <w:tbl>
      <w:tblPr>
        <w:tblStyle w:val="Instructions"/>
        <w:tblW w:w="0" w:type="auto"/>
        <w:tblLook w:val="04A0"/>
      </w:tblPr>
      <w:tblGrid>
        <w:gridCol w:w="8862"/>
      </w:tblGrid>
      <w:tr w:rsidR="00142473" w:rsidTr="00142473">
        <w:tc>
          <w:tcPr>
            <w:tcW w:w="9571" w:type="dxa"/>
          </w:tcPr>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rsidR="00EC35D9" w:rsidRPr="00EC35D9" w:rsidRDefault="00EC35D9" w:rsidP="00EC35D9">
      <w:pPr>
        <w:pStyle w:val="ProcessHeading"/>
      </w:pPr>
      <w:r>
        <w:t>To add a new complete Calibration from a file…</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7D067F">
            <w:pPr>
              <w:pStyle w:val="ProcessStep"/>
            </w:pPr>
            <w:r>
              <w:t>Select the Calibration file you wish to upload. %%%</w:t>
            </w:r>
          </w:p>
        </w:tc>
      </w:tr>
    </w:tbl>
    <w:p w:rsidR="001B763C" w:rsidRPr="001B763C" w:rsidRDefault="001B763C" w:rsidP="001B763C">
      <w:pPr>
        <w:pStyle w:val="ProcessHeading"/>
      </w:pPr>
      <w:r>
        <w:t>To remove a Calibration…</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1011" w:name="_Toc355280419"/>
      <w:bookmarkStart w:id="1012" w:name="_Toc357598131"/>
      <w:r>
        <w:t>Reference Panel Administration</w:t>
      </w:r>
      <w:bookmarkEnd w:id="1011"/>
      <w:bookmarkEnd w:id="1012"/>
    </w:p>
    <w:p w:rsidR="00693BB0" w:rsidRDefault="00693BB0" w:rsidP="00693BB0">
      <w:pPr>
        <w:pStyle w:val="Note"/>
      </w:pPr>
      <w:r>
        <w:t>Note</w:t>
      </w:r>
      <w:r>
        <w:tab/>
        <w:t>In order to change or remove Reference Panel information, you must be logged in as an Administrator.</w:t>
      </w:r>
    </w:p>
    <w:p w:rsidR="00A765A0" w:rsidRDefault="00693BB0" w:rsidP="00693BB0">
      <w:pPr>
        <w:pStyle w:val="Body"/>
      </w:pPr>
      <w:r>
        <w:t xml:space="preserve">Specchio stores a table of Reference Panel information. </w:t>
      </w:r>
      <w:r w:rsidR="00A765A0">
        <w:t xml:space="preserve">Reference Panels are used by </w:t>
      </w:r>
      <w:r w:rsidR="00A765A0" w:rsidRPr="00CE0A1B">
        <w:rPr>
          <w:rStyle w:val="DocActionChar"/>
        </w:rPr>
        <w:t>%%%.</w:t>
      </w:r>
    </w:p>
    <w:p w:rsidR="00693BB0" w:rsidRDefault="00693BB0" w:rsidP="00693BB0">
      <w:pPr>
        <w:pStyle w:val="Body"/>
      </w:pPr>
      <w:r>
        <w:t>Each record has the following information.</w:t>
      </w:r>
    </w:p>
    <w:tbl>
      <w:tblPr>
        <w:tblStyle w:val="TableSimple"/>
        <w:tblW w:w="0" w:type="auto"/>
        <w:tblLook w:val="04A0"/>
      </w:tblPr>
      <w:tblGrid>
        <w:gridCol w:w="1481"/>
        <w:gridCol w:w="2198"/>
        <w:gridCol w:w="5183"/>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CE0A1B">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245196" w:rsidRPr="00245196">
                <w:rPr>
                  <w:rStyle w:val="CrossReference"/>
                </w:rPr>
                <w:t>4.1</w:t>
              </w:r>
            </w:fldSimple>
            <w:r w:rsidRPr="00CE0A1B">
              <w:rPr>
                <w:rStyle w:val="CrossReference"/>
              </w:rPr>
              <w:t xml:space="preserve"> </w:t>
            </w:r>
            <w:fldSimple w:instr=" REF _Ref353786217 \h  \* MERGEFORMAT ">
              <w:r w:rsidR="00245196" w:rsidRPr="00245196">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 xml:space="preserve">There is presently only one brand (Spectralon) </w:t>
            </w:r>
            <w:r>
              <w:t>defined in Specchio</w:t>
            </w:r>
            <w:r w:rsidRPr="00CE0A1B">
              <w:t>. If you require further brands to be added, speak to your System Administrator.</w:t>
            </w:r>
          </w:p>
        </w:tc>
      </w:tr>
      <w:tr w:rsidR="00CE0A1B" w:rsidRPr="00CE0A1B" w:rsidTr="00CE0A1B">
        <w:tc>
          <w:tcPr>
            <w:tcW w:w="0" w:type="auto"/>
          </w:tcPr>
          <w:p w:rsidR="00CE0A1B" w:rsidRPr="00CE0A1B" w:rsidRDefault="00CE0A1B" w:rsidP="00CE0A1B">
            <w:pPr>
              <w:pStyle w:val="TableText"/>
            </w:pPr>
            <w:r w:rsidRPr="00CE0A1B">
              <w:t>Pictures</w:t>
            </w:r>
          </w:p>
        </w:tc>
        <w:tc>
          <w:tcPr>
            <w:tcW w:w="0" w:type="auto"/>
          </w:tcPr>
          <w:p w:rsidR="00CE0A1B" w:rsidRPr="00CE0A1B" w:rsidRDefault="00CE0A1B" w:rsidP="00CE0A1B">
            <w:pPr>
              <w:pStyle w:val="TableText"/>
            </w:pPr>
            <w:r>
              <w:t>JPEG,</w:t>
            </w:r>
            <w:r w:rsidRPr="00CE0A1B">
              <w:rPr>
                <w:rStyle w:val="DocActionChar"/>
              </w:rPr>
              <w:t xml:space="preserve"> %%% what other formats are supported</w:t>
            </w:r>
          </w:p>
        </w:tc>
        <w:tc>
          <w:tcPr>
            <w:tcW w:w="0" w:type="auto"/>
          </w:tcPr>
          <w:p w:rsidR="00CE0A1B" w:rsidRPr="00CE0A1B" w:rsidRDefault="00CE0A1B"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CE0A1B">
            <w:pPr>
              <w:pStyle w:val="TableText"/>
            </w:pPr>
            <w:r>
              <w:t xml:space="preserve">See section </w:t>
            </w:r>
            <w:r w:rsidRPr="00CE0A1B">
              <w:rPr>
                <w:rStyle w:val="DocActionChar"/>
              </w:rPr>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When the Specchio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tblPr>
      <w:tblGrid>
        <w:gridCol w:w="8862"/>
      </w:tblGrid>
      <w:tr w:rsidR="00A765A0" w:rsidTr="00CE0A1B">
        <w:tc>
          <w:tcPr>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A765A0" w:rsidRDefault="00A765A0" w:rsidP="00A765A0">
      <w:pPr>
        <w:pStyle w:val="Body"/>
      </w:pPr>
      <w:r>
        <w:t xml:space="preserve">The operation of the Reference Panel dialog is analogous to that for Instruments. Refer to section </w:t>
      </w:r>
      <w:r w:rsidR="0045564E">
        <w:fldChar w:fldCharType="begin"/>
      </w:r>
      <w:r>
        <w:instrText xml:space="preserve"> REF _Ref97355090 \r \h </w:instrText>
      </w:r>
      <w:r w:rsidR="0045564E">
        <w:fldChar w:fldCharType="separate"/>
      </w:r>
      <w:r w:rsidR="00245196">
        <w:t>11.5</w:t>
      </w:r>
      <w:r w:rsidR="0045564E">
        <w:fldChar w:fldCharType="end"/>
      </w:r>
      <w:r>
        <w:t xml:space="preserve"> </w:t>
      </w:r>
      <w:r w:rsidR="0045564E">
        <w:fldChar w:fldCharType="begin"/>
      </w:r>
      <w:r>
        <w:instrText xml:space="preserve"> REF _Ref97355090 \h </w:instrText>
      </w:r>
      <w:r w:rsidR="0045564E">
        <w:fldChar w:fldCharType="separate"/>
      </w:r>
      <w:r w:rsidR="00245196">
        <w:t>Instrument Administration</w:t>
      </w:r>
      <w:r w:rsidR="0045564E">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r>
        <w:t>Reference Panel Calibrations</w:t>
      </w:r>
    </w:p>
    <w:p w:rsidR="00887779" w:rsidRDefault="00887779" w:rsidP="00887779">
      <w:pPr>
        <w:pStyle w:val="Body"/>
      </w:pPr>
      <w:r>
        <w:t xml:space="preserve">Each Reference Panel can have one or more Calibrations defined. </w:t>
      </w:r>
    </w:p>
    <w:p w:rsidR="00887779" w:rsidRDefault="00887779" w:rsidP="00887779">
      <w:pPr>
        <w:pStyle w:val="DocAction"/>
      </w:pPr>
      <w:r>
        <w:t>%%% When are these ever used? Andy.</w:t>
      </w:r>
    </w:p>
    <w:p w:rsidR="00887779" w:rsidRDefault="00887779" w:rsidP="00887779">
      <w:pPr>
        <w:pStyle w:val="Body"/>
      </w:pPr>
      <w:r>
        <w:t>For each Calibration, the following information can be stored.</w:t>
      </w:r>
    </w:p>
    <w:tbl>
      <w:tblPr>
        <w:tblStyle w:val="TableSimple"/>
        <w:tblW w:w="0" w:type="auto"/>
        <w:tblLook w:val="04A0"/>
      </w:tblPr>
      <w:tblGrid>
        <w:gridCol w:w="1370"/>
        <w:gridCol w:w="1522"/>
        <w:gridCol w:w="5970"/>
      </w:tblGrid>
      <w:tr w:rsidR="00887779" w:rsidRPr="00887779" w:rsidTr="00245196">
        <w:tc>
          <w:tcPr>
            <w:tcW w:w="0" w:type="auto"/>
          </w:tcPr>
          <w:p w:rsidR="00887779" w:rsidRPr="00887779" w:rsidRDefault="00887779" w:rsidP="00245196">
            <w:pPr>
              <w:pStyle w:val="HangingIndent"/>
              <w:ind w:left="0" w:firstLine="0"/>
            </w:pPr>
            <w:r>
              <w:t>Field name</w:t>
            </w:r>
          </w:p>
        </w:tc>
        <w:tc>
          <w:tcPr>
            <w:tcW w:w="0" w:type="auto"/>
          </w:tcPr>
          <w:p w:rsidR="00887779" w:rsidRPr="00887779" w:rsidRDefault="00887779" w:rsidP="00245196">
            <w:pPr>
              <w:pStyle w:val="HangingIndent"/>
              <w:ind w:left="0" w:firstLine="0"/>
            </w:pPr>
            <w:r>
              <w:t>Format</w:t>
            </w:r>
          </w:p>
        </w:tc>
        <w:tc>
          <w:tcPr>
            <w:tcW w:w="0" w:type="auto"/>
          </w:tcPr>
          <w:p w:rsidR="00887779" w:rsidRPr="00887779" w:rsidRDefault="00887779" w:rsidP="00245196">
            <w:pPr>
              <w:pStyle w:val="HangingIndent"/>
              <w:ind w:left="0" w:firstLine="0"/>
            </w:pPr>
            <w:r>
              <w:t>Comment</w:t>
            </w:r>
          </w:p>
        </w:tc>
      </w:tr>
      <w:tr w:rsidR="00887779" w:rsidRPr="00887779" w:rsidTr="00245196">
        <w:tc>
          <w:tcPr>
            <w:tcW w:w="0" w:type="auto"/>
          </w:tcPr>
          <w:p w:rsidR="00887779" w:rsidRPr="00887779" w:rsidRDefault="00887779" w:rsidP="00245196">
            <w:pPr>
              <w:pStyle w:val="HangingIndent"/>
              <w:ind w:left="0" w:firstLine="0"/>
            </w:pPr>
            <w:r w:rsidRPr="00887779">
              <w:t>Calibration date</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The date on which this Calibration was performed. Where possible, Specchio will use the Calibration with the most recent date and time which is prior to the Acquisition date/time of the Spectrum being processed.</w:t>
            </w:r>
          </w:p>
        </w:tc>
      </w:tr>
      <w:tr w:rsidR="00887779" w:rsidRPr="00887779" w:rsidTr="00245196">
        <w:tc>
          <w:tcPr>
            <w:tcW w:w="0" w:type="auto"/>
          </w:tcPr>
          <w:p w:rsidR="00887779" w:rsidRPr="00887779" w:rsidRDefault="00887779" w:rsidP="00245196">
            <w:pPr>
              <w:pStyle w:val="HangingIndent"/>
              <w:ind w:left="0" w:firstLine="0"/>
            </w:pPr>
            <w:r w:rsidRPr="00887779">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Pr="00887779">
              <w:t xml:space="preserve">Specchio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Specchio requirement.</w:t>
            </w:r>
          </w:p>
        </w:tc>
      </w:tr>
      <w:tr w:rsidR="00887779" w:rsidRPr="00887779" w:rsidTr="00245196">
        <w:tc>
          <w:tcPr>
            <w:tcW w:w="0" w:type="auto"/>
          </w:tcPr>
          <w:p w:rsidR="00887779" w:rsidRPr="00887779" w:rsidRDefault="00887779" w:rsidP="003F7FCD">
            <w:pPr>
              <w:pStyle w:val="HangingIndent"/>
              <w:ind w:left="0" w:firstLine="0"/>
            </w:pPr>
            <w:r w:rsidRPr="00887779">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245196">
        <w:tc>
          <w:tcPr>
            <w:tcW w:w="0" w:type="auto"/>
          </w:tcPr>
          <w:p w:rsidR="00887779" w:rsidRPr="00887779" w:rsidRDefault="003F7FCD" w:rsidP="00245196">
            <w:pPr>
              <w:pStyle w:val="HangingIndent"/>
              <w:ind w:left="0" w:firstLine="0"/>
            </w:pPr>
            <w:r>
              <w:t>%%%</w:t>
            </w:r>
          </w:p>
        </w:tc>
        <w:tc>
          <w:tcPr>
            <w:tcW w:w="0" w:type="auto"/>
          </w:tcPr>
          <w:p w:rsidR="00887779" w:rsidRPr="00887779" w:rsidRDefault="00887779" w:rsidP="00245196">
            <w:pPr>
              <w:pStyle w:val="HangingIndent"/>
              <w:ind w:left="0" w:firstLine="0"/>
            </w:pPr>
            <w:r>
              <w:t>%%%</w:t>
            </w:r>
          </w:p>
        </w:tc>
        <w:tc>
          <w:tcPr>
            <w:tcW w:w="0" w:type="auto"/>
          </w:tcPr>
          <w:p w:rsidR="00887779" w:rsidRPr="00887779" w:rsidRDefault="00887779" w:rsidP="003F7FCD">
            <w:pPr>
              <w:pStyle w:val="HangingIndent"/>
              <w:ind w:left="0" w:firstLine="0"/>
            </w:pPr>
            <w:r w:rsidRPr="00887779">
              <w:t>A table of %%%</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887779" w:rsidRPr="001B763C" w:rsidRDefault="00887779" w:rsidP="00887779">
      <w:pPr>
        <w:pStyle w:val="Body"/>
      </w:pPr>
      <w:r>
        <w:t>The supported file format for Calibration loading is HR-1024 spectral files. %%% Is there more info on this format.</w:t>
      </w:r>
    </w:p>
    <w:p w:rsidR="00FA40A6" w:rsidRDefault="00FA40A6" w:rsidP="00E5047C">
      <w:r>
        <w:t xml:space="preserve">A calibration file holds the calibration factors and uncertainty estimations for </w:t>
      </w:r>
      <w:r w:rsidR="00027485">
        <w:t xml:space="preserve">a </w:t>
      </w:r>
      <w:r>
        <w:t>reference panel in a tab separated value file:</w:t>
      </w:r>
    </w:p>
    <w:p w:rsidR="00FA40A6" w:rsidRDefault="00FA40A6" w:rsidP="00E5047C"/>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Pr="00FA40A6" w:rsidRDefault="00FA40A6" w:rsidP="00C96D90">
      <w:pPr>
        <w:pStyle w:val="Code"/>
      </w:pPr>
      <w:r w:rsidRPr="00FA40A6">
        <w:t>263</w:t>
      </w:r>
      <w:r w:rsidRPr="00FA40A6">
        <w:tab/>
        <w:t>0.979</w:t>
      </w:r>
      <w:r w:rsidRPr="00FA40A6">
        <w:tab/>
        <w:t>0.02</w:t>
      </w:r>
    </w:p>
    <w:p w:rsidR="00FA40A6" w:rsidRDefault="00FA40A6" w:rsidP="00E5047C"/>
    <w:p w:rsidR="00FA40A6" w:rsidRDefault="00FA40A6" w:rsidP="00E5047C"/>
    <w:p w:rsidR="002A413C" w:rsidRDefault="00FA40A6" w:rsidP="00E5047C">
      <w:r>
        <w:t>The wvl column holds the wavelength in nanometers, rho is the calibration factor linking the measured reference panel to the laboratory or national reference. I.e. in the above example, the panel is 98% reflective compared with an ideal panel. Sigma is the uncertainty estimate of rho, expressed as one standard deviation.</w:t>
      </w:r>
    </w:p>
    <w:p w:rsidR="002A413C" w:rsidRDefault="002A413C" w:rsidP="00E5047C">
      <w:r>
        <w:t xml:space="preserve">Note that before loading the calibration file, a sensor definition fitting the wavelengths of the calibration must be loaded to the database. E.g. in the case of Spectralon reference panels, the sensor definition is the Perkin-Elmer Lambda </w:t>
      </w:r>
      <w:r w:rsidRPr="002A413C">
        <w:t>19</w:t>
      </w:r>
      <w:r>
        <w:t xml:space="preserve"> sensor.</w:t>
      </w:r>
    </w:p>
    <w:p w:rsidR="00FA40A6" w:rsidRDefault="002A413C" w:rsidP="00E5047C">
      <w:r>
        <w:t xml:space="preserve">The calibration factors are used during the reference panel correction procedure as described in </w:t>
      </w:r>
      <w:r w:rsidR="0045564E">
        <w:fldChar w:fldCharType="begin"/>
      </w:r>
      <w:r w:rsidR="00213E8E">
        <w:instrText xml:space="preserve"> </w:instrText>
      </w:r>
      <w:r w:rsidR="00567E0A">
        <w:instrText>REF</w:instrText>
      </w:r>
      <w:r w:rsidR="00213E8E">
        <w:instrText xml:space="preserve"> _Ref97735916 \r \h </w:instrText>
      </w:r>
      <w:r w:rsidR="0045564E">
        <w:fldChar w:fldCharType="separate"/>
      </w:r>
      <w:r w:rsidR="00245196">
        <w:t>10.4.2</w:t>
      </w:r>
      <w:r w:rsidR="0045564E">
        <w:fldChar w:fldCharType="end"/>
      </w:r>
      <w:r>
        <w:t xml:space="preserve"> and </w:t>
      </w:r>
      <w:r w:rsidR="0045564E">
        <w:fldChar w:fldCharType="begin"/>
      </w:r>
      <w:r w:rsidR="00213E8E">
        <w:instrText xml:space="preserve"> </w:instrText>
      </w:r>
      <w:r w:rsidR="00567E0A">
        <w:instrText>REF</w:instrText>
      </w:r>
      <w:r w:rsidR="00213E8E">
        <w:instrText xml:space="preserve"> _Ref97735928 \r \h </w:instrText>
      </w:r>
      <w:r w:rsidR="0045564E">
        <w:fldChar w:fldCharType="separate"/>
      </w:r>
      <w:r w:rsidR="00245196">
        <w:t>10.4.3</w:t>
      </w:r>
      <w:r w:rsidR="0045564E">
        <w:fldChar w:fldCharType="end"/>
      </w:r>
      <w:r>
        <w:t>.</w:t>
      </w:r>
    </w:p>
    <w:p w:rsidR="005771D5" w:rsidRPr="00FA40A6" w:rsidRDefault="005771D5" w:rsidP="00E5047C"/>
    <w:p w:rsidR="00AB5EB9" w:rsidRDefault="00AB5EB9" w:rsidP="00BA3445">
      <w:pPr>
        <w:pStyle w:val="Heading1"/>
      </w:pPr>
      <w:bookmarkStart w:id="1013" w:name="_Toc355280420"/>
      <w:bookmarkStart w:id="1014" w:name="_Toc357598132"/>
      <w:r>
        <w:t>Matlab Integration</w:t>
      </w:r>
      <w:bookmarkEnd w:id="1013"/>
      <w:bookmarkEnd w:id="1014"/>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585943" w:rsidP="00585943">
      <w:pPr>
        <w:pStyle w:val="ProcessHeading"/>
      </w:pPr>
      <w:r>
        <w:t>To extract a Matlab query from the Specchio client...</w:t>
      </w:r>
    </w:p>
    <w:tbl>
      <w:tblPr>
        <w:tblStyle w:val="Instructions"/>
        <w:tblW w:w="0" w:type="auto"/>
        <w:tblLook w:val="04A0"/>
      </w:tblPr>
      <w:tblGrid>
        <w:gridCol w:w="8862"/>
      </w:tblGrid>
      <w:tr w:rsidR="00585943" w:rsidTr="00585943">
        <w:tc>
          <w:tcPr>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rsidR="00351CC1" w:rsidRDefault="00351CC1" w:rsidP="00351CC1">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rsidR="007E2903" w:rsidRDefault="00351CC1" w:rsidP="00A41FBF">
      <w:pPr>
        <w:pStyle w:val="Body"/>
      </w:pPr>
      <w:r>
        <w:t xml:space="preserve">It is also possible to select the </w:t>
      </w:r>
      <w:r w:rsidRPr="007E2903">
        <w:rPr>
          <w:rStyle w:val="GUIWord"/>
        </w:rPr>
        <w:t>Build query</w:t>
      </w:r>
      <w:r>
        <w:t xml:space="preserve"> instead of </w:t>
      </w:r>
      <w:r w:rsidRPr="007E2903">
        <w:rPr>
          <w:rStyle w:val="GUIWord"/>
        </w:rPr>
        <w:t>Browse data hierarchy</w:t>
      </w:r>
      <w:r w:rsidR="007E2903">
        <w:t xml:space="preserve"> in the process above.</w:t>
      </w:r>
    </w:p>
    <w:p w:rsidR="00567E0A" w:rsidRDefault="00351CC1" w:rsidP="00A41FBF">
      <w:pPr>
        <w:pStyle w:val="Body"/>
      </w:pPr>
      <w:r>
        <w:t xml:space="preserve">For more details on using </w:t>
      </w:r>
      <w:r w:rsidR="009E74E0">
        <w:t>Matlab with Specchio</w:t>
      </w:r>
      <w:r>
        <w:t xml:space="preserve"> data</w:t>
      </w:r>
      <w:r w:rsidR="009E74E0">
        <w:t>,</w:t>
      </w:r>
      <w:r w:rsidR="00567E0A">
        <w:t xml:space="preserve"> please refer to the </w:t>
      </w:r>
      <w:r w:rsidR="009E74E0">
        <w:t xml:space="preserve">Specchio </w:t>
      </w:r>
      <w:r w:rsidR="00567E0A">
        <w:t xml:space="preserve">MATLAB </w:t>
      </w:r>
      <w:r w:rsidR="009E74E0">
        <w:t>G</w:t>
      </w:r>
      <w:r w:rsidR="00567E0A">
        <w:t xml:space="preserve">uide </w:t>
      </w:r>
      <w:r w:rsidR="00567E0A" w:rsidRPr="009E74E0">
        <w:rPr>
          <w:rStyle w:val="Strong"/>
        </w:rPr>
        <w:t>SPECCHIO_MATLAB_Guide.pdf</w:t>
      </w:r>
      <w:r w:rsidR="009E74E0">
        <w:t>, which is</w:t>
      </w:r>
      <w:r w:rsidR="00567E0A">
        <w:t xml:space="preserve"> </w:t>
      </w:r>
      <w:r w:rsidRPr="00351CC1">
        <w:rPr>
          <w:rStyle w:val="DocActionChar"/>
        </w:rPr>
        <w:t>%%%</w:t>
      </w:r>
      <w:r w:rsidR="00567E0A">
        <w:t>.</w:t>
      </w:r>
    </w:p>
    <w:p w:rsidR="00F20CD9" w:rsidRDefault="00E92E2C" w:rsidP="00E92E2C">
      <w:pPr>
        <w:pStyle w:val="DocAction"/>
      </w:pPr>
      <w:r>
        <w:t xml:space="preserve">%%% </w:t>
      </w:r>
      <w:r w:rsidR="002B5ED5">
        <w:t xml:space="preserve">Andy: </w:t>
      </w:r>
      <w:r>
        <w:t>Java app acts as system layer. You import the Specchio .jar file into Matlab and then Matlab knows about Specchio entities. It needs further testing. Nick has a Matlab licence.</w:t>
      </w:r>
      <w:r w:rsidR="00351CC1">
        <w:t xml:space="preserve"> Is this actually correct, given the info that Nick provided?</w:t>
      </w:r>
    </w:p>
    <w:p w:rsidR="00351CC1" w:rsidRDefault="00351CC1" w:rsidP="00351CC1">
      <w:pPr>
        <w:pStyle w:val="HeadingSubUnnumbered"/>
      </w:pPr>
      <w:r>
        <w:t>Example Matlab-ready query</w:t>
      </w:r>
      <w:r w:rsidR="007E2903">
        <w:t xml:space="preserve"> from Data Hierarchy Browser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QueryConditionObject('spectrum', 'spectrum_id');</w:t>
      </w:r>
    </w:p>
    <w:p w:rsidR="00351CC1" w:rsidRDefault="00351CC1" w:rsidP="00351CC1">
      <w:pPr>
        <w:pStyle w:val="Code"/>
      </w:pPr>
      <w:r>
        <w:t>id_array = [65,66,67,68,69,70,71,72,73,74,75,76,77,78,79,80,81,82,83,84];</w:t>
      </w:r>
    </w:p>
    <w:p w:rsidR="00351CC1" w:rsidRDefault="00351CC1" w:rsidP="00351CC1">
      <w:pPr>
        <w:pStyle w:val="Code"/>
      </w:pPr>
      <w:r>
        <w:t>ids_list = java.util.ArrayList();</w:t>
      </w:r>
    </w:p>
    <w:p w:rsidR="00351CC1" w:rsidRDefault="00351CC1" w:rsidP="00351CC1">
      <w:pPr>
        <w:pStyle w:val="Code"/>
      </w:pPr>
      <w:r>
        <w:t>for i=1:size(id_array,2) ids_list.add(id_array(i)); end;</w:t>
      </w:r>
    </w:p>
    <w:p w:rsidR="00351CC1" w:rsidRDefault="00351CC1" w:rsidP="00351CC1">
      <w:pPr>
        <w:pStyle w:val="Code"/>
      </w:pPr>
      <w:r>
        <w:t>cond.setValue(ids_list);</w:t>
      </w:r>
    </w:p>
    <w:p w:rsidR="00351CC1" w:rsidRDefault="00351CC1" w:rsidP="00351CC1">
      <w:pPr>
        <w:pStyle w:val="Code"/>
      </w:pPr>
      <w:r>
        <w:t>cond.setOperator('in');</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7E2903" w:rsidRDefault="007E2903" w:rsidP="007E2903">
      <w:pPr>
        <w:pStyle w:val="HeadingSubUnnumbered"/>
      </w:pPr>
      <w:r>
        <w:t>Example Matlab-ready query from Query Builder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SpectrumQueryCondition('spectrum', 'measurement_unit_id');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EAVQueryConditionObject('eav', 'spectrum_x_eav', 'File Name', 'string_val');</w:t>
      </w:r>
    </w:p>
    <w:p w:rsidR="00351CC1" w:rsidRDefault="00351CC1" w:rsidP="00351CC1">
      <w:pPr>
        <w:pStyle w:val="Code"/>
      </w:pPr>
      <w:r>
        <w:t>cond.setValue('triti%%');</w:t>
      </w:r>
    </w:p>
    <w:p w:rsidR="00351CC1" w:rsidRDefault="00351CC1" w:rsidP="00351CC1">
      <w:pPr>
        <w:pStyle w:val="Code"/>
      </w:pPr>
      <w:r>
        <w:t>cond.setOperator('like');</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'sensor_id');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'instrument_id');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2A0FFE" w:rsidRPr="00084655" w:rsidRDefault="002A0FFE" w:rsidP="00306258">
      <w:pPr>
        <w:pStyle w:val="Heading1"/>
      </w:pPr>
      <w:bookmarkStart w:id="1015" w:name="_Toc355280421"/>
      <w:bookmarkStart w:id="1016" w:name="_Toc357598133"/>
      <w:r w:rsidRPr="00084655">
        <w:t>Tutorial</w:t>
      </w:r>
      <w:bookmarkEnd w:id="1015"/>
      <w:bookmarkEnd w:id="1016"/>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31"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1017" w:name="_Toc355280422"/>
      <w:bookmarkStart w:id="1018" w:name="_Toc357598134"/>
      <w:r w:rsidRPr="00084655">
        <w:t>SPECCHIO Online Test Database</w:t>
      </w:r>
      <w:bookmarkEnd w:id="1017"/>
      <w:bookmarkEnd w:id="1018"/>
    </w:p>
    <w:p w:rsidR="006820AE" w:rsidRPr="006820AE" w:rsidRDefault="006820AE" w:rsidP="006820AE">
      <w:pPr>
        <w:pStyle w:val="DocAction"/>
      </w:pPr>
      <w:r>
        <w:t xml:space="preserve">%%% </w:t>
      </w:r>
      <w:r w:rsidR="009D1966">
        <w:t>Will UOW</w:t>
      </w:r>
      <w:r>
        <w:t xml:space="preserve"> set up a test database for Users to learn the system?</w:t>
      </w:r>
    </w:p>
    <w:p w:rsidR="002A0FFE" w:rsidRPr="00084655" w:rsidRDefault="002A0FFE" w:rsidP="006820AE">
      <w:pPr>
        <w:pStyle w:val="Body"/>
      </w:pPr>
      <w:r w:rsidRPr="00084655">
        <w:t xml:space="preserve">Relevant section: </w:t>
      </w:r>
      <w:r w:rsidR="0045564E">
        <w:fldChar w:fldCharType="begin"/>
      </w:r>
      <w:r w:rsidR="00625CA9">
        <w:instrText xml:space="preserve"> </w:instrText>
      </w:r>
      <w:r w:rsidR="00567E0A">
        <w:instrText>REF</w:instrText>
      </w:r>
      <w:r w:rsidR="00625CA9">
        <w:instrText xml:space="preserve"> _Ref180396043 \r \h </w:instrText>
      </w:r>
      <w:r w:rsidR="0045564E">
        <w:fldChar w:fldCharType="separate"/>
      </w:r>
      <w:r w:rsidR="00245196">
        <w:t>6.3</w:t>
      </w:r>
      <w:r w:rsidR="0045564E">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245196" w:rsidRPr="00084655">
          <w:t xml:space="preserve">Figure </w:t>
        </w:r>
        <w:r w:rsidR="00245196">
          <w:rPr>
            <w:noProof/>
          </w:rPr>
          <w:t>90</w:t>
        </w:r>
      </w:fldSimple>
      <w:r w:rsidRPr="00084655">
        <w:t>). Note that the user name and password you received when creating a SPECCHIO ac</w:t>
      </w:r>
      <w:r w:rsidR="00D51283">
        <w:t>count are</w:t>
      </w:r>
      <w:r w:rsidRPr="00084655">
        <w:t xml:space="preserve"> identical for both the productive and the test databases (specchio, resp. specchio_test).</w:t>
      </w:r>
      <w:r w:rsidR="009D1966">
        <w:t xml:space="preserve"> </w:t>
      </w:r>
      <w:r w:rsidR="009D1966" w:rsidRPr="009D1966">
        <w:rPr>
          <w:rStyle w:val="DocActionChar"/>
        </w:rPr>
        <w:t>%%% Really? Seems odd that the password would be the same? Why is this?</w:t>
      </w:r>
    </w:p>
    <w:p w:rsidR="002A0FFE" w:rsidRPr="00084655" w:rsidRDefault="00410FC7" w:rsidP="00EB49E0">
      <w:pPr>
        <w:pStyle w:val="Figure"/>
      </w:pPr>
      <w:r>
        <w:rPr>
          <w:lang w:val="en-AU"/>
        </w:rPr>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19" w:name="_Ref157227343"/>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90</w:t>
      </w:r>
      <w:r w:rsidR="0045564E">
        <w:rPr>
          <w:noProof/>
        </w:rPr>
        <w:fldChar w:fldCharType="end"/>
      </w:r>
      <w:bookmarkEnd w:id="1019"/>
      <w:r w:rsidRPr="00084655">
        <w:t>: Connecting to the specchio_test database</w:t>
      </w:r>
    </w:p>
    <w:p w:rsidR="002A0FFE" w:rsidRPr="00084655" w:rsidRDefault="002A0FFE" w:rsidP="007D43F6">
      <w:pPr>
        <w:pStyle w:val="Heading3"/>
      </w:pPr>
      <w:bookmarkStart w:id="1020" w:name="_Toc355280423"/>
      <w:bookmarkStart w:id="1021" w:name="_Toc357598135"/>
      <w:r w:rsidRPr="00084655">
        <w:t>Creating Campaigns on the Test Database</w:t>
      </w:r>
      <w:bookmarkEnd w:id="1020"/>
      <w:bookmarkEnd w:id="1021"/>
    </w:p>
    <w:p w:rsidR="006820AE" w:rsidRDefault="006820AE" w:rsidP="006820AE">
      <w:pPr>
        <w:pStyle w:val="DocAction"/>
      </w:pPr>
      <w:r>
        <w:t>%%% What conventions are going to be used in the UOW database? Should they be documented here? Will they be the same as Andy’s database conventions?</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7D43F6">
      <w:pPr>
        <w:pStyle w:val="Heading3"/>
      </w:pPr>
      <w:bookmarkStart w:id="1022" w:name="_Toc355280424"/>
      <w:bookmarkStart w:id="1023" w:name="_Toc357598136"/>
      <w:r w:rsidRPr="00084655">
        <w:t>Downloading Test Data Sets</w:t>
      </w:r>
      <w:bookmarkEnd w:id="1022"/>
      <w:bookmarkEnd w:id="1023"/>
    </w:p>
    <w:p w:rsidR="006820AE" w:rsidRDefault="006820AE" w:rsidP="006820AE">
      <w:pPr>
        <w:pStyle w:val="DocAction"/>
      </w:pPr>
      <w:r>
        <w:t>%%% Do we want Users to download from here?</w:t>
      </w:r>
    </w:p>
    <w:p w:rsidR="002A0FFE" w:rsidRPr="00084655" w:rsidRDefault="002A0FFE" w:rsidP="006820AE">
      <w:pPr>
        <w:pStyle w:val="Body"/>
      </w:pPr>
      <w:r w:rsidRPr="00084655">
        <w:t xml:space="preserve">The data sets used in this tutorial are available on the internet: </w:t>
      </w:r>
      <w:hyperlink r:id="rId133"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45564E">
        <w:fldChar w:fldCharType="begin"/>
      </w:r>
      <w:r w:rsidR="00625CA9">
        <w:instrText xml:space="preserve"> </w:instrText>
      </w:r>
      <w:r w:rsidR="00567E0A">
        <w:instrText>REF</w:instrText>
      </w:r>
      <w:r w:rsidR="00625CA9">
        <w:instrText xml:space="preserve"> _Ref180393511 \h </w:instrText>
      </w:r>
      <w:r w:rsidR="0045564E">
        <w:fldChar w:fldCharType="separate"/>
      </w:r>
      <w:r w:rsidR="00245196" w:rsidRPr="00084655">
        <w:t xml:space="preserve">Figure </w:t>
      </w:r>
      <w:r w:rsidR="00245196">
        <w:rPr>
          <w:noProof/>
        </w:rPr>
        <w:t>91</w:t>
      </w:r>
      <w:r w:rsidR="0045564E">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4" w:name="_Ref180393511"/>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91</w:t>
      </w:r>
      <w:r w:rsidR="0045564E">
        <w:rPr>
          <w:noProof/>
        </w:rPr>
        <w:fldChar w:fldCharType="end"/>
      </w:r>
      <w:bookmarkEnd w:id="1024"/>
      <w:r w:rsidRPr="00084655">
        <w:t>: Tutorial data download page</w:t>
      </w:r>
    </w:p>
    <w:p w:rsidR="002A0FFE" w:rsidRPr="00084655" w:rsidRDefault="002A0FFE" w:rsidP="00306258">
      <w:pPr>
        <w:pStyle w:val="Heading2"/>
      </w:pPr>
      <w:bookmarkStart w:id="1025" w:name="_Toc355280425"/>
      <w:bookmarkStart w:id="1026" w:name="_Toc357598137"/>
      <w:r w:rsidRPr="00084655">
        <w:t>Part 1: Loading, Editing and Retrieving Data</w:t>
      </w:r>
      <w:bookmarkEnd w:id="1025"/>
      <w:bookmarkEnd w:id="1026"/>
    </w:p>
    <w:p w:rsidR="002A0FFE" w:rsidRPr="00084655" w:rsidRDefault="002A0FFE" w:rsidP="006820AE">
      <w:pPr>
        <w:pStyle w:val="Body"/>
      </w:pPr>
      <w:r w:rsidRPr="00084655">
        <w:t>Data set: Vegetation_example</w:t>
      </w:r>
    </w:p>
    <w:p w:rsidR="002A0FFE" w:rsidRPr="00084655" w:rsidRDefault="002A0FFE" w:rsidP="007D43F6">
      <w:pPr>
        <w:pStyle w:val="Heading3"/>
      </w:pPr>
      <w:bookmarkStart w:id="1027" w:name="_Toc355280426"/>
      <w:bookmarkStart w:id="1028" w:name="_Toc357598138"/>
      <w:r w:rsidRPr="00084655">
        <w:t>Examine the Folder and File Structure</w:t>
      </w:r>
      <w:bookmarkEnd w:id="1027"/>
      <w:bookmarkEnd w:id="1028"/>
    </w:p>
    <w:p w:rsidR="002A0FFE" w:rsidRPr="00084655" w:rsidRDefault="002A0FFE" w:rsidP="006820AE">
      <w:pPr>
        <w:pStyle w:val="Body"/>
      </w:pPr>
      <w:r w:rsidRPr="00084655">
        <w:t xml:space="preserve">Relevant sections: </w:t>
      </w:r>
      <w:r w:rsidR="0045564E">
        <w:fldChar w:fldCharType="begin"/>
      </w:r>
      <w:r w:rsidR="00625CA9">
        <w:instrText xml:space="preserve"> </w:instrText>
      </w:r>
      <w:r w:rsidR="00567E0A">
        <w:instrText>REF</w:instrText>
      </w:r>
      <w:r w:rsidR="00625CA9">
        <w:instrText xml:space="preserve"> _Ref130789600 \r \h </w:instrText>
      </w:r>
      <w:r w:rsidR="0045564E">
        <w:fldChar w:fldCharType="separate"/>
      </w:r>
      <w:r w:rsidR="00245196">
        <w:rPr>
          <w:b/>
          <w:bCs/>
          <w:lang w:val="en-US"/>
        </w:rPr>
        <w:t>Error! Reference source not found.</w:t>
      </w:r>
      <w:r w:rsidR="0045564E">
        <w:fldChar w:fldCharType="end"/>
      </w:r>
      <w:r w:rsidRPr="00084655">
        <w:t xml:space="preserve">, </w:t>
      </w:r>
      <w:r w:rsidR="0045564E">
        <w:fldChar w:fldCharType="begin"/>
      </w:r>
      <w:r w:rsidR="00625CA9">
        <w:instrText xml:space="preserve"> </w:instrText>
      </w:r>
      <w:r w:rsidR="00567E0A">
        <w:instrText>REF</w:instrText>
      </w:r>
      <w:r w:rsidR="00625CA9">
        <w:instrText xml:space="preserve"> _Ref180463872 \r \h </w:instrText>
      </w:r>
      <w:r w:rsidR="0045564E">
        <w:fldChar w:fldCharType="separate"/>
      </w:r>
      <w:r w:rsidR="00245196">
        <w:rPr>
          <w:b/>
          <w:bCs/>
          <w:lang w:val="en-US"/>
        </w:rPr>
        <w:t>Error! Reference source not found.</w:t>
      </w:r>
      <w:r w:rsidR="0045564E">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45564E">
        <w:fldChar w:fldCharType="begin"/>
      </w:r>
      <w:r w:rsidR="00625CA9">
        <w:instrText xml:space="preserve"> </w:instrText>
      </w:r>
      <w:r w:rsidR="00567E0A">
        <w:instrText>REF</w:instrText>
      </w:r>
      <w:r w:rsidR="00625CA9">
        <w:instrText xml:space="preserve"> _Ref157226500 \h </w:instrText>
      </w:r>
      <w:r w:rsidR="0045564E">
        <w:fldChar w:fldCharType="separate"/>
      </w:r>
      <w:r w:rsidR="00245196" w:rsidRPr="00084655">
        <w:t xml:space="preserve">Figure </w:t>
      </w:r>
      <w:r w:rsidR="00245196">
        <w:rPr>
          <w:noProof/>
        </w:rPr>
        <w:t>92</w:t>
      </w:r>
      <w:r w:rsidR="0045564E">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34"/>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29" w:name="_Ref157226500"/>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92</w:t>
      </w:r>
      <w:r w:rsidR="0045564E">
        <w:rPr>
          <w:noProof/>
        </w:rPr>
        <w:fldChar w:fldCharType="end"/>
      </w:r>
      <w:bookmarkEnd w:id="1029"/>
      <w:r w:rsidRPr="00084655">
        <w:t>: Folder and file structure of the Vegetation_example campaign</w:t>
      </w:r>
    </w:p>
    <w:p w:rsidR="002A0FFE" w:rsidRPr="00084655" w:rsidRDefault="002A0FFE" w:rsidP="007D43F6">
      <w:pPr>
        <w:pStyle w:val="Heading3"/>
      </w:pPr>
      <w:bookmarkStart w:id="1030" w:name="_Toc355280427"/>
      <w:bookmarkStart w:id="1031" w:name="_Toc357598139"/>
      <w:r w:rsidRPr="00084655">
        <w:t>Creating a new Campaign and Loading the Spectra</w:t>
      </w:r>
      <w:bookmarkEnd w:id="1030"/>
      <w:bookmarkEnd w:id="1031"/>
    </w:p>
    <w:p w:rsidR="002A0FFE" w:rsidRPr="00084655" w:rsidRDefault="002A0FFE" w:rsidP="006820AE">
      <w:pPr>
        <w:pStyle w:val="Body"/>
      </w:pPr>
      <w:r w:rsidRPr="00084655">
        <w:t xml:space="preserve">Relevant sections: </w:t>
      </w:r>
      <w:r w:rsidR="0045564E">
        <w:fldChar w:fldCharType="begin"/>
      </w:r>
      <w:r w:rsidR="00625CA9">
        <w:instrText xml:space="preserve"> </w:instrText>
      </w:r>
      <w:r w:rsidR="00567E0A">
        <w:instrText>REF</w:instrText>
      </w:r>
      <w:r w:rsidR="00625CA9">
        <w:instrText xml:space="preserve"> _Ref153711531 \r \h </w:instrText>
      </w:r>
      <w:r w:rsidR="0045564E">
        <w:fldChar w:fldCharType="separate"/>
      </w:r>
      <w:r w:rsidR="00245196">
        <w:t>6.4</w:t>
      </w:r>
      <w:r w:rsidR="0045564E">
        <w:fldChar w:fldCharType="end"/>
      </w:r>
      <w:r w:rsidRPr="00084655">
        <w:t xml:space="preserve">, </w:t>
      </w:r>
      <w:r w:rsidR="0045564E">
        <w:fldChar w:fldCharType="begin"/>
      </w:r>
      <w:r w:rsidR="00625CA9">
        <w:instrText xml:space="preserve"> </w:instrText>
      </w:r>
      <w:r w:rsidR="00567E0A">
        <w:instrText>REF</w:instrText>
      </w:r>
      <w:r w:rsidR="00625CA9">
        <w:instrText xml:space="preserve"> _Ref153794251 \r \h </w:instrText>
      </w:r>
      <w:r w:rsidR="0045564E">
        <w:fldChar w:fldCharType="separate"/>
      </w:r>
      <w:r w:rsidR="00245196">
        <w:t>1.1</w:t>
      </w:r>
      <w:r w:rsidR="0045564E">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45564E">
        <w:fldChar w:fldCharType="begin"/>
      </w:r>
      <w:r w:rsidR="00625CA9">
        <w:instrText xml:space="preserve"> </w:instrText>
      </w:r>
      <w:r w:rsidR="00567E0A">
        <w:instrText>REF</w:instrText>
      </w:r>
      <w:r w:rsidR="00625CA9">
        <w:instrText xml:space="preserve"> _Ref157228148 \h </w:instrText>
      </w:r>
      <w:r w:rsidR="0045564E">
        <w:fldChar w:fldCharType="separate"/>
      </w:r>
      <w:r w:rsidR="00245196" w:rsidRPr="00084655">
        <w:t xml:space="preserve">Figure </w:t>
      </w:r>
      <w:r w:rsidR="00245196">
        <w:rPr>
          <w:noProof/>
        </w:rPr>
        <w:t>93</w:t>
      </w:r>
      <w:r w:rsidR="0045564E">
        <w:fldChar w:fldCharType="end"/>
      </w:r>
      <w:r w:rsidRPr="00084655">
        <w:t>).</w:t>
      </w:r>
    </w:p>
    <w:p w:rsidR="002A0FFE" w:rsidRPr="00084655" w:rsidRDefault="00410FC7" w:rsidP="00EB49E0">
      <w:pPr>
        <w:pStyle w:val="Figure"/>
      </w:pPr>
      <w:r>
        <w:rPr>
          <w:lang w:val="en-AU"/>
        </w:rPr>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5"/>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2" w:name="_Ref157228148"/>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93</w:t>
      </w:r>
      <w:r w:rsidR="0045564E">
        <w:rPr>
          <w:noProof/>
        </w:rPr>
        <w:fldChar w:fldCharType="end"/>
      </w:r>
      <w:bookmarkEnd w:id="1032"/>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45564E">
        <w:fldChar w:fldCharType="begin"/>
      </w:r>
      <w:r w:rsidR="00625CA9">
        <w:instrText xml:space="preserve"> </w:instrText>
      </w:r>
      <w:r w:rsidR="00567E0A">
        <w:instrText>REF</w:instrText>
      </w:r>
      <w:r w:rsidR="00625CA9">
        <w:instrText xml:space="preserve"> _Ref180397127 \h </w:instrText>
      </w:r>
      <w:r w:rsidR="0045564E">
        <w:fldChar w:fldCharType="separate"/>
      </w:r>
      <w:r w:rsidR="00245196" w:rsidRPr="00084655">
        <w:t xml:space="preserve">Figure </w:t>
      </w:r>
      <w:r w:rsidR="00245196">
        <w:rPr>
          <w:noProof/>
        </w:rPr>
        <w:t>94</w:t>
      </w:r>
      <w:r w:rsidR="0045564E">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6"/>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3" w:name="_Ref180397127"/>
      <w:bookmarkStart w:id="1034" w:name="_Ref180397069"/>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94</w:t>
      </w:r>
      <w:r w:rsidR="0045564E">
        <w:rPr>
          <w:noProof/>
        </w:rPr>
        <w:fldChar w:fldCharType="end"/>
      </w:r>
      <w:bookmarkEnd w:id="1033"/>
      <w:r w:rsidRPr="00084655">
        <w:t>: Message box informing on successful</w:t>
      </w:r>
      <w:r w:rsidRPr="00084655">
        <w:rPr>
          <w:noProof/>
        </w:rPr>
        <w:t xml:space="preserve"> campaign creation</w:t>
      </w:r>
      <w:bookmarkEnd w:id="1034"/>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45564E">
        <w:fldChar w:fldCharType="begin"/>
      </w:r>
      <w:r w:rsidR="00625CA9">
        <w:instrText xml:space="preserve"> </w:instrText>
      </w:r>
      <w:r w:rsidR="00567E0A">
        <w:instrText>REF</w:instrText>
      </w:r>
      <w:r w:rsidR="00625CA9">
        <w:instrText xml:space="preserve"> _Ref180397288 \h </w:instrText>
      </w:r>
      <w:r w:rsidR="0045564E">
        <w:fldChar w:fldCharType="separate"/>
      </w:r>
      <w:r w:rsidR="00245196" w:rsidRPr="00084655">
        <w:t xml:space="preserve">Figure </w:t>
      </w:r>
      <w:r w:rsidR="00245196">
        <w:rPr>
          <w:noProof/>
        </w:rPr>
        <w:t>95</w:t>
      </w:r>
      <w:r w:rsidR="0045564E">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5" w:name="_Ref180397288"/>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95</w:t>
      </w:r>
      <w:r w:rsidR="0045564E">
        <w:rPr>
          <w:noProof/>
        </w:rPr>
        <w:fldChar w:fldCharType="end"/>
      </w:r>
      <w:bookmarkEnd w:id="1035"/>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45564E">
        <w:fldChar w:fldCharType="begin"/>
      </w:r>
      <w:r w:rsidR="00625CA9">
        <w:instrText xml:space="preserve"> </w:instrText>
      </w:r>
      <w:r w:rsidR="00567E0A">
        <w:instrText>REF</w:instrText>
      </w:r>
      <w:r w:rsidR="00625CA9">
        <w:instrText xml:space="preserve"> _Ref180397501 \h </w:instrText>
      </w:r>
      <w:r w:rsidR="0045564E">
        <w:fldChar w:fldCharType="separate"/>
      </w:r>
      <w:r w:rsidR="00245196" w:rsidRPr="00084655">
        <w:t xml:space="preserve">Figure </w:t>
      </w:r>
      <w:r w:rsidR="00245196">
        <w:rPr>
          <w:noProof/>
        </w:rPr>
        <w:t>96</w:t>
      </w:r>
      <w:r w:rsidR="0045564E">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36" w:name="_Ref180397501"/>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96</w:t>
      </w:r>
      <w:r w:rsidR="0045564E">
        <w:rPr>
          <w:noProof/>
        </w:rPr>
        <w:fldChar w:fldCharType="end"/>
      </w:r>
      <w:bookmarkEnd w:id="1036"/>
      <w:r w:rsidRPr="00084655">
        <w:t>: Message box showing the number of processed files during campaign loading</w:t>
      </w:r>
    </w:p>
    <w:p w:rsidR="002A0FFE" w:rsidRPr="00084655" w:rsidRDefault="002A0FFE" w:rsidP="007D43F6">
      <w:pPr>
        <w:pStyle w:val="Heading3"/>
      </w:pPr>
      <w:bookmarkStart w:id="1037" w:name="_Ref157230477"/>
      <w:bookmarkStart w:id="1038" w:name="_Toc355280428"/>
      <w:bookmarkStart w:id="1039" w:name="_Toc357598140"/>
      <w:r w:rsidRPr="00084655">
        <w:t>Get to Know Your Data</w:t>
      </w:r>
      <w:bookmarkEnd w:id="1037"/>
      <w:bookmarkEnd w:id="1038"/>
      <w:bookmarkEnd w:id="1039"/>
    </w:p>
    <w:p w:rsidR="002A0FFE" w:rsidRPr="00084655" w:rsidRDefault="002A0FFE" w:rsidP="006820AE">
      <w:pPr>
        <w:pStyle w:val="Body"/>
      </w:pPr>
      <w:r w:rsidRPr="00084655">
        <w:t xml:space="preserve">Relevant section: </w:t>
      </w:r>
      <w:fldSimple w:instr=" REF _Ref153765394 \r \h  \* MERGEFORMAT ">
        <w:r w:rsidR="00245196">
          <w:t>7</w:t>
        </w:r>
      </w:fldSimple>
    </w:p>
    <w:p w:rsidR="002A0FFE" w:rsidRPr="00084655" w:rsidRDefault="002A0FFE" w:rsidP="006820AE">
      <w:pPr>
        <w:pStyle w:val="Body"/>
      </w:pPr>
      <w:r w:rsidRPr="00084655">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245196" w:rsidRPr="00084655">
          <w:t xml:space="preserve">Figure </w:t>
        </w:r>
        <w:r w:rsidR="00245196">
          <w:rPr>
            <w:noProof/>
          </w:rPr>
          <w:t>97</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245196" w:rsidRPr="00084655">
          <w:t xml:space="preserve">Figure </w:t>
        </w:r>
        <w:r w:rsidR="00245196">
          <w:rPr>
            <w:noProof/>
          </w:rPr>
          <w:t>98</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0" w:name="_Ref157229357"/>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97</w:t>
      </w:r>
      <w:r w:rsidR="0045564E">
        <w:rPr>
          <w:noProof/>
        </w:rPr>
        <w:fldChar w:fldCharType="end"/>
      </w:r>
      <w:bookmarkEnd w:id="1040"/>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1" w:name="_Ref157230003"/>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98</w:t>
      </w:r>
      <w:r w:rsidR="0045564E">
        <w:rPr>
          <w:noProof/>
        </w:rPr>
        <w:fldChar w:fldCharType="end"/>
      </w:r>
      <w:bookmarkEnd w:id="1041"/>
      <w:r w:rsidRPr="00084655">
        <w:t>: Part of the report on Blackfern spectra</w:t>
      </w:r>
    </w:p>
    <w:p w:rsidR="002A0FFE" w:rsidRPr="00084655" w:rsidRDefault="002A0FFE" w:rsidP="007D43F6">
      <w:pPr>
        <w:pStyle w:val="Heading3"/>
      </w:pPr>
      <w:bookmarkStart w:id="1042" w:name="_Ref180463132"/>
      <w:bookmarkStart w:id="1043" w:name="_Toc355280429"/>
      <w:bookmarkStart w:id="1044" w:name="_Toc357598141"/>
      <w:r w:rsidRPr="00084655">
        <w:t>Exporting Data to CSV</w:t>
      </w:r>
      <w:bookmarkEnd w:id="1042"/>
      <w:bookmarkEnd w:id="1043"/>
      <w:bookmarkEnd w:id="1044"/>
    </w:p>
    <w:p w:rsidR="002A0FFE" w:rsidRPr="00084655" w:rsidRDefault="002A0FFE" w:rsidP="006820AE">
      <w:pPr>
        <w:pStyle w:val="Body"/>
      </w:pPr>
      <w:r w:rsidRPr="00084655">
        <w:t xml:space="preserve">Relevant sections: </w:t>
      </w:r>
      <w:fldSimple w:instr=" REF _Ref153765394 \r \h  \* MERGEFORMAT ">
        <w:r w:rsidR="00245196">
          <w:t>7</w:t>
        </w:r>
      </w:fldSimple>
      <w:r w:rsidRPr="00084655">
        <w:t xml:space="preserve">, </w:t>
      </w:r>
      <w:fldSimple w:instr=" REF _Ref157230540 \r \h  \* MERGEFORMAT ">
        <w:r w:rsidR="00245196">
          <w:t>7.4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245196">
          <w:t>13.2.3</w:t>
        </w:r>
      </w:fldSimple>
      <w:r w:rsidRPr="00084655">
        <w:t xml:space="preserve">). Specify CSV as file format, an output directory (use the Browse button to select a directory) and a base filename and then press ‘OK’ (cf. </w:t>
      </w:r>
      <w:fldSimple w:instr=" REF _Ref180461994 \h  \* MERGEFORMAT ">
        <w:r w:rsidR="00245196" w:rsidRPr="00084655">
          <w:t xml:space="preserve">Figure </w:t>
        </w:r>
        <w:r w:rsidR="00245196">
          <w:rPr>
            <w:noProof/>
          </w:rPr>
          <w:t>99</w:t>
        </w:r>
      </w:fldSimple>
      <w:r w:rsidRPr="00084655">
        <w:t xml:space="preserve">) (see also </w:t>
      </w:r>
      <w:fldSimple w:instr=" REF _Ref157230540 \r \h  \* MERGEFORMAT ">
        <w:r w:rsidR="00245196">
          <w:t>7.4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5" w:name="_Ref180461994"/>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99</w:t>
      </w:r>
      <w:r w:rsidR="0045564E">
        <w:rPr>
          <w:noProof/>
        </w:rPr>
        <w:fldChar w:fldCharType="end"/>
      </w:r>
      <w:bookmarkEnd w:id="1045"/>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245196" w:rsidRPr="00084655">
          <w:t xml:space="preserve">Figure </w:t>
        </w:r>
        <w:r w:rsidR="00245196">
          <w:t>100</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6" w:name="_Ref180462512"/>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100</w:t>
      </w:r>
      <w:r w:rsidR="0045564E">
        <w:rPr>
          <w:noProof/>
        </w:rPr>
        <w:fldChar w:fldCharType="end"/>
      </w:r>
      <w:bookmarkEnd w:id="1046"/>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45564E" w:rsidP="006820AE">
      <w:pPr>
        <w:pStyle w:val="Body"/>
      </w:pPr>
      <w:fldSimple w:instr=" REF _Ref157231403 \h  \* MERGEFORMAT ">
        <w:r w:rsidR="00245196" w:rsidRPr="00084655">
          <w:t xml:space="preserve">Figure </w:t>
        </w:r>
        <w:r w:rsidR="00245196">
          <w:rPr>
            <w:noProof/>
          </w:rPr>
          <w:t>101</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3"/>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47" w:name="_Ref157231403"/>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101</w:t>
      </w:r>
      <w:r w:rsidR="0045564E">
        <w:rPr>
          <w:noProof/>
        </w:rPr>
        <w:fldChar w:fldCharType="end"/>
      </w:r>
      <w:bookmarkEnd w:id="1047"/>
      <w:r w:rsidRPr="00084655">
        <w:t>: Example of a spectral (XY) plot in Microsoft Excel</w:t>
      </w:r>
    </w:p>
    <w:p w:rsidR="002A0FFE" w:rsidRPr="00084655" w:rsidRDefault="002A0FFE" w:rsidP="007D43F6">
      <w:pPr>
        <w:pStyle w:val="Heading3"/>
      </w:pPr>
      <w:bookmarkStart w:id="1048" w:name="_Toc355280430"/>
      <w:bookmarkStart w:id="1049" w:name="_Toc357598142"/>
      <w:r w:rsidRPr="00084655">
        <w:t>Exporting Data to ENVI Spectral Libraries</w:t>
      </w:r>
      <w:bookmarkEnd w:id="1048"/>
      <w:bookmarkEnd w:id="1049"/>
    </w:p>
    <w:p w:rsidR="002A0FFE" w:rsidRPr="00084655" w:rsidRDefault="002A0FFE" w:rsidP="006820AE">
      <w:pPr>
        <w:pStyle w:val="Body"/>
      </w:pPr>
      <w:r w:rsidRPr="00084655">
        <w:t xml:space="preserve">Relevant sections: </w:t>
      </w:r>
      <w:fldSimple w:instr=" REF _Ref153765394 \r \h  \* MERGEFORMAT ">
        <w:r w:rsidR="00245196">
          <w:t>7</w:t>
        </w:r>
      </w:fldSimple>
      <w:r w:rsidRPr="00084655">
        <w:t xml:space="preserve">, </w:t>
      </w:r>
      <w:fldSimple w:instr=" REF _Ref157230540 \r \h  \* MERGEFORMAT ">
        <w:r w:rsidR="00245196">
          <w:t>7.4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45564E">
        <w:fldChar w:fldCharType="begin"/>
      </w:r>
      <w:r w:rsidR="00625CA9">
        <w:instrText xml:space="preserve"> </w:instrText>
      </w:r>
      <w:r w:rsidR="00567E0A">
        <w:instrText>REF</w:instrText>
      </w:r>
      <w:r w:rsidR="00625CA9">
        <w:instrText xml:space="preserve"> _Ref180463132 \r \h </w:instrText>
      </w:r>
      <w:r w:rsidR="0045564E">
        <w:fldChar w:fldCharType="separate"/>
      </w:r>
      <w:r w:rsidR="00245196">
        <w:t>13.2.4</w:t>
      </w:r>
      <w:r w:rsidR="0045564E">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45564E">
        <w:fldChar w:fldCharType="begin"/>
      </w:r>
      <w:r w:rsidR="00625CA9">
        <w:instrText xml:space="preserve"> </w:instrText>
      </w:r>
      <w:r w:rsidR="00567E0A">
        <w:instrText>REF</w:instrText>
      </w:r>
      <w:r w:rsidR="00625CA9">
        <w:instrText xml:space="preserve"> _Ref157235960 \h </w:instrText>
      </w:r>
      <w:r w:rsidR="0045564E">
        <w:fldChar w:fldCharType="separate"/>
      </w:r>
      <w:r w:rsidR="00245196" w:rsidRPr="00084655">
        <w:t xml:space="preserve">Figure </w:t>
      </w:r>
      <w:r w:rsidR="00245196">
        <w:rPr>
          <w:noProof/>
        </w:rPr>
        <w:t>102</w:t>
      </w:r>
      <w:r w:rsidR="0045564E">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44"/>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0" w:name="_Ref157235960"/>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102</w:t>
      </w:r>
      <w:r w:rsidR="0045564E">
        <w:rPr>
          <w:noProof/>
        </w:rPr>
        <w:fldChar w:fldCharType="end"/>
      </w:r>
      <w:bookmarkEnd w:id="1050"/>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245196" w:rsidRPr="00084655">
          <w:t xml:space="preserve">Figure </w:t>
        </w:r>
        <w:r w:rsidR="00245196">
          <w:rPr>
            <w:noProof/>
          </w:rPr>
          <w:t>103</w:t>
        </w:r>
      </w:fldSimple>
      <w:r w:rsidRPr="00084655">
        <w:t xml:space="preserve">) and plotted as Spectral Library Plots. Note that the maximum range of the Y axis must be set to 1 manually as otherwise only noise will be visible (cf. </w:t>
      </w:r>
      <w:fldSimple w:instr=" REF _Ref157236480 \h  \* MERGEFORMAT ">
        <w:r w:rsidR="00245196" w:rsidRPr="00084655">
          <w:t xml:space="preserve">Figure </w:t>
        </w:r>
        <w:r w:rsidR="00245196">
          <w:rPr>
            <w:noProof/>
          </w:rPr>
          <w:t>104</w:t>
        </w:r>
      </w:fldSimple>
      <w:r w:rsidRPr="00084655">
        <w:t>).</w:t>
      </w:r>
    </w:p>
    <w:p w:rsidR="002A0FFE" w:rsidRPr="00084655" w:rsidRDefault="00410FC7" w:rsidP="00EB49E0">
      <w:pPr>
        <w:pStyle w:val="Figure"/>
      </w:pPr>
      <w:r>
        <w:rPr>
          <w:lang w:val="en-AU"/>
        </w:rPr>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45"/>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1" w:name="_Ref157236300"/>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103</w:t>
      </w:r>
      <w:r w:rsidR="0045564E">
        <w:rPr>
          <w:noProof/>
        </w:rPr>
        <w:fldChar w:fldCharType="end"/>
      </w:r>
      <w:bookmarkEnd w:id="1051"/>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46"/>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2" w:name="_Ref157236480"/>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104</w:t>
      </w:r>
      <w:r w:rsidR="0045564E">
        <w:rPr>
          <w:noProof/>
        </w:rPr>
        <w:fldChar w:fldCharType="end"/>
      </w:r>
      <w:bookmarkEnd w:id="1052"/>
      <w:r w:rsidRPr="00084655">
        <w:t>: Blackfern spectra as Spectral Library Plots</w:t>
      </w:r>
    </w:p>
    <w:p w:rsidR="002A0FFE" w:rsidRPr="00084655" w:rsidRDefault="002A0FFE" w:rsidP="007D43F6">
      <w:pPr>
        <w:pStyle w:val="Heading3"/>
      </w:pPr>
      <w:bookmarkStart w:id="1053" w:name="_Toc355280431"/>
      <w:bookmarkStart w:id="1054" w:name="_Toc357598143"/>
      <w:r w:rsidRPr="00084655">
        <w:t>Editing Metadata</w:t>
      </w:r>
      <w:bookmarkEnd w:id="1053"/>
      <w:bookmarkEnd w:id="1054"/>
    </w:p>
    <w:p w:rsidR="002A0FFE" w:rsidRPr="00084655" w:rsidRDefault="002A0FFE" w:rsidP="006820AE">
      <w:pPr>
        <w:pStyle w:val="Body"/>
      </w:pPr>
      <w:r w:rsidRPr="00084655">
        <w:t xml:space="preserve">Relevant section: </w:t>
      </w:r>
      <w:fldSimple w:instr=" REF _Ref157236952 \r \h  \* MERGEFORMAT ">
        <w:r w:rsidR="00245196">
          <w:t>6.11</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245196" w:rsidRPr="00084655">
          <w:t xml:space="preserve">Figure </w:t>
        </w:r>
        <w:r w:rsidR="00245196">
          <w:rPr>
            <w:noProof/>
          </w:rPr>
          <w:t>105</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7"/>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5" w:name="_Ref180464635"/>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105</w:t>
      </w:r>
      <w:r w:rsidR="0045564E">
        <w:rPr>
          <w:noProof/>
        </w:rPr>
        <w:fldChar w:fldCharType="end"/>
      </w:r>
      <w:bookmarkEnd w:id="1055"/>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45564E">
        <w:fldChar w:fldCharType="begin"/>
      </w:r>
      <w:r w:rsidR="00625CA9">
        <w:instrText xml:space="preserve"> </w:instrText>
      </w:r>
      <w:r w:rsidR="00567E0A">
        <w:instrText>REF</w:instrText>
      </w:r>
      <w:r w:rsidR="00625CA9">
        <w:instrText xml:space="preserve"> _Ref157237257 \h </w:instrText>
      </w:r>
      <w:r w:rsidR="0045564E">
        <w:fldChar w:fldCharType="separate"/>
      </w:r>
      <w:r w:rsidR="00245196" w:rsidRPr="00084655">
        <w:t xml:space="preserve">Figure </w:t>
      </w:r>
      <w:r w:rsidR="00245196">
        <w:rPr>
          <w:noProof/>
        </w:rPr>
        <w:t>106</w:t>
      </w:r>
      <w:r w:rsidR="0045564E">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8"/>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6" w:name="_Ref157237257"/>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106</w:t>
      </w:r>
      <w:r w:rsidR="0045564E">
        <w:rPr>
          <w:noProof/>
        </w:rPr>
        <w:fldChar w:fldCharType="end"/>
      </w:r>
      <w:bookmarkEnd w:id="1056"/>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245196" w:rsidRPr="00084655">
          <w:t xml:space="preserve">Figure </w:t>
        </w:r>
        <w:r w:rsidR="00245196">
          <w:rPr>
            <w:noProof/>
          </w:rPr>
          <w:t>107</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9"/>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1057" w:name="_Ref157237726"/>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107</w:t>
      </w:r>
      <w:r w:rsidR="0045564E">
        <w:rPr>
          <w:noProof/>
        </w:rPr>
        <w:fldChar w:fldCharType="end"/>
      </w:r>
      <w:bookmarkEnd w:id="1057"/>
      <w:r w:rsidRPr="00084655">
        <w:t>: Entering a common name</w:t>
      </w:r>
    </w:p>
    <w:p w:rsidR="002A0FFE" w:rsidRPr="00084655" w:rsidRDefault="002A0FFE" w:rsidP="00EB49E0">
      <w:pPr>
        <w:pStyle w:val="Figure"/>
      </w:pPr>
      <w:r w:rsidRPr="00084655">
        <w:t xml:space="preserve">The names now appear as shown in </w:t>
      </w:r>
      <w:r w:rsidR="0045564E">
        <w:fldChar w:fldCharType="begin"/>
      </w:r>
      <w:r w:rsidR="00625CA9">
        <w:instrText xml:space="preserve"> </w:instrText>
      </w:r>
      <w:r w:rsidR="00567E0A">
        <w:instrText>REF</w:instrText>
      </w:r>
      <w:r w:rsidR="00625CA9">
        <w:instrText xml:space="preserve"> _Ref157237895 \h </w:instrText>
      </w:r>
      <w:r w:rsidR="0045564E">
        <w:fldChar w:fldCharType="separate"/>
      </w:r>
      <w:r w:rsidR="00245196" w:rsidRPr="00084655">
        <w:t xml:space="preserve">Figure </w:t>
      </w:r>
      <w:r w:rsidR="00245196">
        <w:t>108</w:t>
      </w:r>
      <w:r w:rsidR="0045564E">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0"/>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8" w:name="_Ref157237895"/>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108</w:t>
      </w:r>
      <w:r w:rsidR="0045564E">
        <w:rPr>
          <w:noProof/>
        </w:rPr>
        <w:fldChar w:fldCharType="end"/>
      </w:r>
      <w:bookmarkEnd w:id="1058"/>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1"/>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109</w:t>
      </w:r>
      <w:r w:rsidR="0045564E">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245196" w:rsidRPr="00084655">
          <w:t xml:space="preserve">Figure </w:t>
        </w:r>
        <w:r w:rsidR="00245196">
          <w:rPr>
            <w:noProof/>
          </w:rPr>
          <w:t>110</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2"/>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9" w:name="_Ref157238434"/>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110</w:t>
      </w:r>
      <w:r w:rsidR="0045564E">
        <w:rPr>
          <w:noProof/>
        </w:rPr>
        <w:fldChar w:fldCharType="end"/>
      </w:r>
      <w:bookmarkEnd w:id="1059"/>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3"/>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111</w:t>
      </w:r>
      <w:r w:rsidR="0045564E">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45564E">
        <w:fldChar w:fldCharType="begin"/>
      </w:r>
      <w:r w:rsidR="00625CA9">
        <w:instrText xml:space="preserve"> </w:instrText>
      </w:r>
      <w:r w:rsidR="00567E0A">
        <w:instrText>REF</w:instrText>
      </w:r>
      <w:r w:rsidR="00625CA9">
        <w:instrText xml:space="preserve"> _Ref157239224 \h </w:instrText>
      </w:r>
      <w:r w:rsidR="0045564E">
        <w:fldChar w:fldCharType="separate"/>
      </w:r>
      <w:r w:rsidR="00245196" w:rsidRPr="00084655">
        <w:t xml:space="preserve">Figure </w:t>
      </w:r>
      <w:r w:rsidR="00245196">
        <w:rPr>
          <w:noProof/>
        </w:rPr>
        <w:t>112</w:t>
      </w:r>
      <w:r w:rsidR="0045564E">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4"/>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0" w:name="_Ref157239224"/>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112</w:t>
      </w:r>
      <w:r w:rsidR="0045564E">
        <w:rPr>
          <w:noProof/>
        </w:rPr>
        <w:fldChar w:fldCharType="end"/>
      </w:r>
      <w:bookmarkEnd w:id="1060"/>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45564E">
        <w:fldChar w:fldCharType="begin"/>
      </w:r>
      <w:r w:rsidR="006C5C8E">
        <w:instrText xml:space="preserve"> REF _Ref153677568 \r \h  \* MERGEFORMAT </w:instrText>
      </w:r>
      <w:r w:rsidR="0045564E">
        <w:fldChar w:fldCharType="separate"/>
      </w:r>
      <w:r w:rsidR="00245196">
        <w:rPr>
          <w:b/>
          <w:bCs/>
          <w:lang w:val="en-US"/>
        </w:rPr>
        <w:t>Error! Reference source not found.</w:t>
      </w:r>
      <w:r w:rsidR="0045564E">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245196" w:rsidRPr="00084655">
          <w:t xml:space="preserve">Figure </w:t>
        </w:r>
        <w:r w:rsidR="00245196">
          <w:rPr>
            <w:noProof/>
          </w:rPr>
          <w:t>113</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5"/>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1" w:name="_Ref157306867"/>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113</w:t>
      </w:r>
      <w:r w:rsidR="0045564E">
        <w:rPr>
          <w:noProof/>
        </w:rPr>
        <w:fldChar w:fldCharType="end"/>
      </w:r>
      <w:bookmarkEnd w:id="1061"/>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45564E">
        <w:fldChar w:fldCharType="begin"/>
      </w:r>
      <w:r w:rsidR="00625CA9">
        <w:instrText xml:space="preserve"> </w:instrText>
      </w:r>
      <w:r w:rsidR="00567E0A">
        <w:instrText>REF</w:instrText>
      </w:r>
      <w:r w:rsidR="00625CA9">
        <w:instrText xml:space="preserve"> _Ref153623337 \h </w:instrText>
      </w:r>
      <w:r w:rsidR="0045564E">
        <w:fldChar w:fldCharType="separate"/>
      </w:r>
      <w:r w:rsidR="00245196">
        <w:rPr>
          <w:b/>
          <w:bCs/>
          <w:lang w:val="en-US"/>
        </w:rPr>
        <w:t>Error! Reference source not found.</w:t>
      </w:r>
      <w:r w:rsidR="0045564E">
        <w:fldChar w:fldCharType="end"/>
      </w:r>
      <w:r w:rsidR="004E6ED6">
        <w:t>). All non-</w:t>
      </w:r>
      <w:r w:rsidRPr="00084655">
        <w:t xml:space="preserve">complying spectra plus the containing hierarchies are marked with an asterisk (cf. </w:t>
      </w:r>
      <w:r w:rsidR="0045564E">
        <w:fldChar w:fldCharType="begin"/>
      </w:r>
      <w:r w:rsidR="00625CA9">
        <w:instrText xml:space="preserve"> </w:instrText>
      </w:r>
      <w:r w:rsidR="00567E0A">
        <w:instrText>REF</w:instrText>
      </w:r>
      <w:r w:rsidR="00625CA9">
        <w:instrText xml:space="preserve"> _Ref157307300 \h </w:instrText>
      </w:r>
      <w:r w:rsidR="0045564E">
        <w:fldChar w:fldCharType="separate"/>
      </w:r>
      <w:r w:rsidR="00245196" w:rsidRPr="00084655">
        <w:t xml:space="preserve">Figure </w:t>
      </w:r>
      <w:r w:rsidR="00245196">
        <w:rPr>
          <w:noProof/>
        </w:rPr>
        <w:t>114</w:t>
      </w:r>
      <w:r w:rsidR="0045564E">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6"/>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2" w:name="_Ref157307300"/>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114</w:t>
      </w:r>
      <w:r w:rsidR="0045564E">
        <w:rPr>
          <w:noProof/>
        </w:rPr>
        <w:fldChar w:fldCharType="end"/>
      </w:r>
      <w:bookmarkEnd w:id="1062"/>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7"/>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1063" w:name="_Toc355280432"/>
      <w:bookmarkStart w:id="1064" w:name="_Toc357598144"/>
      <w:r w:rsidRPr="00084655">
        <w:t>Part 2: GER Files</w:t>
      </w:r>
      <w:bookmarkEnd w:id="1063"/>
      <w:bookmarkEnd w:id="1064"/>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245196">
          <w:t>6.4</w:t>
        </w:r>
      </w:fldSimple>
      <w:r w:rsidRPr="00084655">
        <w:t xml:space="preserve">, </w:t>
      </w:r>
      <w:fldSimple w:instr=" REF _Ref153794251 \r \h  \* MERGEFORMAT ">
        <w:r w:rsidR="00245196">
          <w:t>1.1</w:t>
        </w:r>
      </w:fldSimple>
      <w:r w:rsidRPr="00084655">
        <w:t xml:space="preserve">, </w:t>
      </w:r>
      <w:fldSimple w:instr=" REF _Ref153795826 \r \h  \* MERGEFORMAT ">
        <w:r w:rsidR="00245196">
          <w:t>4.9.1</w:t>
        </w:r>
      </w:fldSimple>
      <w:r w:rsidRPr="00084655">
        <w:t xml:space="preserve">, </w:t>
      </w:r>
      <w:fldSimple w:instr=" REF _Ref153765394 \r \h  \* MERGEFORMAT ">
        <w:r w:rsidR="00245196">
          <w:t>7</w:t>
        </w:r>
      </w:fldSimple>
      <w:r w:rsidRPr="00084655">
        <w:t xml:space="preserve">, </w:t>
      </w:r>
      <w:fldSimple w:instr=" REF _Ref157230540 \r \h  \* MERGEFORMAT ">
        <w:r w:rsidR="00245196">
          <w:t>7.4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245196" w:rsidRPr="00084655">
          <w:t xml:space="preserve">Figure </w:t>
        </w:r>
        <w:r w:rsidR="00245196">
          <w:rPr>
            <w:noProof/>
          </w:rPr>
          <w:t>115</w:t>
        </w:r>
      </w:fldSimple>
      <w:r w:rsidRPr="00084655">
        <w:t>).</w:t>
      </w:r>
    </w:p>
    <w:p w:rsidR="002A0FFE" w:rsidRPr="00084655" w:rsidRDefault="00410FC7" w:rsidP="00EB49E0">
      <w:pPr>
        <w:pStyle w:val="Figure"/>
      </w:pPr>
      <w:r>
        <w:rPr>
          <w:lang w:val="en-AU"/>
        </w:rPr>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8"/>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5" w:name="_Ref180490722"/>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115</w:t>
      </w:r>
      <w:r w:rsidR="0045564E">
        <w:rPr>
          <w:noProof/>
        </w:rPr>
        <w:fldChar w:fldCharType="end"/>
      </w:r>
      <w:bookmarkEnd w:id="1065"/>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45564E">
        <w:fldChar w:fldCharType="begin"/>
      </w:r>
      <w:r w:rsidR="00625CA9">
        <w:instrText xml:space="preserve"> </w:instrText>
      </w:r>
      <w:r w:rsidR="00567E0A">
        <w:instrText>REF</w:instrText>
      </w:r>
      <w:r w:rsidR="00625CA9">
        <w:instrText xml:space="preserve"> _Ref180491005 \h </w:instrText>
      </w:r>
      <w:r w:rsidR="0045564E">
        <w:fldChar w:fldCharType="separate"/>
      </w:r>
      <w:r w:rsidR="00245196" w:rsidRPr="00084655">
        <w:t xml:space="preserve">Figure </w:t>
      </w:r>
      <w:r w:rsidR="00245196">
        <w:rPr>
          <w:noProof/>
        </w:rPr>
        <w:t>116</w:t>
      </w:r>
      <w:r w:rsidR="0045564E">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9"/>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6" w:name="_Ref180491005"/>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116</w:t>
      </w:r>
      <w:r w:rsidR="0045564E">
        <w:rPr>
          <w:noProof/>
        </w:rPr>
        <w:fldChar w:fldCharType="end"/>
      </w:r>
      <w:bookmarkEnd w:id="1066"/>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45564E">
        <w:fldChar w:fldCharType="begin"/>
      </w:r>
      <w:r w:rsidR="00625CA9">
        <w:instrText xml:space="preserve"> </w:instrText>
      </w:r>
      <w:r w:rsidR="00567E0A">
        <w:instrText>REF</w:instrText>
      </w:r>
      <w:r w:rsidR="00625CA9">
        <w:instrText xml:space="preserve"> _Ref157308768 \h </w:instrText>
      </w:r>
      <w:r w:rsidR="0045564E">
        <w:fldChar w:fldCharType="separate"/>
      </w:r>
      <w:r w:rsidR="00245196" w:rsidRPr="00084655">
        <w:t xml:space="preserve">Figure </w:t>
      </w:r>
      <w:r w:rsidR="00245196">
        <w:rPr>
          <w:noProof/>
        </w:rPr>
        <w:t>117</w:t>
      </w:r>
      <w:r w:rsidR="0045564E">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0"/>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1"/>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1067" w:name="_Ref157308768"/>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117</w:t>
      </w:r>
      <w:r w:rsidR="0045564E">
        <w:rPr>
          <w:noProof/>
        </w:rPr>
        <w:fldChar w:fldCharType="end"/>
      </w:r>
      <w:bookmarkEnd w:id="1067"/>
      <w:r w:rsidRPr="00084655">
        <w:t>: GER files split into target and reference spectra (left) and report showing target and reference spectra (right)</w:t>
      </w:r>
    </w:p>
    <w:p w:rsidR="002A0FFE" w:rsidRPr="00084655" w:rsidRDefault="002A0FFE" w:rsidP="00207647">
      <w:pPr>
        <w:pStyle w:val="Body"/>
      </w:pPr>
      <w:r w:rsidRPr="00084655">
        <w:t xml:space="preserve">Targets and references are linked internally by a datalink on spectrum level (cf. </w:t>
      </w:r>
      <w:r w:rsidR="0045564E">
        <w:fldChar w:fldCharType="begin"/>
      </w:r>
      <w:r w:rsidR="00625CA9">
        <w:instrText xml:space="preserve"> </w:instrText>
      </w:r>
      <w:r w:rsidR="00567E0A">
        <w:instrText>REF</w:instrText>
      </w:r>
      <w:r w:rsidR="00625CA9">
        <w:instrText xml:space="preserve"> _Ref153677830 \r \h </w:instrText>
      </w:r>
      <w:r w:rsidR="0045564E">
        <w:fldChar w:fldCharType="separate"/>
      </w:r>
      <w:r w:rsidR="00245196">
        <w:t>4.7</w:t>
      </w:r>
      <w:r w:rsidR="0045564E">
        <w:fldChar w:fldCharType="end"/>
      </w:r>
      <w:r w:rsidRPr="00084655">
        <w:t xml:space="preserve">). Open the Metadata Editor and display the spectrum data for one of the GER target spectra. Note that a link referring to the reference spectrum of the type Spectralon has been created (cf. </w:t>
      </w:r>
      <w:r w:rsidR="0045564E">
        <w:fldChar w:fldCharType="begin"/>
      </w:r>
      <w:r w:rsidR="00625CA9">
        <w:instrText xml:space="preserve"> </w:instrText>
      </w:r>
      <w:r w:rsidR="00567E0A">
        <w:instrText>REF</w:instrText>
      </w:r>
      <w:r w:rsidR="00625CA9">
        <w:instrText xml:space="preserve"> _Ref157336164 \h </w:instrText>
      </w:r>
      <w:r w:rsidR="0045564E">
        <w:fldChar w:fldCharType="separate"/>
      </w:r>
      <w:r w:rsidR="00245196" w:rsidRPr="00084655">
        <w:t xml:space="preserve">Figure </w:t>
      </w:r>
      <w:r w:rsidR="00245196">
        <w:rPr>
          <w:noProof/>
        </w:rPr>
        <w:t>118</w:t>
      </w:r>
      <w:r w:rsidR="0045564E">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2"/>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8" w:name="_Ref157336164"/>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118</w:t>
      </w:r>
      <w:r w:rsidR="0045564E">
        <w:rPr>
          <w:noProof/>
        </w:rPr>
        <w:fldChar w:fldCharType="end"/>
      </w:r>
      <w:bookmarkEnd w:id="1068"/>
      <w:r w:rsidRPr="00084655">
        <w:t>: Automatically created link between target and reference spectra</w:t>
      </w:r>
    </w:p>
    <w:p w:rsidR="002A0FFE" w:rsidRPr="00084655" w:rsidRDefault="002A0FFE" w:rsidP="00306258">
      <w:pPr>
        <w:pStyle w:val="Heading2"/>
      </w:pPr>
      <w:bookmarkStart w:id="1069" w:name="_Toc355280433"/>
      <w:bookmarkStart w:id="1070" w:name="_Toc357598145"/>
      <w:r w:rsidRPr="00084655">
        <w:t>Part 3: Directional Data</w:t>
      </w:r>
      <w:bookmarkEnd w:id="1069"/>
      <w:bookmarkEnd w:id="1070"/>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245196">
          <w:t>6.4</w:t>
        </w:r>
      </w:fldSimple>
      <w:r w:rsidRPr="00084655">
        <w:t xml:space="preserve">, </w:t>
      </w:r>
      <w:fldSimple w:instr=" REF _Ref153794251 \r \h  \* MERGEFORMAT ">
        <w:r w:rsidR="00245196">
          <w:t>1.1</w:t>
        </w:r>
      </w:fldSimple>
      <w:r w:rsidRPr="00084655">
        <w:t xml:space="preserve">, </w:t>
      </w:r>
      <w:fldSimple w:instr=" REF _Ref157236952 \r \h  \* MERGEFORMAT ">
        <w:r w:rsidR="00245196">
          <w:t>6.11</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45564E"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45564E" w:rsidRPr="00084655">
        <w:fldChar w:fldCharType="separate"/>
      </w:r>
      <w:r w:rsidRPr="00084655">
        <w:rPr>
          <w:noProof/>
        </w:rPr>
        <w:t>(2007)</w:t>
      </w:r>
      <w:r w:rsidR="0045564E"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1071"/>
      <w:r w:rsidRPr="00084655">
        <w:t>’</w:t>
      </w:r>
      <w:commentRangeEnd w:id="1071"/>
      <w:r w:rsidR="006E4D6F">
        <w:rPr>
          <w:rStyle w:val="CommentReference"/>
        </w:rPr>
        <w:commentReference w:id="1071"/>
      </w:r>
      <w:r w:rsidRPr="00084655">
        <w:t>.</w:t>
      </w:r>
    </w:p>
    <w:p w:rsidR="002A0FFE" w:rsidRPr="00084655" w:rsidRDefault="002A0FFE" w:rsidP="00207647">
      <w:pPr>
        <w:pStyle w:val="Body"/>
      </w:pPr>
      <w:r w:rsidRPr="00084655">
        <w:t xml:space="preserve">In the Metadata Editor select the special function ‘Link targets to references’ (cf. </w:t>
      </w:r>
      <w:r w:rsidR="0045564E">
        <w:fldChar w:fldCharType="begin"/>
      </w:r>
      <w:r w:rsidR="00604510">
        <w:instrText xml:space="preserve"> REF _Ref153794273 \r \h  \* MERGEFORMAT </w:instrText>
      </w:r>
      <w:r w:rsidR="0045564E">
        <w:fldChar w:fldCharType="separate"/>
      </w:r>
      <w:r w:rsidR="00245196">
        <w:rPr>
          <w:b/>
          <w:bCs/>
          <w:lang w:val="en-US"/>
        </w:rPr>
        <w:t>Error! Reference source not found.</w:t>
      </w:r>
      <w:r w:rsidR="0045564E">
        <w:fldChar w:fldCharType="end"/>
      </w:r>
      <w:r w:rsidRPr="00084655">
        <w:t xml:space="preserve">). In the ‘Link Target to Reference’ dialog select the target and reference directories of the goniometer campaign as inputs (cf. </w:t>
      </w:r>
      <w:fldSimple w:instr=" REF _Ref157337315 \h  \* MERGEFORMAT ">
        <w:r w:rsidR="00245196" w:rsidRPr="00084655">
          <w:t xml:space="preserve">Figure </w:t>
        </w:r>
        <w:r w:rsidR="00245196">
          <w:rPr>
            <w:noProof/>
          </w:rPr>
          <w:t>119</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245196" w:rsidRPr="00084655">
          <w:t xml:space="preserve">Figure </w:t>
        </w:r>
        <w:r w:rsidR="00245196">
          <w:rPr>
            <w:noProof/>
          </w:rPr>
          <w:t>118</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1072" w:name="_Ref157337315"/>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119</w:t>
      </w:r>
      <w:r w:rsidR="0045564E">
        <w:rPr>
          <w:noProof/>
        </w:rPr>
        <w:fldChar w:fldCharType="end"/>
      </w:r>
      <w:bookmarkEnd w:id="1072"/>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4"/>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120</w:t>
      </w:r>
      <w:r w:rsidR="0045564E">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245196">
          <w:t>0</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245196" w:rsidRPr="00084655">
          <w:t xml:space="preserve">Figure </w:t>
        </w:r>
        <w:r w:rsidR="00245196">
          <w:rPr>
            <w:noProof/>
          </w:rPr>
          <w:t>121</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5"/>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3" w:name="_Ref157414092"/>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121</w:t>
      </w:r>
      <w:r w:rsidR="0045564E">
        <w:rPr>
          <w:noProof/>
        </w:rPr>
        <w:fldChar w:fldCharType="end"/>
      </w:r>
      <w:bookmarkEnd w:id="1073"/>
      <w:r w:rsidRPr="00084655">
        <w:t>: Applying a time shift to goniometer data</w:t>
      </w:r>
    </w:p>
    <w:p w:rsidR="002A0FFE" w:rsidRPr="00084655" w:rsidRDefault="002A0FFE" w:rsidP="00207647">
      <w:pPr>
        <w:pStyle w:val="Body"/>
      </w:pPr>
      <w:r w:rsidRPr="00084655">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245196" w:rsidRPr="00084655">
          <w:t xml:space="preserve">Figure </w:t>
        </w:r>
        <w:r w:rsidR="00245196">
          <w:rPr>
            <w:noProof/>
          </w:rPr>
          <w:t>122</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6"/>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4" w:name="_Ref157353028"/>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122</w:t>
      </w:r>
      <w:r w:rsidR="0045564E">
        <w:rPr>
          <w:noProof/>
        </w:rPr>
        <w:fldChar w:fldCharType="end"/>
      </w:r>
      <w:bookmarkEnd w:id="1074"/>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245196">
          <w:t>6.17</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245196" w:rsidRPr="00084655">
          <w:t xml:space="preserve">Figure </w:t>
        </w:r>
        <w:r w:rsidR="00245196">
          <w:rPr>
            <w:noProof/>
          </w:rPr>
          <w:t>123</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5" w:name="_Ref157354288"/>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123</w:t>
      </w:r>
      <w:r w:rsidR="0045564E">
        <w:rPr>
          <w:noProof/>
        </w:rPr>
        <w:fldChar w:fldCharType="end"/>
      </w:r>
      <w:bookmarkEnd w:id="1075"/>
      <w:r w:rsidRPr="00084655">
        <w:t>: Inserted gaps and resulting angles</w:t>
      </w:r>
    </w:p>
    <w:p w:rsidR="002A0FFE" w:rsidRPr="00084655" w:rsidRDefault="002A0FFE" w:rsidP="00207647">
      <w:pPr>
        <w:pStyle w:val="Body"/>
      </w:pPr>
      <w:r w:rsidRPr="00084655">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45564E">
        <w:fldChar w:fldCharType="begin"/>
      </w:r>
      <w:r w:rsidR="00625CA9">
        <w:instrText xml:space="preserve"> </w:instrText>
      </w:r>
      <w:r w:rsidR="00567E0A">
        <w:instrText>REF</w:instrText>
      </w:r>
      <w:r w:rsidR="00625CA9">
        <w:instrText xml:space="preserve"> _Ref157354867 \h </w:instrText>
      </w:r>
      <w:r w:rsidR="0045564E">
        <w:fldChar w:fldCharType="separate"/>
      </w:r>
      <w:r w:rsidR="00245196" w:rsidRPr="00084655">
        <w:t xml:space="preserve">Figure </w:t>
      </w:r>
      <w:r w:rsidR="00245196">
        <w:rPr>
          <w:noProof/>
        </w:rPr>
        <w:t>124</w:t>
      </w:r>
      <w:r w:rsidR="0045564E">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8"/>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6" w:name="_Ref157354867"/>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124</w:t>
      </w:r>
      <w:r w:rsidR="0045564E">
        <w:rPr>
          <w:noProof/>
        </w:rPr>
        <w:fldChar w:fldCharType="end"/>
      </w:r>
      <w:bookmarkEnd w:id="1076"/>
      <w:r w:rsidRPr="00084655">
        <w:t>: Calculated sensor zenith and azimuth angles</w:t>
      </w:r>
    </w:p>
    <w:p w:rsidR="007576C5" w:rsidRDefault="007576C5" w:rsidP="00306258">
      <w:pPr>
        <w:pStyle w:val="Heading2"/>
      </w:pPr>
      <w:bookmarkStart w:id="1077" w:name="_Toc355280434"/>
      <w:bookmarkStart w:id="1078" w:name="_Toc357598146"/>
      <w:r>
        <w:t>Part 4: Data</w:t>
      </w:r>
      <w:r w:rsidR="00AF5843">
        <w:t xml:space="preserve"> Querying,</w:t>
      </w:r>
      <w:r>
        <w:t xml:space="preserve"> Processing</w:t>
      </w:r>
      <w:r w:rsidR="00205E4B">
        <w:t xml:space="preserve"> and Exploration</w:t>
      </w:r>
      <w:bookmarkEnd w:id="1077"/>
      <w:bookmarkEnd w:id="1078"/>
    </w:p>
    <w:p w:rsidR="00A855D7" w:rsidRDefault="00A855D7" w:rsidP="007D43F6">
      <w:pPr>
        <w:pStyle w:val="Heading3"/>
      </w:pPr>
      <w:bookmarkStart w:id="1079" w:name="_Toc355280435"/>
      <w:bookmarkStart w:id="1080" w:name="_Toc357598147"/>
      <w:r>
        <w:t>Converting Radiances to Reflectances</w:t>
      </w:r>
      <w:bookmarkEnd w:id="1079"/>
      <w:bookmarkEnd w:id="1080"/>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245196">
          <w:t xml:space="preserve">Figure </w:t>
        </w:r>
        <w:r w:rsidR="00245196">
          <w:rPr>
            <w:noProof/>
          </w:rPr>
          <w:t>125</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1081" w:name="_Ref97866274"/>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125</w:t>
      </w:r>
      <w:r w:rsidR="0045564E">
        <w:rPr>
          <w:noProof/>
        </w:rPr>
        <w:fldChar w:fldCharType="end"/>
      </w:r>
      <w:bookmarkEnd w:id="1081"/>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45564E">
        <w:fldChar w:fldCharType="begin"/>
      </w:r>
      <w:r w:rsidR="003B10F3">
        <w:instrText xml:space="preserve"> </w:instrText>
      </w:r>
      <w:r w:rsidR="00567E0A">
        <w:instrText>REF</w:instrText>
      </w:r>
      <w:r w:rsidR="003B10F3">
        <w:instrText xml:space="preserve"> _Ref97868354 \h </w:instrText>
      </w:r>
      <w:r w:rsidR="0045564E">
        <w:fldChar w:fldCharType="separate"/>
      </w:r>
      <w:r w:rsidR="00245196">
        <w:t xml:space="preserve">Figure </w:t>
      </w:r>
      <w:r w:rsidR="00245196">
        <w:rPr>
          <w:noProof/>
        </w:rPr>
        <w:t>126</w:t>
      </w:r>
      <w:r w:rsidR="0045564E">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1082" w:name="_Ref97868354"/>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126</w:t>
      </w:r>
      <w:r w:rsidR="0045564E">
        <w:rPr>
          <w:noProof/>
        </w:rPr>
        <w:fldChar w:fldCharType="end"/>
      </w:r>
      <w:bookmarkEnd w:id="1082"/>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127</w:t>
      </w:r>
      <w:r w:rsidR="0045564E">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45564E">
        <w:fldChar w:fldCharType="begin"/>
      </w:r>
      <w:r>
        <w:instrText xml:space="preserve"> </w:instrText>
      </w:r>
      <w:r w:rsidR="00567E0A">
        <w:instrText>REF</w:instrText>
      </w:r>
      <w:r>
        <w:instrText xml:space="preserve"> _Ref97868840 \h </w:instrText>
      </w:r>
      <w:r w:rsidR="0045564E">
        <w:fldChar w:fldCharType="separate"/>
      </w:r>
      <w:r w:rsidR="00245196">
        <w:t xml:space="preserve">Figure </w:t>
      </w:r>
      <w:r w:rsidR="00245196">
        <w:rPr>
          <w:noProof/>
        </w:rPr>
        <w:t>128</w:t>
      </w:r>
      <w:r w:rsidR="0045564E">
        <w:fldChar w:fldCharType="end"/>
      </w:r>
      <w:r>
        <w:t>)</w:t>
      </w:r>
      <w:r w:rsidR="005B1A98">
        <w:t xml:space="preserve"> and choosing space number 0 as input space (</w:t>
      </w:r>
      <w:r w:rsidR="0045564E">
        <w:fldChar w:fldCharType="begin"/>
      </w:r>
      <w:r w:rsidR="005B1A98">
        <w:instrText xml:space="preserve"> </w:instrText>
      </w:r>
      <w:r w:rsidR="00567E0A">
        <w:instrText>REF</w:instrText>
      </w:r>
      <w:r w:rsidR="005B1A98">
        <w:instrText xml:space="preserve"> _Ref97868982 \h </w:instrText>
      </w:r>
      <w:r w:rsidR="0045564E">
        <w:fldChar w:fldCharType="separate"/>
      </w:r>
      <w:r w:rsidR="00245196">
        <w:t xml:space="preserve">Figure </w:t>
      </w:r>
      <w:r w:rsidR="00245196">
        <w:rPr>
          <w:noProof/>
        </w:rPr>
        <w:t>129</w:t>
      </w:r>
      <w:r w:rsidR="0045564E">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1083" w:name="_Ref97868840"/>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128</w:t>
      </w:r>
      <w:r w:rsidR="0045564E">
        <w:rPr>
          <w:noProof/>
        </w:rPr>
        <w:fldChar w:fldCharType="end"/>
      </w:r>
      <w:bookmarkEnd w:id="1083"/>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1084" w:name="_Ref97868982"/>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129</w:t>
      </w:r>
      <w:r w:rsidR="0045564E">
        <w:rPr>
          <w:noProof/>
        </w:rPr>
        <w:fldChar w:fldCharType="end"/>
      </w:r>
      <w:bookmarkEnd w:id="1084"/>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45564E">
        <w:fldChar w:fldCharType="begin"/>
      </w:r>
      <w:r>
        <w:instrText xml:space="preserve"> </w:instrText>
      </w:r>
      <w:r w:rsidR="00567E0A">
        <w:instrText>REF</w:instrText>
      </w:r>
      <w:r>
        <w:instrText xml:space="preserve"> _Ref97869178 \h </w:instrText>
      </w:r>
      <w:r w:rsidR="0045564E">
        <w:fldChar w:fldCharType="separate"/>
      </w:r>
      <w:r w:rsidR="00245196">
        <w:t xml:space="preserve">Figure </w:t>
      </w:r>
      <w:r w:rsidR="00245196">
        <w:rPr>
          <w:noProof/>
        </w:rPr>
        <w:t>130</w:t>
      </w:r>
      <w:r w:rsidR="0045564E">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1085" w:name="_Ref97869178"/>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130</w:t>
      </w:r>
      <w:r w:rsidR="0045564E">
        <w:rPr>
          <w:noProof/>
        </w:rPr>
        <w:fldChar w:fldCharType="end"/>
      </w:r>
      <w:bookmarkEnd w:id="1085"/>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245196">
          <w:t xml:space="preserve">Figure </w:t>
        </w:r>
        <w:r w:rsidR="00245196">
          <w:rPr>
            <w:noProof/>
          </w:rPr>
          <w:t>131</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1086" w:name="_Ref97869910"/>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131</w:t>
      </w:r>
      <w:r w:rsidR="0045564E">
        <w:rPr>
          <w:noProof/>
        </w:rPr>
        <w:fldChar w:fldCharType="end"/>
      </w:r>
      <w:bookmarkEnd w:id="1086"/>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45564E">
        <w:fldChar w:fldCharType="begin"/>
      </w:r>
      <w:r>
        <w:instrText xml:space="preserve"> </w:instrText>
      </w:r>
      <w:r w:rsidR="00567E0A">
        <w:instrText>REF</w:instrText>
      </w:r>
      <w:r>
        <w:instrText xml:space="preserve"> _Ref97870135 \h </w:instrText>
      </w:r>
      <w:r w:rsidR="0045564E">
        <w:fldChar w:fldCharType="separate"/>
      </w:r>
      <w:r w:rsidR="00245196">
        <w:t xml:space="preserve">Figure </w:t>
      </w:r>
      <w:r w:rsidR="00245196">
        <w:rPr>
          <w:noProof/>
        </w:rPr>
        <w:t>132</w:t>
      </w:r>
      <w:r w:rsidR="0045564E">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1087" w:name="_Ref97870135"/>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132</w:t>
      </w:r>
      <w:r w:rsidR="0045564E">
        <w:rPr>
          <w:noProof/>
        </w:rPr>
        <w:fldChar w:fldCharType="end"/>
      </w:r>
      <w:bookmarkEnd w:id="1087"/>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7D43F6">
      <w:pPr>
        <w:pStyle w:val="Heading3"/>
      </w:pPr>
      <w:bookmarkStart w:id="1088" w:name="_Toc355280436"/>
      <w:bookmarkStart w:id="1089" w:name="_Toc357598148"/>
      <w:r w:rsidRPr="00084655">
        <w:t>Data Queries</w:t>
      </w:r>
      <w:bookmarkEnd w:id="1088"/>
      <w:bookmarkEnd w:id="1089"/>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45564E">
        <w:fldChar w:fldCharType="begin"/>
      </w:r>
      <w:r w:rsidR="00A30B2D">
        <w:instrText xml:space="preserve"> REF _Ref157411748 \h </w:instrText>
      </w:r>
      <w:r w:rsidR="0045564E">
        <w:fldChar w:fldCharType="separate"/>
      </w:r>
      <w:r w:rsidR="00245196" w:rsidRPr="00084655">
        <w:t xml:space="preserve">Figure </w:t>
      </w:r>
      <w:r w:rsidR="00245196">
        <w:rPr>
          <w:noProof/>
        </w:rPr>
        <w:t>133</w:t>
      </w:r>
      <w:r w:rsidR="0045564E">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0" w:name="_Ref157411748"/>
      <w:r w:rsidRPr="00084655">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133</w:t>
      </w:r>
      <w:r w:rsidR="0045564E">
        <w:rPr>
          <w:noProof/>
        </w:rPr>
        <w:fldChar w:fldCharType="end"/>
      </w:r>
      <w:bookmarkEnd w:id="1090"/>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45564E">
        <w:fldChar w:fldCharType="begin"/>
      </w:r>
      <w:r w:rsidR="00A30B2D">
        <w:instrText xml:space="preserve"> REF _Ref97872534 \h </w:instrText>
      </w:r>
      <w:r w:rsidR="0045564E">
        <w:fldChar w:fldCharType="separate"/>
      </w:r>
      <w:r w:rsidR="00245196">
        <w:t xml:space="preserve">Figure </w:t>
      </w:r>
      <w:r w:rsidR="00245196">
        <w:rPr>
          <w:noProof/>
        </w:rPr>
        <w:t>134</w:t>
      </w:r>
      <w:r w:rsidR="0045564E">
        <w:fldChar w:fldCharType="end"/>
      </w:r>
      <w:r>
        <w:t xml:space="preserve">). </w:t>
      </w:r>
    </w:p>
    <w:p w:rsidR="004C4C99" w:rsidRPr="00EB49E0" w:rsidRDefault="004C4C99" w:rsidP="00EB49E0">
      <w:pPr>
        <w:pStyle w:val="Figure"/>
      </w:pPr>
      <w:r w:rsidRPr="00EB49E0">
        <w:rPr>
          <w:lang w:val="en-AU"/>
        </w:rPr>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1091" w:name="_Ref97872534"/>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134</w:t>
      </w:r>
      <w:r w:rsidR="0045564E">
        <w:rPr>
          <w:noProof/>
        </w:rPr>
        <w:fldChar w:fldCharType="end"/>
      </w:r>
      <w:bookmarkEnd w:id="1091"/>
      <w:r>
        <w:t>: Gonio Hemisphere Explorer connected to the input space</w:t>
      </w:r>
    </w:p>
    <w:p w:rsidR="004C4C99" w:rsidRDefault="004C4C99" w:rsidP="00A7583F">
      <w:pPr>
        <w:pStyle w:val="Body"/>
      </w:pPr>
      <w:r>
        <w:t>Press the ‘Run’ button of the Space Network Processor. A Gonio Hemisphere Explorer window will open (</w:t>
      </w:r>
      <w:r w:rsidR="0045564E">
        <w:fldChar w:fldCharType="begin"/>
      </w:r>
      <w:r w:rsidR="00A30B2D">
        <w:instrText xml:space="preserve"> REF _Ref97872779 \h </w:instrText>
      </w:r>
      <w:r w:rsidR="0045564E">
        <w:fldChar w:fldCharType="separate"/>
      </w:r>
      <w:r w:rsidR="00245196">
        <w:t xml:space="preserve">Figure </w:t>
      </w:r>
      <w:r w:rsidR="00245196">
        <w:rPr>
          <w:noProof/>
        </w:rPr>
        <w:t>135</w:t>
      </w:r>
      <w:r w:rsidR="0045564E">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0"/>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1092" w:name="_Ref97872779"/>
      <w:r>
        <w:t xml:space="preserve">Figure </w:t>
      </w:r>
      <w:r w:rsidR="0045564E">
        <w:fldChar w:fldCharType="begin"/>
      </w:r>
      <w:r w:rsidR="00FB7375">
        <w:instrText xml:space="preserve"> </w:instrText>
      </w:r>
      <w:r w:rsidR="00567E0A">
        <w:instrText>SEQ</w:instrText>
      </w:r>
      <w:r w:rsidR="00FB7375">
        <w:instrText xml:space="preserve"> Figure \* ARABIC </w:instrText>
      </w:r>
      <w:r w:rsidR="0045564E">
        <w:fldChar w:fldCharType="separate"/>
      </w:r>
      <w:r w:rsidR="00245196">
        <w:rPr>
          <w:noProof/>
        </w:rPr>
        <w:t>135</w:t>
      </w:r>
      <w:r w:rsidR="0045564E">
        <w:rPr>
          <w:noProof/>
        </w:rPr>
        <w:fldChar w:fldCharType="end"/>
      </w:r>
      <w:bookmarkEnd w:id="1092"/>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EC7A09" w:rsidRDefault="00EC7A09" w:rsidP="00EC7A09">
      <w:pPr>
        <w:pStyle w:val="Body"/>
      </w:pPr>
      <w:bookmarkStart w:id="1093" w:name="_Toc355280441"/>
      <w:bookmarkStart w:id="1094" w:name="_Ref356556507"/>
      <w:bookmarkStart w:id="1095" w:name="_Ref356556512"/>
    </w:p>
    <w:p w:rsidR="00BB33C3" w:rsidRDefault="00BB33C3" w:rsidP="00BB33C3">
      <w:pPr>
        <w:pStyle w:val="Heading1"/>
      </w:pPr>
      <w:bookmarkStart w:id="1096" w:name="_Toc357598149"/>
      <w:bookmarkStart w:id="1097" w:name="_Ref357606881"/>
      <w:bookmarkStart w:id="1098" w:name="_Ref357606885"/>
      <w:r>
        <w:t>References</w:t>
      </w:r>
      <w:bookmarkEnd w:id="1093"/>
      <w:bookmarkEnd w:id="1094"/>
      <w:bookmarkEnd w:id="1095"/>
      <w:bookmarkEnd w:id="1096"/>
      <w:bookmarkEnd w:id="1097"/>
      <w:bookmarkEnd w:id="1098"/>
    </w:p>
    <w:p w:rsidR="007D41EC" w:rsidRDefault="0045564E" w:rsidP="007D41EC">
      <w:pPr>
        <w:pStyle w:val="Bibliography"/>
        <w:rPr>
          <w:noProof/>
        </w:rPr>
      </w:pPr>
      <w:r>
        <w:fldChar w:fldCharType="begin"/>
      </w:r>
      <w:r w:rsidR="00BB33C3">
        <w:rPr>
          <w:lang w:val="en-AU"/>
        </w:rPr>
        <w:instrText xml:space="preserve"> BIBLIOGRAPHY  \l 3081 </w:instrText>
      </w:r>
      <w:r>
        <w:fldChar w:fldCharType="separate"/>
      </w:r>
      <w:r w:rsidR="007D41EC">
        <w:rPr>
          <w:noProof/>
        </w:rPr>
        <w:t xml:space="preserve">Astronomical Applications Department of the U.S. Naval Observatory, 2003. </w:t>
      </w:r>
      <w:r w:rsidR="007D41EC">
        <w:rPr>
          <w:i/>
          <w:iCs/>
          <w:noProof/>
        </w:rPr>
        <w:t xml:space="preserve">Universal Time. </w:t>
      </w:r>
      <w:r w:rsidR="007D41EC">
        <w:rPr>
          <w:noProof/>
        </w:rPr>
        <w:t xml:space="preserve">[Online] </w:t>
      </w:r>
      <w:r w:rsidR="007D41EC">
        <w:rPr>
          <w:noProof/>
        </w:rPr>
        <w:br/>
        <w:t xml:space="preserve">Available at: </w:t>
      </w:r>
      <w:r w:rsidR="007D41EC">
        <w:rPr>
          <w:noProof/>
          <w:u w:val="single"/>
        </w:rPr>
        <w:t>http://aa.usno.navy.mil/faq/docs/UT.php</w:t>
      </w:r>
      <w:r w:rsidR="007D41EC">
        <w:rPr>
          <w:noProof/>
        </w:rPr>
        <w:br/>
        <w:t>[Accessed 1 May 2013].</w:t>
      </w:r>
    </w:p>
    <w:p w:rsidR="007D41EC" w:rsidRDefault="007D41EC" w:rsidP="007D41EC">
      <w:pPr>
        <w:pStyle w:val="Bibliography"/>
        <w:rPr>
          <w:noProof/>
        </w:rPr>
      </w:pPr>
      <w:r>
        <w:rPr>
          <w:noProof/>
        </w:rPr>
        <w:t xml:space="preserve">Australia Bureau of Statistics %%% or ASA?,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7D41EC" w:rsidRDefault="007D41EC" w:rsidP="007D41EC">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7D41EC" w:rsidRDefault="007D41EC" w:rsidP="007D41EC">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7D41EC" w:rsidRDefault="007D41EC" w:rsidP="007D41EC">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7D41EC" w:rsidRDefault="007D41EC" w:rsidP="007D41EC">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7D41EC" w:rsidRDefault="007D41EC" w:rsidP="007D41EC">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7D41EC" w:rsidRDefault="007D41EC" w:rsidP="007D41EC">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7D41EC" w:rsidRDefault="007D41EC" w:rsidP="007D41EC">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7D41EC" w:rsidRDefault="007D41EC" w:rsidP="007D41EC">
      <w:pPr>
        <w:pStyle w:val="Bibliography"/>
        <w:rPr>
          <w:noProof/>
        </w:rPr>
      </w:pPr>
      <w:r>
        <w:rPr>
          <w:noProof/>
        </w:rPr>
        <w:t xml:space="preserve">Hüni, A. et al., 2007. </w:t>
      </w:r>
      <w:r>
        <w:rPr>
          <w:i/>
          <w:iCs/>
          <w:noProof/>
        </w:rPr>
        <w:t xml:space="preserve">Metadata of Spectral Data Collections. </w:t>
      </w:r>
      <w:r>
        <w:rPr>
          <w:noProof/>
        </w:rPr>
        <w:t>Bruges, Belgium, s.n.</w:t>
      </w:r>
    </w:p>
    <w:p w:rsidR="007D41EC" w:rsidRDefault="007D41EC" w:rsidP="007D41EC">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7D41EC" w:rsidRDefault="007D41EC" w:rsidP="007D41EC">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7D41EC" w:rsidRDefault="007D41EC" w:rsidP="007D41EC">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7D41EC" w:rsidRDefault="007D41EC" w:rsidP="007D41EC">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7D41EC" w:rsidRDefault="007D41EC" w:rsidP="007D41EC">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7D41EC" w:rsidRDefault="007D41EC" w:rsidP="007D41EC">
      <w:pPr>
        <w:pStyle w:val="Bibliography"/>
        <w:rPr>
          <w:noProof/>
        </w:rPr>
      </w:pPr>
      <w:r>
        <w:rPr>
          <w:noProof/>
        </w:rPr>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7D41EC" w:rsidRDefault="007D41EC" w:rsidP="007D41EC">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7D41EC" w:rsidRDefault="007D41EC" w:rsidP="007D41EC">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BB33C3" w:rsidRPr="00BB33C3" w:rsidRDefault="0045564E" w:rsidP="007D41EC">
      <w:pPr>
        <w:pStyle w:val="Bibliography"/>
      </w:pPr>
      <w:r>
        <w:fldChar w:fldCharType="end"/>
      </w:r>
    </w:p>
    <w:p w:rsidR="00DE79D5" w:rsidRPr="00084655" w:rsidRDefault="0098760F" w:rsidP="00EC7A09">
      <w:pPr>
        <w:pStyle w:val="Heading1"/>
      </w:pPr>
      <w:bookmarkStart w:id="1099" w:name="_Toc355280442"/>
      <w:bookmarkStart w:id="1100" w:name="_Toc357598150"/>
      <w:r>
        <w:t xml:space="preserve">Document </w:t>
      </w:r>
      <w:r w:rsidR="00DE79D5" w:rsidRPr="00084655">
        <w:t>History</w:t>
      </w:r>
      <w:bookmarkEnd w:id="1099"/>
      <w:bookmarkEnd w:id="1100"/>
    </w:p>
    <w:tbl>
      <w:tblPr>
        <w:tblW w:w="0" w:type="auto"/>
        <w:tblLayout w:type="fixed"/>
        <w:tblCellMar>
          <w:left w:w="70" w:type="dxa"/>
          <w:right w:w="70" w:type="dxa"/>
        </w:tblCellMar>
        <w:tblLook w:val="000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Added spectral plot</w:t>
            </w:r>
            <w:r w:rsidR="00245196">
              <w:t>,</w:t>
            </w:r>
            <w:r w:rsidRPr="00084655">
              <w:t xml:space="preserve"> campaign export</w:t>
            </w:r>
            <w:r w:rsidR="00245196">
              <w:t>, metadata editor ehnacements.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campaign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Added instrument settings</w:t>
            </w:r>
            <w:r w:rsidR="00CB7B75">
              <w:t>, metadata enhancements, time selection, SVC-HR1024 instrument, instrument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upport, generic metadata, target-reference link improvements, metadata editor enhancements, ASD binary file format, metadata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query builder/hierarchy browser split, space processing improvements, mixed directory data loading, UniSpec file loader, SPECPR file loader.</w:t>
            </w:r>
            <w:bookmarkStart w:id="1101" w:name="_GoBack"/>
            <w:bookmarkEnd w:id="1101"/>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DF1159">
            <w:pPr>
              <w:pStyle w:val="texte1"/>
              <w:keepNext/>
              <w:keepLines/>
              <w:ind w:left="0"/>
              <w:rPr>
                <w:lang w:val="en-GB"/>
              </w:rPr>
            </w:pPr>
            <w:r>
              <w:rPr>
                <w:lang w:val="en-GB"/>
              </w:rPr>
              <w:t xml:space="preserve">UOW/Intersect overhaul: </w:t>
            </w:r>
            <w:r w:rsidR="00245196">
              <w:rPr>
                <w:lang w:val="en-GB"/>
              </w:rPr>
              <w:t>Database now re</w:t>
            </w:r>
            <w:r>
              <w:rPr>
                <w:lang w:val="en-GB"/>
              </w:rPr>
              <w:t xml:space="preserve">ferenced via HTTP front end, ANDS Collection export, </w:t>
            </w:r>
            <w:r w:rsidR="00DF1159">
              <w:rPr>
                <w:lang w:val="en-GB"/>
              </w:rPr>
              <w:t>%%%</w:t>
            </w:r>
          </w:p>
        </w:tc>
      </w:tr>
    </w:tbl>
    <w:p w:rsidR="00EC7A09" w:rsidRDefault="00EC7A09" w:rsidP="002E2195">
      <w:pPr>
        <w:pStyle w:val="Appendix1"/>
      </w:pPr>
      <w:bookmarkStart w:id="1102" w:name="_Ref353800559"/>
      <w:bookmarkStart w:id="1103" w:name="_Toc355280437"/>
      <w:bookmarkStart w:id="1104" w:name="_Toc357598151"/>
      <w:r>
        <w:t xml:space="preserve">Regular Expressions </w:t>
      </w:r>
      <w:bookmarkEnd w:id="1102"/>
      <w:r>
        <w:t>Tutorial</w:t>
      </w:r>
      <w:bookmarkEnd w:id="1103"/>
      <w:bookmarkEnd w:id="1104"/>
    </w:p>
    <w:p w:rsidR="00EC7A09" w:rsidRDefault="00EC7A09" w:rsidP="00EC7A09">
      <w:pPr>
        <w:pStyle w:val="Body"/>
      </w:pPr>
      <w:r>
        <w:t xml:space="preserve">Regular expressions are widely used </w:t>
      </w:r>
      <w:r w:rsidR="00A00BB6">
        <w:t xml:space="preserve">across the computer industry </w:t>
      </w:r>
      <w:r>
        <w:t>when 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81" w:history="1">
        <w:r>
          <w:rPr>
            <w:rStyle w:val="Hyperlink"/>
          </w:rPr>
          <w:t>http://docs.oracle.com/javase/tutorial/essential/regex/index.html</w:t>
        </w:r>
      </w:hyperlink>
      <w:r>
        <w:t>.</w:t>
      </w:r>
    </w:p>
    <w:p w:rsidR="00EC7A09" w:rsidRDefault="00EC7A09" w:rsidP="00EC7A09">
      <w:pPr>
        <w:pStyle w:val="Body"/>
      </w:pPr>
      <w:r>
        <w:t>The following is a quick summary of the most useful regular expression functions for Specchio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12"/>
        <w:gridCol w:w="506"/>
        <w:gridCol w:w="2827"/>
        <w:gridCol w:w="3809"/>
      </w:tblGrid>
      <w:tr w:rsidR="00EC7A0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 simple string containing no special characters will match that string, regardless of where within the target string it occurs.</w:t>
            </w:r>
          </w:p>
        </w:tc>
        <w:tc>
          <w:tcPr>
            <w:tcW w:w="0" w:type="auto"/>
          </w:tcPr>
          <w:p w:rsidR="00EC7A09" w:rsidRDefault="00EC7A09" w:rsidP="001A3E85">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EC7A0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beginning of the string.</w:t>
            </w:r>
          </w:p>
        </w:tc>
        <w:tc>
          <w:tcPr>
            <w:tcW w:w="0" w:type="auto"/>
          </w:tcPr>
          <w:p w:rsidR="00EC7A09" w:rsidRDefault="00EC7A09" w:rsidP="001A3E85">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EC7A0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end of the string.</w:t>
            </w:r>
          </w:p>
        </w:tc>
        <w:tc>
          <w:tcPr>
            <w:tcW w:w="0" w:type="auto"/>
          </w:tcPr>
          <w:p w:rsidR="00EC7A09" w:rsidRDefault="00EC7A09" w:rsidP="001A3E85">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EC7A0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EC7A0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EC7A0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EC7A0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EC7A0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EC7A09" w:rsidRDefault="00EC7A09" w:rsidP="001A3E85">
            <w:pPr>
              <w:pStyle w:val="TableText"/>
            </w:pPr>
            <w:r w:rsidRPr="00207647">
              <w:rPr>
                <w:rStyle w:val="CodeChar"/>
                <w:rFonts w:eastAsiaTheme="minorEastAsia"/>
              </w:rPr>
              <w:t>[0-9]</w:t>
            </w:r>
            <w:r>
              <w:t xml:space="preserve"> matches any digit.</w:t>
            </w:r>
          </w:p>
          <w:p w:rsidR="00EC7A09" w:rsidRDefault="00EC7A09" w:rsidP="001A3E85">
            <w:pPr>
              <w:pStyle w:val="TableText"/>
            </w:pPr>
            <w:r w:rsidRPr="00207647">
              <w:rPr>
                <w:rStyle w:val="CodeChar"/>
                <w:rFonts w:eastAsiaTheme="minorEastAsia"/>
              </w:rPr>
              <w:t>[a-z]</w:t>
            </w:r>
            <w:r>
              <w:t xml:space="preserve"> matches any letter.</w:t>
            </w:r>
          </w:p>
          <w:p w:rsidR="00EC7A09" w:rsidRDefault="00EC7A09" w:rsidP="001A3E85">
            <w:pPr>
              <w:pStyle w:val="TableText"/>
            </w:pPr>
            <w:r w:rsidRPr="00207647">
              <w:rPr>
                <w:rStyle w:val="CodeChar"/>
                <w:rFonts w:eastAsiaTheme="minorEastAsia"/>
              </w:rPr>
              <w:t>[a-z0-9]</w:t>
            </w:r>
            <w:r>
              <w:t xml:space="preserve"> matches any digit or letter.</w:t>
            </w:r>
          </w:p>
        </w:tc>
      </w:tr>
      <w:tr w:rsidR="00EC7A09" w:rsidTr="001A3E85">
        <w:trPr>
          <w:cantSplit/>
        </w:trPr>
        <w:tc>
          <w:tcPr>
            <w:tcW w:w="0" w:type="auto"/>
          </w:tcPr>
          <w:p w:rsidR="00EC7A09" w:rsidRDefault="00EC7A09" w:rsidP="001A3E85">
            <w:pPr>
              <w:pStyle w:val="TableText"/>
              <w:rPr>
                <w:lang w:val="en-AU"/>
              </w:rPr>
            </w:pPr>
            <w:r>
              <w:rPr>
                <w:lang w:val="en-AU"/>
              </w:rPr>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98760F">
              <w:rPr>
                <w:rStyle w:val="CodeChar"/>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EC7A0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EC7A09" w:rsidRDefault="00EC7A09" w:rsidP="001A3E85">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EC7A09" w:rsidRDefault="00EC7A09" w:rsidP="001A3E85">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EC7A09" w:rsidRDefault="00EC7A09" w:rsidP="001A3E85">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EC7A09" w:rsidRDefault="00EC7A09" w:rsidP="001A3E85">
            <w:pPr>
              <w:pStyle w:val="TableText"/>
            </w:pPr>
            <w:r w:rsidRPr="0098760F">
              <w:rPr>
                <w:rStyle w:val="CodeChar"/>
                <w:rFonts w:eastAsiaTheme="minorEastAsia"/>
              </w:rPr>
              <w:t>\.+</w:t>
            </w:r>
            <w:r>
              <w:t xml:space="preserve"> will match any run of periods.</w:t>
            </w:r>
          </w:p>
          <w:p w:rsidR="00EC7A09" w:rsidRDefault="00EC7A09" w:rsidP="001A3E85">
            <w:pPr>
              <w:pStyle w:val="TableText"/>
            </w:pPr>
            <w:r w:rsidRPr="0098760F">
              <w:rPr>
                <w:rStyle w:val="CodeChar"/>
                <w:rFonts w:eastAsiaTheme="minorEastAsia"/>
              </w:rPr>
              <w:t>[0-9]+</w:t>
            </w:r>
            <w:r>
              <w:t xml:space="preserve"> will match any integer number.</w:t>
            </w:r>
          </w:p>
          <w:p w:rsidR="00EC7A09" w:rsidRDefault="00EC7A09" w:rsidP="001A3E85">
            <w:pPr>
              <w:pStyle w:val="TableText"/>
            </w:pPr>
            <w:r w:rsidRPr="0098760F">
              <w:rPr>
                <w:rStyle w:val="CodeChar"/>
                <w:rFonts w:eastAsiaTheme="minorEastAsia"/>
              </w:rPr>
              <w:t>[0-9]+\.[0-9]*</w:t>
            </w:r>
            <w:r>
              <w:t xml:space="preserve"> will match any number with a decimal point.</w:t>
            </w:r>
          </w:p>
        </w:tc>
      </w:tr>
    </w:tbl>
    <w:p w:rsidR="002A0FFE" w:rsidRDefault="00256F45" w:rsidP="00256F45">
      <w:pPr>
        <w:pStyle w:val="Appendix1"/>
      </w:pPr>
      <w:bookmarkStart w:id="1105" w:name="_Ref357589894"/>
      <w:bookmarkStart w:id="1106" w:name="_Toc357598152"/>
      <w:r>
        <w:t>Predefined Manufacturer Table</w:t>
      </w:r>
      <w:bookmarkEnd w:id="1105"/>
      <w:bookmarkEnd w:id="1106"/>
    </w:p>
    <w:p w:rsidR="00256F45" w:rsidRDefault="00256F45" w:rsidP="00571329">
      <w:pPr>
        <w:pStyle w:val="Figure"/>
      </w:pPr>
      <w:r w:rsidRPr="00256F45">
        <w:rPr>
          <w:lang w:val="en-AU"/>
        </w:rPr>
        <w:drawing>
          <wp:inline distT="0" distB="0" distL="0" distR="0">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1107" w:name="_Toc357598153"/>
      <w:r>
        <w:t>Predefined Sensor Table</w:t>
      </w:r>
      <w:bookmarkEnd w:id="1107"/>
    </w:p>
    <w:p w:rsidR="00571329" w:rsidRDefault="00571329" w:rsidP="00571329">
      <w:pPr>
        <w:pStyle w:val="Figure"/>
      </w:pPr>
      <w:r>
        <w:rPr>
          <w:lang w:val="en-AU"/>
        </w:rPr>
        <w:drawing>
          <wp:inline distT="0" distB="0" distL="0" distR="0">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E47832">
      <w:headerReference w:type="default" r:id="rId184"/>
      <w:footerReference w:type="default" r:id="rId185"/>
      <w:headerReference w:type="first" r:id="rId186"/>
      <w:footerReference w:type="first" r:id="rId187"/>
      <w:type w:val="continuous"/>
      <w:pgSz w:w="11907" w:h="16840" w:code="9"/>
      <w:pgMar w:top="1394" w:right="1134" w:bottom="1701" w:left="1418" w:header="720" w:footer="598"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2" w:author="Daniel Kükenbrink" w:date="2013-04-29T11:17:00Z" w:initials="DK">
    <w:p w:rsidR="00245196" w:rsidRDefault="00245196" w:rsidP="00821767">
      <w:pPr>
        <w:pStyle w:val="CommentText"/>
      </w:pPr>
      <w:r>
        <w:rPr>
          <w:rStyle w:val="CommentReference"/>
        </w:rPr>
        <w:annotationRef/>
      </w:r>
      <w:r>
        <w:t>I did not find this in my java build path</w:t>
      </w:r>
    </w:p>
  </w:comment>
  <w:comment w:id="33" w:author="Daniel Kükenbrink" w:date="2013-04-29T11:17:00Z" w:initials="DK">
    <w:p w:rsidR="00245196" w:rsidRDefault="00245196" w:rsidP="00821767">
      <w:pPr>
        <w:pStyle w:val="CommentText"/>
      </w:pPr>
      <w:r>
        <w:rPr>
          <w:rStyle w:val="CommentReference"/>
        </w:rPr>
        <w:annotationRef/>
      </w:r>
      <w:r>
        <w:t>Not sure if jhdf4obj.jar is needed?! Probably not</w:t>
      </w:r>
    </w:p>
  </w:comment>
  <w:comment w:id="34" w:author="Daniel Kükenbrink" w:date="2013-04-29T11:17:00Z" w:initials="DK">
    <w:p w:rsidR="00245196" w:rsidRDefault="00245196" w:rsidP="00821767">
      <w:pPr>
        <w:pStyle w:val="CommentText"/>
      </w:pPr>
      <w:r>
        <w:rPr>
          <w:rStyle w:val="CommentReference"/>
        </w:rPr>
        <w:annotationRef/>
      </w:r>
      <w:r>
        <w:t>Where to put the information about how to the native library location for the hdf-jar files?</w:t>
      </w:r>
    </w:p>
  </w:comment>
  <w:comment w:id="1071" w:author="Daniel Kükenbrink" w:date="2013-04-18T22:06:00Z" w:initials="DK">
    <w:p w:rsidR="00245196" w:rsidRDefault="00245196">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5A05" w:rsidRDefault="00C15A05">
      <w:r>
        <w:separator/>
      </w:r>
    </w:p>
  </w:endnote>
  <w:endnote w:type="continuationSeparator" w:id="0">
    <w:p w:rsidR="00C15A05" w:rsidRDefault="00C15A0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ＭＳ 明朝">
    <w:altName w:val="MS Mincho"/>
    <w:charset w:val="4E"/>
    <w:family w:val="auto"/>
    <w:pitch w:val="variable"/>
    <w:sig w:usb0="00000000" w:usb1="08070000" w:usb2="00000010" w:usb3="00000000" w:csb0="0002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ＭＳ ゴシック">
    <w:altName w:val="MS Mincho"/>
    <w:charset w:val="4E"/>
    <w:family w:val="auto"/>
    <w:pitch w:val="variable"/>
    <w:sig w:usb0="00000000"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5196" w:rsidRDefault="00245196">
    <w:pPr>
      <w:pStyle w:val="Footer"/>
      <w:tabs>
        <w:tab w:val="clear" w:pos="7938"/>
        <w:tab w:val="right" w:pos="8789"/>
      </w:tabs>
    </w:pPr>
    <w:fldSimple w:instr="FILENAME ">
      <w:r>
        <w:rPr>
          <w:noProof/>
        </w:rPr>
        <w:t>SPECCHIO_UserGuide.docx</w:t>
      </w:r>
    </w:fldSimple>
  </w:p>
  <w:p w:rsidR="00245196" w:rsidRDefault="00245196" w:rsidP="00E47832">
    <w:pPr>
      <w:pStyle w:val="Footer"/>
      <w:tabs>
        <w:tab w:val="clear" w:pos="7938"/>
        <w:tab w:val="right" w:pos="9356"/>
      </w:tabs>
    </w:pPr>
    <w:r>
      <w:t xml:space="preserve">Version </w:t>
    </w:r>
    <w:fldSimple w:instr="REF VQS">
      <w:r>
        <w:rPr>
          <w:noProof/>
        </w:rPr>
        <w:t>3.0</w:t>
      </w:r>
    </w:fldSimple>
    <w:r>
      <w:t xml:space="preserve"> / </w:t>
    </w:r>
    <w:fldSimple w:instr="REF DD">
      <w:r>
        <w:rPr>
          <w:noProof/>
        </w:rPr>
        <w:t>21.05.2012</w:t>
      </w:r>
    </w:fldSimple>
    <w:r>
      <w:tab/>
    </w:r>
    <w:r>
      <w:tab/>
      <w:t>Pag</w:t>
    </w:r>
    <w:r w:rsidRPr="008030FC">
      <w:t xml:space="preserve">e </w:t>
    </w:r>
    <w:fldSimple w:instr="PAGE">
      <w:r w:rsidR="00C15A05">
        <w:rPr>
          <w:noProof/>
        </w:rPr>
        <w:t>1</w:t>
      </w:r>
    </w:fldSimple>
    <w:r w:rsidRPr="008030FC">
      <w:t xml:space="preserve"> </w:t>
    </w:r>
    <w:r>
      <w:t xml:space="preserve">of </w:t>
    </w:r>
    <w:fldSimple w:instr="NUMPAGES ">
      <w:r w:rsidR="00C15A05">
        <w:rPr>
          <w:noProof/>
        </w:rPr>
        <w:t>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5196" w:rsidRDefault="00245196">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5A05" w:rsidRDefault="00C15A05">
      <w:r>
        <w:separator/>
      </w:r>
    </w:p>
  </w:footnote>
  <w:footnote w:type="continuationSeparator" w:id="0">
    <w:p w:rsidR="00C15A05" w:rsidRDefault="00C15A0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5196" w:rsidRDefault="00245196" w:rsidP="00E47832">
    <w:pPr>
      <w:pStyle w:val="Heade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245196">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t>User Guide</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5196" w:rsidRDefault="00245196">
    <w:pPr>
      <w:framePr w:w="3255" w:h="992" w:wrap="notBeside" w:vAnchor="text" w:hAnchor="margin" w:y="1"/>
    </w:pPr>
  </w:p>
  <w:p w:rsidR="00245196" w:rsidRDefault="00245196">
    <w:pPr>
      <w:framePr w:w="3255" w:h="992" w:wrap="notBeside" w:vAnchor="text" w:hAnchor="margin" w:y="1"/>
    </w:pPr>
  </w:p>
  <w:p w:rsidR="00245196" w:rsidRDefault="00245196">
    <w:pPr>
      <w:rPr>
        <w:sz w:val="28"/>
        <w:szCs w:val="28"/>
      </w:rPr>
    </w:pPr>
    <w:r>
      <w:rPr>
        <w:sz w:val="28"/>
        <w:szCs w:val="28"/>
      </w:rPr>
      <w:t>Remote Sensing Laboratories</w:t>
    </w:r>
  </w:p>
  <w:p w:rsidR="00245196" w:rsidRDefault="00245196">
    <w:pPr>
      <w:rPr>
        <w:sz w:val="28"/>
        <w:szCs w:val="28"/>
      </w:rPr>
    </w:pPr>
    <w:r>
      <w:rPr>
        <w:sz w:val="28"/>
        <w:szCs w:val="28"/>
      </w:rPr>
      <w:t>Department of Geography</w:t>
    </w:r>
  </w:p>
  <w:p w:rsidR="00245196" w:rsidRPr="00192611" w:rsidRDefault="00245196">
    <w:pPr>
      <w:rPr>
        <w:sz w:val="28"/>
        <w:szCs w:val="28"/>
      </w:rPr>
    </w:pPr>
    <w:r>
      <w:rPr>
        <w:sz w:val="28"/>
        <w:szCs w:val="28"/>
      </w:rPr>
      <w:t>University of Zurich</w:t>
    </w:r>
  </w:p>
  <w:p w:rsidR="00245196" w:rsidRDefault="00245196">
    <w:pPr>
      <w:rPr>
        <w:sz w:val="36"/>
      </w:rPr>
    </w:pPr>
  </w:p>
  <w:p w:rsidR="00245196" w:rsidRDefault="00245196">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245196">
      <w:rPr>
        <w:b/>
        <w:noProof/>
      </w:rPr>
      <w:t>SPECCHIO</w:t>
    </w:r>
    <w:r>
      <w:rPr>
        <w:b/>
        <w:noProof/>
      </w:rPr>
      <w:fldChar w:fldCharType="end"/>
    </w:r>
  </w:p>
  <w:p w:rsidR="00245196" w:rsidRDefault="00245196">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8B59EA"/>
    <w:multiLevelType w:val="hybridMultilevel"/>
    <w:tmpl w:val="EB6E974E"/>
    <w:lvl w:ilvl="0" w:tplc="FA541F94">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8"/>
  </w:num>
  <w:num w:numId="3">
    <w:abstractNumId w:val="13"/>
  </w:num>
  <w:num w:numId="4">
    <w:abstractNumId w:val="14"/>
  </w:num>
  <w:num w:numId="5">
    <w:abstractNumId w:val="15"/>
  </w:num>
  <w:num w:numId="6">
    <w:abstractNumId w:val="1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num>
  <w:num w:numId="9">
    <w:abstractNumId w:val="6"/>
  </w:num>
  <w:num w:numId="10">
    <w:abstractNumId w:val="9"/>
  </w:num>
  <w:num w:numId="11">
    <w:abstractNumId w:val="2"/>
  </w:num>
  <w:num w:numId="12">
    <w:abstractNumId w:val="12"/>
  </w:num>
  <w:num w:numId="13">
    <w:abstractNumId w:val="4"/>
  </w:num>
  <w:num w:numId="14">
    <w:abstractNumId w:val="7"/>
  </w:num>
  <w:num w:numId="15">
    <w:abstractNumId w:val="5"/>
  </w:num>
  <w:num w:numId="16">
    <w:abstractNumId w:val="3"/>
  </w:num>
  <w:num w:numId="17">
    <w:abstractNumId w:val="11"/>
  </w:num>
  <w:num w:numId="18">
    <w:abstractNumId w:val="10"/>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3"/>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revisionView w:markup="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46082">
      <o:colormru v:ext="edit" colors="#f4f3ec"/>
      <o:colormenu v:ext="edit" fillcolor="#f4f3ec" strokecolor="#0070c0"/>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5032"/>
    <w:rsid w:val="00016B67"/>
    <w:rsid w:val="00016E20"/>
    <w:rsid w:val="00017673"/>
    <w:rsid w:val="000255E5"/>
    <w:rsid w:val="00027485"/>
    <w:rsid w:val="0003320B"/>
    <w:rsid w:val="0003650F"/>
    <w:rsid w:val="000400EA"/>
    <w:rsid w:val="00041695"/>
    <w:rsid w:val="00042627"/>
    <w:rsid w:val="00043400"/>
    <w:rsid w:val="00043D2A"/>
    <w:rsid w:val="00052300"/>
    <w:rsid w:val="00052D06"/>
    <w:rsid w:val="000548B3"/>
    <w:rsid w:val="0006292A"/>
    <w:rsid w:val="00062D77"/>
    <w:rsid w:val="00065836"/>
    <w:rsid w:val="00065A8E"/>
    <w:rsid w:val="00066298"/>
    <w:rsid w:val="00066384"/>
    <w:rsid w:val="00067105"/>
    <w:rsid w:val="0007175F"/>
    <w:rsid w:val="0007393B"/>
    <w:rsid w:val="0007482B"/>
    <w:rsid w:val="000758C5"/>
    <w:rsid w:val="00075C80"/>
    <w:rsid w:val="000774F2"/>
    <w:rsid w:val="0008201A"/>
    <w:rsid w:val="000838C4"/>
    <w:rsid w:val="00085B0D"/>
    <w:rsid w:val="00086FDC"/>
    <w:rsid w:val="000874EE"/>
    <w:rsid w:val="000877F1"/>
    <w:rsid w:val="000905CA"/>
    <w:rsid w:val="00090A5F"/>
    <w:rsid w:val="000959EF"/>
    <w:rsid w:val="0009755C"/>
    <w:rsid w:val="000A07A9"/>
    <w:rsid w:val="000A0BF5"/>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1DE8"/>
    <w:rsid w:val="0012487E"/>
    <w:rsid w:val="00125A0E"/>
    <w:rsid w:val="00126294"/>
    <w:rsid w:val="001265C9"/>
    <w:rsid w:val="001310CE"/>
    <w:rsid w:val="001329BB"/>
    <w:rsid w:val="001337AF"/>
    <w:rsid w:val="00133A34"/>
    <w:rsid w:val="001361E8"/>
    <w:rsid w:val="00141131"/>
    <w:rsid w:val="001417E3"/>
    <w:rsid w:val="00142473"/>
    <w:rsid w:val="0014777F"/>
    <w:rsid w:val="00151B64"/>
    <w:rsid w:val="00152B61"/>
    <w:rsid w:val="00153AAA"/>
    <w:rsid w:val="00155FA4"/>
    <w:rsid w:val="001572A2"/>
    <w:rsid w:val="00157B6F"/>
    <w:rsid w:val="00161874"/>
    <w:rsid w:val="00163196"/>
    <w:rsid w:val="00163936"/>
    <w:rsid w:val="00170A8D"/>
    <w:rsid w:val="001761E4"/>
    <w:rsid w:val="001810F6"/>
    <w:rsid w:val="0018135B"/>
    <w:rsid w:val="00182987"/>
    <w:rsid w:val="001846DE"/>
    <w:rsid w:val="00184B5A"/>
    <w:rsid w:val="00185AD4"/>
    <w:rsid w:val="001866F7"/>
    <w:rsid w:val="0019048D"/>
    <w:rsid w:val="00190D9D"/>
    <w:rsid w:val="001941F1"/>
    <w:rsid w:val="00195485"/>
    <w:rsid w:val="00195F1E"/>
    <w:rsid w:val="001A05D9"/>
    <w:rsid w:val="001A3AD1"/>
    <w:rsid w:val="001A3E85"/>
    <w:rsid w:val="001A42EB"/>
    <w:rsid w:val="001B1819"/>
    <w:rsid w:val="001B3A12"/>
    <w:rsid w:val="001B6174"/>
    <w:rsid w:val="001B763C"/>
    <w:rsid w:val="001C5A74"/>
    <w:rsid w:val="001C6618"/>
    <w:rsid w:val="001D236D"/>
    <w:rsid w:val="001D26D4"/>
    <w:rsid w:val="001D57A4"/>
    <w:rsid w:val="001E298F"/>
    <w:rsid w:val="001E37BC"/>
    <w:rsid w:val="001E3B63"/>
    <w:rsid w:val="001E5C3C"/>
    <w:rsid w:val="001E65B1"/>
    <w:rsid w:val="001E70D6"/>
    <w:rsid w:val="001F51CB"/>
    <w:rsid w:val="001F5344"/>
    <w:rsid w:val="001F5FAB"/>
    <w:rsid w:val="00204599"/>
    <w:rsid w:val="002047CA"/>
    <w:rsid w:val="00204DEB"/>
    <w:rsid w:val="00205E4B"/>
    <w:rsid w:val="00207647"/>
    <w:rsid w:val="002100B4"/>
    <w:rsid w:val="00212F46"/>
    <w:rsid w:val="00213E8E"/>
    <w:rsid w:val="00214C9E"/>
    <w:rsid w:val="002162D7"/>
    <w:rsid w:val="002175E1"/>
    <w:rsid w:val="002237E8"/>
    <w:rsid w:val="00224EB6"/>
    <w:rsid w:val="0022783A"/>
    <w:rsid w:val="00227A50"/>
    <w:rsid w:val="00233900"/>
    <w:rsid w:val="00235191"/>
    <w:rsid w:val="002415EF"/>
    <w:rsid w:val="00243D76"/>
    <w:rsid w:val="00244E28"/>
    <w:rsid w:val="00245196"/>
    <w:rsid w:val="00245A33"/>
    <w:rsid w:val="00254A05"/>
    <w:rsid w:val="00255BE8"/>
    <w:rsid w:val="0025635E"/>
    <w:rsid w:val="00256F45"/>
    <w:rsid w:val="002574CB"/>
    <w:rsid w:val="002601B8"/>
    <w:rsid w:val="002618F4"/>
    <w:rsid w:val="002645A6"/>
    <w:rsid w:val="002677CF"/>
    <w:rsid w:val="00267C8A"/>
    <w:rsid w:val="002767D2"/>
    <w:rsid w:val="00281427"/>
    <w:rsid w:val="0028286B"/>
    <w:rsid w:val="00283170"/>
    <w:rsid w:val="00284DC7"/>
    <w:rsid w:val="0029065B"/>
    <w:rsid w:val="0029326D"/>
    <w:rsid w:val="002935FF"/>
    <w:rsid w:val="002943C3"/>
    <w:rsid w:val="002979B3"/>
    <w:rsid w:val="002A04DB"/>
    <w:rsid w:val="002A0FFE"/>
    <w:rsid w:val="002A3F98"/>
    <w:rsid w:val="002A413C"/>
    <w:rsid w:val="002A47FD"/>
    <w:rsid w:val="002B10D8"/>
    <w:rsid w:val="002B31FB"/>
    <w:rsid w:val="002B5ED5"/>
    <w:rsid w:val="002C0B19"/>
    <w:rsid w:val="002C1A9A"/>
    <w:rsid w:val="002E1EF5"/>
    <w:rsid w:val="002E2195"/>
    <w:rsid w:val="002E2FCF"/>
    <w:rsid w:val="002E3320"/>
    <w:rsid w:val="002E478E"/>
    <w:rsid w:val="002F155E"/>
    <w:rsid w:val="002F3529"/>
    <w:rsid w:val="002F47D9"/>
    <w:rsid w:val="002F5F99"/>
    <w:rsid w:val="00300FF1"/>
    <w:rsid w:val="00305207"/>
    <w:rsid w:val="00306258"/>
    <w:rsid w:val="0030705E"/>
    <w:rsid w:val="00317107"/>
    <w:rsid w:val="00321296"/>
    <w:rsid w:val="00323D79"/>
    <w:rsid w:val="00323FF2"/>
    <w:rsid w:val="003266A3"/>
    <w:rsid w:val="003279C8"/>
    <w:rsid w:val="00334C91"/>
    <w:rsid w:val="00334E6C"/>
    <w:rsid w:val="00335C2A"/>
    <w:rsid w:val="00337E91"/>
    <w:rsid w:val="00340BAD"/>
    <w:rsid w:val="00343430"/>
    <w:rsid w:val="00343837"/>
    <w:rsid w:val="00345724"/>
    <w:rsid w:val="00346654"/>
    <w:rsid w:val="003472B9"/>
    <w:rsid w:val="003479CF"/>
    <w:rsid w:val="00350C84"/>
    <w:rsid w:val="00351CC1"/>
    <w:rsid w:val="00353125"/>
    <w:rsid w:val="00355DEE"/>
    <w:rsid w:val="003579B4"/>
    <w:rsid w:val="00362A26"/>
    <w:rsid w:val="00363277"/>
    <w:rsid w:val="003669B0"/>
    <w:rsid w:val="00366B54"/>
    <w:rsid w:val="00366E7F"/>
    <w:rsid w:val="0037075B"/>
    <w:rsid w:val="00371016"/>
    <w:rsid w:val="003732DD"/>
    <w:rsid w:val="003738CB"/>
    <w:rsid w:val="00373F1D"/>
    <w:rsid w:val="00374F9E"/>
    <w:rsid w:val="00383DF6"/>
    <w:rsid w:val="00384FF3"/>
    <w:rsid w:val="00392B0B"/>
    <w:rsid w:val="0039469A"/>
    <w:rsid w:val="003963DF"/>
    <w:rsid w:val="00396B9D"/>
    <w:rsid w:val="003A363C"/>
    <w:rsid w:val="003B0D44"/>
    <w:rsid w:val="003B10F3"/>
    <w:rsid w:val="003B29B2"/>
    <w:rsid w:val="003C512E"/>
    <w:rsid w:val="003C6FD2"/>
    <w:rsid w:val="003C7A3D"/>
    <w:rsid w:val="003D22A1"/>
    <w:rsid w:val="003D425A"/>
    <w:rsid w:val="003D4CCB"/>
    <w:rsid w:val="003E1A4A"/>
    <w:rsid w:val="003E3549"/>
    <w:rsid w:val="003E508C"/>
    <w:rsid w:val="003E55CD"/>
    <w:rsid w:val="003E6F8A"/>
    <w:rsid w:val="003F3FD3"/>
    <w:rsid w:val="003F7FCD"/>
    <w:rsid w:val="00400B52"/>
    <w:rsid w:val="00401AFC"/>
    <w:rsid w:val="004030A7"/>
    <w:rsid w:val="0040574B"/>
    <w:rsid w:val="00410625"/>
    <w:rsid w:val="00410FC7"/>
    <w:rsid w:val="00413DFD"/>
    <w:rsid w:val="0041732C"/>
    <w:rsid w:val="0041783A"/>
    <w:rsid w:val="004203B6"/>
    <w:rsid w:val="0042046F"/>
    <w:rsid w:val="00424291"/>
    <w:rsid w:val="00425801"/>
    <w:rsid w:val="00425ABF"/>
    <w:rsid w:val="00430506"/>
    <w:rsid w:val="004309AF"/>
    <w:rsid w:val="0043189B"/>
    <w:rsid w:val="00432D97"/>
    <w:rsid w:val="00434083"/>
    <w:rsid w:val="0043642F"/>
    <w:rsid w:val="00436BD9"/>
    <w:rsid w:val="00436FF7"/>
    <w:rsid w:val="00440864"/>
    <w:rsid w:val="00446582"/>
    <w:rsid w:val="00453EF9"/>
    <w:rsid w:val="00453FEC"/>
    <w:rsid w:val="0045564E"/>
    <w:rsid w:val="004567B8"/>
    <w:rsid w:val="00462F12"/>
    <w:rsid w:val="00464FFC"/>
    <w:rsid w:val="0046580D"/>
    <w:rsid w:val="00465B0A"/>
    <w:rsid w:val="004668D3"/>
    <w:rsid w:val="00470481"/>
    <w:rsid w:val="004704E6"/>
    <w:rsid w:val="004710EB"/>
    <w:rsid w:val="00471317"/>
    <w:rsid w:val="00475196"/>
    <w:rsid w:val="004755CE"/>
    <w:rsid w:val="004831E0"/>
    <w:rsid w:val="00484682"/>
    <w:rsid w:val="00486B4A"/>
    <w:rsid w:val="00487FDD"/>
    <w:rsid w:val="00490031"/>
    <w:rsid w:val="0049064B"/>
    <w:rsid w:val="00493D72"/>
    <w:rsid w:val="00493F81"/>
    <w:rsid w:val="004961F4"/>
    <w:rsid w:val="00497214"/>
    <w:rsid w:val="004A1EC4"/>
    <w:rsid w:val="004A2EFA"/>
    <w:rsid w:val="004A6C50"/>
    <w:rsid w:val="004B4EE6"/>
    <w:rsid w:val="004B60CF"/>
    <w:rsid w:val="004C1EF1"/>
    <w:rsid w:val="004C390A"/>
    <w:rsid w:val="004C44BF"/>
    <w:rsid w:val="004C4C99"/>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35EE"/>
    <w:rsid w:val="00506408"/>
    <w:rsid w:val="00506562"/>
    <w:rsid w:val="005077C8"/>
    <w:rsid w:val="00510BC2"/>
    <w:rsid w:val="005124E2"/>
    <w:rsid w:val="0051485C"/>
    <w:rsid w:val="0051611C"/>
    <w:rsid w:val="005208AE"/>
    <w:rsid w:val="005220B7"/>
    <w:rsid w:val="00522234"/>
    <w:rsid w:val="005335E3"/>
    <w:rsid w:val="005346B8"/>
    <w:rsid w:val="00535A21"/>
    <w:rsid w:val="00540712"/>
    <w:rsid w:val="00547F47"/>
    <w:rsid w:val="005504A7"/>
    <w:rsid w:val="00553C61"/>
    <w:rsid w:val="00555090"/>
    <w:rsid w:val="005565BF"/>
    <w:rsid w:val="00556D60"/>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5943"/>
    <w:rsid w:val="00586F67"/>
    <w:rsid w:val="0058707C"/>
    <w:rsid w:val="00587DC2"/>
    <w:rsid w:val="0059008C"/>
    <w:rsid w:val="0059520E"/>
    <w:rsid w:val="0059560A"/>
    <w:rsid w:val="00595C57"/>
    <w:rsid w:val="0059682B"/>
    <w:rsid w:val="00596CF3"/>
    <w:rsid w:val="005970EC"/>
    <w:rsid w:val="00597208"/>
    <w:rsid w:val="00597A3B"/>
    <w:rsid w:val="005A0497"/>
    <w:rsid w:val="005A0AA1"/>
    <w:rsid w:val="005A1D9F"/>
    <w:rsid w:val="005A36AA"/>
    <w:rsid w:val="005A3762"/>
    <w:rsid w:val="005A4139"/>
    <w:rsid w:val="005B1A36"/>
    <w:rsid w:val="005B1A98"/>
    <w:rsid w:val="005B3AA3"/>
    <w:rsid w:val="005B4723"/>
    <w:rsid w:val="005C4A9F"/>
    <w:rsid w:val="005C51AF"/>
    <w:rsid w:val="005C5F65"/>
    <w:rsid w:val="005C6A98"/>
    <w:rsid w:val="005D0F20"/>
    <w:rsid w:val="005D2792"/>
    <w:rsid w:val="005D455F"/>
    <w:rsid w:val="005D7D09"/>
    <w:rsid w:val="005E1014"/>
    <w:rsid w:val="005E5DF0"/>
    <w:rsid w:val="005E66DA"/>
    <w:rsid w:val="005F1B81"/>
    <w:rsid w:val="005F48C4"/>
    <w:rsid w:val="006018AC"/>
    <w:rsid w:val="00604510"/>
    <w:rsid w:val="00606196"/>
    <w:rsid w:val="0061012D"/>
    <w:rsid w:val="00612627"/>
    <w:rsid w:val="006208C5"/>
    <w:rsid w:val="006251A9"/>
    <w:rsid w:val="00625CA9"/>
    <w:rsid w:val="00626EB4"/>
    <w:rsid w:val="00630C6D"/>
    <w:rsid w:val="00632319"/>
    <w:rsid w:val="00632DB7"/>
    <w:rsid w:val="00633AC3"/>
    <w:rsid w:val="0063523C"/>
    <w:rsid w:val="00635D4E"/>
    <w:rsid w:val="0063684B"/>
    <w:rsid w:val="00653690"/>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1590"/>
    <w:rsid w:val="006E169B"/>
    <w:rsid w:val="006E1BD3"/>
    <w:rsid w:val="006E4D6F"/>
    <w:rsid w:val="006E67E1"/>
    <w:rsid w:val="006E6A31"/>
    <w:rsid w:val="006E74A3"/>
    <w:rsid w:val="006F0D43"/>
    <w:rsid w:val="006F3D36"/>
    <w:rsid w:val="006F3D58"/>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DC8"/>
    <w:rsid w:val="00734122"/>
    <w:rsid w:val="007362C3"/>
    <w:rsid w:val="0074641B"/>
    <w:rsid w:val="00746914"/>
    <w:rsid w:val="00746BC8"/>
    <w:rsid w:val="007521AC"/>
    <w:rsid w:val="00755DF8"/>
    <w:rsid w:val="00756DC2"/>
    <w:rsid w:val="007576C5"/>
    <w:rsid w:val="00763F24"/>
    <w:rsid w:val="0076705D"/>
    <w:rsid w:val="007674AF"/>
    <w:rsid w:val="007725A9"/>
    <w:rsid w:val="00775FF4"/>
    <w:rsid w:val="00787DD8"/>
    <w:rsid w:val="00792893"/>
    <w:rsid w:val="00792B27"/>
    <w:rsid w:val="0079332C"/>
    <w:rsid w:val="007937A4"/>
    <w:rsid w:val="00794634"/>
    <w:rsid w:val="0079636E"/>
    <w:rsid w:val="007A07DA"/>
    <w:rsid w:val="007A25D6"/>
    <w:rsid w:val="007A535E"/>
    <w:rsid w:val="007A6986"/>
    <w:rsid w:val="007B0B88"/>
    <w:rsid w:val="007B1E7E"/>
    <w:rsid w:val="007B2B28"/>
    <w:rsid w:val="007B39B1"/>
    <w:rsid w:val="007B4B5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FC7"/>
    <w:rsid w:val="007E2903"/>
    <w:rsid w:val="007E356B"/>
    <w:rsid w:val="007E3CAA"/>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31986"/>
    <w:rsid w:val="00834A06"/>
    <w:rsid w:val="00837240"/>
    <w:rsid w:val="00842401"/>
    <w:rsid w:val="00843353"/>
    <w:rsid w:val="00844696"/>
    <w:rsid w:val="00845E2B"/>
    <w:rsid w:val="00850938"/>
    <w:rsid w:val="00851208"/>
    <w:rsid w:val="0085295B"/>
    <w:rsid w:val="008646FA"/>
    <w:rsid w:val="00871B4A"/>
    <w:rsid w:val="00871DD0"/>
    <w:rsid w:val="00872665"/>
    <w:rsid w:val="008756B5"/>
    <w:rsid w:val="008761BA"/>
    <w:rsid w:val="00882459"/>
    <w:rsid w:val="00883C59"/>
    <w:rsid w:val="00883EFC"/>
    <w:rsid w:val="00884B44"/>
    <w:rsid w:val="00885422"/>
    <w:rsid w:val="00887779"/>
    <w:rsid w:val="008906D5"/>
    <w:rsid w:val="00893B8C"/>
    <w:rsid w:val="00896861"/>
    <w:rsid w:val="00897F15"/>
    <w:rsid w:val="008A1618"/>
    <w:rsid w:val="008A45EC"/>
    <w:rsid w:val="008A560C"/>
    <w:rsid w:val="008A6C82"/>
    <w:rsid w:val="008B1E14"/>
    <w:rsid w:val="008B24AF"/>
    <w:rsid w:val="008B6239"/>
    <w:rsid w:val="008B737E"/>
    <w:rsid w:val="008C1AD7"/>
    <w:rsid w:val="008C373D"/>
    <w:rsid w:val="008C4474"/>
    <w:rsid w:val="008C71D1"/>
    <w:rsid w:val="008D2A2E"/>
    <w:rsid w:val="008D35F2"/>
    <w:rsid w:val="008D475E"/>
    <w:rsid w:val="008D53AA"/>
    <w:rsid w:val="008D7CDE"/>
    <w:rsid w:val="008E2F3C"/>
    <w:rsid w:val="008E7AF5"/>
    <w:rsid w:val="008F0F80"/>
    <w:rsid w:val="008F153A"/>
    <w:rsid w:val="008F2BEE"/>
    <w:rsid w:val="008F5EC8"/>
    <w:rsid w:val="008F6155"/>
    <w:rsid w:val="008F7525"/>
    <w:rsid w:val="00900805"/>
    <w:rsid w:val="009070A4"/>
    <w:rsid w:val="00916CBE"/>
    <w:rsid w:val="0092185F"/>
    <w:rsid w:val="00923E7C"/>
    <w:rsid w:val="009241AD"/>
    <w:rsid w:val="0093363B"/>
    <w:rsid w:val="009427C7"/>
    <w:rsid w:val="00942C4D"/>
    <w:rsid w:val="00943F95"/>
    <w:rsid w:val="00945FEF"/>
    <w:rsid w:val="00947C9E"/>
    <w:rsid w:val="0095151A"/>
    <w:rsid w:val="00952667"/>
    <w:rsid w:val="00953B21"/>
    <w:rsid w:val="00955CB6"/>
    <w:rsid w:val="00961B4D"/>
    <w:rsid w:val="00963352"/>
    <w:rsid w:val="00965234"/>
    <w:rsid w:val="0096594F"/>
    <w:rsid w:val="009707CA"/>
    <w:rsid w:val="00971090"/>
    <w:rsid w:val="00971581"/>
    <w:rsid w:val="009730D0"/>
    <w:rsid w:val="009736D5"/>
    <w:rsid w:val="009750E6"/>
    <w:rsid w:val="00983FCA"/>
    <w:rsid w:val="00984AA8"/>
    <w:rsid w:val="00986EE7"/>
    <w:rsid w:val="00987223"/>
    <w:rsid w:val="0098760F"/>
    <w:rsid w:val="00990009"/>
    <w:rsid w:val="0099484C"/>
    <w:rsid w:val="00997BC7"/>
    <w:rsid w:val="009A1936"/>
    <w:rsid w:val="009B1029"/>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280F"/>
    <w:rsid w:val="009F32F4"/>
    <w:rsid w:val="009F3DA1"/>
    <w:rsid w:val="009F4DC0"/>
    <w:rsid w:val="009F581D"/>
    <w:rsid w:val="009F5A15"/>
    <w:rsid w:val="009F7636"/>
    <w:rsid w:val="00A0057F"/>
    <w:rsid w:val="00A00BB6"/>
    <w:rsid w:val="00A028F3"/>
    <w:rsid w:val="00A07700"/>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41FBF"/>
    <w:rsid w:val="00A4209F"/>
    <w:rsid w:val="00A42ED3"/>
    <w:rsid w:val="00A44F61"/>
    <w:rsid w:val="00A47AC6"/>
    <w:rsid w:val="00A538D7"/>
    <w:rsid w:val="00A56EA7"/>
    <w:rsid w:val="00A5797A"/>
    <w:rsid w:val="00A64B00"/>
    <w:rsid w:val="00A67D74"/>
    <w:rsid w:val="00A7040E"/>
    <w:rsid w:val="00A72EB1"/>
    <w:rsid w:val="00A7583F"/>
    <w:rsid w:val="00A765A0"/>
    <w:rsid w:val="00A773DA"/>
    <w:rsid w:val="00A820A5"/>
    <w:rsid w:val="00A83169"/>
    <w:rsid w:val="00A83379"/>
    <w:rsid w:val="00A83C86"/>
    <w:rsid w:val="00A84EA9"/>
    <w:rsid w:val="00A855D7"/>
    <w:rsid w:val="00A859F2"/>
    <w:rsid w:val="00A863FC"/>
    <w:rsid w:val="00A910C2"/>
    <w:rsid w:val="00A924E3"/>
    <w:rsid w:val="00A93CFC"/>
    <w:rsid w:val="00A94FF9"/>
    <w:rsid w:val="00A956D2"/>
    <w:rsid w:val="00A96224"/>
    <w:rsid w:val="00A9779B"/>
    <w:rsid w:val="00A97BC0"/>
    <w:rsid w:val="00AA263D"/>
    <w:rsid w:val="00AA303E"/>
    <w:rsid w:val="00AA3AE1"/>
    <w:rsid w:val="00AA4F39"/>
    <w:rsid w:val="00AA6770"/>
    <w:rsid w:val="00AA7DCE"/>
    <w:rsid w:val="00AB5EB9"/>
    <w:rsid w:val="00AB6502"/>
    <w:rsid w:val="00AC2052"/>
    <w:rsid w:val="00AC30B0"/>
    <w:rsid w:val="00AC5289"/>
    <w:rsid w:val="00AD7DC6"/>
    <w:rsid w:val="00AE0AA7"/>
    <w:rsid w:val="00AE5E75"/>
    <w:rsid w:val="00AE7011"/>
    <w:rsid w:val="00AE7034"/>
    <w:rsid w:val="00AF2B93"/>
    <w:rsid w:val="00AF35D7"/>
    <w:rsid w:val="00AF572A"/>
    <w:rsid w:val="00AF5843"/>
    <w:rsid w:val="00AF6F5F"/>
    <w:rsid w:val="00B00687"/>
    <w:rsid w:val="00B11938"/>
    <w:rsid w:val="00B1220E"/>
    <w:rsid w:val="00B14219"/>
    <w:rsid w:val="00B14507"/>
    <w:rsid w:val="00B31C64"/>
    <w:rsid w:val="00B31CB1"/>
    <w:rsid w:val="00B35F44"/>
    <w:rsid w:val="00B36474"/>
    <w:rsid w:val="00B36FEA"/>
    <w:rsid w:val="00B371C0"/>
    <w:rsid w:val="00B40030"/>
    <w:rsid w:val="00B41D28"/>
    <w:rsid w:val="00B43B0C"/>
    <w:rsid w:val="00B456AC"/>
    <w:rsid w:val="00B465C8"/>
    <w:rsid w:val="00B51F53"/>
    <w:rsid w:val="00B5325A"/>
    <w:rsid w:val="00B551A6"/>
    <w:rsid w:val="00B56183"/>
    <w:rsid w:val="00B61E92"/>
    <w:rsid w:val="00B67287"/>
    <w:rsid w:val="00B73AF7"/>
    <w:rsid w:val="00B75000"/>
    <w:rsid w:val="00B81795"/>
    <w:rsid w:val="00B84820"/>
    <w:rsid w:val="00B84CD6"/>
    <w:rsid w:val="00B85C2C"/>
    <w:rsid w:val="00B91ACB"/>
    <w:rsid w:val="00B91FA5"/>
    <w:rsid w:val="00B93C94"/>
    <w:rsid w:val="00B94047"/>
    <w:rsid w:val="00B952B6"/>
    <w:rsid w:val="00B95604"/>
    <w:rsid w:val="00B970D4"/>
    <w:rsid w:val="00BA0289"/>
    <w:rsid w:val="00BA3445"/>
    <w:rsid w:val="00BA50A2"/>
    <w:rsid w:val="00BA52FB"/>
    <w:rsid w:val="00BA6294"/>
    <w:rsid w:val="00BA639B"/>
    <w:rsid w:val="00BA72CF"/>
    <w:rsid w:val="00BB33C3"/>
    <w:rsid w:val="00BB36B5"/>
    <w:rsid w:val="00BB4B7C"/>
    <w:rsid w:val="00BB5008"/>
    <w:rsid w:val="00BC1169"/>
    <w:rsid w:val="00BC3E3B"/>
    <w:rsid w:val="00BC40D2"/>
    <w:rsid w:val="00BC4E01"/>
    <w:rsid w:val="00BD07DD"/>
    <w:rsid w:val="00BD19C4"/>
    <w:rsid w:val="00BD2572"/>
    <w:rsid w:val="00BD39A8"/>
    <w:rsid w:val="00BD4D89"/>
    <w:rsid w:val="00BD5323"/>
    <w:rsid w:val="00BE014B"/>
    <w:rsid w:val="00BE1D96"/>
    <w:rsid w:val="00BE262F"/>
    <w:rsid w:val="00BE3829"/>
    <w:rsid w:val="00BE6811"/>
    <w:rsid w:val="00BF0F6A"/>
    <w:rsid w:val="00BF1132"/>
    <w:rsid w:val="00BF34E0"/>
    <w:rsid w:val="00BF4AFF"/>
    <w:rsid w:val="00BF5413"/>
    <w:rsid w:val="00C03008"/>
    <w:rsid w:val="00C034E8"/>
    <w:rsid w:val="00C03D2A"/>
    <w:rsid w:val="00C047DD"/>
    <w:rsid w:val="00C074B4"/>
    <w:rsid w:val="00C079B0"/>
    <w:rsid w:val="00C07DC8"/>
    <w:rsid w:val="00C129D4"/>
    <w:rsid w:val="00C15A05"/>
    <w:rsid w:val="00C20C86"/>
    <w:rsid w:val="00C21A53"/>
    <w:rsid w:val="00C23794"/>
    <w:rsid w:val="00C2626C"/>
    <w:rsid w:val="00C2752A"/>
    <w:rsid w:val="00C3023B"/>
    <w:rsid w:val="00C303D9"/>
    <w:rsid w:val="00C33177"/>
    <w:rsid w:val="00C356CB"/>
    <w:rsid w:val="00C41199"/>
    <w:rsid w:val="00C41FBE"/>
    <w:rsid w:val="00C448CA"/>
    <w:rsid w:val="00C46CE2"/>
    <w:rsid w:val="00C479EA"/>
    <w:rsid w:val="00C51056"/>
    <w:rsid w:val="00C5121B"/>
    <w:rsid w:val="00C56EC3"/>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66DC"/>
    <w:rsid w:val="00C96D90"/>
    <w:rsid w:val="00C9728B"/>
    <w:rsid w:val="00C974FC"/>
    <w:rsid w:val="00CA0697"/>
    <w:rsid w:val="00CA0DFA"/>
    <w:rsid w:val="00CA10E5"/>
    <w:rsid w:val="00CA7400"/>
    <w:rsid w:val="00CB191B"/>
    <w:rsid w:val="00CB1FEC"/>
    <w:rsid w:val="00CB28A6"/>
    <w:rsid w:val="00CB39EE"/>
    <w:rsid w:val="00CB4748"/>
    <w:rsid w:val="00CB5C40"/>
    <w:rsid w:val="00CB7B75"/>
    <w:rsid w:val="00CC1762"/>
    <w:rsid w:val="00CC2457"/>
    <w:rsid w:val="00CC29F0"/>
    <w:rsid w:val="00CC337F"/>
    <w:rsid w:val="00CC34B9"/>
    <w:rsid w:val="00CC3D88"/>
    <w:rsid w:val="00CC549B"/>
    <w:rsid w:val="00CC5B09"/>
    <w:rsid w:val="00CC6173"/>
    <w:rsid w:val="00CC7819"/>
    <w:rsid w:val="00CC7C86"/>
    <w:rsid w:val="00CC7FBD"/>
    <w:rsid w:val="00CD0730"/>
    <w:rsid w:val="00CD22EF"/>
    <w:rsid w:val="00CE038C"/>
    <w:rsid w:val="00CE068F"/>
    <w:rsid w:val="00CE0A1B"/>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69FB"/>
    <w:rsid w:val="00D301D6"/>
    <w:rsid w:val="00D31B9F"/>
    <w:rsid w:val="00D3641C"/>
    <w:rsid w:val="00D40134"/>
    <w:rsid w:val="00D4123C"/>
    <w:rsid w:val="00D50C98"/>
    <w:rsid w:val="00D51283"/>
    <w:rsid w:val="00D546F3"/>
    <w:rsid w:val="00D54ADA"/>
    <w:rsid w:val="00D61320"/>
    <w:rsid w:val="00D63F99"/>
    <w:rsid w:val="00D642A9"/>
    <w:rsid w:val="00D64BD7"/>
    <w:rsid w:val="00D703EC"/>
    <w:rsid w:val="00D70C99"/>
    <w:rsid w:val="00D726AB"/>
    <w:rsid w:val="00D73FA4"/>
    <w:rsid w:val="00D74D14"/>
    <w:rsid w:val="00D778C5"/>
    <w:rsid w:val="00D823A1"/>
    <w:rsid w:val="00D84FA6"/>
    <w:rsid w:val="00D859B9"/>
    <w:rsid w:val="00D8645A"/>
    <w:rsid w:val="00D93CA9"/>
    <w:rsid w:val="00DA189D"/>
    <w:rsid w:val="00DA2F77"/>
    <w:rsid w:val="00DA4DBD"/>
    <w:rsid w:val="00DA5322"/>
    <w:rsid w:val="00DA6DBD"/>
    <w:rsid w:val="00DA78FC"/>
    <w:rsid w:val="00DA7E70"/>
    <w:rsid w:val="00DB127A"/>
    <w:rsid w:val="00DB5CD4"/>
    <w:rsid w:val="00DB790B"/>
    <w:rsid w:val="00DC1E70"/>
    <w:rsid w:val="00DC3EFF"/>
    <w:rsid w:val="00DD05B2"/>
    <w:rsid w:val="00DD1AAB"/>
    <w:rsid w:val="00DD3363"/>
    <w:rsid w:val="00DD4F3E"/>
    <w:rsid w:val="00DD57E2"/>
    <w:rsid w:val="00DE3175"/>
    <w:rsid w:val="00DE46F1"/>
    <w:rsid w:val="00DE62B9"/>
    <w:rsid w:val="00DE6EE9"/>
    <w:rsid w:val="00DE79D5"/>
    <w:rsid w:val="00DF0182"/>
    <w:rsid w:val="00DF05E8"/>
    <w:rsid w:val="00DF0B18"/>
    <w:rsid w:val="00DF1159"/>
    <w:rsid w:val="00DF64F5"/>
    <w:rsid w:val="00DF6BD7"/>
    <w:rsid w:val="00DF7E97"/>
    <w:rsid w:val="00E04BA1"/>
    <w:rsid w:val="00E0577E"/>
    <w:rsid w:val="00E05B19"/>
    <w:rsid w:val="00E07339"/>
    <w:rsid w:val="00E10B55"/>
    <w:rsid w:val="00E10D8B"/>
    <w:rsid w:val="00E1158C"/>
    <w:rsid w:val="00E12A44"/>
    <w:rsid w:val="00E13241"/>
    <w:rsid w:val="00E155F8"/>
    <w:rsid w:val="00E158C7"/>
    <w:rsid w:val="00E15C69"/>
    <w:rsid w:val="00E15F2C"/>
    <w:rsid w:val="00E16CEA"/>
    <w:rsid w:val="00E23CAC"/>
    <w:rsid w:val="00E23E1F"/>
    <w:rsid w:val="00E2514C"/>
    <w:rsid w:val="00E26635"/>
    <w:rsid w:val="00E323F1"/>
    <w:rsid w:val="00E360A5"/>
    <w:rsid w:val="00E36270"/>
    <w:rsid w:val="00E36F51"/>
    <w:rsid w:val="00E443B4"/>
    <w:rsid w:val="00E44769"/>
    <w:rsid w:val="00E45309"/>
    <w:rsid w:val="00E47832"/>
    <w:rsid w:val="00E5047C"/>
    <w:rsid w:val="00E51617"/>
    <w:rsid w:val="00E535AD"/>
    <w:rsid w:val="00E56406"/>
    <w:rsid w:val="00E57A84"/>
    <w:rsid w:val="00E6022A"/>
    <w:rsid w:val="00E61747"/>
    <w:rsid w:val="00E67DCB"/>
    <w:rsid w:val="00E70263"/>
    <w:rsid w:val="00E707A8"/>
    <w:rsid w:val="00E74C65"/>
    <w:rsid w:val="00E75709"/>
    <w:rsid w:val="00E76D09"/>
    <w:rsid w:val="00E77A98"/>
    <w:rsid w:val="00E8099F"/>
    <w:rsid w:val="00E81BC4"/>
    <w:rsid w:val="00E82895"/>
    <w:rsid w:val="00E87672"/>
    <w:rsid w:val="00E900AA"/>
    <w:rsid w:val="00E9051F"/>
    <w:rsid w:val="00E9221B"/>
    <w:rsid w:val="00E92E2C"/>
    <w:rsid w:val="00E9540C"/>
    <w:rsid w:val="00E97B4D"/>
    <w:rsid w:val="00EA65AC"/>
    <w:rsid w:val="00EB05CD"/>
    <w:rsid w:val="00EB49E0"/>
    <w:rsid w:val="00EB6A5D"/>
    <w:rsid w:val="00EB6CBB"/>
    <w:rsid w:val="00EC00C7"/>
    <w:rsid w:val="00EC1BAF"/>
    <w:rsid w:val="00EC35D9"/>
    <w:rsid w:val="00EC5677"/>
    <w:rsid w:val="00EC5FA4"/>
    <w:rsid w:val="00EC7A09"/>
    <w:rsid w:val="00ED21BA"/>
    <w:rsid w:val="00ED2D41"/>
    <w:rsid w:val="00ED44E6"/>
    <w:rsid w:val="00ED49E4"/>
    <w:rsid w:val="00ED55EC"/>
    <w:rsid w:val="00ED6903"/>
    <w:rsid w:val="00EE3CA4"/>
    <w:rsid w:val="00EE466C"/>
    <w:rsid w:val="00EF3153"/>
    <w:rsid w:val="00EF4628"/>
    <w:rsid w:val="00EF5480"/>
    <w:rsid w:val="00EF56D8"/>
    <w:rsid w:val="00EF5FC8"/>
    <w:rsid w:val="00EF6F70"/>
    <w:rsid w:val="00F0052E"/>
    <w:rsid w:val="00F03167"/>
    <w:rsid w:val="00F04290"/>
    <w:rsid w:val="00F045C8"/>
    <w:rsid w:val="00F05D62"/>
    <w:rsid w:val="00F068AE"/>
    <w:rsid w:val="00F0728C"/>
    <w:rsid w:val="00F13C34"/>
    <w:rsid w:val="00F14D8B"/>
    <w:rsid w:val="00F20CD9"/>
    <w:rsid w:val="00F2157F"/>
    <w:rsid w:val="00F21765"/>
    <w:rsid w:val="00F21869"/>
    <w:rsid w:val="00F2338E"/>
    <w:rsid w:val="00F2371D"/>
    <w:rsid w:val="00F2409D"/>
    <w:rsid w:val="00F24CD1"/>
    <w:rsid w:val="00F2621B"/>
    <w:rsid w:val="00F268F7"/>
    <w:rsid w:val="00F2736F"/>
    <w:rsid w:val="00F33C57"/>
    <w:rsid w:val="00F3799B"/>
    <w:rsid w:val="00F41180"/>
    <w:rsid w:val="00F4277A"/>
    <w:rsid w:val="00F442DF"/>
    <w:rsid w:val="00F50667"/>
    <w:rsid w:val="00F50956"/>
    <w:rsid w:val="00F52170"/>
    <w:rsid w:val="00F55D8A"/>
    <w:rsid w:val="00F63B50"/>
    <w:rsid w:val="00F64FE7"/>
    <w:rsid w:val="00F650F0"/>
    <w:rsid w:val="00F6559D"/>
    <w:rsid w:val="00F65C79"/>
    <w:rsid w:val="00F66DD1"/>
    <w:rsid w:val="00F7278F"/>
    <w:rsid w:val="00F73695"/>
    <w:rsid w:val="00F7610C"/>
    <w:rsid w:val="00F764C7"/>
    <w:rsid w:val="00F77254"/>
    <w:rsid w:val="00F806B4"/>
    <w:rsid w:val="00F81E4E"/>
    <w:rsid w:val="00F86C2C"/>
    <w:rsid w:val="00F86C48"/>
    <w:rsid w:val="00F90971"/>
    <w:rsid w:val="00F9247D"/>
    <w:rsid w:val="00F92AAF"/>
    <w:rsid w:val="00F94281"/>
    <w:rsid w:val="00F949A7"/>
    <w:rsid w:val="00F95093"/>
    <w:rsid w:val="00F97784"/>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6082">
      <o:colormru v:ext="edit" colors="#f4f3ec"/>
      <o:colormenu v:ext="edit" fillcolor="#f4f3ec" strokecolor="#0070c0"/>
    </o:shapedefaults>
    <o:shapelayout v:ext="edit">
      <o:idmap v:ext="edit" data="1"/>
      <o:rules v:ext="edit">
        <o:r id="V:Rule1" type="callout" idref="#_x0000_s1032"/>
        <o:r id="V:Rule4" type="callout" idref="#_x0000_s1052"/>
        <o:r id="V:Rule6" type="callout" idref="#_x0000_s1163"/>
        <o:r id="V:Rule7" type="callout" idref="#_x0000_s1160"/>
        <o:r id="V:Rule8" type="callout" idref="#_x0000_s1161"/>
        <o:r id="V:Rule9" type="callout" idref="#_x0000_s1162"/>
        <o:r id="V:Rule10" type="callout" idref="#_x0000_s1168"/>
        <o:r id="V:Rule11" type="callout" idref="#_x0000_s1172"/>
        <o:r id="V:Rule12" type="callout" idref="#_x0000_s1173"/>
        <o:r id="V:Rule13" type="callout" idref="#_x0000_s1175"/>
        <o:r id="V:Rule14" type="callout" idref="#_x0000_s1210"/>
        <o:r id="V:Rule15" type="callout" idref="#_x0000_s1209"/>
        <o:r id="V:Rule16" type="callout" idref="#_x0000_s1230"/>
        <o:r id="V:Rule17" type="callout" idref="#_x0000_s1231"/>
        <o:r id="V:Rule18" type="callout" idref="#_x0000_s1232"/>
        <o:r id="V:Rule19" type="callout" idref="#_x0000_s1108"/>
        <o:r id="V:Rule20" type="callout" idref="#_x0000_s1109"/>
        <o:r id="V:Rule21" type="connector" idref="#_x0000_s1051">
          <o:proxy start="" idref="#_x0000_s1047" connectloc="4"/>
          <o:proxy end="" idref="#_x0000_s1050" connectloc="1"/>
        </o:r>
        <o:r id="V:Rule22" type="callout" idref="#_x0000_s1114"/>
        <o:r id="V:Rule23" type="connector" idref="#_x0000_s1094">
          <o:proxy start="" idref="#_x0000_s1087" connectloc="3"/>
          <o:proxy end="" idref="#_x0000_s1093" connectloc="1"/>
        </o:r>
        <o:r id="V:Rule24" type="connector" idref="#_x0000_s1042">
          <o:proxy start="" idref="#_x0000_s1036" connectloc="4"/>
          <o:proxy end="" idref="#_x0000_s1041"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AE7011"/>
    <w:pPr>
      <w:keepLines/>
      <w:shd w:val="clear" w:color="auto" w:fill="FBD4B4" w:themeFill="accent6" w:themeFillTint="66"/>
      <w:ind w:left="708" w:hanging="992"/>
    </w:pPr>
  </w:style>
  <w:style w:type="character" w:customStyle="1" w:styleId="NoteChar">
    <w:name w:val="Note Char"/>
    <w:basedOn w:val="BodyChar"/>
    <w:link w:val="Note"/>
    <w:rsid w:val="00AE7011"/>
    <w:rPr>
      <w:shd w:val="clear" w:color="auto"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6C7C40"/>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off"/>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3.png"/><Relationship Id="rId21" Type="http://schemas.openxmlformats.org/officeDocument/2006/relationships/comments" Target="comments.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emf"/><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pecchio.ch/tutorial_data.php" TargetMode="External"/><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hyperlink" Target="http://researchdata.ands.org.au/" TargetMode="External"/><Relationship Id="rId107" Type="http://schemas.openxmlformats.org/officeDocument/2006/relationships/image" Target="media/image83.png"/><Relationship Id="rId11" Type="http://schemas.openxmlformats.org/officeDocument/2006/relationships/hyperlink" Target="https://github.com/IntersectAustralia/dc10"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www.ands.org.au/" TargetMode="External"/><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hyperlink" Target="http://docs.oracle.com/javase/tutorial/essential/regex/index.html" TargetMode="External"/><Relationship Id="rId186" Type="http://schemas.openxmlformats.org/officeDocument/2006/relationships/header" Target="header2.xml"/><Relationship Id="rId216" Type="http://schemas.microsoft.com/office/2007/relationships/stylesWithEffects" Target="stylesWithEffects.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9.png"/><Relationship Id="rId85" Type="http://schemas.openxmlformats.org/officeDocument/2006/relationships/image" Target="media/image61.emf"/><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hyperlink" Target="http://www.specchio.ch" TargetMode="External"/><Relationship Id="rId17" Type="http://schemas.openxmlformats.org/officeDocument/2006/relationships/hyperlink" Target="http://en.wikipedia.org/wiki/Regular_expression"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5.png"/><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hyperlink" Target="https://demo.ands.org.au/registry/auth/login" TargetMode="External"/><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72" Type="http://schemas.openxmlformats.org/officeDocument/2006/relationships/image" Target="media/image146.png"/><Relationship Id="rId13" Type="http://schemas.openxmlformats.org/officeDocument/2006/relationships/hyperlink" Target="http://www.ands.org.au/" TargetMode="External"/><Relationship Id="rId18" Type="http://schemas.openxmlformats.org/officeDocument/2006/relationships/hyperlink" Target="http://docs.oracle.com/javase/tutorial/essential/regex/index.html" TargetMode="External"/><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8.png"/><Relationship Id="rId162" Type="http://schemas.openxmlformats.org/officeDocument/2006/relationships/image" Target="media/image136.png"/><Relationship Id="rId183"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www.specchio.ch" TargetMode="External"/><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2.png"/><Relationship Id="rId82" Type="http://schemas.openxmlformats.org/officeDocument/2006/relationships/hyperlink" Target="http://researchdata.ands.org.au/dr-laurie-chisholm" TargetMode="External"/><Relationship Id="rId152" Type="http://schemas.openxmlformats.org/officeDocument/2006/relationships/image" Target="media/image126.png"/><Relationship Id="rId173" Type="http://schemas.openxmlformats.org/officeDocument/2006/relationships/image" Target="media/image147.png"/><Relationship Id="rId19" Type="http://schemas.openxmlformats.org/officeDocument/2006/relationships/hyperlink" Target="http://en.wikipedia.org/wiki/Transmission_Control_Protocol" TargetMode="External"/><Relationship Id="rId14" Type="http://schemas.openxmlformats.org/officeDocument/2006/relationships/hyperlink" Target="http://www.arc.gov.au/" TargetMode="External"/><Relationship Id="rId30" Type="http://schemas.openxmlformats.org/officeDocument/2006/relationships/image" Target="media/image11.emf"/><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header" Target="header1.xm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http://en.wikipedia.org/wiki/Internet_Protocol"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hyperlink" Target="http://researchdata.ands.org.au/leaf-spectral-reflectance-of-seven-australian-native-vegetation-species" TargetMode="External"/><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7.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5" Type="http://schemas.openxmlformats.org/officeDocument/2006/relationships/hyperlink" Target="http://www.abs.gov.au/ausstats/abs@.nsf/Products/6BB427AB9696C225CA2574180004463E?opendocument"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hyperlink" Target="http://www.specchio.ch" TargetMode="External"/><Relationship Id="rId94" Type="http://schemas.openxmlformats.org/officeDocument/2006/relationships/image" Target="media/image70.png"/><Relationship Id="rId99" Type="http://schemas.openxmlformats.org/officeDocument/2006/relationships/image" Target="media/image75.emf"/><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Props1.xml><?xml version="1.0" encoding="utf-8"?>
<ds:datastoreItem xmlns:ds="http://schemas.openxmlformats.org/officeDocument/2006/customXml" ds:itemID="{43D39D9F-B5FA-4F63-BB56-63C26DA5F1E7}">
  <ds:schemaRefs>
    <ds:schemaRef ds:uri="http://schemas.openxmlformats.org/officeDocument/2006/bibliography"/>
  </ds:schemaRefs>
</ds:datastoreItem>
</file>

<file path=customXml/itemProps2.xml><?xml version="1.0" encoding="utf-8"?>
<ds:datastoreItem xmlns:ds="http://schemas.openxmlformats.org/officeDocument/2006/customXml" ds:itemID="{A8209D0C-6F25-4BCE-87E7-F88468AC1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8786</TotalTime>
  <Pages>149</Pages>
  <Words>37904</Words>
  <Characters>216054</Characters>
  <Application>Microsoft Office Word</Application>
  <DocSecurity>0</DocSecurity>
  <Lines>1800</Lines>
  <Paragraphs>506</Paragraphs>
  <ScaleCrop>false</ScaleCrop>
  <HeadingPairs>
    <vt:vector size="4" baseType="variant">
      <vt:variant>
        <vt:lpstr>Title</vt:lpstr>
      </vt:variant>
      <vt:variant>
        <vt:i4>1</vt:i4>
      </vt:variant>
      <vt:variant>
        <vt:lpstr>Headings</vt:lpstr>
      </vt:variant>
      <vt:variant>
        <vt:i4>58</vt:i4>
      </vt:variant>
    </vt:vector>
  </HeadingPairs>
  <TitlesOfParts>
    <vt:vector size="59" baseType="lpstr">
      <vt:lpstr>ITPM-System</vt:lpstr>
      <vt:lpstr>Version: 	3.0</vt:lpstr>
      <vt:lpstr>Table of Contents</vt:lpstr>
      <vt:lpstr>Introduction</vt:lpstr>
      <vt:lpstr>    Document scope</vt:lpstr>
      <vt:lpstr>    Intended audience</vt:lpstr>
      <vt:lpstr>    Specchio ownership and access</vt:lpstr>
      <vt:lpstr>    Further information</vt:lpstr>
      <vt:lpstr>    Copyright and licensing</vt:lpstr>
      <vt:lpstr>Glossary</vt:lpstr>
      <vt:lpstr>Installation and Configuration</vt:lpstr>
      <vt:lpstr>    Before you install</vt:lpstr>
      <vt:lpstr>    The Specchio Application Bundle</vt:lpstr>
      <vt:lpstr>    Microsoft Windows Installation</vt:lpstr>
      <vt:lpstr>    UNIX Installation</vt:lpstr>
      <vt:lpstr>    Apple Macintosh Installation</vt:lpstr>
      <vt:lpstr>SPECCHIO Concepts</vt:lpstr>
      <vt:lpstr>    User Accounts</vt:lpstr>
      <vt:lpstr>    Administrator Access</vt:lpstr>
      <vt:lpstr>    Campaigns</vt:lpstr>
      <vt:lpstr>    Operational Dataflow</vt:lpstr>
      <vt:lpstr>    Research Groups and Accessing Specchio Data</vt:lpstr>
      <vt:lpstr>    Time Data</vt:lpstr>
      <vt:lpstr>    Data Links</vt:lpstr>
      <vt:lpstr>    Manufacturers, Sensors, Instruments and Calibrations</vt:lpstr>
      <vt:lpstr>    Supported Input Spectrum File Formats</vt:lpstr>
      <vt:lpstr>        ASD Binary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UniSpec</vt:lpstr>
      <vt:lpstr>        SPECPR</vt:lpstr>
      <vt:lpstr>        Modtran Albedo File</vt:lpstr>
      <vt:lpstr>        Excel files</vt:lpstr>
      <vt:lpstr>        TXT Space Formatted Text Files</vt:lpstr>
      <vt:lpstr>    Supported Output Spectrum File Formats</vt:lpstr>
      <vt:lpstr>    Metadata</vt:lpstr>
      <vt:lpstr>        Campaign-related Metadata</vt:lpstr>
      <vt:lpstr>        Spectrum-related Metadata</vt:lpstr>
      <vt:lpstr>    Spaces, Space Factory and Data Processing using the Space Network </vt:lpstr>
      <vt:lpstr>Design of Sampling Experiments and Data Structuring</vt:lpstr>
      <vt:lpstr>    Example Structure 1</vt:lpstr>
      <vt:lpstr>    Example for Reference and Target Spectra</vt:lpstr>
      <vt:lpstr>SPECCHIO Basic Operation</vt:lpstr>
      <vt:lpstr>    Unix Operation</vt:lpstr>
      <vt:lpstr>    Main Window</vt:lpstr>
      <vt:lpstr>    Logging In and Connecting to a Database</vt:lpstr>
      <vt:lpstr>    Logging Out</vt:lpstr>
      <vt:lpstr>    Changing your User Details</vt:lpstr>
      <vt:lpstr>    Browsing the Hierarchy Tree</vt:lpstr>
      <vt:lpstr>    Entering Dates and Times</vt:lpstr>
      <vt:lpstr>    Loading Data into Specchio</vt:lpstr>
      <vt:lpstr>    Creating a new Campaign</vt:lpstr>
      <vt:lpstr>    </vt:lpstr>
      <vt:lpstr>    Loading Campaign Spectrum Data</vt:lpstr>
    </vt:vector>
  </TitlesOfParts>
  <Company>atraxis</Company>
  <LinksUpToDate>false</LinksUpToDate>
  <CharactersWithSpaces>253452</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44</cp:revision>
  <cp:lastPrinted>2013-05-02T05:10:00Z</cp:lastPrinted>
  <dcterms:created xsi:type="dcterms:W3CDTF">2012-05-02T12:22:00Z</dcterms:created>
  <dcterms:modified xsi:type="dcterms:W3CDTF">2013-05-29T07:07:00Z</dcterms:modified>
</cp:coreProperties>
</file>