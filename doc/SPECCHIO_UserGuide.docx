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164972" w:rsidRPr="004D7992">
        <w:fldChar w:fldCharType="begin"/>
      </w:r>
      <w:r w:rsidR="00567E0A">
        <w:instrText>SET</w:instrText>
      </w:r>
      <w:r w:rsidR="002A0FFE" w:rsidRPr="004D7992">
        <w:instrText xml:space="preserve"> project </w:instrText>
      </w:r>
      <w:r w:rsidR="00164972"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164972" w:rsidRPr="004D7992">
        <w:fldChar w:fldCharType="separate"/>
      </w:r>
      <w:r w:rsidR="00CC6411">
        <w:instrText>SPECCHIO</w:instrText>
      </w:r>
      <w:r w:rsidR="00164972" w:rsidRPr="004D7992">
        <w:fldChar w:fldCharType="end"/>
      </w:r>
      <w:r w:rsidR="00164972" w:rsidRPr="004D7992">
        <w:fldChar w:fldCharType="separate"/>
      </w:r>
      <w:bookmarkStart w:id="0" w:name="project"/>
      <w:r w:rsidR="00CC6411">
        <w:rPr>
          <w:noProof/>
        </w:rPr>
        <w:t>SPECCHIO</w:t>
      </w:r>
      <w:bookmarkEnd w:id="0"/>
      <w:r w:rsidR="00164972" w:rsidRPr="004D7992">
        <w:fldChar w:fldCharType="end"/>
      </w:r>
      <w:r w:rsidR="00164972" w:rsidRPr="004D7992">
        <w:fldChar w:fldCharType="begin"/>
      </w:r>
      <w:r w:rsidR="00567E0A">
        <w:instrText>SET</w:instrText>
      </w:r>
      <w:r w:rsidR="002A0FFE" w:rsidRPr="004D7992">
        <w:instrText xml:space="preserve"> partproject </w:instrText>
      </w:r>
      <w:r w:rsidR="00164972"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164972" w:rsidRPr="004D7992">
        <w:fldChar w:fldCharType="end"/>
      </w:r>
      <w:r w:rsidR="00164972" w:rsidRPr="004D7992">
        <w:fldChar w:fldCharType="separate"/>
      </w:r>
      <w:bookmarkStart w:id="1" w:name="partproject"/>
      <w:bookmarkEnd w:id="1"/>
      <w:r w:rsidR="00CC6411">
        <w:rPr>
          <w:noProof/>
        </w:rPr>
        <w:t xml:space="preserve"> </w:t>
      </w:r>
      <w:r w:rsidR="00164972" w:rsidRPr="004D7992">
        <w:fldChar w:fldCharType="end"/>
      </w:r>
    </w:p>
    <w:p w:rsidR="002A0FFE" w:rsidRPr="004D7992" w:rsidRDefault="002A0FFE">
      <w:pPr>
        <w:pStyle w:val="Title"/>
        <w:suppressAutoHyphens/>
        <w:spacing w:before="960"/>
        <w:rPr>
          <w:sz w:val="24"/>
        </w:rPr>
      </w:pPr>
      <w:r w:rsidRPr="004D7992">
        <w:rPr>
          <w:sz w:val="22"/>
        </w:rPr>
        <w:br/>
      </w:r>
      <w:r w:rsidR="00164972" w:rsidRPr="00084655">
        <w:fldChar w:fldCharType="begin"/>
      </w:r>
      <w:r w:rsidR="00567E0A">
        <w:instrText>SET</w:instrText>
      </w:r>
      <w:r w:rsidRPr="00084655">
        <w:instrText xml:space="preserve"> DOC_TITLE </w:instrText>
      </w:r>
      <w:r w:rsidR="00164972">
        <w:fldChar w:fldCharType="begin"/>
      </w:r>
      <w:r w:rsidR="00FB7375">
        <w:instrText xml:space="preserve"> </w:instrText>
      </w:r>
      <w:r w:rsidR="00567E0A">
        <w:instrText>FILLIN</w:instrText>
      </w:r>
      <w:r w:rsidR="00FB7375">
        <w:instrText xml:space="preserve"> "Document Title (e.g. ITPM Manual)" \* CHARFORMAT </w:instrText>
      </w:r>
      <w:r w:rsidR="00164972">
        <w:fldChar w:fldCharType="separate"/>
      </w:r>
      <w:r w:rsidR="00CC6411">
        <w:instrText>User Guide</w:instrText>
      </w:r>
      <w:r w:rsidR="00164972">
        <w:fldChar w:fldCharType="end"/>
      </w:r>
      <w:r w:rsidR="00164972" w:rsidRPr="00084655">
        <w:fldChar w:fldCharType="separate"/>
      </w:r>
      <w:bookmarkStart w:id="2" w:name="DOC_TITLE"/>
      <w:r w:rsidR="00CC6411">
        <w:rPr>
          <w:noProof/>
        </w:rPr>
        <w:t>User Guide</w:t>
      </w:r>
      <w:bookmarkEnd w:id="2"/>
      <w:r w:rsidR="00164972" w:rsidRPr="00084655">
        <w:fldChar w:fldCharType="end"/>
      </w:r>
      <w:fldSimple w:instr=" REF DOC_TITLE \* MERGEFORMAT ">
        <w:r w:rsidR="00CC6411">
          <w:rPr>
            <w:noProof/>
          </w:rPr>
          <w:t>User Guide</w:t>
        </w:r>
      </w:fldSimple>
    </w:p>
    <w:p w:rsidR="002A0FFE" w:rsidRPr="004D7992" w:rsidRDefault="00164972">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fldSimple w:instr="REF VQS">
        <w:r w:rsidR="00CC6411">
          <w:rPr>
            <w:noProof/>
          </w:rPr>
          <w:t>3.0</w:t>
        </w:r>
      </w:fldSimple>
      <w:r w:rsidR="00164972" w:rsidRPr="00084655">
        <w:fldChar w:fldCharType="begin"/>
      </w:r>
      <w:r w:rsidR="00567E0A">
        <w:instrText>SET</w:instrText>
      </w:r>
      <w:r w:rsidRPr="00084655">
        <w:instrText xml:space="preserve"> VQS </w:instrText>
      </w:r>
      <w:r w:rsidR="00164972">
        <w:fldChar w:fldCharType="begin"/>
      </w:r>
      <w:r w:rsidR="00567E0A">
        <w:instrText>FILLIN</w:instrText>
      </w:r>
      <w:r w:rsidR="00734122">
        <w:instrText xml:space="preserve"> "Version (e.g. 1.0)"</w:instrText>
      </w:r>
      <w:r w:rsidR="00164972">
        <w:fldChar w:fldCharType="separate"/>
      </w:r>
      <w:r w:rsidR="00CC6411">
        <w:instrText>3.0</w:instrText>
      </w:r>
      <w:r w:rsidR="00164972">
        <w:fldChar w:fldCharType="end"/>
      </w:r>
      <w:r w:rsidR="00164972" w:rsidRPr="00084655">
        <w:fldChar w:fldCharType="separate"/>
      </w:r>
      <w:bookmarkStart w:id="3" w:name="VQS"/>
      <w:r w:rsidR="00CC6411">
        <w:rPr>
          <w:noProof/>
        </w:rPr>
        <w:t>3.0</w:t>
      </w:r>
      <w:bookmarkEnd w:id="3"/>
      <w:r w:rsidR="00164972"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164972" w:rsidRPr="00084655">
        <w:fldChar w:fldCharType="begin"/>
      </w:r>
      <w:r w:rsidR="00567E0A">
        <w:instrText>SET</w:instrText>
      </w:r>
      <w:r w:rsidRPr="00084655">
        <w:instrText xml:space="preserve"> DD </w:instrText>
      </w:r>
      <w:r w:rsidR="00164972">
        <w:fldChar w:fldCharType="begin"/>
      </w:r>
      <w:r w:rsidR="00567E0A">
        <w:instrText>FILLIN</w:instrText>
      </w:r>
      <w:r w:rsidR="00734122">
        <w:instrText xml:space="preserve"> "Date (dd.mm.yyyy)”</w:instrText>
      </w:r>
      <w:r w:rsidR="00164972">
        <w:fldChar w:fldCharType="separate"/>
      </w:r>
      <w:r w:rsidR="00CC6411">
        <w:instrText>06.06.2012</w:instrText>
      </w:r>
      <w:r w:rsidR="00164972">
        <w:fldChar w:fldCharType="end"/>
      </w:r>
      <w:r w:rsidR="00164972" w:rsidRPr="00084655">
        <w:fldChar w:fldCharType="separate"/>
      </w:r>
      <w:bookmarkStart w:id="4" w:name="DATE"/>
      <w:bookmarkStart w:id="5" w:name="DD"/>
      <w:r w:rsidR="00CC6411">
        <w:rPr>
          <w:noProof/>
        </w:rPr>
        <w:t>06.06.2012</w:t>
      </w:r>
      <w:bookmarkEnd w:id="4"/>
      <w:bookmarkEnd w:id="5"/>
      <w:r w:rsidR="00164972" w:rsidRPr="00084655">
        <w:fldChar w:fldCharType="end"/>
      </w:r>
      <w:fldSimple w:instr="REF DD">
        <w:r w:rsidR="00CC6411">
          <w:rPr>
            <w:noProof/>
          </w:rPr>
          <w:t>06.06.2012</w:t>
        </w:r>
      </w:fldSimple>
    </w:p>
    <w:p w:rsidR="002A0FFE" w:rsidRPr="00084655" w:rsidRDefault="002A0FFE">
      <w:pPr>
        <w:pStyle w:val="Version"/>
        <w:tabs>
          <w:tab w:val="clear" w:pos="1701"/>
        </w:tabs>
        <w:ind w:left="1701" w:hanging="1701"/>
      </w:pPr>
      <w:r w:rsidRPr="00084655">
        <w:t>Status:</w:t>
      </w:r>
      <w:r w:rsidRPr="00084655">
        <w:tab/>
      </w:r>
      <w:r w:rsidR="00164972" w:rsidRPr="00084655">
        <w:fldChar w:fldCharType="begin"/>
      </w:r>
      <w:r w:rsidR="00567E0A">
        <w:instrText>SET</w:instrText>
      </w:r>
      <w:r w:rsidRPr="00084655">
        <w:instrText xml:space="preserve"> SQS </w:instrText>
      </w:r>
      <w:r w:rsidR="00164972">
        <w:fldChar w:fldCharType="begin"/>
      </w:r>
      <w:r w:rsidR="00567E0A">
        <w:instrText>FILLIN</w:instrText>
      </w:r>
      <w:r w:rsidR="00734122">
        <w:instrText xml:space="preserve"> "Status (Draft, Valid, Approved)"</w:instrText>
      </w:r>
      <w:r w:rsidR="00164972">
        <w:fldChar w:fldCharType="separate"/>
      </w:r>
      <w:r w:rsidR="00CC6411">
        <w:instrText>Draft</w:instrText>
      </w:r>
      <w:r w:rsidR="00164972">
        <w:fldChar w:fldCharType="end"/>
      </w:r>
      <w:r w:rsidR="00164972" w:rsidRPr="00084655">
        <w:fldChar w:fldCharType="separate"/>
      </w:r>
      <w:bookmarkStart w:id="6" w:name="SQS"/>
      <w:r w:rsidR="00CC6411">
        <w:rPr>
          <w:noProof/>
        </w:rPr>
        <w:t>Draft</w:t>
      </w:r>
      <w:bookmarkEnd w:id="6"/>
      <w:r w:rsidR="00164972" w:rsidRPr="00084655">
        <w:fldChar w:fldCharType="end"/>
      </w:r>
      <w:fldSimple w:instr="REF SQS  \* MERGEFORMAT ">
        <w:r w:rsidR="00CC6411">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164972" w:rsidRPr="00084655">
        <w:fldChar w:fldCharType="begin"/>
      </w:r>
      <w:r w:rsidR="00567E0A">
        <w:instrText>SET</w:instrText>
      </w:r>
      <w:r w:rsidRPr="00084655">
        <w:instrText xml:space="preserve"> DOC_AUTHOR </w:instrText>
      </w:r>
      <w:r w:rsidR="00164972">
        <w:fldChar w:fldCharType="begin"/>
      </w:r>
      <w:r w:rsidR="00567E0A">
        <w:instrText>FILLIN</w:instrText>
      </w:r>
      <w:r w:rsidR="00734122">
        <w:instrText xml:space="preserve"> "Author (e.g. F. Test, Organisation 'X')"</w:instrText>
      </w:r>
      <w:r w:rsidR="00164972">
        <w:fldChar w:fldCharType="separate"/>
      </w:r>
      <w:r w:rsidR="00CC6411">
        <w:instrText>P. Roberts (Intersect), A. Hueni &amp; D. Kuekenbrink (Remote Sensing Laboratories, University of Zurich)</w:instrText>
      </w:r>
      <w:r w:rsidR="00164972">
        <w:fldChar w:fldCharType="end"/>
      </w:r>
      <w:r w:rsidR="00164972" w:rsidRPr="00084655">
        <w:fldChar w:fldCharType="separate"/>
      </w:r>
      <w:bookmarkStart w:id="7" w:name="DOC_AUTHOR"/>
      <w:r w:rsidR="00CC6411">
        <w:rPr>
          <w:noProof/>
        </w:rPr>
        <w:t>P. Roberts (Intersect), A. Hueni &amp; D. Kuekenbrink (Remote Sensing Laboratories, University of Zurich)</w:t>
      </w:r>
      <w:bookmarkEnd w:id="7"/>
      <w:r w:rsidR="00164972" w:rsidRPr="00084655">
        <w:fldChar w:fldCharType="end"/>
      </w:r>
      <w:fldSimple w:instr="REF DOC_AUTHOR  \* MERGEFORMAT ">
        <w:r w:rsidR="00CC6411">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164972" w:rsidRPr="00084655">
        <w:fldChar w:fldCharType="begin"/>
      </w:r>
      <w:r w:rsidR="00567E0A">
        <w:instrText>SET</w:instrText>
      </w:r>
      <w:r w:rsidRPr="00084655">
        <w:instrText xml:space="preserve"> PFAD </w:instrText>
      </w:r>
      <w:r w:rsidR="00164972" w:rsidRPr="00084655">
        <w:fldChar w:fldCharType="end"/>
      </w:r>
      <w:r w:rsidR="00164972">
        <w:fldChar w:fldCharType="begin"/>
      </w:r>
      <w:r w:rsidR="00567E0A">
        <w:instrText>FILENAME</w:instrText>
      </w:r>
      <w:r w:rsidR="00734122">
        <w:instrText xml:space="preserve"> </w:instrText>
      </w:r>
      <w:r w:rsidR="00164972">
        <w:fldChar w:fldCharType="separate"/>
      </w:r>
      <w:r w:rsidR="00CC6411">
        <w:rPr>
          <w:noProof/>
        </w:rPr>
        <w:t>SPECCHIO_UserGuide.docx</w:t>
      </w:r>
      <w:r w:rsidR="00164972">
        <w:rPr>
          <w:noProof/>
        </w:rPr>
        <w:fldChar w:fldCharType="end"/>
      </w:r>
    </w:p>
    <w:p w:rsidR="002A0FFE" w:rsidRPr="00084655" w:rsidRDefault="002A0FFE">
      <w:pPr>
        <w:pStyle w:val="Version"/>
        <w:tabs>
          <w:tab w:val="clear" w:pos="1701"/>
        </w:tabs>
        <w:ind w:left="1701" w:hanging="1701"/>
      </w:pPr>
      <w:r w:rsidRPr="00084655">
        <w:t>Pages:</w:t>
      </w:r>
      <w:r w:rsidRPr="00084655">
        <w:tab/>
      </w:r>
      <w:r w:rsidR="00164972">
        <w:fldChar w:fldCharType="begin"/>
      </w:r>
      <w:r w:rsidR="00567E0A">
        <w:instrText>NUMPAGES</w:instrText>
      </w:r>
      <w:r w:rsidR="00734122">
        <w:instrText xml:space="preserve"> </w:instrText>
      </w:r>
      <w:r w:rsidR="00164972">
        <w:fldChar w:fldCharType="separate"/>
      </w:r>
      <w:r w:rsidR="00CC6411">
        <w:rPr>
          <w:noProof/>
        </w:rPr>
        <w:t>156</w:t>
      </w:r>
      <w:r w:rsidR="00164972">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164972" w:rsidRPr="00084655">
        <w:fldChar w:fldCharType="begin"/>
      </w:r>
      <w:r w:rsidR="00567E0A">
        <w:instrText>SET</w:instrText>
      </w:r>
      <w:r w:rsidRPr="00084655">
        <w:instrText xml:space="preserve"> CLASSIFICATION </w:instrText>
      </w:r>
      <w:r w:rsidR="00164972" w:rsidRPr="00084655">
        <w:fldChar w:fldCharType="end"/>
      </w:r>
    </w:p>
    <w:p w:rsidR="002A0FFE" w:rsidRPr="00084655" w:rsidRDefault="002A0FFE">
      <w:pPr>
        <w:pStyle w:val="Version"/>
        <w:tabs>
          <w:tab w:val="clear" w:pos="1701"/>
        </w:tabs>
        <w:ind w:left="1701" w:hanging="1701"/>
      </w:pPr>
      <w:r w:rsidRPr="00084655">
        <w:t>Distribution:</w:t>
      </w:r>
      <w:r w:rsidRPr="00084655">
        <w:tab/>
      </w:r>
      <w:r w:rsidR="00164972" w:rsidRPr="00084655">
        <w:fldChar w:fldCharType="begin"/>
      </w:r>
      <w:r w:rsidR="00567E0A">
        <w:instrText>SET</w:instrText>
      </w:r>
      <w:r w:rsidRPr="00084655">
        <w:instrText xml:space="preserve"> DISTRIBUTION  </w:instrText>
      </w:r>
      <w:r w:rsidR="00164972">
        <w:fldChar w:fldCharType="begin"/>
      </w:r>
      <w:r w:rsidR="00567E0A">
        <w:instrText>FILLIN</w:instrText>
      </w:r>
      <w:r w:rsidR="00734122">
        <w:instrText xml:space="preserve"> "Distribution list"</w:instrText>
      </w:r>
      <w:r w:rsidR="00164972">
        <w:fldChar w:fldCharType="separate"/>
      </w:r>
      <w:r w:rsidR="00CC6411">
        <w:instrText>SPECCHIO Users</w:instrText>
      </w:r>
      <w:r w:rsidR="00164972">
        <w:fldChar w:fldCharType="end"/>
      </w:r>
      <w:r w:rsidR="00164972" w:rsidRPr="00084655">
        <w:fldChar w:fldCharType="separate"/>
      </w:r>
      <w:bookmarkStart w:id="8" w:name="DISTRIBUTION"/>
      <w:r w:rsidR="00CC6411">
        <w:rPr>
          <w:noProof/>
        </w:rPr>
        <w:t>SPECCHIO Users</w:t>
      </w:r>
      <w:bookmarkEnd w:id="8"/>
      <w:r w:rsidR="00164972" w:rsidRPr="00084655">
        <w:fldChar w:fldCharType="end"/>
      </w:r>
      <w:fldSimple w:instr="REF DISTRIBUTION  \* MERGEFORMAT ">
        <w:r w:rsidR="00CC6411">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bookmarkStart w:id="10" w:name="_Toc358395182"/>
      <w:r w:rsidRPr="00067105">
        <w:lastRenderedPageBreak/>
        <w:t>Table of Contents</w:t>
      </w:r>
      <w:bookmarkEnd w:id="9"/>
      <w:bookmarkEnd w:id="10"/>
    </w:p>
    <w:bookmarkStart w:id="11" w:name="_Toc356279529"/>
    <w:p w:rsidR="00CC6411" w:rsidRDefault="00164972">
      <w:pPr>
        <w:pStyle w:val="TOC1"/>
        <w:rPr>
          <w:rFonts w:asciiTheme="minorHAnsi" w:eastAsiaTheme="minorEastAsia" w:hAnsiTheme="minorHAnsi" w:cstheme="minorBidi"/>
          <w:b w:val="0"/>
          <w:noProof/>
          <w:sz w:val="22"/>
          <w:szCs w:val="22"/>
          <w:lang w:val="en-AU" w:eastAsia="ja-JP"/>
        </w:rPr>
      </w:pPr>
      <w:r w:rsidRPr="00164972">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164972">
        <w:rPr>
          <w:b w:val="0"/>
        </w:rPr>
        <w:fldChar w:fldCharType="separate"/>
      </w:r>
      <w:r w:rsidR="00CC6411">
        <w:rPr>
          <w:noProof/>
        </w:rPr>
        <w:t>Table of Contents</w:t>
      </w:r>
      <w:r w:rsidR="00CC6411">
        <w:rPr>
          <w:noProof/>
        </w:rPr>
        <w:tab/>
      </w:r>
      <w:r w:rsidR="00CC6411">
        <w:rPr>
          <w:noProof/>
        </w:rPr>
        <w:fldChar w:fldCharType="begin"/>
      </w:r>
      <w:r w:rsidR="00CC6411">
        <w:rPr>
          <w:noProof/>
        </w:rPr>
        <w:instrText xml:space="preserve"> PAGEREF _Toc358395182 \h </w:instrText>
      </w:r>
      <w:r w:rsidR="00CC6411">
        <w:rPr>
          <w:noProof/>
        </w:rPr>
      </w:r>
      <w:r w:rsidR="00CC6411">
        <w:rPr>
          <w:noProof/>
        </w:rPr>
        <w:fldChar w:fldCharType="separate"/>
      </w:r>
      <w:r w:rsidR="00CC6411">
        <w:rPr>
          <w:noProof/>
        </w:rPr>
        <w:t>2</w:t>
      </w:r>
      <w:r w:rsidR="00CC6411">
        <w:rPr>
          <w:noProof/>
        </w:rPr>
        <w:fldChar w:fldCharType="end"/>
      </w:r>
    </w:p>
    <w:p w:rsidR="00CC6411" w:rsidRDefault="00CC6411">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Pr>
          <w:noProof/>
        </w:rPr>
        <w:fldChar w:fldCharType="begin"/>
      </w:r>
      <w:r>
        <w:rPr>
          <w:noProof/>
        </w:rPr>
        <w:instrText xml:space="preserve"> PAGEREF _Toc358395183 \h </w:instrText>
      </w:r>
      <w:r>
        <w:rPr>
          <w:noProof/>
        </w:rPr>
      </w:r>
      <w:r>
        <w:rPr>
          <w:noProof/>
        </w:rPr>
        <w:fldChar w:fldCharType="separate"/>
      </w:r>
      <w:r>
        <w:rPr>
          <w:noProof/>
        </w:rPr>
        <w:t>7</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Pr>
          <w:noProof/>
        </w:rPr>
        <w:fldChar w:fldCharType="begin"/>
      </w:r>
      <w:r>
        <w:rPr>
          <w:noProof/>
        </w:rPr>
        <w:instrText xml:space="preserve"> PAGEREF _Toc358395184 \h </w:instrText>
      </w:r>
      <w:r>
        <w:rPr>
          <w:noProof/>
        </w:rPr>
      </w:r>
      <w:r>
        <w:rPr>
          <w:noProof/>
        </w:rPr>
        <w:fldChar w:fldCharType="separate"/>
      </w:r>
      <w:r>
        <w:rPr>
          <w:noProof/>
        </w:rPr>
        <w:t>7</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Pr>
          <w:noProof/>
        </w:rPr>
        <w:fldChar w:fldCharType="begin"/>
      </w:r>
      <w:r>
        <w:rPr>
          <w:noProof/>
        </w:rPr>
        <w:instrText xml:space="preserve"> PAGEREF _Toc358395185 \h </w:instrText>
      </w:r>
      <w:r>
        <w:rPr>
          <w:noProof/>
        </w:rPr>
      </w:r>
      <w:r>
        <w:rPr>
          <w:noProof/>
        </w:rPr>
        <w:fldChar w:fldCharType="separate"/>
      </w:r>
      <w:r>
        <w:rPr>
          <w:noProof/>
        </w:rPr>
        <w:t>7</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Pr>
          <w:noProof/>
        </w:rPr>
        <w:fldChar w:fldCharType="begin"/>
      </w:r>
      <w:r>
        <w:rPr>
          <w:noProof/>
        </w:rPr>
        <w:instrText xml:space="preserve"> PAGEREF _Toc358395186 \h </w:instrText>
      </w:r>
      <w:r>
        <w:rPr>
          <w:noProof/>
        </w:rPr>
      </w:r>
      <w:r>
        <w:rPr>
          <w:noProof/>
        </w:rPr>
        <w:fldChar w:fldCharType="separate"/>
      </w:r>
      <w:r>
        <w:rPr>
          <w:noProof/>
        </w:rPr>
        <w:t>7</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Further information</w:t>
      </w:r>
      <w:r>
        <w:rPr>
          <w:noProof/>
        </w:rPr>
        <w:tab/>
      </w:r>
      <w:r>
        <w:rPr>
          <w:noProof/>
        </w:rPr>
        <w:fldChar w:fldCharType="begin"/>
      </w:r>
      <w:r>
        <w:rPr>
          <w:noProof/>
        </w:rPr>
        <w:instrText xml:space="preserve"> PAGEREF _Toc358395187 \h </w:instrText>
      </w:r>
      <w:r>
        <w:rPr>
          <w:noProof/>
        </w:rPr>
      </w:r>
      <w:r>
        <w:rPr>
          <w:noProof/>
        </w:rPr>
        <w:fldChar w:fldCharType="separate"/>
      </w:r>
      <w:r>
        <w:rPr>
          <w:noProof/>
        </w:rPr>
        <w:t>7</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Copyright and licensing</w:t>
      </w:r>
      <w:r>
        <w:rPr>
          <w:noProof/>
        </w:rPr>
        <w:tab/>
      </w:r>
      <w:r>
        <w:rPr>
          <w:noProof/>
        </w:rPr>
        <w:fldChar w:fldCharType="begin"/>
      </w:r>
      <w:r>
        <w:rPr>
          <w:noProof/>
        </w:rPr>
        <w:instrText xml:space="preserve"> PAGEREF _Toc358395188 \h </w:instrText>
      </w:r>
      <w:r>
        <w:rPr>
          <w:noProof/>
        </w:rPr>
      </w:r>
      <w:r>
        <w:rPr>
          <w:noProof/>
        </w:rPr>
        <w:fldChar w:fldCharType="separate"/>
      </w:r>
      <w:r>
        <w:rPr>
          <w:noProof/>
        </w:rPr>
        <w:t>8</w:t>
      </w:r>
      <w:r>
        <w:rPr>
          <w:noProof/>
        </w:rPr>
        <w:fldChar w:fldCharType="end"/>
      </w:r>
    </w:p>
    <w:p w:rsidR="00CC6411" w:rsidRDefault="00CC6411">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Pr>
          <w:noProof/>
        </w:rPr>
        <w:fldChar w:fldCharType="begin"/>
      </w:r>
      <w:r>
        <w:rPr>
          <w:noProof/>
        </w:rPr>
        <w:instrText xml:space="preserve"> PAGEREF _Toc358395189 \h </w:instrText>
      </w:r>
      <w:r>
        <w:rPr>
          <w:noProof/>
        </w:rPr>
      </w:r>
      <w:r>
        <w:rPr>
          <w:noProof/>
        </w:rPr>
        <w:fldChar w:fldCharType="separate"/>
      </w:r>
      <w:r>
        <w:rPr>
          <w:noProof/>
        </w:rPr>
        <w:t>9</w:t>
      </w:r>
      <w:r>
        <w:rPr>
          <w:noProof/>
        </w:rPr>
        <w:fldChar w:fldCharType="end"/>
      </w:r>
    </w:p>
    <w:p w:rsidR="00CC6411" w:rsidRDefault="00CC6411">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Pr>
          <w:noProof/>
        </w:rPr>
        <w:fldChar w:fldCharType="begin"/>
      </w:r>
      <w:r>
        <w:rPr>
          <w:noProof/>
        </w:rPr>
        <w:instrText xml:space="preserve"> PAGEREF _Toc358395190 \h </w:instrText>
      </w:r>
      <w:r>
        <w:rPr>
          <w:noProof/>
        </w:rPr>
      </w:r>
      <w:r>
        <w:rPr>
          <w:noProof/>
        </w:rPr>
        <w:fldChar w:fldCharType="separate"/>
      </w:r>
      <w:r>
        <w:rPr>
          <w:noProof/>
        </w:rPr>
        <w:t>12</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install</w:t>
      </w:r>
      <w:r>
        <w:rPr>
          <w:noProof/>
        </w:rPr>
        <w:tab/>
      </w:r>
      <w:r>
        <w:rPr>
          <w:noProof/>
        </w:rPr>
        <w:fldChar w:fldCharType="begin"/>
      </w:r>
      <w:r>
        <w:rPr>
          <w:noProof/>
        </w:rPr>
        <w:instrText xml:space="preserve"> PAGEREF _Toc358395191 \h </w:instrText>
      </w:r>
      <w:r>
        <w:rPr>
          <w:noProof/>
        </w:rPr>
      </w:r>
      <w:r>
        <w:rPr>
          <w:noProof/>
        </w:rPr>
        <w:fldChar w:fldCharType="separate"/>
      </w:r>
      <w:r>
        <w:rPr>
          <w:noProof/>
        </w:rPr>
        <w:t>12</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The Specchio Application Bundle</w:t>
      </w:r>
      <w:r>
        <w:rPr>
          <w:noProof/>
        </w:rPr>
        <w:tab/>
      </w:r>
      <w:r>
        <w:rPr>
          <w:noProof/>
        </w:rPr>
        <w:fldChar w:fldCharType="begin"/>
      </w:r>
      <w:r>
        <w:rPr>
          <w:noProof/>
        </w:rPr>
        <w:instrText xml:space="preserve"> PAGEREF _Toc358395192 \h </w:instrText>
      </w:r>
      <w:r>
        <w:rPr>
          <w:noProof/>
        </w:rPr>
      </w:r>
      <w:r>
        <w:rPr>
          <w:noProof/>
        </w:rPr>
        <w:fldChar w:fldCharType="separate"/>
      </w:r>
      <w:r>
        <w:rPr>
          <w:noProof/>
        </w:rPr>
        <w:t>12</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Microsoft Windows Installation</w:t>
      </w:r>
      <w:r>
        <w:rPr>
          <w:noProof/>
        </w:rPr>
        <w:tab/>
      </w:r>
      <w:r>
        <w:rPr>
          <w:noProof/>
        </w:rPr>
        <w:fldChar w:fldCharType="begin"/>
      </w:r>
      <w:r>
        <w:rPr>
          <w:noProof/>
        </w:rPr>
        <w:instrText xml:space="preserve"> PAGEREF _Toc358395193 \h </w:instrText>
      </w:r>
      <w:r>
        <w:rPr>
          <w:noProof/>
        </w:rPr>
      </w:r>
      <w:r>
        <w:rPr>
          <w:noProof/>
        </w:rPr>
        <w:fldChar w:fldCharType="separate"/>
      </w:r>
      <w:r>
        <w:rPr>
          <w:noProof/>
        </w:rPr>
        <w:t>13</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UNIX Installation</w:t>
      </w:r>
      <w:r>
        <w:rPr>
          <w:noProof/>
        </w:rPr>
        <w:tab/>
      </w:r>
      <w:r>
        <w:rPr>
          <w:noProof/>
        </w:rPr>
        <w:fldChar w:fldCharType="begin"/>
      </w:r>
      <w:r>
        <w:rPr>
          <w:noProof/>
        </w:rPr>
        <w:instrText xml:space="preserve"> PAGEREF _Toc358395194 \h </w:instrText>
      </w:r>
      <w:r>
        <w:rPr>
          <w:noProof/>
        </w:rPr>
      </w:r>
      <w:r>
        <w:rPr>
          <w:noProof/>
        </w:rPr>
        <w:fldChar w:fldCharType="separate"/>
      </w:r>
      <w:r>
        <w:rPr>
          <w:noProof/>
        </w:rPr>
        <w:t>13</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Apple Macintosh Installation</w:t>
      </w:r>
      <w:r>
        <w:rPr>
          <w:noProof/>
        </w:rPr>
        <w:tab/>
      </w:r>
      <w:r>
        <w:rPr>
          <w:noProof/>
        </w:rPr>
        <w:fldChar w:fldCharType="begin"/>
      </w:r>
      <w:r>
        <w:rPr>
          <w:noProof/>
        </w:rPr>
        <w:instrText xml:space="preserve"> PAGEREF _Toc358395195 \h </w:instrText>
      </w:r>
      <w:r>
        <w:rPr>
          <w:noProof/>
        </w:rPr>
      </w:r>
      <w:r>
        <w:rPr>
          <w:noProof/>
        </w:rPr>
        <w:fldChar w:fldCharType="separate"/>
      </w:r>
      <w:r>
        <w:rPr>
          <w:noProof/>
        </w:rPr>
        <w:t>13</w:t>
      </w:r>
      <w:r>
        <w:rPr>
          <w:noProof/>
        </w:rPr>
        <w:fldChar w:fldCharType="end"/>
      </w:r>
    </w:p>
    <w:p w:rsidR="00CC6411" w:rsidRDefault="00CC6411">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Concepts</w:t>
      </w:r>
      <w:r>
        <w:rPr>
          <w:noProof/>
        </w:rPr>
        <w:tab/>
      </w:r>
      <w:r>
        <w:rPr>
          <w:noProof/>
        </w:rPr>
        <w:fldChar w:fldCharType="begin"/>
      </w:r>
      <w:r>
        <w:rPr>
          <w:noProof/>
        </w:rPr>
        <w:instrText xml:space="preserve"> PAGEREF _Toc358395196 \h </w:instrText>
      </w:r>
      <w:r>
        <w:rPr>
          <w:noProof/>
        </w:rPr>
      </w:r>
      <w:r>
        <w:rPr>
          <w:noProof/>
        </w:rPr>
        <w:fldChar w:fldCharType="separate"/>
      </w:r>
      <w:r>
        <w:rPr>
          <w:noProof/>
        </w:rPr>
        <w:t>15</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User Accounts</w:t>
      </w:r>
      <w:r>
        <w:rPr>
          <w:noProof/>
        </w:rPr>
        <w:tab/>
      </w:r>
      <w:r>
        <w:rPr>
          <w:noProof/>
        </w:rPr>
        <w:fldChar w:fldCharType="begin"/>
      </w:r>
      <w:r>
        <w:rPr>
          <w:noProof/>
        </w:rPr>
        <w:instrText xml:space="preserve"> PAGEREF _Toc358395197 \h </w:instrText>
      </w:r>
      <w:r>
        <w:rPr>
          <w:noProof/>
        </w:rPr>
      </w:r>
      <w:r>
        <w:rPr>
          <w:noProof/>
        </w:rPr>
        <w:fldChar w:fldCharType="separate"/>
      </w:r>
      <w:r>
        <w:rPr>
          <w:noProof/>
        </w:rPr>
        <w:t>16</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Administrator Access</w:t>
      </w:r>
      <w:r>
        <w:rPr>
          <w:noProof/>
        </w:rPr>
        <w:tab/>
      </w:r>
      <w:r>
        <w:rPr>
          <w:noProof/>
        </w:rPr>
        <w:fldChar w:fldCharType="begin"/>
      </w:r>
      <w:r>
        <w:rPr>
          <w:noProof/>
        </w:rPr>
        <w:instrText xml:space="preserve"> PAGEREF _Toc358395198 \h </w:instrText>
      </w:r>
      <w:r>
        <w:rPr>
          <w:noProof/>
        </w:rPr>
      </w:r>
      <w:r>
        <w:rPr>
          <w:noProof/>
        </w:rPr>
        <w:fldChar w:fldCharType="separate"/>
      </w:r>
      <w:r>
        <w:rPr>
          <w:noProof/>
        </w:rPr>
        <w:t>18</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Campaigns</w:t>
      </w:r>
      <w:r>
        <w:rPr>
          <w:noProof/>
        </w:rPr>
        <w:tab/>
      </w:r>
      <w:r>
        <w:rPr>
          <w:noProof/>
        </w:rPr>
        <w:fldChar w:fldCharType="begin"/>
      </w:r>
      <w:r>
        <w:rPr>
          <w:noProof/>
        </w:rPr>
        <w:instrText xml:space="preserve"> PAGEREF _Toc358395199 \h </w:instrText>
      </w:r>
      <w:r>
        <w:rPr>
          <w:noProof/>
        </w:rPr>
      </w:r>
      <w:r>
        <w:rPr>
          <w:noProof/>
        </w:rPr>
        <w:fldChar w:fldCharType="separate"/>
      </w:r>
      <w:r>
        <w:rPr>
          <w:noProof/>
        </w:rPr>
        <w:t>19</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Operational Dataflow</w:t>
      </w:r>
      <w:r>
        <w:rPr>
          <w:noProof/>
        </w:rPr>
        <w:tab/>
      </w:r>
      <w:r>
        <w:rPr>
          <w:noProof/>
        </w:rPr>
        <w:fldChar w:fldCharType="begin"/>
      </w:r>
      <w:r>
        <w:rPr>
          <w:noProof/>
        </w:rPr>
        <w:instrText xml:space="preserve"> PAGEREF _Toc358395200 \h </w:instrText>
      </w:r>
      <w:r>
        <w:rPr>
          <w:noProof/>
        </w:rPr>
      </w:r>
      <w:r>
        <w:rPr>
          <w:noProof/>
        </w:rPr>
        <w:fldChar w:fldCharType="separate"/>
      </w:r>
      <w:r>
        <w:rPr>
          <w:noProof/>
        </w:rPr>
        <w:t>19</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Research Groups and Accessing Specchio Campaigns</w:t>
      </w:r>
      <w:r>
        <w:rPr>
          <w:noProof/>
        </w:rPr>
        <w:tab/>
      </w:r>
      <w:r>
        <w:rPr>
          <w:noProof/>
        </w:rPr>
        <w:fldChar w:fldCharType="begin"/>
      </w:r>
      <w:r>
        <w:rPr>
          <w:noProof/>
        </w:rPr>
        <w:instrText xml:space="preserve"> PAGEREF _Toc358395201 \h </w:instrText>
      </w:r>
      <w:r>
        <w:rPr>
          <w:noProof/>
        </w:rPr>
      </w:r>
      <w:r>
        <w:rPr>
          <w:noProof/>
        </w:rPr>
        <w:fldChar w:fldCharType="separate"/>
      </w:r>
      <w:r>
        <w:rPr>
          <w:noProof/>
        </w:rPr>
        <w:t>19</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Time Data</w:t>
      </w:r>
      <w:r>
        <w:rPr>
          <w:noProof/>
        </w:rPr>
        <w:tab/>
      </w:r>
      <w:r>
        <w:rPr>
          <w:noProof/>
        </w:rPr>
        <w:fldChar w:fldCharType="begin"/>
      </w:r>
      <w:r>
        <w:rPr>
          <w:noProof/>
        </w:rPr>
        <w:instrText xml:space="preserve"> PAGEREF _Toc358395202 \h </w:instrText>
      </w:r>
      <w:r>
        <w:rPr>
          <w:noProof/>
        </w:rPr>
      </w:r>
      <w:r>
        <w:rPr>
          <w:noProof/>
        </w:rPr>
        <w:fldChar w:fldCharType="separate"/>
      </w:r>
      <w:r>
        <w:rPr>
          <w:noProof/>
        </w:rPr>
        <w:t>20</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Data Links</w:t>
      </w:r>
      <w:r>
        <w:rPr>
          <w:noProof/>
        </w:rPr>
        <w:tab/>
      </w:r>
      <w:r>
        <w:rPr>
          <w:noProof/>
        </w:rPr>
        <w:fldChar w:fldCharType="begin"/>
      </w:r>
      <w:r>
        <w:rPr>
          <w:noProof/>
        </w:rPr>
        <w:instrText xml:space="preserve"> PAGEREF _Toc358395203 \h </w:instrText>
      </w:r>
      <w:r>
        <w:rPr>
          <w:noProof/>
        </w:rPr>
      </w:r>
      <w:r>
        <w:rPr>
          <w:noProof/>
        </w:rPr>
        <w:fldChar w:fldCharType="separate"/>
      </w:r>
      <w:r>
        <w:rPr>
          <w:noProof/>
        </w:rPr>
        <w:t>20</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Pr>
          <w:noProof/>
        </w:rPr>
        <w:fldChar w:fldCharType="begin"/>
      </w:r>
      <w:r>
        <w:rPr>
          <w:noProof/>
        </w:rPr>
        <w:instrText xml:space="preserve"> PAGEREF _Toc358395204 \h </w:instrText>
      </w:r>
      <w:r>
        <w:rPr>
          <w:noProof/>
        </w:rPr>
      </w:r>
      <w:r>
        <w:rPr>
          <w:noProof/>
        </w:rPr>
        <w:fldChar w:fldCharType="separate"/>
      </w:r>
      <w:r>
        <w:rPr>
          <w:noProof/>
        </w:rPr>
        <w:t>21</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Supported Input Spectrum File Formats</w:t>
      </w:r>
      <w:r>
        <w:rPr>
          <w:noProof/>
        </w:rPr>
        <w:tab/>
      </w:r>
      <w:r>
        <w:rPr>
          <w:noProof/>
        </w:rPr>
        <w:fldChar w:fldCharType="begin"/>
      </w:r>
      <w:r>
        <w:rPr>
          <w:noProof/>
        </w:rPr>
        <w:instrText xml:space="preserve"> PAGEREF _Toc358395205 \h </w:instrText>
      </w:r>
      <w:r>
        <w:rPr>
          <w:noProof/>
        </w:rPr>
      </w:r>
      <w:r>
        <w:rPr>
          <w:noProof/>
        </w:rPr>
        <w:fldChar w:fldCharType="separate"/>
      </w:r>
      <w:r>
        <w:rPr>
          <w:noProof/>
        </w:rPr>
        <w:t>22</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4.9.1</w:t>
      </w:r>
      <w:r>
        <w:rPr>
          <w:rFonts w:asciiTheme="minorHAnsi" w:eastAsiaTheme="minorEastAsia" w:hAnsiTheme="minorHAnsi" w:cstheme="minorBidi"/>
          <w:noProof/>
          <w:szCs w:val="22"/>
          <w:lang w:val="en-AU" w:eastAsia="ja-JP"/>
        </w:rPr>
        <w:tab/>
      </w:r>
      <w:r>
        <w:rPr>
          <w:noProof/>
        </w:rPr>
        <w:t>ASD Binary Files</w:t>
      </w:r>
      <w:r>
        <w:rPr>
          <w:noProof/>
        </w:rPr>
        <w:tab/>
      </w:r>
      <w:r>
        <w:rPr>
          <w:noProof/>
        </w:rPr>
        <w:fldChar w:fldCharType="begin"/>
      </w:r>
      <w:r>
        <w:rPr>
          <w:noProof/>
        </w:rPr>
        <w:instrText xml:space="preserve"> PAGEREF _Toc358395206 \h </w:instrText>
      </w:r>
      <w:r>
        <w:rPr>
          <w:noProof/>
        </w:rPr>
      </w:r>
      <w:r>
        <w:rPr>
          <w:noProof/>
        </w:rPr>
        <w:fldChar w:fldCharType="separate"/>
      </w:r>
      <w:r>
        <w:rPr>
          <w:noProof/>
        </w:rPr>
        <w:t>22</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4.9.1</w:t>
      </w:r>
      <w:r>
        <w:rPr>
          <w:rFonts w:asciiTheme="minorHAnsi" w:eastAsiaTheme="minorEastAsia" w:hAnsiTheme="minorHAnsi" w:cstheme="minorBidi"/>
          <w:noProof/>
          <w:szCs w:val="22"/>
          <w:lang w:val="en-AU" w:eastAsia="ja-JP"/>
        </w:rPr>
        <w:tab/>
      </w:r>
      <w:r>
        <w:rPr>
          <w:noProof/>
        </w:rPr>
        <w:t>ASD Indico Version 7 Files</w:t>
      </w:r>
      <w:r>
        <w:rPr>
          <w:noProof/>
        </w:rPr>
        <w:tab/>
      </w:r>
      <w:r>
        <w:rPr>
          <w:noProof/>
        </w:rPr>
        <w:fldChar w:fldCharType="begin"/>
      </w:r>
      <w:r>
        <w:rPr>
          <w:noProof/>
        </w:rPr>
        <w:instrText xml:space="preserve"> PAGEREF _Toc358395207 \h </w:instrText>
      </w:r>
      <w:r>
        <w:rPr>
          <w:noProof/>
        </w:rPr>
      </w:r>
      <w:r>
        <w:rPr>
          <w:noProof/>
        </w:rPr>
        <w:fldChar w:fldCharType="separate"/>
      </w:r>
      <w:r>
        <w:rPr>
          <w:noProof/>
        </w:rPr>
        <w:t>23</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4.9.2</w:t>
      </w:r>
      <w:r>
        <w:rPr>
          <w:rFonts w:asciiTheme="minorHAnsi" w:eastAsiaTheme="minorEastAsia" w:hAnsiTheme="minorHAnsi" w:cstheme="minorBidi"/>
          <w:noProof/>
          <w:szCs w:val="22"/>
          <w:lang w:val="en-AU" w:eastAsia="ja-JP"/>
        </w:rPr>
        <w:tab/>
      </w:r>
      <w:r>
        <w:rPr>
          <w:noProof/>
        </w:rPr>
        <w:t>GER Signature Files</w:t>
      </w:r>
      <w:r>
        <w:rPr>
          <w:noProof/>
        </w:rPr>
        <w:tab/>
      </w:r>
      <w:r>
        <w:rPr>
          <w:noProof/>
        </w:rPr>
        <w:fldChar w:fldCharType="begin"/>
      </w:r>
      <w:r>
        <w:rPr>
          <w:noProof/>
        </w:rPr>
        <w:instrText xml:space="preserve"> PAGEREF _Toc358395208 \h </w:instrText>
      </w:r>
      <w:r>
        <w:rPr>
          <w:noProof/>
        </w:rPr>
      </w:r>
      <w:r>
        <w:rPr>
          <w:noProof/>
        </w:rPr>
        <w:fldChar w:fldCharType="separate"/>
      </w:r>
      <w:r>
        <w:rPr>
          <w:noProof/>
        </w:rPr>
        <w:t>23</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4.9.3</w:t>
      </w:r>
      <w:r>
        <w:rPr>
          <w:rFonts w:asciiTheme="minorHAnsi" w:eastAsiaTheme="minorEastAsia" w:hAnsiTheme="minorHAnsi" w:cstheme="minorBidi"/>
          <w:noProof/>
          <w:szCs w:val="22"/>
          <w:lang w:val="en-AU" w:eastAsia="ja-JP"/>
        </w:rPr>
        <w:tab/>
      </w:r>
      <w:r>
        <w:rPr>
          <w:noProof/>
        </w:rPr>
        <w:t>MFR OUT Files</w:t>
      </w:r>
      <w:r>
        <w:rPr>
          <w:noProof/>
        </w:rPr>
        <w:tab/>
      </w:r>
      <w:r>
        <w:rPr>
          <w:noProof/>
        </w:rPr>
        <w:fldChar w:fldCharType="begin"/>
      </w:r>
      <w:r>
        <w:rPr>
          <w:noProof/>
        </w:rPr>
        <w:instrText xml:space="preserve"> PAGEREF _Toc358395209 \h </w:instrText>
      </w:r>
      <w:r>
        <w:rPr>
          <w:noProof/>
        </w:rPr>
      </w:r>
      <w:r>
        <w:rPr>
          <w:noProof/>
        </w:rPr>
        <w:fldChar w:fldCharType="separate"/>
      </w:r>
      <w:r>
        <w:rPr>
          <w:noProof/>
        </w:rPr>
        <w:t>23</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4.9.4</w:t>
      </w:r>
      <w:r>
        <w:rPr>
          <w:rFonts w:asciiTheme="minorHAnsi" w:eastAsiaTheme="minorEastAsia" w:hAnsiTheme="minorHAnsi" w:cstheme="minorBidi"/>
          <w:noProof/>
          <w:szCs w:val="22"/>
          <w:lang w:val="en-AU" w:eastAsia="ja-JP"/>
        </w:rPr>
        <w:tab/>
      </w:r>
      <w:r>
        <w:rPr>
          <w:noProof/>
        </w:rPr>
        <w:t>SVC HR-1024 Files</w:t>
      </w:r>
      <w:r>
        <w:rPr>
          <w:noProof/>
        </w:rPr>
        <w:tab/>
      </w:r>
      <w:r>
        <w:rPr>
          <w:noProof/>
        </w:rPr>
        <w:fldChar w:fldCharType="begin"/>
      </w:r>
      <w:r>
        <w:rPr>
          <w:noProof/>
        </w:rPr>
        <w:instrText xml:space="preserve"> PAGEREF _Toc358395210 \h </w:instrText>
      </w:r>
      <w:r>
        <w:rPr>
          <w:noProof/>
        </w:rPr>
      </w:r>
      <w:r>
        <w:rPr>
          <w:noProof/>
        </w:rPr>
        <w:fldChar w:fldCharType="separate"/>
      </w:r>
      <w:r>
        <w:rPr>
          <w:noProof/>
        </w:rPr>
        <w:t>24</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4.9.5</w:t>
      </w:r>
      <w:r>
        <w:rPr>
          <w:rFonts w:asciiTheme="minorHAnsi" w:eastAsiaTheme="minorEastAsia" w:hAnsiTheme="minorHAnsi" w:cstheme="minorBidi"/>
          <w:noProof/>
          <w:szCs w:val="22"/>
          <w:lang w:val="en-AU" w:eastAsia="ja-JP"/>
        </w:rPr>
        <w:tab/>
      </w:r>
      <w:r>
        <w:rPr>
          <w:noProof/>
        </w:rPr>
        <w:t>Apogee Files</w:t>
      </w:r>
      <w:r>
        <w:rPr>
          <w:noProof/>
        </w:rPr>
        <w:tab/>
      </w:r>
      <w:r>
        <w:rPr>
          <w:noProof/>
        </w:rPr>
        <w:fldChar w:fldCharType="begin"/>
      </w:r>
      <w:r>
        <w:rPr>
          <w:noProof/>
        </w:rPr>
        <w:instrText xml:space="preserve"> PAGEREF _Toc358395211 \h </w:instrText>
      </w:r>
      <w:r>
        <w:rPr>
          <w:noProof/>
        </w:rPr>
      </w:r>
      <w:r>
        <w:rPr>
          <w:noProof/>
        </w:rPr>
        <w:fldChar w:fldCharType="separate"/>
      </w:r>
      <w:r>
        <w:rPr>
          <w:noProof/>
        </w:rPr>
        <w:t>26</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4.9.6</w:t>
      </w:r>
      <w:r>
        <w:rPr>
          <w:rFonts w:asciiTheme="minorHAnsi" w:eastAsiaTheme="minorEastAsia" w:hAnsiTheme="minorHAnsi" w:cstheme="minorBidi"/>
          <w:noProof/>
          <w:szCs w:val="22"/>
          <w:lang w:val="en-AU" w:eastAsia="ja-JP"/>
        </w:rPr>
        <w:tab/>
      </w:r>
      <w:r>
        <w:rPr>
          <w:noProof/>
        </w:rPr>
        <w:t>ENVI Spectral Library Files</w:t>
      </w:r>
      <w:r>
        <w:rPr>
          <w:noProof/>
        </w:rPr>
        <w:tab/>
      </w:r>
      <w:r>
        <w:rPr>
          <w:noProof/>
        </w:rPr>
        <w:fldChar w:fldCharType="begin"/>
      </w:r>
      <w:r>
        <w:rPr>
          <w:noProof/>
        </w:rPr>
        <w:instrText xml:space="preserve"> PAGEREF _Toc358395212 \h </w:instrText>
      </w:r>
      <w:r>
        <w:rPr>
          <w:noProof/>
        </w:rPr>
      </w:r>
      <w:r>
        <w:rPr>
          <w:noProof/>
        </w:rPr>
        <w:fldChar w:fldCharType="separate"/>
      </w:r>
      <w:r>
        <w:rPr>
          <w:noProof/>
        </w:rPr>
        <w:t>27</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4.9.7</w:t>
      </w:r>
      <w:r>
        <w:rPr>
          <w:rFonts w:asciiTheme="minorHAnsi" w:eastAsiaTheme="minorEastAsia" w:hAnsiTheme="minorHAnsi" w:cstheme="minorBidi"/>
          <w:noProof/>
          <w:szCs w:val="22"/>
          <w:lang w:val="en-AU" w:eastAsia="ja-JP"/>
        </w:rPr>
        <w:tab/>
      </w:r>
      <w:r>
        <w:rPr>
          <w:noProof/>
        </w:rPr>
        <w:t>Ocean Optics SpectraSuite Data Files</w:t>
      </w:r>
      <w:r>
        <w:rPr>
          <w:noProof/>
        </w:rPr>
        <w:tab/>
      </w:r>
      <w:r>
        <w:rPr>
          <w:noProof/>
        </w:rPr>
        <w:fldChar w:fldCharType="begin"/>
      </w:r>
      <w:r>
        <w:rPr>
          <w:noProof/>
        </w:rPr>
        <w:instrText xml:space="preserve"> PAGEREF _Toc358395213 \h </w:instrText>
      </w:r>
      <w:r>
        <w:rPr>
          <w:noProof/>
        </w:rPr>
      </w:r>
      <w:r>
        <w:rPr>
          <w:noProof/>
        </w:rPr>
        <w:fldChar w:fldCharType="separate"/>
      </w:r>
      <w:r>
        <w:rPr>
          <w:noProof/>
        </w:rPr>
        <w:t>27</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Pr>
          <w:noProof/>
        </w:rPr>
        <w:fldChar w:fldCharType="begin"/>
      </w:r>
      <w:r>
        <w:rPr>
          <w:noProof/>
        </w:rPr>
        <w:instrText xml:space="preserve"> PAGEREF _Toc358395214 \h </w:instrText>
      </w:r>
      <w:r>
        <w:rPr>
          <w:noProof/>
        </w:rPr>
      </w:r>
      <w:r>
        <w:rPr>
          <w:noProof/>
        </w:rPr>
        <w:fldChar w:fldCharType="separate"/>
      </w:r>
      <w:r>
        <w:rPr>
          <w:noProof/>
        </w:rPr>
        <w:t>28</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4.9.9</w:t>
      </w:r>
      <w:r>
        <w:rPr>
          <w:rFonts w:asciiTheme="minorHAnsi" w:eastAsiaTheme="minorEastAsia" w:hAnsiTheme="minorHAnsi" w:cstheme="minorBidi"/>
          <w:noProof/>
          <w:szCs w:val="22"/>
          <w:lang w:val="en-AU" w:eastAsia="ja-JP"/>
        </w:rPr>
        <w:tab/>
      </w:r>
      <w:r>
        <w:rPr>
          <w:noProof/>
        </w:rPr>
        <w:t>UniSpec Single Channel</w:t>
      </w:r>
      <w:r>
        <w:rPr>
          <w:noProof/>
        </w:rPr>
        <w:tab/>
      </w:r>
      <w:r>
        <w:rPr>
          <w:noProof/>
        </w:rPr>
        <w:fldChar w:fldCharType="begin"/>
      </w:r>
      <w:r>
        <w:rPr>
          <w:noProof/>
        </w:rPr>
        <w:instrText xml:space="preserve"> PAGEREF _Toc358395215 \h </w:instrText>
      </w:r>
      <w:r>
        <w:rPr>
          <w:noProof/>
        </w:rPr>
      </w:r>
      <w:r>
        <w:rPr>
          <w:noProof/>
        </w:rPr>
        <w:fldChar w:fldCharType="separate"/>
      </w:r>
      <w:r>
        <w:rPr>
          <w:noProof/>
        </w:rPr>
        <w:t>28</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4.9.10</w:t>
      </w:r>
      <w:r>
        <w:rPr>
          <w:rFonts w:asciiTheme="minorHAnsi" w:eastAsiaTheme="minorEastAsia" w:hAnsiTheme="minorHAnsi" w:cstheme="minorBidi"/>
          <w:noProof/>
          <w:szCs w:val="22"/>
          <w:lang w:val="en-AU" w:eastAsia="ja-JP"/>
        </w:rPr>
        <w:tab/>
      </w:r>
      <w:r>
        <w:rPr>
          <w:noProof/>
        </w:rPr>
        <w:t>UniSpec Double Channel SPU</w:t>
      </w:r>
      <w:r>
        <w:rPr>
          <w:noProof/>
        </w:rPr>
        <w:tab/>
      </w:r>
      <w:r>
        <w:rPr>
          <w:noProof/>
        </w:rPr>
        <w:fldChar w:fldCharType="begin"/>
      </w:r>
      <w:r>
        <w:rPr>
          <w:noProof/>
        </w:rPr>
        <w:instrText xml:space="preserve"> PAGEREF _Toc358395216 \h </w:instrText>
      </w:r>
      <w:r>
        <w:rPr>
          <w:noProof/>
        </w:rPr>
      </w:r>
      <w:r>
        <w:rPr>
          <w:noProof/>
        </w:rPr>
        <w:fldChar w:fldCharType="separate"/>
      </w:r>
      <w:r>
        <w:rPr>
          <w:noProof/>
        </w:rPr>
        <w:t>28</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4.9.11</w:t>
      </w:r>
      <w:r>
        <w:rPr>
          <w:rFonts w:asciiTheme="minorHAnsi" w:eastAsiaTheme="minorEastAsia" w:hAnsiTheme="minorHAnsi" w:cstheme="minorBidi"/>
          <w:noProof/>
          <w:szCs w:val="22"/>
          <w:lang w:val="en-AU" w:eastAsia="ja-JP"/>
        </w:rPr>
        <w:tab/>
      </w:r>
      <w:r>
        <w:rPr>
          <w:noProof/>
        </w:rPr>
        <w:t>SPECPR</w:t>
      </w:r>
      <w:r>
        <w:rPr>
          <w:noProof/>
        </w:rPr>
        <w:tab/>
      </w:r>
      <w:r>
        <w:rPr>
          <w:noProof/>
        </w:rPr>
        <w:fldChar w:fldCharType="begin"/>
      </w:r>
      <w:r>
        <w:rPr>
          <w:noProof/>
        </w:rPr>
        <w:instrText xml:space="preserve"> PAGEREF _Toc358395217 \h </w:instrText>
      </w:r>
      <w:r>
        <w:rPr>
          <w:noProof/>
        </w:rPr>
      </w:r>
      <w:r>
        <w:rPr>
          <w:noProof/>
        </w:rPr>
        <w:fldChar w:fldCharType="separate"/>
      </w:r>
      <w:r>
        <w:rPr>
          <w:noProof/>
        </w:rPr>
        <w:t>29</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4.9.12</w:t>
      </w:r>
      <w:r>
        <w:rPr>
          <w:rFonts w:asciiTheme="minorHAnsi" w:eastAsiaTheme="minorEastAsia" w:hAnsiTheme="minorHAnsi" w:cstheme="minorBidi"/>
          <w:noProof/>
          <w:szCs w:val="22"/>
          <w:lang w:val="en-AU" w:eastAsia="ja-JP"/>
        </w:rPr>
        <w:tab/>
      </w:r>
      <w:r>
        <w:rPr>
          <w:noProof/>
        </w:rPr>
        <w:t>Modtran Albedo File</w:t>
      </w:r>
      <w:r>
        <w:rPr>
          <w:noProof/>
        </w:rPr>
        <w:tab/>
      </w:r>
      <w:r>
        <w:rPr>
          <w:noProof/>
        </w:rPr>
        <w:fldChar w:fldCharType="begin"/>
      </w:r>
      <w:r>
        <w:rPr>
          <w:noProof/>
        </w:rPr>
        <w:instrText xml:space="preserve"> PAGEREF _Toc358395218 \h </w:instrText>
      </w:r>
      <w:r>
        <w:rPr>
          <w:noProof/>
        </w:rPr>
      </w:r>
      <w:r>
        <w:rPr>
          <w:noProof/>
        </w:rPr>
        <w:fldChar w:fldCharType="separate"/>
      </w:r>
      <w:r>
        <w:rPr>
          <w:noProof/>
        </w:rPr>
        <w:t>29</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4.9.13</w:t>
      </w:r>
      <w:r>
        <w:rPr>
          <w:rFonts w:asciiTheme="minorHAnsi" w:eastAsiaTheme="minorEastAsia" w:hAnsiTheme="minorHAnsi" w:cstheme="minorBidi"/>
          <w:noProof/>
          <w:szCs w:val="22"/>
          <w:lang w:val="en-AU" w:eastAsia="ja-JP"/>
        </w:rPr>
        <w:tab/>
      </w:r>
      <w:r>
        <w:rPr>
          <w:noProof/>
        </w:rPr>
        <w:t>Excel files</w:t>
      </w:r>
      <w:r>
        <w:rPr>
          <w:noProof/>
        </w:rPr>
        <w:tab/>
      </w:r>
      <w:r>
        <w:rPr>
          <w:noProof/>
        </w:rPr>
        <w:fldChar w:fldCharType="begin"/>
      </w:r>
      <w:r>
        <w:rPr>
          <w:noProof/>
        </w:rPr>
        <w:instrText xml:space="preserve"> PAGEREF _Toc358395219 \h </w:instrText>
      </w:r>
      <w:r>
        <w:rPr>
          <w:noProof/>
        </w:rPr>
      </w:r>
      <w:r>
        <w:rPr>
          <w:noProof/>
        </w:rPr>
        <w:fldChar w:fldCharType="separate"/>
      </w:r>
      <w:r>
        <w:rPr>
          <w:noProof/>
        </w:rPr>
        <w:t>29</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4.9.14</w:t>
      </w:r>
      <w:r>
        <w:rPr>
          <w:rFonts w:asciiTheme="minorHAnsi" w:eastAsiaTheme="minorEastAsia" w:hAnsiTheme="minorHAnsi" w:cstheme="minorBidi"/>
          <w:noProof/>
          <w:szCs w:val="22"/>
          <w:lang w:val="en-AU" w:eastAsia="ja-JP"/>
        </w:rPr>
        <w:tab/>
      </w:r>
      <w:r>
        <w:rPr>
          <w:noProof/>
        </w:rPr>
        <w:t>TXT Space Formatted Text Files</w:t>
      </w:r>
      <w:r>
        <w:rPr>
          <w:noProof/>
        </w:rPr>
        <w:tab/>
      </w:r>
      <w:r>
        <w:rPr>
          <w:noProof/>
        </w:rPr>
        <w:fldChar w:fldCharType="begin"/>
      </w:r>
      <w:r>
        <w:rPr>
          <w:noProof/>
        </w:rPr>
        <w:instrText xml:space="preserve"> PAGEREF _Toc358395220 \h </w:instrText>
      </w:r>
      <w:r>
        <w:rPr>
          <w:noProof/>
        </w:rPr>
      </w:r>
      <w:r>
        <w:rPr>
          <w:noProof/>
        </w:rPr>
        <w:fldChar w:fldCharType="separate"/>
      </w:r>
      <w:r>
        <w:rPr>
          <w:noProof/>
        </w:rPr>
        <w:t>30</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Supported Output Spectrum File Formats</w:t>
      </w:r>
      <w:r>
        <w:rPr>
          <w:noProof/>
        </w:rPr>
        <w:tab/>
      </w:r>
      <w:r>
        <w:rPr>
          <w:noProof/>
        </w:rPr>
        <w:fldChar w:fldCharType="begin"/>
      </w:r>
      <w:r>
        <w:rPr>
          <w:noProof/>
        </w:rPr>
        <w:instrText xml:space="preserve"> PAGEREF _Toc358395221 \h </w:instrText>
      </w:r>
      <w:r>
        <w:rPr>
          <w:noProof/>
        </w:rPr>
      </w:r>
      <w:r>
        <w:rPr>
          <w:noProof/>
        </w:rPr>
        <w:fldChar w:fldCharType="separate"/>
      </w:r>
      <w:r>
        <w:rPr>
          <w:noProof/>
        </w:rPr>
        <w:t>31</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Campaign-related Metadata</w:t>
      </w:r>
      <w:r>
        <w:rPr>
          <w:noProof/>
        </w:rPr>
        <w:tab/>
      </w:r>
      <w:r>
        <w:rPr>
          <w:noProof/>
        </w:rPr>
        <w:fldChar w:fldCharType="begin"/>
      </w:r>
      <w:r>
        <w:rPr>
          <w:noProof/>
        </w:rPr>
        <w:instrText xml:space="preserve"> PAGEREF _Toc358395222 \h </w:instrText>
      </w:r>
      <w:r>
        <w:rPr>
          <w:noProof/>
        </w:rPr>
      </w:r>
      <w:r>
        <w:rPr>
          <w:noProof/>
        </w:rPr>
        <w:fldChar w:fldCharType="separate"/>
      </w:r>
      <w:r>
        <w:rPr>
          <w:noProof/>
        </w:rPr>
        <w:t>31</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Spectrum-related Metadata</w:t>
      </w:r>
      <w:r>
        <w:rPr>
          <w:noProof/>
        </w:rPr>
        <w:tab/>
      </w:r>
      <w:r>
        <w:rPr>
          <w:noProof/>
        </w:rPr>
        <w:fldChar w:fldCharType="begin"/>
      </w:r>
      <w:r>
        <w:rPr>
          <w:noProof/>
        </w:rPr>
        <w:instrText xml:space="preserve"> PAGEREF _Toc358395223 \h </w:instrText>
      </w:r>
      <w:r>
        <w:rPr>
          <w:noProof/>
        </w:rPr>
      </w:r>
      <w:r>
        <w:rPr>
          <w:noProof/>
        </w:rPr>
        <w:fldChar w:fldCharType="separate"/>
      </w:r>
      <w:r>
        <w:rPr>
          <w:noProof/>
        </w:rPr>
        <w:t>32</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4.12.1</w:t>
      </w:r>
      <w:r>
        <w:rPr>
          <w:rFonts w:asciiTheme="minorHAnsi" w:eastAsiaTheme="minorEastAsia" w:hAnsiTheme="minorHAnsi" w:cstheme="minorBidi"/>
          <w:noProof/>
          <w:szCs w:val="22"/>
          <w:lang w:val="en-AU" w:eastAsia="ja-JP"/>
        </w:rPr>
        <w:tab/>
      </w:r>
      <w:r>
        <w:rPr>
          <w:noProof/>
        </w:rPr>
        <w:t>Campaign Details Group</w:t>
      </w:r>
      <w:r>
        <w:rPr>
          <w:noProof/>
        </w:rPr>
        <w:tab/>
      </w:r>
      <w:r>
        <w:rPr>
          <w:noProof/>
        </w:rPr>
        <w:fldChar w:fldCharType="begin"/>
      </w:r>
      <w:r>
        <w:rPr>
          <w:noProof/>
        </w:rPr>
        <w:instrText xml:space="preserve"> PAGEREF _Toc358395224 \h </w:instrText>
      </w:r>
      <w:r>
        <w:rPr>
          <w:noProof/>
        </w:rPr>
      </w:r>
      <w:r>
        <w:rPr>
          <w:noProof/>
        </w:rPr>
        <w:fldChar w:fldCharType="separate"/>
      </w:r>
      <w:r>
        <w:rPr>
          <w:noProof/>
        </w:rPr>
        <w:t>32</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4.12.2</w:t>
      </w:r>
      <w:r>
        <w:rPr>
          <w:rFonts w:asciiTheme="minorHAnsi" w:eastAsiaTheme="minorEastAsia" w:hAnsiTheme="minorHAnsi" w:cstheme="minorBidi"/>
          <w:noProof/>
          <w:szCs w:val="22"/>
          <w:lang w:val="en-AU" w:eastAsia="ja-JP"/>
        </w:rPr>
        <w:tab/>
      </w:r>
      <w:r>
        <w:rPr>
          <w:noProof/>
        </w:rPr>
        <w:t>Data Portal Group</w:t>
      </w:r>
      <w:r>
        <w:rPr>
          <w:noProof/>
        </w:rPr>
        <w:tab/>
      </w:r>
      <w:r>
        <w:rPr>
          <w:noProof/>
        </w:rPr>
        <w:fldChar w:fldCharType="begin"/>
      </w:r>
      <w:r>
        <w:rPr>
          <w:noProof/>
        </w:rPr>
        <w:instrText xml:space="preserve"> PAGEREF _Toc358395225 \h </w:instrText>
      </w:r>
      <w:r>
        <w:rPr>
          <w:noProof/>
        </w:rPr>
      </w:r>
      <w:r>
        <w:rPr>
          <w:noProof/>
        </w:rPr>
        <w:fldChar w:fldCharType="separate"/>
      </w:r>
      <w:r>
        <w:rPr>
          <w:noProof/>
        </w:rPr>
        <w:t>33</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4.12.3</w:t>
      </w:r>
      <w:r>
        <w:rPr>
          <w:rFonts w:asciiTheme="minorHAnsi" w:eastAsiaTheme="minorEastAsia" w:hAnsiTheme="minorHAnsi" w:cstheme="minorBidi"/>
          <w:noProof/>
          <w:szCs w:val="22"/>
          <w:lang w:val="en-AU" w:eastAsia="ja-JP"/>
        </w:rPr>
        <w:tab/>
      </w:r>
      <w:r>
        <w:rPr>
          <w:noProof/>
        </w:rPr>
        <w:t>Environmental Conditions Group</w:t>
      </w:r>
      <w:r>
        <w:rPr>
          <w:noProof/>
        </w:rPr>
        <w:tab/>
      </w:r>
      <w:r>
        <w:rPr>
          <w:noProof/>
        </w:rPr>
        <w:fldChar w:fldCharType="begin"/>
      </w:r>
      <w:r>
        <w:rPr>
          <w:noProof/>
        </w:rPr>
        <w:instrText xml:space="preserve"> PAGEREF _Toc358395226 \h </w:instrText>
      </w:r>
      <w:r>
        <w:rPr>
          <w:noProof/>
        </w:rPr>
      </w:r>
      <w:r>
        <w:rPr>
          <w:noProof/>
        </w:rPr>
        <w:fldChar w:fldCharType="separate"/>
      </w:r>
      <w:r>
        <w:rPr>
          <w:noProof/>
        </w:rPr>
        <w:t>33</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4.12.4</w:t>
      </w:r>
      <w:r>
        <w:rPr>
          <w:rFonts w:asciiTheme="minorHAnsi" w:eastAsiaTheme="minorEastAsia" w:hAnsiTheme="minorHAnsi" w:cstheme="minorBidi"/>
          <w:noProof/>
          <w:szCs w:val="22"/>
          <w:lang w:val="en-AU" w:eastAsia="ja-JP"/>
        </w:rPr>
        <w:tab/>
      </w:r>
      <w:r>
        <w:rPr>
          <w:noProof/>
        </w:rPr>
        <w:t>General Group</w:t>
      </w:r>
      <w:r>
        <w:rPr>
          <w:noProof/>
        </w:rPr>
        <w:tab/>
      </w:r>
      <w:r>
        <w:rPr>
          <w:noProof/>
        </w:rPr>
        <w:fldChar w:fldCharType="begin"/>
      </w:r>
      <w:r>
        <w:rPr>
          <w:noProof/>
        </w:rPr>
        <w:instrText xml:space="preserve"> PAGEREF _Toc358395227 \h </w:instrText>
      </w:r>
      <w:r>
        <w:rPr>
          <w:noProof/>
        </w:rPr>
      </w:r>
      <w:r>
        <w:rPr>
          <w:noProof/>
        </w:rPr>
        <w:fldChar w:fldCharType="separate"/>
      </w:r>
      <w:r>
        <w:rPr>
          <w:noProof/>
        </w:rPr>
        <w:t>34</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4.12.5</w:t>
      </w:r>
      <w:r>
        <w:rPr>
          <w:rFonts w:asciiTheme="minorHAnsi" w:eastAsiaTheme="minorEastAsia" w:hAnsiTheme="minorHAnsi" w:cstheme="minorBidi"/>
          <w:noProof/>
          <w:szCs w:val="22"/>
          <w:lang w:val="en-AU" w:eastAsia="ja-JP"/>
        </w:rPr>
        <w:tab/>
      </w:r>
      <w:r>
        <w:rPr>
          <w:noProof/>
        </w:rPr>
        <w:t>Generic Target Properties Group</w:t>
      </w:r>
      <w:r>
        <w:rPr>
          <w:noProof/>
        </w:rPr>
        <w:tab/>
      </w:r>
      <w:r>
        <w:rPr>
          <w:noProof/>
        </w:rPr>
        <w:fldChar w:fldCharType="begin"/>
      </w:r>
      <w:r>
        <w:rPr>
          <w:noProof/>
        </w:rPr>
        <w:instrText xml:space="preserve"> PAGEREF _Toc358395228 \h </w:instrText>
      </w:r>
      <w:r>
        <w:rPr>
          <w:noProof/>
        </w:rPr>
      </w:r>
      <w:r>
        <w:rPr>
          <w:noProof/>
        </w:rPr>
        <w:fldChar w:fldCharType="separate"/>
      </w:r>
      <w:r>
        <w:rPr>
          <w:noProof/>
        </w:rPr>
        <w:t>35</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4.12.6</w:t>
      </w:r>
      <w:r>
        <w:rPr>
          <w:rFonts w:asciiTheme="minorHAnsi" w:eastAsiaTheme="minorEastAsia" w:hAnsiTheme="minorHAnsi" w:cstheme="minorBidi"/>
          <w:noProof/>
          <w:szCs w:val="22"/>
          <w:lang w:val="en-AU" w:eastAsia="ja-JP"/>
        </w:rPr>
        <w:tab/>
      </w:r>
      <w:r>
        <w:rPr>
          <w:noProof/>
        </w:rPr>
        <w:t>Illumination Group</w:t>
      </w:r>
      <w:r>
        <w:rPr>
          <w:noProof/>
        </w:rPr>
        <w:tab/>
      </w:r>
      <w:r>
        <w:rPr>
          <w:noProof/>
        </w:rPr>
        <w:fldChar w:fldCharType="begin"/>
      </w:r>
      <w:r>
        <w:rPr>
          <w:noProof/>
        </w:rPr>
        <w:instrText xml:space="preserve"> PAGEREF _Toc358395229 \h </w:instrText>
      </w:r>
      <w:r>
        <w:rPr>
          <w:noProof/>
        </w:rPr>
      </w:r>
      <w:r>
        <w:rPr>
          <w:noProof/>
        </w:rPr>
        <w:fldChar w:fldCharType="separate"/>
      </w:r>
      <w:r>
        <w:rPr>
          <w:noProof/>
        </w:rPr>
        <w:t>36</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4.12.7</w:t>
      </w:r>
      <w:r>
        <w:rPr>
          <w:rFonts w:asciiTheme="minorHAnsi" w:eastAsiaTheme="minorEastAsia" w:hAnsiTheme="minorHAnsi" w:cstheme="minorBidi"/>
          <w:noProof/>
          <w:szCs w:val="22"/>
          <w:lang w:val="en-AU" w:eastAsia="ja-JP"/>
        </w:rPr>
        <w:tab/>
      </w:r>
      <w:r>
        <w:rPr>
          <w:noProof/>
        </w:rPr>
        <w:t>Instrument Group</w:t>
      </w:r>
      <w:r>
        <w:rPr>
          <w:noProof/>
        </w:rPr>
        <w:tab/>
      </w:r>
      <w:r>
        <w:rPr>
          <w:noProof/>
        </w:rPr>
        <w:fldChar w:fldCharType="begin"/>
      </w:r>
      <w:r>
        <w:rPr>
          <w:noProof/>
        </w:rPr>
        <w:instrText xml:space="preserve"> PAGEREF _Toc358395230 \h </w:instrText>
      </w:r>
      <w:r>
        <w:rPr>
          <w:noProof/>
        </w:rPr>
      </w:r>
      <w:r>
        <w:rPr>
          <w:noProof/>
        </w:rPr>
        <w:fldChar w:fldCharType="separate"/>
      </w:r>
      <w:r>
        <w:rPr>
          <w:noProof/>
        </w:rPr>
        <w:t>36</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4.12.8</w:t>
      </w:r>
      <w:r>
        <w:rPr>
          <w:rFonts w:asciiTheme="minorHAnsi" w:eastAsiaTheme="minorEastAsia" w:hAnsiTheme="minorHAnsi" w:cstheme="minorBidi"/>
          <w:noProof/>
          <w:szCs w:val="22"/>
          <w:lang w:val="en-AU" w:eastAsia="ja-JP"/>
        </w:rPr>
        <w:tab/>
      </w:r>
      <w:r>
        <w:rPr>
          <w:noProof/>
        </w:rPr>
        <w:t>Instrument Settings Group</w:t>
      </w:r>
      <w:r>
        <w:rPr>
          <w:noProof/>
        </w:rPr>
        <w:tab/>
      </w:r>
      <w:r>
        <w:rPr>
          <w:noProof/>
        </w:rPr>
        <w:fldChar w:fldCharType="begin"/>
      </w:r>
      <w:r>
        <w:rPr>
          <w:noProof/>
        </w:rPr>
        <w:instrText xml:space="preserve"> PAGEREF _Toc358395231 \h </w:instrText>
      </w:r>
      <w:r>
        <w:rPr>
          <w:noProof/>
        </w:rPr>
      </w:r>
      <w:r>
        <w:rPr>
          <w:noProof/>
        </w:rPr>
        <w:fldChar w:fldCharType="separate"/>
      </w:r>
      <w:r>
        <w:rPr>
          <w:noProof/>
        </w:rPr>
        <w:t>37</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4.12.9</w:t>
      </w:r>
      <w:r>
        <w:rPr>
          <w:rFonts w:asciiTheme="minorHAnsi" w:eastAsiaTheme="minorEastAsia" w:hAnsiTheme="minorHAnsi" w:cstheme="minorBidi"/>
          <w:noProof/>
          <w:szCs w:val="22"/>
          <w:lang w:val="en-AU" w:eastAsia="ja-JP"/>
        </w:rPr>
        <w:tab/>
      </w:r>
      <w:r>
        <w:rPr>
          <w:noProof/>
        </w:rPr>
        <w:t>Instrumentation Group</w:t>
      </w:r>
      <w:r>
        <w:rPr>
          <w:noProof/>
        </w:rPr>
        <w:tab/>
      </w:r>
      <w:r>
        <w:rPr>
          <w:noProof/>
        </w:rPr>
        <w:fldChar w:fldCharType="begin"/>
      </w:r>
      <w:r>
        <w:rPr>
          <w:noProof/>
        </w:rPr>
        <w:instrText xml:space="preserve"> PAGEREF _Toc358395232 \h </w:instrText>
      </w:r>
      <w:r>
        <w:rPr>
          <w:noProof/>
        </w:rPr>
      </w:r>
      <w:r>
        <w:rPr>
          <w:noProof/>
        </w:rPr>
        <w:fldChar w:fldCharType="separate"/>
      </w:r>
      <w:r>
        <w:rPr>
          <w:noProof/>
        </w:rPr>
        <w:t>38</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4.12.10</w:t>
      </w:r>
      <w:r>
        <w:rPr>
          <w:rFonts w:asciiTheme="minorHAnsi" w:eastAsiaTheme="minorEastAsia" w:hAnsiTheme="minorHAnsi" w:cstheme="minorBidi"/>
          <w:noProof/>
          <w:szCs w:val="22"/>
          <w:lang w:val="en-AU" w:eastAsia="ja-JP"/>
        </w:rPr>
        <w:tab/>
      </w:r>
      <w:r>
        <w:rPr>
          <w:noProof/>
        </w:rPr>
        <w:t>Keywords Group</w:t>
      </w:r>
      <w:r>
        <w:rPr>
          <w:noProof/>
        </w:rPr>
        <w:tab/>
      </w:r>
      <w:r>
        <w:rPr>
          <w:noProof/>
        </w:rPr>
        <w:fldChar w:fldCharType="begin"/>
      </w:r>
      <w:r>
        <w:rPr>
          <w:noProof/>
        </w:rPr>
        <w:instrText xml:space="preserve"> PAGEREF _Toc358395233 \h </w:instrText>
      </w:r>
      <w:r>
        <w:rPr>
          <w:noProof/>
        </w:rPr>
      </w:r>
      <w:r>
        <w:rPr>
          <w:noProof/>
        </w:rPr>
        <w:fldChar w:fldCharType="separate"/>
      </w:r>
      <w:r>
        <w:rPr>
          <w:noProof/>
        </w:rPr>
        <w:t>38</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4.12.11</w:t>
      </w:r>
      <w:r>
        <w:rPr>
          <w:rFonts w:asciiTheme="minorHAnsi" w:eastAsiaTheme="minorEastAsia" w:hAnsiTheme="minorHAnsi" w:cstheme="minorBidi"/>
          <w:noProof/>
          <w:szCs w:val="22"/>
          <w:lang w:val="en-AU" w:eastAsia="ja-JP"/>
        </w:rPr>
        <w:tab/>
      </w:r>
      <w:r>
        <w:rPr>
          <w:noProof/>
        </w:rPr>
        <w:t>Location Group</w:t>
      </w:r>
      <w:r>
        <w:rPr>
          <w:noProof/>
        </w:rPr>
        <w:tab/>
      </w:r>
      <w:r>
        <w:rPr>
          <w:noProof/>
        </w:rPr>
        <w:fldChar w:fldCharType="begin"/>
      </w:r>
      <w:r>
        <w:rPr>
          <w:noProof/>
        </w:rPr>
        <w:instrText xml:space="preserve"> PAGEREF _Toc358395234 \h </w:instrText>
      </w:r>
      <w:r>
        <w:rPr>
          <w:noProof/>
        </w:rPr>
      </w:r>
      <w:r>
        <w:rPr>
          <w:noProof/>
        </w:rPr>
        <w:fldChar w:fldCharType="separate"/>
      </w:r>
      <w:r>
        <w:rPr>
          <w:noProof/>
        </w:rPr>
        <w:t>39</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4.12.12</w:t>
      </w:r>
      <w:r>
        <w:rPr>
          <w:rFonts w:asciiTheme="minorHAnsi" w:eastAsiaTheme="minorEastAsia" w:hAnsiTheme="minorHAnsi" w:cstheme="minorBidi"/>
          <w:noProof/>
          <w:szCs w:val="22"/>
          <w:lang w:val="en-AU" w:eastAsia="ja-JP"/>
        </w:rPr>
        <w:tab/>
      </w:r>
      <w:r>
        <w:rPr>
          <w:noProof/>
        </w:rPr>
        <w:t>Names Group</w:t>
      </w:r>
      <w:r>
        <w:rPr>
          <w:noProof/>
        </w:rPr>
        <w:tab/>
      </w:r>
      <w:r>
        <w:rPr>
          <w:noProof/>
        </w:rPr>
        <w:fldChar w:fldCharType="begin"/>
      </w:r>
      <w:r>
        <w:rPr>
          <w:noProof/>
        </w:rPr>
        <w:instrText xml:space="preserve"> PAGEREF _Toc358395235 \h </w:instrText>
      </w:r>
      <w:r>
        <w:rPr>
          <w:noProof/>
        </w:rPr>
      </w:r>
      <w:r>
        <w:rPr>
          <w:noProof/>
        </w:rPr>
        <w:fldChar w:fldCharType="separate"/>
      </w:r>
      <w:r>
        <w:rPr>
          <w:noProof/>
        </w:rPr>
        <w:t>39</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4.12.13</w:t>
      </w:r>
      <w:r>
        <w:rPr>
          <w:rFonts w:asciiTheme="minorHAnsi" w:eastAsiaTheme="minorEastAsia" w:hAnsiTheme="minorHAnsi" w:cstheme="minorBidi"/>
          <w:noProof/>
          <w:szCs w:val="22"/>
          <w:lang w:val="en-AU" w:eastAsia="ja-JP"/>
        </w:rPr>
        <w:tab/>
      </w:r>
      <w:r>
        <w:rPr>
          <w:noProof/>
        </w:rPr>
        <w:t>Optics Group</w:t>
      </w:r>
      <w:r>
        <w:rPr>
          <w:noProof/>
        </w:rPr>
        <w:tab/>
      </w:r>
      <w:r>
        <w:rPr>
          <w:noProof/>
        </w:rPr>
        <w:fldChar w:fldCharType="begin"/>
      </w:r>
      <w:r>
        <w:rPr>
          <w:noProof/>
        </w:rPr>
        <w:instrText xml:space="preserve"> PAGEREF _Toc358395236 \h </w:instrText>
      </w:r>
      <w:r>
        <w:rPr>
          <w:noProof/>
        </w:rPr>
      </w:r>
      <w:r>
        <w:rPr>
          <w:noProof/>
        </w:rPr>
        <w:fldChar w:fldCharType="separate"/>
      </w:r>
      <w:r>
        <w:rPr>
          <w:noProof/>
        </w:rPr>
        <w:t>39</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4.12.14</w:t>
      </w:r>
      <w:r>
        <w:rPr>
          <w:rFonts w:asciiTheme="minorHAnsi" w:eastAsiaTheme="minorEastAsia" w:hAnsiTheme="minorHAnsi" w:cstheme="minorBidi"/>
          <w:noProof/>
          <w:szCs w:val="22"/>
          <w:lang w:val="en-AU" w:eastAsia="ja-JP"/>
        </w:rPr>
        <w:tab/>
      </w:r>
      <w:r>
        <w:rPr>
          <w:noProof/>
        </w:rPr>
        <w:t>PDFs Group</w:t>
      </w:r>
      <w:r>
        <w:rPr>
          <w:noProof/>
        </w:rPr>
        <w:tab/>
      </w:r>
      <w:r>
        <w:rPr>
          <w:noProof/>
        </w:rPr>
        <w:fldChar w:fldCharType="begin"/>
      </w:r>
      <w:r>
        <w:rPr>
          <w:noProof/>
        </w:rPr>
        <w:instrText xml:space="preserve"> PAGEREF _Toc358395237 \h </w:instrText>
      </w:r>
      <w:r>
        <w:rPr>
          <w:noProof/>
        </w:rPr>
      </w:r>
      <w:r>
        <w:rPr>
          <w:noProof/>
        </w:rPr>
        <w:fldChar w:fldCharType="separate"/>
      </w:r>
      <w:r>
        <w:rPr>
          <w:noProof/>
        </w:rPr>
        <w:t>40</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4.12.15</w:t>
      </w:r>
      <w:r>
        <w:rPr>
          <w:rFonts w:asciiTheme="minorHAnsi" w:eastAsiaTheme="minorEastAsia" w:hAnsiTheme="minorHAnsi" w:cstheme="minorBidi"/>
          <w:noProof/>
          <w:szCs w:val="22"/>
          <w:lang w:val="en-AU" w:eastAsia="ja-JP"/>
        </w:rPr>
        <w:tab/>
      </w:r>
      <w:r>
        <w:rPr>
          <w:noProof/>
        </w:rPr>
        <w:t>Personnel Group</w:t>
      </w:r>
      <w:r>
        <w:rPr>
          <w:noProof/>
        </w:rPr>
        <w:tab/>
      </w:r>
      <w:r>
        <w:rPr>
          <w:noProof/>
        </w:rPr>
        <w:fldChar w:fldCharType="begin"/>
      </w:r>
      <w:r>
        <w:rPr>
          <w:noProof/>
        </w:rPr>
        <w:instrText xml:space="preserve"> PAGEREF _Toc358395238 \h </w:instrText>
      </w:r>
      <w:r>
        <w:rPr>
          <w:noProof/>
        </w:rPr>
      </w:r>
      <w:r>
        <w:rPr>
          <w:noProof/>
        </w:rPr>
        <w:fldChar w:fldCharType="separate"/>
      </w:r>
      <w:r>
        <w:rPr>
          <w:noProof/>
        </w:rPr>
        <w:t>40</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4.12.16</w:t>
      </w:r>
      <w:r>
        <w:rPr>
          <w:rFonts w:asciiTheme="minorHAnsi" w:eastAsiaTheme="minorEastAsia" w:hAnsiTheme="minorHAnsi" w:cstheme="minorBidi"/>
          <w:noProof/>
          <w:szCs w:val="22"/>
          <w:lang w:val="en-AU" w:eastAsia="ja-JP"/>
        </w:rPr>
        <w:tab/>
      </w:r>
      <w:r>
        <w:rPr>
          <w:noProof/>
        </w:rPr>
        <w:t>Pictures Group</w:t>
      </w:r>
      <w:r>
        <w:rPr>
          <w:noProof/>
        </w:rPr>
        <w:tab/>
      </w:r>
      <w:r>
        <w:rPr>
          <w:noProof/>
        </w:rPr>
        <w:fldChar w:fldCharType="begin"/>
      </w:r>
      <w:r>
        <w:rPr>
          <w:noProof/>
        </w:rPr>
        <w:instrText xml:space="preserve"> PAGEREF _Toc358395239 \h </w:instrText>
      </w:r>
      <w:r>
        <w:rPr>
          <w:noProof/>
        </w:rPr>
      </w:r>
      <w:r>
        <w:rPr>
          <w:noProof/>
        </w:rPr>
        <w:fldChar w:fldCharType="separate"/>
      </w:r>
      <w:r>
        <w:rPr>
          <w:noProof/>
        </w:rPr>
        <w:t>40</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4.12.17</w:t>
      </w:r>
      <w:r>
        <w:rPr>
          <w:rFonts w:asciiTheme="minorHAnsi" w:eastAsiaTheme="minorEastAsia" w:hAnsiTheme="minorHAnsi" w:cstheme="minorBidi"/>
          <w:noProof/>
          <w:szCs w:val="22"/>
          <w:lang w:val="en-AU" w:eastAsia="ja-JP"/>
        </w:rPr>
        <w:tab/>
      </w:r>
      <w:r>
        <w:rPr>
          <w:noProof/>
        </w:rPr>
        <w:t>Processing Group</w:t>
      </w:r>
      <w:r>
        <w:rPr>
          <w:noProof/>
        </w:rPr>
        <w:tab/>
      </w:r>
      <w:r>
        <w:rPr>
          <w:noProof/>
        </w:rPr>
        <w:fldChar w:fldCharType="begin"/>
      </w:r>
      <w:r>
        <w:rPr>
          <w:noProof/>
        </w:rPr>
        <w:instrText xml:space="preserve"> PAGEREF _Toc358395240 \h </w:instrText>
      </w:r>
      <w:r>
        <w:rPr>
          <w:noProof/>
        </w:rPr>
      </w:r>
      <w:r>
        <w:rPr>
          <w:noProof/>
        </w:rPr>
        <w:fldChar w:fldCharType="separate"/>
      </w:r>
      <w:r>
        <w:rPr>
          <w:noProof/>
        </w:rPr>
        <w:t>41</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4.12.18</w:t>
      </w:r>
      <w:r>
        <w:rPr>
          <w:rFonts w:asciiTheme="minorHAnsi" w:eastAsiaTheme="minorEastAsia" w:hAnsiTheme="minorHAnsi" w:cstheme="minorBidi"/>
          <w:noProof/>
          <w:szCs w:val="22"/>
          <w:lang w:val="en-AU" w:eastAsia="ja-JP"/>
        </w:rPr>
        <w:tab/>
      </w:r>
      <w:r>
        <w:rPr>
          <w:noProof/>
        </w:rPr>
        <w:t>Sampling Geometry Group</w:t>
      </w:r>
      <w:r>
        <w:rPr>
          <w:noProof/>
        </w:rPr>
        <w:tab/>
      </w:r>
      <w:r>
        <w:rPr>
          <w:noProof/>
        </w:rPr>
        <w:fldChar w:fldCharType="begin"/>
      </w:r>
      <w:r>
        <w:rPr>
          <w:noProof/>
        </w:rPr>
        <w:instrText xml:space="preserve"> PAGEREF _Toc358395241 \h </w:instrText>
      </w:r>
      <w:r>
        <w:rPr>
          <w:noProof/>
        </w:rPr>
      </w:r>
      <w:r>
        <w:rPr>
          <w:noProof/>
        </w:rPr>
        <w:fldChar w:fldCharType="separate"/>
      </w:r>
      <w:r>
        <w:rPr>
          <w:noProof/>
        </w:rPr>
        <w:t>42</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4.12.19</w:t>
      </w:r>
      <w:r>
        <w:rPr>
          <w:rFonts w:asciiTheme="minorHAnsi" w:eastAsiaTheme="minorEastAsia" w:hAnsiTheme="minorHAnsi" w:cstheme="minorBidi"/>
          <w:noProof/>
          <w:szCs w:val="22"/>
          <w:lang w:val="en-AU" w:eastAsia="ja-JP"/>
        </w:rPr>
        <w:tab/>
      </w:r>
      <w:r>
        <w:rPr>
          <w:noProof/>
        </w:rPr>
        <w:t>Scientific References Group</w:t>
      </w:r>
      <w:r>
        <w:rPr>
          <w:noProof/>
        </w:rPr>
        <w:tab/>
      </w:r>
      <w:r>
        <w:rPr>
          <w:noProof/>
        </w:rPr>
        <w:fldChar w:fldCharType="begin"/>
      </w:r>
      <w:r>
        <w:rPr>
          <w:noProof/>
        </w:rPr>
        <w:instrText xml:space="preserve"> PAGEREF _Toc358395242 \h </w:instrText>
      </w:r>
      <w:r>
        <w:rPr>
          <w:noProof/>
        </w:rPr>
      </w:r>
      <w:r>
        <w:rPr>
          <w:noProof/>
        </w:rPr>
        <w:fldChar w:fldCharType="separate"/>
      </w:r>
      <w:r>
        <w:rPr>
          <w:noProof/>
        </w:rPr>
        <w:t>44</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4.12.20</w:t>
      </w:r>
      <w:r>
        <w:rPr>
          <w:rFonts w:asciiTheme="minorHAnsi" w:eastAsiaTheme="minorEastAsia" w:hAnsiTheme="minorHAnsi" w:cstheme="minorBidi"/>
          <w:noProof/>
          <w:szCs w:val="22"/>
          <w:lang w:val="en-AU" w:eastAsia="ja-JP"/>
        </w:rPr>
        <w:tab/>
      </w:r>
      <w:r>
        <w:rPr>
          <w:noProof/>
        </w:rPr>
        <w:t>Soil Parameters Group</w:t>
      </w:r>
      <w:r>
        <w:rPr>
          <w:noProof/>
        </w:rPr>
        <w:tab/>
      </w:r>
      <w:r>
        <w:rPr>
          <w:noProof/>
        </w:rPr>
        <w:fldChar w:fldCharType="begin"/>
      </w:r>
      <w:r>
        <w:rPr>
          <w:noProof/>
        </w:rPr>
        <w:instrText xml:space="preserve"> PAGEREF _Toc358395243 \h </w:instrText>
      </w:r>
      <w:r>
        <w:rPr>
          <w:noProof/>
        </w:rPr>
      </w:r>
      <w:r>
        <w:rPr>
          <w:noProof/>
        </w:rPr>
        <w:fldChar w:fldCharType="separate"/>
      </w:r>
      <w:r>
        <w:rPr>
          <w:noProof/>
        </w:rPr>
        <w:t>44</w:t>
      </w:r>
      <w:r>
        <w:rPr>
          <w:noProof/>
        </w:rPr>
        <w:fldChar w:fldCharType="end"/>
      </w:r>
    </w:p>
    <w:p w:rsidR="00CC6411" w:rsidRDefault="00CC6411">
      <w:pPr>
        <w:pStyle w:val="TOC3"/>
        <w:tabs>
          <w:tab w:val="left" w:pos="1320"/>
        </w:tabs>
        <w:rPr>
          <w:rFonts w:asciiTheme="minorHAnsi" w:eastAsiaTheme="minorEastAsia" w:hAnsiTheme="minorHAnsi" w:cstheme="minorBidi"/>
          <w:noProof/>
          <w:szCs w:val="22"/>
          <w:lang w:val="en-AU" w:eastAsia="ja-JP"/>
        </w:rPr>
      </w:pPr>
      <w:r>
        <w:rPr>
          <w:noProof/>
        </w:rPr>
        <w:t>4.12.21</w:t>
      </w:r>
      <w:r>
        <w:rPr>
          <w:rFonts w:asciiTheme="minorHAnsi" w:eastAsiaTheme="minorEastAsia" w:hAnsiTheme="minorHAnsi" w:cstheme="minorBidi"/>
          <w:noProof/>
          <w:szCs w:val="22"/>
          <w:lang w:val="en-AU" w:eastAsia="ja-JP"/>
        </w:rPr>
        <w:tab/>
      </w:r>
      <w:r>
        <w:rPr>
          <w:noProof/>
        </w:rPr>
        <w:t>Vegetation Biophysical Variables</w:t>
      </w:r>
      <w:r>
        <w:rPr>
          <w:noProof/>
        </w:rPr>
        <w:tab/>
      </w:r>
      <w:r>
        <w:rPr>
          <w:noProof/>
        </w:rPr>
        <w:fldChar w:fldCharType="begin"/>
      </w:r>
      <w:r>
        <w:rPr>
          <w:noProof/>
        </w:rPr>
        <w:instrText xml:space="preserve"> PAGEREF _Toc358395244 \h </w:instrText>
      </w:r>
      <w:r>
        <w:rPr>
          <w:noProof/>
        </w:rPr>
      </w:r>
      <w:r>
        <w:rPr>
          <w:noProof/>
        </w:rPr>
        <w:fldChar w:fldCharType="separate"/>
      </w:r>
      <w:r>
        <w:rPr>
          <w:noProof/>
        </w:rPr>
        <w:t>45</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4.13</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Pr>
          <w:noProof/>
        </w:rPr>
        <w:fldChar w:fldCharType="begin"/>
      </w:r>
      <w:r>
        <w:rPr>
          <w:noProof/>
        </w:rPr>
        <w:instrText xml:space="preserve"> PAGEREF _Toc358395245 \h </w:instrText>
      </w:r>
      <w:r>
        <w:rPr>
          <w:noProof/>
        </w:rPr>
      </w:r>
      <w:r>
        <w:rPr>
          <w:noProof/>
        </w:rPr>
        <w:fldChar w:fldCharType="separate"/>
      </w:r>
      <w:r>
        <w:rPr>
          <w:noProof/>
        </w:rPr>
        <w:t>46</w:t>
      </w:r>
      <w:r>
        <w:rPr>
          <w:noProof/>
        </w:rPr>
        <w:fldChar w:fldCharType="end"/>
      </w:r>
    </w:p>
    <w:p w:rsidR="00CC6411" w:rsidRDefault="00CC6411">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Pr>
          <w:noProof/>
        </w:rPr>
        <w:fldChar w:fldCharType="begin"/>
      </w:r>
      <w:r>
        <w:rPr>
          <w:noProof/>
        </w:rPr>
        <w:instrText xml:space="preserve"> PAGEREF _Toc358395246 \h </w:instrText>
      </w:r>
      <w:r>
        <w:rPr>
          <w:noProof/>
        </w:rPr>
      </w:r>
      <w:r>
        <w:rPr>
          <w:noProof/>
        </w:rPr>
        <w:fldChar w:fldCharType="separate"/>
      </w:r>
      <w:r>
        <w:rPr>
          <w:noProof/>
        </w:rPr>
        <w:t>48</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Example Structure 1</w:t>
      </w:r>
      <w:r>
        <w:rPr>
          <w:noProof/>
        </w:rPr>
        <w:tab/>
      </w:r>
      <w:r>
        <w:rPr>
          <w:noProof/>
        </w:rPr>
        <w:fldChar w:fldCharType="begin"/>
      </w:r>
      <w:r>
        <w:rPr>
          <w:noProof/>
        </w:rPr>
        <w:instrText xml:space="preserve"> PAGEREF _Toc358395247 \h </w:instrText>
      </w:r>
      <w:r>
        <w:rPr>
          <w:noProof/>
        </w:rPr>
      </w:r>
      <w:r>
        <w:rPr>
          <w:noProof/>
        </w:rPr>
        <w:fldChar w:fldCharType="separate"/>
      </w:r>
      <w:r>
        <w:rPr>
          <w:noProof/>
        </w:rPr>
        <w:t>48</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Example for Reference and Target Spectra</w:t>
      </w:r>
      <w:r>
        <w:rPr>
          <w:noProof/>
        </w:rPr>
        <w:tab/>
      </w:r>
      <w:r>
        <w:rPr>
          <w:noProof/>
        </w:rPr>
        <w:fldChar w:fldCharType="begin"/>
      </w:r>
      <w:r>
        <w:rPr>
          <w:noProof/>
        </w:rPr>
        <w:instrText xml:space="preserve"> PAGEREF _Toc358395248 \h </w:instrText>
      </w:r>
      <w:r>
        <w:rPr>
          <w:noProof/>
        </w:rPr>
      </w:r>
      <w:r>
        <w:rPr>
          <w:noProof/>
        </w:rPr>
        <w:fldChar w:fldCharType="separate"/>
      </w:r>
      <w:r>
        <w:rPr>
          <w:noProof/>
        </w:rPr>
        <w:t>49</w:t>
      </w:r>
      <w:r>
        <w:rPr>
          <w:noProof/>
        </w:rPr>
        <w:fldChar w:fldCharType="end"/>
      </w:r>
    </w:p>
    <w:p w:rsidR="00CC6411" w:rsidRDefault="00CC6411">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Pr>
          <w:noProof/>
        </w:rPr>
        <w:fldChar w:fldCharType="begin"/>
      </w:r>
      <w:r>
        <w:rPr>
          <w:noProof/>
        </w:rPr>
        <w:instrText xml:space="preserve"> PAGEREF _Toc358395249 \h </w:instrText>
      </w:r>
      <w:r>
        <w:rPr>
          <w:noProof/>
        </w:rPr>
      </w:r>
      <w:r>
        <w:rPr>
          <w:noProof/>
        </w:rPr>
        <w:fldChar w:fldCharType="separate"/>
      </w:r>
      <w:r>
        <w:rPr>
          <w:noProof/>
        </w:rPr>
        <w:t>51</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Mac Operation</w:t>
      </w:r>
      <w:r>
        <w:rPr>
          <w:noProof/>
        </w:rPr>
        <w:tab/>
      </w:r>
      <w:r>
        <w:rPr>
          <w:noProof/>
        </w:rPr>
        <w:fldChar w:fldCharType="begin"/>
      </w:r>
      <w:r>
        <w:rPr>
          <w:noProof/>
        </w:rPr>
        <w:instrText xml:space="preserve"> PAGEREF _Toc358395250 \h </w:instrText>
      </w:r>
      <w:r>
        <w:rPr>
          <w:noProof/>
        </w:rPr>
      </w:r>
      <w:r>
        <w:rPr>
          <w:noProof/>
        </w:rPr>
        <w:fldChar w:fldCharType="separate"/>
      </w:r>
      <w:r>
        <w:rPr>
          <w:noProof/>
        </w:rPr>
        <w:t>51</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Unix Operation</w:t>
      </w:r>
      <w:r>
        <w:rPr>
          <w:noProof/>
        </w:rPr>
        <w:tab/>
      </w:r>
      <w:r>
        <w:rPr>
          <w:noProof/>
        </w:rPr>
        <w:fldChar w:fldCharType="begin"/>
      </w:r>
      <w:r>
        <w:rPr>
          <w:noProof/>
        </w:rPr>
        <w:instrText xml:space="preserve"> PAGEREF _Toc358395251 \h </w:instrText>
      </w:r>
      <w:r>
        <w:rPr>
          <w:noProof/>
        </w:rPr>
      </w:r>
      <w:r>
        <w:rPr>
          <w:noProof/>
        </w:rPr>
        <w:fldChar w:fldCharType="separate"/>
      </w:r>
      <w:r>
        <w:rPr>
          <w:noProof/>
        </w:rPr>
        <w:t>51</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Main Window</w:t>
      </w:r>
      <w:r>
        <w:rPr>
          <w:noProof/>
        </w:rPr>
        <w:tab/>
      </w:r>
      <w:r>
        <w:rPr>
          <w:noProof/>
        </w:rPr>
        <w:fldChar w:fldCharType="begin"/>
      </w:r>
      <w:r>
        <w:rPr>
          <w:noProof/>
        </w:rPr>
        <w:instrText xml:space="preserve"> PAGEREF _Toc358395252 \h </w:instrText>
      </w:r>
      <w:r>
        <w:rPr>
          <w:noProof/>
        </w:rPr>
      </w:r>
      <w:r>
        <w:rPr>
          <w:noProof/>
        </w:rPr>
        <w:fldChar w:fldCharType="separate"/>
      </w:r>
      <w:r>
        <w:rPr>
          <w:noProof/>
        </w:rPr>
        <w:t>52</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Pr>
          <w:noProof/>
        </w:rPr>
        <w:fldChar w:fldCharType="begin"/>
      </w:r>
      <w:r>
        <w:rPr>
          <w:noProof/>
        </w:rPr>
        <w:instrText xml:space="preserve"> PAGEREF _Toc358395253 \h </w:instrText>
      </w:r>
      <w:r>
        <w:rPr>
          <w:noProof/>
        </w:rPr>
      </w:r>
      <w:r>
        <w:rPr>
          <w:noProof/>
        </w:rPr>
        <w:fldChar w:fldCharType="separate"/>
      </w:r>
      <w:r>
        <w:rPr>
          <w:noProof/>
        </w:rPr>
        <w:t>52</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Logging Out</w:t>
      </w:r>
      <w:r>
        <w:rPr>
          <w:noProof/>
        </w:rPr>
        <w:tab/>
      </w:r>
      <w:r>
        <w:rPr>
          <w:noProof/>
        </w:rPr>
        <w:fldChar w:fldCharType="begin"/>
      </w:r>
      <w:r>
        <w:rPr>
          <w:noProof/>
        </w:rPr>
        <w:instrText xml:space="preserve"> PAGEREF _Toc358395254 \h </w:instrText>
      </w:r>
      <w:r>
        <w:rPr>
          <w:noProof/>
        </w:rPr>
      </w:r>
      <w:r>
        <w:rPr>
          <w:noProof/>
        </w:rPr>
        <w:fldChar w:fldCharType="separate"/>
      </w:r>
      <w:r>
        <w:rPr>
          <w:noProof/>
        </w:rPr>
        <w:t>53</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Changing your User Details</w:t>
      </w:r>
      <w:r>
        <w:rPr>
          <w:noProof/>
        </w:rPr>
        <w:tab/>
      </w:r>
      <w:r>
        <w:rPr>
          <w:noProof/>
        </w:rPr>
        <w:fldChar w:fldCharType="begin"/>
      </w:r>
      <w:r>
        <w:rPr>
          <w:noProof/>
        </w:rPr>
        <w:instrText xml:space="preserve"> PAGEREF _Toc358395255 \h </w:instrText>
      </w:r>
      <w:r>
        <w:rPr>
          <w:noProof/>
        </w:rPr>
      </w:r>
      <w:r>
        <w:rPr>
          <w:noProof/>
        </w:rPr>
        <w:fldChar w:fldCharType="separate"/>
      </w:r>
      <w:r>
        <w:rPr>
          <w:noProof/>
        </w:rPr>
        <w:t>53</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6.7</w:t>
      </w:r>
      <w:r>
        <w:rPr>
          <w:rFonts w:asciiTheme="minorHAnsi" w:eastAsiaTheme="minorEastAsia" w:hAnsiTheme="minorHAnsi" w:cstheme="minorBidi"/>
          <w:noProof/>
          <w:szCs w:val="22"/>
          <w:lang w:val="en-AU" w:eastAsia="ja-JP"/>
        </w:rPr>
        <w:tab/>
      </w:r>
      <w:r>
        <w:rPr>
          <w:noProof/>
        </w:rPr>
        <w:t>Browsing the Hierarchy Tree</w:t>
      </w:r>
      <w:r>
        <w:rPr>
          <w:noProof/>
        </w:rPr>
        <w:tab/>
      </w:r>
      <w:r>
        <w:rPr>
          <w:noProof/>
        </w:rPr>
        <w:fldChar w:fldCharType="begin"/>
      </w:r>
      <w:r>
        <w:rPr>
          <w:noProof/>
        </w:rPr>
        <w:instrText xml:space="preserve"> PAGEREF _Toc358395256 \h </w:instrText>
      </w:r>
      <w:r>
        <w:rPr>
          <w:noProof/>
        </w:rPr>
      </w:r>
      <w:r>
        <w:rPr>
          <w:noProof/>
        </w:rPr>
        <w:fldChar w:fldCharType="separate"/>
      </w:r>
      <w:r>
        <w:rPr>
          <w:noProof/>
        </w:rPr>
        <w:t>54</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6.8</w:t>
      </w:r>
      <w:r>
        <w:rPr>
          <w:rFonts w:asciiTheme="minorHAnsi" w:eastAsiaTheme="minorEastAsia" w:hAnsiTheme="minorHAnsi" w:cstheme="minorBidi"/>
          <w:noProof/>
          <w:szCs w:val="22"/>
          <w:lang w:val="en-AU" w:eastAsia="ja-JP"/>
        </w:rPr>
        <w:tab/>
      </w:r>
      <w:r>
        <w:rPr>
          <w:noProof/>
        </w:rPr>
        <w:t>SQL Matching Strings</w:t>
      </w:r>
      <w:r>
        <w:rPr>
          <w:noProof/>
        </w:rPr>
        <w:tab/>
      </w:r>
      <w:r>
        <w:rPr>
          <w:noProof/>
        </w:rPr>
        <w:fldChar w:fldCharType="begin"/>
      </w:r>
      <w:r>
        <w:rPr>
          <w:noProof/>
        </w:rPr>
        <w:instrText xml:space="preserve"> PAGEREF _Toc358395257 \h </w:instrText>
      </w:r>
      <w:r>
        <w:rPr>
          <w:noProof/>
        </w:rPr>
      </w:r>
      <w:r>
        <w:rPr>
          <w:noProof/>
        </w:rPr>
        <w:fldChar w:fldCharType="separate"/>
      </w:r>
      <w:r>
        <w:rPr>
          <w:noProof/>
        </w:rPr>
        <w:t>55</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6.9</w:t>
      </w:r>
      <w:r>
        <w:rPr>
          <w:rFonts w:asciiTheme="minorHAnsi" w:eastAsiaTheme="minorEastAsia" w:hAnsiTheme="minorHAnsi" w:cstheme="minorBidi"/>
          <w:noProof/>
          <w:szCs w:val="22"/>
          <w:lang w:val="en-AU" w:eastAsia="ja-JP"/>
        </w:rPr>
        <w:tab/>
      </w:r>
      <w:r>
        <w:rPr>
          <w:noProof/>
        </w:rPr>
        <w:t>Entering Dates and Times</w:t>
      </w:r>
      <w:r>
        <w:rPr>
          <w:noProof/>
        </w:rPr>
        <w:tab/>
      </w:r>
      <w:r>
        <w:rPr>
          <w:noProof/>
        </w:rPr>
        <w:fldChar w:fldCharType="begin"/>
      </w:r>
      <w:r>
        <w:rPr>
          <w:noProof/>
        </w:rPr>
        <w:instrText xml:space="preserve"> PAGEREF _Toc358395258 \h </w:instrText>
      </w:r>
      <w:r>
        <w:rPr>
          <w:noProof/>
        </w:rPr>
      </w:r>
      <w:r>
        <w:rPr>
          <w:noProof/>
        </w:rPr>
        <w:fldChar w:fldCharType="separate"/>
      </w:r>
      <w:r>
        <w:rPr>
          <w:noProof/>
        </w:rPr>
        <w:t>55</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6.10</w:t>
      </w:r>
      <w:r>
        <w:rPr>
          <w:rFonts w:asciiTheme="minorHAnsi" w:eastAsiaTheme="minorEastAsia" w:hAnsiTheme="minorHAnsi" w:cstheme="minorBidi"/>
          <w:noProof/>
          <w:szCs w:val="22"/>
          <w:lang w:val="en-AU" w:eastAsia="ja-JP"/>
        </w:rPr>
        <w:tab/>
      </w:r>
      <w:r>
        <w:rPr>
          <w:noProof/>
        </w:rPr>
        <w:t>Loading Data into Specchio</w:t>
      </w:r>
      <w:r>
        <w:rPr>
          <w:noProof/>
        </w:rPr>
        <w:tab/>
      </w:r>
      <w:r>
        <w:rPr>
          <w:noProof/>
        </w:rPr>
        <w:fldChar w:fldCharType="begin"/>
      </w:r>
      <w:r>
        <w:rPr>
          <w:noProof/>
        </w:rPr>
        <w:instrText xml:space="preserve"> PAGEREF _Toc358395259 \h </w:instrText>
      </w:r>
      <w:r>
        <w:rPr>
          <w:noProof/>
        </w:rPr>
      </w:r>
      <w:r>
        <w:rPr>
          <w:noProof/>
        </w:rPr>
        <w:fldChar w:fldCharType="separate"/>
      </w:r>
      <w:r>
        <w:rPr>
          <w:noProof/>
        </w:rPr>
        <w:t>56</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6.11</w:t>
      </w:r>
      <w:r>
        <w:rPr>
          <w:rFonts w:asciiTheme="minorHAnsi" w:eastAsiaTheme="minorEastAsia" w:hAnsiTheme="minorHAnsi" w:cstheme="minorBidi"/>
          <w:noProof/>
          <w:szCs w:val="22"/>
          <w:lang w:val="en-AU" w:eastAsia="ja-JP"/>
        </w:rPr>
        <w:tab/>
      </w:r>
      <w:r>
        <w:rPr>
          <w:noProof/>
        </w:rPr>
        <w:t>Creating a new Campaign</w:t>
      </w:r>
      <w:r>
        <w:rPr>
          <w:noProof/>
        </w:rPr>
        <w:tab/>
      </w:r>
      <w:r>
        <w:rPr>
          <w:noProof/>
        </w:rPr>
        <w:fldChar w:fldCharType="begin"/>
      </w:r>
      <w:r>
        <w:rPr>
          <w:noProof/>
        </w:rPr>
        <w:instrText xml:space="preserve"> PAGEREF _Toc358395260 \h </w:instrText>
      </w:r>
      <w:r>
        <w:rPr>
          <w:noProof/>
        </w:rPr>
      </w:r>
      <w:r>
        <w:rPr>
          <w:noProof/>
        </w:rPr>
        <w:fldChar w:fldCharType="separate"/>
      </w:r>
      <w:r>
        <w:rPr>
          <w:noProof/>
        </w:rPr>
        <w:t>57</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6.12</w:t>
      </w:r>
      <w:r>
        <w:rPr>
          <w:rFonts w:asciiTheme="minorHAnsi" w:eastAsiaTheme="minorEastAsia" w:hAnsiTheme="minorHAnsi" w:cstheme="minorBidi"/>
          <w:noProof/>
          <w:szCs w:val="22"/>
          <w:lang w:val="en-AU" w:eastAsia="ja-JP"/>
        </w:rPr>
        <w:tab/>
      </w:r>
      <w:r>
        <w:rPr>
          <w:noProof/>
        </w:rPr>
        <w:t>Loading Campaign Spectrum Data</w:t>
      </w:r>
      <w:r>
        <w:rPr>
          <w:noProof/>
        </w:rPr>
        <w:tab/>
      </w:r>
      <w:r>
        <w:rPr>
          <w:noProof/>
        </w:rPr>
        <w:fldChar w:fldCharType="begin"/>
      </w:r>
      <w:r>
        <w:rPr>
          <w:noProof/>
        </w:rPr>
        <w:instrText xml:space="preserve"> PAGEREF _Toc358395262 \h </w:instrText>
      </w:r>
      <w:r>
        <w:rPr>
          <w:noProof/>
        </w:rPr>
      </w:r>
      <w:r>
        <w:rPr>
          <w:noProof/>
        </w:rPr>
        <w:fldChar w:fldCharType="separate"/>
      </w:r>
      <w:r>
        <w:rPr>
          <w:noProof/>
        </w:rPr>
        <w:t>58</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6.13</w:t>
      </w:r>
      <w:r>
        <w:rPr>
          <w:rFonts w:asciiTheme="minorHAnsi" w:eastAsiaTheme="minorEastAsia" w:hAnsiTheme="minorHAnsi" w:cstheme="minorBidi"/>
          <w:noProof/>
          <w:szCs w:val="22"/>
          <w:lang w:val="en-AU" w:eastAsia="ja-JP"/>
        </w:rPr>
        <w:tab/>
      </w:r>
      <w:r>
        <w:rPr>
          <w:noProof/>
        </w:rPr>
        <w:t>Loading additional Spectral Data</w:t>
      </w:r>
      <w:r>
        <w:rPr>
          <w:noProof/>
        </w:rPr>
        <w:tab/>
      </w:r>
      <w:r>
        <w:rPr>
          <w:noProof/>
        </w:rPr>
        <w:fldChar w:fldCharType="begin"/>
      </w:r>
      <w:r>
        <w:rPr>
          <w:noProof/>
        </w:rPr>
        <w:instrText xml:space="preserve"> PAGEREF _Toc358395263 \h </w:instrText>
      </w:r>
      <w:r>
        <w:rPr>
          <w:noProof/>
        </w:rPr>
      </w:r>
      <w:r>
        <w:rPr>
          <w:noProof/>
        </w:rPr>
        <w:fldChar w:fldCharType="separate"/>
      </w:r>
      <w:r>
        <w:rPr>
          <w:noProof/>
        </w:rPr>
        <w:t>59</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6.13.1</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Pr>
          <w:noProof/>
        </w:rPr>
        <w:fldChar w:fldCharType="begin"/>
      </w:r>
      <w:r>
        <w:rPr>
          <w:noProof/>
        </w:rPr>
        <w:instrText xml:space="preserve"> PAGEREF _Toc358395264 \h </w:instrText>
      </w:r>
      <w:r>
        <w:rPr>
          <w:noProof/>
        </w:rPr>
      </w:r>
      <w:r>
        <w:rPr>
          <w:noProof/>
        </w:rPr>
        <w:fldChar w:fldCharType="separate"/>
      </w:r>
      <w:r>
        <w:rPr>
          <w:noProof/>
        </w:rPr>
        <w:t>60</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6.14</w:t>
      </w:r>
      <w:r>
        <w:rPr>
          <w:rFonts w:asciiTheme="minorHAnsi" w:eastAsiaTheme="minorEastAsia" w:hAnsiTheme="minorHAnsi" w:cstheme="minorBidi"/>
          <w:noProof/>
          <w:szCs w:val="22"/>
          <w:lang w:val="en-AU" w:eastAsia="ja-JP"/>
        </w:rPr>
        <w:tab/>
      </w:r>
      <w:r>
        <w:rPr>
          <w:noProof/>
        </w:rPr>
        <w:t>UTC Time Correction</w:t>
      </w:r>
      <w:r>
        <w:rPr>
          <w:noProof/>
        </w:rPr>
        <w:tab/>
      </w:r>
      <w:r>
        <w:rPr>
          <w:noProof/>
        </w:rPr>
        <w:fldChar w:fldCharType="begin"/>
      </w:r>
      <w:r>
        <w:rPr>
          <w:noProof/>
        </w:rPr>
        <w:instrText xml:space="preserve"> PAGEREF _Toc358395265 \h </w:instrText>
      </w:r>
      <w:r>
        <w:rPr>
          <w:noProof/>
        </w:rPr>
      </w:r>
      <w:r>
        <w:rPr>
          <w:noProof/>
        </w:rPr>
        <w:fldChar w:fldCharType="separate"/>
      </w:r>
      <w:r>
        <w:rPr>
          <w:noProof/>
        </w:rPr>
        <w:t>60</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6.15</w:t>
      </w:r>
      <w:r>
        <w:rPr>
          <w:rFonts w:asciiTheme="minorHAnsi" w:eastAsiaTheme="minorEastAsia" w:hAnsiTheme="minorHAnsi" w:cstheme="minorBidi"/>
          <w:noProof/>
          <w:szCs w:val="22"/>
          <w:lang w:val="en-AU" w:eastAsia="ja-JP"/>
        </w:rPr>
        <w:tab/>
      </w:r>
      <w:r>
        <w:rPr>
          <w:noProof/>
        </w:rPr>
        <w:t>Managing Target-Reference Links</w:t>
      </w:r>
      <w:r>
        <w:rPr>
          <w:noProof/>
        </w:rPr>
        <w:tab/>
      </w:r>
      <w:r>
        <w:rPr>
          <w:noProof/>
        </w:rPr>
        <w:fldChar w:fldCharType="begin"/>
      </w:r>
      <w:r>
        <w:rPr>
          <w:noProof/>
        </w:rPr>
        <w:instrText xml:space="preserve"> PAGEREF _Toc358395266 \h </w:instrText>
      </w:r>
      <w:r>
        <w:rPr>
          <w:noProof/>
        </w:rPr>
      </w:r>
      <w:r>
        <w:rPr>
          <w:noProof/>
        </w:rPr>
        <w:fldChar w:fldCharType="separate"/>
      </w:r>
      <w:r>
        <w:rPr>
          <w:noProof/>
        </w:rPr>
        <w:t>62</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6.15.1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Pr>
          <w:noProof/>
        </w:rPr>
        <w:fldChar w:fldCharType="begin"/>
      </w:r>
      <w:r>
        <w:rPr>
          <w:noProof/>
        </w:rPr>
        <w:instrText xml:space="preserve"> PAGEREF _Toc358395267 \h </w:instrText>
      </w:r>
      <w:r>
        <w:rPr>
          <w:noProof/>
        </w:rPr>
      </w:r>
      <w:r>
        <w:rPr>
          <w:noProof/>
        </w:rPr>
        <w:fldChar w:fldCharType="separate"/>
      </w:r>
      <w:r>
        <w:rPr>
          <w:noProof/>
        </w:rPr>
        <w:t>62</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6.15.2</w:t>
      </w:r>
      <w:r>
        <w:rPr>
          <w:rFonts w:asciiTheme="minorHAnsi" w:eastAsiaTheme="minorEastAsia" w:hAnsiTheme="minorHAnsi" w:cstheme="minorBidi"/>
          <w:noProof/>
          <w:szCs w:val="22"/>
          <w:lang w:val="en-AU" w:eastAsia="ja-JP"/>
        </w:rPr>
        <w:tab/>
      </w:r>
      <w:r>
        <w:rPr>
          <w:noProof/>
        </w:rPr>
        <w:t>Deleting Existing Target-Reference Links</w:t>
      </w:r>
      <w:r>
        <w:rPr>
          <w:noProof/>
        </w:rPr>
        <w:tab/>
      </w:r>
      <w:r>
        <w:rPr>
          <w:noProof/>
        </w:rPr>
        <w:fldChar w:fldCharType="begin"/>
      </w:r>
      <w:r>
        <w:rPr>
          <w:noProof/>
        </w:rPr>
        <w:instrText xml:space="preserve"> PAGEREF _Toc358395268 \h </w:instrText>
      </w:r>
      <w:r>
        <w:rPr>
          <w:noProof/>
        </w:rPr>
      </w:r>
      <w:r>
        <w:rPr>
          <w:noProof/>
        </w:rPr>
        <w:fldChar w:fldCharType="separate"/>
      </w:r>
      <w:r>
        <w:rPr>
          <w:noProof/>
        </w:rPr>
        <w:t>64</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6.15.3</w:t>
      </w:r>
      <w:r>
        <w:rPr>
          <w:rFonts w:asciiTheme="minorHAnsi" w:eastAsiaTheme="minorEastAsia" w:hAnsiTheme="minorHAnsi" w:cstheme="minorBidi"/>
          <w:noProof/>
          <w:szCs w:val="22"/>
          <w:lang w:val="en-AU" w:eastAsia="ja-JP"/>
        </w:rPr>
        <w:tab/>
      </w:r>
      <w:r>
        <w:rPr>
          <w:noProof/>
        </w:rPr>
        <w:t>Adding new Target-Reference links</w:t>
      </w:r>
      <w:r>
        <w:rPr>
          <w:noProof/>
        </w:rPr>
        <w:tab/>
      </w:r>
      <w:r>
        <w:rPr>
          <w:noProof/>
        </w:rPr>
        <w:fldChar w:fldCharType="begin"/>
      </w:r>
      <w:r>
        <w:rPr>
          <w:noProof/>
        </w:rPr>
        <w:instrText xml:space="preserve"> PAGEREF _Toc358395269 \h </w:instrText>
      </w:r>
      <w:r>
        <w:rPr>
          <w:noProof/>
        </w:rPr>
      </w:r>
      <w:r>
        <w:rPr>
          <w:noProof/>
        </w:rPr>
        <w:fldChar w:fldCharType="separate"/>
      </w:r>
      <w:r>
        <w:rPr>
          <w:noProof/>
        </w:rPr>
        <w:t>65</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6.16</w:t>
      </w:r>
      <w:r>
        <w:rPr>
          <w:rFonts w:asciiTheme="minorHAnsi" w:eastAsiaTheme="minorEastAsia" w:hAnsiTheme="minorHAnsi" w:cstheme="minorBidi"/>
          <w:noProof/>
          <w:szCs w:val="22"/>
          <w:lang w:val="en-AU" w:eastAsia="ja-JP"/>
        </w:rPr>
        <w:tab/>
      </w:r>
      <w:r>
        <w:rPr>
          <w:noProof/>
        </w:rPr>
        <w:t>Displaying and Editing Metadata</w:t>
      </w:r>
      <w:r>
        <w:rPr>
          <w:noProof/>
        </w:rPr>
        <w:tab/>
      </w:r>
      <w:r>
        <w:rPr>
          <w:noProof/>
        </w:rPr>
        <w:fldChar w:fldCharType="begin"/>
      </w:r>
      <w:r>
        <w:rPr>
          <w:noProof/>
        </w:rPr>
        <w:instrText xml:space="preserve"> PAGEREF _Toc358395270 \h </w:instrText>
      </w:r>
      <w:r>
        <w:rPr>
          <w:noProof/>
        </w:rPr>
      </w:r>
      <w:r>
        <w:rPr>
          <w:noProof/>
        </w:rPr>
        <w:fldChar w:fldCharType="separate"/>
      </w:r>
      <w:r>
        <w:rPr>
          <w:noProof/>
        </w:rPr>
        <w:t>67</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6.16.1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Pr>
          <w:noProof/>
        </w:rPr>
        <w:fldChar w:fldCharType="begin"/>
      </w:r>
      <w:r>
        <w:rPr>
          <w:noProof/>
        </w:rPr>
        <w:instrText xml:space="preserve"> PAGEREF _Toc358395271 \h </w:instrText>
      </w:r>
      <w:r>
        <w:rPr>
          <w:noProof/>
        </w:rPr>
      </w:r>
      <w:r>
        <w:rPr>
          <w:noProof/>
        </w:rPr>
        <w:fldChar w:fldCharType="separate"/>
      </w:r>
      <w:r>
        <w:rPr>
          <w:noProof/>
        </w:rPr>
        <w:t>69</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6.16.2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Pr>
          <w:noProof/>
        </w:rPr>
        <w:fldChar w:fldCharType="begin"/>
      </w:r>
      <w:r>
        <w:rPr>
          <w:noProof/>
        </w:rPr>
        <w:instrText xml:space="preserve"> PAGEREF _Toc358395272 \h </w:instrText>
      </w:r>
      <w:r>
        <w:rPr>
          <w:noProof/>
        </w:rPr>
      </w:r>
      <w:r>
        <w:rPr>
          <w:noProof/>
        </w:rPr>
        <w:fldChar w:fldCharType="separate"/>
      </w:r>
      <w:r>
        <w:rPr>
          <w:noProof/>
        </w:rPr>
        <w:t>69</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6.17</w:t>
      </w:r>
      <w:r>
        <w:rPr>
          <w:rFonts w:asciiTheme="minorHAnsi" w:eastAsiaTheme="minorEastAsia" w:hAnsiTheme="minorHAnsi" w:cstheme="minorBidi"/>
          <w:noProof/>
          <w:szCs w:val="22"/>
          <w:lang w:val="en-AU" w:eastAsia="ja-JP"/>
        </w:rPr>
        <w:tab/>
      </w:r>
      <w:r>
        <w:rPr>
          <w:noProof/>
        </w:rPr>
        <w:t>Uploading Metadata from Excel files</w:t>
      </w:r>
      <w:r>
        <w:rPr>
          <w:noProof/>
        </w:rPr>
        <w:tab/>
      </w:r>
      <w:r>
        <w:rPr>
          <w:noProof/>
        </w:rPr>
        <w:fldChar w:fldCharType="begin"/>
      </w:r>
      <w:r>
        <w:rPr>
          <w:noProof/>
        </w:rPr>
        <w:instrText xml:space="preserve"> PAGEREF _Toc358395273 \h </w:instrText>
      </w:r>
      <w:r>
        <w:rPr>
          <w:noProof/>
        </w:rPr>
      </w:r>
      <w:r>
        <w:rPr>
          <w:noProof/>
        </w:rPr>
        <w:fldChar w:fldCharType="separate"/>
      </w:r>
      <w:r>
        <w:rPr>
          <w:noProof/>
        </w:rPr>
        <w:t>74</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6.18</w:t>
      </w:r>
      <w:r>
        <w:rPr>
          <w:rFonts w:asciiTheme="minorHAnsi" w:eastAsiaTheme="minorEastAsia" w:hAnsiTheme="minorHAnsi" w:cstheme="minorBidi"/>
          <w:noProof/>
          <w:szCs w:val="22"/>
          <w:lang w:val="en-AU" w:eastAsia="ja-JP"/>
        </w:rPr>
        <w:tab/>
      </w:r>
      <w:r>
        <w:rPr>
          <w:noProof/>
        </w:rPr>
        <w:t>Calculation of Sun Angles</w:t>
      </w:r>
      <w:r>
        <w:rPr>
          <w:noProof/>
        </w:rPr>
        <w:tab/>
      </w:r>
      <w:r>
        <w:rPr>
          <w:noProof/>
        </w:rPr>
        <w:fldChar w:fldCharType="begin"/>
      </w:r>
      <w:r>
        <w:rPr>
          <w:noProof/>
        </w:rPr>
        <w:instrText xml:space="preserve"> PAGEREF _Toc358395284 \h </w:instrText>
      </w:r>
      <w:r>
        <w:rPr>
          <w:noProof/>
        </w:rPr>
      </w:r>
      <w:r>
        <w:rPr>
          <w:noProof/>
        </w:rPr>
        <w:fldChar w:fldCharType="separate"/>
      </w:r>
      <w:r>
        <w:rPr>
          <w:noProof/>
        </w:rPr>
        <w:t>82</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6.19</w:t>
      </w:r>
      <w:r>
        <w:rPr>
          <w:rFonts w:asciiTheme="minorHAnsi" w:eastAsiaTheme="minorEastAsia" w:hAnsiTheme="minorHAnsi" w:cstheme="minorBidi"/>
          <w:noProof/>
          <w:szCs w:val="22"/>
          <w:lang w:val="en-AU" w:eastAsia="ja-JP"/>
        </w:rPr>
        <w:tab/>
      </w:r>
      <w:r>
        <w:rPr>
          <w:noProof/>
        </w:rPr>
        <w:t>Calculation of Goniometer Angles</w:t>
      </w:r>
      <w:r>
        <w:rPr>
          <w:noProof/>
        </w:rPr>
        <w:tab/>
      </w:r>
      <w:r>
        <w:rPr>
          <w:noProof/>
        </w:rPr>
        <w:fldChar w:fldCharType="begin"/>
      </w:r>
      <w:r>
        <w:rPr>
          <w:noProof/>
        </w:rPr>
        <w:instrText xml:space="preserve"> PAGEREF _Toc358395285 \h </w:instrText>
      </w:r>
      <w:r>
        <w:rPr>
          <w:noProof/>
        </w:rPr>
      </w:r>
      <w:r>
        <w:rPr>
          <w:noProof/>
        </w:rPr>
        <w:fldChar w:fldCharType="separate"/>
      </w:r>
      <w:r>
        <w:rPr>
          <w:noProof/>
        </w:rPr>
        <w:t>83</w:t>
      </w:r>
      <w:r>
        <w:rPr>
          <w:noProof/>
        </w:rPr>
        <w:fldChar w:fldCharType="end"/>
      </w:r>
    </w:p>
    <w:p w:rsidR="00CC6411" w:rsidRDefault="00CC6411">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Pr>
          <w:noProof/>
        </w:rPr>
        <w:fldChar w:fldCharType="begin"/>
      </w:r>
      <w:r>
        <w:rPr>
          <w:noProof/>
        </w:rPr>
        <w:instrText xml:space="preserve"> PAGEREF _Toc358395286 \h </w:instrText>
      </w:r>
      <w:r>
        <w:rPr>
          <w:noProof/>
        </w:rPr>
      </w:r>
      <w:r>
        <w:rPr>
          <w:noProof/>
        </w:rPr>
        <w:fldChar w:fldCharType="separate"/>
      </w:r>
      <w:r>
        <w:rPr>
          <w:noProof/>
        </w:rPr>
        <w:t>86</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The Spectrum Browser</w:t>
      </w:r>
      <w:r>
        <w:rPr>
          <w:noProof/>
        </w:rPr>
        <w:tab/>
      </w:r>
      <w:r>
        <w:rPr>
          <w:noProof/>
        </w:rPr>
        <w:fldChar w:fldCharType="begin"/>
      </w:r>
      <w:r>
        <w:rPr>
          <w:noProof/>
        </w:rPr>
        <w:instrText xml:space="preserve"> PAGEREF _Toc358395287 \h </w:instrText>
      </w:r>
      <w:r>
        <w:rPr>
          <w:noProof/>
        </w:rPr>
      </w:r>
      <w:r>
        <w:rPr>
          <w:noProof/>
        </w:rPr>
        <w:fldChar w:fldCharType="separate"/>
      </w:r>
      <w:r>
        <w:rPr>
          <w:noProof/>
        </w:rPr>
        <w:t>86</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 Builder</w:t>
      </w:r>
      <w:r>
        <w:rPr>
          <w:noProof/>
        </w:rPr>
        <w:tab/>
      </w:r>
      <w:r>
        <w:rPr>
          <w:noProof/>
        </w:rPr>
        <w:fldChar w:fldCharType="begin"/>
      </w:r>
      <w:r>
        <w:rPr>
          <w:noProof/>
        </w:rPr>
        <w:instrText xml:space="preserve"> PAGEREF _Toc358395288 \h </w:instrText>
      </w:r>
      <w:r>
        <w:rPr>
          <w:noProof/>
        </w:rPr>
      </w:r>
      <w:r>
        <w:rPr>
          <w:noProof/>
        </w:rPr>
        <w:fldChar w:fldCharType="separate"/>
      </w:r>
      <w:r>
        <w:rPr>
          <w:noProof/>
        </w:rPr>
        <w:t>87</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Show Report</w:t>
      </w:r>
      <w:r>
        <w:rPr>
          <w:noProof/>
        </w:rPr>
        <w:tab/>
      </w:r>
      <w:r>
        <w:rPr>
          <w:noProof/>
        </w:rPr>
        <w:fldChar w:fldCharType="begin"/>
      </w:r>
      <w:r>
        <w:rPr>
          <w:noProof/>
        </w:rPr>
        <w:instrText xml:space="preserve"> PAGEREF _Toc358395289 \h </w:instrText>
      </w:r>
      <w:r>
        <w:rPr>
          <w:noProof/>
        </w:rPr>
      </w:r>
      <w:r>
        <w:rPr>
          <w:noProof/>
        </w:rPr>
        <w:fldChar w:fldCharType="separate"/>
      </w:r>
      <w:r>
        <w:rPr>
          <w:noProof/>
        </w:rPr>
        <w:t>89</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Export</w:t>
      </w:r>
      <w:r>
        <w:rPr>
          <w:noProof/>
        </w:rPr>
        <w:tab/>
      </w:r>
      <w:r>
        <w:rPr>
          <w:noProof/>
        </w:rPr>
        <w:fldChar w:fldCharType="begin"/>
      </w:r>
      <w:r>
        <w:rPr>
          <w:noProof/>
        </w:rPr>
        <w:instrText xml:space="preserve"> PAGEREF _Toc358395290 \h </w:instrText>
      </w:r>
      <w:r>
        <w:rPr>
          <w:noProof/>
        </w:rPr>
      </w:r>
      <w:r>
        <w:rPr>
          <w:noProof/>
        </w:rPr>
        <w:fldChar w:fldCharType="separate"/>
      </w:r>
      <w:r>
        <w:rPr>
          <w:noProof/>
        </w:rPr>
        <w:t>91</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Spectrum Export Format</w:t>
      </w:r>
      <w:r>
        <w:rPr>
          <w:noProof/>
        </w:rPr>
        <w:tab/>
      </w:r>
      <w:r>
        <w:rPr>
          <w:noProof/>
        </w:rPr>
        <w:fldChar w:fldCharType="begin"/>
      </w:r>
      <w:r>
        <w:rPr>
          <w:noProof/>
        </w:rPr>
        <w:instrText xml:space="preserve"> PAGEREF _Toc358395291 \h </w:instrText>
      </w:r>
      <w:r>
        <w:rPr>
          <w:noProof/>
        </w:rPr>
      </w:r>
      <w:r>
        <w:rPr>
          <w:noProof/>
        </w:rPr>
        <w:fldChar w:fldCharType="separate"/>
      </w:r>
      <w:r>
        <w:rPr>
          <w:noProof/>
        </w:rPr>
        <w:t>93</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7.5</w:t>
      </w:r>
      <w:r>
        <w:rPr>
          <w:rFonts w:asciiTheme="minorHAnsi" w:eastAsiaTheme="minorEastAsia" w:hAnsiTheme="minorHAnsi" w:cstheme="minorBidi"/>
          <w:noProof/>
          <w:szCs w:val="22"/>
          <w:lang w:val="en-AU" w:eastAsia="ja-JP"/>
        </w:rPr>
        <w:tab/>
      </w:r>
      <w:r>
        <w:rPr>
          <w:noProof/>
        </w:rPr>
        <w:t>Process</w:t>
      </w:r>
      <w:r>
        <w:rPr>
          <w:noProof/>
        </w:rPr>
        <w:tab/>
      </w:r>
      <w:r>
        <w:rPr>
          <w:noProof/>
        </w:rPr>
        <w:fldChar w:fldCharType="begin"/>
      </w:r>
      <w:r>
        <w:rPr>
          <w:noProof/>
        </w:rPr>
        <w:instrText xml:space="preserve"> PAGEREF _Toc358395292 \h </w:instrText>
      </w:r>
      <w:r>
        <w:rPr>
          <w:noProof/>
        </w:rPr>
      </w:r>
      <w:r>
        <w:rPr>
          <w:noProof/>
        </w:rPr>
        <w:fldChar w:fldCharType="separate"/>
      </w:r>
      <w:r>
        <w:rPr>
          <w:noProof/>
        </w:rPr>
        <w:t>94</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7.6</w:t>
      </w:r>
      <w:r>
        <w:rPr>
          <w:rFonts w:asciiTheme="minorHAnsi" w:eastAsiaTheme="minorEastAsia" w:hAnsiTheme="minorHAnsi" w:cstheme="minorBidi"/>
          <w:noProof/>
          <w:szCs w:val="22"/>
          <w:lang w:val="en-AU" w:eastAsia="ja-JP"/>
        </w:rPr>
        <w:tab/>
      </w:r>
      <w:r>
        <w:rPr>
          <w:noProof/>
        </w:rPr>
        <w:t>Spectral plot</w:t>
      </w:r>
      <w:r>
        <w:rPr>
          <w:noProof/>
        </w:rPr>
        <w:tab/>
      </w:r>
      <w:r>
        <w:rPr>
          <w:noProof/>
        </w:rPr>
        <w:fldChar w:fldCharType="begin"/>
      </w:r>
      <w:r>
        <w:rPr>
          <w:noProof/>
        </w:rPr>
        <w:instrText xml:space="preserve"> PAGEREF _Toc358395293 \h </w:instrText>
      </w:r>
      <w:r>
        <w:rPr>
          <w:noProof/>
        </w:rPr>
      </w:r>
      <w:r>
        <w:rPr>
          <w:noProof/>
        </w:rPr>
        <w:fldChar w:fldCharType="separate"/>
      </w:r>
      <w:r>
        <w:rPr>
          <w:noProof/>
        </w:rPr>
        <w:t>94</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7.7</w:t>
      </w:r>
      <w:r>
        <w:rPr>
          <w:rFonts w:asciiTheme="minorHAnsi" w:eastAsiaTheme="minorEastAsia" w:hAnsiTheme="minorHAnsi" w:cstheme="minorBidi"/>
          <w:noProof/>
          <w:szCs w:val="22"/>
          <w:lang w:val="en-AU" w:eastAsia="ja-JP"/>
        </w:rPr>
        <w:tab/>
      </w:r>
      <w:r>
        <w:rPr>
          <w:noProof/>
        </w:rPr>
        <w:t>Refl.calc</w:t>
      </w:r>
      <w:r>
        <w:rPr>
          <w:noProof/>
        </w:rPr>
        <w:tab/>
      </w:r>
      <w:r>
        <w:rPr>
          <w:noProof/>
        </w:rPr>
        <w:fldChar w:fldCharType="begin"/>
      </w:r>
      <w:r>
        <w:rPr>
          <w:noProof/>
        </w:rPr>
        <w:instrText xml:space="preserve"> PAGEREF _Toc358395294 \h </w:instrText>
      </w:r>
      <w:r>
        <w:rPr>
          <w:noProof/>
        </w:rPr>
      </w:r>
      <w:r>
        <w:rPr>
          <w:noProof/>
        </w:rPr>
        <w:fldChar w:fldCharType="separate"/>
      </w:r>
      <w:r>
        <w:rPr>
          <w:noProof/>
        </w:rPr>
        <w:t>95</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7.8</w:t>
      </w:r>
      <w:r>
        <w:rPr>
          <w:rFonts w:asciiTheme="minorHAnsi" w:eastAsiaTheme="minorEastAsia" w:hAnsiTheme="minorHAnsi" w:cstheme="minorBidi"/>
          <w:noProof/>
          <w:szCs w:val="22"/>
          <w:lang w:val="en-AU" w:eastAsia="ja-JP"/>
        </w:rPr>
        <w:tab/>
      </w:r>
      <w:r>
        <w:rPr>
          <w:noProof/>
        </w:rPr>
        <w:t>Publish Collection</w:t>
      </w:r>
      <w:r>
        <w:rPr>
          <w:noProof/>
        </w:rPr>
        <w:tab/>
      </w:r>
      <w:r>
        <w:rPr>
          <w:noProof/>
        </w:rPr>
        <w:fldChar w:fldCharType="begin"/>
      </w:r>
      <w:r>
        <w:rPr>
          <w:noProof/>
        </w:rPr>
        <w:instrText xml:space="preserve"> PAGEREF _Toc358395295 \h </w:instrText>
      </w:r>
      <w:r>
        <w:rPr>
          <w:noProof/>
        </w:rPr>
      </w:r>
      <w:r>
        <w:rPr>
          <w:noProof/>
        </w:rPr>
        <w:fldChar w:fldCharType="separate"/>
      </w:r>
      <w:r>
        <w:rPr>
          <w:noProof/>
        </w:rPr>
        <w:t>95</w:t>
      </w:r>
      <w:r>
        <w:rPr>
          <w:noProof/>
        </w:rPr>
        <w:fldChar w:fldCharType="end"/>
      </w:r>
    </w:p>
    <w:p w:rsidR="00CC6411" w:rsidRDefault="00CC6411">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Help Functions</w:t>
      </w:r>
      <w:r>
        <w:rPr>
          <w:noProof/>
        </w:rPr>
        <w:tab/>
      </w:r>
      <w:r>
        <w:rPr>
          <w:noProof/>
        </w:rPr>
        <w:fldChar w:fldCharType="begin"/>
      </w:r>
      <w:r>
        <w:rPr>
          <w:noProof/>
        </w:rPr>
        <w:instrText xml:space="preserve"> PAGEREF _Toc358395296 \h </w:instrText>
      </w:r>
      <w:r>
        <w:rPr>
          <w:noProof/>
        </w:rPr>
      </w:r>
      <w:r>
        <w:rPr>
          <w:noProof/>
        </w:rPr>
        <w:fldChar w:fldCharType="separate"/>
      </w:r>
      <w:r>
        <w:rPr>
          <w:noProof/>
        </w:rPr>
        <w:t>96</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List available Metadata Elements</w:t>
      </w:r>
      <w:r>
        <w:rPr>
          <w:noProof/>
        </w:rPr>
        <w:tab/>
      </w:r>
      <w:r>
        <w:rPr>
          <w:noProof/>
        </w:rPr>
        <w:fldChar w:fldCharType="begin"/>
      </w:r>
      <w:r>
        <w:rPr>
          <w:noProof/>
        </w:rPr>
        <w:instrText xml:space="preserve"> PAGEREF _Toc358395297 \h </w:instrText>
      </w:r>
      <w:r>
        <w:rPr>
          <w:noProof/>
        </w:rPr>
      </w:r>
      <w:r>
        <w:rPr>
          <w:noProof/>
        </w:rPr>
        <w:fldChar w:fldCharType="separate"/>
      </w:r>
      <w:r>
        <w:rPr>
          <w:noProof/>
        </w:rPr>
        <w:t>96</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About</w:t>
      </w:r>
      <w:r>
        <w:rPr>
          <w:noProof/>
        </w:rPr>
        <w:tab/>
      </w:r>
      <w:r>
        <w:rPr>
          <w:noProof/>
        </w:rPr>
        <w:fldChar w:fldCharType="begin"/>
      </w:r>
      <w:r>
        <w:rPr>
          <w:noProof/>
        </w:rPr>
        <w:instrText xml:space="preserve"> PAGEREF _Toc358395298 \h </w:instrText>
      </w:r>
      <w:r>
        <w:rPr>
          <w:noProof/>
        </w:rPr>
      </w:r>
      <w:r>
        <w:rPr>
          <w:noProof/>
        </w:rPr>
        <w:fldChar w:fldCharType="separate"/>
      </w:r>
      <w:r>
        <w:rPr>
          <w:noProof/>
        </w:rPr>
        <w:t>96</w:t>
      </w:r>
      <w:r>
        <w:rPr>
          <w:noProof/>
        </w:rPr>
        <w:fldChar w:fldCharType="end"/>
      </w:r>
    </w:p>
    <w:p w:rsidR="00CC6411" w:rsidRDefault="00CC6411">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Pr>
          <w:noProof/>
        </w:rPr>
        <w:fldChar w:fldCharType="begin"/>
      </w:r>
      <w:r>
        <w:rPr>
          <w:noProof/>
        </w:rPr>
        <w:instrText xml:space="preserve"> PAGEREF _Toc358395299 \h </w:instrText>
      </w:r>
      <w:r>
        <w:rPr>
          <w:noProof/>
        </w:rPr>
      </w:r>
      <w:r>
        <w:rPr>
          <w:noProof/>
        </w:rPr>
        <w:fldChar w:fldCharType="separate"/>
      </w:r>
      <w:r>
        <w:rPr>
          <w:noProof/>
        </w:rPr>
        <w:t>97</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From Karl:</w:t>
      </w:r>
      <w:r>
        <w:rPr>
          <w:noProof/>
        </w:rPr>
        <w:tab/>
      </w:r>
      <w:r>
        <w:rPr>
          <w:noProof/>
        </w:rPr>
        <w:fldChar w:fldCharType="begin"/>
      </w:r>
      <w:r>
        <w:rPr>
          <w:noProof/>
        </w:rPr>
        <w:instrText xml:space="preserve"> PAGEREF _Toc358395300 \h </w:instrText>
      </w:r>
      <w:r>
        <w:rPr>
          <w:noProof/>
        </w:rPr>
      </w:r>
      <w:r>
        <w:rPr>
          <w:noProof/>
        </w:rPr>
        <w:fldChar w:fldCharType="separate"/>
      </w:r>
      <w:r>
        <w:rPr>
          <w:noProof/>
        </w:rPr>
        <w:t>99</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From Elaine:</w:t>
      </w:r>
      <w:r>
        <w:rPr>
          <w:noProof/>
        </w:rPr>
        <w:tab/>
      </w:r>
      <w:r>
        <w:rPr>
          <w:noProof/>
        </w:rPr>
        <w:fldChar w:fldCharType="begin"/>
      </w:r>
      <w:r>
        <w:rPr>
          <w:noProof/>
        </w:rPr>
        <w:instrText xml:space="preserve"> PAGEREF _Toc358395301 \h </w:instrText>
      </w:r>
      <w:r>
        <w:rPr>
          <w:noProof/>
        </w:rPr>
      </w:r>
      <w:r>
        <w:rPr>
          <w:noProof/>
        </w:rPr>
        <w:fldChar w:fldCharType="separate"/>
      </w:r>
      <w:r>
        <w:rPr>
          <w:noProof/>
        </w:rPr>
        <w:t>99</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From Nick by email</w:t>
      </w:r>
      <w:r>
        <w:rPr>
          <w:noProof/>
        </w:rPr>
        <w:tab/>
      </w:r>
      <w:r>
        <w:rPr>
          <w:noProof/>
        </w:rPr>
        <w:fldChar w:fldCharType="begin"/>
      </w:r>
      <w:r>
        <w:rPr>
          <w:noProof/>
        </w:rPr>
        <w:instrText xml:space="preserve"> PAGEREF _Toc358395302 \h </w:instrText>
      </w:r>
      <w:r>
        <w:rPr>
          <w:noProof/>
        </w:rPr>
      </w:r>
      <w:r>
        <w:rPr>
          <w:noProof/>
        </w:rPr>
        <w:fldChar w:fldCharType="separate"/>
      </w:r>
      <w:r>
        <w:rPr>
          <w:noProof/>
        </w:rPr>
        <w:t>99</w:t>
      </w:r>
      <w:r>
        <w:rPr>
          <w:noProof/>
        </w:rPr>
        <w:fldChar w:fldCharType="end"/>
      </w:r>
    </w:p>
    <w:p w:rsidR="00CC6411" w:rsidRDefault="00CC6411">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Pr>
          <w:noProof/>
        </w:rPr>
        <w:fldChar w:fldCharType="begin"/>
      </w:r>
      <w:r>
        <w:rPr>
          <w:noProof/>
        </w:rPr>
        <w:instrText xml:space="preserve"> PAGEREF _Toc358395303 \h </w:instrText>
      </w:r>
      <w:r>
        <w:rPr>
          <w:noProof/>
        </w:rPr>
      </w:r>
      <w:r>
        <w:rPr>
          <w:noProof/>
        </w:rPr>
        <w:fldChar w:fldCharType="separate"/>
      </w:r>
      <w:r>
        <w:rPr>
          <w:noProof/>
        </w:rPr>
        <w:t>101</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Pr>
          <w:noProof/>
        </w:rPr>
        <w:fldChar w:fldCharType="begin"/>
      </w:r>
      <w:r>
        <w:rPr>
          <w:noProof/>
        </w:rPr>
        <w:instrText xml:space="preserve"> PAGEREF _Toc358395304 \h </w:instrText>
      </w:r>
      <w:r>
        <w:rPr>
          <w:noProof/>
        </w:rPr>
      </w:r>
      <w:r>
        <w:rPr>
          <w:noProof/>
        </w:rPr>
        <w:fldChar w:fldCharType="separate"/>
      </w:r>
      <w:r>
        <w:rPr>
          <w:noProof/>
        </w:rPr>
        <w:t>102</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Pr>
          <w:noProof/>
        </w:rPr>
        <w:fldChar w:fldCharType="begin"/>
      </w:r>
      <w:r>
        <w:rPr>
          <w:noProof/>
        </w:rPr>
        <w:instrText xml:space="preserve"> PAGEREF _Toc358395305 \h </w:instrText>
      </w:r>
      <w:r>
        <w:rPr>
          <w:noProof/>
        </w:rPr>
      </w:r>
      <w:r>
        <w:rPr>
          <w:noProof/>
        </w:rPr>
        <w:fldChar w:fldCharType="separate"/>
      </w:r>
      <w:r>
        <w:rPr>
          <w:noProof/>
        </w:rPr>
        <w:t>103</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Configuration of Modules</w:t>
      </w:r>
      <w:r>
        <w:rPr>
          <w:noProof/>
        </w:rPr>
        <w:tab/>
      </w:r>
      <w:r>
        <w:rPr>
          <w:noProof/>
        </w:rPr>
        <w:fldChar w:fldCharType="begin"/>
      </w:r>
      <w:r>
        <w:rPr>
          <w:noProof/>
        </w:rPr>
        <w:instrText xml:space="preserve"> PAGEREF _Toc358395306 \h </w:instrText>
      </w:r>
      <w:r>
        <w:rPr>
          <w:noProof/>
        </w:rPr>
      </w:r>
      <w:r>
        <w:rPr>
          <w:noProof/>
        </w:rPr>
        <w:fldChar w:fldCharType="separate"/>
      </w:r>
      <w:r>
        <w:rPr>
          <w:noProof/>
        </w:rPr>
        <w:t>104</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Processing Module Descriptions</w:t>
      </w:r>
      <w:r>
        <w:rPr>
          <w:noProof/>
        </w:rPr>
        <w:tab/>
      </w:r>
      <w:r>
        <w:rPr>
          <w:noProof/>
        </w:rPr>
        <w:fldChar w:fldCharType="begin"/>
      </w:r>
      <w:r>
        <w:rPr>
          <w:noProof/>
        </w:rPr>
        <w:instrText xml:space="preserve"> PAGEREF _Toc358395307 \h </w:instrText>
      </w:r>
      <w:r>
        <w:rPr>
          <w:noProof/>
        </w:rPr>
      </w:r>
      <w:r>
        <w:rPr>
          <w:noProof/>
        </w:rPr>
        <w:fldChar w:fldCharType="separate"/>
      </w:r>
      <w:r>
        <w:rPr>
          <w:noProof/>
        </w:rPr>
        <w:t>104</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Pr>
          <w:noProof/>
        </w:rPr>
        <w:fldChar w:fldCharType="begin"/>
      </w:r>
      <w:r>
        <w:rPr>
          <w:noProof/>
        </w:rPr>
        <w:instrText xml:space="preserve"> PAGEREF _Toc358395308 \h </w:instrText>
      </w:r>
      <w:r>
        <w:rPr>
          <w:noProof/>
        </w:rPr>
      </w:r>
      <w:r>
        <w:rPr>
          <w:noProof/>
        </w:rPr>
        <w:fldChar w:fldCharType="separate"/>
      </w:r>
      <w:r>
        <w:rPr>
          <w:noProof/>
        </w:rPr>
        <w:t>104</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10.4.2</w:t>
      </w:r>
      <w:r>
        <w:rPr>
          <w:rFonts w:asciiTheme="minorHAnsi" w:eastAsiaTheme="minorEastAsia" w:hAnsiTheme="minorHAnsi" w:cstheme="minorBidi"/>
          <w:noProof/>
          <w:szCs w:val="22"/>
          <w:lang w:val="en-AU" w:eastAsia="ja-JP"/>
        </w:rPr>
        <w:tab/>
      </w:r>
      <w:r>
        <w:rPr>
          <w:noProof/>
        </w:rPr>
        <w:t>Reference Panel Correction Factors</w:t>
      </w:r>
      <w:r>
        <w:rPr>
          <w:noProof/>
        </w:rPr>
        <w:tab/>
      </w:r>
      <w:r>
        <w:rPr>
          <w:noProof/>
        </w:rPr>
        <w:fldChar w:fldCharType="begin"/>
      </w:r>
      <w:r>
        <w:rPr>
          <w:noProof/>
        </w:rPr>
        <w:instrText xml:space="preserve"> PAGEREF _Toc358395309 \h </w:instrText>
      </w:r>
      <w:r>
        <w:rPr>
          <w:noProof/>
        </w:rPr>
      </w:r>
      <w:r>
        <w:rPr>
          <w:noProof/>
        </w:rPr>
        <w:fldChar w:fldCharType="separate"/>
      </w:r>
      <w:r>
        <w:rPr>
          <w:noProof/>
        </w:rPr>
        <w:t>104</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Pr>
          <w:noProof/>
        </w:rPr>
        <w:fldChar w:fldCharType="begin"/>
      </w:r>
      <w:r>
        <w:rPr>
          <w:noProof/>
        </w:rPr>
        <w:instrText xml:space="preserve"> PAGEREF _Toc358395310 \h </w:instrText>
      </w:r>
      <w:r>
        <w:rPr>
          <w:noProof/>
        </w:rPr>
      </w:r>
      <w:r>
        <w:rPr>
          <w:noProof/>
        </w:rPr>
        <w:fldChar w:fldCharType="separate"/>
      </w:r>
      <w:r>
        <w:rPr>
          <w:noProof/>
        </w:rPr>
        <w:t>105</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10.4.4</w:t>
      </w:r>
      <w:r>
        <w:rPr>
          <w:rFonts w:asciiTheme="minorHAnsi" w:eastAsiaTheme="minorEastAsia" w:hAnsiTheme="minorHAnsi" w:cstheme="minorBidi"/>
          <w:noProof/>
          <w:szCs w:val="22"/>
          <w:lang w:val="en-AU" w:eastAsia="ja-JP"/>
        </w:rPr>
        <w:tab/>
      </w:r>
      <w:r>
        <w:rPr>
          <w:noProof/>
        </w:rPr>
        <w:t>Delta</w:t>
      </w:r>
      <w:r>
        <w:rPr>
          <w:noProof/>
        </w:rPr>
        <w:tab/>
      </w:r>
      <w:r>
        <w:rPr>
          <w:noProof/>
        </w:rPr>
        <w:fldChar w:fldCharType="begin"/>
      </w:r>
      <w:r>
        <w:rPr>
          <w:noProof/>
        </w:rPr>
        <w:instrText xml:space="preserve"> PAGEREF _Toc358395311 \h </w:instrText>
      </w:r>
      <w:r>
        <w:rPr>
          <w:noProof/>
        </w:rPr>
      </w:r>
      <w:r>
        <w:rPr>
          <w:noProof/>
        </w:rPr>
        <w:fldChar w:fldCharType="separate"/>
      </w:r>
      <w:r>
        <w:rPr>
          <w:noProof/>
        </w:rPr>
        <w:t>106</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10.4.5</w:t>
      </w:r>
      <w:r>
        <w:rPr>
          <w:rFonts w:asciiTheme="minorHAnsi" w:eastAsiaTheme="minorEastAsia" w:hAnsiTheme="minorHAnsi" w:cstheme="minorBidi"/>
          <w:noProof/>
          <w:szCs w:val="22"/>
          <w:lang w:val="en-AU" w:eastAsia="ja-JP"/>
        </w:rPr>
        <w:tab/>
      </w:r>
      <w:r>
        <w:rPr>
          <w:noProof/>
        </w:rPr>
        <w:t>Waveband Filter</w:t>
      </w:r>
      <w:r>
        <w:rPr>
          <w:noProof/>
        </w:rPr>
        <w:tab/>
      </w:r>
      <w:r>
        <w:rPr>
          <w:noProof/>
        </w:rPr>
        <w:fldChar w:fldCharType="begin"/>
      </w:r>
      <w:r>
        <w:rPr>
          <w:noProof/>
        </w:rPr>
        <w:instrText xml:space="preserve"> PAGEREF _Toc358395312 \h </w:instrText>
      </w:r>
      <w:r>
        <w:rPr>
          <w:noProof/>
        </w:rPr>
      </w:r>
      <w:r>
        <w:rPr>
          <w:noProof/>
        </w:rPr>
        <w:fldChar w:fldCharType="separate"/>
      </w:r>
      <w:r>
        <w:rPr>
          <w:noProof/>
        </w:rPr>
        <w:t>107</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10.4.6</w:t>
      </w:r>
      <w:r>
        <w:rPr>
          <w:rFonts w:asciiTheme="minorHAnsi" w:eastAsiaTheme="minorEastAsia" w:hAnsiTheme="minorHAnsi" w:cstheme="minorBidi"/>
          <w:noProof/>
          <w:szCs w:val="22"/>
          <w:lang w:val="en-AU" w:eastAsia="ja-JP"/>
        </w:rPr>
        <w:tab/>
      </w:r>
      <w:r>
        <w:rPr>
          <w:noProof/>
        </w:rPr>
        <w:t>Broadband and Narrowband Filters</w:t>
      </w:r>
      <w:r>
        <w:rPr>
          <w:noProof/>
        </w:rPr>
        <w:tab/>
      </w:r>
      <w:r>
        <w:rPr>
          <w:noProof/>
        </w:rPr>
        <w:fldChar w:fldCharType="begin"/>
      </w:r>
      <w:r>
        <w:rPr>
          <w:noProof/>
        </w:rPr>
        <w:instrText xml:space="preserve"> PAGEREF _Toc358395313 \h </w:instrText>
      </w:r>
      <w:r>
        <w:rPr>
          <w:noProof/>
        </w:rPr>
      </w:r>
      <w:r>
        <w:rPr>
          <w:noProof/>
        </w:rPr>
        <w:fldChar w:fldCharType="separate"/>
      </w:r>
      <w:r>
        <w:rPr>
          <w:noProof/>
        </w:rPr>
        <w:t>108</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Visualisation Modules</w:t>
      </w:r>
      <w:r>
        <w:rPr>
          <w:noProof/>
        </w:rPr>
        <w:tab/>
      </w:r>
      <w:r>
        <w:rPr>
          <w:noProof/>
        </w:rPr>
        <w:fldChar w:fldCharType="begin"/>
      </w:r>
      <w:r>
        <w:rPr>
          <w:noProof/>
        </w:rPr>
        <w:instrText xml:space="preserve"> PAGEREF _Toc358395314 \h </w:instrText>
      </w:r>
      <w:r>
        <w:rPr>
          <w:noProof/>
        </w:rPr>
      </w:r>
      <w:r>
        <w:rPr>
          <w:noProof/>
        </w:rPr>
        <w:fldChar w:fldCharType="separate"/>
      </w:r>
      <w:r>
        <w:rPr>
          <w:noProof/>
        </w:rPr>
        <w:t>109</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Spectral Line Plot</w:t>
      </w:r>
      <w:r>
        <w:rPr>
          <w:noProof/>
        </w:rPr>
        <w:tab/>
      </w:r>
      <w:r>
        <w:rPr>
          <w:noProof/>
        </w:rPr>
        <w:fldChar w:fldCharType="begin"/>
      </w:r>
      <w:r>
        <w:rPr>
          <w:noProof/>
        </w:rPr>
        <w:instrText xml:space="preserve"> PAGEREF _Toc358395315 \h </w:instrText>
      </w:r>
      <w:r>
        <w:rPr>
          <w:noProof/>
        </w:rPr>
      </w:r>
      <w:r>
        <w:rPr>
          <w:noProof/>
        </w:rPr>
        <w:fldChar w:fldCharType="separate"/>
      </w:r>
      <w:r>
        <w:rPr>
          <w:noProof/>
        </w:rPr>
        <w:t>110</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Spectral Scatter Plot</w:t>
      </w:r>
      <w:r>
        <w:rPr>
          <w:noProof/>
        </w:rPr>
        <w:tab/>
      </w:r>
      <w:r>
        <w:rPr>
          <w:noProof/>
        </w:rPr>
        <w:fldChar w:fldCharType="begin"/>
      </w:r>
      <w:r>
        <w:rPr>
          <w:noProof/>
        </w:rPr>
        <w:instrText xml:space="preserve"> PAGEREF _Toc358395316 \h </w:instrText>
      </w:r>
      <w:r>
        <w:rPr>
          <w:noProof/>
        </w:rPr>
      </w:r>
      <w:r>
        <w:rPr>
          <w:noProof/>
        </w:rPr>
        <w:fldChar w:fldCharType="separate"/>
      </w:r>
      <w:r>
        <w:rPr>
          <w:noProof/>
        </w:rPr>
        <w:t>110</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10.5.3</w:t>
      </w:r>
      <w:r>
        <w:rPr>
          <w:rFonts w:asciiTheme="minorHAnsi" w:eastAsiaTheme="minorEastAsia" w:hAnsiTheme="minorHAnsi" w:cstheme="minorBidi"/>
          <w:noProof/>
          <w:szCs w:val="22"/>
          <w:lang w:val="en-AU" w:eastAsia="ja-JP"/>
        </w:rPr>
        <w:tab/>
      </w:r>
      <w:r>
        <w:rPr>
          <w:noProof/>
        </w:rPr>
        <w:t>Gonio Sampling Points Plot</w:t>
      </w:r>
      <w:r>
        <w:rPr>
          <w:noProof/>
        </w:rPr>
        <w:tab/>
      </w:r>
      <w:r>
        <w:rPr>
          <w:noProof/>
        </w:rPr>
        <w:fldChar w:fldCharType="begin"/>
      </w:r>
      <w:r>
        <w:rPr>
          <w:noProof/>
        </w:rPr>
        <w:instrText xml:space="preserve"> PAGEREF _Toc358395317 \h </w:instrText>
      </w:r>
      <w:r>
        <w:rPr>
          <w:noProof/>
        </w:rPr>
      </w:r>
      <w:r>
        <w:rPr>
          <w:noProof/>
        </w:rPr>
        <w:fldChar w:fldCharType="separate"/>
      </w:r>
      <w:r>
        <w:rPr>
          <w:noProof/>
        </w:rPr>
        <w:t>111</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10.5.4</w:t>
      </w:r>
      <w:r>
        <w:rPr>
          <w:rFonts w:asciiTheme="minorHAnsi" w:eastAsiaTheme="minorEastAsia" w:hAnsiTheme="minorHAnsi" w:cstheme="minorBidi"/>
          <w:noProof/>
          <w:szCs w:val="22"/>
          <w:lang w:val="en-AU" w:eastAsia="ja-JP"/>
        </w:rPr>
        <w:tab/>
      </w:r>
      <w:r>
        <w:rPr>
          <w:noProof/>
        </w:rPr>
        <w:t>Gonio Hemisphere Explorer</w:t>
      </w:r>
      <w:r>
        <w:rPr>
          <w:noProof/>
        </w:rPr>
        <w:tab/>
      </w:r>
      <w:r>
        <w:rPr>
          <w:noProof/>
        </w:rPr>
        <w:fldChar w:fldCharType="begin"/>
      </w:r>
      <w:r>
        <w:rPr>
          <w:noProof/>
        </w:rPr>
        <w:instrText xml:space="preserve"> PAGEREF _Toc358395318 \h </w:instrText>
      </w:r>
      <w:r>
        <w:rPr>
          <w:noProof/>
        </w:rPr>
      </w:r>
      <w:r>
        <w:rPr>
          <w:noProof/>
        </w:rPr>
        <w:fldChar w:fldCharType="separate"/>
      </w:r>
      <w:r>
        <w:rPr>
          <w:noProof/>
        </w:rPr>
        <w:t>111</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10.5.5</w:t>
      </w:r>
      <w:r>
        <w:rPr>
          <w:rFonts w:asciiTheme="minorHAnsi" w:eastAsiaTheme="minorEastAsia" w:hAnsiTheme="minorHAnsi" w:cstheme="minorBidi"/>
          <w:noProof/>
          <w:szCs w:val="22"/>
          <w:lang w:val="en-AU" w:eastAsia="ja-JP"/>
        </w:rPr>
        <w:tab/>
      </w:r>
      <w:r>
        <w:rPr>
          <w:noProof/>
        </w:rPr>
        <w:t>Time Line Plot</w:t>
      </w:r>
      <w:r>
        <w:rPr>
          <w:noProof/>
        </w:rPr>
        <w:tab/>
      </w:r>
      <w:r>
        <w:rPr>
          <w:noProof/>
        </w:rPr>
        <w:fldChar w:fldCharType="begin"/>
      </w:r>
      <w:r>
        <w:rPr>
          <w:noProof/>
        </w:rPr>
        <w:instrText xml:space="preserve"> PAGEREF _Toc358395319 \h </w:instrText>
      </w:r>
      <w:r>
        <w:rPr>
          <w:noProof/>
        </w:rPr>
      </w:r>
      <w:r>
        <w:rPr>
          <w:noProof/>
        </w:rPr>
        <w:fldChar w:fldCharType="separate"/>
      </w:r>
      <w:r>
        <w:rPr>
          <w:noProof/>
        </w:rPr>
        <w:t>113</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10.5.6</w:t>
      </w:r>
      <w:r>
        <w:rPr>
          <w:rFonts w:asciiTheme="minorHAnsi" w:eastAsiaTheme="minorEastAsia" w:hAnsiTheme="minorHAnsi" w:cstheme="minorBidi"/>
          <w:noProof/>
          <w:szCs w:val="22"/>
          <w:lang w:val="en-AU" w:eastAsia="ja-JP"/>
        </w:rPr>
        <w:tab/>
      </w:r>
      <w:r>
        <w:rPr>
          <w:noProof/>
        </w:rPr>
        <w:t>Time Line Explorer</w:t>
      </w:r>
      <w:r>
        <w:rPr>
          <w:noProof/>
        </w:rPr>
        <w:tab/>
      </w:r>
      <w:r>
        <w:rPr>
          <w:noProof/>
        </w:rPr>
        <w:fldChar w:fldCharType="begin"/>
      </w:r>
      <w:r>
        <w:rPr>
          <w:noProof/>
        </w:rPr>
        <w:instrText xml:space="preserve"> PAGEREF _Toc358395320 \h </w:instrText>
      </w:r>
      <w:r>
        <w:rPr>
          <w:noProof/>
        </w:rPr>
      </w:r>
      <w:r>
        <w:rPr>
          <w:noProof/>
        </w:rPr>
        <w:fldChar w:fldCharType="separate"/>
      </w:r>
      <w:r>
        <w:rPr>
          <w:noProof/>
        </w:rPr>
        <w:t>114</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10.6</w:t>
      </w:r>
      <w:r>
        <w:rPr>
          <w:rFonts w:asciiTheme="minorHAnsi" w:eastAsiaTheme="minorEastAsia" w:hAnsiTheme="minorHAnsi" w:cstheme="minorBidi"/>
          <w:noProof/>
          <w:szCs w:val="22"/>
          <w:lang w:val="en-AU" w:eastAsia="ja-JP"/>
        </w:rPr>
        <w:tab/>
      </w:r>
      <w:r>
        <w:rPr>
          <w:noProof/>
        </w:rPr>
        <w:t>File Export Module</w:t>
      </w:r>
      <w:r>
        <w:rPr>
          <w:noProof/>
        </w:rPr>
        <w:tab/>
      </w:r>
      <w:r>
        <w:rPr>
          <w:noProof/>
        </w:rPr>
        <w:fldChar w:fldCharType="begin"/>
      </w:r>
      <w:r>
        <w:rPr>
          <w:noProof/>
        </w:rPr>
        <w:instrText xml:space="preserve"> PAGEREF _Toc358395321 \h </w:instrText>
      </w:r>
      <w:r>
        <w:rPr>
          <w:noProof/>
        </w:rPr>
      </w:r>
      <w:r>
        <w:rPr>
          <w:noProof/>
        </w:rPr>
        <w:fldChar w:fldCharType="separate"/>
      </w:r>
      <w:r>
        <w:rPr>
          <w:noProof/>
        </w:rPr>
        <w:t>115</w:t>
      </w:r>
      <w:r>
        <w:rPr>
          <w:noProof/>
        </w:rPr>
        <w:fldChar w:fldCharType="end"/>
      </w:r>
    </w:p>
    <w:p w:rsidR="00CC6411" w:rsidRDefault="00CC6411">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Pr>
          <w:noProof/>
        </w:rPr>
        <w:fldChar w:fldCharType="begin"/>
      </w:r>
      <w:r>
        <w:rPr>
          <w:noProof/>
        </w:rPr>
        <w:instrText xml:space="preserve"> PAGEREF _Toc358395322 \h </w:instrText>
      </w:r>
      <w:r>
        <w:rPr>
          <w:noProof/>
        </w:rPr>
      </w:r>
      <w:r>
        <w:rPr>
          <w:noProof/>
        </w:rPr>
        <w:fldChar w:fldCharType="separate"/>
      </w:r>
      <w:r>
        <w:rPr>
          <w:noProof/>
        </w:rPr>
        <w:t>116</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11.1</w:t>
      </w:r>
      <w:r>
        <w:rPr>
          <w:rFonts w:asciiTheme="minorHAnsi" w:eastAsiaTheme="minorEastAsia" w:hAnsiTheme="minorHAnsi" w:cstheme="minorBidi"/>
          <w:noProof/>
          <w:szCs w:val="22"/>
          <w:lang w:val="en-AU" w:eastAsia="ja-JP"/>
        </w:rPr>
        <w:tab/>
      </w:r>
      <w:r>
        <w:rPr>
          <w:noProof/>
        </w:rPr>
        <w:t>Removing data</w:t>
      </w:r>
      <w:r>
        <w:rPr>
          <w:noProof/>
        </w:rPr>
        <w:tab/>
      </w:r>
      <w:r>
        <w:rPr>
          <w:noProof/>
        </w:rPr>
        <w:fldChar w:fldCharType="begin"/>
      </w:r>
      <w:r>
        <w:rPr>
          <w:noProof/>
        </w:rPr>
        <w:instrText xml:space="preserve"> PAGEREF _Toc358395323 \h </w:instrText>
      </w:r>
      <w:r>
        <w:rPr>
          <w:noProof/>
        </w:rPr>
      </w:r>
      <w:r>
        <w:rPr>
          <w:noProof/>
        </w:rPr>
        <w:fldChar w:fldCharType="separate"/>
      </w:r>
      <w:r>
        <w:rPr>
          <w:noProof/>
        </w:rPr>
        <w:t>116</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11.2</w:t>
      </w:r>
      <w:r>
        <w:rPr>
          <w:rFonts w:asciiTheme="minorHAnsi" w:eastAsiaTheme="minorEastAsia" w:hAnsiTheme="minorHAnsi" w:cstheme="minorBidi"/>
          <w:noProof/>
          <w:szCs w:val="22"/>
          <w:lang w:val="en-AU" w:eastAsia="ja-JP"/>
        </w:rPr>
        <w:tab/>
      </w:r>
      <w:r>
        <w:rPr>
          <w:noProof/>
        </w:rPr>
        <w:t>Campaign Export</w:t>
      </w:r>
      <w:r>
        <w:rPr>
          <w:noProof/>
        </w:rPr>
        <w:tab/>
      </w:r>
      <w:r>
        <w:rPr>
          <w:noProof/>
        </w:rPr>
        <w:fldChar w:fldCharType="begin"/>
      </w:r>
      <w:r>
        <w:rPr>
          <w:noProof/>
        </w:rPr>
        <w:instrText xml:space="preserve"> PAGEREF _Toc358395324 \h </w:instrText>
      </w:r>
      <w:r>
        <w:rPr>
          <w:noProof/>
        </w:rPr>
      </w:r>
      <w:r>
        <w:rPr>
          <w:noProof/>
        </w:rPr>
        <w:fldChar w:fldCharType="separate"/>
      </w:r>
      <w:r>
        <w:rPr>
          <w:noProof/>
        </w:rPr>
        <w:t>117</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11.3</w:t>
      </w:r>
      <w:r>
        <w:rPr>
          <w:rFonts w:asciiTheme="minorHAnsi" w:eastAsiaTheme="minorEastAsia" w:hAnsiTheme="minorHAnsi" w:cstheme="minorBidi"/>
          <w:noProof/>
          <w:szCs w:val="22"/>
          <w:lang w:val="en-AU" w:eastAsia="ja-JP"/>
        </w:rPr>
        <w:tab/>
      </w:r>
      <w:r>
        <w:rPr>
          <w:noProof/>
        </w:rPr>
        <w:t>Campaign Import</w:t>
      </w:r>
      <w:r>
        <w:rPr>
          <w:noProof/>
        </w:rPr>
        <w:tab/>
      </w:r>
      <w:r>
        <w:rPr>
          <w:noProof/>
        </w:rPr>
        <w:fldChar w:fldCharType="begin"/>
      </w:r>
      <w:r>
        <w:rPr>
          <w:noProof/>
        </w:rPr>
        <w:instrText xml:space="preserve"> PAGEREF _Toc358395325 \h </w:instrText>
      </w:r>
      <w:r>
        <w:rPr>
          <w:noProof/>
        </w:rPr>
      </w:r>
      <w:r>
        <w:rPr>
          <w:noProof/>
        </w:rPr>
        <w:fldChar w:fldCharType="separate"/>
      </w:r>
      <w:r>
        <w:rPr>
          <w:noProof/>
        </w:rPr>
        <w:t>117</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11.4</w:t>
      </w:r>
      <w:r>
        <w:rPr>
          <w:rFonts w:asciiTheme="minorHAnsi" w:eastAsiaTheme="minorEastAsia" w:hAnsiTheme="minorHAnsi" w:cstheme="minorBidi"/>
          <w:noProof/>
          <w:szCs w:val="22"/>
          <w:lang w:val="en-AU" w:eastAsia="ja-JP"/>
        </w:rPr>
        <w:tab/>
      </w:r>
      <w:r>
        <w:rPr>
          <w:noProof/>
        </w:rPr>
        <w:t>Definition of new Sensors</w:t>
      </w:r>
      <w:r>
        <w:rPr>
          <w:noProof/>
        </w:rPr>
        <w:tab/>
      </w:r>
      <w:r>
        <w:rPr>
          <w:noProof/>
        </w:rPr>
        <w:fldChar w:fldCharType="begin"/>
      </w:r>
      <w:r>
        <w:rPr>
          <w:noProof/>
        </w:rPr>
        <w:instrText xml:space="preserve"> PAGEREF _Toc358395326 \h </w:instrText>
      </w:r>
      <w:r>
        <w:rPr>
          <w:noProof/>
        </w:rPr>
      </w:r>
      <w:r>
        <w:rPr>
          <w:noProof/>
        </w:rPr>
        <w:fldChar w:fldCharType="separate"/>
      </w:r>
      <w:r>
        <w:rPr>
          <w:noProof/>
        </w:rPr>
        <w:t>118</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11.5</w:t>
      </w:r>
      <w:r>
        <w:rPr>
          <w:rFonts w:asciiTheme="minorHAnsi" w:eastAsiaTheme="minorEastAsia" w:hAnsiTheme="minorHAnsi" w:cstheme="minorBidi"/>
          <w:noProof/>
          <w:szCs w:val="22"/>
          <w:lang w:val="en-AU" w:eastAsia="ja-JP"/>
        </w:rPr>
        <w:tab/>
      </w:r>
      <w:r>
        <w:rPr>
          <w:noProof/>
        </w:rPr>
        <w:t>Instrument Administration</w:t>
      </w:r>
      <w:r>
        <w:rPr>
          <w:noProof/>
        </w:rPr>
        <w:tab/>
      </w:r>
      <w:r>
        <w:rPr>
          <w:noProof/>
        </w:rPr>
        <w:fldChar w:fldCharType="begin"/>
      </w:r>
      <w:r>
        <w:rPr>
          <w:noProof/>
        </w:rPr>
        <w:instrText xml:space="preserve"> PAGEREF _Toc358395327 \h </w:instrText>
      </w:r>
      <w:r>
        <w:rPr>
          <w:noProof/>
        </w:rPr>
      </w:r>
      <w:r>
        <w:rPr>
          <w:noProof/>
        </w:rPr>
        <w:fldChar w:fldCharType="separate"/>
      </w:r>
      <w:r>
        <w:rPr>
          <w:noProof/>
        </w:rPr>
        <w:t>120</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11.5.1</w:t>
      </w:r>
      <w:r>
        <w:rPr>
          <w:rFonts w:asciiTheme="minorHAnsi" w:eastAsiaTheme="minorEastAsia" w:hAnsiTheme="minorHAnsi" w:cstheme="minorBidi"/>
          <w:noProof/>
          <w:szCs w:val="22"/>
          <w:lang w:val="en-AU" w:eastAsia="ja-JP"/>
        </w:rPr>
        <w:tab/>
      </w:r>
      <w:r>
        <w:rPr>
          <w:noProof/>
        </w:rPr>
        <w:t>Instrument Calibrations</w:t>
      </w:r>
      <w:r>
        <w:rPr>
          <w:noProof/>
        </w:rPr>
        <w:tab/>
      </w:r>
      <w:r>
        <w:rPr>
          <w:noProof/>
        </w:rPr>
        <w:fldChar w:fldCharType="begin"/>
      </w:r>
      <w:r>
        <w:rPr>
          <w:noProof/>
        </w:rPr>
        <w:instrText xml:space="preserve"> PAGEREF _Toc358395328 \h </w:instrText>
      </w:r>
      <w:r>
        <w:rPr>
          <w:noProof/>
        </w:rPr>
      </w:r>
      <w:r>
        <w:rPr>
          <w:noProof/>
        </w:rPr>
        <w:fldChar w:fldCharType="separate"/>
      </w:r>
      <w:r>
        <w:rPr>
          <w:noProof/>
        </w:rPr>
        <w:t>123</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11.6</w:t>
      </w:r>
      <w:r>
        <w:rPr>
          <w:rFonts w:asciiTheme="minorHAnsi" w:eastAsiaTheme="minorEastAsia" w:hAnsiTheme="minorHAnsi" w:cstheme="minorBidi"/>
          <w:noProof/>
          <w:szCs w:val="22"/>
          <w:lang w:val="en-AU" w:eastAsia="ja-JP"/>
        </w:rPr>
        <w:tab/>
      </w:r>
      <w:r>
        <w:rPr>
          <w:noProof/>
        </w:rPr>
        <w:t>Reference Panel Administration</w:t>
      </w:r>
      <w:r>
        <w:rPr>
          <w:noProof/>
        </w:rPr>
        <w:tab/>
      </w:r>
      <w:r>
        <w:rPr>
          <w:noProof/>
        </w:rPr>
        <w:fldChar w:fldCharType="begin"/>
      </w:r>
      <w:r>
        <w:rPr>
          <w:noProof/>
        </w:rPr>
        <w:instrText xml:space="preserve"> PAGEREF _Toc358395329 \h </w:instrText>
      </w:r>
      <w:r>
        <w:rPr>
          <w:noProof/>
        </w:rPr>
      </w:r>
      <w:r>
        <w:rPr>
          <w:noProof/>
        </w:rPr>
        <w:fldChar w:fldCharType="separate"/>
      </w:r>
      <w:r>
        <w:rPr>
          <w:noProof/>
        </w:rPr>
        <w:t>124</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11.6.1</w:t>
      </w:r>
      <w:r>
        <w:rPr>
          <w:rFonts w:asciiTheme="minorHAnsi" w:eastAsiaTheme="minorEastAsia" w:hAnsiTheme="minorHAnsi" w:cstheme="minorBidi"/>
          <w:noProof/>
          <w:szCs w:val="22"/>
          <w:lang w:val="en-AU" w:eastAsia="ja-JP"/>
        </w:rPr>
        <w:tab/>
      </w:r>
      <w:r>
        <w:rPr>
          <w:noProof/>
        </w:rPr>
        <w:t>Reference Panel Calibrations</w:t>
      </w:r>
      <w:r>
        <w:rPr>
          <w:noProof/>
        </w:rPr>
        <w:tab/>
      </w:r>
      <w:r>
        <w:rPr>
          <w:noProof/>
        </w:rPr>
        <w:fldChar w:fldCharType="begin"/>
      </w:r>
      <w:r>
        <w:rPr>
          <w:noProof/>
        </w:rPr>
        <w:instrText xml:space="preserve"> PAGEREF _Toc358395330 \h </w:instrText>
      </w:r>
      <w:r>
        <w:rPr>
          <w:noProof/>
        </w:rPr>
      </w:r>
      <w:r>
        <w:rPr>
          <w:noProof/>
        </w:rPr>
        <w:fldChar w:fldCharType="separate"/>
      </w:r>
      <w:r>
        <w:rPr>
          <w:noProof/>
        </w:rPr>
        <w:t>125</w:t>
      </w:r>
      <w:r>
        <w:rPr>
          <w:noProof/>
        </w:rPr>
        <w:fldChar w:fldCharType="end"/>
      </w:r>
    </w:p>
    <w:p w:rsidR="00CC6411" w:rsidRDefault="00CC6411">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Matlab Integration</w:t>
      </w:r>
      <w:r>
        <w:rPr>
          <w:noProof/>
        </w:rPr>
        <w:tab/>
      </w:r>
      <w:r>
        <w:rPr>
          <w:noProof/>
        </w:rPr>
        <w:fldChar w:fldCharType="begin"/>
      </w:r>
      <w:r>
        <w:rPr>
          <w:noProof/>
        </w:rPr>
        <w:instrText xml:space="preserve"> PAGEREF _Toc358395331 \h </w:instrText>
      </w:r>
      <w:r>
        <w:rPr>
          <w:noProof/>
        </w:rPr>
      </w:r>
      <w:r>
        <w:rPr>
          <w:noProof/>
        </w:rPr>
        <w:fldChar w:fldCharType="separate"/>
      </w:r>
      <w:r>
        <w:rPr>
          <w:noProof/>
        </w:rPr>
        <w:t>128</w:t>
      </w:r>
      <w:r>
        <w:rPr>
          <w:noProof/>
        </w:rPr>
        <w:fldChar w:fldCharType="end"/>
      </w:r>
    </w:p>
    <w:p w:rsidR="00CC6411" w:rsidRDefault="00CC6411">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Tutorial</w:t>
      </w:r>
      <w:r>
        <w:rPr>
          <w:noProof/>
        </w:rPr>
        <w:tab/>
      </w:r>
      <w:r>
        <w:rPr>
          <w:noProof/>
        </w:rPr>
        <w:fldChar w:fldCharType="begin"/>
      </w:r>
      <w:r>
        <w:rPr>
          <w:noProof/>
        </w:rPr>
        <w:instrText xml:space="preserve"> PAGEREF _Toc358395332 \h </w:instrText>
      </w:r>
      <w:r>
        <w:rPr>
          <w:noProof/>
        </w:rPr>
      </w:r>
      <w:r>
        <w:rPr>
          <w:noProof/>
        </w:rPr>
        <w:fldChar w:fldCharType="separate"/>
      </w:r>
      <w:r>
        <w:rPr>
          <w:noProof/>
        </w:rPr>
        <w:t>130</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13.1</w:t>
      </w:r>
      <w:r>
        <w:rPr>
          <w:rFonts w:asciiTheme="minorHAnsi" w:eastAsiaTheme="minorEastAsia" w:hAnsiTheme="minorHAnsi" w:cstheme="minorBidi"/>
          <w:noProof/>
          <w:szCs w:val="22"/>
          <w:lang w:val="en-AU" w:eastAsia="ja-JP"/>
        </w:rPr>
        <w:tab/>
      </w:r>
      <w:r>
        <w:rPr>
          <w:noProof/>
        </w:rPr>
        <w:t>SPECCHIO Online Test Database</w:t>
      </w:r>
      <w:r>
        <w:rPr>
          <w:noProof/>
        </w:rPr>
        <w:tab/>
      </w:r>
      <w:r>
        <w:rPr>
          <w:noProof/>
        </w:rPr>
        <w:fldChar w:fldCharType="begin"/>
      </w:r>
      <w:r>
        <w:rPr>
          <w:noProof/>
        </w:rPr>
        <w:instrText xml:space="preserve"> PAGEREF _Toc358395333 \h </w:instrText>
      </w:r>
      <w:r>
        <w:rPr>
          <w:noProof/>
        </w:rPr>
      </w:r>
      <w:r>
        <w:rPr>
          <w:noProof/>
        </w:rPr>
        <w:fldChar w:fldCharType="separate"/>
      </w:r>
      <w:r>
        <w:rPr>
          <w:noProof/>
        </w:rPr>
        <w:t>130</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13.1.1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Pr>
          <w:noProof/>
        </w:rPr>
        <w:fldChar w:fldCharType="begin"/>
      </w:r>
      <w:r>
        <w:rPr>
          <w:noProof/>
        </w:rPr>
        <w:instrText xml:space="preserve"> PAGEREF _Toc358395334 \h </w:instrText>
      </w:r>
      <w:r>
        <w:rPr>
          <w:noProof/>
        </w:rPr>
      </w:r>
      <w:r>
        <w:rPr>
          <w:noProof/>
        </w:rPr>
        <w:fldChar w:fldCharType="separate"/>
      </w:r>
      <w:r>
        <w:rPr>
          <w:noProof/>
        </w:rPr>
        <w:t>131</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13.1.2</w:t>
      </w:r>
      <w:r>
        <w:rPr>
          <w:rFonts w:asciiTheme="minorHAnsi" w:eastAsiaTheme="minorEastAsia" w:hAnsiTheme="minorHAnsi" w:cstheme="minorBidi"/>
          <w:noProof/>
          <w:szCs w:val="22"/>
          <w:lang w:val="en-AU" w:eastAsia="ja-JP"/>
        </w:rPr>
        <w:tab/>
      </w:r>
      <w:r>
        <w:rPr>
          <w:noProof/>
        </w:rPr>
        <w:t>Downloading Test Data Sets</w:t>
      </w:r>
      <w:r>
        <w:rPr>
          <w:noProof/>
        </w:rPr>
        <w:tab/>
      </w:r>
      <w:r>
        <w:rPr>
          <w:noProof/>
        </w:rPr>
        <w:fldChar w:fldCharType="begin"/>
      </w:r>
      <w:r>
        <w:rPr>
          <w:noProof/>
        </w:rPr>
        <w:instrText xml:space="preserve"> PAGEREF _Toc358395335 \h </w:instrText>
      </w:r>
      <w:r>
        <w:rPr>
          <w:noProof/>
        </w:rPr>
      </w:r>
      <w:r>
        <w:rPr>
          <w:noProof/>
        </w:rPr>
        <w:fldChar w:fldCharType="separate"/>
      </w:r>
      <w:r>
        <w:rPr>
          <w:noProof/>
        </w:rPr>
        <w:t>131</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13.2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Pr>
          <w:noProof/>
        </w:rPr>
        <w:fldChar w:fldCharType="begin"/>
      </w:r>
      <w:r>
        <w:rPr>
          <w:noProof/>
        </w:rPr>
        <w:instrText xml:space="preserve"> PAGEREF _Toc358395336 \h </w:instrText>
      </w:r>
      <w:r>
        <w:rPr>
          <w:noProof/>
        </w:rPr>
      </w:r>
      <w:r>
        <w:rPr>
          <w:noProof/>
        </w:rPr>
        <w:fldChar w:fldCharType="separate"/>
      </w:r>
      <w:r>
        <w:rPr>
          <w:noProof/>
        </w:rPr>
        <w:t>132</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13.2.1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Pr>
          <w:noProof/>
        </w:rPr>
        <w:fldChar w:fldCharType="begin"/>
      </w:r>
      <w:r>
        <w:rPr>
          <w:noProof/>
        </w:rPr>
        <w:instrText xml:space="preserve"> PAGEREF _Toc358395337 \h </w:instrText>
      </w:r>
      <w:r>
        <w:rPr>
          <w:noProof/>
        </w:rPr>
      </w:r>
      <w:r>
        <w:rPr>
          <w:noProof/>
        </w:rPr>
        <w:fldChar w:fldCharType="separate"/>
      </w:r>
      <w:r>
        <w:rPr>
          <w:noProof/>
        </w:rPr>
        <w:t>132</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13.2.2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Pr>
          <w:noProof/>
        </w:rPr>
        <w:fldChar w:fldCharType="begin"/>
      </w:r>
      <w:r>
        <w:rPr>
          <w:noProof/>
        </w:rPr>
        <w:instrText xml:space="preserve"> PAGEREF _Toc358395338 \h </w:instrText>
      </w:r>
      <w:r>
        <w:rPr>
          <w:noProof/>
        </w:rPr>
      </w:r>
      <w:r>
        <w:rPr>
          <w:noProof/>
        </w:rPr>
        <w:fldChar w:fldCharType="separate"/>
      </w:r>
      <w:r>
        <w:rPr>
          <w:noProof/>
        </w:rPr>
        <w:t>132</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13.2.3</w:t>
      </w:r>
      <w:r>
        <w:rPr>
          <w:rFonts w:asciiTheme="minorHAnsi" w:eastAsiaTheme="minorEastAsia" w:hAnsiTheme="minorHAnsi" w:cstheme="minorBidi"/>
          <w:noProof/>
          <w:szCs w:val="22"/>
          <w:lang w:val="en-AU" w:eastAsia="ja-JP"/>
        </w:rPr>
        <w:tab/>
      </w:r>
      <w:r>
        <w:rPr>
          <w:noProof/>
        </w:rPr>
        <w:t>Get to Know Your Data</w:t>
      </w:r>
      <w:r>
        <w:rPr>
          <w:noProof/>
        </w:rPr>
        <w:tab/>
      </w:r>
      <w:r>
        <w:rPr>
          <w:noProof/>
        </w:rPr>
        <w:fldChar w:fldCharType="begin"/>
      </w:r>
      <w:r>
        <w:rPr>
          <w:noProof/>
        </w:rPr>
        <w:instrText xml:space="preserve"> PAGEREF _Toc358395339 \h </w:instrText>
      </w:r>
      <w:r>
        <w:rPr>
          <w:noProof/>
        </w:rPr>
      </w:r>
      <w:r>
        <w:rPr>
          <w:noProof/>
        </w:rPr>
        <w:fldChar w:fldCharType="separate"/>
      </w:r>
      <w:r>
        <w:rPr>
          <w:noProof/>
        </w:rPr>
        <w:t>133</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13.2.4</w:t>
      </w:r>
      <w:r>
        <w:rPr>
          <w:rFonts w:asciiTheme="minorHAnsi" w:eastAsiaTheme="minorEastAsia" w:hAnsiTheme="minorHAnsi" w:cstheme="minorBidi"/>
          <w:noProof/>
          <w:szCs w:val="22"/>
          <w:lang w:val="en-AU" w:eastAsia="ja-JP"/>
        </w:rPr>
        <w:tab/>
      </w:r>
      <w:r>
        <w:rPr>
          <w:noProof/>
        </w:rPr>
        <w:t>Exporting Data to CSV</w:t>
      </w:r>
      <w:r>
        <w:rPr>
          <w:noProof/>
        </w:rPr>
        <w:tab/>
      </w:r>
      <w:r>
        <w:rPr>
          <w:noProof/>
        </w:rPr>
        <w:fldChar w:fldCharType="begin"/>
      </w:r>
      <w:r>
        <w:rPr>
          <w:noProof/>
        </w:rPr>
        <w:instrText xml:space="preserve"> PAGEREF _Toc358395340 \h </w:instrText>
      </w:r>
      <w:r>
        <w:rPr>
          <w:noProof/>
        </w:rPr>
      </w:r>
      <w:r>
        <w:rPr>
          <w:noProof/>
        </w:rPr>
        <w:fldChar w:fldCharType="separate"/>
      </w:r>
      <w:r>
        <w:rPr>
          <w:noProof/>
        </w:rPr>
        <w:t>134</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13.2.5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Pr>
          <w:noProof/>
        </w:rPr>
        <w:fldChar w:fldCharType="begin"/>
      </w:r>
      <w:r>
        <w:rPr>
          <w:noProof/>
        </w:rPr>
        <w:instrText xml:space="preserve"> PAGEREF _Toc358395341 \h </w:instrText>
      </w:r>
      <w:r>
        <w:rPr>
          <w:noProof/>
        </w:rPr>
      </w:r>
      <w:r>
        <w:rPr>
          <w:noProof/>
        </w:rPr>
        <w:fldChar w:fldCharType="separate"/>
      </w:r>
      <w:r>
        <w:rPr>
          <w:noProof/>
        </w:rPr>
        <w:t>136</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13.2.6</w:t>
      </w:r>
      <w:r>
        <w:rPr>
          <w:rFonts w:asciiTheme="minorHAnsi" w:eastAsiaTheme="minorEastAsia" w:hAnsiTheme="minorHAnsi" w:cstheme="minorBidi"/>
          <w:noProof/>
          <w:szCs w:val="22"/>
          <w:lang w:val="en-AU" w:eastAsia="ja-JP"/>
        </w:rPr>
        <w:tab/>
      </w:r>
      <w:r>
        <w:rPr>
          <w:noProof/>
        </w:rPr>
        <w:t>Editing Metadata</w:t>
      </w:r>
      <w:r>
        <w:rPr>
          <w:noProof/>
        </w:rPr>
        <w:tab/>
      </w:r>
      <w:r>
        <w:rPr>
          <w:noProof/>
        </w:rPr>
        <w:fldChar w:fldCharType="begin"/>
      </w:r>
      <w:r>
        <w:rPr>
          <w:noProof/>
        </w:rPr>
        <w:instrText xml:space="preserve"> PAGEREF _Toc358395342 \h </w:instrText>
      </w:r>
      <w:r>
        <w:rPr>
          <w:noProof/>
        </w:rPr>
      </w:r>
      <w:r>
        <w:rPr>
          <w:noProof/>
        </w:rPr>
        <w:fldChar w:fldCharType="separate"/>
      </w:r>
      <w:r>
        <w:rPr>
          <w:noProof/>
        </w:rPr>
        <w:t>137</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13.3</w:t>
      </w:r>
      <w:r>
        <w:rPr>
          <w:rFonts w:asciiTheme="minorHAnsi" w:eastAsiaTheme="minorEastAsia" w:hAnsiTheme="minorHAnsi" w:cstheme="minorBidi"/>
          <w:noProof/>
          <w:szCs w:val="22"/>
          <w:lang w:val="en-AU" w:eastAsia="ja-JP"/>
        </w:rPr>
        <w:tab/>
      </w:r>
      <w:r>
        <w:rPr>
          <w:noProof/>
        </w:rPr>
        <w:t>Part 2: GER Files</w:t>
      </w:r>
      <w:r>
        <w:rPr>
          <w:noProof/>
        </w:rPr>
        <w:tab/>
      </w:r>
      <w:r>
        <w:rPr>
          <w:noProof/>
        </w:rPr>
        <w:fldChar w:fldCharType="begin"/>
      </w:r>
      <w:r>
        <w:rPr>
          <w:noProof/>
        </w:rPr>
        <w:instrText xml:space="preserve"> PAGEREF _Toc358395343 \h </w:instrText>
      </w:r>
      <w:r>
        <w:rPr>
          <w:noProof/>
        </w:rPr>
      </w:r>
      <w:r>
        <w:rPr>
          <w:noProof/>
        </w:rPr>
        <w:fldChar w:fldCharType="separate"/>
      </w:r>
      <w:r>
        <w:rPr>
          <w:noProof/>
        </w:rPr>
        <w:t>141</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13.4</w:t>
      </w:r>
      <w:r>
        <w:rPr>
          <w:rFonts w:asciiTheme="minorHAnsi" w:eastAsiaTheme="minorEastAsia" w:hAnsiTheme="minorHAnsi" w:cstheme="minorBidi"/>
          <w:noProof/>
          <w:szCs w:val="22"/>
          <w:lang w:val="en-AU" w:eastAsia="ja-JP"/>
        </w:rPr>
        <w:tab/>
      </w:r>
      <w:r>
        <w:rPr>
          <w:noProof/>
        </w:rPr>
        <w:t>Part 3: Directional Data</w:t>
      </w:r>
      <w:r>
        <w:rPr>
          <w:noProof/>
        </w:rPr>
        <w:tab/>
      </w:r>
      <w:r>
        <w:rPr>
          <w:noProof/>
        </w:rPr>
        <w:fldChar w:fldCharType="begin"/>
      </w:r>
      <w:r>
        <w:rPr>
          <w:noProof/>
        </w:rPr>
        <w:instrText xml:space="preserve"> PAGEREF _Toc358395344 \h </w:instrText>
      </w:r>
      <w:r>
        <w:rPr>
          <w:noProof/>
        </w:rPr>
      </w:r>
      <w:r>
        <w:rPr>
          <w:noProof/>
        </w:rPr>
        <w:fldChar w:fldCharType="separate"/>
      </w:r>
      <w:r>
        <w:rPr>
          <w:noProof/>
        </w:rPr>
        <w:t>142</w:t>
      </w:r>
      <w:r>
        <w:rPr>
          <w:noProof/>
        </w:rPr>
        <w:fldChar w:fldCharType="end"/>
      </w:r>
    </w:p>
    <w:p w:rsidR="00CC6411" w:rsidRDefault="00CC6411">
      <w:pPr>
        <w:pStyle w:val="TOC2"/>
        <w:tabs>
          <w:tab w:val="left" w:pos="660"/>
        </w:tabs>
        <w:rPr>
          <w:rFonts w:asciiTheme="minorHAnsi" w:eastAsiaTheme="minorEastAsia" w:hAnsiTheme="minorHAnsi" w:cstheme="minorBidi"/>
          <w:noProof/>
          <w:szCs w:val="22"/>
          <w:lang w:val="en-AU" w:eastAsia="ja-JP"/>
        </w:rPr>
      </w:pPr>
      <w:r>
        <w:rPr>
          <w:noProof/>
        </w:rPr>
        <w:t>13.5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Pr>
          <w:noProof/>
        </w:rPr>
        <w:fldChar w:fldCharType="begin"/>
      </w:r>
      <w:r>
        <w:rPr>
          <w:noProof/>
        </w:rPr>
        <w:instrText xml:space="preserve"> PAGEREF _Toc358395345 \h </w:instrText>
      </w:r>
      <w:r>
        <w:rPr>
          <w:noProof/>
        </w:rPr>
      </w:r>
      <w:r>
        <w:rPr>
          <w:noProof/>
        </w:rPr>
        <w:fldChar w:fldCharType="separate"/>
      </w:r>
      <w:r>
        <w:rPr>
          <w:noProof/>
        </w:rPr>
        <w:t>145</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13.5.1</w:t>
      </w:r>
      <w:r>
        <w:rPr>
          <w:rFonts w:asciiTheme="minorHAnsi" w:eastAsiaTheme="minorEastAsia" w:hAnsiTheme="minorHAnsi" w:cstheme="minorBidi"/>
          <w:noProof/>
          <w:szCs w:val="22"/>
          <w:lang w:val="en-AU" w:eastAsia="ja-JP"/>
        </w:rPr>
        <w:tab/>
      </w:r>
      <w:r>
        <w:rPr>
          <w:noProof/>
        </w:rPr>
        <w:t>Converting Radiances to Reflectances</w:t>
      </w:r>
      <w:r>
        <w:rPr>
          <w:noProof/>
        </w:rPr>
        <w:tab/>
      </w:r>
      <w:r>
        <w:rPr>
          <w:noProof/>
        </w:rPr>
        <w:fldChar w:fldCharType="begin"/>
      </w:r>
      <w:r>
        <w:rPr>
          <w:noProof/>
        </w:rPr>
        <w:instrText xml:space="preserve"> PAGEREF _Toc358395346 \h </w:instrText>
      </w:r>
      <w:r>
        <w:rPr>
          <w:noProof/>
        </w:rPr>
      </w:r>
      <w:r>
        <w:rPr>
          <w:noProof/>
        </w:rPr>
        <w:fldChar w:fldCharType="separate"/>
      </w:r>
      <w:r>
        <w:rPr>
          <w:noProof/>
        </w:rPr>
        <w:t>145</w:t>
      </w:r>
      <w:r>
        <w:rPr>
          <w:noProof/>
        </w:rPr>
        <w:fldChar w:fldCharType="end"/>
      </w:r>
    </w:p>
    <w:p w:rsidR="00CC6411" w:rsidRDefault="00CC6411">
      <w:pPr>
        <w:pStyle w:val="TOC3"/>
        <w:tabs>
          <w:tab w:val="left" w:pos="1100"/>
        </w:tabs>
        <w:rPr>
          <w:rFonts w:asciiTheme="minorHAnsi" w:eastAsiaTheme="minorEastAsia" w:hAnsiTheme="minorHAnsi" w:cstheme="minorBidi"/>
          <w:noProof/>
          <w:szCs w:val="22"/>
          <w:lang w:val="en-AU" w:eastAsia="ja-JP"/>
        </w:rPr>
      </w:pPr>
      <w:r>
        <w:rPr>
          <w:noProof/>
        </w:rPr>
        <w:t>13.5.2</w:t>
      </w:r>
      <w:r>
        <w:rPr>
          <w:rFonts w:asciiTheme="minorHAnsi" w:eastAsiaTheme="minorEastAsia" w:hAnsiTheme="minorHAnsi" w:cstheme="minorBidi"/>
          <w:noProof/>
          <w:szCs w:val="22"/>
          <w:lang w:val="en-AU" w:eastAsia="ja-JP"/>
        </w:rPr>
        <w:tab/>
      </w:r>
      <w:r>
        <w:rPr>
          <w:noProof/>
        </w:rPr>
        <w:t>Data Queries</w:t>
      </w:r>
      <w:r>
        <w:rPr>
          <w:noProof/>
        </w:rPr>
        <w:tab/>
      </w:r>
      <w:r>
        <w:rPr>
          <w:noProof/>
        </w:rPr>
        <w:fldChar w:fldCharType="begin"/>
      </w:r>
      <w:r>
        <w:rPr>
          <w:noProof/>
        </w:rPr>
        <w:instrText xml:space="preserve"> PAGEREF _Toc358395347 \h </w:instrText>
      </w:r>
      <w:r>
        <w:rPr>
          <w:noProof/>
        </w:rPr>
      </w:r>
      <w:r>
        <w:rPr>
          <w:noProof/>
        </w:rPr>
        <w:fldChar w:fldCharType="separate"/>
      </w:r>
      <w:r>
        <w:rPr>
          <w:noProof/>
        </w:rPr>
        <w:t>148</w:t>
      </w:r>
      <w:r>
        <w:rPr>
          <w:noProof/>
        </w:rPr>
        <w:fldChar w:fldCharType="end"/>
      </w:r>
    </w:p>
    <w:p w:rsidR="00CC6411" w:rsidRDefault="00CC6411">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References</w:t>
      </w:r>
      <w:r>
        <w:rPr>
          <w:noProof/>
        </w:rPr>
        <w:tab/>
      </w:r>
      <w:r>
        <w:rPr>
          <w:noProof/>
        </w:rPr>
        <w:fldChar w:fldCharType="begin"/>
      </w:r>
      <w:r>
        <w:rPr>
          <w:noProof/>
        </w:rPr>
        <w:instrText xml:space="preserve"> PAGEREF _Toc358395348 \h </w:instrText>
      </w:r>
      <w:r>
        <w:rPr>
          <w:noProof/>
        </w:rPr>
      </w:r>
      <w:r>
        <w:rPr>
          <w:noProof/>
        </w:rPr>
        <w:fldChar w:fldCharType="separate"/>
      </w:r>
      <w:r>
        <w:rPr>
          <w:noProof/>
        </w:rPr>
        <w:t>150</w:t>
      </w:r>
      <w:r>
        <w:rPr>
          <w:noProof/>
        </w:rPr>
        <w:fldChar w:fldCharType="end"/>
      </w:r>
    </w:p>
    <w:p w:rsidR="00CC6411" w:rsidRDefault="00CC6411">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Document History</w:t>
      </w:r>
      <w:r>
        <w:rPr>
          <w:noProof/>
        </w:rPr>
        <w:tab/>
      </w:r>
      <w:r>
        <w:rPr>
          <w:noProof/>
        </w:rPr>
        <w:fldChar w:fldCharType="begin"/>
      </w:r>
      <w:r>
        <w:rPr>
          <w:noProof/>
        </w:rPr>
        <w:instrText xml:space="preserve"> PAGEREF _Toc358395349 \h </w:instrText>
      </w:r>
      <w:r>
        <w:rPr>
          <w:noProof/>
        </w:rPr>
      </w:r>
      <w:r>
        <w:rPr>
          <w:noProof/>
        </w:rPr>
        <w:fldChar w:fldCharType="separate"/>
      </w:r>
      <w:r>
        <w:rPr>
          <w:noProof/>
        </w:rPr>
        <w:t>152</w:t>
      </w:r>
      <w:r>
        <w:rPr>
          <w:noProof/>
        </w:rPr>
        <w:fldChar w:fldCharType="end"/>
      </w:r>
    </w:p>
    <w:p w:rsidR="00CC6411" w:rsidRDefault="00CC6411">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Pr>
          <w:noProof/>
        </w:rPr>
        <w:fldChar w:fldCharType="begin"/>
      </w:r>
      <w:r>
        <w:rPr>
          <w:noProof/>
        </w:rPr>
        <w:instrText xml:space="preserve"> PAGEREF _Toc358395350 \h </w:instrText>
      </w:r>
      <w:r>
        <w:rPr>
          <w:noProof/>
        </w:rPr>
      </w:r>
      <w:r>
        <w:rPr>
          <w:noProof/>
        </w:rPr>
        <w:fldChar w:fldCharType="separate"/>
      </w:r>
      <w:r>
        <w:rPr>
          <w:noProof/>
        </w:rPr>
        <w:t>153</w:t>
      </w:r>
      <w:r>
        <w:rPr>
          <w:noProof/>
        </w:rPr>
        <w:fldChar w:fldCharType="end"/>
      </w:r>
    </w:p>
    <w:p w:rsidR="00CC6411" w:rsidRDefault="00CC6411">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Pr>
          <w:noProof/>
        </w:rPr>
        <w:fldChar w:fldCharType="begin"/>
      </w:r>
      <w:r>
        <w:rPr>
          <w:noProof/>
        </w:rPr>
        <w:instrText xml:space="preserve"> PAGEREF _Toc358395351 \h </w:instrText>
      </w:r>
      <w:r>
        <w:rPr>
          <w:noProof/>
        </w:rPr>
      </w:r>
      <w:r>
        <w:rPr>
          <w:noProof/>
        </w:rPr>
        <w:fldChar w:fldCharType="separate"/>
      </w:r>
      <w:r>
        <w:rPr>
          <w:noProof/>
        </w:rPr>
        <w:t>155</w:t>
      </w:r>
      <w:r>
        <w:rPr>
          <w:noProof/>
        </w:rPr>
        <w:fldChar w:fldCharType="end"/>
      </w:r>
    </w:p>
    <w:p w:rsidR="00CC6411" w:rsidRDefault="00CC6411">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Pr>
          <w:noProof/>
        </w:rPr>
        <w:fldChar w:fldCharType="begin"/>
      </w:r>
      <w:r>
        <w:rPr>
          <w:noProof/>
        </w:rPr>
        <w:instrText xml:space="preserve"> PAGEREF _Toc358395352 \h </w:instrText>
      </w:r>
      <w:r>
        <w:rPr>
          <w:noProof/>
        </w:rPr>
      </w:r>
      <w:r>
        <w:rPr>
          <w:noProof/>
        </w:rPr>
        <w:fldChar w:fldCharType="separate"/>
      </w:r>
      <w:r>
        <w:rPr>
          <w:noProof/>
        </w:rPr>
        <w:t>156</w:t>
      </w:r>
      <w:r>
        <w:rPr>
          <w:noProof/>
        </w:rPr>
        <w:fldChar w:fldCharType="end"/>
      </w:r>
    </w:p>
    <w:p w:rsidR="002A0FFE" w:rsidRPr="00084655" w:rsidRDefault="00164972">
      <w:pPr>
        <w:pStyle w:val="TOC3"/>
        <w:rPr>
          <w:b/>
        </w:rPr>
      </w:pPr>
      <w:r w:rsidRPr="00084655">
        <w:rPr>
          <w:b/>
        </w:rPr>
        <w:fldChar w:fldCharType="end"/>
      </w:r>
    </w:p>
    <w:p w:rsidR="002A0FFE" w:rsidRPr="00084655" w:rsidRDefault="002A0FFE" w:rsidP="00306258">
      <w:pPr>
        <w:pStyle w:val="Heading1"/>
        <w:keepNext w:val="0"/>
      </w:pPr>
      <w:bookmarkStart w:id="12" w:name="_Ref157228649"/>
      <w:bookmarkStart w:id="13" w:name="_Toc355280328"/>
      <w:bookmarkStart w:id="14" w:name="_Toc358395183"/>
      <w:bookmarkEnd w:id="11"/>
      <w:r w:rsidRPr="00084655">
        <w:t>Introduction</w:t>
      </w:r>
      <w:bookmarkEnd w:id="12"/>
      <w:bookmarkEnd w:id="13"/>
      <w:bookmarkEnd w:id="14"/>
    </w:p>
    <w:p w:rsidR="002A0FFE" w:rsidRDefault="006251A9" w:rsidP="00A7583F">
      <w:pPr>
        <w:pStyle w:val="Body"/>
      </w:pPr>
      <w:r>
        <w:t xml:space="preserve">SPECCHIO is a spectral database combined with user-friendly interface software designed to store spectral data acquired by spectroradiometers and associated metadata. SPECCHIO was developed </w:t>
      </w:r>
      <w:r w:rsidR="00DB5CD4">
        <w:t xml:space="preserve">at the Remote Sensing Labs at the Geography Department, University of Zurich </w:t>
      </w:r>
      <w:r>
        <w:t>to support long term usability and data sharing between researchers.</w:t>
      </w:r>
    </w:p>
    <w:p w:rsidR="002F3529" w:rsidRDefault="002F3529" w:rsidP="00A7583F">
      <w:pPr>
        <w:pStyle w:val="Body"/>
      </w:pPr>
      <w:r>
        <w:t>Specchio is an Italian word meaning “mirror” or “looking glass”. It can also be used to refer to a table of data or a scoreboard.</w:t>
      </w:r>
    </w:p>
    <w:p w:rsidR="002B5ED5" w:rsidRDefault="002B5ED5" w:rsidP="002C3B6A">
      <w:pPr>
        <w:pStyle w:val="DocAction"/>
      </w:pPr>
      <w:r>
        <w:t>%%</w:t>
      </w:r>
      <w:r w:rsidR="00E75CBA">
        <w:t>%</w:t>
      </w:r>
      <w:r>
        <w:t xml:space="preserve"> Elaine: Scope of doc? </w:t>
      </w:r>
      <w:r w:rsidRPr="002C3B6A">
        <w:rPr>
          <w:rStyle w:val="Strong"/>
        </w:rPr>
        <w:t>Target UOW, but release the .DOC to Andy et al to change those parts.</w:t>
      </w:r>
    </w:p>
    <w:p w:rsidR="007221BB" w:rsidRDefault="007221BB" w:rsidP="007221BB">
      <w:pPr>
        <w:pStyle w:val="Heading2"/>
      </w:pPr>
      <w:bookmarkStart w:id="15" w:name="_Toc355280329"/>
      <w:bookmarkStart w:id="16" w:name="_Toc358395184"/>
      <w:r>
        <w:t>Document scope</w:t>
      </w:r>
      <w:bookmarkEnd w:id="15"/>
      <w:bookmarkEnd w:id="16"/>
    </w:p>
    <w:p w:rsidR="007221BB" w:rsidRPr="007221BB" w:rsidRDefault="00DB5CD4" w:rsidP="007221BB">
      <w:pPr>
        <w:pStyle w:val="Body"/>
      </w:pPr>
      <w:r>
        <w:t xml:space="preserve">Specchio uses a Client-Server architecture. </w:t>
      </w:r>
      <w:r w:rsidR="007221BB">
        <w:t>This Use</w:t>
      </w:r>
      <w:r>
        <w:t>r</w:t>
      </w:r>
      <w:r w:rsidR="007221BB">
        <w:t xml:space="preserve"> Guide covers operation of the </w:t>
      </w:r>
      <w:r>
        <w:t xml:space="preserve">Client </w:t>
      </w:r>
      <w:r w:rsidR="007221BB">
        <w:t xml:space="preserve">component of Specchio only. For information on the Specchio </w:t>
      </w:r>
      <w:r>
        <w:t>S</w:t>
      </w:r>
      <w:r w:rsidR="007221BB">
        <w:t xml:space="preserve">erver and its administration see </w:t>
      </w:r>
      <w:r w:rsidR="007221BB" w:rsidRPr="007221BB">
        <w:rPr>
          <w:rStyle w:val="DocActionChar"/>
        </w:rPr>
        <w:t>%%%</w:t>
      </w:r>
    </w:p>
    <w:p w:rsidR="007221BB" w:rsidRDefault="007221BB" w:rsidP="007221BB">
      <w:pPr>
        <w:pStyle w:val="Heading2"/>
      </w:pPr>
      <w:bookmarkStart w:id="17" w:name="_Toc355280330"/>
      <w:bookmarkStart w:id="18" w:name="_Toc358395185"/>
      <w:r>
        <w:t>Intended audience</w:t>
      </w:r>
      <w:bookmarkEnd w:id="17"/>
      <w:bookmarkEnd w:id="18"/>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7221BB" w:rsidP="007221BB">
      <w:pPr>
        <w:pStyle w:val="Heading2"/>
      </w:pPr>
      <w:bookmarkStart w:id="19" w:name="_Toc355280331"/>
      <w:bookmarkStart w:id="20" w:name="_Toc358395186"/>
      <w:r>
        <w:t>Specchio ownership and access</w:t>
      </w:r>
      <w:bookmarkEnd w:id="19"/>
      <w:bookmarkEnd w:id="20"/>
    </w:p>
    <w:p w:rsidR="007221BB" w:rsidRPr="007221BB" w:rsidRDefault="007221BB" w:rsidP="007221BB">
      <w:pPr>
        <w:pStyle w:val="Body"/>
      </w:pPr>
      <w:r>
        <w:t xml:space="preserve">Specchio was developed by University of Zurich </w:t>
      </w:r>
      <w:r w:rsidRPr="007221BB">
        <w:rPr>
          <w:rStyle w:val="DocActionChar"/>
        </w:rPr>
        <w:t>%%%</w:t>
      </w:r>
    </w:p>
    <w:p w:rsidR="00350C84" w:rsidRDefault="00350C84" w:rsidP="007221BB">
      <w:pPr>
        <w:pStyle w:val="Heading2"/>
      </w:pPr>
      <w:bookmarkStart w:id="21" w:name="_Toc355280332"/>
      <w:bookmarkStart w:id="22" w:name="_Toc358395187"/>
      <w:r>
        <w:t>Further information</w:t>
      </w:r>
      <w:bookmarkEnd w:id="22"/>
    </w:p>
    <w:p w:rsidR="00697D81" w:rsidRDefault="00697D81" w:rsidP="00697D81">
      <w:pPr>
        <w:pStyle w:val="Body"/>
      </w:pPr>
      <w:r>
        <w:t>Please refer to the following sources for more information.</w:t>
      </w:r>
    </w:p>
    <w:tbl>
      <w:tblPr>
        <w:tblStyle w:val="TableGrid"/>
        <w:tblW w:w="0" w:type="auto"/>
        <w:tblInd w:w="709" w:type="dxa"/>
        <w:tblLook w:val="04A0"/>
      </w:tblPr>
      <w:tblGrid>
        <w:gridCol w:w="4996"/>
        <w:gridCol w:w="3866"/>
      </w:tblGrid>
      <w:tr w:rsidR="006232DF" w:rsidRPr="00697D81" w:rsidTr="00697D81">
        <w:tc>
          <w:tcPr>
            <w:tcW w:w="0" w:type="auto"/>
          </w:tcPr>
          <w:p w:rsidR="00697D81" w:rsidRPr="00697D81" w:rsidRDefault="00697D81" w:rsidP="00697D81">
            <w:pPr>
              <w:pStyle w:val="TableText"/>
              <w:rPr>
                <w:rStyle w:val="Strong"/>
              </w:rPr>
            </w:pPr>
            <w:r w:rsidRPr="00697D81">
              <w:rPr>
                <w:rStyle w:val="Strong"/>
              </w:rPr>
              <w:t>Location</w:t>
            </w:r>
          </w:p>
        </w:tc>
        <w:tc>
          <w:tcPr>
            <w:tcW w:w="0" w:type="auto"/>
          </w:tcPr>
          <w:p w:rsidR="00697D81" w:rsidRPr="00697D81" w:rsidRDefault="00697D81" w:rsidP="00697D81">
            <w:pPr>
              <w:pStyle w:val="TableText"/>
              <w:rPr>
                <w:rStyle w:val="Strong"/>
              </w:rPr>
            </w:pPr>
            <w:r w:rsidRPr="00697D81">
              <w:rPr>
                <w:rStyle w:val="Strong"/>
              </w:rPr>
              <w:t>For...</w:t>
            </w:r>
          </w:p>
        </w:tc>
      </w:tr>
      <w:tr w:rsidR="006232DF" w:rsidTr="00697D81">
        <w:tc>
          <w:tcPr>
            <w:tcW w:w="0" w:type="auto"/>
          </w:tcPr>
          <w:p w:rsidR="00697D81" w:rsidRDefault="00697D81" w:rsidP="00697D81">
            <w:pPr>
              <w:pStyle w:val="TableText"/>
            </w:pPr>
            <w:r w:rsidRPr="00697D81">
              <w:rPr>
                <w:rStyle w:val="CrossReference"/>
              </w:rPr>
              <w:t xml:space="preserve">Chapter </w:t>
            </w:r>
            <w:fldSimple w:instr=" REF _Ref357606885 \r \h  \* MERGEFORMAT ">
              <w:r w:rsidR="00CC6411" w:rsidRPr="00CC6411">
                <w:rPr>
                  <w:rStyle w:val="CrossReference"/>
                </w:rPr>
                <w:t>14</w:t>
              </w:r>
            </w:fldSimple>
            <w:r w:rsidRPr="00697D81">
              <w:rPr>
                <w:rStyle w:val="CrossReference"/>
              </w:rPr>
              <w:t xml:space="preserve"> </w:t>
            </w:r>
            <w:fldSimple w:instr=" REF _Ref357606881 \h  \* MERGEFORMAT ">
              <w:r w:rsidR="00CC6411" w:rsidRPr="00CC6411">
                <w:rPr>
                  <w:rStyle w:val="CrossReference"/>
                </w:rPr>
                <w:t>References</w:t>
              </w:r>
            </w:fldSimple>
          </w:p>
        </w:tc>
        <w:tc>
          <w:tcPr>
            <w:tcW w:w="0" w:type="auto"/>
          </w:tcPr>
          <w:p w:rsidR="00697D81" w:rsidRDefault="006232DF" w:rsidP="006232DF">
            <w:pPr>
              <w:pStyle w:val="TableText"/>
            </w:pPr>
            <w:r>
              <w:t>List of a</w:t>
            </w:r>
            <w:r w:rsidR="00697D81">
              <w:t>cademic articles related to Specchio and its use</w:t>
            </w:r>
          </w:p>
        </w:tc>
      </w:tr>
      <w:tr w:rsidR="006232DF" w:rsidTr="00697D81">
        <w:tc>
          <w:tcPr>
            <w:tcW w:w="0" w:type="auto"/>
          </w:tcPr>
          <w:p w:rsidR="00697D81" w:rsidRDefault="00697D81" w:rsidP="00697D81">
            <w:pPr>
              <w:pStyle w:val="TableText"/>
            </w:pPr>
            <w:r>
              <w:t xml:space="preserve">Specchio GitHub at </w:t>
            </w:r>
            <w:hyperlink r:id="rId11" w:history="1">
              <w:r>
                <w:rPr>
                  <w:rStyle w:val="Hyperlink"/>
                </w:rPr>
                <w:t>https://github.com/IntersectAustralia/dc10</w:t>
              </w:r>
            </w:hyperlink>
          </w:p>
          <w:p w:rsidR="006232DF" w:rsidRDefault="006232DF" w:rsidP="006232DF">
            <w:pPr>
              <w:pStyle w:val="DocAction"/>
            </w:pPr>
            <w:r>
              <w:t>%%% This location is currently protected and not accessible.</w:t>
            </w:r>
          </w:p>
        </w:tc>
        <w:tc>
          <w:tcPr>
            <w:tcW w:w="0" w:type="auto"/>
          </w:tcPr>
          <w:p w:rsidR="00697D81" w:rsidRDefault="00697D81" w:rsidP="00697D81">
            <w:pPr>
              <w:pStyle w:val="TableText"/>
            </w:pPr>
            <w:r>
              <w:t xml:space="preserve">Installation kits for </w:t>
            </w:r>
            <w:r w:rsidR="006232DF">
              <w:t xml:space="preserve">University of Wollongong </w:t>
            </w:r>
            <w:r>
              <w:t xml:space="preserve">version of Specchio </w:t>
            </w:r>
            <w:r w:rsidR="0059600D">
              <w:t xml:space="preserve">Client </w:t>
            </w:r>
            <w:r>
              <w:t>and documentation for that version</w:t>
            </w:r>
          </w:p>
          <w:p w:rsidR="0059600D" w:rsidRDefault="0059600D" w:rsidP="00697D81">
            <w:pPr>
              <w:pStyle w:val="TableText"/>
            </w:pPr>
            <w:r>
              <w:t>Specchio Server Installation kit and instructions</w:t>
            </w:r>
          </w:p>
        </w:tc>
      </w:tr>
      <w:tr w:rsidR="006232DF" w:rsidTr="00697D81">
        <w:tc>
          <w:tcPr>
            <w:tcW w:w="0" w:type="auto"/>
          </w:tcPr>
          <w:p w:rsidR="00697D81" w:rsidRDefault="00697D81" w:rsidP="00697D81">
            <w:pPr>
              <w:pStyle w:val="TableText"/>
            </w:pPr>
            <w:r>
              <w:t xml:space="preserve">Specchio web site </w:t>
            </w:r>
            <w:hyperlink r:id="rId12" w:history="1">
              <w:r w:rsidRPr="00084655">
                <w:rPr>
                  <w:rStyle w:val="Hyperlink"/>
                </w:rPr>
                <w:t>www.specchio.ch</w:t>
              </w:r>
            </w:hyperlink>
          </w:p>
        </w:tc>
        <w:tc>
          <w:tcPr>
            <w:tcW w:w="0" w:type="auto"/>
          </w:tcPr>
          <w:p w:rsidR="006232DF" w:rsidRDefault="00697D81" w:rsidP="00697D81">
            <w:pPr>
              <w:pStyle w:val="TableText"/>
            </w:pPr>
            <w:r>
              <w:t>Gene</w:t>
            </w:r>
            <w:r w:rsidR="006232DF">
              <w:t>ral information about Specchio.</w:t>
            </w:r>
          </w:p>
          <w:p w:rsidR="00697D81" w:rsidRDefault="00697D81" w:rsidP="00697D81">
            <w:pPr>
              <w:pStyle w:val="TableText"/>
            </w:pPr>
            <w:r>
              <w:t>Some of this information may be related to other non-UOW versions of Specchio.</w:t>
            </w:r>
          </w:p>
        </w:tc>
      </w:tr>
    </w:tbl>
    <w:p w:rsidR="00DB5CD4" w:rsidRDefault="00DB5CD4" w:rsidP="00DB5CD4">
      <w:pPr>
        <w:pStyle w:val="DocAction"/>
      </w:pPr>
      <w:r>
        <w:t>%%% Will there also be some info on the UOW website somewhere too?</w:t>
      </w:r>
    </w:p>
    <w:p w:rsidR="007221BB" w:rsidRDefault="007221BB" w:rsidP="007221BB">
      <w:pPr>
        <w:pStyle w:val="Heading2"/>
      </w:pPr>
      <w:bookmarkStart w:id="23" w:name="_Toc358395188"/>
      <w:r>
        <w:t>Copyright</w:t>
      </w:r>
      <w:r w:rsidR="00564907">
        <w:t xml:space="preserve"> and </w:t>
      </w:r>
      <w:r>
        <w:t>licensing</w:t>
      </w:r>
      <w:bookmarkEnd w:id="21"/>
      <w:bookmarkEnd w:id="23"/>
    </w:p>
    <w:p w:rsidR="007221BB" w:rsidRDefault="007221BB" w:rsidP="007221BB">
      <w:pPr>
        <w:pStyle w:val="Body"/>
      </w:pPr>
      <w:r>
        <w:t xml:space="preserve">Specchio is released under a Creative Commons licence. </w:t>
      </w:r>
      <w:r w:rsidRPr="007221BB">
        <w:rPr>
          <w:rStyle w:val="DocActionChar"/>
        </w:rPr>
        <w:t>%%%</w:t>
      </w:r>
      <w:r w:rsidR="00564907">
        <w:rPr>
          <w:rStyle w:val="DocActionChar"/>
        </w:rPr>
        <w:t xml:space="preserve"> which one?</w:t>
      </w:r>
      <w:r w:rsidR="00DB5CD4">
        <w:rPr>
          <w:rStyle w:val="DocActionChar"/>
        </w:rPr>
        <w:t xml:space="preserve"> </w:t>
      </w:r>
      <w:r w:rsidR="00DB5CD4" w:rsidRPr="00DB5CD4">
        <w:t xml:space="preserve">Therefore its source is readily available for inspection and development. It can be found at </w:t>
      </w:r>
      <w:r w:rsidR="00DB5CD4">
        <w:rPr>
          <w:rStyle w:val="DocActionChar"/>
        </w:rPr>
        <w:t>%%%where?</w:t>
      </w:r>
      <w:r w:rsidR="00DB5CD4" w:rsidRPr="00DB5CD4">
        <w:t>.</w:t>
      </w:r>
    </w:p>
    <w:p w:rsidR="00CC549B" w:rsidRDefault="00CC549B" w:rsidP="00E75CBA">
      <w:pPr>
        <w:pStyle w:val="DocAction"/>
      </w:pPr>
      <w:r>
        <w:t>%%%% Elaine will ask which CC licence version.</w:t>
      </w:r>
    </w:p>
    <w:p w:rsidR="00ED2D41" w:rsidRDefault="00ED2D41" w:rsidP="00ED2D41">
      <w:pPr>
        <w:pStyle w:val="Heading1"/>
      </w:pPr>
      <w:bookmarkStart w:id="24" w:name="_Toc358395189"/>
      <w:r>
        <w:t>Glossary</w:t>
      </w:r>
      <w:bookmarkEnd w:id="24"/>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this </w:t>
      </w:r>
      <w:r w:rsidR="003C0124">
        <w:t xml:space="preserve">Specchio or this </w:t>
      </w:r>
      <w:r>
        <w:t>document.</w:t>
      </w:r>
    </w:p>
    <w:tbl>
      <w:tblPr>
        <w:tblStyle w:val="TableSimple"/>
        <w:tblW w:w="0" w:type="auto"/>
        <w:tblLayout w:type="fixed"/>
        <w:tblLook w:val="04A0"/>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Specchio supports publishing research data to this service. See </w:t>
            </w:r>
            <w:hyperlink r:id="rId13" w:history="1">
              <w:r>
                <w:rPr>
                  <w:rStyle w:val="Hyperlink"/>
                </w:rPr>
                <w:t>http://www.ands.org.au/</w:t>
              </w:r>
            </w:hyperlink>
            <w:r>
              <w:t xml:space="preserve"> and </w:t>
            </w:r>
            <w:r w:rsidRPr="003C0124">
              <w:rPr>
                <w:rStyle w:val="CrossReference"/>
              </w:rPr>
              <w:t xml:space="preserve">Chapter </w:t>
            </w:r>
            <w:fldSimple w:instr=" REF _Ref358385166 \r \h  \* MERGEFORMAT ">
              <w:r w:rsidR="00CC6411">
                <w:rPr>
                  <w:rStyle w:val="CrossReference"/>
                </w:rPr>
                <w:t>9</w:t>
              </w:r>
            </w:fldSimple>
            <w:r w:rsidRPr="003C0124">
              <w:rPr>
                <w:rStyle w:val="CrossReference"/>
              </w:rPr>
              <w:t xml:space="preserve"> </w:t>
            </w:r>
            <w:fldSimple w:instr=" REF _Ref358385166 \h  \* MERGEFORMAT ">
              <w:r w:rsidR="00CC6411" w:rsidRPr="00CC6411">
                <w:rPr>
                  <w:rStyle w:val="CrossReference"/>
                </w:rPr>
                <w:t>Publishing Data to ANDS</w:t>
              </w:r>
            </w:fldSimple>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The process of linking on instrument's response to a defined physical input, </w:t>
            </w:r>
            <w:r>
              <w:rPr>
                <w:color w:val="222222"/>
                <w:lang w:val="en-AU" w:eastAsia="ja-JP"/>
              </w:rPr>
              <w:t>for example,</w:t>
            </w:r>
            <w:r w:rsidRPr="00ED2D41">
              <w:rPr>
                <w:color w:val="222222"/>
                <w:lang w:val="en-AU" w:eastAsia="ja-JP"/>
              </w:rPr>
              <w:t xml:space="preserve"> assigning the correct wavelengths to a band</w:t>
            </w:r>
            <w:r>
              <w:rPr>
                <w:color w:val="222222"/>
                <w:lang w:val="en-AU" w:eastAsia="ja-JP"/>
              </w:rPr>
              <w:t>,</w:t>
            </w:r>
            <w:r w:rsidRPr="00ED2D41">
              <w:rPr>
                <w:color w:val="222222"/>
                <w:lang w:val="en-AU" w:eastAsia="ja-JP"/>
              </w:rPr>
              <w:t xml:space="preserve"> or 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Refers to an activity during which spectral samples were acquired. A campaign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ED2D41">
            <w:pPr>
              <w:pStyle w:val="TableText"/>
              <w:rPr>
                <w:color w:val="222222"/>
                <w:lang w:val="en-AU" w:eastAsia="ja-JP"/>
              </w:rPr>
            </w:pPr>
            <w:r>
              <w:rPr>
                <w:color w:val="222222"/>
                <w:lang w:val="en-AU" w:eastAsia="ja-JP"/>
              </w:rPr>
              <w:t>A commonly used networked computer architecture which involves a “server”, which hosts a main computing facility such as a database or computation facility, and a number of “clients”, which access the server facility using a network, such as an intranet or the internet. Specchio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211995">
            <w:pPr>
              <w:pStyle w:val="TableText"/>
              <w:rPr>
                <w:color w:val="222222"/>
                <w:lang w:val="en-AU" w:eastAsia="ja-JP"/>
              </w:rPr>
            </w:pPr>
            <w:r>
              <w:rPr>
                <w:color w:val="222222"/>
                <w:lang w:val="en-AU" w:eastAsia="ja-JP"/>
              </w:rPr>
              <w:t>This coding system was designed and developed by the Australian Research Council (</w:t>
            </w:r>
            <w:hyperlink r:id="rId14" w:history="1">
              <w:r w:rsidRPr="009C0A4C">
                <w:rPr>
                  <w:rStyle w:val="Hyperlink"/>
                </w:rPr>
                <w:t>http://www.arc.gov.au/</w:t>
              </w:r>
            </w:hyperlink>
            <w:r>
              <w:t xml:space="preserve">) </w:t>
            </w:r>
            <w:r>
              <w:rPr>
                <w:color w:val="222222"/>
                <w:lang w:val="en-AU" w:eastAsia="ja-JP"/>
              </w:rPr>
              <w:t xml:space="preserve">to categorise research areas. FOR Codes are widely used across Australian research bodies, such as universities and the CSIRO, and government departments, such as the Bureau of Census and Statistics. Lists of FOR Codes can be found at sites such as </w:t>
            </w:r>
            <w:hyperlink r:id="rId15"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HTTP is a very widely used network protocol which is also used by Specchio Clients to communicate with the Specchio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instrument. Such an instrument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instrument. It will be described by a model number and manufacturer. In this document and the Specchio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t>MySQL</w:t>
            </w:r>
          </w:p>
        </w:tc>
        <w:tc>
          <w:tcPr>
            <w:tcW w:w="7195" w:type="dxa"/>
          </w:tcPr>
          <w:p w:rsidR="003C0124" w:rsidRPr="00211995" w:rsidRDefault="003C0124" w:rsidP="00211995">
            <w:pPr>
              <w:pStyle w:val="TableText"/>
            </w:pPr>
            <w:r>
              <w:t>The world’s most widely used relational database management system (RDMS) (according to Wikipedia). It is the RDMS used by the Specchio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6"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in order to deduce the spectrum of the </w:t>
            </w:r>
            <w:r w:rsidRPr="00ED2D41">
              <w:rPr>
                <w:color w:val="222222"/>
                <w:lang w:val="en-AU" w:eastAsia="ja-JP"/>
              </w:rPr>
              <w:t>solar irradiance</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spectrum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211995">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r w:rsidRPr="00E45309">
              <w:t>regexp</w:t>
            </w:r>
            <w:r>
              <w:t>”</w:t>
            </w:r>
            <w:r w:rsidRPr="00E45309">
              <w:t xml:space="preserve">) is a sequence of text characters, some of which are understood to be metacharacters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hyperlink r:id="rId17" w:history="1">
              <w:r>
                <w:rPr>
                  <w:rStyle w:val="Hyperlink"/>
                </w:rPr>
                <w:t>http://en.wikipedia.org/wiki/Regular_expression</w:t>
              </w:r>
            </w:hyperlink>
            <w:r>
              <w:t xml:space="preserve"> and </w:t>
            </w:r>
            <w:hyperlink r:id="rId18" w:history="1">
              <w:r>
                <w:rPr>
                  <w:rStyle w:val="Hyperlink"/>
                </w:rPr>
                <w:t>http://docs.oracle.com/javase/tutorial/essential/regex/index.html</w:t>
              </w:r>
            </w:hyperlink>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Spectralon</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reference panel, produced by LabSphere. Spectralon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9" w:tooltip="Special-purpose programming language" w:history="1">
              <w:r w:rsidRPr="00211995">
                <w:t>special-purpose programming language</w:t>
              </w:r>
            </w:hyperlink>
            <w:r>
              <w:t xml:space="preserve"> </w:t>
            </w:r>
            <w:r w:rsidRPr="00211995">
              <w:t>designed for managing data held in a</w:t>
            </w:r>
            <w:r>
              <w:t xml:space="preserve"> </w:t>
            </w:r>
            <w:hyperlink r:id="rId20"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3C0124" w:rsidP="00E45309">
            <w:pPr>
              <w:pStyle w:val="TableText"/>
            </w:pPr>
            <w:hyperlink r:id="rId21" w:tooltip="Transmission Control Protocol" w:history="1">
              <w:r w:rsidRPr="00E45309">
                <w:t>Transmission Control Protocol</w:t>
              </w:r>
            </w:hyperlink>
            <w:r>
              <w:t>/</w:t>
            </w:r>
            <w:hyperlink r:id="rId22" w:tooltip="Internet Protocol" w:history="1">
              <w:r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spectrum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2A0FFE" w:rsidRDefault="002A0FFE" w:rsidP="00306258">
      <w:pPr>
        <w:pStyle w:val="Heading1"/>
      </w:pPr>
      <w:bookmarkStart w:id="25" w:name="_Toc355280333"/>
      <w:bookmarkStart w:id="26" w:name="_Toc358395190"/>
      <w:r w:rsidRPr="00084655">
        <w:t>Installation and Configuration</w:t>
      </w:r>
      <w:bookmarkEnd w:id="25"/>
      <w:bookmarkEnd w:id="26"/>
    </w:p>
    <w:p w:rsidR="00E75CBA" w:rsidRPr="00E75CBA" w:rsidRDefault="00E75CBA" w:rsidP="00E75CBA">
      <w:pPr>
        <w:pStyle w:val="DocAction"/>
      </w:pPr>
      <w:r>
        <w:t>%%% Revamp this chapter based to complement final configuration of release doc.</w:t>
      </w:r>
    </w:p>
    <w:p w:rsidR="00821767" w:rsidRDefault="00821767" w:rsidP="00306258">
      <w:pPr>
        <w:pStyle w:val="Heading2"/>
      </w:pPr>
      <w:bookmarkStart w:id="27" w:name="_Toc355280334"/>
      <w:bookmarkStart w:id="28" w:name="_Ref130804782"/>
      <w:bookmarkStart w:id="29" w:name="_Toc358395191"/>
      <w:r>
        <w:t>Before you install</w:t>
      </w:r>
      <w:bookmarkEnd w:id="27"/>
      <w:bookmarkEnd w:id="29"/>
    </w:p>
    <w:bookmarkEnd w:id="28"/>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Specchio itself</w:t>
      </w:r>
      <w:r w:rsidRPr="00084655">
        <w:t>.</w:t>
      </w:r>
      <w:r w:rsidR="00DB5CD4">
        <w:t xml:space="preserve"> </w:t>
      </w:r>
      <w:r w:rsidR="00DB5CD4" w:rsidRPr="00DB5CD4">
        <w:rPr>
          <w:rStyle w:val="DocActionChar"/>
        </w:rPr>
        <w:t>%%% Confirm required Java version just prior to release.</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Pr="00821767">
        <w:rPr>
          <w:rStyle w:val="DocActionChar"/>
        </w:rPr>
        <w:t>%%%</w:t>
      </w:r>
      <w:r w:rsidR="00DB5CD4">
        <w:rPr>
          <w:rStyle w:val="DocActionChar"/>
        </w:rPr>
        <w:t xml:space="preserve"> where can people get a good one from?</w:t>
      </w:r>
    </w:p>
    <w:p w:rsidR="002A0FFE" w:rsidRPr="00084655" w:rsidRDefault="00821767" w:rsidP="00821767">
      <w:pPr>
        <w:pStyle w:val="Heading2"/>
      </w:pPr>
      <w:bookmarkStart w:id="30" w:name="_Toc355280335"/>
      <w:bookmarkStart w:id="31" w:name="_Toc358395192"/>
      <w:r>
        <w:t xml:space="preserve">The Specchio </w:t>
      </w:r>
      <w:r w:rsidR="002A0FFE" w:rsidRPr="00084655">
        <w:t>Application Bundle</w:t>
      </w:r>
      <w:bookmarkEnd w:id="30"/>
      <w:bookmarkEnd w:id="31"/>
    </w:p>
    <w:p w:rsidR="002A0FFE" w:rsidRDefault="002A0FFE" w:rsidP="00821767">
      <w:pPr>
        <w:pStyle w:val="Body"/>
      </w:pPr>
      <w:r w:rsidRPr="00084655">
        <w:t xml:space="preserve">The SPECCHIO application plus the libraries </w:t>
      </w:r>
      <w:r w:rsidR="00DB5CD4">
        <w:t xml:space="preserve">it uses </w:t>
      </w:r>
      <w:r w:rsidRPr="00084655">
        <w:t xml:space="preserve">are supplied as </w:t>
      </w:r>
      <w:r w:rsidR="00821767">
        <w:t xml:space="preserve">an </w:t>
      </w:r>
      <w:r w:rsidRPr="00084655">
        <w:t>applica</w:t>
      </w:r>
      <w:r w:rsidR="00821767">
        <w:t>tion bundle in ZIP file format.</w:t>
      </w:r>
      <w:r w:rsidR="00A20C5B">
        <w:t xml:space="preserve"> The installation bundle is usable on Windows, Mac and Unix systems.</w:t>
      </w:r>
    </w:p>
    <w:p w:rsidR="00A20C5B" w:rsidRPr="001F5FAB" w:rsidRDefault="00A20C5B" w:rsidP="00A20C5B">
      <w:pPr>
        <w:pStyle w:val="DocAction"/>
      </w:pPr>
      <w:r w:rsidRPr="001F5FAB">
        <w:t>%%% Th</w:t>
      </w:r>
      <w:r>
        <w:t>e following</w:t>
      </w:r>
      <w:r w:rsidRPr="001F5FAB">
        <w:t xml:space="preserve"> was not consistent with my experience of installation. Is a doc change needed here, or will the production system actually match this process?</w:t>
      </w:r>
      <w:r>
        <w:t xml:space="preserve"> Re-evaluate when the installation process is settled.</w:t>
      </w:r>
    </w:p>
    <w:p w:rsidR="002A0FFE" w:rsidRDefault="002A0FFE" w:rsidP="00821767">
      <w:pPr>
        <w:pStyle w:val="Body"/>
      </w:pPr>
      <w:r w:rsidRPr="00084655">
        <w:t>The files contained in the bundle are</w:t>
      </w:r>
      <w:r w:rsidR="00821767">
        <w:t>…</w:t>
      </w:r>
    </w:p>
    <w:tbl>
      <w:tblPr>
        <w:tblStyle w:val="TableGeneral"/>
        <w:tblW w:w="0" w:type="auto"/>
        <w:tblLook w:val="04A0"/>
      </w:tblPr>
      <w:tblGrid>
        <w:gridCol w:w="1565"/>
        <w:gridCol w:w="7297"/>
      </w:tblGrid>
      <w:tr w:rsidR="00DB5CD4" w:rsidTr="00DB5CD4">
        <w:trPr>
          <w:cnfStyle w:val="100000000000"/>
        </w:trPr>
        <w:tc>
          <w:tcPr>
            <w:tcW w:w="0" w:type="auto"/>
          </w:tcPr>
          <w:p w:rsidR="00DB5CD4" w:rsidRPr="00084655" w:rsidRDefault="00DB5CD4" w:rsidP="00DB5CD4">
            <w:pPr>
              <w:pStyle w:val="TableText"/>
            </w:pPr>
            <w:r>
              <w:t>Category</w:t>
            </w:r>
          </w:p>
        </w:tc>
        <w:tc>
          <w:tcPr>
            <w:tcW w:w="0" w:type="auto"/>
          </w:tcPr>
          <w:p w:rsidR="00DB5CD4" w:rsidRPr="00DB5CD4" w:rsidRDefault="00DB5CD4" w:rsidP="00DB5CD4">
            <w:pPr>
              <w:pStyle w:val="TableText"/>
            </w:pPr>
            <w:r w:rsidRPr="00DB5CD4">
              <w:t>Purpose</w:t>
            </w:r>
          </w:p>
        </w:tc>
      </w:tr>
      <w:tr w:rsidR="00821767" w:rsidTr="00DB5CD4">
        <w:tc>
          <w:tcPr>
            <w:tcW w:w="0" w:type="auto"/>
          </w:tcPr>
          <w:p w:rsidR="00821767" w:rsidRDefault="00821767" w:rsidP="00DB5CD4">
            <w:pPr>
              <w:pStyle w:val="TableText"/>
            </w:pPr>
            <w:r w:rsidRPr="00084655">
              <w:t>Application Files</w:t>
            </w:r>
          </w:p>
        </w:tc>
        <w:tc>
          <w:tcPr>
            <w:tcW w:w="0" w:type="auto"/>
          </w:tcPr>
          <w:p w:rsidR="00821767" w:rsidRPr="00084655" w:rsidRDefault="00821767" w:rsidP="00DB5CD4">
            <w:pPr>
              <w:pStyle w:val="TableText"/>
            </w:pPr>
            <w:r w:rsidRPr="00084655">
              <w:t xml:space="preserve">The SPECCHIO application is contained in a Java archive file: </w:t>
            </w:r>
            <w:r w:rsidRPr="00DB5CD4">
              <w:rPr>
                <w:rStyle w:val="CodeChar"/>
              </w:rPr>
              <w:t>SPECCHIO_App_V&lt;x.xx&gt;.jar</w:t>
            </w:r>
            <w:r w:rsidRPr="00084655">
              <w:t xml:space="preserve">. &lt;x.xx&gt; stands for the version tag, e.g. 1.0c, i.e. the jar file would be named </w:t>
            </w:r>
            <w:r w:rsidRPr="00DB5CD4">
              <w:rPr>
                <w:rStyle w:val="CodeChar"/>
              </w:rPr>
              <w:t>SPECCHIO_App_V1.0c.jar</w:t>
            </w:r>
            <w:r w:rsidRPr="00084655">
              <w:t>.</w:t>
            </w:r>
          </w:p>
          <w:p w:rsidR="00821767" w:rsidRDefault="00821767" w:rsidP="00DB5CD4">
            <w:pPr>
              <w:pStyle w:val="TableText"/>
            </w:pPr>
            <w:r w:rsidRPr="00084655">
              <w:t>The file db_config.txt contains database connection configurations.</w:t>
            </w:r>
          </w:p>
        </w:tc>
      </w:tr>
      <w:tr w:rsidR="00821767" w:rsidTr="00DB5CD4">
        <w:trPr>
          <w:cnfStyle w:val="000000010000"/>
        </w:trPr>
        <w:tc>
          <w:tcPr>
            <w:tcW w:w="0" w:type="auto"/>
          </w:tcPr>
          <w:p w:rsidR="00821767" w:rsidRDefault="00821767" w:rsidP="00DB5CD4">
            <w:pPr>
              <w:pStyle w:val="TableText"/>
            </w:pPr>
            <w:r w:rsidRPr="00084655">
              <w:t>Java Library Extensions</w:t>
            </w:r>
          </w:p>
        </w:tc>
        <w:tc>
          <w:tcPr>
            <w:tcW w:w="0" w:type="auto"/>
          </w:tcPr>
          <w:p w:rsidR="00821767" w:rsidRPr="00084655" w:rsidRDefault="00821767" w:rsidP="00DB5CD4">
            <w:pPr>
              <w:pStyle w:val="TableText"/>
            </w:pPr>
            <w:r w:rsidRPr="00084655">
              <w:t>The following files are needed to run SPECCHIO:</w:t>
            </w:r>
          </w:p>
          <w:p w:rsidR="00821767" w:rsidRPr="00084655" w:rsidRDefault="00821767" w:rsidP="00DB5CD4">
            <w:pPr>
              <w:pStyle w:val="Code"/>
            </w:pPr>
            <w:commentRangeStart w:id="32"/>
            <w:r w:rsidRPr="00084655">
              <w:t>jcommon-1.0.5.jar</w:t>
            </w:r>
            <w:commentRangeEnd w:id="32"/>
            <w:r>
              <w:rPr>
                <w:rStyle w:val="CommentReference"/>
              </w:rPr>
              <w:commentReference w:id="32"/>
            </w:r>
          </w:p>
          <w:p w:rsidR="00821767" w:rsidRDefault="00821767" w:rsidP="00DB5CD4">
            <w:pPr>
              <w:pStyle w:val="Code"/>
            </w:pPr>
            <w:r w:rsidRPr="00084655">
              <w:t>jfreechart-1.0.2.jar</w:t>
            </w:r>
          </w:p>
          <w:p w:rsidR="00821767" w:rsidRPr="00084655" w:rsidRDefault="00821767" w:rsidP="00DB5CD4">
            <w:pPr>
              <w:pStyle w:val="Code"/>
            </w:pPr>
            <w:r>
              <w:t>jgraph.jar</w:t>
            </w:r>
          </w:p>
          <w:p w:rsidR="00821767" w:rsidRDefault="00821767" w:rsidP="00DB5CD4">
            <w:pPr>
              <w:pStyle w:val="Code"/>
            </w:pPr>
            <w:r w:rsidRPr="00084655">
              <w:t>mysql-connector-java-3.1.13-bin.jar</w:t>
            </w:r>
          </w:p>
          <w:p w:rsidR="00821767" w:rsidRDefault="00821767" w:rsidP="00DB5CD4">
            <w:pPr>
              <w:pStyle w:val="Code"/>
            </w:pPr>
            <w:r w:rsidRPr="00C448CA">
              <w:t>qcchart3djava.jar</w:t>
            </w:r>
          </w:p>
          <w:p w:rsidR="00821767" w:rsidRDefault="00821767" w:rsidP="00DB5CD4">
            <w:pPr>
              <w:pStyle w:val="Code"/>
            </w:pPr>
            <w:r>
              <w:t>jhdf.jar</w:t>
            </w:r>
          </w:p>
          <w:p w:rsidR="00821767" w:rsidRDefault="00821767" w:rsidP="00DB5CD4">
            <w:pPr>
              <w:pStyle w:val="Code"/>
            </w:pPr>
            <w:r>
              <w:t>jhdf5.jar</w:t>
            </w:r>
          </w:p>
          <w:p w:rsidR="00821767" w:rsidRDefault="00821767" w:rsidP="00DB5CD4">
            <w:pPr>
              <w:pStyle w:val="Code"/>
            </w:pPr>
            <w:r>
              <w:t>jhdf5obj.jar</w:t>
            </w:r>
          </w:p>
          <w:p w:rsidR="00821767" w:rsidRDefault="00821767" w:rsidP="00DB5CD4">
            <w:pPr>
              <w:pStyle w:val="Code"/>
            </w:pPr>
            <w:r>
              <w:t>jhdfobj.</w:t>
            </w:r>
            <w:commentRangeStart w:id="33"/>
            <w:commentRangeStart w:id="34"/>
            <w:r>
              <w:t>jar</w:t>
            </w:r>
            <w:commentRangeEnd w:id="33"/>
            <w:r>
              <w:rPr>
                <w:rStyle w:val="CommentReference"/>
              </w:rPr>
              <w:commentReference w:id="33"/>
            </w:r>
            <w:commentRangeEnd w:id="34"/>
          </w:p>
          <w:p w:rsidR="00821767" w:rsidRDefault="00821767" w:rsidP="00DB5CD4">
            <w:pPr>
              <w:pStyle w:val="Code"/>
            </w:pPr>
            <w:r>
              <w:rPr>
                <w:rStyle w:val="CommentReference"/>
              </w:rPr>
              <w:commentReference w:id="34"/>
            </w:r>
            <w:r>
              <w:t>jsch-0.1.44.jar</w:t>
            </w:r>
          </w:p>
          <w:p w:rsidR="00821767" w:rsidRDefault="00821767" w:rsidP="00A20C5B">
            <w:pPr>
              <w:pStyle w:val="Code"/>
            </w:pPr>
            <w:r w:rsidRPr="00667AA2">
              <w:t>ganymed-ssh2-build251beta1.jar</w:t>
            </w:r>
          </w:p>
          <w:p w:rsidR="00821767" w:rsidRPr="00084655" w:rsidRDefault="00821767" w:rsidP="00A20C5B">
            <w:pPr>
              <w:pStyle w:val="Code"/>
            </w:pPr>
            <w:r w:rsidRPr="00471317">
              <w:t>jcalendar.jar</w:t>
            </w:r>
          </w:p>
          <w:p w:rsidR="00821767" w:rsidRDefault="00821767" w:rsidP="00A20C5B">
            <w:pPr>
              <w:pStyle w:val="TableText"/>
            </w:pPr>
            <w:r w:rsidRPr="00084655">
              <w:t>The extensions are supplied in the same folder as the SPECCHIO application file.</w:t>
            </w:r>
          </w:p>
        </w:tc>
      </w:tr>
      <w:tr w:rsidR="00821767" w:rsidTr="00DB5CD4">
        <w:tc>
          <w:tcPr>
            <w:tcW w:w="0" w:type="auto"/>
          </w:tcPr>
          <w:p w:rsidR="00821767" w:rsidRDefault="00821767" w:rsidP="00DB5CD4">
            <w:pPr>
              <w:pStyle w:val="TableText"/>
            </w:pPr>
            <w:r>
              <w:t>Matlab Integration Files</w:t>
            </w:r>
          </w:p>
          <w:p w:rsidR="00821767" w:rsidRDefault="00821767" w:rsidP="00DB5CD4">
            <w:pPr>
              <w:pStyle w:val="TableText"/>
            </w:pPr>
          </w:p>
        </w:tc>
        <w:tc>
          <w:tcPr>
            <w:tcW w:w="0" w:type="auto"/>
          </w:tcPr>
          <w:p w:rsidR="00821767" w:rsidRDefault="00821767" w:rsidP="00DB5CD4">
            <w:pPr>
              <w:pStyle w:val="TableText"/>
            </w:pPr>
            <w:r>
              <w:t>The following files are supplied to simplify the access of SPECCHIO databases from Matlab:</w:t>
            </w:r>
          </w:p>
          <w:p w:rsidR="00821767" w:rsidRPr="00084655" w:rsidRDefault="00821767" w:rsidP="00A20C5B">
            <w:pPr>
              <w:pStyle w:val="Code"/>
            </w:pPr>
            <w:r w:rsidRPr="00682910">
              <w:t>get_spectral_data_from_specchio.m</w:t>
            </w:r>
          </w:p>
          <w:p w:rsidR="00821767" w:rsidRDefault="00821767" w:rsidP="00A20C5B">
            <w:pPr>
              <w:pStyle w:val="Code"/>
            </w:pPr>
            <w:r w:rsidRPr="00682910">
              <w:t>getquery.fig</w:t>
            </w:r>
          </w:p>
          <w:p w:rsidR="00821767" w:rsidRDefault="00821767" w:rsidP="00A20C5B">
            <w:pPr>
              <w:pStyle w:val="Code"/>
            </w:pPr>
            <w:r>
              <w:t>getquery.m</w:t>
            </w:r>
          </w:p>
        </w:tc>
      </w:tr>
    </w:tbl>
    <w:p w:rsidR="002A0FFE" w:rsidRDefault="002A0FFE" w:rsidP="00821767">
      <w:pPr>
        <w:pStyle w:val="Heading2"/>
      </w:pPr>
      <w:bookmarkStart w:id="35" w:name="_Ref355279324"/>
      <w:bookmarkStart w:id="36" w:name="_Toc355280336"/>
      <w:bookmarkStart w:id="37" w:name="_Toc358395193"/>
      <w:r w:rsidRPr="00084655">
        <w:t>Microsoft Windows</w:t>
      </w:r>
      <w:r w:rsidR="00821767">
        <w:t xml:space="preserve"> Installation</w:t>
      </w:r>
      <w:bookmarkEnd w:id="35"/>
      <w:bookmarkEnd w:id="36"/>
      <w:bookmarkEnd w:id="37"/>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Specchio on Microsoft Windows, unzip </w:t>
      </w:r>
      <w:r w:rsidR="002A0FFE" w:rsidRPr="00084655">
        <w:t xml:space="preserve">the </w:t>
      </w:r>
      <w:r>
        <w:t>entire</w:t>
      </w:r>
      <w:r w:rsidR="002A0FFE" w:rsidRPr="00084655">
        <w:t xml:space="preserve"> content</w:t>
      </w:r>
      <w:r>
        <w:t>s</w:t>
      </w:r>
      <w:r w:rsidR="002A0FFE" w:rsidRPr="00084655">
        <w:t xml:space="preserve"> of the ZIP file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Files\Specchio V3</w:t>
      </w:r>
      <w:r>
        <w:t>.</w:t>
      </w:r>
    </w:p>
    <w:p w:rsidR="00475196" w:rsidRDefault="002A0FFE" w:rsidP="00475196">
      <w:pPr>
        <w:pStyle w:val="Body"/>
      </w:pPr>
      <w:r w:rsidRPr="00084655">
        <w:t xml:space="preserve">To </w:t>
      </w:r>
      <w:r w:rsidR="00475196">
        <w:t>launch</w:t>
      </w:r>
      <w:r w:rsidRPr="00084655">
        <w:t xml:space="preserve"> the SPECCHIO Application double click the </w:t>
      </w:r>
      <w:r w:rsidRPr="00A20C5B">
        <w:rPr>
          <w:rStyle w:val="CodeChar"/>
        </w:rPr>
        <w:t>SPECCHIO_App_V&lt;x.xx&gt;.jar</w:t>
      </w:r>
      <w:r w:rsidRPr="00084655">
        <w:t xml:space="preserve"> icon</w:t>
      </w:r>
      <w:r w:rsidR="00A20C5B">
        <w:t xml:space="preserve"> or file</w:t>
      </w:r>
      <w:r w:rsidRPr="00084655">
        <w:t>.</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Files\Specchio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38" w:name="_Ref354991724"/>
      <w:bookmarkStart w:id="39" w:name="_Ref354991733"/>
      <w:bookmarkStart w:id="40" w:name="_Ref355279326"/>
      <w:bookmarkStart w:id="41" w:name="_Toc355280337"/>
      <w:bookmarkStart w:id="42" w:name="_Toc358395194"/>
      <w:r w:rsidRPr="00084655">
        <w:t>UNIX</w:t>
      </w:r>
      <w:bookmarkEnd w:id="38"/>
      <w:bookmarkEnd w:id="39"/>
      <w:r w:rsidR="001310CE">
        <w:t xml:space="preserve"> Installation</w:t>
      </w:r>
      <w:bookmarkEnd w:id="40"/>
      <w:bookmarkEnd w:id="41"/>
      <w:bookmarkEnd w:id="42"/>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To install so that all users can run Specchio,</w:t>
      </w:r>
      <w:r w:rsidRPr="00084655">
        <w:t xml:space="preserve"> you need administrator rights on the </w:t>
      </w:r>
      <w:r w:rsidR="001310CE">
        <w:t>computer</w:t>
      </w:r>
      <w:r w:rsidRPr="00084655">
        <w:t xml:space="preserve"> or </w:t>
      </w:r>
      <w:r w:rsidR="00A20C5B">
        <w:t xml:space="preserve">need to </w:t>
      </w:r>
      <w:r w:rsidRPr="00084655">
        <w:t>have it installed by the system administrator.</w:t>
      </w:r>
      <w:r w:rsidR="001310CE">
        <w:t xml:space="preserve"> Alternatively, each user who wants to run Specchio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to </w:t>
      </w:r>
      <w:r w:rsidR="001310CE">
        <w:t>a</w:t>
      </w:r>
      <w:r w:rsidRPr="00084655">
        <w:t xml:space="preserve"> new directory on your user account.</w:t>
      </w:r>
    </w:p>
    <w:p w:rsidR="002A0FFE" w:rsidRPr="00084655" w:rsidRDefault="00A20C5B" w:rsidP="001310CE">
      <w:pPr>
        <w:pStyle w:val="Body"/>
      </w:pPr>
      <w:r>
        <w:t>The preferred way t</w:t>
      </w:r>
      <w:r w:rsidR="002A0FFE" w:rsidRPr="00084655">
        <w:t xml:space="preserve">o </w:t>
      </w:r>
      <w:r w:rsidR="001310CE">
        <w:t>launch</w:t>
      </w:r>
      <w:r w:rsidR="002A0FFE" w:rsidRPr="00084655">
        <w:t xml:space="preserve"> the software </w:t>
      </w:r>
      <w:r>
        <w:t xml:space="preserve">is to </w:t>
      </w:r>
      <w:r w:rsidR="002A0FFE" w:rsidRPr="00084655">
        <w:t xml:space="preserve">double-click the </w:t>
      </w:r>
      <w:r w:rsidR="002A0FFE" w:rsidRPr="00A20C5B">
        <w:rPr>
          <w:rStyle w:val="CodeChar"/>
        </w:rPr>
        <w:t>SPECCHIO_App_V&lt;x.xx&gt;.jar</w:t>
      </w:r>
      <w:r w:rsidR="002A0FFE" w:rsidRPr="00084655">
        <w:t xml:space="preserve"> file</w:t>
      </w:r>
      <w:r>
        <w:t xml:space="preserve">. However this </w:t>
      </w:r>
      <w:r w:rsidR="002A0FFE" w:rsidRPr="00084655">
        <w:t>may not work on all UNIX systems</w:t>
      </w:r>
      <w:r>
        <w:t xml:space="preserve">. If it does not work, </w:t>
      </w:r>
      <w:r w:rsidR="002A0FFE" w:rsidRPr="00084655">
        <w:t>open a shell (terminal), navigate to the directory containing the applications and type</w:t>
      </w:r>
      <w:r>
        <w:t>...</w:t>
      </w:r>
    </w:p>
    <w:p w:rsidR="002A0FFE" w:rsidRPr="00084655" w:rsidRDefault="002A0FFE" w:rsidP="00C96D90">
      <w:pPr>
        <w:pStyle w:val="Code"/>
      </w:pPr>
      <w:r w:rsidRPr="00084655">
        <w:t>java –jar SPECCHIO_App_V&lt;x.xx&gt;.jar</w:t>
      </w:r>
    </w:p>
    <w:p w:rsidR="001310CE" w:rsidRDefault="001310CE" w:rsidP="001310CE">
      <w:pPr>
        <w:pStyle w:val="DocAction"/>
      </w:pPr>
      <w:r>
        <w:t>%%% Is the following relevant for this version?</w:t>
      </w:r>
    </w:p>
    <w:p w:rsidR="002A0FFE" w:rsidRPr="00084655" w:rsidRDefault="002A0FFE" w:rsidP="001310CE">
      <w:pPr>
        <w:pStyle w:val="Body"/>
      </w:pPr>
      <w:r w:rsidRPr="00084655">
        <w:t>For remote execution when having installed the application in your home drive which is</w:t>
      </w:r>
      <w:r w:rsidR="00A20C5B">
        <w:t xml:space="preserve">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Pr="00084655" w:rsidRDefault="002A0FFE" w:rsidP="00C96D90">
      <w:pPr>
        <w:pStyle w:val="Code"/>
      </w:pPr>
      <w:r w:rsidRPr="00084655">
        <w:t>ssh –X terra java -jar /home/rsl1/ahueni/SPECCHIO/SPECCHIO_App_V1.0c.jar</w:t>
      </w:r>
    </w:p>
    <w:p w:rsidR="002A0FFE" w:rsidRDefault="002A0FFE" w:rsidP="001310CE">
      <w:pPr>
        <w:pStyle w:val="Heading2"/>
      </w:pPr>
      <w:bookmarkStart w:id="43" w:name="_Ref355279327"/>
      <w:bookmarkStart w:id="44" w:name="_Toc355280338"/>
      <w:bookmarkStart w:id="45" w:name="_Toc358395195"/>
      <w:r w:rsidRPr="00084655">
        <w:t>Apple Macintosh</w:t>
      </w:r>
      <w:r w:rsidR="001310CE">
        <w:t xml:space="preserve"> Installation</w:t>
      </w:r>
      <w:bookmarkEnd w:id="43"/>
      <w:bookmarkEnd w:id="44"/>
      <w:bookmarkEnd w:id="45"/>
    </w:p>
    <w:p w:rsidR="001310CE" w:rsidRPr="001310CE" w:rsidRDefault="001310CE" w:rsidP="001310CE">
      <w:pPr>
        <w:pStyle w:val="DocAction"/>
      </w:pPr>
      <w:r>
        <w:t xml:space="preserve">%%% Is there a </w:t>
      </w:r>
      <w:ins w:id="46" w:author="Peter" w:date="2013-05-08T09:19:00Z">
        <w:r w:rsidR="00F442DF">
          <w:t xml:space="preserve">file access </w:t>
        </w:r>
      </w:ins>
      <w:r>
        <w:t>permission issue here too?</w:t>
      </w:r>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r w:rsidR="00A20C5B">
        <w:t>.</w:t>
      </w:r>
    </w:p>
    <w:p w:rsidR="002A0FFE" w:rsidRDefault="002A0FFE" w:rsidP="001310CE">
      <w:pPr>
        <w:pStyle w:val="Body"/>
      </w:pPr>
      <w:r w:rsidRPr="00084655">
        <w:t xml:space="preserve">Double click the </w:t>
      </w:r>
      <w:r w:rsidRPr="001310CE">
        <w:rPr>
          <w:rStyle w:val="CodeChar"/>
        </w:rPr>
        <w:t>SPECCHIO_App_V&lt;x.xx&gt;.jar</w:t>
      </w:r>
      <w:r w:rsidRPr="00084655">
        <w:t xml:space="preserve"> file to run SPECCHIO</w:t>
      </w:r>
      <w:r w:rsidR="00A20C5B">
        <w:t>.</w:t>
      </w:r>
    </w:p>
    <w:p w:rsidR="001310CE" w:rsidRDefault="001310CE" w:rsidP="00306258">
      <w:pPr>
        <w:pStyle w:val="Heading1"/>
      </w:pPr>
      <w:bookmarkStart w:id="47" w:name="_Toc355280339"/>
      <w:bookmarkStart w:id="48" w:name="_Ref130603700"/>
      <w:bookmarkStart w:id="49" w:name="_Toc358395196"/>
      <w:r w:rsidRPr="00084655">
        <w:t>SPECCHIO Concepts</w:t>
      </w:r>
      <w:bookmarkEnd w:id="47"/>
      <w:bookmarkEnd w:id="49"/>
    </w:p>
    <w:p w:rsidR="0039469A" w:rsidRDefault="0039469A" w:rsidP="001310CE">
      <w:pPr>
        <w:pStyle w:val="Body"/>
      </w:pPr>
      <w:bookmarkStart w:id="50" w:name="_Ref153625210"/>
      <w:r>
        <w:t>Specchio is a distributed client-server system</w:t>
      </w:r>
      <w:r w:rsidR="00A20C5B">
        <w:t xml:space="preserve">. The client, which operates on the user’s computer, </w:t>
      </w:r>
      <w:r>
        <w:t>has been written using Java</w:t>
      </w:r>
      <w:r w:rsidR="00A20C5B">
        <w:t xml:space="preserve">. No Specchio data is stored locally on the client computer. The server uses </w:t>
      </w:r>
      <w:r>
        <w:t>MySQL</w:t>
      </w:r>
      <w:r w:rsidR="00A20C5B">
        <w:t xml:space="preserve"> to manage its database</w:t>
      </w:r>
      <w:r>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site will generally access only a single </w:t>
      </w:r>
      <w:r>
        <w:t>server</w:t>
      </w:r>
      <w:r w:rsidR="001310CE">
        <w:t>.</w:t>
      </w:r>
    </w:p>
    <w:p w:rsidR="00C03D2A" w:rsidRDefault="00164972" w:rsidP="00C03D2A">
      <w:pPr>
        <w:pStyle w:val="Figure"/>
        <w:rPr>
          <w:ins w:id="51" w:author="Peter Roberts" w:date="2013-05-08T09:19:00Z"/>
        </w:rPr>
      </w:pPr>
      <w:ins w:id="52" w:author="Peter Roberts" w:date="2013-05-08T09:19:00Z">
        <w:r>
          <w:pict>
            <v:group id="_x0000_s1026" editas="canvas" style="width:467.75pt;height:418.7pt;mso-position-horizontal-relative:char;mso-position-vertical-relative:line" coordorigin="2127,3505" coordsize="9355,83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127;top:3505;width:9355;height:8374"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3C0124" w:rsidRPr="00953B21" w:rsidRDefault="003C0124">
                      <w:pPr>
                        <w:rPr>
                          <w:ins w:id="53" w:author="Peter Roberts" w:date="2013-05-08T09:19:00Z"/>
                          <w:b/>
                          <w:lang w:val="en-AU"/>
                        </w:rPr>
                      </w:pPr>
                      <w:ins w:id="54" w:author="Peter Roberts" w:date="2013-05-08T09:19:00Z">
                        <w:r w:rsidRPr="00953B21">
                          <w:rPr>
                            <w:b/>
                            <w:lang w:val="en-AU"/>
                          </w:rPr>
                          <w:t>User A’s Computer</w:t>
                        </w:r>
                      </w:ins>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3C0124" w:rsidRPr="00953B21" w:rsidRDefault="003C0124">
                      <w:pPr>
                        <w:rPr>
                          <w:ins w:id="55" w:author="Peter Roberts" w:date="2013-05-08T09:19:00Z"/>
                          <w:b/>
                          <w:lang w:val="en-AU"/>
                        </w:rPr>
                      </w:pPr>
                      <w:ins w:id="56"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3C0124" w:rsidRPr="00953B21" w:rsidRDefault="003C0124" w:rsidP="00953B21">
                      <w:pPr>
                        <w:jc w:val="center"/>
                        <w:rPr>
                          <w:ins w:id="57" w:author="Peter Roberts" w:date="2013-05-08T09:19:00Z"/>
                          <w:b/>
                          <w:lang w:val="en-AU"/>
                        </w:rPr>
                      </w:pPr>
                      <w:r>
                        <w:rPr>
                          <w:b/>
                          <w:lang w:val="en-AU"/>
                        </w:rPr>
                        <w:t>Intranet</w:t>
                      </w:r>
                      <w:ins w:id="58" w:author="Peter Roberts" w:date="2013-05-08T09:19:00Z">
                        <w:r w:rsidRPr="00953B21">
                          <w:rPr>
                            <w:b/>
                            <w:lang w:val="en-AU"/>
                          </w:rPr>
                          <w:t xml:space="preserve">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3C0124" w:rsidRPr="00872665" w:rsidRDefault="003C0124" w:rsidP="00C03D2A">
                      <w:pPr>
                        <w:rPr>
                          <w:ins w:id="59" w:author="Peter Roberts" w:date="2013-05-08T09:19:00Z"/>
                          <w:lang w:val="en-AU"/>
                        </w:rPr>
                      </w:pPr>
                      <w:ins w:id="60" w:author="Peter Roberts" w:date="2013-05-08T09:19:00Z">
                        <w:r>
                          <w:rPr>
                            <w:lang w:val="en-AU"/>
                          </w:rPr>
                          <w:t>MySQL</w:t>
                        </w:r>
                        <w:r>
                          <w:rPr>
                            <w:lang w:val="en-AU"/>
                          </w:rPr>
                          <w:br/>
                          <w:t>Database</w:t>
                        </w:r>
                        <w:r>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3C0124" w:rsidRPr="00872665" w:rsidRDefault="003C0124" w:rsidP="00C03D2A">
                      <w:pPr>
                        <w:rPr>
                          <w:ins w:id="61" w:author="Peter Roberts" w:date="2013-05-08T09:19:00Z"/>
                          <w:lang w:val="en-AU"/>
                        </w:rPr>
                      </w:pPr>
                      <w:ins w:id="62" w:author="Peter Roberts" w:date="2013-05-08T09:19:00Z">
                        <w:r>
                          <w:rPr>
                            <w:lang w:val="en-AU"/>
                          </w:rPr>
                          <w:t>Specchio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3C0124" w:rsidRPr="00872665" w:rsidRDefault="003C0124" w:rsidP="00C03D2A">
                      <w:pPr>
                        <w:rPr>
                          <w:ins w:id="63" w:author="Peter Roberts" w:date="2013-05-08T09:19:00Z"/>
                          <w:lang w:val="en-AU"/>
                        </w:rPr>
                      </w:pPr>
                      <w:ins w:id="64"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410;width:2626;height:480" filled="f" stroked="f">
                <v:textbox>
                  <w:txbxContent>
                    <w:p w:rsidR="003C0124" w:rsidRPr="00953B21" w:rsidRDefault="003C0124">
                      <w:pPr>
                        <w:rPr>
                          <w:ins w:id="65" w:author="Peter Roberts" w:date="2013-05-08T09:19:00Z"/>
                          <w:b/>
                          <w:lang w:val="en-AU"/>
                        </w:rPr>
                      </w:pPr>
                      <w:ins w:id="66" w:author="Peter Roberts" w:date="2013-05-08T09:19:00Z">
                        <w:r w:rsidRPr="00953B21">
                          <w:rPr>
                            <w:b/>
                            <w:lang w:val="en-AU"/>
                          </w:rPr>
                          <w:t>Specchio Database</w:t>
                        </w:r>
                      </w:ins>
                    </w:p>
                  </w:txbxContent>
                </v:textbox>
              </v:shape>
              <v:rect id="_x0000_s1041" style="position:absolute;left:8309;top:7370;width:2356;height:1005" fillcolor="#c6d9f1 [671]" stroked="f" strokecolor="white [3212]">
                <v:textbox>
                  <w:txbxContent>
                    <w:p w:rsidR="003C0124" w:rsidRPr="00C074B4" w:rsidRDefault="003C0124">
                      <w:pPr>
                        <w:rPr>
                          <w:ins w:id="67" w:author="Peter Roberts" w:date="2013-05-08T09:19:00Z"/>
                          <w:lang w:val="en-AU"/>
                        </w:rPr>
                      </w:pPr>
                      <w:ins w:id="68" w:author="Peter Roberts" w:date="2013-05-08T09:19:00Z">
                        <w:r>
                          <w:rPr>
                            <w:lang w:val="en-AU"/>
                          </w:rPr>
                          <w:t>Uploaded copy of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3C0124" w:rsidRPr="00953B21" w:rsidRDefault="003C0124">
                      <w:pPr>
                        <w:rPr>
                          <w:ins w:id="69" w:author="Peter Roberts" w:date="2013-05-08T09:19:00Z"/>
                          <w:b/>
                          <w:lang w:val="en-AU"/>
                        </w:rPr>
                      </w:pPr>
                      <w:ins w:id="70"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3C0124" w:rsidRPr="00872665" w:rsidRDefault="003C0124" w:rsidP="00C03D2A">
                      <w:pPr>
                        <w:rPr>
                          <w:ins w:id="71" w:author="Peter Roberts" w:date="2013-05-08T09:19:00Z"/>
                          <w:lang w:val="en-AU"/>
                        </w:rPr>
                      </w:pPr>
                      <w:ins w:id="72" w:author="Peter Roberts" w:date="2013-05-08T09:19:00Z">
                        <w:r>
                          <w:rPr>
                            <w:lang w:val="en-AU"/>
                          </w:rPr>
                          <w:t>Specchio User Application</w:t>
                        </w:r>
                      </w:ins>
                    </w:p>
                  </w:txbxContent>
                </v:textbox>
              </v:rect>
              <v:shape id="_x0000_s1047" type="#_x0000_t132" style="position:absolute;left:2744;top:9773;width:2071;height:1640" fillcolor="#eaf1dd [662]">
                <v:textbox>
                  <w:txbxContent>
                    <w:p w:rsidR="003C0124" w:rsidRPr="00872665" w:rsidRDefault="003C0124" w:rsidP="00C03D2A">
                      <w:pPr>
                        <w:rPr>
                          <w:ins w:id="73" w:author="Peter Roberts" w:date="2013-05-08T09:19:00Z"/>
                          <w:lang w:val="en-AU"/>
                        </w:rPr>
                      </w:pPr>
                      <w:ins w:id="74"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3C0124" w:rsidRPr="00C074B4" w:rsidRDefault="003C0124">
                      <w:pPr>
                        <w:rPr>
                          <w:ins w:id="75" w:author="Peter Roberts" w:date="2013-05-08T09:19:00Z"/>
                          <w:lang w:val="en-AU"/>
                        </w:rPr>
                      </w:pPr>
                      <w:ins w:id="76" w:author="Peter Roberts" w:date="2013-05-08T09:19:00Z">
                        <w:r>
                          <w:rPr>
                            <w:lang w:val="en-AU"/>
                          </w:rPr>
                          <w:t>Uploaded copy of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048;height:960" adj="-6254,-14310,-3090,4073,0,4073,105,46665">
                <v:textbox style="mso-next-textbox:#_x0000_s1052" inset="1.5mm">
                  <w:txbxContent>
                    <w:p w:rsidR="003C0124" w:rsidRPr="00CE038C" w:rsidRDefault="003C0124">
                      <w:pPr>
                        <w:rPr>
                          <w:ins w:id="77" w:author="Peter Roberts" w:date="2013-05-08T09:19:00Z"/>
                          <w:lang w:val="en-AU"/>
                        </w:rPr>
                      </w:pPr>
                      <w:ins w:id="78" w:author="Peter Roberts" w:date="2013-05-08T09:19:00Z">
                        <w:r>
                          <w:rPr>
                            <w:lang w:val="en-AU"/>
                          </w:rPr>
                          <w:t>Both copies</w:t>
                        </w:r>
                      </w:ins>
                      <w:r>
                        <w:rPr>
                          <w:lang w:val="en-AU"/>
                        </w:rPr>
                        <w:t xml:space="preserve"> of spectral data</w:t>
                      </w:r>
                      <w:ins w:id="79" w:author="Peter Roberts" w:date="2013-05-08T09:19:00Z">
                        <w:r>
                          <w:rPr>
                            <w:lang w:val="en-AU"/>
                          </w:rPr>
                          <w:t xml:space="preserve"> kept 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CC6411">
          <w:rPr>
            <w:noProof/>
          </w:rPr>
          <w:t>1</w:t>
        </w:r>
      </w:fldSimple>
      <w:r w:rsidRPr="00084655">
        <w:t xml:space="preserve">: </w:t>
      </w:r>
      <w:r w:rsidR="005755A6">
        <w:t xml:space="preserve">The </w:t>
      </w:r>
      <w:r>
        <w:t>Specchio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A URL string which indicates the computer on which the Specchio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310CE" w:rsidP="00792B27">
      <w:pPr>
        <w:pStyle w:val="Body"/>
      </w:pPr>
      <w:r>
        <w:t xml:space="preserve">You should </w:t>
      </w:r>
      <w:r w:rsidR="00792B27">
        <w:t xml:space="preserve">check the Specchio release notes for the version of Specchio which you have installed, or you should </w:t>
      </w:r>
      <w:r>
        <w:t>contact your site’s database administrator to find out the value</w:t>
      </w:r>
      <w:r w:rsidR="00971581">
        <w:t>s</w:t>
      </w:r>
      <w:r>
        <w:t xml:space="preserve"> </w:t>
      </w:r>
      <w:r w:rsidRPr="00792B27">
        <w:t xml:space="preserve">of these </w:t>
      </w:r>
      <w:r w:rsidR="00106BCD" w:rsidRPr="00792B27">
        <w:t>th</w:t>
      </w:r>
      <w:r w:rsidR="005755A6" w:rsidRPr="00792B27">
        <w:t>r</w:t>
      </w:r>
      <w:r w:rsidR="00106BCD" w:rsidRPr="00792B27">
        <w:t xml:space="preserve">ee </w:t>
      </w:r>
      <w:r w:rsidRPr="00792B27">
        <w:t>fields for your site.</w:t>
      </w:r>
      <w:r w:rsidR="00DC1E70" w:rsidRPr="00792B27">
        <w:t xml:space="preserve"> </w:t>
      </w:r>
    </w:p>
    <w:p w:rsidR="001310CE" w:rsidRDefault="001310CE" w:rsidP="00971581">
      <w:pPr>
        <w:pStyle w:val="Heading2"/>
      </w:pPr>
      <w:bookmarkStart w:id="80" w:name="_Ref353786217"/>
      <w:bookmarkStart w:id="81" w:name="_Ref353786223"/>
      <w:bookmarkStart w:id="82" w:name="_Toc355280340"/>
      <w:bookmarkStart w:id="83" w:name="_Toc358395197"/>
      <w:r>
        <w:t>User Accounts</w:t>
      </w:r>
      <w:bookmarkEnd w:id="80"/>
      <w:bookmarkEnd w:id="81"/>
      <w:bookmarkEnd w:id="82"/>
      <w:bookmarkEnd w:id="83"/>
    </w:p>
    <w:p w:rsidR="001310CE" w:rsidRDefault="001310CE" w:rsidP="001310CE">
      <w:pPr>
        <w:pStyle w:val="Body"/>
      </w:pPr>
      <w:r>
        <w:t xml:space="preserve">In order to log in to a Specchio </w:t>
      </w:r>
      <w:r w:rsidR="0051611C">
        <w:t xml:space="preserve">server </w:t>
      </w:r>
      <w:r>
        <w:t xml:space="preserve">database, you will need a User Name and Password. These are assigned automatically, so anyone who has downloaded the Specchio Application and knows the URL, Port Number and Path for a Specchio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All data that you upload to Specchio will be tagged with your User Name.</w:t>
      </w:r>
    </w:p>
    <w:p w:rsidR="001310CE" w:rsidRDefault="001310CE" w:rsidP="001310CE">
      <w:pPr>
        <w:pStyle w:val="Note"/>
      </w:pPr>
      <w:r>
        <w:t>Note</w:t>
      </w:r>
      <w:r w:rsidR="00CF7D38">
        <w:t>s</w:t>
      </w:r>
      <w:r>
        <w:tab/>
        <w:t>User Accounts are not intended to be secure. It is assumed that Specchio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log in to Specchio as you.</w:t>
      </w:r>
    </w:p>
    <w:p w:rsidR="001310CE" w:rsidRDefault="001310CE" w:rsidP="0051611C">
      <w:pPr>
        <w:pStyle w:val="ProcessHeading"/>
      </w:pPr>
      <w:r>
        <w:t>To create a User account…</w:t>
      </w:r>
    </w:p>
    <w:tbl>
      <w:tblPr>
        <w:tblStyle w:val="Instructions"/>
        <w:tblW w:w="0" w:type="auto"/>
        <w:tblLook w:val="04A0"/>
      </w:tblPr>
      <w:tblGrid>
        <w:gridCol w:w="8862"/>
      </w:tblGrid>
      <w:tr w:rsidR="0051611C" w:rsidTr="0051611C">
        <w:tc>
          <w:tcPr>
            <w:tcW w:w="9571" w:type="dxa"/>
          </w:tcPr>
          <w:p w:rsidR="0051611C" w:rsidRPr="00A9779B" w:rsidRDefault="0051611C" w:rsidP="0051611C">
            <w:pPr>
              <w:pStyle w:val="ProcessStep"/>
              <w:rPr>
                <w:rStyle w:val="DocActionChar"/>
                <w:i w:val="0"/>
                <w:color w:val="auto"/>
              </w:rPr>
            </w:pPr>
            <w:r>
              <w:t xml:space="preserve">Start the Specchio Application on your local computer. (See the instructions specific to your computer – sections </w:t>
            </w:r>
            <w:fldSimple w:instr=" REF _Ref355279324 \r \h  \* MERGEFORMAT ">
              <w:r w:rsidR="00CC6411" w:rsidRPr="00CC6411">
                <w:rPr>
                  <w:rStyle w:val="CrossReference"/>
                </w:rPr>
                <w:t>3.3</w:t>
              </w:r>
            </w:fldSimple>
            <w:r>
              <w:t xml:space="preserve">, </w:t>
            </w:r>
            <w:fldSimple w:instr=" REF _Ref355279326 \r \h  \* MERGEFORMAT ">
              <w:r w:rsidR="00CC6411" w:rsidRPr="00CC6411">
                <w:rPr>
                  <w:rStyle w:val="CrossReference"/>
                </w:rPr>
                <w:t>3.4</w:t>
              </w:r>
            </w:fldSimple>
            <w:r>
              <w:t xml:space="preserve"> or </w:t>
            </w:r>
            <w:fldSimple w:instr=" REF _Ref355279327 \r \h  \* MERGEFORMAT ">
              <w:r w:rsidR="00CC6411" w:rsidRPr="00CC6411">
                <w:rPr>
                  <w:rStyle w:val="CrossReference"/>
                </w:rPr>
                <w:t>3.5</w:t>
              </w:r>
            </w:fldSimple>
            <w:r>
              <w:t xml:space="preserve"> for Microsoft, Unix or Windows.)</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rPr>
              <w:drawing>
                <wp:inline distT="0" distB="0" distL="0" distR="0">
                  <wp:extent cx="2826509" cy="2806235"/>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2827977" cy="2807692"/>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CC6411">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fldSimple w:instr=" REF _Ref358385166 \r \h  \* MERGEFORMAT ">
              <w:r w:rsidR="00CC6411">
                <w:rPr>
                  <w:rStyle w:val="CrossReference"/>
                </w:rPr>
                <w:t>9</w:t>
              </w:r>
            </w:fldSimple>
            <w:r w:rsidR="00B76121" w:rsidRPr="00B76121">
              <w:rPr>
                <w:rStyle w:val="CrossReference"/>
              </w:rPr>
              <w:t xml:space="preserve"> </w:t>
            </w:r>
            <w:fldSimple w:instr=" REF _Ref358385166 \h  \* MERGEFORMAT ">
              <w:r w:rsidR="00CC6411" w:rsidRPr="00CC6411">
                <w:rPr>
                  <w:rStyle w:val="CrossReference"/>
                </w:rPr>
                <w:t>Publishing Data to ANDS</w:t>
              </w:r>
            </w:fldSimple>
            <w:r w:rsidR="00B76121">
              <w:t xml:space="preserve"> </w:t>
            </w:r>
            <w:r>
              <w:t>for more information about the ANDS service and its operation.</w:t>
            </w:r>
          </w:p>
          <w:p w:rsidR="0051611C" w:rsidRDefault="0051611C" w:rsidP="0051611C">
            <w:pPr>
              <w:pStyle w:val="Figure"/>
            </w:pPr>
            <w:r>
              <w:rPr>
                <w:lang w:val="en-AU"/>
              </w:rPr>
              <w:drawing>
                <wp:inline distT="0" distB="0" distL="0" distR="0">
                  <wp:extent cx="2833333" cy="3277342"/>
                  <wp:effectExtent l="19050" t="0" r="5117"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srcRect/>
                          <a:stretch>
                            <a:fillRect/>
                          </a:stretch>
                        </pic:blipFill>
                        <pic:spPr bwMode="auto">
                          <a:xfrm>
                            <a:off x="0" y="0"/>
                            <a:ext cx="2833725" cy="3277795"/>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CC6411">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These will be used to identify the data which you upload to Specchio to other Specchio users.</w:t>
            </w:r>
          </w:p>
          <w:p w:rsidR="0051611C" w:rsidRDefault="0051611C" w:rsidP="0051611C">
            <w:pPr>
              <w:pStyle w:val="ProcessStep"/>
            </w:pPr>
            <w:r>
              <w:t xml:space="preserve">Select the name of your </w:t>
            </w:r>
            <w:r w:rsidRPr="00E12A44">
              <w:rPr>
                <w:rStyle w:val="GUIWord"/>
              </w:rPr>
              <w:t>Institute</w:t>
            </w:r>
            <w:r>
              <w:t xml:space="preserve"> from the dropdown list. If the name of your Institute is not present in the list, click on </w:t>
            </w:r>
            <w:r>
              <w:rPr>
                <w:rStyle w:val="ActionButton"/>
              </w:rPr>
              <w:t> </w:t>
            </w:r>
            <w:r w:rsidRPr="005755A6">
              <w:rPr>
                <w:rStyle w:val="ActionButton"/>
              </w:rPr>
              <w:t>Add new institute…</w:t>
            </w:r>
            <w:r>
              <w:rPr>
                <w:rStyle w:val="ActionButton"/>
              </w:rPr>
              <w:t> </w:t>
            </w:r>
            <w:r>
              <w:t xml:space="preserve"> This will cause a small dialog box to appear. Enter your institute and department name and click </w:t>
            </w:r>
            <w:r w:rsidRPr="00E12A44">
              <w:rPr>
                <w:rStyle w:val="ActionButton"/>
              </w:rPr>
              <w:t>Create</w:t>
            </w:r>
            <w:r>
              <w:rPr>
                <w:rStyle w:val="ActionButton"/>
              </w:rPr>
              <w:t> </w:t>
            </w:r>
            <w:r>
              <w:t>. This will create an entry for your institute on the Specchio server. It is possible to create an empty institute name where both Institute and Department are blank. (Take care to enter these details correctly. There is no function to change or remove these names from the Specchio server. If there is a need to change or remove a name, you will need to request your database administrator to do it for you.)</w:t>
            </w:r>
          </w:p>
          <w:p w:rsidR="0051611C" w:rsidRDefault="0051611C" w:rsidP="0051611C">
            <w:pPr>
              <w:pStyle w:val="ProcessStep"/>
            </w:pPr>
            <w:r>
              <w:t>Enter your email address and a URL which other Specchio users can use to contact you and access information about you.</w:t>
            </w:r>
            <w:r w:rsidR="008F2BEE">
              <w:t xml:space="preserve"> The URL is an optional field.</w:t>
            </w:r>
          </w:p>
          <w:p w:rsidR="0051611C" w:rsidRDefault="0051611C" w:rsidP="0051611C">
            <w:pPr>
              <w:pStyle w:val="ProcessStep"/>
            </w:pPr>
            <w:r>
              <w:t xml:space="preserve">If your 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following field. Take care when entering this field. You cannot change it once entered. If you do not have an ANDS Party Identifier, leave the checkbox unchecked and Specchio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1310CE" w:rsidRDefault="001310CE" w:rsidP="001310CE">
      <w:pPr>
        <w:pStyle w:val="Body"/>
      </w:pPr>
      <w:r>
        <w:t xml:space="preserve">This process will generate the following information and store it in the </w:t>
      </w:r>
      <w:r w:rsidR="008F2BEE">
        <w:t xml:space="preserve">server </w:t>
      </w:r>
      <w:r>
        <w:t>database’s User list.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Specchio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Specchio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w:t>
      </w:r>
      <w:ins w:id="84" w:author="Peter" w:date="2013-05-08T09:19:00Z">
        <w:r w:rsidR="00D04BE3">
          <w:t xml:space="preserve">If you edit this file, you can add </w:t>
        </w:r>
      </w:ins>
      <w:r w:rsidR="008F2BEE">
        <w:t xml:space="preserve">other </w:t>
      </w:r>
      <w:ins w:id="85" w:author="Peter" w:date="2013-05-08T09:19:00Z">
        <w:r w:rsidR="00D04BE3">
          <w:t>known accounts to it. The account which appears as the first non-comment line is the default account in the login dialog. Follow the instructions in the comment lines in the file if you wish to make manual changes.</w:t>
        </w:r>
      </w:ins>
      <w:del w:id="86" w:author="Peter" w:date="2013-05-08T09:19:00Z">
        <w:r>
          <w:delText xml:space="preserve">See the next section for more information. </w:delText>
        </w:r>
      </w:del>
    </w:p>
    <w:p w:rsidR="001310CE" w:rsidRDefault="001310CE" w:rsidP="001310CE">
      <w:pPr>
        <w:pStyle w:val="Body"/>
      </w:pPr>
      <w:r>
        <w:t xml:space="preserve">When you are logged on to Specchio, you can edit </w:t>
      </w:r>
      <w:r w:rsidR="008F2BEE">
        <w:t>the</w:t>
      </w:r>
      <w:r>
        <w:t xml:space="preserve"> User Account information</w:t>
      </w:r>
      <w:ins w:id="87" w:author="Peter" w:date="2013-05-08T09:19:00Z">
        <w:r w:rsidR="00D04BE3">
          <w:t xml:space="preserve"> which is stored in the Specchio database</w:t>
        </w:r>
      </w:ins>
      <w:r>
        <w:t>.</w:t>
      </w:r>
    </w:p>
    <w:p w:rsidR="008F2BEE" w:rsidRDefault="008F2BEE" w:rsidP="008F2BEE">
      <w:pPr>
        <w:pStyle w:val="Note"/>
      </w:pPr>
      <w:r>
        <w:t>Note</w:t>
      </w:r>
      <w:r>
        <w:tab/>
        <w:t>You cannot change the short username or password which the Specchio assigned to you.</w:t>
      </w:r>
    </w:p>
    <w:p w:rsidR="008F2BEE" w:rsidRDefault="008F2BEE" w:rsidP="008F2BEE">
      <w:pPr>
        <w:pStyle w:val="ProcessHeading"/>
      </w:pPr>
      <w:r>
        <w:t>To edit your User Account information...</w:t>
      </w:r>
    </w:p>
    <w:tbl>
      <w:tblPr>
        <w:tblStyle w:val="Instructions"/>
        <w:tblW w:w="0" w:type="auto"/>
        <w:tblLook w:val="04A0"/>
      </w:tblPr>
      <w:tblGrid>
        <w:gridCol w:w="8862"/>
      </w:tblGrid>
      <w:tr w:rsidR="008F2BEE" w:rsidTr="008F2BEE">
        <w:tc>
          <w:tcPr>
            <w:tcW w:w="9571" w:type="dxa"/>
          </w:tcPr>
          <w:p w:rsidR="008F2BEE" w:rsidRDefault="008F2BEE" w:rsidP="008F2BEE">
            <w:pPr>
              <w:pStyle w:val="ProcessStep"/>
            </w:pPr>
            <w:r>
              <w:t xml:space="preserve">Select the </w:t>
            </w:r>
            <w:r w:rsidRPr="00E12A44">
              <w:rPr>
                <w:rStyle w:val="GUIWord"/>
              </w:rPr>
              <w:t>Database</w:t>
            </w:r>
            <w:r>
              <w:t xml:space="preserve"> and </w:t>
            </w:r>
            <w:r w:rsidRPr="00E12A44">
              <w:rPr>
                <w:rStyle w:val="GUIWord"/>
              </w:rPr>
              <w:t>Edit user information</w:t>
            </w:r>
            <w:r>
              <w:t xml:space="preserve"> menu items from the Main Window. The following dialog box is displayed.</w:t>
            </w:r>
          </w:p>
          <w:p w:rsidR="008F2BEE" w:rsidRDefault="008F2BEE" w:rsidP="008F2BEE">
            <w:pPr>
              <w:pStyle w:val="Figure"/>
            </w:pPr>
            <w:r>
              <w:rPr>
                <w:lang w:val="en-AU"/>
              </w:rPr>
              <w:drawing>
                <wp:inline distT="0" distB="0" distL="0" distR="0">
                  <wp:extent cx="3362387" cy="2735943"/>
                  <wp:effectExtent l="19050" t="0" r="9463"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xml:space="preserve">%%% Confirm what </w:t>
            </w:r>
            <w:del w:id="88" w:author="Peter Roberts" w:date="2013-05-08T09:19:00Z">
              <w:r w:rsidRPr="00ED49E4">
                <w:rPr>
                  <w:rStyle w:val="DocActionChar"/>
                </w:rPr>
                <w:delText>details</w:delText>
              </w:r>
            </w:del>
            <w:ins w:id="89" w:author="Peter Roberts" w:date="2013-05-08T09:19:00Z">
              <w:r>
                <w:rPr>
                  <w:rStyle w:val="DocActionChar"/>
                </w:rPr>
                <w:t>user data</w:t>
              </w:r>
            </w:ins>
            <w:r>
              <w:rPr>
                <w:rStyle w:val="DocActionChar"/>
              </w:rPr>
              <w:t xml:space="preserve"> </w:t>
            </w:r>
            <w:r w:rsidRPr="00ED49E4">
              <w:rPr>
                <w:rStyle w:val="DocActionChar"/>
              </w:rPr>
              <w:t>should be in this screen dump.</w:t>
            </w:r>
          </w:p>
          <w:p w:rsidR="008F2BEE" w:rsidRPr="00084655" w:rsidRDefault="008F2BEE" w:rsidP="008F2BEE">
            <w:pPr>
              <w:pStyle w:val="Caption"/>
            </w:pPr>
            <w:r w:rsidRPr="00084655">
              <w:t xml:space="preserve">Figure </w:t>
            </w:r>
            <w:fldSimple w:instr=" SEQ Figure \* ARABIC ">
              <w:r w:rsidR="00CC6411">
                <w:rPr>
                  <w:noProof/>
                </w:rPr>
                <w:t>4</w:t>
              </w:r>
            </w:fldSimple>
            <w:r w:rsidRPr="00084655">
              <w:t xml:space="preserve">: </w:t>
            </w:r>
            <w:r>
              <w:t>Edit User Account dialog</w:t>
            </w:r>
          </w:p>
          <w:p w:rsidR="008F2BEE" w:rsidRDefault="008F2BEE" w:rsidP="008F2BEE">
            <w:pPr>
              <w:pStyle w:val="ProcessStep"/>
            </w:pPr>
            <w:r>
              <w:t xml:space="preserve">Update the details as you require and click on </w:t>
            </w:r>
            <w:r w:rsidRPr="005755A6">
              <w:rPr>
                <w:rStyle w:val="ActionButton"/>
              </w:rPr>
              <w:t> </w:t>
            </w:r>
            <w:r w:rsidRPr="00E12A44">
              <w:rPr>
                <w:rStyle w:val="ActionButton"/>
              </w:rPr>
              <w:t>Update</w:t>
            </w:r>
            <w:r>
              <w:rPr>
                <w:rStyle w:val="ActionButton"/>
              </w:rPr>
              <w:t> </w:t>
            </w:r>
            <w:r>
              <w:t xml:space="preserve">. All fields can be changed on this dialog box except the </w:t>
            </w:r>
            <w:r w:rsidRPr="00E12A44">
              <w:rPr>
                <w:rStyle w:val="GUIWord"/>
              </w:rPr>
              <w:t>ANDS Party Identifier</w:t>
            </w:r>
            <w:r>
              <w:t>.</w:t>
            </w:r>
          </w:p>
        </w:tc>
      </w:tr>
    </w:tbl>
    <w:p w:rsidR="001310CE" w:rsidRDefault="001310CE" w:rsidP="00106BCD">
      <w:pPr>
        <w:pStyle w:val="Heading2"/>
      </w:pPr>
      <w:bookmarkStart w:id="90" w:name="_Toc355280341"/>
      <w:bookmarkStart w:id="91" w:name="_Toc358395198"/>
      <w:r>
        <w:t>Administrator Access</w:t>
      </w:r>
      <w:bookmarkEnd w:id="90"/>
      <w:bookmarkEnd w:id="91"/>
    </w:p>
    <w:p w:rsidR="001310CE" w:rsidRDefault="001310CE" w:rsidP="001310CE">
      <w:pPr>
        <w:pStyle w:val="Body"/>
      </w:pPr>
      <w:r>
        <w:t xml:space="preserve">Certain Specchio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rsidR="00E10D8B" w:rsidRDefault="00E10D8B" w:rsidP="00E10D8B">
      <w:pPr>
        <w:pStyle w:val="Heading2"/>
      </w:pPr>
      <w:bookmarkStart w:id="92" w:name="_Toc358395199"/>
      <w:moveToRangeStart w:id="93" w:author="Peter Roberts" w:date="2013-05-08T09:19:00Z" w:name="move355768085"/>
      <w:moveTo w:id="94" w:author="Peter Roberts" w:date="2013-05-08T09:19:00Z">
        <w:r>
          <w:t>Campaigns</w:t>
        </w:r>
      </w:moveTo>
      <w:bookmarkEnd w:id="92"/>
    </w:p>
    <w:moveToRangeEnd w:id="93"/>
    <w:p w:rsidR="00556D60" w:rsidRDefault="00606196" w:rsidP="00E10D8B">
      <w:pPr>
        <w:pStyle w:val="Body"/>
      </w:pPr>
      <w:r>
        <w:t>Specchio organise</w:t>
      </w:r>
      <w:r w:rsidR="00DC4705">
        <w:t>s</w:t>
      </w:r>
      <w:r>
        <w:t xml:space="preserve"> the </w:t>
      </w:r>
      <w:r w:rsidR="00DC4705">
        <w:t xml:space="preserve">Spectra </w:t>
      </w:r>
      <w:r>
        <w:t>for</w:t>
      </w:r>
      <w:moveFromRangeStart w:id="95" w:author="Peter Roberts" w:date="2013-05-08T09:19:00Z" w:name="move355768085"/>
      <w:moveFrom w:id="96" w:author="Peter Roberts" w:date="2013-05-08T09:19:00Z">
        <w:r w:rsidR="00556D60">
          <w:t xml:space="preserve">Data uploaded to </w:t>
        </w:r>
        <w:r w:rsidR="00E10D8B" w:rsidRPr="00084655">
          <w:t xml:space="preserve">SPECCHIO </w:t>
        </w:r>
        <w:r w:rsidR="00556D60">
          <w:t>are organised into Campaigns.</w:t>
        </w:r>
      </w:moveFrom>
      <w:moveFromRangeEnd w:id="95"/>
      <w:r w:rsidR="00556D60">
        <w:t xml:space="preserve"> </w:t>
      </w:r>
      <w:del w:id="97" w:author="Peter Roberts" w:date="2013-05-08T09:19:00Z">
        <w:r w:rsidR="00556D60">
          <w:delText>every</w:delText>
        </w:r>
      </w:del>
      <w:ins w:id="98" w:author="Peter Roberts" w:date="2013-05-08T09:19:00Z">
        <w:r w:rsidR="006716AF">
          <w:t>each</w:t>
        </w:r>
      </w:ins>
      <w:r w:rsidR="00556D60">
        <w:t xml:space="preserve"> new sampling experiment</w:t>
      </w:r>
      <w:r>
        <w:t xml:space="preserve"> into C</w:t>
      </w:r>
      <w:r w:rsidRPr="00084655">
        <w:t>ampaign</w:t>
      </w:r>
      <w:r>
        <w:t>s</w:t>
      </w:r>
      <w:r w:rsidR="00556D60">
        <w:t>.</w:t>
      </w:r>
      <w:r>
        <w:t xml:space="preserve"> The spectral data in each Campaign can be operated on as a unit.</w:t>
      </w:r>
    </w:p>
    <w:p w:rsidR="00606196" w:rsidRDefault="00556D60" w:rsidP="00E10D8B">
      <w:pPr>
        <w:pStyle w:val="Body"/>
      </w:pPr>
      <w:r>
        <w:t>On your computer, t</w:t>
      </w:r>
      <w:r w:rsidR="00E10D8B" w:rsidRPr="00084655">
        <w:t xml:space="preserve">he spectral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t>sub-directory</w:t>
      </w:r>
      <w:r w:rsidR="00E10D8B" w:rsidRPr="00084655">
        <w:t xml:space="preserve"> structure </w:t>
      </w:r>
      <w:r>
        <w:t xml:space="preserve">which organises the </w:t>
      </w:r>
      <w:r w:rsidR="00DC4705">
        <w:t xml:space="preserve">Spectra </w:t>
      </w:r>
      <w:r>
        <w:t>according to their function</w:t>
      </w:r>
      <w:r w:rsidR="00E10D8B" w:rsidRPr="00084655">
        <w:t xml:space="preserve">. </w:t>
      </w:r>
      <w:r>
        <w:t xml:space="preserve">(For more information see </w:t>
      </w:r>
      <w:r w:rsidR="00E47832" w:rsidRPr="00E47832">
        <w:rPr>
          <w:rStyle w:val="CrossReference"/>
        </w:rPr>
        <w:t xml:space="preserve">Chapter </w:t>
      </w:r>
      <w:fldSimple w:instr=" REF _Ref356807389 \r \h  \* MERGEFORMAT ">
        <w:r w:rsidR="00CC6411" w:rsidRPr="00CC6411">
          <w:rPr>
            <w:rStyle w:val="CrossReference"/>
          </w:rPr>
          <w:t>5</w:t>
        </w:r>
      </w:fldSimple>
      <w:r w:rsidR="00E47832" w:rsidRPr="00E47832">
        <w:rPr>
          <w:rStyle w:val="CrossReference"/>
        </w:rPr>
        <w:t xml:space="preserve"> </w:t>
      </w:r>
      <w:fldSimple w:instr=" REF _Ref356807390 \h  \* MERGEFORMAT ">
        <w:r w:rsidR="00CC6411" w:rsidRPr="00CC6411">
          <w:rPr>
            <w:rStyle w:val="CrossReference"/>
          </w:rPr>
          <w:t>Design of Sampling Experiments and Data Structuring</w:t>
        </w:r>
      </w:fldSimple>
      <w:r>
        <w:t xml:space="preserve">.) </w:t>
      </w:r>
      <w:r w:rsidR="00E10D8B" w:rsidRPr="00084655">
        <w:t xml:space="preserve">This </w:t>
      </w:r>
      <w:r>
        <w:t xml:space="preserve">sub-directory structure will be replicated in the Specchio database when </w:t>
      </w:r>
      <w:r w:rsidR="00606196">
        <w:t>the Campaign data are uploaded.</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w:t>
      </w:r>
      <w:r w:rsidR="00606196">
        <w:t>that data</w:t>
      </w:r>
      <w:r w:rsidRPr="00084655">
        <w:t xml:space="preserve">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w:t>
      </w:r>
      <w:r w:rsidR="00DC4705" w:rsidRPr="00084655">
        <w:t xml:space="preserve">Spectra </w:t>
      </w:r>
      <w:r w:rsidR="00556D60">
        <w:t xml:space="preserve">discovered in the </w:t>
      </w:r>
      <w:r w:rsidR="0039469A">
        <w:t>sub-</w:t>
      </w:r>
      <w:r w:rsidR="00556D60">
        <w:t xml:space="preserve">directory hierarchy </w:t>
      </w:r>
      <w:r w:rsidRPr="00084655">
        <w:t>will be added to the database.</w:t>
      </w:r>
      <w:r w:rsidR="00556D60">
        <w:t xml:space="preserve"> Existing data will not be duplicated.</w:t>
      </w:r>
    </w:p>
    <w:p w:rsidR="00606196" w:rsidRPr="00084655" w:rsidRDefault="00606196" w:rsidP="00606196">
      <w:pPr>
        <w:pStyle w:val="Heading2"/>
      </w:pPr>
      <w:bookmarkStart w:id="99" w:name="_Toc355280343"/>
      <w:bookmarkStart w:id="100" w:name="_Toc358395200"/>
      <w:ins w:id="101" w:author="Peter Roberts" w:date="2013-05-08T09:19:00Z">
        <w:r>
          <w:t xml:space="preserve">Operational </w:t>
        </w:r>
        <w:r w:rsidRPr="00084655">
          <w:t>Dataflow</w:t>
        </w:r>
      </w:ins>
      <w:bookmarkEnd w:id="100"/>
    </w:p>
    <w:p w:rsidR="00606196" w:rsidRPr="00084655" w:rsidRDefault="00606196" w:rsidP="00606196">
      <w:pPr>
        <w:pStyle w:val="Body"/>
        <w:rPr>
          <w:ins w:id="102" w:author="Peter Roberts" w:date="2013-05-08T09:19:00Z"/>
        </w:rPr>
      </w:pPr>
      <w:ins w:id="103" w:author="Peter Roberts" w:date="2013-05-08T09:19:00Z">
        <w:r w:rsidRPr="00084655">
          <w:t xml:space="preserve">A typical dataflow is illustrated in </w:t>
        </w:r>
        <w:r w:rsidR="00164972">
          <w:fldChar w:fldCharType="begin"/>
        </w:r>
        <w:r>
          <w:instrText xml:space="preserve"> REF _Ref122057866 \h </w:instrText>
        </w:r>
      </w:ins>
      <w:ins w:id="104" w:author="Peter Roberts" w:date="2013-05-08T09:19:00Z">
        <w:r w:rsidR="00164972">
          <w:fldChar w:fldCharType="separate"/>
        </w:r>
        <w:r w:rsidR="00CC6411" w:rsidRPr="00084655">
          <w:t xml:space="preserve">Figure </w:t>
        </w:r>
      </w:ins>
      <w:r w:rsidR="00CC6411">
        <w:rPr>
          <w:noProof/>
        </w:rPr>
        <w:t>5</w:t>
      </w:r>
      <w:ins w:id="105" w:author="Peter Roberts" w:date="2013-05-08T09:19:00Z">
        <w:r w:rsidR="00164972">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ins>
    </w:p>
    <w:p w:rsidR="00606196" w:rsidRDefault="00606196" w:rsidP="00606196">
      <w:pPr>
        <w:pStyle w:val="Body"/>
      </w:pPr>
      <w:ins w:id="106" w:author="Peter Roberts" w:date="2013-05-08T09:19:00Z">
        <w:r w:rsidRPr="00084655">
          <w:t>These files are transferred to a laboratory computer where they are read by the SPECCHIO application and stored in the relevant tables in the spectral database.</w:t>
        </w:r>
      </w:ins>
    </w:p>
    <w:p w:rsidR="00606196" w:rsidRPr="00084655" w:rsidRDefault="002353F8" w:rsidP="00606196">
      <w:pPr>
        <w:pStyle w:val="Figure"/>
        <w:rPr>
          <w:ins w:id="107" w:author="Peter Roberts" w:date="2013-05-08T09:19:00Z"/>
        </w:rPr>
      </w:pPr>
      <w:ins w:id="108" w:author="Peter Roberts" w:date="2013-05-08T09:19:00Z">
        <w:r>
          <w:rPr>
            <w:lang w:val="en-AU"/>
          </w:rPr>
          <w:drawing>
            <wp:inline distT="0" distB="0" distL="0" distR="0">
              <wp:extent cx="4572000" cy="1613535"/>
              <wp:effectExtent l="1905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4572000" cy="1613535"/>
                      </a:xfrm>
                      <a:prstGeom prst="rect">
                        <a:avLst/>
                      </a:prstGeom>
                      <a:noFill/>
                      <a:ln w="9525">
                        <a:noFill/>
                        <a:miter lim="800000"/>
                        <a:headEnd/>
                        <a:tailEnd/>
                      </a:ln>
                    </pic:spPr>
                  </pic:pic>
                </a:graphicData>
              </a:graphic>
            </wp:inline>
          </w:drawing>
        </w:r>
      </w:ins>
    </w:p>
    <w:p w:rsidR="00606196" w:rsidRPr="00084655" w:rsidRDefault="00606196" w:rsidP="00606196">
      <w:pPr>
        <w:pStyle w:val="Caption"/>
        <w:rPr>
          <w:ins w:id="109" w:author="Peter Roberts" w:date="2013-05-08T09:19:00Z"/>
        </w:rPr>
      </w:pPr>
      <w:bookmarkStart w:id="110" w:name="_Ref122057866"/>
      <w:bookmarkStart w:id="111" w:name="_Toc129431964"/>
      <w:ins w:id="112" w:author="Peter Roberts" w:date="2013-05-08T09:19:00Z">
        <w:r w:rsidRPr="00084655">
          <w:t xml:space="preserve">Figure </w:t>
        </w:r>
        <w:r w:rsidR="00164972">
          <w:fldChar w:fldCharType="begin"/>
        </w:r>
        <w:r>
          <w:instrText xml:space="preserve"> SEQ Figure \* ARABIC </w:instrText>
        </w:r>
        <w:r w:rsidR="00164972">
          <w:fldChar w:fldCharType="separate"/>
        </w:r>
      </w:ins>
      <w:r w:rsidR="00CC6411">
        <w:rPr>
          <w:noProof/>
        </w:rPr>
        <w:t>5</w:t>
      </w:r>
      <w:ins w:id="113" w:author="Peter Roberts" w:date="2013-05-08T09:19:00Z">
        <w:r w:rsidR="00164972">
          <w:fldChar w:fldCharType="end"/>
        </w:r>
        <w:bookmarkEnd w:id="110"/>
        <w:r w:rsidRPr="00084655">
          <w:t>: Dataflow and involved hardware</w:t>
        </w:r>
        <w:bookmarkEnd w:id="111"/>
      </w:ins>
    </w:p>
    <w:p w:rsidR="00606196" w:rsidRPr="00084655" w:rsidRDefault="00606196" w:rsidP="00606196">
      <w:pPr>
        <w:pStyle w:val="Body"/>
      </w:pPr>
      <w:r w:rsidRPr="00084655">
        <w:t>Typically, the operations carried out for each campaign are:</w:t>
      </w:r>
    </w:p>
    <w:p w:rsidR="00606196" w:rsidRPr="00084655" w:rsidRDefault="00606196" w:rsidP="00606196">
      <w:pPr>
        <w:pStyle w:val="Bullet"/>
      </w:pPr>
      <w:bookmarkStart w:id="114" w:name="_Ref131844226"/>
      <w:r w:rsidRPr="00084655">
        <w:t xml:space="preserve">Creation of a new </w:t>
      </w:r>
      <w:bookmarkEnd w:id="114"/>
      <w:r>
        <w:t>C</w:t>
      </w:r>
      <w:r w:rsidRPr="00084655">
        <w:t>ampaign</w:t>
      </w:r>
      <w:r>
        <w:t xml:space="preserve"> in Specchio and linking it to the sub-directory of spectra on your computer’s disk</w:t>
      </w:r>
    </w:p>
    <w:p w:rsidR="00606196" w:rsidRPr="00084655" w:rsidRDefault="00606196" w:rsidP="00606196">
      <w:pPr>
        <w:pStyle w:val="Bullet"/>
      </w:pPr>
      <w:r>
        <w:t>Upl</w:t>
      </w:r>
      <w:r w:rsidRPr="00084655">
        <w:t>oading of spectra</w:t>
      </w:r>
      <w:r>
        <w:t xml:space="preserve"> data from your local disk to the Specchio database</w:t>
      </w:r>
    </w:p>
    <w:p w:rsidR="00606196" w:rsidRPr="00084655" w:rsidRDefault="00606196" w:rsidP="00606196">
      <w:pPr>
        <w:pStyle w:val="Bullet"/>
      </w:pPr>
      <w:r w:rsidRPr="00084655">
        <w:t>Entering of metadata</w:t>
      </w:r>
      <w:r>
        <w:t xml:space="preserve"> into the Specchio database for the uploaded spectra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115" w:name="_Ref358394245"/>
      <w:bookmarkStart w:id="116" w:name="_Toc358395201"/>
      <w:r>
        <w:t xml:space="preserve">Research Groups and Accessing Specchio </w:t>
      </w:r>
      <w:bookmarkEnd w:id="99"/>
      <w:r w:rsidR="00DC4705">
        <w:t>Campaigns</w:t>
      </w:r>
      <w:bookmarkEnd w:id="115"/>
      <w:bookmarkEnd w:id="116"/>
    </w:p>
    <w:p w:rsidR="001310CE" w:rsidRDefault="001310CE" w:rsidP="001310CE">
      <w:pPr>
        <w:pStyle w:val="Body"/>
      </w:pPr>
      <w:r>
        <w:t>When you upload data</w:t>
      </w:r>
      <w:r w:rsidR="00556D60">
        <w:t xml:space="preserve"> for a Campaign</w:t>
      </w:r>
      <w:r>
        <w:t xml:space="preserve"> to Specchio, all Users of your Specchio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w:t>
      </w:r>
      <w:r w:rsidR="00606196">
        <w:t>Each Research Group applies only to one Campaign. (</w:t>
      </w:r>
      <w:r>
        <w:t xml:space="preserve">See </w:t>
      </w:r>
      <w:fldSimple w:instr=" REF _Ref357586090 \r \h  \* MERGEFORMAT ">
        <w:r w:rsidR="00CC6411">
          <w:rPr>
            <w:rStyle w:val="CrossReference"/>
          </w:rPr>
          <w:t>4.11</w:t>
        </w:r>
      </w:fldSimple>
      <w:r w:rsidR="00F80E71" w:rsidRPr="00F80E71">
        <w:rPr>
          <w:rStyle w:val="CrossReference"/>
        </w:rPr>
        <w:t xml:space="preserve"> </w:t>
      </w:r>
      <w:fldSimple w:instr=" REF _Ref357586090 \h  \* MERGEFORMAT ">
        <w:r w:rsidR="00CC6411" w:rsidRPr="00CC6411">
          <w:rPr>
            <w:rStyle w:val="CrossReference"/>
          </w:rPr>
          <w:t>Campaign-related Metadata</w:t>
        </w:r>
      </w:fldSimple>
      <w:r>
        <w:t xml:space="preserve"> for more information about metadata and </w:t>
      </w:r>
      <w:fldSimple w:instr=" REF _Ref354142563 \r \h  \* MERGEFORMAT ">
        <w:r w:rsidR="00CC6411" w:rsidRPr="00CC6411">
          <w:rPr>
            <w:rStyle w:val="CrossReference"/>
          </w:rPr>
          <w:t>6.16.1</w:t>
        </w:r>
      </w:fldSimple>
      <w:r w:rsidRPr="001A42EB">
        <w:rPr>
          <w:rStyle w:val="CrossReference"/>
        </w:rPr>
        <w:t xml:space="preserve"> </w:t>
      </w:r>
      <w:fldSimple w:instr=" REF _Ref354142567 \h  \* MERGEFORMAT ">
        <w:ins w:id="117" w:author="Peter" w:date="2013-05-08T09:19:00Z">
          <w:r w:rsidR="00CC6411" w:rsidRPr="00CC6411">
            <w:rPr>
              <w:rStyle w:val="CrossReference"/>
            </w:rPr>
            <w:t xml:space="preserve">Displaying and </w:t>
          </w:r>
        </w:ins>
        <w:r w:rsidR="00CC6411" w:rsidRPr="00CC6411">
          <w:rPr>
            <w:rStyle w:val="CrossReference"/>
          </w:rPr>
          <w:t>Editing Campaign Metadata</w:t>
        </w:r>
      </w:fldSimple>
      <w:r>
        <w:t xml:space="preserve"> for instructions for updatin</w:t>
      </w:r>
      <w:r w:rsidR="00606196">
        <w:t>g it.)</w:t>
      </w:r>
    </w:p>
    <w:p w:rsidR="001310CE" w:rsidRDefault="001310CE" w:rsidP="001310C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rsidR="001310CE" w:rsidRPr="00595C57" w:rsidRDefault="001310CE" w:rsidP="001310CE">
      <w:pPr>
        <w:pStyle w:val="Note"/>
      </w:pPr>
      <w:r>
        <w:t>Note</w:t>
      </w:r>
      <w:r>
        <w:tab/>
        <w:t>It is not recommended to remove the original uploader of the Campaign from the list of Users in the access Research Group. Th</w:t>
      </w:r>
      <w:r w:rsidR="00106BCD">
        <w:t>is</w:t>
      </w:r>
      <w:r>
        <w:t xml:space="preserve"> does not make sense, and may lead to unexpected results. </w:t>
      </w:r>
    </w:p>
    <w:p w:rsidR="001310CE" w:rsidRPr="00084655" w:rsidRDefault="001310CE" w:rsidP="00306258">
      <w:pPr>
        <w:pStyle w:val="Heading2"/>
      </w:pPr>
      <w:bookmarkStart w:id="118" w:name="_Toc355280344"/>
      <w:bookmarkStart w:id="119" w:name="_Toc358395202"/>
      <w:bookmarkEnd w:id="50"/>
      <w:r w:rsidRPr="00084655">
        <w:t>Time Data</w:t>
      </w:r>
      <w:bookmarkEnd w:id="118"/>
      <w:bookmarkEnd w:id="119"/>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164972">
            <w:fldChar w:fldCharType="begin"/>
          </w:r>
          <w:r w:rsidR="00243D76">
            <w:rPr>
              <w:lang w:val="en-AU"/>
            </w:rPr>
            <w:instrText xml:space="preserve"> CITATION Ast03 \l 3081 </w:instrText>
          </w:r>
          <w:r w:rsidR="00164972">
            <w:fldChar w:fldCharType="separate"/>
          </w:r>
          <w:r w:rsidR="00CC6411" w:rsidRPr="00CC6411">
            <w:rPr>
              <w:noProof/>
              <w:lang w:val="en-AU"/>
            </w:rPr>
            <w:t>(Astronomical Applications Department of the U.S. Naval Observatory, 2003)</w:t>
          </w:r>
          <w:r w:rsidR="00164972">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 xml:space="preserve">Other times, such as spectra upload times and calibration times, are </w:t>
      </w:r>
      <w:r w:rsidR="00D63F99">
        <w:t xml:space="preserve">usually </w:t>
      </w:r>
      <w:r>
        <w:t>stored in local time.</w:t>
      </w:r>
    </w:p>
    <w:p w:rsidR="001310CE" w:rsidRPr="00084655" w:rsidRDefault="001310CE" w:rsidP="00306258">
      <w:pPr>
        <w:pStyle w:val="Heading2"/>
      </w:pPr>
      <w:bookmarkStart w:id="120" w:name="_Ref153677830"/>
      <w:bookmarkStart w:id="121" w:name="_Toc355280345"/>
      <w:bookmarkStart w:id="122" w:name="_Toc358395203"/>
      <w:r w:rsidRPr="00084655">
        <w:t>Data Links</w:t>
      </w:r>
      <w:bookmarkEnd w:id="120"/>
      <w:bookmarkEnd w:id="121"/>
      <w:bookmarkEnd w:id="122"/>
    </w:p>
    <w:p w:rsidR="00C9189A" w:rsidRDefault="00C9189A" w:rsidP="00C9189A">
      <w:pPr>
        <w:pStyle w:val="DocAction"/>
        <w:rPr>
          <w:del w:id="123" w:author="Peter Roberts" w:date="2013-05-08T09:19:00Z"/>
        </w:rPr>
      </w:pPr>
      <w:del w:id="124" w:author="Peter Roberts" w:date="2013-05-08T09:19:00Z">
        <w:r>
          <w:delText>%%% Are there still three varieties of data link?</w:delText>
        </w:r>
        <w:r w:rsidR="00E56406">
          <w:delText xml:space="preserve"> 2/5 Nick will check with Andy.</w:delText>
        </w:r>
      </w:del>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an Irradiance Spectrum, </w:t>
      </w:r>
      <w:r>
        <w:t xml:space="preserve">Specchio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Specchio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Spectrum of a white </w:t>
      </w:r>
      <w:r w:rsidR="00E9540C">
        <w:t>Reference Panel</w:t>
      </w:r>
      <w:r>
        <w:t xml:space="preserve">, such as a </w:t>
      </w:r>
      <w:ins w:id="125" w:author="Peter Roberts" w:date="2013-05-08T09:19:00Z">
        <w:r>
          <w:t>Spectralon</w:t>
        </w:r>
      </w:ins>
      <w:r>
        <w:t xml:space="preserve"> panel, in the same lighting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ins w:id="126" w:author="Peter Roberts" w:date="2013-05-08T09:19:00Z">
        <w:r>
          <w:t>Cosine</w:t>
        </w:r>
      </w:ins>
      <w:r>
        <w:tab/>
        <w:t xml:space="preserve">If a Target Spectrum has its Measurement Unit Metadata Attribute set to </w:t>
      </w:r>
      <w:r w:rsidRPr="003F093E">
        <w:rPr>
          <w:rStyle w:val="GUIWord"/>
        </w:rPr>
        <w:t>Irradiance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t xml:space="preserve">Note </w:t>
      </w:r>
      <w:r>
        <w:tab/>
      </w:r>
      <w:r w:rsidR="008A1618">
        <w:t xml:space="preserve">Data links do not make sense for Target Spectra with Measurement Units other than Radiance and 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They Data Links should be deleted and set up again in order for calculations to be correct.</w:t>
      </w:r>
    </w:p>
    <w:p w:rsidR="001310CE" w:rsidRPr="00084655" w:rsidRDefault="00E9540C" w:rsidP="0080641E">
      <w:pPr>
        <w:pStyle w:val="Heading2"/>
      </w:pPr>
      <w:bookmarkStart w:id="127" w:name="_Ref153696358"/>
      <w:bookmarkStart w:id="128" w:name="_Toc355280346"/>
      <w:bookmarkStart w:id="129" w:name="_Toc358395204"/>
      <w:r>
        <w:t xml:space="preserve">Manufacturers, </w:t>
      </w:r>
      <w:r w:rsidR="00BE1D96">
        <w:t xml:space="preserve">Sensors, </w:t>
      </w:r>
      <w:r w:rsidR="001310CE" w:rsidRPr="00084655">
        <w:t>Instruments</w:t>
      </w:r>
      <w:bookmarkEnd w:id="127"/>
      <w:bookmarkEnd w:id="128"/>
      <w:r w:rsidR="00BE1D96">
        <w:t xml:space="preserve"> and Calibrations</w:t>
      </w:r>
      <w:bookmarkEnd w:id="129"/>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r>
        <w:t>Manufacturer</w:t>
      </w:r>
      <w:r>
        <w:tab/>
        <w:t>A manufacturer of spectrop</w:t>
      </w:r>
      <w:r w:rsidR="00E9540C">
        <w:t>hotometric instruments.</w:t>
      </w:r>
    </w:p>
    <w:p w:rsidR="00DC15DA" w:rsidRDefault="00DC15DA" w:rsidP="00E9540C">
      <w:pPr>
        <w:pStyle w:val="HangingIndent"/>
      </w:pPr>
      <w:r>
        <w:tab/>
      </w:r>
      <w:r w:rsidR="00EC00C7">
        <w:t>The list of possible Manufacturers is a fixed table in Specchio.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Specchio can be found in </w:t>
      </w:r>
      <w:fldSimple w:instr=" REF _Ref357589894 \r \h  \* MERGEFORMAT ">
        <w:r w:rsidR="00CC6411">
          <w:rPr>
            <w:rStyle w:val="CrossReference"/>
          </w:rPr>
          <w:t xml:space="preserve">Appendix B: </w:t>
        </w:r>
      </w:fldSimple>
      <w:fldSimple w:instr=" REF _Ref357589894 \h  \* MERGEFORMAT ">
        <w:r w:rsidR="00CC6411" w:rsidRPr="00CC6411">
          <w:rPr>
            <w:rStyle w:val="CrossReference"/>
          </w:rPr>
          <w:t>Predefined Manufacturer Table</w:t>
        </w:r>
      </w:fldSimple>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r>
        <w:t>Sensor</w:t>
      </w:r>
      <w:r>
        <w:tab/>
        <w:t>A</w:t>
      </w:r>
      <w:r w:rsidR="001310CE" w:rsidRPr="00084655">
        <w:t xml:space="preserve"> </w:t>
      </w:r>
      <w:r w:rsidR="00E9540C">
        <w:t xml:space="preserve">description of a </w:t>
      </w:r>
      <w:r w:rsidR="001310CE" w:rsidRPr="00084655">
        <w:t>physical setup of sensors</w:t>
      </w:r>
      <w:r w:rsidR="00E9540C">
        <w:t xml:space="preserve"> or a model of a spectrophotometric instrument</w:t>
      </w:r>
      <w:r w:rsidR="00C670E2">
        <w:t xml:space="preserve"> (Also referred to as a “sensor type”</w:t>
      </w:r>
      <w:r w:rsidR="00E04BA1">
        <w:t>, “instrument type”</w:t>
      </w:r>
      <w:r w:rsidR="00C670E2">
        <w:t xml:space="preserve"> or “instrument model”.)</w:t>
      </w:r>
    </w:p>
    <w:p w:rsidR="00DC15DA" w:rsidRDefault="00DC15DA" w:rsidP="00E0577E">
      <w:pPr>
        <w:pStyle w:val="HangingIndent"/>
      </w:pPr>
      <w:r>
        <w:tab/>
      </w:r>
      <w:r w:rsidR="00E9540C">
        <w:t>Each sensor has a fixed</w:t>
      </w:r>
      <w:r w:rsidR="001310CE" w:rsidRPr="00084655">
        <w:t xml:space="preserve"> number of channels, average </w:t>
      </w:r>
      <w:r w:rsidR="00A93CFC">
        <w:t>wavelength and FWHM per channel</w:t>
      </w:r>
      <w:r w:rsidR="00F80E71">
        <w:t>,</w:t>
      </w:r>
      <w:r w:rsidR="00A93CFC">
        <w:t xml:space="preserve"> and</w:t>
      </w:r>
      <w:r w:rsidR="001310CE" w:rsidRPr="00084655">
        <w:t xml:space="preserve"> </w:t>
      </w:r>
      <w:r w:rsidR="00E9540C">
        <w:t xml:space="preserve">a </w:t>
      </w:r>
      <w:r w:rsidR="001310CE" w:rsidRPr="00084655">
        <w:t xml:space="preserve">sensor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Specchio has a standard set of Sensors already defined in its database. The table as released with this version of Specchio can be found in </w:t>
      </w:r>
      <w:fldSimple w:instr=" REF _Ref358389904 \r \h  \* MERGEFORMAT ">
        <w:r w:rsidR="00CC6411">
          <w:rPr>
            <w:rStyle w:val="CrossReference"/>
          </w:rPr>
          <w:t xml:space="preserve">Appendix C: </w:t>
        </w:r>
      </w:fldSimple>
      <w:fldSimple w:instr=" REF _Ref358389907 \h  \* MERGEFORMAT ">
        <w:r w:rsidR="00CC6411" w:rsidRPr="00CC6411">
          <w:rPr>
            <w:rStyle w:val="CrossReference"/>
          </w:rPr>
          <w:t>Predefined Sensor Table</w:t>
        </w:r>
      </w:fldSimple>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Type is assigned a</w:t>
      </w:r>
      <w:r w:rsidR="00E04BA1">
        <w:t xml:space="preserve"> unique</w:t>
      </w:r>
      <w:r w:rsidR="00E9540C">
        <w:t xml:space="preserve"> integer Sensor ID</w:t>
      </w:r>
      <w:r w:rsidR="00E04BA1">
        <w:t xml:space="preserve"> by Specchio</w:t>
      </w:r>
      <w:r w:rsidR="00E9540C">
        <w:t>.</w:t>
      </w:r>
    </w:p>
    <w:p w:rsidR="00DC15DA" w:rsidRDefault="001310CE" w:rsidP="00E9540C">
      <w:pPr>
        <w:pStyle w:val="HangingIndent"/>
      </w:pPr>
      <w:r w:rsidRPr="00084655">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sensor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 Calibration defines </w:t>
      </w:r>
      <w:r w:rsidR="00EF5480">
        <w:t>an updated</w:t>
      </w:r>
      <w:r w:rsidR="006B7D47">
        <w:t xml:space="preserve"> set of average wavelengths per channel.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164972"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3C0124" w:rsidRPr="00F650F0" w:rsidRDefault="003C0124">
                    <w:pPr>
                      <w:rPr>
                        <w:rStyle w:val="Strong"/>
                        <w:sz w:val="20"/>
                      </w:rPr>
                    </w:pPr>
                    <w:r w:rsidRPr="00F650F0">
                      <w:rPr>
                        <w:rStyle w:val="Strong"/>
                        <w:sz w:val="20"/>
                      </w:rPr>
                      <w:t>Calibration 1</w:t>
                    </w:r>
                  </w:p>
                </w:txbxContent>
              </v:textbox>
            </v:rect>
            <v:rect id="_x0000_s1091" style="position:absolute;left:8801;top:2877;width:1773;height:1428">
              <v:textbox>
                <w:txbxContent>
                  <w:p w:rsidR="003C0124" w:rsidRPr="00F650F0" w:rsidRDefault="003C0124">
                    <w:pPr>
                      <w:rPr>
                        <w:rStyle w:val="Strong"/>
                        <w:sz w:val="20"/>
                      </w:rPr>
                    </w:pPr>
                    <w:r w:rsidRPr="00F650F0">
                      <w:rPr>
                        <w:rStyle w:val="Strong"/>
                        <w:sz w:val="20"/>
                      </w:rPr>
                      <w:t>Calibration 2</w:t>
                    </w:r>
                  </w:p>
                </w:txbxContent>
              </v:textbox>
            </v:rect>
            <v:rect id="_x0000_s1087" style="position:absolute;left:6567;top:2050;width:1615;height:2076">
              <v:textbox>
                <w:txbxContent>
                  <w:p w:rsidR="003C0124" w:rsidRPr="00F650F0" w:rsidRDefault="003C0124">
                    <w:pPr>
                      <w:rPr>
                        <w:rStyle w:val="Strong"/>
                        <w:sz w:val="20"/>
                      </w:rPr>
                    </w:pPr>
                    <w:r w:rsidRPr="00F650F0">
                      <w:rPr>
                        <w:rStyle w:val="Strong"/>
                        <w:sz w:val="20"/>
                      </w:rPr>
                      <w:t>Instrument “Joe’s GER 3700”</w:t>
                    </w:r>
                  </w:p>
                  <w:p w:rsidR="003C0124" w:rsidRPr="00F650F0" w:rsidRDefault="003C0124">
                    <w:pPr>
                      <w:rPr>
                        <w:sz w:val="14"/>
                        <w:szCs w:val="18"/>
                        <w:lang w:val="en-AU"/>
                      </w:rPr>
                    </w:pPr>
                  </w:p>
                  <w:p w:rsidR="003C0124" w:rsidRDefault="003C0124">
                    <w:pPr>
                      <w:rPr>
                        <w:sz w:val="14"/>
                        <w:szCs w:val="18"/>
                        <w:lang w:val="en-AU"/>
                      </w:rPr>
                    </w:pPr>
                    <w:r>
                      <w:rPr>
                        <w:sz w:val="14"/>
                        <w:szCs w:val="18"/>
                        <w:lang w:val="en-AU"/>
                      </w:rPr>
                      <w:t>Instrument Number,</w:t>
                    </w:r>
                  </w:p>
                  <w:p w:rsidR="003C0124" w:rsidRPr="00F650F0" w:rsidRDefault="003C0124">
                    <w:pPr>
                      <w:rPr>
                        <w:sz w:val="14"/>
                        <w:szCs w:val="18"/>
                        <w:lang w:val="en-AU"/>
                      </w:rPr>
                    </w:pPr>
                    <w:r w:rsidRPr="00F650F0">
                      <w:rPr>
                        <w:sz w:val="14"/>
                        <w:szCs w:val="18"/>
                        <w:lang w:val="en-AU"/>
                      </w:rPr>
                      <w:t>Name,</w:t>
                    </w:r>
                  </w:p>
                  <w:p w:rsidR="003C0124" w:rsidRPr="00F650F0" w:rsidRDefault="003C0124">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3C0124" w:rsidRPr="00F650F0" w:rsidRDefault="003C0124">
                    <w:pPr>
                      <w:rPr>
                        <w:rStyle w:val="Strong"/>
                        <w:sz w:val="20"/>
                      </w:rPr>
                    </w:pPr>
                    <w:r w:rsidRPr="00F650F0">
                      <w:rPr>
                        <w:rStyle w:val="Strong"/>
                        <w:sz w:val="20"/>
                      </w:rPr>
                      <w:t>Sensor “GER 3700”</w:t>
                    </w:r>
                  </w:p>
                  <w:p w:rsidR="003C0124" w:rsidRPr="00F650F0" w:rsidRDefault="003C0124">
                    <w:pPr>
                      <w:rPr>
                        <w:sz w:val="14"/>
                        <w:szCs w:val="18"/>
                        <w:lang w:val="en-AU"/>
                      </w:rPr>
                    </w:pPr>
                  </w:p>
                  <w:p w:rsidR="003C0124" w:rsidRPr="00F650F0" w:rsidRDefault="003C0124">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3C0124" w:rsidRPr="00F650F0" w:rsidRDefault="003C0124">
                    <w:pPr>
                      <w:rPr>
                        <w:sz w:val="14"/>
                        <w:szCs w:val="18"/>
                        <w:lang w:val="en-AU"/>
                      </w:rPr>
                    </w:pPr>
                    <w:r w:rsidRPr="00F650F0">
                      <w:rPr>
                        <w:sz w:val="14"/>
                        <w:szCs w:val="18"/>
                        <w:lang w:val="en-AU"/>
                      </w:rPr>
                      <w:t>Description,</w:t>
                    </w:r>
                  </w:p>
                  <w:p w:rsidR="003C0124" w:rsidRPr="00F650F0" w:rsidRDefault="003C0124">
                    <w:pPr>
                      <w:rPr>
                        <w:sz w:val="14"/>
                        <w:szCs w:val="18"/>
                        <w:lang w:val="en-AU"/>
                      </w:rPr>
                    </w:pPr>
                    <w:r w:rsidRPr="00F650F0">
                      <w:rPr>
                        <w:sz w:val="14"/>
                        <w:szCs w:val="18"/>
                        <w:lang w:val="en-AU"/>
                      </w:rPr>
                      <w:t>Manufacturer ID,</w:t>
                    </w:r>
                  </w:p>
                  <w:p w:rsidR="003C0124" w:rsidRPr="00F650F0" w:rsidRDefault="003C0124">
                    <w:pPr>
                      <w:rPr>
                        <w:sz w:val="14"/>
                        <w:szCs w:val="18"/>
                        <w:lang w:val="en-AU"/>
                      </w:rPr>
                    </w:pPr>
                    <w:r w:rsidRPr="00F650F0">
                      <w:rPr>
                        <w:sz w:val="14"/>
                        <w:szCs w:val="18"/>
                        <w:lang w:val="en-AU"/>
                      </w:rPr>
                      <w:t>Type No,</w:t>
                    </w:r>
                  </w:p>
                  <w:p w:rsidR="003C0124" w:rsidRPr="00F650F0" w:rsidRDefault="003C0124">
                    <w:pPr>
                      <w:rPr>
                        <w:sz w:val="14"/>
                        <w:szCs w:val="18"/>
                        <w:lang w:val="en-AU"/>
                      </w:rPr>
                    </w:pPr>
                    <w:r w:rsidRPr="00F650F0">
                      <w:rPr>
                        <w:sz w:val="14"/>
                        <w:szCs w:val="18"/>
                        <w:lang w:val="en-AU"/>
                      </w:rPr>
                      <w:t>No of Bands,</w:t>
                    </w:r>
                  </w:p>
                  <w:p w:rsidR="003C0124" w:rsidRPr="00F650F0" w:rsidRDefault="003C0124">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3C0124" w:rsidRPr="00F650F0" w:rsidRDefault="003C0124">
                    <w:pPr>
                      <w:rPr>
                        <w:rStyle w:val="Strong"/>
                        <w:sz w:val="20"/>
                      </w:rPr>
                    </w:pPr>
                    <w:r w:rsidRPr="00F650F0">
                      <w:rPr>
                        <w:rStyle w:val="Strong"/>
                        <w:sz w:val="20"/>
                      </w:rPr>
                      <w:t>Calibration 3</w:t>
                    </w:r>
                  </w:p>
                  <w:p w:rsidR="003C0124" w:rsidRPr="00F650F0" w:rsidRDefault="003C0124">
                    <w:pPr>
                      <w:rPr>
                        <w:sz w:val="14"/>
                        <w:szCs w:val="18"/>
                        <w:lang w:val="en-AU"/>
                      </w:rPr>
                    </w:pPr>
                  </w:p>
                  <w:p w:rsidR="003C0124" w:rsidRPr="00F650F0" w:rsidRDefault="003C0124">
                    <w:pPr>
                      <w:rPr>
                        <w:sz w:val="14"/>
                        <w:szCs w:val="18"/>
                        <w:lang w:val="en-AU"/>
                      </w:rPr>
                    </w:pPr>
                    <w:r w:rsidRPr="00F650F0">
                      <w:rPr>
                        <w:sz w:val="14"/>
                        <w:szCs w:val="18"/>
                        <w:lang w:val="en-AU"/>
                      </w:rPr>
                      <w:t>Date,</w:t>
                    </w:r>
                  </w:p>
                  <w:p w:rsidR="003C0124" w:rsidRPr="00F650F0" w:rsidRDefault="003C0124">
                    <w:pPr>
                      <w:rPr>
                        <w:sz w:val="14"/>
                        <w:szCs w:val="18"/>
                        <w:lang w:val="en-AU"/>
                      </w:rPr>
                    </w:pPr>
                    <w:r w:rsidRPr="00F650F0">
                      <w:rPr>
                        <w:sz w:val="14"/>
                        <w:szCs w:val="18"/>
                        <w:lang w:val="en-AU"/>
                      </w:rPr>
                      <w:t>Calibration Number, Comments,</w:t>
                    </w:r>
                  </w:p>
                  <w:p w:rsidR="003C0124" w:rsidRPr="00F650F0" w:rsidRDefault="003C0124">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3C0124" w:rsidRPr="006B7D47" w:rsidRDefault="003C0124">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3C0124" w:rsidRPr="00F650F0" w:rsidRDefault="003C0124">
                    <w:pPr>
                      <w:rPr>
                        <w:rStyle w:val="Strong"/>
                        <w:sz w:val="20"/>
                      </w:rPr>
                    </w:pPr>
                    <w:r>
                      <w:rPr>
                        <w:rStyle w:val="Strong"/>
                        <w:sz w:val="20"/>
                      </w:rPr>
                      <w:t>Manufacturer</w:t>
                    </w:r>
                    <w:r w:rsidRPr="00F650F0">
                      <w:rPr>
                        <w:rStyle w:val="Strong"/>
                        <w:sz w:val="20"/>
                      </w:rPr>
                      <w:t xml:space="preserve"> “GER”</w:t>
                    </w:r>
                  </w:p>
                  <w:p w:rsidR="003C0124" w:rsidRPr="00F650F0" w:rsidRDefault="003C0124">
                    <w:pPr>
                      <w:rPr>
                        <w:sz w:val="14"/>
                        <w:szCs w:val="18"/>
                        <w:lang w:val="en-AU"/>
                      </w:rPr>
                    </w:pPr>
                  </w:p>
                  <w:p w:rsidR="003C0124" w:rsidRPr="00F650F0" w:rsidRDefault="003C0124">
                    <w:pPr>
                      <w:rPr>
                        <w:sz w:val="14"/>
                        <w:szCs w:val="18"/>
                        <w:lang w:val="en-AU"/>
                      </w:rPr>
                    </w:pPr>
                    <w:r w:rsidRPr="00F650F0">
                      <w:rPr>
                        <w:sz w:val="14"/>
                        <w:szCs w:val="18"/>
                        <w:lang w:val="en-AU"/>
                      </w:rPr>
                      <w:t>Manufacturer ID,</w:t>
                    </w:r>
                  </w:p>
                  <w:p w:rsidR="003C0124" w:rsidRDefault="003C0124" w:rsidP="00F650F0">
                    <w:pPr>
                      <w:rPr>
                        <w:sz w:val="14"/>
                        <w:szCs w:val="18"/>
                        <w:lang w:val="en-AU"/>
                      </w:rPr>
                    </w:pPr>
                    <w:r w:rsidRPr="00F650F0">
                      <w:rPr>
                        <w:sz w:val="14"/>
                        <w:szCs w:val="18"/>
                        <w:lang w:val="en-AU"/>
                      </w:rPr>
                      <w:t>Name,</w:t>
                    </w:r>
                    <w:r>
                      <w:rPr>
                        <w:sz w:val="14"/>
                        <w:szCs w:val="18"/>
                        <w:lang w:val="en-AU"/>
                      </w:rPr>
                      <w:br/>
                      <w:t>URL,</w:t>
                    </w:r>
                  </w:p>
                  <w:p w:rsidR="003C0124" w:rsidRPr="00F650F0" w:rsidRDefault="003C0124"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rPr>
          <w:ins w:id="130" w:author="Peter Roberts" w:date="2013-05-08T09:19:00Z"/>
        </w:rPr>
      </w:pPr>
      <w:ins w:id="131" w:author="Peter Roberts" w:date="2013-05-08T09:19:00Z">
        <w:r w:rsidRPr="00084655">
          <w:t xml:space="preserve">Figure </w:t>
        </w:r>
        <w:r w:rsidR="00164972">
          <w:fldChar w:fldCharType="begin"/>
        </w:r>
        <w:r>
          <w:instrText xml:space="preserve"> SEQ Figure \* ARABIC </w:instrText>
        </w:r>
        <w:r w:rsidR="00164972">
          <w:fldChar w:fldCharType="separate"/>
        </w:r>
      </w:ins>
      <w:r w:rsidR="00CC6411">
        <w:rPr>
          <w:noProof/>
        </w:rPr>
        <w:t>6</w:t>
      </w:r>
      <w:ins w:id="132" w:author="Peter Roberts" w:date="2013-05-08T09:19:00Z">
        <w:r w:rsidR="00164972">
          <w:fldChar w:fldCharType="end"/>
        </w:r>
        <w:r w:rsidRPr="00084655">
          <w:t xml:space="preserve">: </w:t>
        </w:r>
      </w:ins>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Consider the example 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defines the average wavelength per channel</w:t>
      </w:r>
      <w:r w:rsidR="00813A30">
        <w:t xml:space="preserve"> (or 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spectral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Content>
          <w:r w:rsidR="00164972">
            <w:fldChar w:fldCharType="begin"/>
          </w:r>
          <w:r w:rsidR="00E0577E">
            <w:rPr>
              <w:lang w:val="en-AU"/>
            </w:rPr>
            <w:instrText xml:space="preserve"> CITATION Hün07 \l 3081 </w:instrText>
          </w:r>
          <w:r w:rsidR="00164972">
            <w:fldChar w:fldCharType="separate"/>
          </w:r>
          <w:r w:rsidR="00CC6411" w:rsidRPr="00CC6411">
            <w:rPr>
              <w:noProof/>
              <w:lang w:val="en-AU"/>
            </w:rPr>
            <w:t>(Hüni &amp; Kneubühler, 2007)</w:t>
          </w:r>
          <w:r w:rsidR="00164972">
            <w:fldChar w:fldCharType="end"/>
          </w:r>
        </w:sdtContent>
      </w:sdt>
      <w:r w:rsidR="00A93CFC">
        <w:t>.</w:t>
      </w:r>
      <w:r w:rsidR="00E0577E">
        <w:t xml:space="preserve"> </w:t>
      </w:r>
    </w:p>
    <w:p w:rsidR="001310CE" w:rsidRDefault="00243D76" w:rsidP="00243D76">
      <w:pPr>
        <w:pStyle w:val="Note"/>
      </w:pPr>
      <w:r>
        <w:t>Note</w:t>
      </w:r>
      <w:r>
        <w:tab/>
      </w:r>
      <w:r w:rsidR="00C92BD0">
        <w:t>Changing</w:t>
      </w:r>
      <w:r w:rsidR="001310CE">
        <w:t xml:space="preserve"> the number of stored spectral bands based on user configurations (such as is possible with the new SVC HR-1024) </w:t>
      </w:r>
      <w:r w:rsidR="00C92BD0">
        <w:t>is</w:t>
      </w:r>
      <w:r w:rsidR="001310CE">
        <w:t xml:space="preserve"> not yet supported.</w:t>
      </w:r>
    </w:p>
    <w:p w:rsidR="003A363C" w:rsidRPr="00084655" w:rsidRDefault="003A363C" w:rsidP="003A363C">
      <w:pPr>
        <w:pStyle w:val="Heading2"/>
      </w:pPr>
      <w:bookmarkStart w:id="133" w:name="_Toc355280353"/>
      <w:bookmarkStart w:id="134" w:name="_Ref357161197"/>
      <w:bookmarkStart w:id="135" w:name="_Ref357161199"/>
      <w:bookmarkStart w:id="136" w:name="_Ref357583982"/>
      <w:bookmarkStart w:id="137" w:name="_Ref357583985"/>
      <w:bookmarkStart w:id="138" w:name="_Ref358132268"/>
      <w:bookmarkStart w:id="139" w:name="_Ref358132290"/>
      <w:bookmarkStart w:id="140" w:name="_Ref356491633"/>
      <w:bookmarkStart w:id="141" w:name="_Toc358395205"/>
      <w:r>
        <w:t>Supported Input Spectrum File Formats</w:t>
      </w:r>
      <w:bookmarkEnd w:id="133"/>
      <w:bookmarkEnd w:id="134"/>
      <w:bookmarkEnd w:id="135"/>
      <w:bookmarkEnd w:id="136"/>
      <w:bookmarkEnd w:id="137"/>
      <w:bookmarkEnd w:id="138"/>
      <w:bookmarkEnd w:id="139"/>
      <w:bookmarkEnd w:id="141"/>
    </w:p>
    <w:p w:rsidR="003A363C" w:rsidRDefault="003A363C" w:rsidP="003A363C">
      <w:pPr>
        <w:pStyle w:val="Body"/>
      </w:pPr>
      <w:r>
        <w:t>The following Spectrum file types are supported for loading into Specchio Campaigns.</w:t>
      </w:r>
    </w:p>
    <w:p w:rsidR="00502EC9" w:rsidRDefault="00502EC9" w:rsidP="003A363C">
      <w:pPr>
        <w:pStyle w:val="Body"/>
      </w:pPr>
      <w:r>
        <w:t>Each of the 14 file categories listed below is read by a separate file loader. Once the file type in a directory has been determined, the related file loader is activated and it reads all files in that directory. Therefore, you must not place the files of more than one file type in any input directory. Note that ASD Binary and ASD Indico 7 are different files types and cannot be mixed. Similarly, UniSpec and UniSpec SPU are different file types and cannot be mixed.</w:t>
      </w:r>
    </w:p>
    <w:p w:rsidR="003A363C" w:rsidRDefault="003A363C" w:rsidP="007D43F6">
      <w:pPr>
        <w:pStyle w:val="Heading3"/>
      </w:pPr>
      <w:bookmarkStart w:id="142" w:name="_Toc355280370"/>
      <w:bookmarkStart w:id="143" w:name="_Ref153795826"/>
      <w:bookmarkStart w:id="144" w:name="_Toc358395206"/>
      <w:r>
        <w:t>ASD Binary Files</w:t>
      </w:r>
      <w:bookmarkEnd w:id="142"/>
      <w:bookmarkEnd w:id="144"/>
    </w:p>
    <w:tbl>
      <w:tblPr>
        <w:tblStyle w:val="TableGrid"/>
        <w:tblW w:w="0" w:type="auto"/>
        <w:tblInd w:w="709" w:type="dxa"/>
        <w:tblLook w:val="04A0"/>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ASD FieldSpecPro</w:t>
            </w:r>
            <w:r>
              <w:t>/FS3 s</w:t>
            </w:r>
            <w:r w:rsidRPr="00084655">
              <w:t>pectroradiometer</w:t>
            </w:r>
            <w:r>
              <w:t>s</w:t>
            </w:r>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E04C7D" w:rsidRDefault="00E04C7D" w:rsidP="00E04C7D">
            <w:pPr>
              <w:pStyle w:val="Body"/>
              <w:ind w:left="0"/>
              <w:rPr>
                <w:lang w:val="en-US"/>
              </w:rPr>
            </w:pPr>
            <w:r>
              <w:t>Indico Version 7 files are read by a different file reader and so cannot be mixed in the same directory as ASD binary files.</w:t>
            </w:r>
          </w:p>
        </w:tc>
      </w:tr>
    </w:tbl>
    <w:p w:rsidR="00923E7C" w:rsidRDefault="00923E7C" w:rsidP="00923E7C">
      <w:pPr>
        <w:pStyle w:val="Note"/>
      </w:pPr>
      <w:bookmarkStart w:id="145" w:name="_Toc355280371"/>
      <w:r>
        <w:t>Note</w:t>
      </w:r>
      <w:r>
        <w:tab/>
        <w:t xml:space="preserve">ASD Calibration files should not be </w:t>
      </w:r>
      <w:r w:rsidR="0007482B">
        <w:t xml:space="preserve">loaded using Specchio’s Spectrum load functions. </w:t>
      </w:r>
      <w:r w:rsidR="007F7627">
        <w:t>While it is possible, the data they contain is not meaningful in Specchio’s context.</w:t>
      </w:r>
    </w:p>
    <w:p w:rsidR="00CB5B33" w:rsidRDefault="00CB5B33" w:rsidP="00CB5B33">
      <w:pPr>
        <w:pStyle w:val="Heading3"/>
        <w:numPr>
          <w:ilvl w:val="2"/>
          <w:numId w:val="25"/>
        </w:numPr>
      </w:pPr>
      <w:bookmarkStart w:id="146" w:name="_Toc358395207"/>
      <w:r>
        <w:t>ASD Indico Versio</w:t>
      </w:r>
      <w:r w:rsidR="00E04C7D">
        <w:t>n</w:t>
      </w:r>
      <w:r>
        <w:t xml:space="preserve"> 7 Files</w:t>
      </w:r>
      <w:bookmarkEnd w:id="146"/>
    </w:p>
    <w:tbl>
      <w:tblPr>
        <w:tblStyle w:val="TableGrid"/>
        <w:tblW w:w="0" w:type="auto"/>
        <w:tblInd w:w="709" w:type="dxa"/>
        <w:tblLook w:val="04A0"/>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r>
              <w:t>Indico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r>
              <w:t>Indico Version 7</w:t>
            </w:r>
          </w:p>
        </w:tc>
      </w:tr>
      <w:tr w:rsidR="00E04C7D" w:rsidTr="007F7627">
        <w:tc>
          <w:tcPr>
            <w:tcW w:w="1644" w:type="dxa"/>
          </w:tcPr>
          <w:p w:rsidR="00E04C7D" w:rsidRDefault="00E04C7D" w:rsidP="00CD2E77">
            <w:pPr>
              <w:pStyle w:val="Body"/>
              <w:ind w:left="0"/>
            </w:pPr>
            <w:r>
              <w:t>Comments</w:t>
            </w:r>
          </w:p>
        </w:tc>
        <w:tc>
          <w:tcPr>
            <w:tcW w:w="0" w:type="auto"/>
          </w:tcPr>
          <w:p w:rsidR="00E04C7D" w:rsidRDefault="00E04C7D" w:rsidP="00E04C7D">
            <w:pPr>
              <w:pStyle w:val="Body"/>
              <w:ind w:left="0"/>
              <w:rPr>
                <w:lang w:val="en-US"/>
              </w:rPr>
            </w:pPr>
            <w:r>
              <w:t>ASD Binary files are read by a different file reader and so cannot be mixed in the same directory as Indico 7 format files.</w:t>
            </w:r>
          </w:p>
        </w:tc>
      </w:tr>
    </w:tbl>
    <w:p w:rsidR="007F7627" w:rsidRDefault="007F7627" w:rsidP="007F7627">
      <w:pPr>
        <w:pStyle w:val="Note"/>
      </w:pPr>
      <w:r>
        <w:t>Note</w:t>
      </w:r>
      <w:r>
        <w:tab/>
        <w:t>ASD Calibration files should not be loaded using Specchio’s Spectrum load functions. While it is possible, the data they contain is not meaningful in Specchio’s context.</w:t>
      </w:r>
    </w:p>
    <w:p w:rsidR="003A363C" w:rsidRDefault="003A363C" w:rsidP="007D43F6">
      <w:pPr>
        <w:pStyle w:val="Heading3"/>
      </w:pPr>
      <w:bookmarkStart w:id="147" w:name="_Toc358395208"/>
      <w:r w:rsidRPr="00084655">
        <w:t>GER Signature Files</w:t>
      </w:r>
      <w:bookmarkEnd w:id="143"/>
      <w:bookmarkEnd w:id="145"/>
      <w:bookmarkEnd w:id="147"/>
    </w:p>
    <w:tbl>
      <w:tblPr>
        <w:tblStyle w:val="TableGrid"/>
        <w:tblW w:w="0" w:type="auto"/>
        <w:tblInd w:w="709" w:type="dxa"/>
        <w:tblLook w:val="04A0"/>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spectral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sub-directories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directory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directory</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rPr>
              <w:drawing>
                <wp:inline distT="0" distB="0" distL="0" distR="0">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48" w:name="_Ref153795734"/>
            <w:r w:rsidRPr="00084655">
              <w:t xml:space="preserve">Figure </w:t>
            </w:r>
            <w:fldSimple w:instr=" SEQ Figure \* ARABIC ">
              <w:r w:rsidR="00CC6411">
                <w:rPr>
                  <w:noProof/>
                </w:rPr>
                <w:t>7</w:t>
              </w:r>
            </w:fldSimple>
            <w:bookmarkEnd w:id="148"/>
            <w:r>
              <w:rPr>
                <w:noProof/>
              </w:rPr>
              <w:t xml:space="preserve">: </w:t>
            </w:r>
            <w:r w:rsidRPr="00084655">
              <w:t xml:space="preserve"> Automatically created hierarchies for GER files</w:t>
            </w:r>
          </w:p>
        </w:tc>
      </w:tr>
    </w:tbl>
    <w:p w:rsidR="003A363C" w:rsidRDefault="003A363C" w:rsidP="007D43F6">
      <w:pPr>
        <w:pStyle w:val="Heading3"/>
      </w:pPr>
      <w:bookmarkStart w:id="149" w:name="_Toc355280372"/>
      <w:bookmarkStart w:id="150" w:name="_Toc358395209"/>
      <w:r w:rsidRPr="00084655">
        <w:t>MFR OUT Files</w:t>
      </w:r>
      <w:bookmarkEnd w:id="149"/>
      <w:bookmarkEnd w:id="150"/>
    </w:p>
    <w:tbl>
      <w:tblPr>
        <w:tblStyle w:val="TableGrid"/>
        <w:tblW w:w="0" w:type="auto"/>
        <w:tblInd w:w="709" w:type="dxa"/>
        <w:tblLook w:val="04A0"/>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7F7627">
        <w:tc>
          <w:tcPr>
            <w:tcW w:w="1644" w:type="dxa"/>
          </w:tcPr>
          <w:p w:rsidR="006D42F9" w:rsidRDefault="006D42F9" w:rsidP="00A23C3C">
            <w:pPr>
              <w:pStyle w:val="Body"/>
              <w:ind w:left="0"/>
            </w:pPr>
            <w:r>
              <w:t>Comments</w:t>
            </w:r>
          </w:p>
        </w:tc>
        <w:tc>
          <w:tcPr>
            <w:tcW w:w="0" w:type="auto"/>
          </w:tcPr>
          <w:p w:rsidR="006D42F9" w:rsidRDefault="006D42F9" w:rsidP="006D42F9">
            <w:pPr>
              <w:pStyle w:val="TableText"/>
            </w:pPr>
            <w:r w:rsidRPr="00084655">
              <w:t>These files contain the capture time, the sun zenith angle and the spectral data for total, diffuse and direct irradiance.</w:t>
            </w:r>
            <w:r>
              <w:t xml:space="preserve"> </w:t>
            </w:r>
            <w:r w:rsidRPr="00084655">
              <w:t xml:space="preserve">The sun angle and the direct irradiance data are discarded and only the total </w:t>
            </w:r>
            <w:r>
              <w:t>and diffuse spectra are stored.</w:t>
            </w:r>
          </w:p>
          <w:p w:rsidR="00C670E2" w:rsidRPr="00084655" w:rsidRDefault="00C670E2" w:rsidP="00C670E2">
            <w:pPr>
              <w:pStyle w:val="TableText"/>
            </w:pPr>
            <w:r w:rsidRPr="00084655">
              <w:t xml:space="preserve">When </w:t>
            </w:r>
            <w:r>
              <w:t xml:space="preserve">read, two sub-directories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directory </w:t>
            </w:r>
            <w:r w:rsidRPr="00084655">
              <w:t>and</w:t>
            </w:r>
            <w:r>
              <w:t xml:space="preserve"> the diffuse</w:t>
            </w:r>
            <w:r w:rsidRPr="00084655">
              <w:t xml:space="preserve"> </w:t>
            </w:r>
            <w:r>
              <w:t xml:space="preserve">Spectrum’s name in the </w:t>
            </w:r>
            <w:r>
              <w:rPr>
                <w:rStyle w:val="GUIWord"/>
              </w:rPr>
              <w:t>diffuse</w:t>
            </w:r>
            <w:r>
              <w:t xml:space="preserve"> directory.</w:t>
            </w:r>
          </w:p>
          <w:p w:rsidR="006D42F9" w:rsidRPr="00084655" w:rsidRDefault="006D42F9" w:rsidP="006D42F9">
            <w:pPr>
              <w:pStyle w:val="FigureinTable"/>
            </w:pPr>
            <w:r>
              <w:rPr>
                <w:lang w:val="en-AU"/>
              </w:rPr>
              <w:drawing>
                <wp:inline distT="0" distB="0" distL="0" distR="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CB5B33">
            <w:pPr>
              <w:pStyle w:val="CaptioninTable"/>
            </w:pPr>
            <w:r w:rsidRPr="00084655">
              <w:t xml:space="preserve">Figure </w:t>
            </w:r>
            <w:fldSimple w:instr=" SEQ Figure \* ARABIC ">
              <w:r w:rsidR="00CC6411">
                <w:rPr>
                  <w:noProof/>
                </w:rPr>
                <w:t>8</w:t>
              </w:r>
            </w:fldSimple>
            <w:r w:rsidRPr="00084655">
              <w:t>: Automatically created total and diffuse hierarchies for MFR dat</w:t>
            </w:r>
            <w:r w:rsidR="00CB5B33">
              <w:t>a</w:t>
            </w:r>
          </w:p>
        </w:tc>
      </w:tr>
    </w:tbl>
    <w:p w:rsidR="003A363C" w:rsidRDefault="003A363C" w:rsidP="007D43F6">
      <w:pPr>
        <w:pStyle w:val="Heading3"/>
      </w:pPr>
      <w:bookmarkStart w:id="151" w:name="_Toc355280373"/>
      <w:bookmarkStart w:id="152" w:name="_Toc358395210"/>
      <w:r w:rsidRPr="00A7583F">
        <w:t>SVC HR-1024 Files</w:t>
      </w:r>
      <w:bookmarkEnd w:id="151"/>
      <w:bookmarkEnd w:id="152"/>
    </w:p>
    <w:tbl>
      <w:tblPr>
        <w:tblStyle w:val="TableGrid"/>
        <w:tblW w:w="0" w:type="auto"/>
        <w:tblInd w:w="709" w:type="dxa"/>
        <w:tblLook w:val="04A0"/>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fldSimple w:instr=" REF _Ref145054801 \h  \* MERGEFORMAT ">
              <w:r w:rsidR="00CC6411">
                <w:t xml:space="preserve">Figure </w:t>
              </w:r>
              <w:r w:rsidR="00CC6411">
                <w:rPr>
                  <w:noProof/>
                </w:rPr>
                <w:t>9</w:t>
              </w:r>
            </w:fldSimple>
            <w:r>
              <w:t>), setting up data links that connect the reflectance to the target radiance and connecting the target radiance to the reference radiance. If the instrument was set to acquire radiances only (i.e. no white reference taken), then no special structure will be created.</w:t>
            </w:r>
          </w:p>
          <w:p w:rsidR="006D42F9" w:rsidRDefault="006D42F9" w:rsidP="006D42F9">
            <w:pPr>
              <w:pStyle w:val="FigureinTable"/>
            </w:pPr>
            <w:r>
              <w:rPr>
                <w:lang w:val="en-AU"/>
              </w:rPr>
              <w:drawing>
                <wp:inline distT="0" distB="0" distL="0" distR="0">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53" w:name="_Ref145054801"/>
            <w:r>
              <w:t xml:space="preserve">Figure </w:t>
            </w:r>
            <w:fldSimple w:instr=" SEQ Figure \* ARABIC ">
              <w:r w:rsidR="00CC6411">
                <w:rPr>
                  <w:noProof/>
                </w:rPr>
                <w:t>9</w:t>
              </w:r>
            </w:fldSimple>
            <w:bookmarkEnd w:id="153"/>
            <w:r>
              <w:t>: Automatically generated hierarchy for HR-1024 files</w:t>
            </w:r>
          </w:p>
        </w:tc>
      </w:tr>
    </w:tbl>
    <w:p w:rsidR="003A363C" w:rsidRDefault="003A363C" w:rsidP="003A363C">
      <w:pPr>
        <w:pStyle w:val="Note"/>
      </w:pPr>
      <w:r w:rsidRPr="006F0D43">
        <w:t>Note</w:t>
      </w:r>
      <w:r>
        <w:tab/>
        <w:t xml:space="preserve">It is highly recommended to enter the instrument into the database and load a wavelengths calibration. The wavelengths between instruments differ quite a lot and the </w:t>
      </w:r>
      <w:r w:rsidR="00C670E2">
        <w:t>standard</w:t>
      </w:r>
      <w:r>
        <w:t xml:space="preserve"> sensor definition </w:t>
      </w:r>
      <w:r w:rsidR="007F7627">
        <w:t xml:space="preserve">pre-stored </w:t>
      </w:r>
      <w:r>
        <w:t>in SPECCHIO is only a poor representation of the real wavelengths.</w:t>
      </w:r>
    </w:p>
    <w:p w:rsidR="003A363C" w:rsidRDefault="003A363C" w:rsidP="003A363C">
      <w:pPr>
        <w:pStyle w:val="Body"/>
      </w:pPr>
      <w:r>
        <w:t>Examples of two valid files are given below:</w:t>
      </w:r>
    </w:p>
    <w:p w:rsidR="003A363C" w:rsidRPr="006F0D43" w:rsidRDefault="003A363C" w:rsidP="003A363C">
      <w:pPr>
        <w:pStyle w:val="Code"/>
      </w:pPr>
      <w:r w:rsidRPr="006F0D43">
        <w:t>/*** Spectra Vista HR-1024 ***/</w:t>
      </w:r>
    </w:p>
    <w:p w:rsidR="003A363C" w:rsidRPr="006F0D43" w:rsidRDefault="003A363C" w:rsidP="003A363C">
      <w:pPr>
        <w:pStyle w:val="Code"/>
      </w:pPr>
      <w:r w:rsidRPr="006F0D43">
        <w:t>name= \My Documents\HR1024_Data\HR.071710.0017.sig</w:t>
      </w:r>
    </w:p>
    <w:p w:rsidR="003A363C" w:rsidRPr="006F0D43" w:rsidRDefault="003A363C" w:rsidP="003A363C">
      <w:pPr>
        <w:pStyle w:val="Code"/>
      </w:pPr>
      <w:r w:rsidRPr="006F0D43">
        <w:t>instrument= HR: 0761008</w:t>
      </w:r>
    </w:p>
    <w:p w:rsidR="003A363C" w:rsidRPr="006F0D43" w:rsidRDefault="003A363C" w:rsidP="003A363C">
      <w:pPr>
        <w:pStyle w:val="Code"/>
      </w:pPr>
      <w:r w:rsidRPr="006F0D43">
        <w:t>integration= 2, 22, 20, 12, 50, 30</w:t>
      </w:r>
    </w:p>
    <w:p w:rsidR="003A363C" w:rsidRPr="006F0D43" w:rsidRDefault="003A363C" w:rsidP="003A363C">
      <w:pPr>
        <w:pStyle w:val="Code"/>
      </w:pPr>
      <w:r w:rsidRPr="006F0D43">
        <w:t>scan time=1, 1</w:t>
      </w:r>
    </w:p>
    <w:p w:rsidR="003A363C" w:rsidRPr="006F0D43" w:rsidRDefault="003A363C" w:rsidP="003A363C">
      <w:pPr>
        <w:pStyle w:val="Code"/>
      </w:pPr>
      <w:r w:rsidRPr="006F0D43">
        <w:t>optic= LENS14, LENS14</w:t>
      </w:r>
    </w:p>
    <w:p w:rsidR="003A363C" w:rsidRPr="006F0D43" w:rsidRDefault="003A363C" w:rsidP="003A363C">
      <w:pPr>
        <w:pStyle w:val="Code"/>
      </w:pPr>
      <w:r w:rsidRPr="006F0D43">
        <w:t>temp= 31.29, 0.41, -5.71, 31.53, 0.41, -5.77</w:t>
      </w:r>
    </w:p>
    <w:p w:rsidR="003A363C" w:rsidRPr="006F0D43" w:rsidRDefault="003A363C" w:rsidP="003A363C">
      <w:pPr>
        <w:pStyle w:val="Code"/>
      </w:pPr>
      <w:r w:rsidRPr="006F0D43">
        <w:t>battery= 7.7, 7.7</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7/18/10 9:47:09 AM, 7/18/10 9:47:31 AM</w:t>
      </w:r>
    </w:p>
    <w:p w:rsidR="003A363C" w:rsidRPr="006F0D43" w:rsidRDefault="003A363C" w:rsidP="003A363C">
      <w:pPr>
        <w:pStyle w:val="Code"/>
      </w:pPr>
      <w:r w:rsidRPr="006F0D43">
        <w:t>longitude= 11121.2335,W, 11121.2324,W</w:t>
      </w:r>
    </w:p>
    <w:p w:rsidR="003A363C" w:rsidRPr="006F0D43" w:rsidRDefault="003A363C" w:rsidP="003A363C">
      <w:pPr>
        <w:pStyle w:val="Code"/>
      </w:pPr>
      <w:r w:rsidRPr="006F0D43">
        <w:t>latitude= 5330.5955,N, 5330.5964,N</w:t>
      </w:r>
    </w:p>
    <w:p w:rsidR="003A363C" w:rsidRPr="006F0D43" w:rsidRDefault="003A363C" w:rsidP="003A363C">
      <w:pPr>
        <w:pStyle w:val="Code"/>
      </w:pPr>
      <w:r w:rsidRPr="006F0D43">
        <w:t>gpstime= 154336.000, 154356.000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344.2 56023.55 4381.86 7.82</w:t>
      </w:r>
    </w:p>
    <w:p w:rsidR="003A363C" w:rsidRPr="006F0D43" w:rsidRDefault="003A363C" w:rsidP="003A363C">
      <w:pPr>
        <w:pStyle w:val="Code"/>
      </w:pPr>
      <w:r w:rsidRPr="006F0D43">
        <w:t>345.8 54418.00 4186.00 7.69</w:t>
      </w:r>
    </w:p>
    <w:p w:rsidR="003A363C" w:rsidRPr="006F0D43" w:rsidRDefault="003A363C" w:rsidP="003A363C">
      <w:pPr>
        <w:pStyle w:val="Code"/>
      </w:pPr>
      <w:r w:rsidRPr="006F0D43">
        <w:t>347.3 56037.65 4365.57 7.79</w:t>
      </w:r>
    </w:p>
    <w:p w:rsidR="003A363C" w:rsidRPr="006F0D43" w:rsidRDefault="003A363C" w:rsidP="003A363C">
      <w:pPr>
        <w:pStyle w:val="Code"/>
      </w:pPr>
      <w:r w:rsidRPr="006F0D43">
        <w:t>348.9 59474.63 4568.75 7.68</w:t>
      </w:r>
    </w:p>
    <w:p w:rsidR="003A363C" w:rsidRPr="006F0D43" w:rsidRDefault="003A363C" w:rsidP="003A363C">
      <w:pPr>
        <w:pStyle w:val="Code"/>
      </w:pPr>
      <w:r>
        <w:t>…</w:t>
      </w:r>
    </w:p>
    <w:p w:rsidR="003A363C" w:rsidRDefault="003A363C" w:rsidP="003A363C">
      <w:pPr>
        <w:pStyle w:val="Body"/>
      </w:pPr>
    </w:p>
    <w:p w:rsidR="003A363C" w:rsidRPr="006F0D43" w:rsidRDefault="003A363C" w:rsidP="003A363C">
      <w:pPr>
        <w:pStyle w:val="Code"/>
      </w:pPr>
      <w:r w:rsidRPr="006F0D43">
        <w:t>/*** Spectra Vista SIG Data ***/</w:t>
      </w:r>
    </w:p>
    <w:p w:rsidR="003A363C" w:rsidRPr="006F0D43" w:rsidRDefault="003A363C" w:rsidP="003A363C">
      <w:pPr>
        <w:pStyle w:val="Code"/>
      </w:pPr>
      <w:r w:rsidRPr="006F0D43">
        <w:t>name= \My Documents\HR1024_Data\HR.080910.0010.sig</w:t>
      </w:r>
    </w:p>
    <w:p w:rsidR="003A363C" w:rsidRPr="006F0D43" w:rsidRDefault="003A363C" w:rsidP="003A363C">
      <w:pPr>
        <w:pStyle w:val="Code"/>
      </w:pPr>
      <w:r w:rsidRPr="006F0D43">
        <w:t>instrument= HR: 0971030</w:t>
      </w:r>
    </w:p>
    <w:p w:rsidR="003A363C" w:rsidRPr="006F0D43" w:rsidRDefault="003A363C" w:rsidP="003A363C">
      <w:pPr>
        <w:pStyle w:val="Code"/>
      </w:pPr>
      <w:r w:rsidRPr="006F0D43">
        <w:t>integration= 20, 19.2, 30, 200, 60, 30</w:t>
      </w:r>
    </w:p>
    <w:p w:rsidR="003A363C" w:rsidRPr="006F0D43" w:rsidRDefault="003A363C" w:rsidP="003A363C">
      <w:pPr>
        <w:pStyle w:val="Code"/>
      </w:pPr>
      <w:r w:rsidRPr="006F0D43">
        <w:t>scan time= 3, 3</w:t>
      </w:r>
    </w:p>
    <w:p w:rsidR="003A363C" w:rsidRPr="006F0D43" w:rsidRDefault="003A363C" w:rsidP="003A363C">
      <w:pPr>
        <w:pStyle w:val="Code"/>
      </w:pPr>
      <w:r w:rsidRPr="006F0D43">
        <w:t>scan settings= AD, AI, AD, AI</w:t>
      </w:r>
    </w:p>
    <w:p w:rsidR="003A363C" w:rsidRPr="006F0D43" w:rsidRDefault="003A363C" w:rsidP="003A363C">
      <w:pPr>
        <w:pStyle w:val="Code"/>
      </w:pPr>
      <w:r w:rsidRPr="006F0D43">
        <w:t>external data set1= 8224, 8224, 8224, 8224, 8224, 8224, 8224, 8224, 8224, 8224, 8224, 8224, 8224, 8224, 8224, 8224</w:t>
      </w:r>
    </w:p>
    <w:p w:rsidR="003A363C" w:rsidRPr="006F0D43" w:rsidRDefault="003A363C" w:rsidP="003A363C">
      <w:pPr>
        <w:pStyle w:val="Code"/>
      </w:pPr>
      <w:r w:rsidRPr="006F0D43">
        <w:t>external data set2= 8224, 8224, 8224, 8224, 8224, 8224, 8224, 8224, 8224, 8224, 8224, 8224, 8224, 8224, 8224, 8224</w:t>
      </w:r>
    </w:p>
    <w:p w:rsidR="003A363C" w:rsidRPr="006F0D43" w:rsidRDefault="003A363C" w:rsidP="003A363C">
      <w:pPr>
        <w:pStyle w:val="Code"/>
      </w:pPr>
      <w:r w:rsidRPr="006F0D43">
        <w:t>external data dark= 0,0,0,0,0,0,0,0</w:t>
      </w:r>
    </w:p>
    <w:p w:rsidR="003A363C" w:rsidRPr="006F0D43" w:rsidRDefault="003A363C" w:rsidP="003A363C">
      <w:pPr>
        <w:pStyle w:val="Code"/>
      </w:pPr>
      <w:r w:rsidRPr="006F0D43">
        <w:t>external data mask= 0</w:t>
      </w:r>
    </w:p>
    <w:p w:rsidR="003A363C" w:rsidRPr="006F0D43" w:rsidRDefault="003A363C" w:rsidP="003A363C">
      <w:pPr>
        <w:pStyle w:val="Code"/>
      </w:pPr>
      <w:r w:rsidRPr="006F0D43">
        <w:t>optic= LENS 4, LENS 4</w:t>
      </w:r>
    </w:p>
    <w:p w:rsidR="003A363C" w:rsidRPr="006F0D43" w:rsidRDefault="003A363C" w:rsidP="003A363C">
      <w:pPr>
        <w:pStyle w:val="Code"/>
      </w:pPr>
      <w:r w:rsidRPr="006F0D43">
        <w:t>temp= 36.21, 9.08, -5.30, 36.45, 9.08, -5.37</w:t>
      </w:r>
    </w:p>
    <w:p w:rsidR="003A363C" w:rsidRPr="006F0D43" w:rsidRDefault="003A363C" w:rsidP="003A363C">
      <w:pPr>
        <w:pStyle w:val="Code"/>
      </w:pPr>
      <w:r w:rsidRPr="006F0D43">
        <w:t>battery= 7.5, 7.4</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8/9/10 10:49:47 AM, 8/9/10 10:52:36 AM</w:t>
      </w:r>
    </w:p>
    <w:p w:rsidR="003A363C" w:rsidRPr="006F0D43" w:rsidRDefault="003A363C" w:rsidP="003A363C">
      <w:pPr>
        <w:pStyle w:val="Code"/>
      </w:pPr>
      <w:r w:rsidRPr="006F0D43">
        <w:t>longitude= 01116.9879,E, 01116.9933,E</w:t>
      </w:r>
    </w:p>
    <w:p w:rsidR="003A363C" w:rsidRPr="006F0D43" w:rsidRDefault="003A363C" w:rsidP="003A363C">
      <w:pPr>
        <w:pStyle w:val="Code"/>
      </w:pPr>
      <w:r w:rsidRPr="006F0D43">
        <w:t>latitude= 4806.4988,N, 4806.5075,N</w:t>
      </w:r>
    </w:p>
    <w:p w:rsidR="003A363C" w:rsidRPr="006F0D43" w:rsidRDefault="003A363C" w:rsidP="003A363C">
      <w:pPr>
        <w:pStyle w:val="Code"/>
      </w:pPr>
      <w:r w:rsidRPr="006F0D43">
        <w:t>gpstime= 084748.000, 085034.000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350.6 127369.73 4658.17 3.66</w:t>
      </w:r>
    </w:p>
    <w:p w:rsidR="003A363C" w:rsidRPr="006F0D43" w:rsidRDefault="003A363C" w:rsidP="003A363C">
      <w:pPr>
        <w:pStyle w:val="Code"/>
      </w:pPr>
      <w:r w:rsidRPr="006F0D43">
        <w:t>352.1 130962.30 4815.39 3.68</w:t>
      </w:r>
    </w:p>
    <w:p w:rsidR="003A363C" w:rsidRPr="006F0D43" w:rsidRDefault="003A363C" w:rsidP="003A363C">
      <w:pPr>
        <w:pStyle w:val="Code"/>
      </w:pPr>
      <w:r w:rsidRPr="006F0D43">
        <w:t>353.7 132239.65 4916.35 3.72</w:t>
      </w:r>
    </w:p>
    <w:p w:rsidR="003A363C" w:rsidRPr="006F0D43" w:rsidRDefault="003A363C" w:rsidP="003A363C">
      <w:pPr>
        <w:pStyle w:val="Code"/>
      </w:pPr>
      <w:r w:rsidRPr="006F0D43">
        <w:t>355.3 128726.40 4836.48 3.76</w:t>
      </w:r>
    </w:p>
    <w:p w:rsidR="003A363C" w:rsidRPr="006F0D43" w:rsidRDefault="003A363C" w:rsidP="003A363C">
      <w:pPr>
        <w:pStyle w:val="Code"/>
      </w:pPr>
      <w:r w:rsidRPr="006F0D43">
        <w:t>356.8 124030.10 4677.99 3.77</w:t>
      </w:r>
    </w:p>
    <w:p w:rsidR="003A363C" w:rsidRPr="006F0D43" w:rsidRDefault="003A363C" w:rsidP="003A363C">
      <w:pPr>
        <w:pStyle w:val="Code"/>
      </w:pPr>
      <w:r w:rsidRPr="006F0D43">
        <w:t>358.4 123421.08 4677.13 3.79</w:t>
      </w:r>
    </w:p>
    <w:p w:rsidR="003A363C" w:rsidRPr="006F0D43" w:rsidRDefault="003A363C" w:rsidP="003A363C">
      <w:pPr>
        <w:pStyle w:val="Code"/>
      </w:pPr>
      <w:r w:rsidRPr="006F0D43">
        <w:t>359.9 130810.10 4966.42 3.80</w:t>
      </w:r>
    </w:p>
    <w:p w:rsidR="003A363C" w:rsidRPr="006F0D43" w:rsidRDefault="003A363C" w:rsidP="003A363C">
      <w:pPr>
        <w:pStyle w:val="Code"/>
      </w:pPr>
      <w:r w:rsidRPr="006F0D43">
        <w:t>…</w:t>
      </w:r>
    </w:p>
    <w:p w:rsidR="003A363C" w:rsidRDefault="003A363C" w:rsidP="007D43F6">
      <w:pPr>
        <w:pStyle w:val="Heading3"/>
      </w:pPr>
      <w:bookmarkStart w:id="154" w:name="_Toc355280374"/>
      <w:bookmarkStart w:id="155" w:name="_Toc358395211"/>
      <w:r>
        <w:t>Apogee Files</w:t>
      </w:r>
      <w:bookmarkEnd w:id="154"/>
      <w:bookmarkEnd w:id="155"/>
    </w:p>
    <w:tbl>
      <w:tblPr>
        <w:tblStyle w:val="TableGrid"/>
        <w:tblW w:w="0" w:type="auto"/>
        <w:tblInd w:w="709" w:type="dxa"/>
        <w:tblLook w:val="04A0"/>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t>Comments</w:t>
            </w:r>
          </w:p>
        </w:tc>
        <w:tc>
          <w:tcPr>
            <w:tcW w:w="0" w:type="auto"/>
          </w:tcPr>
          <w:p w:rsidR="00CB1FEC" w:rsidRDefault="009F0545" w:rsidP="00A23C3C">
            <w:pPr>
              <w:pStyle w:val="TableText"/>
              <w:rPr>
                <w:lang w:val="en-US"/>
              </w:rPr>
            </w:pPr>
            <w:r>
              <w:t>The Specchio Apogee file loader was added to Specchio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6F0D43" w:rsidRDefault="003A363C" w:rsidP="003A363C">
      <w:pPr>
        <w:pStyle w:val="CodeSmall"/>
      </w:pPr>
      <w:r w:rsidRPr="006F0D43">
        <w:t>" File: cachimbalito2\p5_2.TRM</w:t>
      </w:r>
    </w:p>
    <w:p w:rsidR="003A363C" w:rsidRPr="002100B4" w:rsidRDefault="003A363C" w:rsidP="003A363C">
      <w:pPr>
        <w:pStyle w:val="CodeSmall"/>
      </w:pPr>
      <w:r w:rsidRPr="002100B4">
        <w:t xml:space="preserve">" TRANS-&gt;  Wave:733.53nm  Pix:1050  Val: 25.767  Time:23ms  Avg:7  Sm:0  Sg:0  Tc:on  Xt:1  Ch:1 </w:t>
      </w:r>
    </w:p>
    <w:p w:rsidR="003A363C" w:rsidRPr="006F0D43" w:rsidRDefault="003A363C" w:rsidP="003A363C">
      <w:pPr>
        <w:pStyle w:val="CodeSmall"/>
      </w:pPr>
      <w:r w:rsidRPr="006F0D43">
        <w:t xml:space="preserve"> 400.00  1.102E+000</w:t>
      </w:r>
    </w:p>
    <w:p w:rsidR="003A363C" w:rsidRPr="006F0D43" w:rsidRDefault="003A363C" w:rsidP="003A363C">
      <w:pPr>
        <w:pStyle w:val="CodeSmall"/>
      </w:pPr>
      <w:r w:rsidRPr="006F0D43">
        <w:t xml:space="preserve"> 400.50  1.131E+000</w:t>
      </w:r>
    </w:p>
    <w:p w:rsidR="003A363C" w:rsidRPr="006F0D43" w:rsidRDefault="003A363C" w:rsidP="003A363C">
      <w:pPr>
        <w:pStyle w:val="CodeSmall"/>
      </w:pPr>
      <w:r w:rsidRPr="006F0D43">
        <w:t xml:space="preserve"> 401.00  1.205E+000</w:t>
      </w:r>
    </w:p>
    <w:p w:rsidR="003A363C" w:rsidRPr="006F0D43" w:rsidRDefault="003A363C" w:rsidP="003A363C">
      <w:pPr>
        <w:pStyle w:val="CodeSmall"/>
      </w:pPr>
      <w:r w:rsidRPr="006F0D43">
        <w:t xml:space="preserve"> 401.50  1.257E+000</w:t>
      </w:r>
    </w:p>
    <w:p w:rsidR="003A363C" w:rsidRPr="006F0D43" w:rsidRDefault="003A363C" w:rsidP="003A363C">
      <w:pPr>
        <w:pStyle w:val="CodeSmall"/>
      </w:pPr>
      <w:r w:rsidRPr="006F0D43">
        <w:t xml:space="preserve"> 402.00  1.260E+000</w:t>
      </w:r>
    </w:p>
    <w:p w:rsidR="003A363C" w:rsidRPr="006F0D43" w:rsidRDefault="003A363C" w:rsidP="003A363C">
      <w:pPr>
        <w:pStyle w:val="CodeSmall"/>
      </w:pPr>
      <w:r w:rsidRPr="006F0D43">
        <w:t xml:space="preserve"> 402.50  1.336E+000</w:t>
      </w:r>
    </w:p>
    <w:p w:rsidR="003A363C" w:rsidRPr="006F0D43" w:rsidRDefault="003A363C" w:rsidP="003A363C">
      <w:pPr>
        <w:pStyle w:val="CodeSmall"/>
      </w:pPr>
      <w:r w:rsidRPr="006F0D43">
        <w:t xml:space="preserve"> 403.00  1.341E+000</w:t>
      </w:r>
    </w:p>
    <w:p w:rsidR="003A363C" w:rsidRPr="006F0D43" w:rsidRDefault="003A363C" w:rsidP="003A363C">
      <w:pPr>
        <w:pStyle w:val="CodeSmall"/>
      </w:pPr>
      <w:r w:rsidRPr="006F0D43">
        <w:t xml:space="preserve"> 403.50  1.418E+000</w:t>
      </w:r>
    </w:p>
    <w:p w:rsidR="003A363C" w:rsidRPr="006F0D43" w:rsidRDefault="003A363C" w:rsidP="003A363C">
      <w:pPr>
        <w:pStyle w:val="CodeSmall"/>
      </w:pPr>
      <w:r w:rsidRPr="006F0D43">
        <w:t xml:space="preserve"> 404.00  1.451E+000</w:t>
      </w:r>
    </w:p>
    <w:p w:rsidR="003A363C" w:rsidRPr="006F0D43" w:rsidRDefault="003A363C" w:rsidP="003A363C">
      <w:pPr>
        <w:pStyle w:val="CodeSmall"/>
      </w:pPr>
      <w:r w:rsidRPr="006F0D43">
        <w:t xml:space="preserve"> 404.50  1.444E+000</w:t>
      </w:r>
    </w:p>
    <w:p w:rsidR="003A363C" w:rsidRPr="006F0D43" w:rsidRDefault="003A363C" w:rsidP="003A363C">
      <w:pPr>
        <w:pStyle w:val="CodeSmall"/>
      </w:pPr>
      <w:r w:rsidRPr="006F0D43">
        <w:t xml:space="preserve"> 405.00  1.488E+000</w:t>
      </w:r>
    </w:p>
    <w:p w:rsidR="003A363C" w:rsidRPr="006F0D43" w:rsidRDefault="003A363C" w:rsidP="003A363C">
      <w:pPr>
        <w:pStyle w:val="CodeSmall"/>
      </w:pPr>
      <w:r w:rsidRPr="006F0D43">
        <w:t>…</w:t>
      </w:r>
    </w:p>
    <w:p w:rsidR="003A363C" w:rsidRPr="00084655" w:rsidRDefault="003A363C" w:rsidP="007D43F6">
      <w:pPr>
        <w:pStyle w:val="Heading3"/>
      </w:pPr>
      <w:bookmarkStart w:id="156" w:name="_Ref355167308"/>
      <w:bookmarkStart w:id="157" w:name="_Ref355167311"/>
      <w:bookmarkStart w:id="158" w:name="_Toc355280375"/>
      <w:bookmarkStart w:id="159" w:name="_Toc358395212"/>
      <w:r w:rsidRPr="00084655">
        <w:t>ENVI Spectral Library Files</w:t>
      </w:r>
      <w:bookmarkEnd w:id="156"/>
      <w:bookmarkEnd w:id="157"/>
      <w:bookmarkEnd w:id="158"/>
      <w:bookmarkEnd w:id="159"/>
    </w:p>
    <w:tbl>
      <w:tblPr>
        <w:tblStyle w:val="TableGrid"/>
        <w:tblW w:w="0" w:type="auto"/>
        <w:tblInd w:w="709" w:type="dxa"/>
        <w:tblLook w:val="04A0"/>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r>
              <w:t>Exelis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CB5B33">
              <w:rPr>
                <w:rStyle w:val="CodeChar"/>
              </w:rPr>
              <w:t>.hdr</w:t>
            </w:r>
            <w:r w:rsidR="00CB5B33">
              <w:t xml:space="preserve"> file in the directory. Each </w:t>
            </w:r>
            <w:r w:rsidR="00CB5B33" w:rsidRPr="00CB5B33">
              <w:rPr>
                <w:rStyle w:val="CodeChar"/>
              </w:rPr>
              <w:t>.hdr</w:t>
            </w:r>
            <w:r w:rsidR="00CB5B33">
              <w:t xml:space="preserve"> file refers to </w:t>
            </w:r>
            <w:r w:rsidR="00C670E2">
              <w:t xml:space="preserve">either </w:t>
            </w:r>
            <w:r w:rsidR="00CB5B33">
              <w:t xml:space="preserve">an </w:t>
            </w:r>
            <w:r w:rsidR="00C670E2" w:rsidRPr="00CB5B33">
              <w:rPr>
                <w:rStyle w:val="CodeChar"/>
              </w:rPr>
              <w:t>.slb</w:t>
            </w:r>
            <w:r w:rsidR="00C670E2">
              <w:t xml:space="preserve"> or </w:t>
            </w:r>
            <w:r w:rsidR="00C670E2" w:rsidRPr="00CB5B33">
              <w:rPr>
                <w:rStyle w:val="CodeChar"/>
              </w:rPr>
              <w:t>.sli</w:t>
            </w:r>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r w:rsidRPr="00851208">
              <w:t>my_spectra.hdr</w:t>
            </w:r>
          </w:p>
          <w:p w:rsidR="00CB1FEC" w:rsidRPr="00851208" w:rsidRDefault="00CB1FEC" w:rsidP="00CB1FEC">
            <w:pPr>
              <w:pStyle w:val="CodeinTable"/>
            </w:pPr>
            <w:r w:rsidRPr="00851208">
              <w:t>my_spectra.slb</w:t>
            </w:r>
          </w:p>
          <w:p w:rsidR="00CB5B33" w:rsidRDefault="00CB5B33" w:rsidP="00CB5B33">
            <w:pPr>
              <w:pStyle w:val="TableText"/>
            </w:pPr>
            <w:r>
              <w:t>or</w:t>
            </w:r>
          </w:p>
          <w:p w:rsidR="00CB5B33" w:rsidRPr="00851208" w:rsidRDefault="00CB5B33" w:rsidP="00CB5B33">
            <w:pPr>
              <w:pStyle w:val="CodeinTable"/>
            </w:pPr>
            <w:r w:rsidRPr="00851208">
              <w:t>my_spectra.hdr</w:t>
            </w:r>
          </w:p>
          <w:p w:rsidR="00CB5B33" w:rsidRPr="00851208" w:rsidRDefault="00CB5B33" w:rsidP="00CB5B33">
            <w:pPr>
              <w:pStyle w:val="CodeinTable"/>
            </w:pPr>
            <w:r>
              <w:t>my_spectra.sli</w:t>
            </w:r>
          </w:p>
          <w:p w:rsidR="007F7627" w:rsidRDefault="007F7627" w:rsidP="00502EC9">
            <w:pPr>
              <w:pStyle w:val="TableText"/>
            </w:pPr>
            <w:r>
              <w:t xml:space="preserve">Both </w:t>
            </w:r>
            <w:r w:rsidRPr="007F7627">
              <w:rPr>
                <w:rStyle w:val="CodeChar"/>
              </w:rPr>
              <w:t>.slb</w:t>
            </w:r>
            <w:r>
              <w:t xml:space="preserve"> and </w:t>
            </w:r>
            <w:r w:rsidRPr="007F7627">
              <w:rPr>
                <w:rStyle w:val="CodeChar"/>
              </w:rPr>
              <w:t>.sli</w:t>
            </w:r>
            <w:r>
              <w:t xml:space="preserve"> files can be mixed in the one sub-directory.</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ENVI Hdr</w:t>
            </w:r>
            <w:r w:rsidR="00CB1FEC" w:rsidRPr="00084655">
              <w:t>.</w:t>
            </w:r>
          </w:p>
          <w:p w:rsidR="009F0545" w:rsidRPr="00CB1FEC" w:rsidRDefault="009F0545" w:rsidP="009F0545">
            <w:pPr>
              <w:pStyle w:val="TableText"/>
            </w:pPr>
            <w:r>
              <w:t>T</w:t>
            </w:r>
            <w:r w:rsidRPr="00084655">
              <w:t>he sensor definition</w:t>
            </w:r>
            <w:r>
              <w:t xml:space="preserve"> (i.e. central wavelengths)</w:t>
            </w:r>
            <w:r w:rsidRPr="00084655">
              <w:t xml:space="preserve"> is not read from the ENVI header file</w:t>
            </w:r>
            <w:r>
              <w:t>.</w:t>
            </w:r>
          </w:p>
        </w:tc>
      </w:tr>
    </w:tbl>
    <w:p w:rsidR="003A363C" w:rsidRDefault="003A363C" w:rsidP="007D43F6">
      <w:pPr>
        <w:pStyle w:val="Heading3"/>
      </w:pPr>
      <w:bookmarkStart w:id="160" w:name="_Toc355280376"/>
      <w:bookmarkStart w:id="161" w:name="_Ref356813987"/>
      <w:bookmarkStart w:id="162" w:name="_Ref356813989"/>
      <w:bookmarkStart w:id="163" w:name="_Toc358395213"/>
      <w:r>
        <w:t>Ocean Optics SpectraSuite Data Files</w:t>
      </w:r>
      <w:bookmarkEnd w:id="160"/>
      <w:bookmarkEnd w:id="161"/>
      <w:bookmarkEnd w:id="162"/>
      <w:bookmarkEnd w:id="163"/>
    </w:p>
    <w:tbl>
      <w:tblPr>
        <w:tblStyle w:val="TableGrid"/>
        <w:tblW w:w="0" w:type="auto"/>
        <w:tblInd w:w="709" w:type="dxa"/>
        <w:tblLook w:val="04A0"/>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3D4CCB">
              <w:rPr>
                <w:rStyle w:val="CodeChar"/>
              </w:rPr>
              <w:t>.csv</w:t>
            </w:r>
            <w:r>
              <w:t>, although the files are not comma separated.</w:t>
            </w:r>
          </w:p>
        </w:tc>
      </w:tr>
    </w:tbl>
    <w:p w:rsidR="003A363C" w:rsidRDefault="00B61E92" w:rsidP="007D43F6">
      <w:pPr>
        <w:pStyle w:val="HeadingSubUnnumbered"/>
      </w:pPr>
      <w:r>
        <w:t>Example file</w:t>
      </w:r>
    </w:p>
    <w:p w:rsidR="003A363C" w:rsidRPr="00851208" w:rsidRDefault="003A363C" w:rsidP="003A363C">
      <w:pPr>
        <w:pStyle w:val="Code"/>
      </w:pPr>
      <w:r w:rsidRPr="00851208">
        <w:t>SpectraSuite Data File</w:t>
      </w:r>
    </w:p>
    <w:p w:rsidR="003A363C" w:rsidRPr="00851208" w:rsidRDefault="003A363C" w:rsidP="003A363C">
      <w:pPr>
        <w:pStyle w:val="Code"/>
      </w:pPr>
      <w:r w:rsidRPr="00851208">
        <w:t>++++++++++++++++++++++++++++++++++++</w:t>
      </w:r>
    </w:p>
    <w:p w:rsidR="003A363C" w:rsidRPr="00851208" w:rsidRDefault="003A363C" w:rsidP="003A363C">
      <w:pPr>
        <w:pStyle w:val="Code"/>
      </w:pPr>
      <w:r w:rsidRPr="00851208">
        <w:t>Date: Wed Sep 15 19:14:15 CEST 2010</w:t>
      </w:r>
    </w:p>
    <w:p w:rsidR="003A363C" w:rsidRPr="00851208" w:rsidRDefault="003A363C" w:rsidP="003A363C">
      <w:pPr>
        <w:pStyle w:val="Code"/>
      </w:pPr>
      <w:r w:rsidRPr="00851208">
        <w:t>User: telerilevamento</w:t>
      </w:r>
    </w:p>
    <w:p w:rsidR="003A363C" w:rsidRPr="00851208" w:rsidRDefault="003A363C" w:rsidP="003A363C">
      <w:pPr>
        <w:pStyle w:val="Code"/>
      </w:pPr>
      <w:r w:rsidRPr="00851208">
        <w:t>Dark Spectrum Present: No</w:t>
      </w:r>
    </w:p>
    <w:p w:rsidR="003A363C" w:rsidRPr="00851208" w:rsidRDefault="003A363C" w:rsidP="003A363C">
      <w:pPr>
        <w:pStyle w:val="Code"/>
      </w:pPr>
      <w:r w:rsidRPr="00851208">
        <w:t>Reference Spectrum Present: No</w:t>
      </w:r>
    </w:p>
    <w:p w:rsidR="003A363C" w:rsidRPr="00851208" w:rsidRDefault="003A363C" w:rsidP="003A363C">
      <w:pPr>
        <w:pStyle w:val="Code"/>
      </w:pPr>
      <w:r w:rsidRPr="00851208">
        <w:t>Number of Sampled Component Spectra: 1</w:t>
      </w:r>
    </w:p>
    <w:p w:rsidR="003A363C" w:rsidRPr="00851208" w:rsidRDefault="003A363C" w:rsidP="003A363C">
      <w:pPr>
        <w:pStyle w:val="Code"/>
      </w:pPr>
      <w:r w:rsidRPr="00851208">
        <w:t>Spectrometers: HR4C1076</w:t>
      </w:r>
    </w:p>
    <w:p w:rsidR="003A363C" w:rsidRPr="00851208" w:rsidRDefault="003A363C" w:rsidP="003A363C">
      <w:pPr>
        <w:pStyle w:val="Code"/>
      </w:pPr>
      <w:r w:rsidRPr="00851208">
        <w:t>Integration Time (usec): 1000000 (HR4C1076)</w:t>
      </w:r>
    </w:p>
    <w:p w:rsidR="003A363C" w:rsidRPr="00851208" w:rsidRDefault="003A363C" w:rsidP="003A363C">
      <w:pPr>
        <w:pStyle w:val="Code"/>
      </w:pPr>
      <w:r w:rsidRPr="00851208">
        <w:t>Spectra Averaged: 10 (HR4C1076)</w:t>
      </w:r>
    </w:p>
    <w:p w:rsidR="003A363C" w:rsidRPr="00851208" w:rsidRDefault="003A363C" w:rsidP="003A363C">
      <w:pPr>
        <w:pStyle w:val="Code"/>
      </w:pPr>
      <w:r w:rsidRPr="00851208">
        <w:t>Boxcar Smoothing: 0 (HR4C1076)</w:t>
      </w:r>
    </w:p>
    <w:p w:rsidR="003A363C" w:rsidRPr="00851208" w:rsidRDefault="003A363C" w:rsidP="003A363C">
      <w:pPr>
        <w:pStyle w:val="Code"/>
      </w:pPr>
      <w:r w:rsidRPr="00851208">
        <w:t>Correct for Electrical Dark: No (HR4C1076)</w:t>
      </w:r>
    </w:p>
    <w:p w:rsidR="003A363C" w:rsidRPr="00851208" w:rsidRDefault="003A363C" w:rsidP="003A363C">
      <w:pPr>
        <w:pStyle w:val="Code"/>
      </w:pPr>
      <w:r w:rsidRPr="00851208">
        <w:t>Strobe/Lamp Enabled: No (HR4C1076)</w:t>
      </w:r>
    </w:p>
    <w:p w:rsidR="003A363C" w:rsidRPr="00851208" w:rsidRDefault="003A363C" w:rsidP="003A363C">
      <w:pPr>
        <w:pStyle w:val="Code"/>
      </w:pPr>
      <w:r w:rsidRPr="00851208">
        <w:t>Correct for Detector Non-linearity: No (HR4C1076)</w:t>
      </w:r>
    </w:p>
    <w:p w:rsidR="003A363C" w:rsidRPr="00851208" w:rsidRDefault="003A363C" w:rsidP="003A363C">
      <w:pPr>
        <w:pStyle w:val="Code"/>
      </w:pPr>
      <w:r w:rsidRPr="00851208">
        <w:t>Correct for Stray Light: No (HR4C1076)</w:t>
      </w:r>
    </w:p>
    <w:p w:rsidR="003A363C" w:rsidRPr="00851208" w:rsidRDefault="003A363C" w:rsidP="003A363C">
      <w:pPr>
        <w:pStyle w:val="Code"/>
      </w:pPr>
      <w:r w:rsidRPr="00851208">
        <w:t>Number of Pixels in Processed Spectrum: 3648</w:t>
      </w:r>
    </w:p>
    <w:p w:rsidR="003A363C" w:rsidRPr="00851208" w:rsidRDefault="003A363C" w:rsidP="003A363C">
      <w:pPr>
        <w:pStyle w:val="Code"/>
      </w:pPr>
      <w:r w:rsidRPr="00851208">
        <w:t>&gt;&gt;&gt;&gt;&gt;Begin Processed Spectral Data&lt;&lt;&lt;&lt;&lt;</w:t>
      </w:r>
    </w:p>
    <w:p w:rsidR="003A363C" w:rsidRPr="00851208" w:rsidRDefault="003A363C" w:rsidP="003A363C">
      <w:pPr>
        <w:pStyle w:val="Code"/>
      </w:pPr>
      <w:r w:rsidRPr="00851208">
        <w:t>Wavelength(nm); radiance(W*m-2*sr-1*nm-1)</w:t>
      </w:r>
    </w:p>
    <w:p w:rsidR="003A363C" w:rsidRPr="00851208" w:rsidRDefault="003A363C" w:rsidP="003A363C">
      <w:pPr>
        <w:pStyle w:val="Code"/>
      </w:pPr>
      <w:r w:rsidRPr="00851208">
        <w:t>717.00000;0.17904775</w:t>
      </w:r>
    </w:p>
    <w:p w:rsidR="003A363C" w:rsidRPr="00851208" w:rsidRDefault="003A363C" w:rsidP="003A363C">
      <w:pPr>
        <w:pStyle w:val="Code"/>
      </w:pPr>
      <w:r w:rsidRPr="00851208">
        <w:t>717.02000;0.17878146</w:t>
      </w:r>
    </w:p>
    <w:p w:rsidR="003A363C" w:rsidRPr="00851208" w:rsidRDefault="003A363C" w:rsidP="003A363C">
      <w:pPr>
        <w:pStyle w:val="Code"/>
      </w:pPr>
      <w:r w:rsidRPr="00851208">
        <w:t>717.04000;0.17849983</w:t>
      </w:r>
    </w:p>
    <w:p w:rsidR="003A363C" w:rsidRPr="00851208" w:rsidRDefault="003A363C" w:rsidP="003A363C">
      <w:pPr>
        <w:pStyle w:val="Code"/>
      </w:pPr>
      <w:r w:rsidRPr="00851208">
        <w:t>717.06000;0.17820124</w:t>
      </w:r>
    </w:p>
    <w:p w:rsidR="003A363C" w:rsidRPr="00851208" w:rsidRDefault="003A363C" w:rsidP="003A363C">
      <w:pPr>
        <w:pStyle w:val="Code"/>
      </w:pPr>
      <w:r w:rsidRPr="00851208">
        <w:t>…</w:t>
      </w:r>
    </w:p>
    <w:p w:rsidR="003A363C" w:rsidRDefault="003A363C" w:rsidP="007D43F6">
      <w:pPr>
        <w:pStyle w:val="Heading3"/>
      </w:pPr>
      <w:bookmarkStart w:id="164" w:name="_Toc355280377"/>
      <w:bookmarkStart w:id="165" w:name="_Toc358395214"/>
      <w:r>
        <w:t>HDF5 Files containing FGI goniometer measurements</w:t>
      </w:r>
      <w:bookmarkEnd w:id="164"/>
      <w:bookmarkEnd w:id="165"/>
    </w:p>
    <w:tbl>
      <w:tblPr>
        <w:tblStyle w:val="TableGrid"/>
        <w:tblW w:w="0" w:type="auto"/>
        <w:tblInd w:w="709" w:type="dxa"/>
        <w:tblLook w:val="04A0"/>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89749F" w:rsidP="00A23C3C">
            <w:pPr>
              <w:pStyle w:val="Body"/>
              <w:ind w:left="0"/>
            </w:pPr>
            <w:r>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with a coupled xml-file, containing all the 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6E169B">
              <w:t>spectrum</w:t>
            </w:r>
            <w:r>
              <w:t xml:space="preserve"> per file, each spectrum is saved separately. The name of each spectrum is constructed from the campaign name, the beam geometry (if HDRF or BRF), a data structure identifier and an auto numbered identifier (e.g. Snow7.HDRF.lib2.14).</w:t>
            </w:r>
          </w:p>
        </w:tc>
      </w:tr>
    </w:tbl>
    <w:p w:rsidR="00632319" w:rsidRDefault="00632319" w:rsidP="007D43F6">
      <w:pPr>
        <w:pStyle w:val="Heading3"/>
      </w:pPr>
      <w:bookmarkStart w:id="166" w:name="_Toc355280378"/>
      <w:bookmarkStart w:id="167" w:name="_Toc358395215"/>
      <w:r>
        <w:t>UniSpec</w:t>
      </w:r>
      <w:r w:rsidR="00E75CBA">
        <w:t xml:space="preserve"> Single Channel</w:t>
      </w:r>
      <w:bookmarkEnd w:id="167"/>
    </w:p>
    <w:tbl>
      <w:tblPr>
        <w:tblStyle w:val="TableGrid"/>
        <w:tblW w:w="0" w:type="auto"/>
        <w:tblInd w:w="709" w:type="dxa"/>
        <w:tblLook w:val="04A0"/>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r>
              <w:t>UniSpec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r>
              <w:t xml:space="preserve">UniSpec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502EC9">
            <w:pPr>
              <w:pStyle w:val="TableText"/>
            </w:pPr>
            <w:r>
              <w:t>Note that UniSpec and UniSpec SPU files are read by different file readers and so cannot be mixed in the one input Spectrum directory.</w:t>
            </w:r>
          </w:p>
        </w:tc>
      </w:tr>
    </w:tbl>
    <w:p w:rsidR="00502EC9" w:rsidRDefault="00502EC9" w:rsidP="00502EC9">
      <w:pPr>
        <w:pStyle w:val="Heading3"/>
      </w:pPr>
      <w:bookmarkStart w:id="168" w:name="_Toc358395216"/>
      <w:r>
        <w:t xml:space="preserve">UniSpec </w:t>
      </w:r>
      <w:r w:rsidR="00E75CBA">
        <w:t xml:space="preserve">Double Channel </w:t>
      </w:r>
      <w:r>
        <w:t>SPU</w:t>
      </w:r>
      <w:bookmarkEnd w:id="168"/>
    </w:p>
    <w:tbl>
      <w:tblPr>
        <w:tblStyle w:val="TableGrid"/>
        <w:tblW w:w="0" w:type="auto"/>
        <w:tblInd w:w="709" w:type="dxa"/>
        <w:tblLook w:val="04A0"/>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r>
              <w:t>UniSpec DC</w:t>
            </w:r>
          </w:p>
        </w:tc>
      </w:tr>
      <w:tr w:rsidR="0089749F" w:rsidTr="007F7627">
        <w:tc>
          <w:tcPr>
            <w:tcW w:w="1644" w:type="dxa"/>
          </w:tcPr>
          <w:p w:rsidR="00502EC9" w:rsidRDefault="00502EC9" w:rsidP="00CD2E77">
            <w:pPr>
              <w:pStyle w:val="Body"/>
              <w:ind w:left="0"/>
            </w:pPr>
            <w:r>
              <w:t>Supported Formats</w:t>
            </w:r>
          </w:p>
        </w:tc>
        <w:tc>
          <w:tcPr>
            <w:tcW w:w="0" w:type="auto"/>
          </w:tcPr>
          <w:p w:rsidR="00502EC9" w:rsidRPr="00084655" w:rsidRDefault="00502EC9" w:rsidP="00502EC9">
            <w:pPr>
              <w:pStyle w:val="Body"/>
              <w:ind w:left="0"/>
            </w:pPr>
            <w:r>
              <w:t>UniSpec Dual Beam text files</w:t>
            </w:r>
          </w:p>
        </w:tc>
      </w:tr>
      <w:tr w:rsidR="0089749F" w:rsidTr="007F7627">
        <w:tc>
          <w:tcPr>
            <w:tcW w:w="1644" w:type="dxa"/>
          </w:tcPr>
          <w:p w:rsidR="00502EC9" w:rsidRDefault="00502EC9" w:rsidP="00CD2E77">
            <w:pPr>
              <w:pStyle w:val="Body"/>
              <w:ind w:left="0"/>
            </w:pPr>
            <w:r>
              <w:t>Comments</w:t>
            </w:r>
          </w:p>
        </w:tc>
        <w:tc>
          <w:tcPr>
            <w:tcW w:w="0" w:type="auto"/>
          </w:tcPr>
          <w:p w:rsidR="00502EC9" w:rsidRDefault="00502EC9" w:rsidP="00502EC9">
            <w:pPr>
              <w:pStyle w:val="TableText"/>
            </w:pPr>
            <w:r>
              <w:t>Note that UniSpec and UniSpec SPU files are read by different file readers and so cannot be mixed in the one input Spectrum directory.</w:t>
            </w:r>
          </w:p>
        </w:tc>
      </w:tr>
    </w:tbl>
    <w:p w:rsidR="00632319" w:rsidRDefault="00632319" w:rsidP="007D43F6">
      <w:pPr>
        <w:pStyle w:val="Heading3"/>
      </w:pPr>
      <w:bookmarkStart w:id="169" w:name="_Toc358395217"/>
      <w:r>
        <w:t>SPECPR</w:t>
      </w:r>
      <w:bookmarkEnd w:id="169"/>
    </w:p>
    <w:tbl>
      <w:tblPr>
        <w:tblStyle w:val="TableGrid"/>
        <w:tblW w:w="0" w:type="auto"/>
        <w:tblInd w:w="709" w:type="dxa"/>
        <w:tblLook w:val="04A0"/>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70" w:name="_Toc358395218"/>
      <w:r>
        <w:t>Modtran Albedo File</w:t>
      </w:r>
      <w:bookmarkEnd w:id="170"/>
    </w:p>
    <w:tbl>
      <w:tblPr>
        <w:tblStyle w:val="TableGrid"/>
        <w:tblW w:w="0" w:type="auto"/>
        <w:tblInd w:w="709" w:type="dxa"/>
        <w:tblLook w:val="04A0"/>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r>
              <w:t>Modtran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Modtran web site at </w:t>
            </w:r>
            <w:hyperlink r:id="rId31" w:history="1">
              <w:r w:rsidRPr="00E35BF7">
                <w:rPr>
                  <w:rStyle w:val="Hyperlink"/>
                </w:rPr>
                <w:t>http://www.Modtran5.com</w:t>
              </w:r>
            </w:hyperlink>
            <w:r>
              <w:t>.</w:t>
            </w:r>
          </w:p>
        </w:tc>
      </w:tr>
    </w:tbl>
    <w:p w:rsidR="003A363C" w:rsidRDefault="003A363C" w:rsidP="007D43F6">
      <w:pPr>
        <w:pStyle w:val="Heading3"/>
      </w:pPr>
      <w:bookmarkStart w:id="171" w:name="_Toc358395219"/>
      <w:r>
        <w:t>Excel files</w:t>
      </w:r>
      <w:bookmarkEnd w:id="166"/>
      <w:bookmarkEnd w:id="171"/>
    </w:p>
    <w:tbl>
      <w:tblPr>
        <w:tblStyle w:val="TableGrid"/>
        <w:tblW w:w="0" w:type="auto"/>
        <w:tblInd w:w="709" w:type="dxa"/>
        <w:tblLook w:val="04A0"/>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SpectraSuite Data Files. See section </w:t>
            </w:r>
            <w:fldSimple w:instr=" REF _Ref356813987 \r \h  \* MERGEFORMAT ">
              <w:r w:rsidR="00CC6411" w:rsidRPr="00CC6411">
                <w:rPr>
                  <w:rStyle w:val="CrossReference"/>
                </w:rPr>
                <w:t>4.9.7</w:t>
              </w:r>
            </w:fldSimple>
            <w:r w:rsidRPr="007B39B1">
              <w:rPr>
                <w:rStyle w:val="CrossReference"/>
              </w:rPr>
              <w:t xml:space="preserve"> </w:t>
            </w:r>
            <w:fldSimple w:instr=" REF _Ref356813989 \h  \* MERGEFORMAT ">
              <w:r w:rsidR="00CC6411" w:rsidRPr="00CC6411">
                <w:rPr>
                  <w:rStyle w:val="CrossReference"/>
                </w:rPr>
                <w:t>Ocean Optics SpectraSuite Data Files</w:t>
              </w:r>
            </w:fldSimple>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rsidR="00B61E92" w:rsidRDefault="00B61E92" w:rsidP="00B61E92">
            <w:pPr>
              <w:pStyle w:val="TableText"/>
            </w:pPr>
            <w:r>
              <w:t xml:space="preserve">The </w:t>
            </w:r>
            <w:r w:rsidR="00D4398D">
              <w:t>S</w:t>
            </w:r>
            <w:r>
              <w:t>pectra “file names” are constructed from the Excel file name and the spectrum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rPr>
        <w:drawing>
          <wp:inline distT="0" distB="0" distL="0" distR="0">
            <wp:extent cx="5359832" cy="3951027"/>
            <wp:effectExtent l="19050" t="0" r="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3A363C" w:rsidRDefault="003A363C" w:rsidP="003A363C">
      <w:pPr>
        <w:pStyle w:val="Caption"/>
      </w:pPr>
      <w:r w:rsidRPr="00084655">
        <w:t xml:space="preserve">Figure </w:t>
      </w:r>
      <w:fldSimple w:instr=" SEQ Figure \* ARABIC ">
        <w:r w:rsidR="00CC6411">
          <w:rPr>
            <w:noProof/>
          </w:rPr>
          <w:t>10</w:t>
        </w:r>
      </w:fldSimple>
      <w:r w:rsidRPr="00084655">
        <w:t xml:space="preserve">: </w:t>
      </w:r>
      <w:r>
        <w:t>Top-left corner of example spreadsheet</w:t>
      </w:r>
    </w:p>
    <w:p w:rsidR="003A363C" w:rsidRPr="00084655" w:rsidRDefault="003A363C" w:rsidP="007D43F6">
      <w:pPr>
        <w:pStyle w:val="Heading3"/>
      </w:pPr>
      <w:bookmarkStart w:id="172" w:name="_Toc355280379"/>
      <w:bookmarkStart w:id="173" w:name="_Toc358395220"/>
      <w:r w:rsidRPr="00084655">
        <w:t>TXT Space Formatted Text Files</w:t>
      </w:r>
      <w:bookmarkEnd w:id="172"/>
      <w:bookmarkEnd w:id="173"/>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07482B">
            <w:pPr>
              <w:pStyle w:val="Body"/>
              <w:ind w:left="0"/>
            </w:pPr>
            <w:r>
              <w:t>White s</w:t>
            </w:r>
            <w:r w:rsidR="00C65D61" w:rsidRPr="00084655">
              <w:t xml:space="preserve">pace </w:t>
            </w:r>
            <w:r w:rsidR="0007482B">
              <w:t>separated</w:t>
            </w:r>
            <w:r w:rsidR="00C65D61" w:rsidRPr="00084655">
              <w:t xml:space="preserve">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 xml:space="preserve">The first value on this heading line must be “wvl”. </w:t>
            </w:r>
            <w:r>
              <w:t xml:space="preserve">Its </w:t>
            </w:r>
            <w:r w:rsidR="00D4398D">
              <w:t xml:space="preserve">subsequent </w:t>
            </w:r>
            <w:r>
              <w:t>values are used as the names of the Spectra in Specchio.</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t>. They each have observations at wavelengths fro</w:t>
      </w:r>
      <w:r w:rsidR="00632319">
        <w:t>m</w:t>
      </w:r>
      <w:r>
        <w:t xml:space="preserve"> 350</w:t>
      </w:r>
      <w:r w:rsidRPr="00B85C2C">
        <w:rPr>
          <w:rFonts w:ascii="Times New Roman" w:hAnsi="Times New Roman"/>
        </w:rPr>
        <w:t>η</w:t>
      </w:r>
      <w:r w:rsidRPr="00B85C2C">
        <w:t>m</w:t>
      </w:r>
      <w:r>
        <w:t xml:space="preserve"> to 361</w:t>
      </w:r>
      <w:r w:rsidRPr="00B85C2C">
        <w:rPr>
          <w:rFonts w:ascii="Times New Roman" w:hAnsi="Times New Roman"/>
        </w:rPr>
        <w:t>η</w:t>
      </w:r>
      <w:r>
        <w:t>m.</w:t>
      </w:r>
    </w:p>
    <w:p w:rsidR="003A363C" w:rsidRPr="00851208" w:rsidRDefault="003A363C" w:rsidP="003A363C">
      <w:pPr>
        <w:pStyle w:val="Code"/>
      </w:pPr>
      <w:r w:rsidRPr="00851208">
        <w:t xml:space="preserve">        wvl              mean_090499              mean_020599           </w:t>
      </w:r>
    </w:p>
    <w:p w:rsidR="003A363C" w:rsidRPr="00851208" w:rsidRDefault="003A363C" w:rsidP="003A363C">
      <w:pPr>
        <w:pStyle w:val="Code"/>
      </w:pPr>
      <w:r w:rsidRPr="00851208">
        <w:t xml:space="preserve">      350.000                0.0246756                0.0229771         </w:t>
      </w:r>
    </w:p>
    <w:p w:rsidR="003A363C" w:rsidRPr="00851208" w:rsidRDefault="003A363C" w:rsidP="003A363C">
      <w:pPr>
        <w:pStyle w:val="Code"/>
      </w:pPr>
      <w:r w:rsidRPr="00851208">
        <w:t xml:space="preserve">      351.000                0.0246917                0.0228430         </w:t>
      </w:r>
    </w:p>
    <w:p w:rsidR="003A363C" w:rsidRPr="00851208" w:rsidRDefault="003A363C" w:rsidP="003A363C">
      <w:pPr>
        <w:pStyle w:val="Code"/>
      </w:pPr>
      <w:r w:rsidRPr="00851208">
        <w:t xml:space="preserve">      352.000                0.0247316                0.0229652         </w:t>
      </w:r>
    </w:p>
    <w:p w:rsidR="003A363C" w:rsidRPr="00851208" w:rsidRDefault="003A363C" w:rsidP="003A363C">
      <w:pPr>
        <w:pStyle w:val="Code"/>
      </w:pPr>
      <w:r w:rsidRPr="00851208">
        <w:t xml:space="preserve">      353.000                0.0248502                0.0231014         </w:t>
      </w:r>
    </w:p>
    <w:p w:rsidR="003A363C" w:rsidRPr="00851208" w:rsidRDefault="003A363C" w:rsidP="003A363C">
      <w:pPr>
        <w:pStyle w:val="Code"/>
      </w:pPr>
      <w:r w:rsidRPr="00851208">
        <w:t xml:space="preserve">      354.000                0.0250081                0.0232272         </w:t>
      </w:r>
    </w:p>
    <w:p w:rsidR="003A363C" w:rsidRPr="00851208" w:rsidRDefault="003A363C" w:rsidP="003A363C">
      <w:pPr>
        <w:pStyle w:val="Code"/>
      </w:pPr>
      <w:r w:rsidRPr="00851208">
        <w:t xml:space="preserve">      355.000                0.0250736                0.0232273         </w:t>
      </w:r>
    </w:p>
    <w:p w:rsidR="003A363C" w:rsidRPr="00851208" w:rsidRDefault="003A363C" w:rsidP="003A363C">
      <w:pPr>
        <w:pStyle w:val="Code"/>
      </w:pPr>
      <w:r w:rsidRPr="00851208">
        <w:t xml:space="preserve">      356.000                0.0249883                0.0233005         </w:t>
      </w:r>
    </w:p>
    <w:p w:rsidR="003A363C" w:rsidRPr="00851208" w:rsidRDefault="003A363C" w:rsidP="003A363C">
      <w:pPr>
        <w:pStyle w:val="Code"/>
      </w:pPr>
      <w:r w:rsidRPr="00851208">
        <w:t xml:space="preserve">      357.000                0.0249174                0.0233962         </w:t>
      </w:r>
    </w:p>
    <w:p w:rsidR="003A363C" w:rsidRPr="00851208" w:rsidRDefault="003A363C" w:rsidP="003A363C">
      <w:pPr>
        <w:pStyle w:val="Code"/>
      </w:pPr>
      <w:r w:rsidRPr="00851208">
        <w:t xml:space="preserve">      358.000                0.0250481                0.0234734         </w:t>
      </w:r>
    </w:p>
    <w:p w:rsidR="003A363C" w:rsidRPr="00851208" w:rsidRDefault="003A363C" w:rsidP="003A363C">
      <w:pPr>
        <w:pStyle w:val="Code"/>
      </w:pPr>
      <w:r w:rsidRPr="00851208">
        <w:t xml:space="preserve">      359.000                0.0252141                0.0235376         </w:t>
      </w:r>
    </w:p>
    <w:p w:rsidR="003A363C" w:rsidRPr="00851208" w:rsidRDefault="003A363C" w:rsidP="003A363C">
      <w:pPr>
        <w:pStyle w:val="Code"/>
      </w:pPr>
      <w:r w:rsidRPr="00851208">
        <w:t xml:space="preserve">      360.000                0.0253346                0.0236057         </w:t>
      </w:r>
    </w:p>
    <w:p w:rsidR="003A363C" w:rsidRPr="00851208" w:rsidRDefault="003A363C" w:rsidP="003A363C">
      <w:pPr>
        <w:pStyle w:val="Code"/>
      </w:pPr>
      <w:r w:rsidRPr="00851208">
        <w:t xml:space="preserve">      361.000                0.0253806                0.0236832         </w:t>
      </w:r>
    </w:p>
    <w:p w:rsidR="003A363C" w:rsidRDefault="003A363C" w:rsidP="003A363C">
      <w:pPr>
        <w:pStyle w:val="Heading2"/>
      </w:pPr>
      <w:bookmarkStart w:id="174" w:name="_Toc358395221"/>
      <w:r>
        <w:t xml:space="preserve">Supported Output </w:t>
      </w:r>
      <w:r w:rsidR="00C65D61">
        <w:t xml:space="preserve">Spectrum </w:t>
      </w:r>
      <w:r>
        <w:t>File Formats</w:t>
      </w:r>
      <w:bookmarkEnd w:id="174"/>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75" w:name="_Ref357586090"/>
      <w:bookmarkStart w:id="176" w:name="_Toc358395222"/>
      <w:bookmarkEnd w:id="140"/>
      <w:r>
        <w:t>Campaign-related Metadata</w:t>
      </w:r>
      <w:bookmarkEnd w:id="175"/>
      <w:bookmarkEnd w:id="176"/>
    </w:p>
    <w:p w:rsidR="001310CE" w:rsidRDefault="001310CE" w:rsidP="00A7583F">
      <w:pPr>
        <w:pStyle w:val="Body"/>
      </w:pPr>
      <w:r>
        <w:t xml:space="preserve">Specchio allows Users to store metadata about the </w:t>
      </w:r>
      <w:r w:rsidR="00152B61">
        <w:t xml:space="preserve">spectral </w:t>
      </w:r>
      <w:r>
        <w:t>data they have uploaded into Specchio Campaigns. It is stored at two levels: Campaign</w:t>
      </w:r>
      <w:r w:rsidR="00152B61">
        <w:t>-r</w:t>
      </w:r>
      <w:r>
        <w:t>elated Metadata and Spectrum</w:t>
      </w:r>
      <w:r w:rsidR="00152B61">
        <w:t>-r</w:t>
      </w:r>
      <w:r>
        <w:t>elated Metadata.</w:t>
      </w:r>
    </w:p>
    <w:p w:rsidR="001310CE" w:rsidRDefault="001310CE" w:rsidP="00A7583F">
      <w:pPr>
        <w:pStyle w:val="Body"/>
      </w:pPr>
      <w:r>
        <w:t xml:space="preserve">The following metadata </w:t>
      </w:r>
      <w:r w:rsidR="0095151A">
        <w:t xml:space="preserve">attributes </w:t>
      </w:r>
      <w:r>
        <w:t xml:space="preserve">can be set </w:t>
      </w:r>
      <w:r w:rsidR="00152B61">
        <w:t xml:space="preserve">independently </w:t>
      </w:r>
      <w:r>
        <w:t>for each Campaign.</w:t>
      </w:r>
    </w:p>
    <w:tbl>
      <w:tblPr>
        <w:tblStyle w:val="TableSimple"/>
        <w:tblW w:w="0" w:type="auto"/>
        <w:tblInd w:w="817" w:type="dxa"/>
        <w:tblLook w:val="04A0"/>
      </w:tblPr>
      <w:tblGrid>
        <w:gridCol w:w="1825"/>
        <w:gridCol w:w="6929"/>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The name under which the Campaign is stored in the Specchio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52B61" w:rsidP="0095151A">
            <w:pPr>
              <w:pStyle w:val="TableText"/>
            </w:pPr>
            <w:r>
              <w:t xml:space="preserve">Multiple Paths can be defined to support uploading of subsequent spectral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776F">
            <w:pPr>
              <w:pStyle w:val="TableText"/>
            </w:pPr>
            <w:r>
              <w:t>A list of Users of this Specchio database who have permission to modify this Campaign.</w:t>
            </w:r>
            <w:r w:rsidR="0095151A">
              <w:t xml:space="preserve"> Each of these Users must be registered </w:t>
            </w:r>
            <w:r w:rsidR="0095776F">
              <w:t>with a</w:t>
            </w:r>
            <w:r w:rsidR="0095151A">
              <w:t xml:space="preserve"> Specchio User</w:t>
            </w:r>
            <w:r w:rsidR="0095776F">
              <w:t xml:space="preserve"> account</w:t>
            </w:r>
            <w:r w:rsidR="0095151A">
              <w:t>.</w:t>
            </w:r>
          </w:p>
        </w:tc>
      </w:tr>
    </w:tbl>
    <w:p w:rsidR="001310CE" w:rsidRDefault="001310CE" w:rsidP="00F3610B">
      <w:pPr>
        <w:pStyle w:val="Heading2"/>
      </w:pPr>
      <w:bookmarkStart w:id="177" w:name="_Ref354084522"/>
      <w:bookmarkStart w:id="178" w:name="_Ref354084526"/>
      <w:bookmarkStart w:id="179" w:name="_Toc355280349"/>
      <w:bookmarkStart w:id="180" w:name="_Toc358395223"/>
      <w:r>
        <w:t>Spectrum</w:t>
      </w:r>
      <w:r w:rsidR="00152B61">
        <w:t>-r</w:t>
      </w:r>
      <w:r>
        <w:t>elated Metadata</w:t>
      </w:r>
      <w:bookmarkEnd w:id="177"/>
      <w:bookmarkEnd w:id="178"/>
      <w:bookmarkEnd w:id="179"/>
      <w:bookmarkEnd w:id="180"/>
    </w:p>
    <w:p w:rsidR="00F3610B" w:rsidRDefault="00F3610B" w:rsidP="00F3610B">
      <w:pPr>
        <w:pStyle w:val="Body"/>
      </w:pPr>
      <w:r>
        <w:t>For more information on the metadata parameters supported by SPECCHIO please refer to</w:t>
      </w:r>
      <w:r w:rsidRPr="00084655">
        <w:t xml:space="preserve"> </w:t>
      </w:r>
      <w:sdt>
        <w:sdtPr>
          <w:id w:val="12084322"/>
          <w:citation/>
        </w:sdtPr>
        <w:sdtContent>
          <w:r w:rsidR="00164972">
            <w:fldChar w:fldCharType="begin"/>
          </w:r>
          <w:r>
            <w:rPr>
              <w:lang w:val="en-AU"/>
            </w:rPr>
            <w:instrText xml:space="preserve"> CITATION Hün07 \l 3081 </w:instrText>
          </w:r>
          <w:r w:rsidR="00164972">
            <w:fldChar w:fldCharType="separate"/>
          </w:r>
          <w:r w:rsidR="00CC6411" w:rsidRPr="00CC6411">
            <w:rPr>
              <w:noProof/>
              <w:lang w:val="en-AU"/>
            </w:rPr>
            <w:t>(Hüni &amp; Kneubühler, 2007)</w:t>
          </w:r>
          <w:r w:rsidR="00164972">
            <w:fldChar w:fldCharType="end"/>
          </w:r>
        </w:sdtContent>
      </w:sdt>
      <w:r>
        <w:t>.</w:t>
      </w:r>
      <w:bookmarkStart w:id="181" w:name="_Ref354084379"/>
      <w:bookmarkStart w:id="182" w:name="_Ref354084382"/>
      <w:bookmarkStart w:id="183" w:name="_Toc355280348"/>
    </w:p>
    <w:bookmarkEnd w:id="181"/>
    <w:bookmarkEnd w:id="182"/>
    <w:bookmarkEnd w:id="183"/>
    <w:p w:rsidR="002B10D8" w:rsidRDefault="0079636E" w:rsidP="00A7583F">
      <w:pPr>
        <w:pStyle w:val="Body"/>
      </w:pPr>
      <w:r>
        <w:t xml:space="preserve">When Spectra are uploaded to a Campaign, the Specchio upload process identifies metadata found in the Spectrum files and copies </w:t>
      </w:r>
      <w:r w:rsidR="002B10D8">
        <w:t xml:space="preserve">it </w:t>
      </w:r>
      <w:r>
        <w:t xml:space="preserve">into </w:t>
      </w:r>
      <w:r w:rsidR="002B10D8">
        <w:t xml:space="preserve">Specchio Spectrum </w:t>
      </w:r>
      <w:r>
        <w:t xml:space="preserve">Metadata </w:t>
      </w:r>
      <w:r w:rsidR="0095151A">
        <w:t xml:space="preserve">Attribute </w:t>
      </w:r>
      <w:r>
        <w:t xml:space="preserve">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2D4E89" w:rsidP="00A7583F">
      <w:pPr>
        <w:pStyle w:val="Body"/>
      </w:pPr>
      <w:r>
        <w:t xml:space="preserve">Some Metadata Attributes logically can take multiple values, such as Keywords or Processing Group Attributes. The Specchio’s Metadata Editor does not support addition of more than a single value, but does support viewing them. Multiple values can be added from Excel files. (See section </w:t>
      </w:r>
      <w:fldSimple w:instr=" REF _Ref357757289 \r \h  \* MERGEFORMAT ">
        <w:r w:rsidR="00CC6411" w:rsidRPr="00CC6411">
          <w:rPr>
            <w:rStyle w:val="CrossReference"/>
          </w:rPr>
          <w:t>6.17</w:t>
        </w:r>
      </w:fldSimple>
      <w:r w:rsidRPr="002D4E89">
        <w:rPr>
          <w:rStyle w:val="CrossReference"/>
        </w:rPr>
        <w:t xml:space="preserve"> </w:t>
      </w:r>
      <w:fldSimple w:instr=" REF _Ref357757292 \h  \* MERGEFORMAT ">
        <w:r w:rsidR="00CC6411" w:rsidRPr="00CC6411">
          <w:rPr>
            <w:rStyle w:val="CrossReference"/>
          </w:rPr>
          <w:t>Uploading Metadata from Excel files</w:t>
        </w:r>
      </w:fldSimple>
      <w:r>
        <w:t>.) Care should be taken not to add multiple values for Metadata Attributes for which it does not make sense.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fldSimple w:instr=" REF _Ref356400902 \r \h  \* MERGEFORMAT ">
        <w:r w:rsidR="00CC6411" w:rsidRPr="00CC6411">
          <w:rPr>
            <w:rStyle w:val="CrossReference"/>
          </w:rPr>
          <w:t>8.1</w:t>
        </w:r>
      </w:fldSimple>
      <w:r w:rsidRPr="009F581D">
        <w:rPr>
          <w:rStyle w:val="CrossReference"/>
        </w:rPr>
        <w:t xml:space="preserve"> </w:t>
      </w:r>
      <w:fldSimple w:instr=" REF _Ref356400902 \h  \* MERGEFORMAT ">
        <w:r w:rsidR="00CC6411" w:rsidRPr="00CC6411">
          <w:rPr>
            <w:rStyle w:val="CrossReference"/>
          </w:rPr>
          <w:t>List available Metadata Elements</w:t>
        </w:r>
      </w:fldSimple>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Specchio tables, such as Sensor or Instrument lists, or the definition is </w:t>
      </w:r>
      <w:r>
        <w:t>parameterised wit</w:t>
      </w:r>
      <w:r w:rsidR="002D4E89">
        <w:t>hin the Specchio implementation. Such parameterised lists</w:t>
      </w:r>
      <w:r>
        <w:t xml:space="preserve"> can </w:t>
      </w:r>
      <w:r w:rsidR="002D4E89">
        <w:t xml:space="preserve">generally </w:t>
      </w:r>
      <w:r>
        <w:t>be changed. See you</w:t>
      </w:r>
      <w:r w:rsidR="0095776F">
        <w:t>r</w:t>
      </w:r>
      <w:r>
        <w:t xml:space="preserve"> Specchio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84" w:name="_Toc358395224"/>
      <w:r w:rsidRPr="00155FA4">
        <w:t>Campaign Details</w:t>
      </w:r>
      <w:r w:rsidR="00F3610B">
        <w:t xml:space="preserve"> Group</w:t>
      </w:r>
      <w:bookmarkEnd w:id="184"/>
    </w:p>
    <w:p w:rsidR="005E66DA" w:rsidRDefault="005E66DA" w:rsidP="005E66DA">
      <w:pPr>
        <w:pStyle w:val="Body"/>
      </w:pPr>
      <w:r>
        <w:t>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Campaign-related metadata fields described in section</w:t>
      </w:r>
      <w:r w:rsidR="002D4E89">
        <w:t xml:space="preserve"> </w:t>
      </w:r>
      <w:fldSimple w:instr=" REF _Ref357586090 \r \h  \* MERGEFORMAT ">
        <w:r w:rsidR="00CC6411" w:rsidRPr="00CC6411">
          <w:rPr>
            <w:rStyle w:val="CrossReference"/>
          </w:rPr>
          <w:t>4.11</w:t>
        </w:r>
      </w:fldSimple>
      <w:r w:rsidR="002D4E89" w:rsidRPr="0044706E">
        <w:rPr>
          <w:rStyle w:val="CrossReference"/>
        </w:rPr>
        <w:t xml:space="preserve"> </w:t>
      </w:r>
      <w:fldSimple w:instr=" REF _Ref357586090 \h  \* MERGEFORMAT ">
        <w:r w:rsidR="00CC6411" w:rsidRPr="00CC6411">
          <w:rPr>
            <w:rStyle w:val="CrossReference"/>
          </w:rPr>
          <w:t>Campaign-related Metadata</w:t>
        </w:r>
      </w:fldSimple>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It is not recommended to generally enter Campaign metadata into these Spectrum-related metadata fields. Instead, use the Campaign Metadata fields described in section</w:t>
      </w:r>
      <w:r w:rsidR="0044706E">
        <w:t xml:space="preserve"> </w:t>
      </w:r>
      <w:fldSimple w:instr=" REF _Ref357586090 \r \h  \* MERGEFORMAT ">
        <w:r w:rsidR="00CC6411" w:rsidRPr="00CC6411">
          <w:rPr>
            <w:rStyle w:val="CrossReference"/>
          </w:rPr>
          <w:t>4.11</w:t>
        </w:r>
      </w:fldSimple>
      <w:r w:rsidR="0044706E" w:rsidRPr="0044706E">
        <w:rPr>
          <w:rStyle w:val="CrossReference"/>
        </w:rPr>
        <w:t xml:space="preserve"> </w:t>
      </w:r>
      <w:fldSimple w:instr=" REF _Ref357586090 \h  \* MERGEFORMAT ">
        <w:r w:rsidR="00CC6411" w:rsidRPr="00CC6411">
          <w:rPr>
            <w:rStyle w:val="CrossReference"/>
          </w:rPr>
          <w:t>Campaign-related Metadata</w:t>
        </w:r>
      </w:fldSimple>
      <w:r w:rsidR="005E66DA">
        <w:t xml:space="preserve">. </w:t>
      </w:r>
    </w:p>
    <w:tbl>
      <w:tblPr>
        <w:tblStyle w:val="TableSimple"/>
        <w:tblW w:w="0" w:type="auto"/>
        <w:tblLook w:val="04A0"/>
      </w:tblPr>
      <w:tblGrid>
        <w:gridCol w:w="1462"/>
        <w:gridCol w:w="7400"/>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79636E">
            <w:pPr>
              <w:pStyle w:val="TableText"/>
            </w:pPr>
            <w:r>
              <w:t xml:space="preserve">Copied from the Agency Code field </w:t>
            </w:r>
            <w:r w:rsidR="0079636E">
              <w:t xml:space="preserve">if it is set in the related </w:t>
            </w:r>
            <w:r w:rsidR="00CC29F0">
              <w:t xml:space="preserve">input </w:t>
            </w:r>
            <w:r w:rsidR="0079636E">
              <w:t>spectrum file</w:t>
            </w:r>
            <w:r>
              <w:t xml:space="preserve"> </w:t>
            </w:r>
            <w:r w:rsidR="0079636E">
              <w:t xml:space="preserve">(particularly HDF files) </w:t>
            </w:r>
            <w:r>
              <w:t xml:space="preserve">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Further specification of a particular campaign. Mainly used where a SPECCHIO campaign comprises several original sampling campaigns</w:t>
            </w:r>
          </w:p>
          <w:p w:rsidR="001310CE" w:rsidRDefault="0079636E" w:rsidP="0079636E">
            <w:pPr>
              <w:pStyle w:val="TableText"/>
            </w:pPr>
            <w:r>
              <w:t xml:space="preserve">Copied from the Campaign Name field if it is set in the related spectrum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Any project identification applying to this campaign</w:t>
            </w:r>
          </w:p>
          <w:p w:rsidR="001310CE" w:rsidRDefault="0079636E" w:rsidP="0079636E">
            <w:pPr>
              <w:pStyle w:val="TableText"/>
            </w:pPr>
            <w:r>
              <w:t xml:space="preserve">Copied from the Project ID field if it is set in the related </w:t>
            </w:r>
            <w:r w:rsidR="00CC29F0">
              <w:t xml:space="preserve">input </w:t>
            </w:r>
            <w:r>
              <w:t>spectrum file (particularly HDF files) when it is loaded.</w:t>
            </w:r>
          </w:p>
        </w:tc>
      </w:tr>
    </w:tbl>
    <w:p w:rsidR="001310CE" w:rsidRPr="00155FA4" w:rsidRDefault="001310CE" w:rsidP="00F3610B">
      <w:pPr>
        <w:pStyle w:val="Heading3"/>
      </w:pPr>
      <w:bookmarkStart w:id="185" w:name="_Toc358395225"/>
      <w:r w:rsidRPr="00155FA4">
        <w:t>Data Portal</w:t>
      </w:r>
      <w:r w:rsidR="00F3610B" w:rsidRPr="00F3610B">
        <w:t xml:space="preserve"> </w:t>
      </w:r>
      <w:r w:rsidR="00F3610B">
        <w:t>Group</w:t>
      </w:r>
      <w:bookmarkEnd w:id="185"/>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fldSimple w:instr=" REF _Ref358385166 \r \h  \* MERGEFORMAT ">
        <w:r w:rsidR="00CC6411">
          <w:rPr>
            <w:rStyle w:val="CrossReference"/>
          </w:rPr>
          <w:t>9</w:t>
        </w:r>
      </w:fldSimple>
      <w:r w:rsidR="0095776F" w:rsidRPr="0095776F">
        <w:rPr>
          <w:rStyle w:val="CrossReference"/>
        </w:rPr>
        <w:t xml:space="preserve"> </w:t>
      </w:r>
      <w:fldSimple w:instr=" REF _Ref358385166 \h  \* MERGEFORMAT ">
        <w:r w:rsidR="00CC6411" w:rsidRPr="00CC6411">
          <w:rPr>
            <w:rStyle w:val="CrossReference"/>
          </w:rPr>
          <w:t>Publishing Data to ANDS</w:t>
        </w:r>
      </w:fldSimple>
      <w:r w:rsidR="0095776F">
        <w:rPr>
          <w:rStyle w:val="CrossReference"/>
        </w:rPr>
        <w:t xml:space="preserve"> </w:t>
      </w:r>
      <w:r w:rsidR="004A2EFA">
        <w:t>for more information about the use of the Attributes in this Group.</w:t>
      </w:r>
    </w:p>
    <w:tbl>
      <w:tblPr>
        <w:tblStyle w:val="TableSimple"/>
        <w:tblW w:w="0" w:type="auto"/>
        <w:tblLook w:val="04A0"/>
      </w:tblPr>
      <w:tblGrid>
        <w:gridCol w:w="1509"/>
        <w:gridCol w:w="7353"/>
      </w:tblGrid>
      <w:tr w:rsidR="00CC29F0" w:rsidTr="0061012D">
        <w:tc>
          <w:tcPr>
            <w:tcW w:w="0" w:type="auto"/>
          </w:tcPr>
          <w:p w:rsidR="001310CE" w:rsidRPr="00F2736F" w:rsidRDefault="001310CE" w:rsidP="00305207">
            <w:pPr>
              <w:pStyle w:val="TableText"/>
              <w:rPr>
                <w:rStyle w:val="GUIWord"/>
              </w:rPr>
            </w:pPr>
            <w:r w:rsidRPr="00F2736F">
              <w:rPr>
                <w:rStyle w:val="GUIWord"/>
              </w:rPr>
              <w:t>ANDS Collection Key</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the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CC29F0"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Collection when this spectrum is published to ANDS.</w:t>
            </w:r>
          </w:p>
        </w:tc>
      </w:tr>
      <w:tr w:rsidR="00CC29F0" w:rsidTr="0061012D">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51B64" w:rsidRDefault="005B4723" w:rsidP="005B4723">
            <w:pPr>
              <w:pStyle w:val="TableText"/>
            </w:pPr>
            <w:r>
              <w:t xml:space="preserve">[Dropdown List] Specchio supports selection from a small relevant subset of the Field of Research codes defined </w:t>
            </w:r>
            <w:r w:rsidR="00CC29F0">
              <w:t>by the Australian Bureau of Statistics</w:t>
            </w:r>
            <w:r w:rsidR="00DC1E70">
              <w:t xml:space="preserve"> </w:t>
            </w:r>
            <w:sdt>
              <w:sdtPr>
                <w:id w:val="12130827"/>
                <w:citation/>
              </w:sdtPr>
              <w:sdtContent>
                <w:r w:rsidR="00164972">
                  <w:fldChar w:fldCharType="begin"/>
                </w:r>
                <w:r w:rsidR="0087393F">
                  <w:rPr>
                    <w:lang w:val="en-AU"/>
                  </w:rPr>
                  <w:instrText xml:space="preserve"> CITATION Aus08 \l 3081  </w:instrText>
                </w:r>
                <w:r w:rsidR="00164972">
                  <w:fldChar w:fldCharType="separate"/>
                </w:r>
                <w:r w:rsidR="00CC6411" w:rsidRPr="00CC6411">
                  <w:rPr>
                    <w:noProof/>
                    <w:lang w:val="en-AU"/>
                  </w:rPr>
                  <w:t>(Australian Research Council, 2008)</w:t>
                </w:r>
                <w:r w:rsidR="00164972">
                  <w:fldChar w:fldCharType="end"/>
                </w:r>
              </w:sdtContent>
            </w:sdt>
            <w:r w:rsidR="00CC29F0">
              <w:t>.</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4A2EFA">
              <w:t>spectrum</w:t>
            </w:r>
            <w:r>
              <w:t xml:space="preserve"> is published to ANDS.</w:t>
            </w:r>
          </w:p>
        </w:tc>
      </w:tr>
    </w:tbl>
    <w:p w:rsidR="001310CE" w:rsidRPr="00155FA4" w:rsidRDefault="001310CE" w:rsidP="00F3610B">
      <w:pPr>
        <w:pStyle w:val="Heading3"/>
      </w:pPr>
      <w:bookmarkStart w:id="186" w:name="_Toc358395226"/>
      <w:r w:rsidRPr="00155FA4">
        <w:t>Environmental Conditions</w:t>
      </w:r>
      <w:r w:rsidR="00F3610B" w:rsidRPr="00F3610B">
        <w:t xml:space="preserve"> </w:t>
      </w:r>
      <w:r w:rsidR="00F3610B">
        <w:t>Group</w:t>
      </w:r>
      <w:bookmarkEnd w:id="186"/>
    </w:p>
    <w:p w:rsidR="001310CE" w:rsidRPr="00245A33" w:rsidRDefault="001310CE" w:rsidP="00A7583F">
      <w:pPr>
        <w:pStyle w:val="Body"/>
      </w:pPr>
      <w:r w:rsidRPr="00245A33">
        <w:t>These metadata describe the environmental conditions at the time the Spectrum measurements were taken.</w:t>
      </w:r>
    </w:p>
    <w:tbl>
      <w:tblPr>
        <w:tblStyle w:val="TableSimple"/>
        <w:tblW w:w="0" w:type="auto"/>
        <w:tblLook w:val="04A0"/>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ins w:id="187" w:author="Peter" w:date="2013-05-08T09:19:00Z">
              <w:r>
                <w:t>]</w:t>
              </w:r>
            </w:ins>
            <w:r w:rsidR="006C44F0">
              <w:t xml:space="preserve"> Ambient air pressure</w:t>
            </w:r>
            <w:del w:id="188"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ins w:id="189" w:author="Peter" w:date="2013-05-08T09:19:00Z">
              <w:r>
                <w:t>]</w:t>
              </w:r>
            </w:ins>
            <w:r w:rsidR="006C44F0">
              <w:t xml:space="preserve"> Ambient air temperature</w:t>
            </w:r>
            <w:del w:id="190"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191" w:author="Peter" w:date="2013-05-08T09:19:00Z">
              <w:r>
                <w:t>[</w:t>
              </w:r>
            </w:ins>
            <w:r w:rsidR="006C44F0">
              <w:t>Percentage</w:t>
            </w:r>
            <w:ins w:id="192" w:author="Peter" w:date="2013-05-08T09:19:00Z">
              <w:r>
                <w:t>]</w:t>
              </w:r>
            </w:ins>
            <w:r w:rsidR="006C44F0">
              <w:t xml:space="preserve"> </w:t>
            </w:r>
            <w:r w:rsidR="006C44F0" w:rsidRPr="006C44F0">
              <w:t xml:space="preserve">Relative air humidity </w:t>
            </w:r>
            <w:del w:id="193" w:author="Peter" w:date="2013-05-08T09:19:00Z">
              <w:r>
                <w:delText>[%]</w:delText>
              </w:r>
            </w:del>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94" w:name="_Toc358395227"/>
      <w:r w:rsidRPr="00155FA4">
        <w:t>General</w:t>
      </w:r>
      <w:r w:rsidR="00F3610B" w:rsidRPr="00F3610B">
        <w:t xml:space="preserve"> </w:t>
      </w:r>
      <w:r w:rsidR="00F3610B">
        <w:t>Group</w:t>
      </w:r>
      <w:bookmarkEnd w:id="194"/>
    </w:p>
    <w:p w:rsidR="001310CE" w:rsidRPr="00245A33" w:rsidRDefault="001310CE" w:rsidP="00A7583F">
      <w:pPr>
        <w:pStyle w:val="Body"/>
      </w:pPr>
      <w:r w:rsidRPr="00245A33">
        <w:t>This metadata group collects together information about the Spectrum’s file.</w:t>
      </w:r>
    </w:p>
    <w:tbl>
      <w:tblPr>
        <w:tblStyle w:val="TableSimple"/>
        <w:tblW w:w="0" w:type="auto"/>
        <w:tblLook w:val="04A0"/>
      </w:tblPr>
      <w:tblGrid>
        <w:gridCol w:w="1617"/>
        <w:gridCol w:w="7245"/>
      </w:tblGrid>
      <w:tr w:rsidR="001310CE" w:rsidTr="00CB4748">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Pr="006C44F0">
              <w:t xml:space="preserve">spectrum was measured </w:t>
            </w:r>
          </w:p>
          <w:p w:rsidR="001310CE" w:rsidRDefault="00C96D90" w:rsidP="00C96D90">
            <w:pPr>
              <w:pStyle w:val="TableText"/>
              <w:rPr>
                <w:del w:id="195" w:author="Peter" w:date="2013-05-08T09:19:00Z"/>
              </w:rPr>
            </w:pPr>
            <w:ins w:id="196" w:author="Peter" w:date="2013-05-08T09:19:00Z">
              <w:r>
                <w:t xml:space="preserve">If </w:t>
              </w:r>
              <w:r w:rsidR="002935FF">
                <w:t>the acquisition system’s</w:t>
              </w:r>
            </w:ins>
            <w:del w:id="197" w:author="Peter" w:date="2013-05-08T09:19:00Z">
              <w:r>
                <w:delText xml:space="preserve"> This</w:delText>
              </w:r>
            </w:del>
            <w:r>
              <w:t xml:space="preserve"> time </w:t>
            </w:r>
            <w:ins w:id="198" w:author="Peter" w:date="2013-05-08T09:19:00Z">
              <w:r w:rsidR="002935FF">
                <w:t>was</w:t>
              </w:r>
            </w:ins>
            <w:del w:id="199" w:author="Peter" w:date="2013-05-08T09:19:00Z">
              <w:r>
                <w:delText>is set from %%%. If this is</w:delText>
              </w:r>
            </w:del>
            <w:r>
              <w:t xml:space="preserve"> not set to UTC, </w:t>
            </w:r>
            <w:ins w:id="200" w:author="Peter" w:date="2013-05-08T09:19:00Z">
              <w:r w:rsidR="002935FF">
                <w:t>then</w:t>
              </w:r>
            </w:ins>
            <w:del w:id="201"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w:t>
            </w:r>
            <w:r w:rsidR="0095776F">
              <w:t xml:space="preserve"> </w:t>
            </w:r>
            <w:fldSimple w:instr=" REF _Ref357690312 \r \h  \* MERGEFORMAT ">
              <w:r w:rsidR="00CC6411">
                <w:rPr>
                  <w:rStyle w:val="CrossReference"/>
                </w:rPr>
                <w:t>6.14</w:t>
              </w:r>
            </w:fldSimple>
            <w:r w:rsidR="0095776F" w:rsidRPr="0095776F">
              <w:rPr>
                <w:rStyle w:val="CrossReference"/>
              </w:rPr>
              <w:t xml:space="preserve"> </w:t>
            </w:r>
            <w:fldSimple w:instr=" REF _Ref357690312 \h  \* MERGEFORMAT ">
              <w:r w:rsidR="00CC6411" w:rsidRPr="00CC6411">
                <w:rPr>
                  <w:rStyle w:val="CrossReference"/>
                </w:rPr>
                <w:t>UTC Time Correction</w:t>
              </w:r>
            </w:fldSimple>
            <w:ins w:id="202" w:author="Peter" w:date="2013-05-08T09:19:00Z">
              <w:r>
                <w:t>.</w:t>
              </w:r>
            </w:ins>
            <w:del w:id="203" w:author="Peter" w:date="2013-05-08T09:19:00Z">
              <w:r>
                <w:delText>%%%.</w:delText>
              </w:r>
            </w:del>
          </w:p>
          <w:p w:rsidR="002353F8" w:rsidRDefault="00C96D90">
            <w:pPr>
              <w:pStyle w:val="TableText"/>
              <w:pPrChange w:id="204" w:author="Peter" w:date="2013-05-08T09:19:00Z">
                <w:pPr>
                  <w:pStyle w:val="DocAction"/>
                </w:pPr>
              </w:pPrChange>
            </w:pPr>
            <w:del w:id="205" w:author="Peter" w:date="2013-05-08T09:19:00Z">
              <w:r>
                <w:delText>%%% Is this ever correct at upload? Is it always set from the system time – client or server’s?</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Comments about spectrum</w:t>
            </w:r>
          </w:p>
          <w:p w:rsidR="001310CE" w:rsidRDefault="001310CE" w:rsidP="0061012D">
            <w:pPr>
              <w:pStyle w:val="TableText"/>
            </w:pPr>
            <w:r>
              <w:t>Specchio sets any</w:t>
            </w:r>
            <w:r w:rsidRPr="00084655">
              <w:t xml:space="preserve"> comments entered when capturing the spectrum </w:t>
            </w:r>
            <w:r>
              <w:t>into this field on spectrum upload</w:t>
            </w:r>
            <w:r w:rsidRPr="00084655">
              <w:t>.</w:t>
            </w:r>
            <w:r w:rsidR="0061012D">
              <w:t xml:space="preserve"> Only some input file formats support this feature, for example, </w:t>
            </w:r>
            <w:r w:rsidR="0061012D" w:rsidRPr="00084655">
              <w:t>ASD’s R3 capturing software</w:t>
            </w:r>
            <w:r w:rsidR="0061012D">
              <w:t>.</w:t>
            </w:r>
          </w:p>
        </w:tc>
      </w:tr>
      <w:tr w:rsidR="001310CE" w:rsidTr="00CB4748">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The format of the file from which this spectrum was uploaded.</w:t>
            </w:r>
          </w:p>
          <w:p w:rsidR="00FA1F82" w:rsidRDefault="002935FF" w:rsidP="0061012D">
            <w:pPr>
              <w:pStyle w:val="TableText"/>
            </w:pPr>
            <w:ins w:id="206" w:author="Peter" w:date="2013-05-08T09:19:00Z">
              <w:r>
                <w:t xml:space="preserve">This Attribute </w:t>
              </w:r>
            </w:ins>
            <w:r w:rsidR="0061012D">
              <w:t>is</w:t>
            </w:r>
            <w:ins w:id="207" w:author="Peter" w:date="2013-05-08T09:19:00Z">
              <w:r>
                <w:t xml:space="preserve"> always be present</w:t>
              </w:r>
            </w:ins>
            <w:r w:rsidR="0061012D">
              <w:t xml:space="preserve"> and is generally set by Specchio when the spectrum is read</w:t>
            </w:r>
            <w:ins w:id="208" w:author="Peter" w:date="2013-05-08T09:19:00Z">
              <w:r>
                <w:t>.</w:t>
              </w:r>
            </w:ins>
            <w:r w:rsidR="00FA1F82">
              <w:t xml:space="preserve"> </w:t>
            </w:r>
            <w:ins w:id="209" w:author="Peter" w:date="2013-05-08T09:19:00Z">
              <w:r>
                <w:t xml:space="preserve">If no data is available, </w:t>
              </w:r>
            </w:ins>
            <w:r w:rsidR="0061012D">
              <w:t xml:space="preserve">it should be </w:t>
            </w:r>
            <w:ins w:id="210" w:author="Peter" w:date="2013-05-08T09:19:00Z">
              <w:r>
                <w:t xml:space="preserve">set to </w:t>
              </w:r>
              <w:r w:rsidRPr="00EF56D8">
                <w:rPr>
                  <w:rStyle w:val="GUIWord"/>
                </w:rPr>
                <w:t>Nil</w:t>
              </w:r>
              <w:r>
                <w:t>.</w:t>
              </w:r>
            </w:ins>
          </w:p>
          <w:p w:rsidR="002935FF" w:rsidRDefault="00FA1F82" w:rsidP="0061012D">
            <w:pPr>
              <w:pStyle w:val="TableText"/>
              <w:rPr>
                <w:ins w:id="211" w:author="Peter" w:date="2013-05-08T09:19:00Z"/>
              </w:rPr>
            </w:pPr>
            <w:r>
              <w:t>A</w:t>
            </w:r>
            <w:r w:rsidR="0061012D">
              <w:t>lthough this value can be changed, it is not advised.</w:t>
            </w:r>
          </w:p>
          <w:p w:rsidR="001310CE" w:rsidRDefault="001310CE" w:rsidP="0061012D">
            <w:pPr>
              <w:pStyle w:val="TableText"/>
            </w:pPr>
            <w:r>
              <w:t>(All Spectra are stored internally in the database in Specchio’s internal Spectrum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ins w:id="212" w:author="Peter" w:date="2013-05-08T09:19:00Z">
              <w:r w:rsidR="002935FF">
                <w:t>S</w:t>
              </w:r>
              <w:r>
                <w:t>pectra</w:t>
              </w:r>
            </w:ins>
            <w:del w:id="213" w:author="Peter" w:date="2013-05-08T09:19:00Z">
              <w:r>
                <w:delText>spectra</w:delText>
              </w:r>
            </w:del>
            <w:r>
              <w:t xml:space="preserve"> when a subsequent </w:t>
            </w:r>
            <w:r w:rsidR="0061012D">
              <w:t xml:space="preserve">spectrum </w:t>
            </w:r>
            <w:r>
              <w:t>upload is performed for this Campaign.</w:t>
            </w:r>
          </w:p>
        </w:tc>
      </w:tr>
      <w:tr w:rsidR="001310CE" w:rsidTr="00CB4748">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Pr="00B93C94">
              <w:t>spectrum was loaded into database</w:t>
            </w:r>
          </w:p>
          <w:p w:rsidR="002935FF" w:rsidRDefault="002935FF" w:rsidP="0061012D">
            <w:pPr>
              <w:pStyle w:val="TableText"/>
              <w:rPr>
                <w:ins w:id="214" w:author="Peter" w:date="2013-05-08T09:19:00Z"/>
              </w:rPr>
            </w:pPr>
            <w:ins w:id="215" w:author="Peter" w:date="2013-05-08T09:19:00Z">
              <w:r>
                <w:t xml:space="preserve">This value is automatically set </w:t>
              </w:r>
            </w:ins>
            <w:r w:rsidR="006E169B">
              <w:t xml:space="preserve">to the Specchio server’s system time </w:t>
            </w:r>
            <w:ins w:id="216" w:author="Peter" w:date="2013-05-08T09:19:00Z">
              <w:r>
                <w:t>when the Spectrum is uploaded to Specchio.</w:t>
              </w:r>
            </w:ins>
            <w:r w:rsidR="006E169B">
              <w:t xml:space="preserve"> Note that this may not be the same as the client’s system time.</w:t>
            </w:r>
          </w:p>
          <w:p w:rsidR="001310CE" w:rsidRDefault="00C96D90" w:rsidP="00C96D90">
            <w:pPr>
              <w:pStyle w:val="TableText"/>
            </w:pPr>
            <w:del w:id="217" w:author="Peter" w:date="2013-05-08T09:19:00Z">
              <w:r>
                <w:delText xml:space="preserve"> (</w:delText>
              </w:r>
            </w:del>
            <w:r>
              <w:t xml:space="preserve">Note that the </w:t>
            </w:r>
            <w:r w:rsidRPr="00C96D90">
              <w:rPr>
                <w:rStyle w:val="GUIWord"/>
              </w:rPr>
              <w:t>Special functions/Correct local time to UTC</w:t>
            </w:r>
            <w:r>
              <w:t xml:space="preserve"> function does not operate on this time</w:t>
            </w:r>
            <w:ins w:id="218" w:author="Peter" w:date="2013-05-08T09:19:00Z">
              <w:r>
                <w:t>.</w:t>
              </w:r>
            </w:ins>
            <w:del w:id="219" w:author="Peter" w:date="2013-05-08T09:19:00Z">
              <w:r>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ins w:id="220" w:author="Peter" w:date="2013-05-08T09:19:00Z">
              <w:r w:rsidR="00D642A9">
                <w:t>Describes the nature</w:t>
              </w:r>
            </w:ins>
            <w:del w:id="221" w:author="Peter" w:date="2013-05-08T09:19:00Z">
              <w:r w:rsidR="00D642A9" w:rsidRPr="00084655">
                <w:delText>Name</w:delText>
              </w:r>
            </w:del>
            <w:r w:rsidR="00D642A9" w:rsidRPr="00084655">
              <w:t xml:space="preserve"> of the </w:t>
            </w:r>
            <w:del w:id="222" w:author="Peter" w:date="2013-05-08T09:19:00Z">
              <w:r w:rsidR="00D642A9" w:rsidRPr="00084655">
                <w:delText xml:space="preserve">spectral </w:delText>
              </w:r>
            </w:del>
            <w:r w:rsidR="00D642A9" w:rsidRPr="00084655">
              <w:t>measurement</w:t>
            </w:r>
            <w:r w:rsidR="00D642A9">
              <w:t xml:space="preserve"> - s</w:t>
            </w:r>
            <w:ins w:id="223" w:author="Peter" w:date="2013-05-08T09:19:00Z">
              <w:r w:rsidR="00D642A9">
                <w:t>elect from</w:t>
              </w:r>
            </w:ins>
            <w:r w:rsidR="00D642A9">
              <w:t xml:space="preserve">: </w:t>
            </w:r>
            <w:r w:rsidR="00D642A9" w:rsidRPr="00B93C94">
              <w:t>Reflectance, Radiance, Transmission, Absorbance, DNs, Irradiance, Mueller10, Mueller20, Wavelength</w:t>
            </w:r>
            <w:ins w:id="224" w:author="Peter" w:date="2013-05-08T09:19:00Z">
              <w:r w:rsidR="00D642A9">
                <w:t>.</w:t>
              </w:r>
            </w:ins>
          </w:p>
          <w:p w:rsidR="006E0394" w:rsidRDefault="00EF56D8" w:rsidP="00305207">
            <w:pPr>
              <w:pStyle w:val="TableText"/>
            </w:pPr>
            <w:ins w:id="225" w:author="Peter" w:date="2013-05-08T09:19:00Z">
              <w:r>
                <w:t xml:space="preserve">This Attribute is </w:t>
              </w:r>
            </w:ins>
            <w:r w:rsidR="00FA1F82">
              <w:t>mandatory</w:t>
            </w:r>
            <w:ins w:id="226" w:author="Peter" w:date="2013-05-08T09:19:00Z">
              <w:r>
                <w:t xml:space="preserve"> and cannot be deleted.</w:t>
              </w:r>
            </w:ins>
          </w:p>
          <w:p w:rsidR="001310CE" w:rsidRDefault="006E0394" w:rsidP="006E0394">
            <w:pPr>
              <w:pStyle w:val="TableText"/>
            </w:pPr>
            <w:r>
              <w:t xml:space="preserve">This Attribute is set automatically depending on the file format being read. However, for some formats it is not known and is therefore set to </w:t>
            </w:r>
            <w:ins w:id="227" w:author="Peter" w:date="2013-05-08T09:19:00Z">
              <w:r w:rsidR="00EF56D8" w:rsidRPr="00EF56D8">
                <w:rPr>
                  <w:rStyle w:val="GUIWord"/>
                </w:rPr>
                <w:t>Nil</w:t>
              </w:r>
              <w:r w:rsidR="00EF56D8">
                <w:t>.</w:t>
              </w:r>
            </w:ins>
            <w:r>
              <w:t xml:space="preserve"> If it is not set, or is set incorrectly, plotting may not be correct.</w:t>
            </w:r>
            <w:r w:rsidRPr="00084655">
              <w:t xml:space="preserve"> </w:t>
            </w:r>
            <w:del w:id="228" w:author="Peter" w:date="2013-05-08T09:19:00Z">
              <w:r w:rsidR="001310CE" w:rsidRPr="00084655">
                <w:delText xml:space="preserve">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ins w:id="229" w:author="Peter" w:date="2013-05-08T09:19:00Z">
              <w:r w:rsidR="00723D0B">
                <w:t xml:space="preserve">and file formats </w:t>
              </w:r>
            </w:ins>
            <w:r w:rsidR="002B10D8">
              <w:t>apply a number which is recorded in the Spectrum file</w:t>
            </w:r>
            <w:del w:id="230"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231" w:name="_Toc358395228"/>
      <w:r w:rsidRPr="00155FA4">
        <w:t>Generic Target Properties</w:t>
      </w:r>
      <w:r w:rsidR="00F3610B" w:rsidRPr="00F3610B">
        <w:t xml:space="preserve"> </w:t>
      </w:r>
      <w:r w:rsidR="00F3610B">
        <w:t>Group</w:t>
      </w:r>
      <w:bookmarkEnd w:id="231"/>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Generic Target Properties group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ins w:id="232" w:author="Peter" w:date="2013-05-08T09:19:00Z">
              <w:r>
                <w:t>.</w:t>
              </w:r>
            </w:ins>
            <w:del w:id="233" w:author="Peter" w:date="2013-05-08T09:19:00Z">
              <w:r>
                <w:delText>.)</w:delText>
              </w:r>
            </w:del>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ins w:id="234" w:author="Peter Roberts" w:date="2013-05-08T09:19:00Z">
              <w:r w:rsidR="001D57A4">
                <w:t xml:space="preserve"> </w:t>
              </w:r>
            </w:ins>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235" w:name="_Toc358395229"/>
      <w:r w:rsidRPr="00155FA4">
        <w:t>Illumination</w:t>
      </w:r>
      <w:r w:rsidR="00F3610B" w:rsidRPr="00F3610B">
        <w:t xml:space="preserve"> </w:t>
      </w:r>
      <w:r w:rsidR="00F3610B">
        <w:t>Group</w:t>
      </w:r>
      <w:bookmarkEnd w:id="235"/>
    </w:p>
    <w:tbl>
      <w:tblPr>
        <w:tblStyle w:val="TableSimple"/>
        <w:tblW w:w="0" w:type="auto"/>
        <w:tblLook w:val="04A0"/>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236" w:name="_Toc358395230"/>
      <w:r w:rsidRPr="00155FA4">
        <w:t>Instrument</w:t>
      </w:r>
      <w:r w:rsidR="00F3610B" w:rsidRPr="00F3610B">
        <w:t xml:space="preserve"> </w:t>
      </w:r>
      <w:r w:rsidR="00F3610B">
        <w:t>Group</w:t>
      </w:r>
      <w:bookmarkEnd w:id="236"/>
    </w:p>
    <w:p w:rsidR="00CB4748" w:rsidRDefault="00CB4748" w:rsidP="00BF00B7">
      <w:pPr>
        <w:pStyle w:val="Body"/>
      </w:pPr>
      <w:r>
        <w:t xml:space="preserve">This Group of Attributes describes the specific </w:t>
      </w:r>
      <w:r w:rsidRPr="0014777F">
        <w:rPr>
          <w:rStyle w:val="Strong"/>
          <w:b w:val="0"/>
          <w:bCs w:val="0"/>
        </w:rPr>
        <w:t xml:space="preserve">spectroradiographic </w:t>
      </w:r>
      <w:r>
        <w:t>Instrument which was used to measure this Spectrum.</w:t>
      </w:r>
    </w:p>
    <w:tbl>
      <w:tblPr>
        <w:tblStyle w:val="TableSimple"/>
        <w:tblW w:w="0" w:type="auto"/>
        <w:tblLook w:val="04A0"/>
      </w:tblPr>
      <w:tblGrid>
        <w:gridCol w:w="1552"/>
        <w:gridCol w:w="7310"/>
        <w:tblGridChange w:id="237">
          <w:tblGrid>
            <w:gridCol w:w="709"/>
            <w:gridCol w:w="885"/>
            <w:gridCol w:w="667"/>
            <w:gridCol w:w="6493"/>
            <w:gridCol w:w="817"/>
          </w:tblGrid>
        </w:tblGridChange>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ins w:id="238" w:author="Peter" w:date="2013-05-08T09:19:00Z">
              <w:r w:rsidR="00CB4748">
                <w:t>Th</w:t>
              </w:r>
            </w:ins>
            <w:r w:rsidR="00CB4748">
              <w:t>e</w:t>
            </w:r>
            <w:ins w:id="239" w:author="Peter" w:date="2013-05-08T09:19:00Z">
              <w:r w:rsidR="00CB4748">
                <w:t xml:space="preserve"> name </w:t>
              </w:r>
            </w:ins>
            <w:r w:rsidR="00CB4748">
              <w:t>of</w:t>
            </w:r>
            <w:ins w:id="240" w:author="Peter" w:date="2013-05-08T09:19:00Z">
              <w:r w:rsidR="00CB4748">
                <w:t xml:space="preserve"> the </w:t>
              </w:r>
            </w:ins>
            <w:r w:rsidR="00CB4748">
              <w:rPr>
                <w:rStyle w:val="Strong"/>
                <w:b w:val="0"/>
                <w:bCs w:val="0"/>
              </w:rPr>
              <w:t>specific</w:t>
            </w:r>
            <w:r w:rsidR="00CB4748" w:rsidRPr="0014777F">
              <w:rPr>
                <w:rStyle w:val="Strong"/>
                <w:b w:val="0"/>
                <w:bCs w:val="0"/>
              </w:rPr>
              <w:t xml:space="preserve"> </w:t>
            </w:r>
            <w:r w:rsidR="00CB4748">
              <w:t xml:space="preserve">Instrument </w:t>
            </w:r>
            <w:ins w:id="241" w:author="Peter" w:date="2013-05-08T09:19:00Z">
              <w:r w:rsidR="00CB4748">
                <w:t>used to take these measurements</w:t>
              </w:r>
            </w:ins>
          </w:p>
          <w:p w:rsidR="00CB4748" w:rsidRPr="00C41199" w:rsidRDefault="00CB4748" w:rsidP="00CB4748">
            <w:pPr>
              <w:pStyle w:val="TableText"/>
              <w:tabs>
                <w:tab w:val="right" w:leader="dot" w:pos="8788"/>
              </w:tabs>
              <w:rPr>
                <w:rPrChange w:id="242" w:author="Peter" w:date="2013-05-08T09:19:00Z">
                  <w:rPr>
                    <w:rStyle w:val="DocActionChar"/>
                    <w:i w:val="0"/>
                  </w:rPr>
                </w:rPrChange>
              </w:rPr>
            </w:pPr>
            <w:r>
              <w:t xml:space="preserve">The drop down list is a list of </w:t>
            </w:r>
            <w:ins w:id="243" w:author="Peter" w:date="2013-05-08T09:19:00Z">
              <w:r>
                <w:t xml:space="preserve">Instruments which is created using the </w:t>
              </w:r>
              <w:r w:rsidRPr="00C41199">
                <w:rPr>
                  <w:rStyle w:val="GUIWord"/>
                </w:rPr>
                <w:t>Data maintenance/</w:t>
              </w:r>
            </w:ins>
            <w:del w:id="244"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sidR="00164972" w:rsidRPr="00164972">
              <w:rPr>
                <w:rStyle w:val="GUIWord"/>
                <w:rPrChange w:id="245" w:author="Peter" w:date="2013-05-08T09:19:00Z">
                  <w:rPr>
                    <w:rStyle w:val="DocActionChar"/>
                  </w:rPr>
                </w:rPrChange>
              </w:rPr>
              <w:t xml:space="preserve">Instrument </w:t>
            </w:r>
            <w:ins w:id="246" w:author="Peter" w:date="2013-05-08T09:19:00Z">
              <w:r w:rsidRPr="00C41199">
                <w:rPr>
                  <w:rStyle w:val="GUIWord"/>
                </w:rPr>
                <w:t>admin.</w:t>
              </w:r>
              <w:r>
                <w:t xml:space="preserve"> </w:t>
              </w:r>
            </w:ins>
            <w:r w:rsidR="00164972" w:rsidRPr="00164972">
              <w:rPr>
                <w:rPrChange w:id="247" w:author="Peter" w:date="2013-05-08T09:19:00Z">
                  <w:rPr>
                    <w:rStyle w:val="DocActionChar"/>
                  </w:rPr>
                </w:rPrChange>
              </w:rPr>
              <w:t>function</w:t>
            </w:r>
            <w:del w:id="248" w:author="Peter" w:date="2013-05-08T09:19:00Z">
              <w:r>
                <w:rPr>
                  <w:rStyle w:val="DocActionChar"/>
                </w:rPr>
                <w:delText xml:space="preserve"> metadata editor</w:delText>
              </w:r>
            </w:del>
            <w:r w:rsidR="00164972" w:rsidRPr="00164972">
              <w:rPr>
                <w:rPrChange w:id="249" w:author="Peter" w:date="2013-05-08T09:19:00Z">
                  <w:rPr>
                    <w:rStyle w:val="DocActionChar"/>
                  </w:rPr>
                </w:rPrChange>
              </w:rPr>
              <w:t>.</w:t>
            </w:r>
          </w:p>
          <w:p w:rsidR="00CB4748" w:rsidRDefault="00CB4748" w:rsidP="00305207">
            <w:pPr>
              <w:pStyle w:val="TableText"/>
            </w:pPr>
            <w:r>
              <w:t>Th</w:t>
            </w:r>
            <w:ins w:id="250" w:author="Peter" w:date="2013-05-08T09:19:00Z">
              <w:r w:rsidR="002935FF">
                <w:t xml:space="preserve">is Attribute is </w:t>
              </w:r>
            </w:ins>
            <w:r w:rsidR="00BE1D96">
              <w:t>always present</w:t>
            </w:r>
            <w:ins w:id="251" w:author="Peter" w:date="2013-05-08T09:19:00Z">
              <w:r w:rsidR="002935FF">
                <w:t xml:space="preserve"> and cannot be deleted. </w:t>
              </w:r>
            </w:ins>
            <w:r w:rsidR="00BF00B7">
              <w:t xml:space="preserve">It should be set if known. </w:t>
            </w:r>
            <w:ins w:id="252" w:author="Peter" w:date="2013-05-08T09:19:00Z">
              <w:r w:rsidR="002935FF">
                <w:t xml:space="preserve">If no data is available, set it to </w:t>
              </w:r>
              <w:r w:rsidR="002935FF" w:rsidRPr="00EF56D8">
                <w:rPr>
                  <w:rStyle w:val="GUIWord"/>
                </w:rPr>
                <w:t>Nil</w:t>
              </w:r>
              <w:r w:rsidR="002935FF">
                <w:t>.</w:t>
              </w:r>
            </w:ins>
          </w:p>
          <w:p w:rsidR="004D7399" w:rsidRDefault="00CB4748" w:rsidP="00BF00B7">
            <w:pPr>
              <w:pStyle w:val="TableText"/>
            </w:pPr>
            <w:r>
              <w:t xml:space="preserve">This </w:t>
            </w:r>
            <w:r w:rsidR="00BE1D96">
              <w:t>Attribute</w:t>
            </w:r>
            <w:r>
              <w:t xml:space="preserve"> is genera</w:t>
            </w:r>
            <w:r w:rsidR="007D43F6">
              <w:t xml:space="preserve">lly set when Spectra are loaded, but should be checked to ensure that </w:t>
            </w:r>
            <w:r w:rsidR="00BF00B7">
              <w:t>Specchio</w:t>
            </w:r>
            <w:r w:rsidR="007D43F6">
              <w:t xml:space="preserve"> has been determined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C41199" w:rsidRDefault="00BF00B7" w:rsidP="00BF00B7">
            <w:pPr>
              <w:pStyle w:val="TableText"/>
              <w:tabs>
                <w:tab w:val="right" w:leader="dot" w:pos="8788"/>
              </w:tabs>
              <w:rPr>
                <w:rPrChange w:id="253" w:author="Peter" w:date="2013-05-08T09:19:00Z">
                  <w:rPr>
                    <w:rStyle w:val="DocActionChar"/>
                    <w:i w:val="0"/>
                  </w:rPr>
                </w:rPrChange>
              </w:rPr>
            </w:pPr>
            <w:r>
              <w:t>The drop down list is a list of Sensors</w:t>
            </w:r>
            <w:ins w:id="254" w:author="Peter" w:date="2013-05-08T09:19:00Z">
              <w:r>
                <w:t xml:space="preserve"> which is created using the </w:t>
              </w:r>
              <w:r w:rsidRPr="00C41199">
                <w:rPr>
                  <w:rStyle w:val="GUIWord"/>
                </w:rPr>
                <w:t>Data maintenance/</w:t>
              </w:r>
            </w:ins>
            <w:del w:id="255"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Pr>
                <w:rStyle w:val="GUIWord"/>
              </w:rPr>
              <w:t>Load sensor definition</w:t>
            </w:r>
            <w:ins w:id="256" w:author="Peter" w:date="2013-05-08T09:19:00Z">
              <w:r>
                <w:t xml:space="preserve"> </w:t>
              </w:r>
            </w:ins>
            <w:r w:rsidR="00164972" w:rsidRPr="00164972">
              <w:rPr>
                <w:rPrChange w:id="257" w:author="Peter" w:date="2013-05-08T09:19:00Z">
                  <w:rPr>
                    <w:rStyle w:val="DocActionChar"/>
                  </w:rPr>
                </w:rPrChange>
              </w:rPr>
              <w:t>function</w:t>
            </w:r>
            <w:del w:id="258" w:author="Peter" w:date="2013-05-08T09:19:00Z">
              <w:r>
                <w:rPr>
                  <w:rStyle w:val="DocActionChar"/>
                </w:rPr>
                <w:delText xml:space="preserve"> metadata editor</w:delText>
              </w:r>
            </w:del>
            <w:r w:rsidR="00164972" w:rsidRPr="00164972">
              <w:rPr>
                <w:rPrChange w:id="259" w:author="Peter" w:date="2013-05-08T09:19:00Z">
                  <w:rPr>
                    <w:rStyle w:val="DocActionChar"/>
                  </w:rPr>
                </w:rPrChange>
              </w:rPr>
              <w:t>.</w:t>
            </w:r>
          </w:p>
          <w:p w:rsidR="00BE1D96" w:rsidRDefault="00BF00B7" w:rsidP="00BE1D96">
            <w:pPr>
              <w:pStyle w:val="TableText"/>
            </w:pPr>
            <w:r>
              <w:t>if the Instrument Attribute above is set, t</w:t>
            </w:r>
            <w:r w:rsidR="00BE1D96">
              <w:t>his Sensor Attribute is ignored</w:t>
            </w:r>
            <w:r>
              <w:t xml:space="preserve"> and the value stored in the Instrument record is used instead</w:t>
            </w:r>
            <w:r w:rsidR="00BE1D96">
              <w:t>.</w:t>
            </w:r>
          </w:p>
          <w:p w:rsidR="002935FF" w:rsidRDefault="002935FF" w:rsidP="002935FF">
            <w:pPr>
              <w:pStyle w:val="TableText"/>
              <w:rPr>
                <w:ins w:id="260" w:author="Peter" w:date="2013-05-08T09:19:00Z"/>
              </w:rPr>
            </w:pPr>
            <w:ins w:id="261" w:author="Peter" w:date="2013-05-08T09:19:00Z">
              <w:r>
                <w:t xml:space="preserve">This Attribute is </w:t>
              </w:r>
            </w:ins>
            <w:r w:rsidR="00BE1D96">
              <w:t>always present</w:t>
            </w:r>
            <w:ins w:id="262" w:author="Peter" w:date="2013-05-08T09:19:00Z">
              <w:r>
                <w:t xml:space="preserve"> and cannot be deleted. If </w:t>
              </w:r>
            </w:ins>
            <w:r w:rsidR="0014777F">
              <w:t>not required</w:t>
            </w:r>
            <w:ins w:id="263" w:author="Peter" w:date="2013-05-08T09:19:00Z">
              <w:r>
                <w:t xml:space="preserve">, </w:t>
              </w:r>
            </w:ins>
            <w:r w:rsidR="00BE1D96">
              <w:t xml:space="preserve">it can be </w:t>
            </w:r>
            <w:ins w:id="264" w:author="Peter" w:date="2013-05-08T09:19:00Z">
              <w:r>
                <w:t xml:space="preserve">set to </w:t>
              </w:r>
              <w:r w:rsidRPr="00EF56D8">
                <w:rPr>
                  <w:rStyle w:val="GUIWord"/>
                </w:rPr>
                <w:t>Nil</w:t>
              </w:r>
              <w:r>
                <w:t>.</w:t>
              </w:r>
            </w:ins>
          </w:p>
          <w:p w:rsidR="006A683F" w:rsidRDefault="00BE1D96" w:rsidP="007D43F6">
            <w:pPr>
              <w:pStyle w:val="TableText"/>
            </w:pPr>
            <w:r>
              <w:t>This Attribute is generally set when Spectra are loaded</w:t>
            </w:r>
            <w:r w:rsidR="007D43F6">
              <w:t>, but should be checked to ensure that it has been set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CB4748">
        <w:tblPrEx>
          <w:tblW w:w="0" w:type="auto"/>
          <w:tblPrExChange w:id="265" w:author="Peter" w:date="2013-05-08T09:19:00Z">
            <w:tblPrEx>
              <w:tblW w:w="0" w:type="auto"/>
              <w:tblInd w:w="817" w:type="dxa"/>
            </w:tblPrEx>
          </w:tblPrExChange>
        </w:tblPrEx>
        <w:trPr>
          <w:trPrChange w:id="266" w:author="Peter" w:date="2013-05-08T09:19:00Z">
            <w:trPr>
              <w:gridAfter w:val="0"/>
            </w:trPr>
          </w:trPrChange>
        </w:trPr>
        <w:tc>
          <w:tcPr>
            <w:tcW w:w="0" w:type="auto"/>
            <w:tcPrChange w:id="26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68" w:author="Peter" w:date="2013-05-08T09:19:00Z">
              <w:tcPr>
                <w:tcW w:w="0" w:type="auto"/>
                <w:gridSpan w:val="2"/>
              </w:tcPr>
            </w:tcPrChange>
          </w:tcPr>
          <w:p w:rsidR="007A535E" w:rsidRDefault="001310CE" w:rsidP="00305207">
            <w:pPr>
              <w:pStyle w:val="TableText"/>
            </w:pPr>
            <w:r>
              <w:t xml:space="preserve">[alpha string] </w:t>
            </w:r>
            <w:r w:rsidR="007A535E" w:rsidRPr="007A535E">
              <w:t>Instrument name</w:t>
            </w:r>
          </w:p>
          <w:p w:rsidR="00022766" w:rsidRDefault="007A1927" w:rsidP="007A1927">
            <w:pPr>
              <w:pStyle w:val="TableText"/>
            </w:pPr>
            <w:r>
              <w:t xml:space="preserve">Users do not have permission to add new Instruments to Specchio’s Instrument table. When a Spectrum is being loaded and the Instrument it refers to is not already in Specchio’s Instrument table, then Specchio writes the name of the Instrument into this field and leaves the Instrument field above set to </w:t>
            </w:r>
            <w:r w:rsidRPr="007A1927">
              <w:rPr>
                <w:rStyle w:val="GUIWord"/>
              </w:rPr>
              <w:t>Nil</w:t>
            </w:r>
            <w:r>
              <w:t>. This provides the information needed for the user to resolve the Instrument information at after the Spectrum load is completed.</w:t>
            </w:r>
          </w:p>
        </w:tc>
      </w:tr>
      <w:tr w:rsidR="004D7399" w:rsidTr="00CB4748">
        <w:tblPrEx>
          <w:tblW w:w="0" w:type="auto"/>
          <w:tblPrExChange w:id="269" w:author="Peter" w:date="2013-05-08T09:19:00Z">
            <w:tblPrEx>
              <w:tblW w:w="0" w:type="auto"/>
              <w:tblInd w:w="817" w:type="dxa"/>
            </w:tblPrEx>
          </w:tblPrExChange>
        </w:tblPrEx>
        <w:trPr>
          <w:trPrChange w:id="270" w:author="Peter" w:date="2013-05-08T09:19:00Z">
            <w:trPr>
              <w:gridAfter w:val="0"/>
            </w:trPr>
          </w:trPrChange>
        </w:trPr>
        <w:tc>
          <w:tcPr>
            <w:tcW w:w="0" w:type="auto"/>
            <w:tcPrChange w:id="27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72" w:author="Peter" w:date="2013-05-08T09:19:00Z">
              <w:tcPr>
                <w:tcW w:w="0" w:type="auto"/>
                <w:gridSpan w:val="2"/>
              </w:tcPr>
            </w:tcPrChange>
          </w:tcPr>
          <w:p w:rsidR="007A535E" w:rsidRDefault="001310CE" w:rsidP="00305207">
            <w:pPr>
              <w:pStyle w:val="TableText"/>
            </w:pPr>
            <w:r>
              <w:t xml:space="preserve">[alpha string] </w:t>
            </w:r>
            <w:r w:rsidR="007A535E">
              <w:t>Serial number of the 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273" w:name="_Toc358395231"/>
      <w:r w:rsidRPr="00155FA4">
        <w:t>Instrument Settings</w:t>
      </w:r>
      <w:r w:rsidR="00F3610B" w:rsidRPr="00F3610B">
        <w:t xml:space="preserve"> </w:t>
      </w:r>
      <w:r w:rsidR="00F3610B">
        <w:t>Group</w:t>
      </w:r>
      <w:bookmarkEnd w:id="273"/>
    </w:p>
    <w:p w:rsidR="005679CD" w:rsidRDefault="005679CD" w:rsidP="00A7583F">
      <w:pPr>
        <w:pStyle w:val="Body"/>
        <w:rPr>
          <w:ins w:id="274" w:author="Peter" w:date="2013-05-08T09:19:00Z"/>
        </w:rPr>
      </w:pPr>
      <w:ins w:id="275" w:author="Peter" w:date="2013-05-08T09:19:00Z">
        <w:r>
          <w:t xml:space="preserve">These attributes describe the settings of the </w:t>
        </w:r>
      </w:ins>
      <w:r w:rsidR="001310CE">
        <w:t xml:space="preserve">Instrument </w:t>
      </w:r>
      <w:ins w:id="276" w:author="Peter" w:date="2013-05-08T09:19:00Z">
        <w:r>
          <w:t>at the time the Spect</w:t>
        </w:r>
      </w:ins>
      <w:r w:rsidR="00D93CA9">
        <w:t>r</w:t>
      </w:r>
      <w:ins w:id="277" w:author="Peter" w:date="2013-05-08T09:19:00Z">
        <w:r>
          <w:t>um was observed.</w:t>
        </w:r>
      </w:ins>
    </w:p>
    <w:p w:rsidR="001310CE" w:rsidRPr="007C3917" w:rsidRDefault="005679CD" w:rsidP="00A7583F">
      <w:pPr>
        <w:pStyle w:val="Body"/>
      </w:pPr>
      <w:ins w:id="278" w:author="Peter" w:date="2013-05-08T09:19:00Z">
        <w:r>
          <w:t xml:space="preserve">For some Instruments and file formats, the following </w:t>
        </w:r>
        <w:r w:rsidR="001310CE">
          <w:t>Instrument settings</w:t>
        </w:r>
        <w:r>
          <w:t xml:space="preserve"> are read</w:t>
        </w:r>
      </w:ins>
      <w:del w:id="279" w:author="Peter" w:date="2013-05-08T09:19:00Z">
        <w:r w:rsidR="001310CE">
          <w:delText>settings, depending on the sensor. Automatically generated</w:delText>
        </w:r>
      </w:del>
      <w:r w:rsidR="001310CE">
        <w:t xml:space="preserve"> from the </w:t>
      </w:r>
      <w:ins w:id="280" w:author="Peter" w:date="2013-05-08T09:19:00Z">
        <w:r>
          <w:t>Spectrum</w:t>
        </w:r>
      </w:ins>
      <w:del w:id="281" w:author="Peter" w:date="2013-05-08T09:19:00Z">
        <w:r w:rsidR="001310CE">
          <w:delText>spectral</w:delText>
        </w:r>
      </w:del>
      <w:r w:rsidR="001310CE">
        <w:t xml:space="preserve"> input file</w:t>
      </w:r>
      <w:ins w:id="282" w:author="Peter" w:date="2013-05-08T09:19:00Z">
        <w:r>
          <w:t xml:space="preserve"> and set into the Spectrum metadata</w:t>
        </w:r>
      </w:ins>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Dark current has been compensated for by the instrume</w:t>
            </w:r>
            <w:r w:rsidR="007C3917">
              <w:t>nt</w:t>
            </w:r>
          </w:p>
          <w:p w:rsidR="007A535E" w:rsidRDefault="007C3917" w:rsidP="007C3917">
            <w:pPr>
              <w:pStyle w:val="TableText"/>
            </w:pPr>
            <w:r>
              <w:t>If Specchio loads this value from the input Spectrum file is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Name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Version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Number of spectra recorded internally and averaged over by the 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7C3917">
            <w:pPr>
              <w:pStyle w:val="TableText"/>
            </w:pPr>
            <w:r>
              <w:t>If Specchio loads this value from the input Spectrum file is will set one of the values “ON” or “OFF”.</w:t>
            </w:r>
          </w:p>
        </w:tc>
      </w:tr>
    </w:tbl>
    <w:p w:rsidR="001310CE" w:rsidRPr="00F3610B" w:rsidRDefault="001310CE" w:rsidP="00F3610B">
      <w:pPr>
        <w:pStyle w:val="Heading3"/>
      </w:pPr>
      <w:bookmarkStart w:id="283" w:name="_Toc358395232"/>
      <w:r w:rsidRPr="00F3610B">
        <w:t>Instrumentation</w:t>
      </w:r>
      <w:r w:rsidR="00F3610B" w:rsidRPr="00F3610B">
        <w:t xml:space="preserve"> </w:t>
      </w:r>
      <w:r w:rsidR="00F3610B">
        <w:t>Group</w:t>
      </w:r>
      <w:bookmarkEnd w:id="283"/>
    </w:p>
    <w:p w:rsidR="000F2D03" w:rsidRPr="000F2D03" w:rsidRDefault="005679CD" w:rsidP="00A7583F">
      <w:pPr>
        <w:pStyle w:val="Body"/>
        <w:rPr>
          <w:del w:id="284" w:author="Peter" w:date="2013-05-08T09:19:00Z"/>
        </w:rPr>
      </w:pPr>
      <w:ins w:id="285" w:author="Peter" w:date="2013-05-08T09:19:00Z">
        <w:r>
          <w:t>These attributes describe</w:t>
        </w:r>
      </w:ins>
      <w:del w:id="286" w:author="Peter" w:date="2013-05-08T09:19:00Z">
        <w:r w:rsidR="000F2D03" w:rsidRPr="000F2D03">
          <w:delText>This group defines how</w:delText>
        </w:r>
      </w:del>
      <w:r w:rsidR="000F2D03" w:rsidRPr="000F2D03">
        <w:t xml:space="preserve"> the </w:t>
      </w:r>
      <w:ins w:id="287" w:author="Peter" w:date="2013-05-08T09:19:00Z">
        <w:r>
          <w:t>way in which</w:t>
        </w:r>
      </w:ins>
      <w:del w:id="288" w:author="Peter" w:date="2013-05-08T09:19:00Z">
        <w:r w:rsidR="000F2D03" w:rsidRPr="000F2D03">
          <w:delText>instrument has been set up.</w:delText>
        </w:r>
      </w:del>
    </w:p>
    <w:p w:rsidR="002353F8" w:rsidRDefault="001310CE">
      <w:pPr>
        <w:pStyle w:val="Body"/>
        <w:pPrChange w:id="289" w:author="Peter" w:date="2013-05-08T09:19:00Z">
          <w:pPr>
            <w:pStyle w:val="DocAction"/>
          </w:pPr>
        </w:pPrChange>
      </w:pPr>
      <w:del w:id="290" w:author="Peter" w:date="2013-05-08T09:19:00Z">
        <w:r w:rsidRPr="00245A33">
          <w:delText>%%% How does</w:delText>
        </w:r>
      </w:del>
      <w:r w:rsidRPr="00245A33">
        <w:t xml:space="preserve"> the </w:t>
      </w:r>
      <w:del w:id="291" w:author="Peter" w:date="2013-05-08T09:19:00Z">
        <w:r w:rsidRPr="00245A33">
          <w:delText xml:space="preserve">objective of this group differ from </w:delText>
        </w:r>
      </w:del>
      <w:r w:rsidRPr="00245A33">
        <w:t xml:space="preserve">Instrument </w:t>
      </w:r>
      <w:ins w:id="292" w:author="Peter" w:date="2013-05-08T09:19:00Z">
        <w:r w:rsidR="005679CD">
          <w:t xml:space="preserve">was being used </w:t>
        </w:r>
        <w:r w:rsidR="00C82A81">
          <w:t>at</w:t>
        </w:r>
      </w:ins>
      <w:del w:id="293" w:author="Peter" w:date="2013-05-08T09:19:00Z">
        <w:r w:rsidRPr="00245A33">
          <w:delText>and Instrument Settings?</w:delText>
        </w:r>
        <w:r w:rsidR="00E97B4D">
          <w:delText xml:space="preserve"> This is any further manually recorded information related to</w:delText>
        </w:r>
      </w:del>
      <w:r w:rsidR="00E97B4D">
        <w:t xml:space="preserve"> the </w:t>
      </w:r>
      <w:ins w:id="294" w:author="Peter" w:date="2013-05-08T09:19:00Z">
        <w:r w:rsidR="00C82A81">
          <w:t>time the Spectrum was observed</w:t>
        </w:r>
      </w:ins>
      <w:del w:id="295"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296" w:author="Peter" w:date="2013-05-08T09:19:00Z"/>
        </w:rPr>
      </w:pPr>
      <w:ins w:id="297" w:author="Peter" w:date="2013-05-08T09:19:00Z">
        <w:r>
          <w:t>For some file formats (particularly HDF files), the following Instrumentation settings are read from the Spectrum input file and set into the Spectrum metadata.</w:t>
        </w:r>
      </w:ins>
      <w:r w:rsidR="007C3917">
        <w:t xml:space="preserve"> For other formats, it must be set manually.</w:t>
      </w:r>
    </w:p>
    <w:tbl>
      <w:tblPr>
        <w:tblStyle w:val="TableGrid"/>
        <w:tblW w:w="0" w:type="auto"/>
        <w:tblInd w:w="817" w:type="dxa"/>
        <w:tblLook w:val="04A0"/>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[Drop down list] Selected from the list of References defined in the Specchio database.</w:t>
            </w:r>
          </w:p>
          <w:p w:rsidR="001310CE" w:rsidRDefault="002935FF" w:rsidP="00FA1F82">
            <w:pPr>
              <w:pStyle w:val="TableText"/>
            </w:pPr>
            <w:ins w:id="298" w:author="Peter" w:date="2013-05-08T09:19:00Z">
              <w:r>
                <w:t xml:space="preserve">This Attribute is </w:t>
              </w:r>
            </w:ins>
            <w:r w:rsidR="00FA1F82">
              <w:t>mandatory</w:t>
            </w:r>
            <w:ins w:id="299" w:author="Peter" w:date="2013-05-08T09:19:00Z">
              <w:r>
                <w:t xml:space="preserve"> and cannot be deleted. If </w:t>
              </w:r>
            </w:ins>
            <w:r w:rsidR="00FA1F82">
              <w:t xml:space="preserve">it is not relevant or </w:t>
            </w:r>
            <w:ins w:id="300" w:author="Peter" w:date="2013-05-08T09:19:00Z">
              <w:r>
                <w:t xml:space="preserve">no data is available, set it to </w:t>
              </w:r>
              <w:r w:rsidRPr="00EF56D8">
                <w:rPr>
                  <w:rStyle w:val="GUIWord"/>
                </w:rPr>
                <w:t>Nil</w:t>
              </w:r>
              <w:r>
                <w:t>.</w:t>
              </w:r>
            </w:ins>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7A1927">
            <w:pPr>
              <w:pStyle w:val="TableText"/>
            </w:pPr>
            <w:r>
              <w:t xml:space="preserve">Users do not have permission to add to Specchio’s Reference Panel table. When a Spectrum is being loaded and the Reference Panel it refers to is not in Specchio’s Reference Panel table, then the name of the Reference Panel will be written into this field. This provides the information needed for the user to resolve the Reference Panel link information at after the </w:t>
            </w:r>
            <w:r w:rsidR="00F3610B">
              <w:t xml:space="preserve">Spectrum </w:t>
            </w:r>
            <w:r>
              <w:t>load is completed.</w:t>
            </w:r>
          </w:p>
        </w:tc>
      </w:tr>
    </w:tbl>
    <w:p w:rsidR="001310CE" w:rsidRPr="00F3610B" w:rsidRDefault="001310CE" w:rsidP="00F3610B">
      <w:pPr>
        <w:pStyle w:val="Heading3"/>
      </w:pPr>
      <w:bookmarkStart w:id="301" w:name="_Toc358395233"/>
      <w:r w:rsidRPr="00F3610B">
        <w:t>Keywords</w:t>
      </w:r>
      <w:r w:rsidR="00F3610B" w:rsidRPr="00F3610B">
        <w:t xml:space="preserve"> </w:t>
      </w:r>
      <w:r w:rsidR="00F3610B">
        <w:t>Group</w:t>
      </w:r>
      <w:bookmarkEnd w:id="301"/>
    </w:p>
    <w:p w:rsidR="00C974FC" w:rsidRDefault="001310CE" w:rsidP="00A7583F">
      <w:pPr>
        <w:pStyle w:val="Body"/>
      </w:pPr>
      <w:r w:rsidRPr="00612627">
        <w:t>Keywords can be used to search for particular spectra</w:t>
      </w:r>
      <w:r w:rsidR="00C974FC">
        <w:t xml:space="preserve"> in the Specchio’s Spectrum Query function</w:t>
      </w:r>
      <w:r w:rsidRPr="00612627">
        <w:t>.</w:t>
      </w:r>
    </w:p>
    <w:tbl>
      <w:tblPr>
        <w:tblStyle w:val="TableGrid"/>
        <w:tblW w:w="0" w:type="auto"/>
        <w:tblInd w:w="817" w:type="dxa"/>
        <w:tblLook w:val="04A0"/>
      </w:tblPr>
      <w:tblGrid>
        <w:gridCol w:w="1055"/>
        <w:gridCol w:w="7699"/>
      </w:tblGrid>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Keyword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spectrum or a spectral collection</w:t>
            </w:r>
          </w:p>
          <w:p w:rsidR="001310CE" w:rsidRDefault="003E508C" w:rsidP="00C974FC">
            <w:pPr>
              <w:pStyle w:val="TableText"/>
            </w:pPr>
            <w:ins w:id="302" w:author="Peter" w:date="2013-05-08T09:19:00Z">
              <w:r>
                <w:t>Take care on spelling and avoid leading or trailing spaces to avoid confusion when searching. Keyword</w:t>
              </w:r>
            </w:ins>
            <w:r w:rsidR="00C974FC">
              <w:t xml:space="preserve"> searching is</w:t>
            </w:r>
            <w:ins w:id="303" w:author="Peter" w:date="2013-05-08T09:19:00Z">
              <w:r>
                <w:t xml:space="preserve"> not case sensitive.</w:t>
              </w:r>
            </w:ins>
          </w:p>
        </w:tc>
      </w:tr>
    </w:tbl>
    <w:p w:rsidR="001310CE" w:rsidRPr="00F3610B" w:rsidRDefault="001310CE" w:rsidP="00F3610B">
      <w:pPr>
        <w:pStyle w:val="Heading3"/>
      </w:pPr>
      <w:bookmarkStart w:id="304" w:name="_Toc358395234"/>
      <w:r w:rsidRPr="00F3610B">
        <w:t>Location</w:t>
      </w:r>
      <w:r w:rsidR="00F3610B" w:rsidRPr="00F3610B">
        <w:t xml:space="preserve"> </w:t>
      </w:r>
      <w:r w:rsidR="00F3610B">
        <w:t>Group</w:t>
      </w:r>
      <w:bookmarkEnd w:id="304"/>
    </w:p>
    <w:p w:rsidR="001310CE" w:rsidRPr="00084655" w:rsidRDefault="001310CE" w:rsidP="00254A05">
      <w:pPr>
        <w:pStyle w:val="Body"/>
      </w:pPr>
      <w:r>
        <w:t xml:space="preserve">This group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tblPrChange w:id="305" w:author="Peter" w:date="2013-05-08T09:19:00Z">
          <w:tblPr>
            <w:tblStyle w:val="TableGrid"/>
            <w:tblW w:w="0" w:type="auto"/>
            <w:tblInd w:w="817" w:type="dxa"/>
            <w:tblLook w:val="04A0"/>
          </w:tblPr>
        </w:tblPrChange>
      </w:tblPr>
      <w:tblGrid>
        <w:gridCol w:w="1268"/>
        <w:gridCol w:w="7486"/>
        <w:tblGridChange w:id="306">
          <w:tblGrid>
            <w:gridCol w:w="817"/>
            <w:gridCol w:w="591"/>
            <w:gridCol w:w="677"/>
            <w:gridCol w:w="6669"/>
            <w:gridCol w:w="817"/>
          </w:tblGrid>
        </w:tblGridChange>
      </w:tblGrid>
      <w:tr w:rsidR="001310CE" w:rsidTr="00963352">
        <w:trPr>
          <w:cantSplit/>
          <w:trPrChange w:id="307" w:author="Peter" w:date="2013-05-08T09:19:00Z">
            <w:trPr>
              <w:gridAfter w:val="0"/>
            </w:trPr>
          </w:trPrChange>
        </w:trPr>
        <w:tc>
          <w:tcPr>
            <w:tcW w:w="0" w:type="auto"/>
            <w:tcPrChange w:id="30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309" w:author="Peter" w:date="2013-05-08T09:19:00Z">
              <w:tcPr>
                <w:tcW w:w="0" w:type="auto"/>
                <w:gridSpan w:val="2"/>
              </w:tcPr>
            </w:tcPrChange>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963352">
        <w:trPr>
          <w:cantSplit/>
          <w:trPrChange w:id="310" w:author="Peter" w:date="2013-05-08T09:19:00Z">
            <w:trPr>
              <w:gridAfter w:val="0"/>
            </w:trPr>
          </w:trPrChange>
        </w:trPr>
        <w:tc>
          <w:tcPr>
            <w:tcW w:w="0" w:type="auto"/>
            <w:tcPrChange w:id="31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312" w:author="Peter" w:date="2013-05-08T09:19:00Z">
              <w:tcPr>
                <w:tcW w:w="0" w:type="auto"/>
                <w:gridSpan w:val="2"/>
              </w:tcPr>
            </w:tcPrChange>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963352">
        <w:trPr>
          <w:cantSplit/>
          <w:trPrChange w:id="313" w:author="Peter" w:date="2013-05-08T09:19:00Z">
            <w:trPr>
              <w:gridAfter w:val="0"/>
            </w:trPr>
          </w:trPrChange>
        </w:trPr>
        <w:tc>
          <w:tcPr>
            <w:tcW w:w="0" w:type="auto"/>
            <w:tcPrChange w:id="31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315" w:author="Peter" w:date="2013-05-08T09:19:00Z">
              <w:tcPr>
                <w:tcW w:w="0" w:type="auto"/>
                <w:gridSpan w:val="2"/>
              </w:tcPr>
            </w:tcPrChange>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963352">
        <w:trPr>
          <w:cantSplit/>
          <w:trPrChange w:id="316" w:author="Peter" w:date="2013-05-08T09:19:00Z">
            <w:trPr>
              <w:gridAfter w:val="0"/>
            </w:trPr>
          </w:trPrChange>
        </w:trPr>
        <w:tc>
          <w:tcPr>
            <w:tcW w:w="0" w:type="auto"/>
            <w:tcPrChange w:id="31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318" w:author="Peter" w:date="2013-05-08T09:19:00Z">
              <w:tcPr>
                <w:tcW w:w="0" w:type="auto"/>
                <w:gridSpan w:val="2"/>
              </w:tcPr>
            </w:tcPrChange>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319" w:author="Peter" w:date="2013-05-08T09:19:00Z"/>
              </w:rPr>
            </w:pPr>
            <w:r>
              <w:t xml:space="preserve">[alpha string] </w:t>
            </w:r>
            <w:r w:rsidR="00392B0B">
              <w:t xml:space="preserve">Identifier of </w:t>
            </w:r>
            <w:ins w:id="320" w:author="Peter" w:date="2013-05-08T09:19:00Z">
              <w:r w:rsidR="003E508C">
                <w:t xml:space="preserve">the State in which the observations were made. </w:t>
              </w:r>
            </w:ins>
          </w:p>
          <w:p w:rsidR="001310CE" w:rsidRDefault="003E508C" w:rsidP="00392B0B">
            <w:pPr>
              <w:pStyle w:val="TableText"/>
            </w:pPr>
            <w:ins w:id="321" w:author="Peter" w:date="2013-05-08T09:19:00Z">
              <w:r>
                <w:t xml:space="preserve">To avoid confusion in searching later, </w:t>
              </w:r>
              <w:r w:rsidR="00842401">
                <w:t xml:space="preserve">it is suggested to use the standard abbreviation for the state </w:t>
              </w:r>
            </w:ins>
            <w:r w:rsidR="00392B0B">
              <w:t>–</w:t>
            </w:r>
            <w:ins w:id="322" w:author="Peter" w:date="2013-05-08T09:19:00Z">
              <w:r w:rsidR="00842401">
                <w:t xml:space="preserve"> for</w:t>
              </w:r>
            </w:ins>
            <w:r w:rsidR="00392B0B">
              <w:t xml:space="preserve"> </w:t>
            </w:r>
            <w:ins w:id="323" w:author="Peter" w:date="2013-05-08T09:19:00Z">
              <w:r w:rsidR="00842401">
                <w:t>example</w:t>
              </w:r>
            </w:ins>
            <w:del w:id="324" w:author="Peter" w:date="2013-05-08T09:19:00Z">
              <w:r w:rsidR="001310CE" w:rsidRPr="00612627">
                <w:rPr>
                  <w:rStyle w:val="DocActionChar"/>
                </w:rPr>
                <w:delText>%%% Presumably SA</w:delText>
              </w:r>
            </w:del>
            <w:r w:rsidR="00164972" w:rsidRPr="00164972">
              <w:rPr>
                <w:rPrChange w:id="325" w:author="Peter" w:date="2013-05-08T09:19:00Z">
                  <w:rPr>
                    <w:rStyle w:val="DocActionChar"/>
                  </w:rPr>
                </w:rPrChange>
              </w:rPr>
              <w:t xml:space="preserve">, </w:t>
            </w:r>
            <w:r w:rsidR="00C974FC">
              <w:t xml:space="preserve">in Australia use </w:t>
            </w:r>
            <w:r w:rsidR="00164972" w:rsidRPr="00164972">
              <w:rPr>
                <w:rPrChange w:id="326" w:author="Peter" w:date="2013-05-08T09:19:00Z">
                  <w:rPr>
                    <w:rStyle w:val="DocActionChar"/>
                  </w:rPr>
                </w:rPrChange>
              </w:rPr>
              <w:t>NSW</w:t>
            </w:r>
            <w:ins w:id="327" w:author="Peter" w:date="2013-05-08T09:19:00Z">
              <w:r w:rsidR="00842401">
                <w:t>, Qld, Vic... D</w:t>
              </w:r>
              <w:r>
                <w:t>o</w:t>
              </w:r>
            </w:ins>
            <w:del w:id="328" w:author="Peter" w:date="2013-05-08T09:19:00Z">
              <w:r w:rsidR="001310CE" w:rsidRPr="00612627">
                <w:rPr>
                  <w:rStyle w:val="DocActionChar"/>
                </w:rPr>
                <w:delText xml:space="preserve"> etc. Why</w:delText>
              </w:r>
            </w:del>
            <w:r w:rsidR="00164972" w:rsidRPr="00164972">
              <w:rPr>
                <w:rPrChange w:id="329" w:author="Peter" w:date="2013-05-08T09:19:00Z">
                  <w:rPr>
                    <w:rStyle w:val="DocActionChar"/>
                  </w:rPr>
                </w:rPrChange>
              </w:rPr>
              <w:t xml:space="preserve"> not </w:t>
            </w:r>
            <w:ins w:id="330" w:author="Peter" w:date="2013-05-08T09:19:00Z">
              <w:r>
                <w:t xml:space="preserve">use periods, </w:t>
              </w:r>
              <w:r w:rsidR="00842401">
                <w:t xml:space="preserve">leading, embedded or </w:t>
              </w:r>
              <w:r>
                <w:t xml:space="preserve">trailing spaces in the field. </w:t>
              </w:r>
              <w:r w:rsidR="00842401">
                <w:t>Searching is not case sensitive</w:t>
              </w:r>
            </w:ins>
            <w:del w:id="331" w:author="Peter" w:date="2013-05-08T09:19:00Z">
              <w:r w:rsidR="001310CE" w:rsidRPr="00612627">
                <w:rPr>
                  <w:rStyle w:val="DocActionChar"/>
                </w:rPr>
                <w:delText>a drop down? Is it international? Could be a configured list</w:delText>
              </w:r>
            </w:del>
            <w:r w:rsidR="00164972" w:rsidRPr="00164972">
              <w:rPr>
                <w:rPrChange w:id="332" w:author="Peter" w:date="2013-05-08T09:19:00Z">
                  <w:rPr>
                    <w:rStyle w:val="DocActionChar"/>
                  </w:rPr>
                </w:rPrChange>
              </w:rPr>
              <w:t>.</w:t>
            </w:r>
          </w:p>
        </w:tc>
      </w:tr>
    </w:tbl>
    <w:p w:rsidR="001310CE" w:rsidRPr="00F3610B" w:rsidRDefault="001310CE" w:rsidP="00F3610B">
      <w:pPr>
        <w:pStyle w:val="Heading3"/>
      </w:pPr>
      <w:bookmarkStart w:id="333" w:name="_Toc358395235"/>
      <w:r w:rsidRPr="00F3610B">
        <w:t>Names</w:t>
      </w:r>
      <w:r w:rsidR="00F3610B" w:rsidRPr="00F3610B">
        <w:t xml:space="preserve"> </w:t>
      </w:r>
      <w:r w:rsidR="00F3610B">
        <w:t>Group</w:t>
      </w:r>
      <w:bookmarkEnd w:id="333"/>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Change w:id="334" w:author="Peter" w:date="2013-05-08T09:19:00Z">
          <w:tblPr>
            <w:tblStyle w:val="TableGrid"/>
            <w:tblW w:w="0" w:type="auto"/>
            <w:tblInd w:w="817" w:type="dxa"/>
            <w:tblLook w:val="04A0"/>
          </w:tblPr>
        </w:tblPrChange>
      </w:tblPr>
      <w:tblGrid>
        <w:gridCol w:w="1258"/>
        <w:gridCol w:w="7496"/>
        <w:tblGridChange w:id="335">
          <w:tblGrid>
            <w:gridCol w:w="817"/>
            <w:gridCol w:w="445"/>
            <w:gridCol w:w="813"/>
            <w:gridCol w:w="6679"/>
            <w:gridCol w:w="817"/>
          </w:tblGrid>
        </w:tblGridChange>
      </w:tblGrid>
      <w:tr w:rsidR="001310CE" w:rsidTr="00305207">
        <w:trPr>
          <w:trPrChange w:id="336" w:author="Peter" w:date="2013-05-08T09:19:00Z">
            <w:trPr>
              <w:gridAfter w:val="0"/>
            </w:trPr>
          </w:trPrChange>
        </w:trPr>
        <w:tc>
          <w:tcPr>
            <w:tcW w:w="0" w:type="auto"/>
            <w:tcPrChange w:id="33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38"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fldSimple w:instr=" REF _Ref355167308 \r \h  \* MERGEFORMAT ">
              <w:r w:rsidR="00CC6411" w:rsidRPr="00CC6411">
                <w:rPr>
                  <w:rStyle w:val="CrossReference"/>
                </w:rPr>
                <w:t>4.9.6</w:t>
              </w:r>
            </w:fldSimple>
            <w:r w:rsidRPr="0040574B">
              <w:rPr>
                <w:rStyle w:val="CrossReference"/>
              </w:rPr>
              <w:t xml:space="preserve"> </w:t>
            </w:r>
            <w:fldSimple w:instr=" REF _Ref355167311 \h  \* MERGEFORMAT ">
              <w:r w:rsidR="00CC6411" w:rsidRPr="00CC6411">
                <w:rPr>
                  <w:rStyle w:val="CrossReference"/>
                </w:rPr>
                <w:t>ENVI Spectral Library Files</w:t>
              </w:r>
            </w:fldSimple>
            <w:r>
              <w:t>), the content of the Spectrum Names tag is copied here if it is set</w:t>
            </w:r>
            <w:ins w:id="339" w:author="Peter" w:date="2013-05-08T09:19:00Z">
              <w:r w:rsidR="00842401">
                <w:t xml:space="preserve"> in the input file</w:t>
              </w:r>
              <w:r>
                <w:t>.</w:t>
              </w:r>
            </w:ins>
            <w:del w:id="340" w:author="Peter" w:date="2013-05-08T09:19:00Z">
              <w:r>
                <w:delText>.</w:delText>
              </w:r>
            </w:del>
          </w:p>
        </w:tc>
      </w:tr>
      <w:tr w:rsidR="001310CE" w:rsidTr="00305207">
        <w:trPr>
          <w:trPrChange w:id="341" w:author="Peter" w:date="2013-05-08T09:19:00Z">
            <w:trPr>
              <w:gridAfter w:val="0"/>
            </w:trPr>
          </w:trPrChange>
        </w:trPr>
        <w:tc>
          <w:tcPr>
            <w:tcW w:w="0" w:type="auto"/>
            <w:tcPrChange w:id="34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43"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344" w:name="_Toc358395236"/>
      <w:r w:rsidRPr="00F3610B">
        <w:t>Optics</w:t>
      </w:r>
      <w:r w:rsidR="00F3610B" w:rsidRPr="00F3610B">
        <w:t xml:space="preserve"> </w:t>
      </w:r>
      <w:r w:rsidR="00F3610B">
        <w:t>Group</w:t>
      </w:r>
      <w:bookmarkEnd w:id="344"/>
    </w:p>
    <w:p w:rsidR="00C974FC" w:rsidRPr="00C974FC" w:rsidRDefault="00C974FC" w:rsidP="00A7583F">
      <w:pPr>
        <w:pStyle w:val="Body"/>
      </w:pPr>
      <w:r w:rsidRPr="00C974FC">
        <w:t>This group permits describing specific optics which are attached to the recording instrument.</w:t>
      </w:r>
    </w:p>
    <w:tbl>
      <w:tblPr>
        <w:tblStyle w:val="TableGrid"/>
        <w:tblW w:w="0" w:type="auto"/>
        <w:tblInd w:w="817" w:type="dxa"/>
        <w:tblLook w:val="04A0"/>
      </w:tblPr>
      <w:tblGrid>
        <w:gridCol w:w="1176"/>
        <w:gridCol w:w="7578"/>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instrument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Designator given to the optics attached to the instrument</w:t>
            </w:r>
          </w:p>
        </w:tc>
      </w:tr>
    </w:tbl>
    <w:p w:rsidR="001310CE" w:rsidRPr="00F3610B" w:rsidRDefault="001310CE" w:rsidP="00F3610B">
      <w:pPr>
        <w:pStyle w:val="Heading3"/>
      </w:pPr>
      <w:bookmarkStart w:id="345" w:name="_Toc358395237"/>
      <w:r w:rsidRPr="00F3610B">
        <w:t>PDFs</w:t>
      </w:r>
      <w:r w:rsidR="00F3610B" w:rsidRPr="00F3610B">
        <w:t xml:space="preserve"> </w:t>
      </w:r>
      <w:r w:rsidR="00F3610B">
        <w:t>Group</w:t>
      </w:r>
      <w:bookmarkEnd w:id="345"/>
    </w:p>
    <w:p w:rsidR="00A863FC" w:rsidRPr="00A863FC" w:rsidRDefault="00A863FC" w:rsidP="00A863FC">
      <w:pPr>
        <w:pStyle w:val="Body"/>
        <w:rPr>
          <w:ins w:id="346" w:author="Peter" w:date="2013-05-08T09:19:00Z"/>
          <w:rStyle w:val="Strong"/>
          <w:b w:val="0"/>
          <w:bCs w:val="0"/>
        </w:rPr>
      </w:pPr>
      <w:ins w:id="347" w:author="Peter" w:date="2013-05-08T09:19:00Z">
        <w:r w:rsidRPr="00A863FC">
          <w:rPr>
            <w:rStyle w:val="Strong"/>
            <w:b w:val="0"/>
            <w:bCs w:val="0"/>
          </w:rPr>
          <w:t xml:space="preserve">Specchio supports uploading </w:t>
        </w:r>
      </w:ins>
      <w:r w:rsidR="00323FF2">
        <w:rPr>
          <w:rStyle w:val="Strong"/>
          <w:b w:val="0"/>
          <w:bCs w:val="0"/>
        </w:rPr>
        <w:t xml:space="preserve">of </w:t>
      </w:r>
      <w:ins w:id="348" w:author="Peter" w:date="2013-05-08T09:19:00Z">
        <w:r w:rsidRPr="00A863FC">
          <w:rPr>
            <w:rStyle w:val="Strong"/>
            <w:b w:val="0"/>
            <w:bCs w:val="0"/>
          </w:rPr>
          <w:t>up to two PDF files for each Spectrum.</w:t>
        </w:r>
        <w:r>
          <w:rPr>
            <w:rStyle w:val="Strong"/>
            <w:b w:val="0"/>
            <w:bCs w:val="0"/>
          </w:rPr>
          <w:t xml:space="preserve"> </w:t>
        </w:r>
      </w:ins>
      <w:r w:rsidR="00323FF2">
        <w:rPr>
          <w:rStyle w:val="Strong"/>
          <w:b w:val="0"/>
          <w:bCs w:val="0"/>
        </w:rPr>
        <w:t>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tblPr>
      <w:tblGrid>
        <w:gridCol w:w="1679"/>
        <w:gridCol w:w="7075"/>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del w:id="349" w:author="Peter" w:date="2013-05-08T09:19:00Z">
              <w:r w:rsidR="001310CE">
                <w:delText xml:space="preserve">[Uploaded PDF file] </w:delText>
              </w:r>
              <w:r w:rsidR="001310CE" w:rsidRPr="009D39DD">
                <w:rPr>
                  <w:rStyle w:val="DocActionChar"/>
                </w:rPr>
                <w:delText>%%% I can upload, but I can’t View.</w:delText>
              </w:r>
              <w:r w:rsidR="001310CE">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del w:id="350" w:author="Peter" w:date="2013-05-08T09:19:00Z">
              <w:r w:rsidR="001310CE">
                <w:delText xml:space="preserve">[Uploaded PDF file] </w:delText>
              </w:r>
              <w:r w:rsidR="0040574B">
                <w:delText>%%%</w:delText>
              </w:r>
            </w:del>
          </w:p>
        </w:tc>
      </w:tr>
    </w:tbl>
    <w:p w:rsidR="001310CE" w:rsidRPr="00F3610B" w:rsidRDefault="00842401" w:rsidP="00F3610B">
      <w:pPr>
        <w:pStyle w:val="Heading3"/>
        <w:rPr>
          <w:ins w:id="351" w:author="Peter" w:date="2013-05-08T09:19:00Z"/>
        </w:rPr>
      </w:pPr>
      <w:bookmarkStart w:id="352" w:name="_Toc358395238"/>
      <w:ins w:id="353" w:author="Peter" w:date="2013-05-08T09:19:00Z">
        <w:r w:rsidRPr="00F3610B">
          <w:t>Personnel</w:t>
        </w:r>
      </w:ins>
      <w:r w:rsidR="00F3610B" w:rsidRPr="00F3610B">
        <w:t xml:space="preserve"> </w:t>
      </w:r>
      <w:r w:rsidR="00F3610B">
        <w:t>Group</w:t>
      </w:r>
      <w:bookmarkEnd w:id="352"/>
    </w:p>
    <w:p w:rsidR="001310CE" w:rsidRPr="00BC4E01" w:rsidRDefault="001310CE" w:rsidP="00A7583F">
      <w:pPr>
        <w:pStyle w:val="Body"/>
        <w:rPr>
          <w:del w:id="354" w:author="Peter" w:date="2013-05-08T09:19:00Z"/>
          <w:rStyle w:val="Strong"/>
        </w:rPr>
      </w:pPr>
      <w:del w:id="355" w:author="Peter" w:date="2013-05-08T09:19:00Z">
        <w:r w:rsidRPr="00BC4E01">
          <w:rPr>
            <w:rStyle w:val="Strong"/>
          </w:rPr>
          <w:delText>Personell</w:delText>
        </w:r>
      </w:del>
    </w:p>
    <w:tbl>
      <w:tblPr>
        <w:tblStyle w:val="TableGrid"/>
        <w:tblW w:w="0" w:type="auto"/>
        <w:tblInd w:w="817" w:type="dxa"/>
        <w:tblLook w:val="04A0"/>
      </w:tblPr>
      <w:tblGrid>
        <w:gridCol w:w="1378"/>
        <w:gridCol w:w="7376"/>
      </w:tblGrid>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F52170" w:rsidRDefault="00F52170" w:rsidP="0044706E">
            <w:pPr>
              <w:pStyle w:val="TableText"/>
            </w:pPr>
            <w:r>
              <w:t xml:space="preserve">[Alpha string] </w:t>
            </w:r>
            <w:ins w:id="356" w:author="Peter" w:date="2013-05-08T09:19:00Z">
              <w:r w:rsidR="00842401">
                <w:t>Investigator’s name</w:t>
              </w:r>
            </w:ins>
          </w:p>
          <w:p w:rsidR="00842401" w:rsidRDefault="00E67DCB" w:rsidP="00842401">
            <w:pPr>
              <w:pStyle w:val="TableText"/>
              <w:rPr>
                <w:ins w:id="357" w:author="Peter" w:date="2013-05-08T09:19:00Z"/>
              </w:rPr>
            </w:pPr>
            <w:r>
              <w:t xml:space="preserve">It </w:t>
            </w:r>
            <w:ins w:id="358" w:author="Peter" w:date="2013-05-08T09:19:00Z">
              <w:r w:rsidR="00842401">
                <w:t>is not necessar</w:t>
              </w:r>
            </w:ins>
            <w:r>
              <w:t>il</w:t>
            </w:r>
            <w:ins w:id="359" w:author="Peter" w:date="2013-05-08T09:19:00Z">
              <w:r w:rsidR="00842401">
                <w:t>y related to any Specchio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60" w:author="Peter" w:date="2013-05-08T09:19:00Z"/>
              </w:rPr>
            </w:pPr>
            <w:ins w:id="361" w:author="Peter" w:date="2013-05-08T09:19:00Z">
              <w:r>
                <w:t xml:space="preserve">This Metadata attribute is </w:t>
              </w:r>
              <w:r w:rsidR="00A863FC">
                <w:t>supported</w:t>
              </w:r>
              <w:r>
                <w:t xml:space="preserve"> to receive the Investigator name which is provided in some Spectrum file formats – for example, some HDF files.</w:t>
              </w:r>
            </w:ins>
          </w:p>
          <w:p w:rsidR="002353F8" w:rsidRDefault="00A863FC">
            <w:pPr>
              <w:pStyle w:val="TableText"/>
              <w:rPr>
                <w:b/>
              </w:rPr>
              <w:pPrChange w:id="362" w:author="Peter" w:date="2013-05-08T09:19:00Z">
                <w:pPr>
                  <w:pStyle w:val="DocAction"/>
                  <w:tabs>
                    <w:tab w:val="right" w:leader="dot" w:pos="8788"/>
                  </w:tabs>
                </w:pPr>
              </w:pPrChange>
            </w:pPr>
            <w:ins w:id="363" w:author="Peter" w:date="2013-05-08T09:19:00Z">
              <w:r>
                <w:t xml:space="preserve">Users are </w:t>
              </w:r>
            </w:ins>
            <w:r w:rsidR="00323FF2">
              <w:t xml:space="preserve">generally </w:t>
            </w:r>
            <w:ins w:id="364" w:author="Peter" w:date="2013-05-08T09:19:00Z">
              <w:r>
                <w:t>encouraged to rely on the Campaign Metadata (either the Investigator, Research Group Members or Description fields) for this function.</w:t>
              </w:r>
            </w:ins>
            <w:del w:id="365"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Pr="00F3610B" w:rsidRDefault="001310CE" w:rsidP="00F3610B">
      <w:pPr>
        <w:pStyle w:val="Heading3"/>
      </w:pPr>
      <w:bookmarkStart w:id="366" w:name="_Toc358395239"/>
      <w:r w:rsidRPr="00F3610B">
        <w:t>Pictures</w:t>
      </w:r>
      <w:r w:rsidR="00F3610B" w:rsidRPr="00F3610B">
        <w:t xml:space="preserve"> </w:t>
      </w:r>
      <w:r w:rsidR="00F3610B">
        <w:t>Group</w:t>
      </w:r>
      <w:bookmarkEnd w:id="366"/>
    </w:p>
    <w:p w:rsidR="00323FF2" w:rsidRPr="00A863FC" w:rsidRDefault="00323FF2" w:rsidP="00323FF2">
      <w:pPr>
        <w:pStyle w:val="Body"/>
        <w:rPr>
          <w:ins w:id="367" w:author="Peter" w:date="2013-05-08T09:19:00Z"/>
          <w:rStyle w:val="Strong"/>
          <w:b w:val="0"/>
          <w:bCs w:val="0"/>
        </w:rPr>
      </w:pPr>
      <w:ins w:id="368" w:author="Peter" w:date="2013-05-08T09:19:00Z">
        <w:r w:rsidRPr="00A863FC">
          <w:rPr>
            <w:rStyle w:val="Strong"/>
            <w:b w:val="0"/>
            <w:bCs w:val="0"/>
          </w:rPr>
          <w:t xml:space="preserve">Specchio supports uploading </w:t>
        </w:r>
      </w:ins>
      <w:r>
        <w:rPr>
          <w:rStyle w:val="Strong"/>
          <w:b w:val="0"/>
          <w:bCs w:val="0"/>
        </w:rPr>
        <w:t xml:space="preserve">of </w:t>
      </w:r>
      <w:ins w:id="369" w:author="Peter" w:date="2013-05-08T09:19:00Z">
        <w:r w:rsidRPr="00A863FC">
          <w:rPr>
            <w:rStyle w:val="Strong"/>
            <w:b w:val="0"/>
            <w:bCs w:val="0"/>
          </w:rPr>
          <w:t xml:space="preserve">up to </w:t>
        </w:r>
      </w:ins>
      <w:r>
        <w:rPr>
          <w:rStyle w:val="Strong"/>
          <w:b w:val="0"/>
          <w:bCs w:val="0"/>
        </w:rPr>
        <w:t xml:space="preserve">four images </w:t>
      </w:r>
      <w:ins w:id="370" w:author="Peter" w:date="2013-05-08T09:19:00Z">
        <w:r w:rsidRPr="00A863FC">
          <w:rPr>
            <w:rStyle w:val="Strong"/>
            <w:b w:val="0"/>
            <w:bCs w:val="0"/>
          </w:rPr>
          <w:t>for each Spectrum.</w:t>
        </w:r>
        <w:r>
          <w:rPr>
            <w:rStyle w:val="Strong"/>
            <w:b w:val="0"/>
            <w:bCs w:val="0"/>
          </w:rPr>
          <w:t xml:space="preserve"> </w:t>
        </w:r>
      </w:ins>
      <w:r>
        <w:rPr>
          <w:rStyle w:val="Strong"/>
          <w:b w:val="0"/>
          <w:bCs w:val="0"/>
        </w:rPr>
        <w:t>To optimise storage in the database, select all spectra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w:t>
      </w:r>
      <w:r w:rsidR="0044706E">
        <w:t>JPEG is supported on all operating systems. GIF, PNG or TIFF may also be supported on some users’ computers</w:t>
      </w:r>
      <w:r w:rsidR="001310CE" w:rsidRPr="00084655">
        <w:t>.</w:t>
      </w:r>
      <w:r w:rsidR="001310CE">
        <w:t xml:space="preserve"> </w:t>
      </w:r>
      <w:ins w:id="371" w:author="Peter" w:date="2013-05-08T09:19:00Z">
        <w:r>
          <w:rPr>
            <w:rStyle w:val="Strong"/>
            <w:b w:val="0"/>
            <w:bCs w:val="0"/>
          </w:rPr>
          <w:t>The</w:t>
        </w:r>
      </w:ins>
      <w:r>
        <w:rPr>
          <w:rStyle w:val="Strong"/>
          <w:b w:val="0"/>
          <w:bCs w:val="0"/>
        </w:rPr>
        <w:t>se images</w:t>
      </w:r>
      <w:ins w:id="372" w:author="Peter" w:date="2013-05-08T09:19:00Z">
        <w:r>
          <w:rPr>
            <w:rStyle w:val="Strong"/>
            <w:b w:val="0"/>
            <w:bCs w:val="0"/>
          </w:rPr>
          <w:t xml:space="preserve"> can be viewed directly </w:t>
        </w:r>
      </w:ins>
      <w:r w:rsidR="00323FF2">
        <w:rPr>
          <w:rStyle w:val="Strong"/>
          <w:b w:val="0"/>
          <w:bCs w:val="0"/>
        </w:rPr>
        <w:t>on</w:t>
      </w:r>
      <w:ins w:id="373" w:author="Peter" w:date="2013-05-08T09:19:00Z">
        <w:r>
          <w:rPr>
            <w:rStyle w:val="Strong"/>
            <w:b w:val="0"/>
            <w:bCs w:val="0"/>
          </w:rPr>
          <w:t xml:space="preserve"> the Metadata Editor screen.</w:t>
        </w:r>
      </w:ins>
    </w:p>
    <w:p w:rsidR="001310CE" w:rsidRPr="00084655" w:rsidRDefault="001310CE" w:rsidP="00A7583F">
      <w:pPr>
        <w:pStyle w:val="Note"/>
      </w:pPr>
      <w:r>
        <w:t>Note</w:t>
      </w:r>
      <w:r>
        <w:tab/>
      </w:r>
      <w:ins w:id="374" w:author="Peter" w:date="2013-05-08T09:19:00Z">
        <w:r>
          <w:t>Pictures</w:t>
        </w:r>
      </w:ins>
      <w:del w:id="375" w:author="Peter" w:date="2013-05-08T09:19:00Z">
        <w:r w:rsidR="001D57A4">
          <w:delText>For speed reasons, p</w:delText>
        </w:r>
        <w:r>
          <w:delText>ictures</w:delText>
        </w:r>
      </w:del>
      <w:r>
        <w:t xml:space="preserve"> should be reduced in size before loading to the database</w:t>
      </w:r>
      <w:del w:id="376" w:author="Peter Roberts" w:date="2013-05-08T09:19:00Z">
        <w:r>
          <w:delText xml:space="preserve"> for speed reasons</w:delText>
        </w:r>
      </w:del>
      <w:r>
        <w:t>.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tblPr>
      <w:tblGrid>
        <w:gridCol w:w="2380"/>
        <w:gridCol w:w="6374"/>
        <w:tblGridChange w:id="377">
          <w:tblGrid>
            <w:gridCol w:w="817"/>
            <w:gridCol w:w="1196"/>
            <w:gridCol w:w="1184"/>
            <w:gridCol w:w="5557"/>
            <w:gridCol w:w="817"/>
          </w:tblGrid>
        </w:tblGridChange>
      </w:tblGrid>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Environment</w:t>
            </w:r>
            <w:r w:rsidR="00F52170">
              <w:rPr>
                <w:rStyle w:val="GUIWord"/>
              </w:rPr>
              <w:t xml:space="preserve"> Picture</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305207">
        <w:tblPrEx>
          <w:tblW w:w="0" w:type="auto"/>
          <w:tblInd w:w="817" w:type="dxa"/>
          <w:tblPrExChange w:id="378" w:author="Peter" w:date="2013-05-08T09:19:00Z">
            <w:tblPrEx>
              <w:tblW w:w="0" w:type="auto"/>
              <w:tblInd w:w="817" w:type="dxa"/>
            </w:tblPrEx>
          </w:tblPrExChange>
        </w:tblPrEx>
        <w:trPr>
          <w:trPrChange w:id="379" w:author="Peter" w:date="2013-05-08T09:19:00Z">
            <w:trPr>
              <w:gridAfter w:val="0"/>
            </w:trPr>
          </w:trPrChange>
        </w:trPr>
        <w:tc>
          <w:tcPr>
            <w:tcW w:w="0" w:type="auto"/>
            <w:tcPrChange w:id="38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Sampling Setup</w:t>
            </w:r>
            <w:r w:rsidR="00323FF2">
              <w:rPr>
                <w:rStyle w:val="GUIWord"/>
              </w:rPr>
              <w:t xml:space="preserve"> Picture</w:t>
            </w:r>
          </w:p>
        </w:tc>
        <w:tc>
          <w:tcPr>
            <w:tcW w:w="0" w:type="auto"/>
            <w:tcPrChange w:id="381"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showing the positions of sensor and illumination in relation to the target</w:t>
            </w:r>
          </w:p>
        </w:tc>
      </w:tr>
      <w:tr w:rsidR="001310CE" w:rsidRPr="00BC4E01" w:rsidTr="00305207">
        <w:tblPrEx>
          <w:tblW w:w="0" w:type="auto"/>
          <w:tblInd w:w="817" w:type="dxa"/>
          <w:tblPrExChange w:id="382" w:author="Peter" w:date="2013-05-08T09:19:00Z">
            <w:tblPrEx>
              <w:tblW w:w="0" w:type="auto"/>
              <w:tblInd w:w="817" w:type="dxa"/>
            </w:tblPrEx>
          </w:tblPrExChange>
        </w:tblPrEx>
        <w:trPr>
          <w:trPrChange w:id="383" w:author="Peter" w:date="2013-05-08T09:19:00Z">
            <w:trPr>
              <w:gridAfter w:val="0"/>
            </w:trPr>
          </w:trPrChange>
        </w:trPr>
        <w:tc>
          <w:tcPr>
            <w:tcW w:w="0" w:type="auto"/>
            <w:tcPrChange w:id="38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Sky</w:t>
            </w:r>
            <w:r w:rsidR="00323FF2">
              <w:rPr>
                <w:rStyle w:val="GUIWord"/>
              </w:rPr>
              <w:t xml:space="preserve"> Picture</w:t>
            </w:r>
          </w:p>
        </w:tc>
        <w:tc>
          <w:tcPr>
            <w:tcW w:w="0" w:type="auto"/>
            <w:tcPrChange w:id="385"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of the sky, ideally taken hemispherically</w:t>
            </w:r>
          </w:p>
        </w:tc>
      </w:tr>
      <w:tr w:rsidR="001310CE" w:rsidRPr="00BC4E01" w:rsidTr="00305207">
        <w:tblPrEx>
          <w:tblW w:w="0" w:type="auto"/>
          <w:tblInd w:w="817" w:type="dxa"/>
          <w:tblPrExChange w:id="386" w:author="Peter" w:date="2013-05-08T09:19:00Z">
            <w:tblPrEx>
              <w:tblW w:w="0" w:type="auto"/>
              <w:tblInd w:w="817" w:type="dxa"/>
            </w:tblPrEx>
          </w:tblPrExChange>
        </w:tblPrEx>
        <w:trPr>
          <w:trPrChange w:id="387" w:author="Peter" w:date="2013-05-08T09:19:00Z">
            <w:trPr>
              <w:gridAfter w:val="0"/>
            </w:trPr>
          </w:trPrChange>
        </w:trPr>
        <w:tc>
          <w:tcPr>
            <w:tcW w:w="0" w:type="auto"/>
            <w:tcPrChange w:id="38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Target</w:t>
            </w:r>
            <w:r w:rsidR="00323FF2">
              <w:rPr>
                <w:rStyle w:val="GUIWord"/>
              </w:rPr>
              <w:t xml:space="preserve"> Picture</w:t>
            </w:r>
          </w:p>
        </w:tc>
        <w:tc>
          <w:tcPr>
            <w:tcW w:w="0" w:type="auto"/>
            <w:tcPrChange w:id="389"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390" w:name="_Toc358395240"/>
      <w:r w:rsidRPr="00F3610B">
        <w:t>Processing</w:t>
      </w:r>
      <w:r w:rsidR="00F3610B" w:rsidRPr="00F3610B">
        <w:t xml:space="preserve"> </w:t>
      </w:r>
      <w:r w:rsidR="00F3610B">
        <w:t>Group</w:t>
      </w:r>
      <w:bookmarkEnd w:id="390"/>
    </w:p>
    <w:p w:rsidR="00323FF2" w:rsidRDefault="00A863FC" w:rsidP="00A863FC">
      <w:pPr>
        <w:pStyle w:val="Body"/>
      </w:pPr>
      <w:ins w:id="391" w:author="Peter" w:date="2013-05-08T09:19:00Z">
        <w:r w:rsidRPr="00A863FC">
          <w:t>These Attributes describe processing which has been performed on the Spectrum.</w:t>
        </w:r>
      </w:ins>
      <w:r w:rsidR="00323FF2">
        <w:t xml:space="preserve"> These Attributes are added or set when that processing is done.</w:t>
      </w:r>
      <w:r w:rsidR="00C1320C">
        <w:t xml:space="preserve"> This processing may be done by Specchio, or it may be processing done by some other function on the Specchio database. This may be a Matlab program, a Java program, or a program written using any other tool or language.</w:t>
      </w:r>
    </w:p>
    <w:p w:rsidR="00323FF2" w:rsidRPr="00A863FC" w:rsidRDefault="00323FF2" w:rsidP="00A863FC">
      <w:pPr>
        <w:pStyle w:val="Body"/>
        <w:rPr>
          <w:ins w:id="392" w:author="Peter" w:date="2013-05-08T09:19:00Z"/>
        </w:rPr>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tblPr>
      <w:tblGrid>
        <w:gridCol w:w="1445"/>
        <w:gridCol w:w="7309"/>
      </w:tblGrid>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Data Ingestion Notes</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e added to each spectrum.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DC Flag</w:t>
            </w:r>
          </w:p>
        </w:tc>
        <w:tc>
          <w:tcPr>
            <w:tcW w:w="0" w:type="auto"/>
          </w:tcPr>
          <w:p w:rsidR="001310CE" w:rsidRDefault="00F52170" w:rsidP="00305207">
            <w:pPr>
              <w:pStyle w:val="TableText"/>
            </w:pPr>
            <w:r>
              <w:t xml:space="preserve">[Integer] </w:t>
            </w:r>
            <w:r w:rsidRPr="00F52170">
              <w:t>Designates this spectrum as dark current spectrum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F52170" w:rsidRDefault="00F52170" w:rsidP="00305207">
            <w:pPr>
              <w:pStyle w:val="TableText"/>
            </w:pPr>
            <w:r>
              <w:t xml:space="preserve">[Integer] </w:t>
            </w:r>
            <w:r w:rsidRPr="00F52170">
              <w:t>Desig</w:t>
            </w:r>
            <w:r>
              <w:t xml:space="preserve">nates this spectrum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specific spectra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sub-directories.</w:t>
            </w:r>
          </w:p>
          <w:p w:rsidR="00F52170" w:rsidRDefault="003D143B" w:rsidP="003D143B">
            <w:pPr>
              <w:pStyle w:val="TableText"/>
            </w:pPr>
            <w:r>
              <w:t>There are currently no Specchio processes which test this flag. It is generally intended for use by non-Specchio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Algorithm</w:t>
            </w:r>
          </w:p>
        </w:tc>
        <w:tc>
          <w:tcPr>
            <w:tcW w:w="0" w:type="auto"/>
          </w:tcPr>
          <w:p w:rsidR="001310CE" w:rsidRDefault="00F52170" w:rsidP="00305207">
            <w:pPr>
              <w:pStyle w:val="TableText"/>
            </w:pPr>
            <w:r>
              <w:t xml:space="preserve">[Alpha string] </w:t>
            </w:r>
            <w:r w:rsidRPr="00F52170">
              <w:t>Description of processing algorithm applied to spectrum</w:t>
            </w:r>
          </w:p>
          <w:p w:rsidR="00547F47" w:rsidRDefault="00547F47" w:rsidP="00305207">
            <w:pPr>
              <w:pStyle w:val="TableText"/>
            </w:pPr>
            <w:r>
              <w:t>Multiple Processing Algorithm fields may be added to each spectrum.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Specchio processes which </w:t>
            </w:r>
            <w:r w:rsidR="00C208D7">
              <w:t>set</w:t>
            </w:r>
            <w:r>
              <w:t xml:space="preserve"> this flag. It is generally intended for use by non-Specchio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non-Specchio programmatic processes to keep track of the level or amount of processing which they have performed on the related Spectrum.</w:t>
            </w:r>
          </w:p>
          <w:p w:rsidR="00F52170" w:rsidRDefault="00C208D7" w:rsidP="00C208D7">
            <w:pPr>
              <w:pStyle w:val="TableText"/>
            </w:pPr>
            <w:r>
              <w:t>Specchio does not use this value.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Module</w:t>
            </w:r>
          </w:p>
        </w:tc>
        <w:tc>
          <w:tcPr>
            <w:tcW w:w="0" w:type="auto"/>
          </w:tcPr>
          <w:p w:rsidR="001310CE" w:rsidRDefault="00547F47" w:rsidP="00305207">
            <w:pPr>
              <w:pStyle w:val="TableText"/>
            </w:pPr>
            <w:r>
              <w:t xml:space="preserve">[Alpha string] </w:t>
            </w:r>
            <w:r w:rsidR="00F52170" w:rsidRPr="00F52170">
              <w:t>Name of processing module applied to spectrum</w:t>
            </w:r>
          </w:p>
          <w:p w:rsidR="00547F47" w:rsidRDefault="00547F47" w:rsidP="00547F47">
            <w:pPr>
              <w:pStyle w:val="TableText"/>
            </w:pPr>
            <w:r>
              <w:t>Multiple Processing Module fields may be added to each spectrum.</w:t>
            </w:r>
          </w:p>
          <w:p w:rsidR="00C208D7" w:rsidRDefault="00C208D7" w:rsidP="00C208D7">
            <w:pPr>
              <w:pStyle w:val="TableText"/>
            </w:pPr>
            <w:r>
              <w:t>This Metadata Attribute is provided to permit non-Specchio programmatic processes to keep track of the level or amount of processing which they have performed on the related Spectrum.</w:t>
            </w:r>
          </w:p>
          <w:p w:rsidR="00547F47" w:rsidRDefault="00C208D7" w:rsidP="00C208D7">
            <w:pPr>
              <w:pStyle w:val="TableText"/>
            </w:pPr>
            <w:r>
              <w:t>Specchio does not use this value.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Source File</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non-Specchio programmatic processes to keep track of the level or amount of processing which they have performed on the related Spectrum.</w:t>
            </w:r>
          </w:p>
          <w:p w:rsidR="00547F47" w:rsidRDefault="00C208D7" w:rsidP="00C208D7">
            <w:pPr>
              <w:pStyle w:val="TableText"/>
            </w:pPr>
            <w:r>
              <w:t>Specchio does not use this value.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Time Shift</w:t>
            </w:r>
          </w:p>
        </w:tc>
        <w:tc>
          <w:tcPr>
            <w:tcW w:w="0" w:type="auto"/>
          </w:tcPr>
          <w:p w:rsidR="001310CE" w:rsidRDefault="00547F47" w:rsidP="00C96D90">
            <w:pPr>
              <w:pStyle w:val="TableText"/>
            </w:pPr>
            <w:r>
              <w:t xml:space="preserve">[Alpha string] </w:t>
            </w:r>
            <w:r w:rsidR="00C96D90">
              <w:t xml:space="preserve">This records the time shift processing that was applied to the spectrum using the Special functions/Correct local time to UTC operation. See </w:t>
            </w:r>
            <w:fldSimple w:instr=" REF _Ref357690312 \r \h  \* MERGEFORMAT ">
              <w:r w:rsidR="00CC6411">
                <w:rPr>
                  <w:rStyle w:val="CrossReference"/>
                </w:rPr>
                <w:t>6.14</w:t>
              </w:r>
            </w:fldSimple>
            <w:r w:rsidR="0021100C" w:rsidRPr="0021100C">
              <w:rPr>
                <w:rStyle w:val="CrossReference"/>
              </w:rPr>
              <w:t xml:space="preserve"> </w:t>
            </w:r>
            <w:fldSimple w:instr=" REF _Ref357690312 \h  \* MERGEFORMAT ">
              <w:r w:rsidR="00CC6411" w:rsidRPr="00CC6411">
                <w:rPr>
                  <w:rStyle w:val="CrossReference"/>
                </w:rPr>
                <w:t>UTC Time Correction</w:t>
              </w:r>
            </w:fldSimple>
            <w:del w:id="393" w:author="Peter" w:date="2013-05-08T09:19:00Z">
              <w:r w:rsidR="00C96D90">
                <w:delText>%%%</w:delText>
              </w:r>
            </w:del>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394" w:name="_Toc358395241"/>
      <w:r w:rsidRPr="00F3610B">
        <w:t>Sampling Geometry</w:t>
      </w:r>
      <w:r w:rsidR="00F3610B" w:rsidRPr="00F3610B">
        <w:t xml:space="preserve"> </w:t>
      </w:r>
      <w:r w:rsidR="00F3610B">
        <w:t>Group</w:t>
      </w:r>
      <w:bookmarkEnd w:id="394"/>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361"/>
        <w:gridCol w:w="4260"/>
        <w:gridCol w:w="3133"/>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Content>
                <w:r w:rsidR="00164972">
                  <w:fldChar w:fldCharType="begin"/>
                </w:r>
                <w:r w:rsidR="00547F47">
                  <w:rPr>
                    <w:lang w:val="en-AU"/>
                  </w:rPr>
                  <w:instrText xml:space="preserve"> CITATION Sch \l 3081 </w:instrText>
                </w:r>
                <w:r w:rsidR="00164972">
                  <w:fldChar w:fldCharType="separate"/>
                </w:r>
                <w:r w:rsidR="00CC6411" w:rsidRPr="00CC6411">
                  <w:rPr>
                    <w:noProof/>
                    <w:lang w:val="en-AU"/>
                  </w:rPr>
                  <w:t>(Schaepman-Strub, et al., 2006)</w:t>
                </w:r>
                <w:r w:rsidR="00164972">
                  <w:fldChar w:fldCharType="end"/>
                </w:r>
              </w:sdtContent>
            </w:sdt>
            <w:r>
              <w:t xml:space="preserve"> and </w:t>
            </w:r>
            <w:r w:rsidR="00164972">
              <w:fldChar w:fldCharType="begin"/>
            </w:r>
            <w:r>
              <w:instrText xml:space="preserve"> REF _Ref190487291 \h </w:instrText>
            </w:r>
            <w:r w:rsidR="00164972">
              <w:fldChar w:fldCharType="separate"/>
            </w:r>
            <w:r w:rsidR="00CC6411">
              <w:t xml:space="preserve">Figure </w:t>
            </w:r>
            <w:r w:rsidR="00CC6411">
              <w:rPr>
                <w:noProof/>
              </w:rPr>
              <w:t>11</w:t>
            </w:r>
            <w:r w:rsidR="00164972">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164972"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3C0124" w:rsidRDefault="003C0124" w:rsidP="00A3780A">
                          <w:r>
                            <w:rPr>
                              <w:rFonts w:cs="Tahoma"/>
                            </w:rPr>
                            <w:t>θ</w:t>
                          </w:r>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21100C" w:rsidP="0021100C">
            <w:pPr>
              <w:pStyle w:val="TableText"/>
            </w:pPr>
            <w:r>
              <w:rPr>
                <w:i/>
                <w:noProof/>
                <w:color w:val="595959" w:themeColor="text1" w:themeTint="A6"/>
                <w:lang w:val="en-AU" w:eastAsia="ja-JP"/>
              </w:rPr>
            </w:r>
            <w:r w:rsidR="00277EAA">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A10FF5" w:rsidRDefault="00A10FF5" w:rsidP="00A10FF5">
                          <w:r>
                            <w:rPr>
                              <w:rFonts w:cs="Tahoma"/>
                            </w:rPr>
                            <w:t>θ</w:t>
                          </w:r>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gridSpan w:val="2"/>
          </w:tcPr>
          <w:p w:rsidR="001310CE" w:rsidRDefault="000B40E5" w:rsidP="000B40E5">
            <w:pPr>
              <w:pStyle w:val="TableText"/>
            </w:pPr>
            <w:r>
              <w:t>[Metres] D</w:t>
            </w:r>
            <w:r w:rsidR="001310CE" w:rsidRPr="00084655">
              <w:t xml:space="preserve">istance of sensor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164972"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3C0124" w:rsidRDefault="003C0124" w:rsidP="00A3780A">
                          <w:r>
                            <w:rPr>
                              <w:rFonts w:cs="Tahoma"/>
                            </w:rPr>
                            <w:t>θ</w:t>
                          </w:r>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277EAA" w:rsidP="00EB49E0">
      <w:pPr>
        <w:pStyle w:val="Figure"/>
      </w:pPr>
      <w:r>
        <w:rPr>
          <w:lang w:val="en-AU"/>
        </w:rPr>
        <w:t>`</w:t>
      </w:r>
      <w:r w:rsidR="001310CE">
        <w:rPr>
          <w:lang w:val="en-AU"/>
        </w:rPr>
        <w:drawing>
          <wp:inline distT="0" distB="0" distL="0" distR="0">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395" w:name="_Ref190487291"/>
      <w:r>
        <w:t xml:space="preserve">Figure </w:t>
      </w:r>
      <w:fldSimple w:instr=" SEQ Figure \* ARABIC ">
        <w:r w:rsidR="00CC6411">
          <w:rPr>
            <w:noProof/>
          </w:rPr>
          <w:t>11</w:t>
        </w:r>
      </w:fldSimple>
      <w:bookmarkEnd w:id="395"/>
      <w:r>
        <w:t>: The nine beam geometry cases</w:t>
      </w:r>
    </w:p>
    <w:p w:rsidR="001310CE" w:rsidRPr="00F3610B" w:rsidRDefault="001310CE" w:rsidP="00F3610B">
      <w:pPr>
        <w:pStyle w:val="Heading3"/>
      </w:pPr>
      <w:bookmarkStart w:id="396" w:name="_Toc358395242"/>
      <w:r w:rsidRPr="00F3610B">
        <w:t>Scientific References</w:t>
      </w:r>
      <w:r w:rsidR="00F3610B" w:rsidRPr="00F3610B">
        <w:t xml:space="preserve"> </w:t>
      </w:r>
      <w:r w:rsidR="00F3610B">
        <w:t>Group</w:t>
      </w:r>
      <w:bookmarkEnd w:id="396"/>
    </w:p>
    <w:tbl>
      <w:tblPr>
        <w:tblStyle w:val="TableGrid"/>
        <w:tblW w:w="0" w:type="auto"/>
        <w:tblInd w:w="817" w:type="dxa"/>
        <w:tblLook w:val="04A0"/>
      </w:tblPr>
      <w:tblGrid>
        <w:gridCol w:w="1266"/>
        <w:gridCol w:w="6850"/>
      </w:tblGrid>
      <w:tr w:rsidR="001310CE" w:rsidTr="00305207">
        <w:tc>
          <w:tcPr>
            <w:tcW w:w="0" w:type="auto"/>
          </w:tcPr>
          <w:p w:rsidR="001310CE" w:rsidRPr="00F2736F" w:rsidRDefault="001310CE" w:rsidP="00305207">
            <w:pPr>
              <w:pStyle w:val="TableText"/>
              <w:rPr>
                <w:rStyle w:val="GUIWord"/>
              </w:rPr>
            </w:pPr>
            <w:r w:rsidRPr="00F2736F">
              <w:rPr>
                <w:rStyle w:val="GUIWord"/>
              </w:rPr>
              <w:t>Citation</w:t>
            </w:r>
          </w:p>
        </w:tc>
        <w:tc>
          <w:tcPr>
            <w:tcW w:w="0" w:type="auto"/>
          </w:tcPr>
          <w:p w:rsidR="000B40E5" w:rsidRDefault="000B40E5" w:rsidP="0044706E">
            <w:pPr>
              <w:pStyle w:val="TableText"/>
            </w:pPr>
            <w:r>
              <w:t xml:space="preserve">[Alpha string] </w:t>
            </w:r>
            <w:r w:rsidRPr="000B40E5">
              <w:t>Publication to be cited when using these spectral data</w:t>
            </w:r>
          </w:p>
        </w:tc>
      </w:tr>
      <w:tr w:rsidR="001310CE" w:rsidTr="00305207">
        <w:tc>
          <w:tcPr>
            <w:tcW w:w="0" w:type="auto"/>
          </w:tcPr>
          <w:p w:rsidR="001310CE" w:rsidRPr="00F2736F" w:rsidRDefault="001310CE" w:rsidP="00305207">
            <w:pPr>
              <w:pStyle w:val="TableText"/>
              <w:rPr>
                <w:rStyle w:val="GUIWord"/>
              </w:rPr>
            </w:pPr>
            <w:r w:rsidRPr="00F2736F">
              <w:rPr>
                <w:rStyle w:val="GUIWord"/>
              </w:rPr>
              <w:t>Publication</w:t>
            </w:r>
          </w:p>
        </w:tc>
        <w:tc>
          <w:tcPr>
            <w:tcW w:w="0" w:type="auto"/>
          </w:tcPr>
          <w:p w:rsidR="000B40E5" w:rsidRDefault="000B40E5" w:rsidP="0044706E">
            <w:pPr>
              <w:pStyle w:val="TableText"/>
            </w:pPr>
            <w:r>
              <w:t xml:space="preserve">[Alpha string] </w:t>
            </w:r>
            <w:r w:rsidRPr="000B40E5">
              <w:t>Publication relevant to these spectral data</w:t>
            </w:r>
          </w:p>
        </w:tc>
      </w:tr>
    </w:tbl>
    <w:p w:rsidR="001310CE" w:rsidRDefault="001310CE" w:rsidP="00F3610B">
      <w:pPr>
        <w:pStyle w:val="Heading3"/>
      </w:pPr>
      <w:bookmarkStart w:id="397" w:name="_Toc358395243"/>
      <w:r w:rsidRPr="00F3610B">
        <w:t>Soil Parameters</w:t>
      </w:r>
      <w:r w:rsidR="00F3610B" w:rsidRPr="00F3610B">
        <w:t xml:space="preserve"> </w:t>
      </w:r>
      <w:r w:rsidR="00F3610B">
        <w:t>Group</w:t>
      </w:r>
      <w:bookmarkEnd w:id="397"/>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Specchio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t xml:space="preserve">At the time of writing this document, an explanation of this classification system </w:t>
      </w:r>
      <w:r w:rsidR="00C208D7">
        <w:t xml:space="preserve">can be found at </w:t>
      </w:r>
      <w:hyperlink r:id="rId34" w:history="1">
        <w:r w:rsidR="00C208D7">
          <w:rPr>
            <w:rStyle w:val="Hyperlink"/>
          </w:rPr>
          <w:t>http://www.clw.csiro.au/aclep/asc_re_on_line/soilhome.htm</w:t>
        </w:r>
      </w:hyperlink>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2268"/>
        <w:gridCol w:w="2835"/>
        <w:gridCol w:w="216"/>
        <w:gridCol w:w="2761"/>
      </w:tblGrid>
      <w:tr w:rsidR="00277EAA" w:rsidRPr="000B40E5" w:rsidTr="00B3000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362138">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362138">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398" w:name="_Toc358395244"/>
      <w:r w:rsidRPr="00F3610B">
        <w:t>Vegetation Biophysical Variables</w:t>
      </w:r>
      <w:bookmarkEnd w:id="398"/>
    </w:p>
    <w:tbl>
      <w:tblPr>
        <w:tblStyle w:val="TableGrid"/>
        <w:tblW w:w="0" w:type="auto"/>
        <w:tblInd w:w="817" w:type="dxa"/>
        <w:tblLook w:val="04A0"/>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399" w:name="_Ref97181069"/>
      <w:bookmarkStart w:id="400" w:name="_Ref354146650"/>
      <w:bookmarkStart w:id="401" w:name="_Ref354146654"/>
      <w:bookmarkStart w:id="402" w:name="_Toc355280351"/>
      <w:bookmarkStart w:id="403" w:name="_Toc358395245"/>
      <w:r>
        <w:t>Spaces, Space Factory and Data Processing using the Space Network</w:t>
      </w:r>
      <w:bookmarkEnd w:id="399"/>
      <w:bookmarkEnd w:id="400"/>
      <w:bookmarkEnd w:id="401"/>
      <w:bookmarkEnd w:id="402"/>
      <w:bookmarkEnd w:id="403"/>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164972">
            <w:fldChar w:fldCharType="begin"/>
          </w:r>
          <w:r w:rsidR="0046580D">
            <w:rPr>
              <w:lang w:val="en-AU"/>
            </w:rPr>
            <w:instrText xml:space="preserve"> CITATION Lan97 \l 3081 </w:instrText>
          </w:r>
          <w:r w:rsidR="00164972">
            <w:fldChar w:fldCharType="separate"/>
          </w:r>
          <w:r w:rsidR="00CC6411" w:rsidRPr="00CC6411">
            <w:rPr>
              <w:noProof/>
              <w:lang w:val="en-AU"/>
            </w:rPr>
            <w:t>(Landgrebe, 1997)</w:t>
          </w:r>
          <w:r w:rsidR="00164972">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164972">
            <w:fldChar w:fldCharType="begin"/>
          </w:r>
          <w:r w:rsidR="0046580D">
            <w:rPr>
              <w:lang w:val="en-AU"/>
            </w:rPr>
            <w:instrText xml:space="preserve"> CITATION Hue092 \l 3081 </w:instrText>
          </w:r>
          <w:r w:rsidR="00164972">
            <w:fldChar w:fldCharType="separate"/>
          </w:r>
          <w:r w:rsidR="00CC6411" w:rsidRPr="00CC6411">
            <w:rPr>
              <w:noProof/>
              <w:lang w:val="en-AU"/>
            </w:rPr>
            <w:t>(Hueni, et al., 2009)</w:t>
          </w:r>
          <w:r w:rsidR="00164972">
            <w:fldChar w:fldCharType="end"/>
          </w:r>
        </w:sdtContent>
      </w:sdt>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164972" w:rsidRPr="00FF4CE5">
            <w:fldChar w:fldCharType="begin"/>
          </w:r>
          <w:r w:rsidR="0046580D" w:rsidRPr="00FF4CE5">
            <w:instrText xml:space="preserve"> CITATION Hün072 \l 3081 </w:instrText>
          </w:r>
          <w:r w:rsidR="00164972" w:rsidRPr="00FF4CE5">
            <w:fldChar w:fldCharType="separate"/>
          </w:r>
          <w:r w:rsidR="00CC6411">
            <w:rPr>
              <w:noProof/>
            </w:rPr>
            <w:t>(Hüni, et al., 2007)</w:t>
          </w:r>
          <w:r w:rsidR="00164972"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164972">
        <w:fldChar w:fldCharType="begin"/>
      </w:r>
      <w:r>
        <w:instrText xml:space="preserve"> REF _Ref95120608 \h </w:instrText>
      </w:r>
      <w:r w:rsidR="00164972">
        <w:fldChar w:fldCharType="separate"/>
      </w:r>
      <w:r w:rsidR="00CC6411">
        <w:t xml:space="preserve">Figure </w:t>
      </w:r>
      <w:r w:rsidR="00CC6411">
        <w:rPr>
          <w:noProof/>
        </w:rPr>
        <w:t>12</w:t>
      </w:r>
      <w:r w:rsidR="00164972">
        <w:fldChar w:fldCharType="end"/>
      </w:r>
      <w:r>
        <w:t>).</w:t>
      </w:r>
    </w:p>
    <w:p w:rsidR="001310CE" w:rsidRDefault="001310CE" w:rsidP="00EB49E0">
      <w:pPr>
        <w:pStyle w:val="Figure"/>
      </w:pPr>
      <w:r>
        <w:rPr>
          <w:lang w:val="en-AU"/>
        </w:rPr>
        <w:drawing>
          <wp:inline distT="0" distB="0" distL="0" distR="0">
            <wp:extent cx="5577840" cy="2245360"/>
            <wp:effectExtent l="25400" t="0" r="10160" b="0"/>
            <wp:docPr id="126" name="Picture 18" descr=":::::Papers and Presentations:2009:EARSEL 2009:Space Factory Graph.ppt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pers and Presentations:2009:EARSEL 2009:Space Factory Graph.pptx.pdf"/>
                    <pic:cNvPicPr>
                      <a:picLocks noChangeAspect="1" noChangeArrowheads="1"/>
                    </pic:cNvPicPr>
                  </pic:nvPicPr>
                  <pic:blipFill>
                    <a:blip r:embed="rId35"/>
                    <a:srcRect/>
                    <a:stretch>
                      <a:fillRect/>
                    </a:stretch>
                  </pic:blipFill>
                  <pic:spPr bwMode="auto">
                    <a:xfrm>
                      <a:off x="0" y="0"/>
                      <a:ext cx="5577840" cy="2245360"/>
                    </a:xfrm>
                    <a:prstGeom prst="rect">
                      <a:avLst/>
                    </a:prstGeom>
                    <a:noFill/>
                    <a:ln w="9525">
                      <a:noFill/>
                      <a:miter lim="800000"/>
                      <a:headEnd/>
                      <a:tailEnd/>
                    </a:ln>
                  </pic:spPr>
                </pic:pic>
              </a:graphicData>
            </a:graphic>
          </wp:inline>
        </w:drawing>
      </w:r>
    </w:p>
    <w:p w:rsidR="001310CE" w:rsidRPr="00084655" w:rsidRDefault="001310CE" w:rsidP="00EB49E0">
      <w:pPr>
        <w:pStyle w:val="Caption"/>
      </w:pPr>
      <w:bookmarkStart w:id="404" w:name="_Ref95120608"/>
      <w:r>
        <w:t xml:space="preserve">Figure </w:t>
      </w:r>
      <w:fldSimple w:instr=" SEQ Figure \* ARABIC ">
        <w:r w:rsidR="00CC6411">
          <w:rPr>
            <w:noProof/>
          </w:rPr>
          <w:t>12</w:t>
        </w:r>
      </w:fldSimple>
      <w:bookmarkEnd w:id="404"/>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36"/>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405" w:name="_Ref69211722"/>
      <w:r w:rsidRPr="00A71C6E">
        <w:t xml:space="preserve">Figure </w:t>
      </w:r>
      <w:fldSimple w:instr=" SEQ Figure \* ARABIC ">
        <w:r w:rsidR="00CC6411">
          <w:rPr>
            <w:noProof/>
          </w:rPr>
          <w:t>13</w:t>
        </w:r>
      </w:fldSimple>
      <w:bookmarkEnd w:id="405"/>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164972">
        <w:fldChar w:fldCharType="begin"/>
      </w:r>
      <w:r>
        <w:instrText xml:space="preserve"> REF _Ref69211722 \h </w:instrText>
      </w:r>
      <w:r w:rsidR="00164972">
        <w:fldChar w:fldCharType="separate"/>
      </w:r>
      <w:r w:rsidR="00CC6411" w:rsidRPr="00A71C6E">
        <w:t xml:space="preserve">Figure </w:t>
      </w:r>
      <w:r w:rsidR="00CC6411">
        <w:rPr>
          <w:noProof/>
        </w:rPr>
        <w:t>13</w:t>
      </w:r>
      <w:r w:rsidR="00164972">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Pr="00084655" w:rsidRDefault="002A0FFE" w:rsidP="00306258">
      <w:pPr>
        <w:pStyle w:val="Heading1"/>
      </w:pPr>
      <w:bookmarkStart w:id="406" w:name="_Toc355280354"/>
      <w:bookmarkStart w:id="407" w:name="_Ref356466848"/>
      <w:bookmarkStart w:id="408" w:name="_Ref356466853"/>
      <w:bookmarkStart w:id="409" w:name="_Ref356807389"/>
      <w:bookmarkStart w:id="410" w:name="_Ref356807390"/>
      <w:bookmarkStart w:id="411" w:name="_Toc358395246"/>
      <w:r w:rsidRPr="00084655">
        <w:t>Design of Sampling Experiments</w:t>
      </w:r>
      <w:bookmarkEnd w:id="48"/>
      <w:r w:rsidR="00522234">
        <w:t xml:space="preserve"> and Data Structuring</w:t>
      </w:r>
      <w:bookmarkEnd w:id="406"/>
      <w:bookmarkEnd w:id="407"/>
      <w:bookmarkEnd w:id="408"/>
      <w:bookmarkEnd w:id="409"/>
      <w:bookmarkEnd w:id="410"/>
      <w:bookmarkEnd w:id="411"/>
    </w:p>
    <w:p w:rsidR="002A0FFE" w:rsidRPr="00084655" w:rsidRDefault="002A0FFE" w:rsidP="00A7583F">
      <w:pPr>
        <w:pStyle w:val="Body"/>
      </w:pPr>
      <w:r w:rsidRPr="00084655">
        <w:t xml:space="preserve">The data collected during sampling campaigns must be organised in a structured way in order to allow </w:t>
      </w:r>
      <w:r w:rsidR="00A21EE2">
        <w:t>for</w:t>
      </w:r>
      <w:r w:rsidRPr="00084655">
        <w:t xml:space="preserve"> automated </w:t>
      </w:r>
      <w:r w:rsidR="00A21EE2">
        <w:t>upload</w:t>
      </w:r>
      <w:r w:rsidRPr="00084655">
        <w:t xml:space="preserve"> into </w:t>
      </w:r>
      <w:r w:rsidR="009A1936">
        <w:t>Specchio’s</w:t>
      </w:r>
      <w:r w:rsidRPr="00084655">
        <w:t xml:space="preserve"> spectral database</w:t>
      </w:r>
      <w:r w:rsidR="00990009">
        <w:t xml:space="preserve">, to </w:t>
      </w:r>
      <w:r w:rsidR="00BA6294">
        <w:t>permit use</w:t>
      </w:r>
      <w:r w:rsidR="00990009">
        <w:t xml:space="preserve"> of </w:t>
      </w:r>
      <w:r w:rsidR="00BA6294">
        <w:t>Specchio’s</w:t>
      </w:r>
      <w:r w:rsidR="00990009">
        <w:t xml:space="preserve"> automated processing</w:t>
      </w:r>
      <w:r w:rsidR="00BA6294">
        <w:t xml:space="preserve"> and to facilitate optimal use Specchio’s data management tools</w:t>
      </w:r>
      <w:r w:rsidRPr="00084655">
        <w:t>.</w:t>
      </w:r>
    </w:p>
    <w:p w:rsidR="00990009" w:rsidRPr="00084655" w:rsidRDefault="00990009" w:rsidP="00990009">
      <w:pPr>
        <w:pStyle w:val="Body"/>
      </w:pPr>
      <w:r w:rsidRPr="00084655">
        <w:t xml:space="preserve">The concept of hierarchical data structure </w:t>
      </w:r>
      <w:r w:rsidR="00BA6294">
        <w:t xml:space="preserve">that is used in Specchio </w:t>
      </w:r>
      <w:r w:rsidRPr="00084655">
        <w:t>has been adapted from SpectraProc</w:t>
      </w:r>
      <w:r>
        <w:t xml:space="preserve"> </w:t>
      </w:r>
      <w:sdt>
        <w:sdtPr>
          <w:id w:val="12130848"/>
          <w:citation/>
        </w:sdtPr>
        <w:sdtContent>
          <w:r w:rsidR="00164972">
            <w:fldChar w:fldCharType="begin"/>
          </w:r>
          <w:r>
            <w:rPr>
              <w:lang w:val="en-AU"/>
            </w:rPr>
            <w:instrText xml:space="preserve"> CITATION Hue061 \l 3081 </w:instrText>
          </w:r>
          <w:r w:rsidR="00164972">
            <w:fldChar w:fldCharType="separate"/>
          </w:r>
          <w:r w:rsidR="00CC6411" w:rsidRPr="00CC6411">
            <w:rPr>
              <w:noProof/>
              <w:lang w:val="en-AU"/>
            </w:rPr>
            <w:t>(Hueni, 2006)</w:t>
          </w:r>
          <w:r w:rsidR="00164972">
            <w:fldChar w:fldCharType="end"/>
          </w:r>
        </w:sdtContent>
      </w:sdt>
      <w:r w:rsidR="00BA6294">
        <w:t>, which</w:t>
      </w:r>
      <w:r w:rsidR="00BA6294" w:rsidRPr="00BA6294">
        <w:t xml:space="preserve"> </w:t>
      </w:r>
      <w:r w:rsidR="00BA6294" w:rsidRPr="00084655">
        <w:t>was built on a fixed hierarchy of three levels.</w:t>
      </w:r>
      <w:r w:rsidR="00163936">
        <w:t xml:space="preserve"> However, Specchio supports hierarchies of arbitrary shape and number of levels.</w:t>
      </w:r>
    </w:p>
    <w:p w:rsidR="002A0FFE" w:rsidRPr="00084655" w:rsidRDefault="002A0FFE" w:rsidP="00A7583F">
      <w:pPr>
        <w:pStyle w:val="Body"/>
      </w:pPr>
      <w:r w:rsidRPr="00084655">
        <w:t xml:space="preserve">Preferably </w:t>
      </w:r>
      <w:r w:rsidR="00A21EE2">
        <w:t xml:space="preserve">the design of </w:t>
      </w:r>
      <w:r w:rsidRPr="00084655">
        <w:t xml:space="preserve">sampling experiments should include </w:t>
      </w:r>
      <w:r w:rsidR="00BA6294">
        <w:t xml:space="preserve">hierarchical </w:t>
      </w:r>
      <w:r w:rsidRPr="00084655">
        <w:t xml:space="preserve">data structuring from the beginning. </w:t>
      </w:r>
      <w:r w:rsidR="00BA6294">
        <w:t xml:space="preserve">However, </w:t>
      </w:r>
      <w:r w:rsidRPr="00084655">
        <w:t xml:space="preserve">existing data can be </w:t>
      </w:r>
      <w:r w:rsidR="00A21EE2">
        <w:t>re-</w:t>
      </w:r>
      <w:r w:rsidRPr="00084655">
        <w:t>arranged to meet the</w:t>
      </w:r>
      <w:r w:rsidR="00A21EE2">
        <w:t>se</w:t>
      </w:r>
      <w:r w:rsidRPr="00084655">
        <w:t xml:space="preserve"> requirements.</w:t>
      </w:r>
    </w:p>
    <w:p w:rsidR="00540712" w:rsidRDefault="009A1936" w:rsidP="00A7583F">
      <w:pPr>
        <w:pStyle w:val="Body"/>
      </w:pPr>
      <w:r>
        <w:t xml:space="preserve">While </w:t>
      </w:r>
      <w:r w:rsidR="00990009">
        <w:t xml:space="preserve">SPECCHIO </w:t>
      </w:r>
      <w:r>
        <w:t xml:space="preserve">supports a hierarchical organisation of data, it does not </w:t>
      </w:r>
      <w:r w:rsidR="00990009">
        <w:t>enforce</w:t>
      </w:r>
      <w:r>
        <w:t xml:space="preserve"> any</w:t>
      </w:r>
      <w:r w:rsidR="00990009">
        <w:t xml:space="preserve"> particular </w:t>
      </w:r>
      <w:r>
        <w:t xml:space="preserve">way of using this hierarchical </w:t>
      </w:r>
      <w:r w:rsidR="00990009">
        <w:t xml:space="preserve">structure. </w:t>
      </w:r>
      <w:r w:rsidR="00540712">
        <w:t>The hierarchy tree structure can have any number of levels and can be unbalanced, if desired.</w:t>
      </w:r>
    </w:p>
    <w:p w:rsidR="00540712" w:rsidRDefault="00540712" w:rsidP="00A7583F">
      <w:pPr>
        <w:pStyle w:val="Body"/>
      </w:pPr>
      <w:r w:rsidRPr="00084655">
        <w:t xml:space="preserve">Campaigns can contain spectra measured with different instruments and sensors, </w:t>
      </w:r>
      <w:r>
        <w:t>including</w:t>
      </w:r>
      <w:r w:rsidRPr="00084655">
        <w:t xml:space="preserve"> instruments of different sensor types and </w:t>
      </w:r>
      <w:r>
        <w:t xml:space="preserve">measurements done at different times using an </w:t>
      </w:r>
      <w:r w:rsidRPr="00084655">
        <w:t>instrument</w:t>
      </w:r>
      <w:r>
        <w:t xml:space="preserve"> which has been calibrated one or more times between these measurements.</w:t>
      </w:r>
    </w:p>
    <w:p w:rsidR="00BA6294" w:rsidRDefault="00163936" w:rsidP="00A7583F">
      <w:pPr>
        <w:pStyle w:val="Body"/>
      </w:pPr>
      <w:r>
        <w:t>The Specchio hierarchy is defined by copying a file system sub-directory tree from the user’s computer. T</w:t>
      </w:r>
      <w:r w:rsidR="00BA6294">
        <w:t xml:space="preserve">here are some specific restrictions on </w:t>
      </w:r>
      <w:r w:rsidR="009A1936">
        <w:t xml:space="preserve">the </w:t>
      </w:r>
      <w:r w:rsidR="00540712">
        <w:t xml:space="preserve">hierarchy tree </w:t>
      </w:r>
      <w:r w:rsidR="00BA6294">
        <w:t>structure.</w:t>
      </w:r>
    </w:p>
    <w:p w:rsidR="00540712" w:rsidRDefault="00540712" w:rsidP="00540712">
      <w:pPr>
        <w:pStyle w:val="Bullet"/>
      </w:pPr>
      <w:r>
        <w:t>No other files can be in the tree except spectra</w:t>
      </w:r>
      <w:r w:rsidR="00163936">
        <w:t>l</w:t>
      </w:r>
      <w:r>
        <w:t xml:space="preserve"> files. Keep images, PDF files and other files in another directory, probably next to your hierarchy structure.</w:t>
      </w:r>
    </w:p>
    <w:p w:rsidR="00A20F34" w:rsidRDefault="009E7491" w:rsidP="00A20F34">
      <w:pPr>
        <w:pStyle w:val="Bullet"/>
      </w:pPr>
      <w:r>
        <w:t xml:space="preserve">All of the files in a directory must be of the same </w:t>
      </w:r>
      <w:r w:rsidR="00540712">
        <w:t xml:space="preserve">data </w:t>
      </w:r>
      <w:r>
        <w:t>format</w:t>
      </w:r>
      <w:r w:rsidR="00163936">
        <w:t xml:space="preserve"> and version</w:t>
      </w:r>
      <w:r>
        <w:t xml:space="preserve">, although the sub-directories of a directory may have </w:t>
      </w:r>
      <w:r w:rsidR="00540712">
        <w:t xml:space="preserve">files with </w:t>
      </w:r>
      <w:r>
        <w:t xml:space="preserve">a different </w:t>
      </w:r>
      <w:r w:rsidR="00540712">
        <w:t>data</w:t>
      </w:r>
      <w:r>
        <w:t xml:space="preserve"> format.</w:t>
      </w:r>
      <w:r w:rsidR="00A20F34">
        <w:t xml:space="preserve"> </w:t>
      </w:r>
    </w:p>
    <w:p w:rsidR="00163936" w:rsidRDefault="00540712" w:rsidP="00163936">
      <w:pPr>
        <w:pStyle w:val="BulletFollowing"/>
      </w:pPr>
      <w:r>
        <w:t>However, for</w:t>
      </w:r>
      <w:r w:rsidR="00A20F34">
        <w:t xml:space="preserve"> FGI-HDF files it is possible to have an </w:t>
      </w:r>
      <w:r w:rsidR="00A20F34" w:rsidRPr="00ED55EC">
        <w:rPr>
          <w:rStyle w:val="CodeChar"/>
        </w:rPr>
        <w:t>.h5-file</w:t>
      </w:r>
      <w:r w:rsidR="00A20F34">
        <w:t xml:space="preserve"> as well as a </w:t>
      </w:r>
      <w:r w:rsidR="00A20F34" w:rsidRPr="00ED55EC">
        <w:rPr>
          <w:rStyle w:val="CodeChar"/>
        </w:rPr>
        <w:t>.xml-file</w:t>
      </w:r>
      <w:r w:rsidR="00A20F34">
        <w:t xml:space="preserve"> in one folder.</w:t>
      </w:r>
    </w:p>
    <w:p w:rsidR="009E7491" w:rsidRDefault="009E7491" w:rsidP="009E7491">
      <w:pPr>
        <w:pStyle w:val="Bullet"/>
      </w:pPr>
      <w:r>
        <w:t xml:space="preserve">To conveniently use </w:t>
      </w:r>
      <w:r w:rsidR="002F3529">
        <w:t>Specchio’s</w:t>
      </w:r>
      <w:r>
        <w:t xml:space="preserve"> go</w:t>
      </w:r>
      <w:r w:rsidR="002F3529">
        <w:t>niometer angle calculation, all of the spectra measured at the different angles should be put in one directory and observed in the defined sequence. There should be no other spectra in that directory.</w:t>
      </w:r>
    </w:p>
    <w:p w:rsidR="009E7491" w:rsidRPr="002F155E" w:rsidRDefault="009E7491" w:rsidP="009E7491">
      <w:pPr>
        <w:pStyle w:val="Body"/>
      </w:pPr>
      <w:r>
        <w:t>The provided examples are suggestions based on experience</w:t>
      </w:r>
      <w:r w:rsidR="002F3529">
        <w:t>. Y</w:t>
      </w:r>
      <w:r>
        <w:t xml:space="preserve">ou may decide to choose a different approach, provided it conforms to the restrictions documented above. </w:t>
      </w:r>
    </w:p>
    <w:p w:rsidR="00F7610C" w:rsidRDefault="009E7491" w:rsidP="009E7491">
      <w:pPr>
        <w:pStyle w:val="Heading2"/>
      </w:pPr>
      <w:bookmarkStart w:id="412" w:name="_Toc358395247"/>
      <w:r>
        <w:t xml:space="preserve">Example Structure </w:t>
      </w:r>
      <w:r w:rsidR="00F7610C">
        <w:t>1</w:t>
      </w:r>
      <w:bookmarkEnd w:id="412"/>
    </w:p>
    <w:p w:rsidR="00A250FC" w:rsidRPr="00A250FC" w:rsidRDefault="00A250FC" w:rsidP="00A250FC">
      <w:pPr>
        <w:pStyle w:val="DocAction"/>
      </w:pPr>
      <w:r>
        <w:t xml:space="preserve">%%% The example web site needs to be </w:t>
      </w:r>
      <w:r w:rsidR="00C00B57">
        <w:t>defined</w:t>
      </w:r>
      <w:r>
        <w:t xml:space="preserve"> so this can describe exactly what is available.</w:t>
      </w:r>
      <w:r w:rsidR="005E5C9A">
        <w:t xml:space="preserve"> Elaine</w:t>
      </w:r>
    </w:p>
    <w:tbl>
      <w:tblPr>
        <w:tblStyle w:val="TableSimple"/>
        <w:tblW w:w="0" w:type="auto"/>
        <w:tblLook w:val="04A0"/>
      </w:tblPr>
      <w:tblGrid>
        <w:gridCol w:w="1706"/>
        <w:gridCol w:w="7156"/>
      </w:tblGrid>
      <w:tr w:rsidR="00A250FC" w:rsidTr="00A250FC">
        <w:tc>
          <w:tcPr>
            <w:tcW w:w="0" w:type="auto"/>
          </w:tcPr>
          <w:p w:rsidR="00A250FC" w:rsidRDefault="00A250FC" w:rsidP="00A250FC">
            <w:pPr>
              <w:pStyle w:val="TableText"/>
            </w:pPr>
            <w:r>
              <w:t>Species:</w:t>
            </w:r>
          </w:p>
        </w:tc>
        <w:tc>
          <w:tcPr>
            <w:tcW w:w="0" w:type="auto"/>
          </w:tcPr>
          <w:p w:rsidR="00A250FC" w:rsidRDefault="00A250FC" w:rsidP="00A250FC">
            <w:pPr>
              <w:pStyle w:val="TableText"/>
            </w:pPr>
            <w:r>
              <w:t>Multiple</w:t>
            </w:r>
          </w:p>
        </w:tc>
      </w:tr>
      <w:tr w:rsidR="00A250FC" w:rsidTr="00A250FC">
        <w:tc>
          <w:tcPr>
            <w:tcW w:w="0" w:type="auto"/>
          </w:tcPr>
          <w:p w:rsidR="00A250FC" w:rsidRDefault="00A250FC" w:rsidP="00A250FC">
            <w:pPr>
              <w:pStyle w:val="TableText"/>
            </w:pPr>
            <w:r>
              <w:t>Sites:</w:t>
            </w:r>
          </w:p>
        </w:tc>
        <w:tc>
          <w:tcPr>
            <w:tcW w:w="0" w:type="auto"/>
          </w:tcPr>
          <w:p w:rsidR="00A250FC" w:rsidRDefault="00A250FC" w:rsidP="00A250FC">
            <w:pPr>
              <w:pStyle w:val="TableText"/>
            </w:pPr>
            <w:r>
              <w:t>Multiple sites for each species</w:t>
            </w:r>
          </w:p>
        </w:tc>
      </w:tr>
      <w:tr w:rsidR="00A250FC" w:rsidTr="00A250FC">
        <w:tc>
          <w:tcPr>
            <w:tcW w:w="0" w:type="auto"/>
          </w:tcPr>
          <w:p w:rsidR="00A250FC" w:rsidRDefault="00A250FC" w:rsidP="00A250FC">
            <w:pPr>
              <w:pStyle w:val="TableText"/>
            </w:pPr>
            <w:r>
              <w:t>Measurements:</w:t>
            </w:r>
          </w:p>
        </w:tc>
        <w:tc>
          <w:tcPr>
            <w:tcW w:w="0" w:type="auto"/>
          </w:tcPr>
          <w:p w:rsidR="00A250FC" w:rsidRDefault="00A250FC" w:rsidP="00A250FC">
            <w:pPr>
              <w:pStyle w:val="TableText"/>
            </w:pPr>
            <w:r>
              <w:t>Multiple measurements per site using ASD file format</w:t>
            </w:r>
          </w:p>
        </w:tc>
      </w:tr>
      <w:tr w:rsidR="00A250FC" w:rsidTr="00A250FC">
        <w:tc>
          <w:tcPr>
            <w:tcW w:w="0" w:type="auto"/>
          </w:tcPr>
          <w:p w:rsidR="00A250FC" w:rsidRDefault="00A250FC" w:rsidP="00A250FC">
            <w:pPr>
              <w:pStyle w:val="TableText"/>
            </w:pPr>
            <w:r>
              <w:t>Example files:</w:t>
            </w:r>
          </w:p>
        </w:tc>
        <w:tc>
          <w:tcPr>
            <w:tcW w:w="0" w:type="auto"/>
          </w:tcPr>
          <w:p w:rsidR="00A250FC" w:rsidRDefault="00A250FC" w:rsidP="00A250FC">
            <w:pPr>
              <w:pStyle w:val="TableText"/>
            </w:pPr>
            <w:r w:rsidRPr="00F7610C">
              <w:rPr>
                <w:rStyle w:val="CodeChar"/>
              </w:rPr>
              <w:t>Vegetation_example</w:t>
            </w:r>
            <w:r w:rsidRPr="00F7610C">
              <w:rPr>
                <w:rStyle w:val="DocActionChar"/>
              </w:rPr>
              <w:t xml:space="preserve"> %%% Specchio’s web site or UOW web site or...</w:t>
            </w:r>
            <w:r w:rsidR="005E5C9A">
              <w:rPr>
                <w:rStyle w:val="DocActionChar"/>
              </w:rPr>
              <w:t xml:space="preserve"> Elaine.</w:t>
            </w:r>
          </w:p>
        </w:tc>
      </w:tr>
    </w:tbl>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164972">
        <w:fldChar w:fldCharType="begin"/>
      </w:r>
      <w:r w:rsidR="00A30B2D">
        <w:instrText xml:space="preserve"> REF _Ref122063892 \h </w:instrText>
      </w:r>
      <w:r w:rsidR="00164972">
        <w:fldChar w:fldCharType="separate"/>
      </w:r>
      <w:r w:rsidR="00CC6411" w:rsidRPr="00084655">
        <w:t xml:space="preserve">Figure </w:t>
      </w:r>
      <w:r w:rsidR="00CC6411">
        <w:rPr>
          <w:noProof/>
        </w:rPr>
        <w:t>14</w:t>
      </w:r>
      <w:r w:rsidR="00164972">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37"/>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13" w:name="_Ref122063892"/>
      <w:bookmarkStart w:id="414" w:name="_Toc129263006"/>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14</w:t>
      </w:r>
      <w:r w:rsidR="00164972">
        <w:rPr>
          <w:noProof/>
        </w:rPr>
        <w:fldChar w:fldCharType="end"/>
      </w:r>
      <w:bookmarkEnd w:id="413"/>
      <w:r w:rsidRPr="00084655">
        <w:t>: Hierarchical directory structure</w:t>
      </w:r>
      <w:bookmarkEnd w:id="414"/>
    </w:p>
    <w:p w:rsidR="002A0FFE" w:rsidRPr="00084655" w:rsidRDefault="002A0FFE" w:rsidP="00A7583F">
      <w:pPr>
        <w:pStyle w:val="Body"/>
      </w:pPr>
      <w:r w:rsidRPr="00084655">
        <w:t xml:space="preserve">Although the term </w:t>
      </w:r>
      <w:r w:rsidR="00653690">
        <w:t>“</w:t>
      </w:r>
      <w:r w:rsidRPr="00084655">
        <w:t>species</w:t>
      </w:r>
      <w:r w:rsidR="00653690">
        <w:t>”</w:t>
      </w:r>
      <w:r w:rsidRPr="00084655">
        <w:t xml:space="preserve"> is used it essentially represents the different classes found in a study. These classes can either be assigned due to already existing classification 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rsidR="00F7610C">
        <w:t xml:space="preserve">a technique such as </w:t>
      </w:r>
      <w:r w:rsidRPr="00084655">
        <w:t>cluster analysis.</w:t>
      </w:r>
    </w:p>
    <w:bookmarkStart w:id="415" w:name="_Ref130789629"/>
    <w:p w:rsidR="00A20F34" w:rsidRDefault="00164972" w:rsidP="00A7583F">
      <w:pPr>
        <w:pStyle w:val="Body"/>
      </w:pPr>
      <w:r>
        <w:fldChar w:fldCharType="begin"/>
      </w:r>
      <w:r w:rsidR="00A30B2D">
        <w:instrText xml:space="preserve"> REF _Ref130790579 \h </w:instrText>
      </w:r>
      <w:r>
        <w:fldChar w:fldCharType="separate"/>
      </w:r>
      <w:r w:rsidR="00CC6411" w:rsidRPr="00084655">
        <w:t xml:space="preserve">Figure </w:t>
      </w:r>
      <w:r w:rsidR="00CC6411">
        <w:rPr>
          <w:noProof/>
        </w:rPr>
        <w:t>15</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t>
      </w:r>
      <w:r w:rsidR="00A20F34">
        <w:t>in the Path in the Campaign Creation dialog.</w:t>
      </w:r>
    </w:p>
    <w:p w:rsidR="002A0FFE" w:rsidRPr="00084655" w:rsidRDefault="002A0FFE" w:rsidP="00A7583F">
      <w:pPr>
        <w:pStyle w:val="Body"/>
      </w:pPr>
      <w:r w:rsidRPr="00084655">
        <w:t xml:space="preserve">The </w:t>
      </w:r>
      <w:r w:rsidR="00A20F34">
        <w:t xml:space="preserve">three </w:t>
      </w:r>
      <w:r w:rsidRPr="00084655">
        <w:t>species directories contain the</w:t>
      </w:r>
      <w:r w:rsidR="00A20F34">
        <w:t>ir related</w:t>
      </w:r>
      <w:r w:rsidRPr="00084655">
        <w:t xml:space="preserve"> site directories. </w:t>
      </w:r>
    </w:p>
    <w:p w:rsidR="00A20F34" w:rsidRDefault="002A0FFE" w:rsidP="00A7583F">
      <w:pPr>
        <w:pStyle w:val="Body"/>
      </w:pPr>
      <w:r w:rsidRPr="00084655">
        <w:t>The site directories contain all spectral files collected at these sites</w:t>
      </w:r>
      <w:r w:rsidR="00A20F34">
        <w:t xml:space="preserve"> for that species.</w:t>
      </w:r>
    </w:p>
    <w:p w:rsidR="002A0FFE" w:rsidRPr="00084655" w:rsidRDefault="002A0FFE" w:rsidP="00A7583F">
      <w:pPr>
        <w:pStyle w:val="Body"/>
      </w:pPr>
      <w:r w:rsidRPr="00084655">
        <w:t>The spectral files are auto-numbered by the ASD capturing software</w:t>
      </w:r>
      <w:r w:rsidR="00A20F34">
        <w:t xml:space="preserve"> within each site directory</w:t>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38"/>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16" w:name="_Ref130790579"/>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15</w:t>
      </w:r>
      <w:r w:rsidR="00164972">
        <w:rPr>
          <w:noProof/>
        </w:rPr>
        <w:fldChar w:fldCharType="end"/>
      </w:r>
      <w:bookmarkEnd w:id="416"/>
      <w:r w:rsidRPr="00084655">
        <w:t>: Example of a directory structures holding spectral files</w:t>
      </w:r>
    </w:p>
    <w:p w:rsidR="002F155E" w:rsidRDefault="00990009" w:rsidP="00990009">
      <w:pPr>
        <w:pStyle w:val="Heading2"/>
      </w:pPr>
      <w:bookmarkStart w:id="417" w:name="_Toc355280359"/>
      <w:bookmarkStart w:id="418" w:name="_Toc358395248"/>
      <w:r>
        <w:t xml:space="preserve">Example </w:t>
      </w:r>
      <w:r w:rsidR="00A20F34">
        <w:t>for</w:t>
      </w:r>
      <w:r w:rsidR="002F155E">
        <w:t xml:space="preserve"> Reference and Target Spectra</w:t>
      </w:r>
      <w:bookmarkEnd w:id="417"/>
      <w:bookmarkEnd w:id="418"/>
    </w:p>
    <w:tbl>
      <w:tblPr>
        <w:tblStyle w:val="TableSimple"/>
        <w:tblW w:w="0" w:type="auto"/>
        <w:tblLook w:val="04A0"/>
      </w:tblPr>
      <w:tblGrid>
        <w:gridCol w:w="1706"/>
        <w:gridCol w:w="7156"/>
      </w:tblGrid>
      <w:tr w:rsidR="00A250FC" w:rsidTr="009B73BB">
        <w:tc>
          <w:tcPr>
            <w:tcW w:w="0" w:type="auto"/>
          </w:tcPr>
          <w:p w:rsidR="00A250FC" w:rsidRDefault="00A250FC" w:rsidP="009B73BB">
            <w:pPr>
              <w:pStyle w:val="TableText"/>
            </w:pPr>
            <w:r>
              <w:t>Species:</w:t>
            </w:r>
          </w:p>
        </w:tc>
        <w:tc>
          <w:tcPr>
            <w:tcW w:w="0" w:type="auto"/>
          </w:tcPr>
          <w:p w:rsidR="00A250FC" w:rsidRDefault="00A250FC" w:rsidP="009B73BB">
            <w:pPr>
              <w:pStyle w:val="TableText"/>
            </w:pPr>
            <w:r>
              <w:t>Multiple</w:t>
            </w:r>
          </w:p>
        </w:tc>
      </w:tr>
      <w:tr w:rsidR="00A250FC" w:rsidTr="009B73BB">
        <w:tc>
          <w:tcPr>
            <w:tcW w:w="0" w:type="auto"/>
          </w:tcPr>
          <w:p w:rsidR="00A250FC" w:rsidRDefault="00A250FC" w:rsidP="009B73BB">
            <w:pPr>
              <w:pStyle w:val="TableText"/>
            </w:pPr>
            <w:r>
              <w:t>Sites:</w:t>
            </w:r>
          </w:p>
        </w:tc>
        <w:tc>
          <w:tcPr>
            <w:tcW w:w="0" w:type="auto"/>
          </w:tcPr>
          <w:p w:rsidR="00A250FC" w:rsidRDefault="00A250FC" w:rsidP="009B73BB">
            <w:pPr>
              <w:pStyle w:val="TableText"/>
            </w:pPr>
            <w:r>
              <w:t>Multiple sites for each species</w:t>
            </w:r>
          </w:p>
        </w:tc>
      </w:tr>
      <w:tr w:rsidR="00A250FC" w:rsidTr="009B73BB">
        <w:tc>
          <w:tcPr>
            <w:tcW w:w="0" w:type="auto"/>
          </w:tcPr>
          <w:p w:rsidR="00A250FC" w:rsidRDefault="00A250FC" w:rsidP="009B73BB">
            <w:pPr>
              <w:pStyle w:val="TableText"/>
            </w:pPr>
            <w:r>
              <w:t>Measurements:</w:t>
            </w:r>
          </w:p>
        </w:tc>
        <w:tc>
          <w:tcPr>
            <w:tcW w:w="0" w:type="auto"/>
          </w:tcPr>
          <w:p w:rsidR="00A250FC" w:rsidRPr="00A250FC" w:rsidRDefault="00A250FC" w:rsidP="00A250FC">
            <w:pPr>
              <w:pStyle w:val="TableText"/>
            </w:pPr>
            <w:r>
              <w:t>Radiance spectra measured with use of a reference panel</w:t>
            </w:r>
          </w:p>
        </w:tc>
      </w:tr>
      <w:tr w:rsidR="00A250FC" w:rsidTr="009B73BB">
        <w:tc>
          <w:tcPr>
            <w:tcW w:w="0" w:type="auto"/>
          </w:tcPr>
          <w:p w:rsidR="00A250FC" w:rsidRDefault="00A250FC" w:rsidP="009B73BB">
            <w:pPr>
              <w:pStyle w:val="TableText"/>
            </w:pPr>
            <w:r>
              <w:t>Example files:</w:t>
            </w:r>
          </w:p>
        </w:tc>
        <w:tc>
          <w:tcPr>
            <w:tcW w:w="0" w:type="auto"/>
          </w:tcPr>
          <w:p w:rsidR="00A250FC" w:rsidRDefault="00A250FC" w:rsidP="009B73BB">
            <w:pPr>
              <w:pStyle w:val="TableText"/>
            </w:pPr>
            <w:r w:rsidRPr="00F7610C">
              <w:rPr>
                <w:rStyle w:val="CodeChar"/>
              </w:rPr>
              <w:t>Vegetation_example</w:t>
            </w:r>
            <w:r w:rsidRPr="00F7610C">
              <w:rPr>
                <w:rStyle w:val="DocActionChar"/>
              </w:rPr>
              <w:t xml:space="preserve"> %%% Specchio’s web site or UOW web site or...</w:t>
            </w:r>
            <w:r w:rsidR="005E5C9A">
              <w:rPr>
                <w:rStyle w:val="DocActionChar"/>
              </w:rPr>
              <w:t xml:space="preserve"> Elaine</w:t>
            </w:r>
          </w:p>
        </w:tc>
      </w:tr>
    </w:tbl>
    <w:p w:rsidR="002F155E" w:rsidRDefault="002F155E" w:rsidP="00F7610C">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w:t>
      </w:r>
      <w:r w:rsidR="00A20F34">
        <w:t xml:space="preserve"> and the related reference radiance spectra in adjacent directories.</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Default="00A17CED" w:rsidP="00EB49E0">
      <w:pPr>
        <w:pStyle w:val="Caption"/>
      </w:pPr>
      <w:bookmarkStart w:id="419" w:name="_Ref96530518"/>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16</w:t>
      </w:r>
      <w:r w:rsidR="00164972">
        <w:rPr>
          <w:noProof/>
        </w:rPr>
        <w:fldChar w:fldCharType="end"/>
      </w:r>
      <w:bookmarkEnd w:id="419"/>
      <w:r>
        <w:t>: A possible structure for the storage of target and reference radiance spectra</w:t>
      </w:r>
    </w:p>
    <w:p w:rsidR="00A20F34" w:rsidRPr="00A20F34" w:rsidRDefault="00A20F34" w:rsidP="00A20F34">
      <w:pPr>
        <w:pStyle w:val="Body"/>
      </w:pPr>
      <w:r>
        <w:t>In this example, the Reference sub-directory holds the reference spectra which relate to Plant A, Plant B and Plant C.</w:t>
      </w:r>
    </w:p>
    <w:p w:rsidR="002A0FFE" w:rsidRDefault="002A0FFE" w:rsidP="00BA3445">
      <w:pPr>
        <w:pStyle w:val="Heading1"/>
      </w:pPr>
      <w:bookmarkStart w:id="420" w:name="_Toc355280360"/>
      <w:bookmarkStart w:id="421" w:name="_Toc358395249"/>
      <w:bookmarkEnd w:id="415"/>
      <w:r w:rsidRPr="00084655">
        <w:t xml:space="preserve">SPECCHIO </w:t>
      </w:r>
      <w:r w:rsidR="001A05D9">
        <w:t>Basic Operation</w:t>
      </w:r>
      <w:bookmarkEnd w:id="420"/>
      <w:bookmarkEnd w:id="421"/>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on Windows </w:t>
      </w:r>
      <w:r w:rsidR="00A250FC">
        <w:t>Vista</w:t>
      </w:r>
      <w:r w:rsidR="00384FF3">
        <w:t xml:space="preserve"> and MacOS X</w:t>
      </w:r>
      <w:r w:rsidRPr="00084655">
        <w:t xml:space="preserve">. Depending on your </w:t>
      </w:r>
      <w:r w:rsidR="00163936">
        <w:t xml:space="preserve">operation </w:t>
      </w:r>
      <w:r w:rsidRPr="00084655">
        <w:t xml:space="preserve">system, the windows and widgets </w:t>
      </w:r>
      <w:r w:rsidR="00B40030">
        <w:t>may</w:t>
      </w:r>
      <w:r w:rsidRPr="00084655">
        <w:t xml:space="preserve"> look </w:t>
      </w:r>
      <w:ins w:id="422" w:author="Peter" w:date="2013-05-08T09:19:00Z">
        <w:r w:rsidR="00D04BE3">
          <w:t xml:space="preserve">a little </w:t>
        </w:r>
      </w:ins>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CA3756" w:rsidRDefault="00CA3756" w:rsidP="00CA3756">
      <w:pPr>
        <w:pStyle w:val="Heading2"/>
      </w:pPr>
      <w:bookmarkStart w:id="423" w:name="_Ref355008998"/>
      <w:bookmarkStart w:id="424" w:name="_Ref355009000"/>
      <w:bookmarkStart w:id="425" w:name="_Toc355280361"/>
      <w:bookmarkStart w:id="426" w:name="_Toc358395250"/>
      <w:r>
        <w:t>Mac Operation</w:t>
      </w:r>
      <w:bookmarkEnd w:id="426"/>
    </w:p>
    <w:p w:rsidR="00CA3756" w:rsidRDefault="00CA3756" w:rsidP="00CA3756">
      <w:pPr>
        <w:pStyle w:val="Body"/>
      </w:pPr>
      <w:r>
        <w:t>On Mac systems, the Specchio client application menus do not appear at the top of the screen. Instead, they appear at the top of the Specchio Main Window as shown in the screen shots in this document.</w:t>
      </w:r>
    </w:p>
    <w:p w:rsidR="00CA3756" w:rsidRDefault="00CA3756" w:rsidP="00CA3756">
      <w:pPr>
        <w:pStyle w:val="Body"/>
      </w:pPr>
      <w:r>
        <w:t>This document uses the term right-click to indicate clicking on the mouse’s right button. Mac users with an Apple mouse should set their mouse preferences to turn on right-click. Otherwise, they will need to hold the control key while clicking to activate the right-click menus. On Mac fitted with a standard mouse, right-click is always available.</w:t>
      </w:r>
    </w:p>
    <w:p w:rsidR="00B40030" w:rsidRDefault="00B40030" w:rsidP="00B40030">
      <w:pPr>
        <w:pStyle w:val="Heading2"/>
      </w:pPr>
      <w:bookmarkStart w:id="427" w:name="_Ref358393092"/>
      <w:bookmarkStart w:id="428" w:name="_Ref358393095"/>
      <w:bookmarkStart w:id="429" w:name="_Toc358395251"/>
      <w:r>
        <w:t>Unix Operation</w:t>
      </w:r>
      <w:bookmarkEnd w:id="423"/>
      <w:bookmarkEnd w:id="424"/>
      <w:bookmarkEnd w:id="425"/>
      <w:bookmarkEnd w:id="427"/>
      <w:bookmarkEnd w:id="428"/>
      <w:bookmarkEnd w:id="429"/>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164972">
        <w:fldChar w:fldCharType="begin"/>
      </w:r>
      <w:r w:rsidR="00A30B2D">
        <w:instrText xml:space="preserve"> REF _Ref157221331 \h </w:instrText>
      </w:r>
      <w:r w:rsidR="00164972">
        <w:fldChar w:fldCharType="separate"/>
      </w:r>
      <w:r w:rsidR="00CC6411" w:rsidRPr="00084655">
        <w:t xml:space="preserve">Figure </w:t>
      </w:r>
      <w:r w:rsidR="00CC6411">
        <w:rPr>
          <w:noProof/>
        </w:rPr>
        <w:t>17</w:t>
      </w:r>
      <w:r w:rsidR="00164972">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40"/>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30" w:name="_Ref157221331"/>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17</w:t>
      </w:r>
      <w:r w:rsidR="00164972">
        <w:rPr>
          <w:noProof/>
        </w:rPr>
        <w:fldChar w:fldCharType="end"/>
      </w:r>
      <w:bookmarkEnd w:id="430"/>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31" w:name="_Ref180291208"/>
      <w:bookmarkStart w:id="432" w:name="_Toc355280362"/>
      <w:bookmarkStart w:id="433" w:name="_Toc358395252"/>
      <w:r w:rsidRPr="00084655">
        <w:t>Main Window</w:t>
      </w:r>
      <w:bookmarkEnd w:id="431"/>
      <w:bookmarkEnd w:id="432"/>
      <w:bookmarkEnd w:id="433"/>
    </w:p>
    <w:p w:rsidR="00B40030" w:rsidRDefault="00B40030" w:rsidP="00A7583F">
      <w:pPr>
        <w:pStyle w:val="Body"/>
      </w:pPr>
      <w:r>
        <w:t>Specchio’s</w:t>
      </w:r>
      <w:r w:rsidR="002A0FFE" w:rsidRPr="00084655">
        <w:t xml:space="preserve"> </w:t>
      </w:r>
      <w:r>
        <w:t>M</w:t>
      </w:r>
      <w:r w:rsidR="002A0FFE" w:rsidRPr="00084655">
        <w:t xml:space="preserve">ain </w:t>
      </w:r>
      <w:r>
        <w:t>W</w:t>
      </w:r>
      <w:r w:rsidR="002A0FFE" w:rsidRPr="00084655">
        <w:t xml:space="preserve">indow </w:t>
      </w:r>
      <w:r>
        <w:t xml:space="preserve">opens when the application is started. It is used to launch all </w:t>
      </w:r>
      <w:r w:rsidR="00E05B19">
        <w:t>of</w:t>
      </w:r>
      <w:r>
        <w:t xml:space="preserve"> Specchio’s functions.</w:t>
      </w:r>
    </w:p>
    <w:bookmarkStart w:id="434" w:name="_Ref130601899"/>
    <w:p w:rsidR="002E1EF5" w:rsidRDefault="00164972" w:rsidP="002E1EF5">
      <w:pPr>
        <w:pStyle w:val="Figure"/>
      </w:pPr>
      <w:r>
        <w:pict>
          <v:group id="_x0000_s1111" editas="canvas" style="width:428.5pt;height:286.5pt;mso-position-horizontal-relative:char;mso-position-vertical-relative:line" coordorigin="2661,5961" coordsize="6596,4410">
            <o:lock v:ext="edit" aspectratio="t"/>
            <v:shape id="_x0000_s1110" type="#_x0000_t75" style="position:absolute;left:2661;top:5961;width:6596;height:4410" o:preferrelative="f">
              <v:fill o:detectmouseclick="t"/>
              <v:path o:extrusionok="t" o:connecttype="none"/>
              <o:lock v:ext="edit" text="t"/>
            </v:shape>
            <v:shape id="_x0000_s1112" type="#_x0000_t75" style="position:absolute;left:2714;top:6821;width:6296;height:3503">
              <v:imagedata r:id="rId41" o:title=""/>
            </v:shape>
            <v:roundrect id="_x0000_s1114" style="position:absolute;left:2876;top:6069;width:1163;height:462" arcsize="10923f" fillcolor="#dbe5f1 [660]" strokecolor="#0070c0" strokeweight=".25pt">
              <v:shadow color="#868686"/>
              <v:textbox style="mso-next-textbox:#_x0000_s1114">
                <w:txbxContent>
                  <w:p w:rsidR="003C0124" w:rsidRPr="002E1EF5" w:rsidRDefault="003C0124" w:rsidP="002E1EF5">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3415;top:6531;width:216;height:1839"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3C0124" w:rsidRPr="002E1EF5" w:rsidRDefault="003C0124" w:rsidP="002E1EF5">
                    <w:pPr>
                      <w:jc w:val="center"/>
                      <w:rPr>
                        <w:sz w:val="16"/>
                        <w:lang w:val="en-AU"/>
                      </w:rPr>
                    </w:pPr>
                    <w:r>
                      <w:rPr>
                        <w:sz w:val="16"/>
                        <w:lang w:val="en-AU"/>
                      </w:rPr>
                      <w:t>Progress Report Panel</w:t>
                    </w:r>
                  </w:p>
                </w:txbxContent>
              </v:textbox>
            </v:roundrect>
            <v:roundrect id="_x0000_s1122" style="position:absolute;left:5869;top:6069;width:1164;height:462" arcsize="10923f" fillcolor="#dbe5f1 [660]" strokecolor="#0070c0" strokeweight=".25pt">
              <v:shadow color="#868686"/>
              <v:textbox style="mso-next-textbox:#_x0000_s1122">
                <w:txbxContent>
                  <w:p w:rsidR="003C0124" w:rsidRPr="002E1EF5" w:rsidRDefault="003C0124" w:rsidP="002E1EF5">
                    <w:pPr>
                      <w:jc w:val="center"/>
                      <w:rPr>
                        <w:sz w:val="16"/>
                        <w:lang w:val="en-AU"/>
                      </w:rPr>
                    </w:pPr>
                    <w:r>
                      <w:rPr>
                        <w:sz w:val="16"/>
                        <w:lang w:val="en-AU"/>
                      </w:rPr>
                      <w:t>Main Menu</w:t>
                    </w:r>
                  </w:p>
                </w:txbxContent>
              </v:textbox>
            </v:roundrect>
            <v:shape id="_x0000_s1123" style="position:absolute;left:4156;top:6531;width:947;height:1424;flip:x" coordsize="340,2390" path="m,c151,970,303,1940,340,2390e" filled="f" strokecolor="#0070c0">
              <v:stroke endarrow="open"/>
              <v:path arrowok="t"/>
            </v:shape>
            <v:shape id="_x0000_s1124" style="position:absolute;left:7033;top:6269;width:400;height:924"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18</w:t>
      </w:r>
      <w:r w:rsidR="00164972">
        <w:rPr>
          <w:noProof/>
        </w:rPr>
        <w:fldChar w:fldCharType="end"/>
      </w:r>
      <w:bookmarkEnd w:id="434"/>
      <w:r w:rsidRPr="00084655">
        <w:t xml:space="preserve">: Main window </w:t>
      </w:r>
    </w:p>
    <w:p w:rsidR="00B40030" w:rsidRDefault="00B40030" w:rsidP="00B40030">
      <w:pPr>
        <w:pStyle w:val="HangingIndent"/>
      </w:pPr>
      <w:r w:rsidRPr="00C671CF">
        <w:rPr>
          <w:rStyle w:val="Strong"/>
        </w:rPr>
        <w:t>Main menu</w:t>
      </w:r>
      <w:r>
        <w:tab/>
        <w:t xml:space="preserve">Select the </w:t>
      </w:r>
      <w:r w:rsidR="00F86C48">
        <w:t xml:space="preserve">Specchio </w:t>
      </w:r>
      <w:r>
        <w:t>functions you wish to run from here.</w:t>
      </w:r>
    </w:p>
    <w:p w:rsidR="00F86C48" w:rsidRDefault="00B40030" w:rsidP="00B40030">
      <w:pPr>
        <w:pStyle w:val="HangingIndent"/>
      </w:pPr>
      <w:r w:rsidRPr="00C671CF">
        <w:rPr>
          <w:rStyle w:val="Strong"/>
        </w:rPr>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Specchio’s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Specchio</w:t>
      </w:r>
      <w:r w:rsidRPr="00084655">
        <w:t>.</w:t>
      </w:r>
    </w:p>
    <w:p w:rsidR="002A0FFE" w:rsidRPr="00084655" w:rsidRDefault="00015032" w:rsidP="00BA3445">
      <w:pPr>
        <w:pStyle w:val="Heading2"/>
      </w:pPr>
      <w:bookmarkStart w:id="435" w:name="_Ref180396043"/>
      <w:bookmarkStart w:id="436" w:name="_Toc355280363"/>
      <w:bookmarkStart w:id="437" w:name="_Ref130639221"/>
      <w:bookmarkStart w:id="438" w:name="_Ref131844250"/>
      <w:bookmarkStart w:id="439" w:name="_Toc358395253"/>
      <w:r>
        <w:t>Logging In</w:t>
      </w:r>
      <w:r w:rsidRPr="00084655">
        <w:t xml:space="preserve"> </w:t>
      </w:r>
      <w:r>
        <w:t xml:space="preserve">and </w:t>
      </w:r>
      <w:r w:rsidR="002A0FFE" w:rsidRPr="00084655">
        <w:t>Connecting to a Database</w:t>
      </w:r>
      <w:bookmarkEnd w:id="435"/>
      <w:bookmarkEnd w:id="436"/>
      <w:bookmarkEnd w:id="439"/>
    </w:p>
    <w:p w:rsidR="00D778C5" w:rsidRDefault="00015032" w:rsidP="00A7583F">
      <w:pPr>
        <w:pStyle w:val="Body"/>
      </w:pPr>
      <w:r>
        <w:t xml:space="preserve">Because the user account details are kept in the database, </w:t>
      </w:r>
      <w:r w:rsidR="00D778C5">
        <w:t xml:space="preserve">connecting to the Specchio database and logging in are performed </w:t>
      </w:r>
      <w:ins w:id="440" w:author="Peter" w:date="2013-05-08T09:19:00Z">
        <w:r w:rsidR="00D04BE3">
          <w:t>as one operation</w:t>
        </w:r>
      </w:ins>
      <w:del w:id="441" w:author="Peter" w:date="2013-05-08T09:19:00Z">
        <w:r w:rsidR="00D778C5">
          <w:delText>together</w:delText>
        </w:r>
      </w:del>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D778C5">
        <w:rPr>
          <w:rStyle w:val="CodeChar"/>
        </w:rPr>
        <w:t>db-config.txt</w:t>
      </w:r>
      <w:r>
        <w:t xml:space="preserve"> file on your computer. See section </w:t>
      </w:r>
      <w:fldSimple w:instr=" REF _Ref353786217 \r \h  \* MERGEFORMAT ">
        <w:r w:rsidR="00CC6411" w:rsidRPr="00CC6411">
          <w:rPr>
            <w:rStyle w:val="CrossReference"/>
          </w:rPr>
          <w:t>4.1</w:t>
        </w:r>
      </w:fldSimple>
      <w:r w:rsidRPr="00E9051F">
        <w:rPr>
          <w:rStyle w:val="CrossReference"/>
        </w:rPr>
        <w:t xml:space="preserve"> </w:t>
      </w:r>
      <w:fldSimple w:instr=" REF _Ref353786223 \h  \* MERGEFORMAT ">
        <w:r w:rsidR="00CC6411" w:rsidRPr="00CC6411">
          <w:rPr>
            <w:rStyle w:val="CrossReference"/>
          </w:rPr>
          <w:t>User Accounts</w:t>
        </w:r>
      </w:fldSimple>
      <w:r w:rsidRPr="00E9051F">
        <w:rPr>
          <w:rStyle w:val="CrossReference"/>
        </w:rPr>
        <w:t xml:space="preserve"> </w:t>
      </w:r>
      <w:r>
        <w:t>for instructions on creating a User Account.</w:t>
      </w:r>
    </w:p>
    <w:p w:rsidR="00ED55EC" w:rsidRDefault="00ED55EC" w:rsidP="00ED55EC">
      <w:pPr>
        <w:pStyle w:val="ProcessHeading"/>
      </w:pPr>
      <w:r>
        <w:t>To log in to a Specchio Server...</w:t>
      </w:r>
    </w:p>
    <w:tbl>
      <w:tblPr>
        <w:tblStyle w:val="Instructions"/>
        <w:tblW w:w="0" w:type="auto"/>
        <w:tblLook w:val="04A0"/>
      </w:tblPr>
      <w:tblGrid>
        <w:gridCol w:w="8862"/>
      </w:tblGrid>
      <w:tr w:rsidR="00ED55EC" w:rsidTr="00ED55EC">
        <w:tc>
          <w:tcPr>
            <w:tcW w:w="9571" w:type="dxa"/>
          </w:tcPr>
          <w:p w:rsidR="00ED55EC" w:rsidRPr="00ED55EC" w:rsidRDefault="00ED55EC" w:rsidP="00ED55EC">
            <w:pPr>
              <w:pStyle w:val="ProcessStep"/>
            </w:pPr>
            <w:r>
              <w:t xml:space="preserve">Start the Specchio Application. (See the instructions specific to your computer in </w:t>
            </w:r>
            <w:r w:rsidRPr="00ED55EC">
              <w:t xml:space="preserve">sections </w:t>
            </w:r>
            <w:fldSimple w:instr=" REF _Ref355279324 \r \h  \* MERGEFORMAT ">
              <w:r w:rsidR="00CC6411" w:rsidRPr="00CC6411">
                <w:rPr>
                  <w:rStyle w:val="CrossReference"/>
                </w:rPr>
                <w:t>3.3</w:t>
              </w:r>
            </w:fldSimple>
            <w:r>
              <w:t xml:space="preserve">, </w:t>
            </w:r>
            <w:fldSimple w:instr=" REF _Ref355279326 \r \h  \* MERGEFORMAT ">
              <w:r w:rsidR="00CC6411" w:rsidRPr="00CC6411">
                <w:rPr>
                  <w:rStyle w:val="CrossReference"/>
                </w:rPr>
                <w:t>3.4</w:t>
              </w:r>
            </w:fldSimple>
            <w:r>
              <w:t xml:space="preserve"> or </w:t>
            </w:r>
            <w:fldSimple w:instr=" REF _Ref355279327 \r \h  \* MERGEFORMAT ">
              <w:r w:rsidR="00CC6411" w:rsidRPr="00CC6411">
                <w:rPr>
                  <w:rStyle w:val="CrossReference"/>
                </w:rPr>
                <w:t>3.5</w:t>
              </w:r>
            </w:fldSimple>
            <w:r>
              <w:t xml:space="preserve"> for Windows, UNIX or Mac respectively</w:t>
            </w:r>
            <w:r w:rsidRPr="00ED55EC">
              <w:t>.)</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Specchio’s Main Windows to display the following dialog box.</w:t>
            </w:r>
          </w:p>
          <w:p w:rsidR="00ED55EC" w:rsidRDefault="00ED55EC" w:rsidP="00ED55EC">
            <w:pPr>
              <w:pStyle w:val="Figure"/>
            </w:pPr>
            <w:r>
              <w:rPr>
                <w:lang w:val="en-AU"/>
              </w:rPr>
              <w:drawing>
                <wp:inline distT="0" distB="0" distL="0" distR="0">
                  <wp:extent cx="4168321" cy="2011873"/>
                  <wp:effectExtent l="19050" t="0" r="3629" b="0"/>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ED55EC" w:rsidRPr="00084655" w:rsidRDefault="00ED55EC" w:rsidP="00ED55EC">
            <w:pPr>
              <w:pStyle w:val="Caption"/>
            </w:pPr>
            <w:r w:rsidRPr="00084655">
              <w:t xml:space="preserve">Figure </w:t>
            </w:r>
            <w:fldSimple w:instr=" SEQ Figure \* ARABIC ">
              <w:r w:rsidR="00CC6411">
                <w:rPr>
                  <w:noProof/>
                </w:rPr>
                <w:t>19</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ED55EC">
            <w:pPr>
              <w:pStyle w:val="ProcessStep"/>
            </w:pPr>
            <w:r>
              <w:t xml:space="preserve">Click on </w:t>
            </w:r>
            <w:r w:rsidRPr="00AC5289">
              <w:rPr>
                <w:rStyle w:val="ActionButton"/>
              </w:rPr>
              <w:t> </w:t>
            </w:r>
            <w:r w:rsidRPr="00E12A44">
              <w:rPr>
                <w:rStyle w:val="ActionButton"/>
              </w:rPr>
              <w:t>Connect</w:t>
            </w:r>
            <w:r>
              <w:rPr>
                <w:rStyle w:val="ActionButton"/>
              </w:rPr>
              <w:t> </w:t>
            </w:r>
            <w:r>
              <w:t>. The dialog box will close and there will be short delay while the database is read. The details of your database and log in account will be displayed in the left hand panel of the Main Windows and the sub-menu items for Specchio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42" w:name="_Toc355280365"/>
      <w:bookmarkStart w:id="443" w:name="_Ref153711531"/>
      <w:bookmarkStart w:id="444" w:name="_Toc358395254"/>
      <w:r>
        <w:t>Logging Out</w:t>
      </w:r>
      <w:bookmarkEnd w:id="442"/>
      <w:bookmarkEnd w:id="444"/>
    </w:p>
    <w:p w:rsidR="001A42EB" w:rsidRDefault="001A42EB" w:rsidP="001A42EB">
      <w:pPr>
        <w:pStyle w:val="Body"/>
      </w:pPr>
      <w:r>
        <w:t>There is no specific log out function for Specchio. Closing the Main Window will close your database session. If you restart Specchio,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Specchio Main Window menus while you are logged in, Specchio will log you out before logging in again as the new User.</w:t>
      </w:r>
    </w:p>
    <w:p w:rsidR="00834A06" w:rsidRDefault="00834A06" w:rsidP="00BA3445">
      <w:pPr>
        <w:pStyle w:val="Heading2"/>
      </w:pPr>
      <w:bookmarkStart w:id="445" w:name="_Toc355280366"/>
      <w:bookmarkStart w:id="446" w:name="_Toc358395255"/>
      <w:r>
        <w:t>Changing your User Details</w:t>
      </w:r>
      <w:bookmarkEnd w:id="445"/>
      <w:bookmarkEnd w:id="446"/>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tblPr>
      <w:tblGrid>
        <w:gridCol w:w="8862"/>
      </w:tblGrid>
      <w:tr w:rsidR="00ED55EC" w:rsidTr="00ED55EC">
        <w:tc>
          <w:tcPr>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Specchio screen. The following dialog box will be displayed showing your current User information.</w:t>
            </w:r>
          </w:p>
          <w:p w:rsidR="00ED55EC" w:rsidRDefault="00ED55EC" w:rsidP="00ED55EC">
            <w:pPr>
              <w:pStyle w:val="Figure"/>
            </w:pPr>
            <w:r>
              <w:rPr>
                <w:lang w:val="en-AU"/>
              </w:rPr>
              <w:drawing>
                <wp:inline distT="0" distB="0" distL="0" distR="0">
                  <wp:extent cx="3297464" cy="2683116"/>
                  <wp:effectExtent l="19050" t="0" r="0" b="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ED55EC" w:rsidRDefault="00ED55EC" w:rsidP="00ED55EC">
            <w:pPr>
              <w:pStyle w:val="Caption"/>
            </w:pPr>
            <w:r>
              <w:t xml:space="preserve">Figure </w:t>
            </w:r>
            <w:fldSimple w:instr=" SEQ Figure \* ARABIC ">
              <w:r w:rsidR="00CC6411">
                <w:rPr>
                  <w:noProof/>
                </w:rPr>
                <w:t>20</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350C84" w:rsidRDefault="00350C84" w:rsidP="00350C84">
      <w:pPr>
        <w:pStyle w:val="Heading2"/>
      </w:pPr>
      <w:bookmarkStart w:id="447" w:name="_Ref356820291"/>
      <w:bookmarkStart w:id="448" w:name="_Ref356820294"/>
      <w:bookmarkStart w:id="449" w:name="_Toc358395256"/>
      <w:r>
        <w:t>Browsing the Hierarchy Tree</w:t>
      </w:r>
      <w:bookmarkEnd w:id="447"/>
      <w:bookmarkEnd w:id="448"/>
      <w:bookmarkEnd w:id="449"/>
    </w:p>
    <w:p w:rsidR="00A250FC" w:rsidRPr="00A250FC" w:rsidRDefault="006C4689" w:rsidP="00A250FC">
      <w:pPr>
        <w:pStyle w:val="Body"/>
      </w:pPr>
      <w:r>
        <w:t>They are many places in the Specchio operation when a Campaign Hierarchy browse contorl, such as the one below, is displayed as part of an operation dialog.</w:t>
      </w:r>
    </w:p>
    <w:p w:rsidR="006C4689" w:rsidRDefault="006C4689" w:rsidP="006C4689">
      <w:pPr>
        <w:pStyle w:val="Figure"/>
      </w:pPr>
      <w:r>
        <w:rPr>
          <w:lang w:val="en-AU"/>
        </w:rPr>
        <w:drawing>
          <wp:inline distT="0" distB="0" distL="0" distR="0">
            <wp:extent cx="1168306" cy="2471439"/>
            <wp:effectExtent l="1905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srcRect l="1861" t="15498" r="78469" b="17680"/>
                    <a:stretch>
                      <a:fillRect/>
                    </a:stretch>
                  </pic:blipFill>
                  <pic:spPr bwMode="auto">
                    <a:xfrm>
                      <a:off x="0" y="0"/>
                      <a:ext cx="1168306" cy="2471439"/>
                    </a:xfrm>
                    <a:prstGeom prst="rect">
                      <a:avLst/>
                    </a:prstGeom>
                    <a:noFill/>
                    <a:ln w="9525">
                      <a:noFill/>
                      <a:miter lim="800000"/>
                      <a:headEnd/>
                      <a:tailEnd/>
                    </a:ln>
                  </pic:spPr>
                </pic:pic>
              </a:graphicData>
            </a:graphic>
          </wp:inline>
        </w:drawing>
      </w:r>
    </w:p>
    <w:p w:rsidR="006C4689" w:rsidRDefault="006C4689" w:rsidP="006C4689">
      <w:pPr>
        <w:pStyle w:val="Caption"/>
      </w:pPr>
      <w:r>
        <w:t xml:space="preserve">Figure </w:t>
      </w:r>
      <w:fldSimple w:instr=" SEQ Figure \* ARABIC ">
        <w:r w:rsidR="00CC6411">
          <w:rPr>
            <w:noProof/>
          </w:rPr>
          <w:t>21</w:t>
        </w:r>
      </w:fldSimple>
      <w:r>
        <w:t>: Campaign Hierarchy browse box</w:t>
      </w:r>
    </w:p>
    <w:p w:rsidR="006C4689" w:rsidRDefault="006C4689" w:rsidP="006C4689">
      <w:pPr>
        <w:pStyle w:val="DocAction"/>
      </w:pPr>
      <w:r>
        <w:t xml:space="preserve">%%% Should we have a Mac </w:t>
      </w:r>
      <w:r w:rsidR="00277EAA">
        <w:t>screenshot</w:t>
      </w:r>
      <w:r>
        <w:t xml:space="preserve"> here too?</w:t>
      </w:r>
      <w:r w:rsidR="00DA24F7">
        <w:t xml:space="preserve"> Maybe yes, as the + &amp; - are little triangular arrows.</w:t>
      </w:r>
    </w:p>
    <w:p w:rsidR="008030FC" w:rsidRDefault="006C4689" w:rsidP="006C4689">
      <w:pPr>
        <w:pStyle w:val="Body"/>
      </w:pPr>
      <w:r>
        <w:t xml:space="preserve">This browse control operates much like a normal </w:t>
      </w:r>
      <w:r w:rsidR="00355DEE">
        <w:t xml:space="preserve">directory and </w:t>
      </w:r>
      <w:r>
        <w:t>file browser</w:t>
      </w:r>
      <w:r w:rsidR="00350C84">
        <w:t>.</w:t>
      </w:r>
    </w:p>
    <w:p w:rsidR="00350C84" w:rsidRDefault="006C4689" w:rsidP="008030FC">
      <w:pPr>
        <w:pStyle w:val="Bullet"/>
      </w:pPr>
      <w:r>
        <w:t>Click on the “+” and “-” icons 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t>spectrum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Select a second node or spectrum by holding the Control key and clicking on it.</w:t>
      </w:r>
    </w:p>
    <w:p w:rsidR="008030FC" w:rsidRDefault="008030FC" w:rsidP="008030FC">
      <w:pPr>
        <w:pStyle w:val="Bullet"/>
      </w:pPr>
      <w:r>
        <w:t>Select a range of spectra, by clicking on the first spectrum to select it, holding the Shift key, and clicking on the last spectrum.</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Use the drop down menu to choose the sort order for Spectra within the lowest hierarchy level.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450" w:name="_Ref357695510"/>
      <w:bookmarkStart w:id="451" w:name="_Toc358395257"/>
      <w:r>
        <w:t>SQL Matching Strings</w:t>
      </w:r>
      <w:bookmarkEnd w:id="450"/>
      <w:bookmarkEnd w:id="451"/>
    </w:p>
    <w:p w:rsidR="0053475F" w:rsidRDefault="0053475F" w:rsidP="0053475F">
      <w:pPr>
        <w:pStyle w:val="Body"/>
      </w:pPr>
      <w:r>
        <w:t xml:space="preserve">When matching text strings, </w:t>
      </w:r>
      <w:r w:rsidRPr="00017673">
        <w:t xml:space="preserve">Specchio uses </w:t>
      </w:r>
      <w:r>
        <w:t>the</w:t>
      </w:r>
      <w:r w:rsidRPr="00017673">
        <w:t xml:space="preserve"> MySQL Query LIKE clause. </w:t>
      </w:r>
      <w:r>
        <w:t>This SQL feature supports wildcard characters for matching variable strings.</w:t>
      </w:r>
    </w:p>
    <w:p w:rsidR="0053475F" w:rsidRPr="00017673" w:rsidRDefault="0053475F" w:rsidP="0053475F">
      <w:pPr>
        <w:pStyle w:val="Body"/>
      </w:pPr>
      <w:r w:rsidRPr="00017673">
        <w:t>Therefore, the following is supported</w:t>
      </w:r>
      <w:r>
        <w:t xml:space="preserve"> in most Specchio searching or matching strings</w:t>
      </w:r>
      <w:r w:rsidRPr="00017673">
        <w:t>.</w:t>
      </w:r>
    </w:p>
    <w:p w:rsidR="0053475F" w:rsidRPr="00017673" w:rsidRDefault="0053475F" w:rsidP="0053475F">
      <w:pPr>
        <w:pStyle w:val="BulletFollowing"/>
        <w:ind w:left="1560" w:hanging="426"/>
      </w:pPr>
      <w:r w:rsidRPr="00017673">
        <w:t>%</w:t>
      </w:r>
      <w:r w:rsidRPr="00017673">
        <w:tab/>
        <w:t>Matches zero or more characters.</w:t>
      </w:r>
    </w:p>
    <w:p w:rsidR="0053475F" w:rsidRPr="00017673" w:rsidRDefault="0053475F" w:rsidP="0053475F">
      <w:pPr>
        <w:pStyle w:val="BulletFollowing"/>
        <w:ind w:left="1560" w:hanging="426"/>
      </w:pPr>
      <w:r w:rsidRPr="00017673">
        <w:t>_</w:t>
      </w:r>
      <w:r w:rsidRPr="00017673">
        <w:tab/>
        <w:t>Matches exactly one character.</w:t>
      </w:r>
    </w:p>
    <w:p w:rsidR="0053475F" w:rsidRDefault="0053475F" w:rsidP="0053475F">
      <w:pPr>
        <w:pStyle w:val="BulletFollowing"/>
        <w:ind w:left="1560" w:hanging="426"/>
      </w:pPr>
      <w:r w:rsidRPr="00017673">
        <w:t>\</w:t>
      </w:r>
      <w:r w:rsidRPr="00017673">
        <w:tab/>
        <w:t>Causes the next character to be matched. That is, \% will match a % sign and \_ will match an underscore character.</w:t>
      </w:r>
    </w:p>
    <w:p w:rsidR="0053475F" w:rsidRPr="0053475F" w:rsidRDefault="0053475F" w:rsidP="0053475F">
      <w:pPr>
        <w:pStyle w:val="Note"/>
      </w:pPr>
      <w:r>
        <w:t>Note</w:t>
      </w:r>
      <w:r>
        <w:tab/>
        <w:t>There is just one case where Regular Expressions are used instead of SQL Matching Strings. This case is described separately.</w:t>
      </w:r>
    </w:p>
    <w:p w:rsidR="005077C8" w:rsidRDefault="005077C8" w:rsidP="005077C8">
      <w:pPr>
        <w:pStyle w:val="Heading2"/>
      </w:pPr>
      <w:bookmarkStart w:id="452" w:name="_Toc358395258"/>
      <w:r>
        <w:t>Entering Dates and Times</w:t>
      </w:r>
      <w:bookmarkEnd w:id="452"/>
    </w:p>
    <w:p w:rsidR="004F4C4C" w:rsidRDefault="004F4C4C" w:rsidP="004F4C4C">
      <w:pPr>
        <w:pStyle w:val="Body"/>
      </w:pPr>
      <w:r>
        <w:t xml:space="preserve">Specchio uses a Date and Time selection dialog which is </w:t>
      </w:r>
      <w:r w:rsidR="00FF4CE5">
        <w:t>similar to</w:t>
      </w:r>
      <w:r>
        <w:t xml:space="preserve"> many others. Here are a few tips </w:t>
      </w:r>
      <w:r w:rsidR="00277EAA">
        <w:t>for</w:t>
      </w:r>
      <w:r>
        <w:t xml:space="preserve"> using it.</w:t>
      </w:r>
    </w:p>
    <w:bookmarkStart w:id="453" w:name="_Ref357162221"/>
    <w:p w:rsidR="00355DEE" w:rsidRDefault="00164972" w:rsidP="00277EAA">
      <w:pPr>
        <w:pStyle w:val="Figure"/>
        <w:pageBreakBefore/>
      </w:pPr>
      <w:r>
        <w:pict>
          <v:group id="_x0000_s1106" editas="canvas" style="width:318.65pt;height:132.65pt;mso-position-horizontal-relative:char;mso-position-vertical-relative:line" coordorigin="2620,10014" coordsize="4905,2041">
            <o:lock v:ext="edit" aspectratio="t"/>
            <v:shape id="_x0000_s1105" type="#_x0000_t75" style="position:absolute;left:2620;top:10014;width:4905;height:2041" o:preferrelative="f">
              <v:fill o:detectmouseclick="t"/>
              <v:path o:extrusionok="t" o:connecttype="none"/>
              <o:lock v:ext="edit" text="t"/>
            </v:shape>
            <v:shape id="_x0000_s1107" type="#_x0000_t75" style="position:absolute;left:2742;top:10194;width:2661;height:1861">
              <v:imagedata r:id="rId45" o:title=""/>
            </v:shape>
            <v:roundrect id="_x0000_s1108" style="position:absolute;left:6047;top:10056;width:1247;height:589;v-text-anchor:middle" arcsize="10923f" fillcolor="#dbe5f1 [660]" strokecolor="#0070c0">
              <v:textbox inset=".5mm,0,0">
                <w:txbxContent>
                  <w:p w:rsidR="003C0124" w:rsidRPr="00F95E13" w:rsidRDefault="003C0124">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inset=".5mm,0,0">
                <w:txbxContent>
                  <w:p w:rsidR="003C0124" w:rsidRPr="00F95E13" w:rsidRDefault="003C0124">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CC6411">
          <w:rPr>
            <w:noProof/>
          </w:rPr>
          <w:t>22</w:t>
        </w:r>
      </w:fldSimple>
      <w:r>
        <w:t>: Date and Time picker dialog</w:t>
      </w:r>
      <w:bookmarkEnd w:id="453"/>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454" w:name="_Toc355280367"/>
    </w:p>
    <w:p w:rsidR="006B4F6F" w:rsidRDefault="006B4F6F" w:rsidP="00FF4CE5">
      <w:pPr>
        <w:pStyle w:val="Heading2"/>
      </w:pPr>
      <w:bookmarkStart w:id="455" w:name="_Ref358105086"/>
      <w:bookmarkStart w:id="456" w:name="_Ref358105089"/>
      <w:bookmarkStart w:id="457" w:name="_Toc358395259"/>
      <w:r>
        <w:t>Loading</w:t>
      </w:r>
      <w:r w:rsidR="001A05D9">
        <w:t xml:space="preserve"> Data into Specchio</w:t>
      </w:r>
      <w:bookmarkEnd w:id="454"/>
      <w:bookmarkEnd w:id="455"/>
      <w:bookmarkEnd w:id="456"/>
      <w:bookmarkEnd w:id="457"/>
    </w:p>
    <w:p w:rsidR="0096594F" w:rsidRDefault="00D0301C" w:rsidP="0096594F">
      <w:pPr>
        <w:pStyle w:val="Body"/>
      </w:pPr>
      <w:r>
        <w:t>The process of loading data into Specchio involves a number of steps. Depending on your acquisition device, some of these steps may not be needed because the information is recorded by your device</w:t>
      </w:r>
      <w:r w:rsidR="0096594F">
        <w:t xml:space="preserve"> and uploaded with the spectral data</w:t>
      </w:r>
      <w:r>
        <w: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5"/>
        <w:gridCol w:w="6939"/>
      </w:tblGrid>
      <w:tr w:rsidR="00493D72" w:rsidTr="00D0301C">
        <w:tc>
          <w:tcPr>
            <w:tcW w:w="0" w:type="auto"/>
          </w:tcPr>
          <w:p w:rsidR="00D0301C" w:rsidRPr="00ED55EC" w:rsidRDefault="00D0301C" w:rsidP="00D0301C">
            <w:pPr>
              <w:pStyle w:val="TableText"/>
              <w:rPr>
                <w:rStyle w:val="iEmphasis"/>
              </w:rPr>
            </w:pPr>
            <w:r w:rsidRPr="00ED55EC">
              <w:rPr>
                <w:rStyle w:val="iEmphasis"/>
              </w:rPr>
              <w:t>Create a Campaign</w:t>
            </w:r>
          </w:p>
        </w:tc>
        <w:tc>
          <w:tcPr>
            <w:tcW w:w="0" w:type="auto"/>
          </w:tcPr>
          <w:p w:rsidR="00D0301C" w:rsidRDefault="00D0301C" w:rsidP="00D0301C">
            <w:pPr>
              <w:pStyle w:val="TableText"/>
            </w:pPr>
            <w:r>
              <w:t>This establishes a name for your Campaign and sets up structures in the Specchio database to receive the Campaign spectra and other information.</w:t>
            </w:r>
            <w:r w:rsidR="00493D72">
              <w:t xml:space="preserve"> See section </w:t>
            </w:r>
            <w:fldSimple w:instr=" REF _Ref356551522 \r \h  \* MERGEFORMAT ">
              <w:r w:rsidR="00CC6411" w:rsidRPr="00CC6411">
                <w:rPr>
                  <w:rStyle w:val="CrossReference"/>
                </w:rPr>
                <w:t>6.11</w:t>
              </w:r>
            </w:fldSimple>
            <w:r w:rsidR="00493D72" w:rsidRPr="00493D72">
              <w:rPr>
                <w:rStyle w:val="CrossReference"/>
              </w:rPr>
              <w:t xml:space="preserve"> </w:t>
            </w:r>
            <w:fldSimple w:instr=" REF _Ref356551524 \h  \* MERGEFORMAT ">
              <w:r w:rsidR="00CC6411" w:rsidRPr="00CC6411">
                <w:rPr>
                  <w:rStyle w:val="CrossReference"/>
                </w:rPr>
                <w:t>Creating a new Campaign</w:t>
              </w:r>
            </w:fldSimple>
            <w:r w:rsidR="00493D72">
              <w:t>.</w:t>
            </w:r>
          </w:p>
        </w:tc>
      </w:tr>
      <w:tr w:rsidR="00493D72" w:rsidTr="00D0301C">
        <w:tc>
          <w:tcPr>
            <w:tcW w:w="0" w:type="auto"/>
          </w:tcPr>
          <w:p w:rsidR="00D0301C" w:rsidRPr="00ED55EC" w:rsidRDefault="00D0301C" w:rsidP="00D0301C">
            <w:pPr>
              <w:pStyle w:val="TableText"/>
              <w:rPr>
                <w:rStyle w:val="iEmphasis"/>
              </w:rPr>
            </w:pPr>
            <w:r w:rsidRPr="00ED55EC">
              <w:rPr>
                <w:rStyle w:val="iEmphasis"/>
              </w:rPr>
              <w:t>Load Campaign Data</w:t>
            </w:r>
          </w:p>
        </w:tc>
        <w:tc>
          <w:tcPr>
            <w:tcW w:w="0" w:type="auto"/>
          </w:tcPr>
          <w:p w:rsidR="00D0301C" w:rsidRDefault="00D0301C" w:rsidP="00277EAA">
            <w:pPr>
              <w:pStyle w:val="TableText"/>
            </w:pPr>
            <w:r>
              <w:t xml:space="preserve">This </w:t>
            </w:r>
            <w:r w:rsidR="00277EAA">
              <w:t>examines</w:t>
            </w:r>
            <w:r w:rsidR="00493D72">
              <w:t xml:space="preserve"> the format of the Spectral data on your hard disk and </w:t>
            </w:r>
            <w:r>
              <w:t xml:space="preserve">copies </w:t>
            </w:r>
            <w:r w:rsidR="00493D72">
              <w:t>it</w:t>
            </w:r>
            <w:r>
              <w:t xml:space="preserve"> from your hard disk to the Specchio database.</w:t>
            </w:r>
            <w:r w:rsidR="00493D72">
              <w:t xml:space="preserve"> See section </w:t>
            </w:r>
            <w:fldSimple w:instr=" REF _Ref356551550 \r \h  \* MERGEFORMAT ">
              <w:r w:rsidR="00CC6411" w:rsidRPr="00CC6411">
                <w:rPr>
                  <w:rStyle w:val="CrossReference"/>
                </w:rPr>
                <w:t>6.12</w:t>
              </w:r>
            </w:fldSimple>
            <w:r w:rsidR="00277EAA">
              <w:rPr>
                <w:rStyle w:val="CrossReference"/>
              </w:rPr>
              <w:t xml:space="preserve"> </w:t>
            </w:r>
            <w:fldSimple w:instr=" REF _Ref356551553 \h  \* MERGEFORMAT ">
              <w:r w:rsidR="00CC6411" w:rsidRPr="00CC6411">
                <w:rPr>
                  <w:rStyle w:val="CrossReference"/>
                </w:rPr>
                <w:t>Loading Campaign Spectrum Data</w:t>
              </w:r>
            </w:fldSimple>
            <w:r w:rsidR="00493D72">
              <w:t>.</w:t>
            </w:r>
          </w:p>
        </w:tc>
      </w:tr>
      <w:tr w:rsidR="000E3E59" w:rsidTr="00D0301C">
        <w:tc>
          <w:tcPr>
            <w:tcW w:w="0" w:type="auto"/>
          </w:tcPr>
          <w:p w:rsidR="000E3E59" w:rsidRPr="00ED55EC" w:rsidRDefault="000E3E59" w:rsidP="00D0301C">
            <w:pPr>
              <w:pStyle w:val="TableText"/>
              <w:rPr>
                <w:rStyle w:val="iEmphasis"/>
              </w:rPr>
            </w:pPr>
            <w:r w:rsidRPr="00ED55EC">
              <w:rPr>
                <w:rStyle w:val="iEmphasis"/>
              </w:rPr>
              <w:t>Correct Acquisition Times to UTC</w:t>
            </w:r>
          </w:p>
        </w:tc>
        <w:tc>
          <w:tcPr>
            <w:tcW w:w="0" w:type="auto"/>
          </w:tcPr>
          <w:p w:rsidR="000E3E59" w:rsidRDefault="000E3E59" w:rsidP="00DF74A9">
            <w:pPr>
              <w:pStyle w:val="TableText"/>
            </w:pPr>
            <w:r>
              <w:t>Specchio expects Acquisition Times to be UTC, but many devices record a local time. Specchio provides a function to change local times to UTC. See section</w:t>
            </w:r>
            <w:r w:rsidR="00DF74A9">
              <w:t xml:space="preserve"> </w:t>
            </w:r>
            <w:fldSimple w:instr=" REF _Ref357690312 \r \h  \* MERGEFORMAT ">
              <w:r w:rsidR="00CC6411" w:rsidRPr="00CC6411">
                <w:rPr>
                  <w:rStyle w:val="CrossReference"/>
                </w:rPr>
                <w:t>6.14</w:t>
              </w:r>
            </w:fldSimple>
            <w:r w:rsidR="00DF74A9" w:rsidRPr="00DF74A9">
              <w:rPr>
                <w:rStyle w:val="CrossReference"/>
              </w:rPr>
              <w:t xml:space="preserve"> </w:t>
            </w:r>
            <w:fldSimple w:instr=" REF _Ref357690316 \h  \* MERGEFORMAT ">
              <w:r w:rsidR="00CC6411" w:rsidRPr="00CC6411">
                <w:rPr>
                  <w:rStyle w:val="CrossReference"/>
                </w:rPr>
                <w:t>UTC Time Correction</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Add Target-Reference Links</w:t>
            </w:r>
          </w:p>
        </w:tc>
        <w:tc>
          <w:tcPr>
            <w:tcW w:w="0" w:type="auto"/>
          </w:tcPr>
          <w:p w:rsidR="00D0301C" w:rsidRDefault="00493D72" w:rsidP="000E3E59">
            <w:pPr>
              <w:pStyle w:val="TableText"/>
            </w:pPr>
            <w:r>
              <w:t>For acquisition devices which do not put this information into the spectral files, you will need to enter this information manually. See section</w:t>
            </w:r>
            <w:r w:rsidR="000E3E59">
              <w:t xml:space="preserve"> </w:t>
            </w:r>
            <w:fldSimple w:instr=" REF _Ref356553971 \r \h  \* MERGEFORMAT ">
              <w:r w:rsidR="00CC6411" w:rsidRPr="00CC6411">
                <w:rPr>
                  <w:rStyle w:val="CrossReference"/>
                </w:rPr>
                <w:t>6.15</w:t>
              </w:r>
            </w:fldSimple>
            <w:r w:rsidR="000E3E59" w:rsidRPr="000E3E59">
              <w:rPr>
                <w:rStyle w:val="CrossReference"/>
              </w:rPr>
              <w:t xml:space="preserve"> </w:t>
            </w:r>
            <w:fldSimple w:instr=" REF _Ref356553971 \h  \* MERGEFORMAT ">
              <w:r w:rsidR="00CC6411" w:rsidRPr="00CC6411">
                <w:rPr>
                  <w:rStyle w:val="CrossReference"/>
                </w:rPr>
                <w:t>Manag</w:t>
              </w:r>
              <w:ins w:id="458" w:author="Peter Roberts" w:date="2013-05-08T09:19:00Z">
                <w:r w:rsidR="00CC6411" w:rsidRPr="00CC6411">
                  <w:rPr>
                    <w:rStyle w:val="CrossReference"/>
                  </w:rPr>
                  <w:t xml:space="preserve">ing </w:t>
                </w:r>
              </w:ins>
              <w:r w:rsidR="00CC6411" w:rsidRPr="00CC6411">
                <w:rPr>
                  <w:rStyle w:val="CrossReference"/>
                </w:rPr>
                <w:t>Target-Reference Links</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Complete Metadata upload</w:t>
            </w:r>
          </w:p>
        </w:tc>
        <w:tc>
          <w:tcPr>
            <w:tcW w:w="0" w:type="auto"/>
          </w:tcPr>
          <w:p w:rsidR="00D0301C" w:rsidRDefault="00493D72" w:rsidP="00DF74A9">
            <w:pPr>
              <w:pStyle w:val="TableText"/>
            </w:pPr>
            <w:r>
              <w:t xml:space="preserve">The Spectral Metadata that was not included in the Spectral files must be uploaded, either from an Excel file or manually entered using Specchio’s Metadata editor. See sections </w:t>
            </w:r>
            <w:fldSimple w:instr=" REF _Ref357586671 \r \h  \* MERGEFORMAT ">
              <w:r w:rsidR="00CC6411" w:rsidRPr="00CC6411">
                <w:rPr>
                  <w:rStyle w:val="CrossReference"/>
                </w:rPr>
                <w:t>6.16</w:t>
              </w:r>
            </w:fldSimple>
            <w:r w:rsidR="00DF74A9" w:rsidRPr="00DF74A9">
              <w:rPr>
                <w:rStyle w:val="CrossReference"/>
              </w:rPr>
              <w:t xml:space="preserve"> </w:t>
            </w:r>
            <w:fldSimple w:instr=" REF _Ref357586671 \h  \* MERGEFORMAT ">
              <w:ins w:id="459" w:author="Peter" w:date="2013-05-08T09:19:00Z">
                <w:r w:rsidR="00CC6411" w:rsidRPr="00CC6411">
                  <w:rPr>
                    <w:rStyle w:val="CrossReference"/>
                  </w:rPr>
                  <w:t xml:space="preserve">Displaying and </w:t>
                </w:r>
              </w:ins>
              <w:r w:rsidR="00CC6411" w:rsidRPr="00CC6411">
                <w:rPr>
                  <w:rStyle w:val="CrossReference"/>
                </w:rPr>
                <w:t>Editing Metadata</w:t>
              </w:r>
            </w:fldSimple>
            <w:r w:rsidR="00DF74A9">
              <w:t xml:space="preserve"> </w:t>
            </w:r>
            <w:r>
              <w:t xml:space="preserve">and </w:t>
            </w:r>
            <w:fldSimple w:instr=" REF _Ref356551623 \r \h  \* MERGEFORMAT ">
              <w:r w:rsidR="00CC6411" w:rsidRPr="00CC6411">
                <w:rPr>
                  <w:rStyle w:val="CrossReference"/>
                </w:rPr>
                <w:t>6.17</w:t>
              </w:r>
            </w:fldSimple>
            <w:r w:rsidRPr="00493D72">
              <w:rPr>
                <w:rStyle w:val="CrossReference"/>
              </w:rPr>
              <w:t xml:space="preserve"> </w:t>
            </w:r>
            <w:fldSimple w:instr=" REF _Ref356551635 \h  \* MERGEFORMAT ">
              <w:r w:rsidR="00CC6411" w:rsidRPr="00CC6411">
                <w:rPr>
                  <w:rStyle w:val="CrossReference"/>
                </w:rPr>
                <w:t>Uploading Metadata from Excel files</w:t>
              </w:r>
            </w:fldSimple>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Sun Angles</w:t>
            </w:r>
          </w:p>
        </w:tc>
        <w:tc>
          <w:tcPr>
            <w:tcW w:w="0" w:type="auto"/>
          </w:tcPr>
          <w:p w:rsidR="00493D72" w:rsidRDefault="00493D72" w:rsidP="00493D72">
            <w:pPr>
              <w:pStyle w:val="TableText"/>
            </w:pPr>
            <w:r>
              <w:t xml:space="preserve">Specchio provides a function to calculate sun angles based on the UTC date and time of the spectrum acquisition and the latitude and longitude of the acquisition location, and to write them into the spectra metadata. See section </w:t>
            </w:r>
            <w:fldSimple w:instr=" REF _Ref356551679 \r \h  \* MERGEFORMAT ">
              <w:r w:rsidR="00CC6411" w:rsidRPr="00CC6411">
                <w:rPr>
                  <w:rStyle w:val="CrossReference"/>
                </w:rPr>
                <w:t>6.18</w:t>
              </w:r>
            </w:fldSimple>
            <w:r w:rsidRPr="00493D72">
              <w:rPr>
                <w:rStyle w:val="CrossReference"/>
              </w:rPr>
              <w:t xml:space="preserve"> </w:t>
            </w:r>
            <w:fldSimple w:instr=" REF _Ref356551679 \h  \* MERGEFORMAT ">
              <w:r w:rsidR="00CC6411" w:rsidRPr="00CC6411">
                <w:rPr>
                  <w:rStyle w:val="CrossReference"/>
                </w:rPr>
                <w:t>Calculation of Sun Angles</w:t>
              </w:r>
            </w:fldSimple>
            <w:r>
              <w:t>.</w:t>
            </w:r>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Goniometer Angles</w:t>
            </w:r>
          </w:p>
        </w:tc>
        <w:tc>
          <w:tcPr>
            <w:tcW w:w="0" w:type="auto"/>
          </w:tcPr>
          <w:p w:rsidR="00493D72" w:rsidRDefault="00493D72" w:rsidP="00493D72">
            <w:pPr>
              <w:pStyle w:val="TableText"/>
            </w:pPr>
            <w:r>
              <w:t xml:space="preserve">If you have used a supported goniometer and collected the spectra in the correct sequence, Specchio provides a function to calculate the sensor orientation parameters and write them into the spectra metadata. See section </w:t>
            </w:r>
            <w:fldSimple w:instr=" REF _Ref157353485 \r \h  \* MERGEFORMAT ">
              <w:r w:rsidR="00CC6411" w:rsidRPr="00CC6411">
                <w:rPr>
                  <w:rStyle w:val="CrossReference"/>
                </w:rPr>
                <w:t>6.19</w:t>
              </w:r>
            </w:fldSimple>
            <w:r w:rsidRPr="00493D72">
              <w:rPr>
                <w:rStyle w:val="CrossReference"/>
              </w:rPr>
              <w:t xml:space="preserve"> </w:t>
            </w:r>
            <w:fldSimple w:instr=" REF _Ref157353485 \h  \* MERGEFORMAT ">
              <w:r w:rsidR="00CC6411" w:rsidRPr="00CC6411">
                <w:rPr>
                  <w:rStyle w:val="CrossReference"/>
                </w:rPr>
                <w:t>Calculation of Goniometer Angles</w:t>
              </w:r>
            </w:fldSimple>
            <w:r>
              <w:t>.</w:t>
            </w:r>
          </w:p>
        </w:tc>
      </w:tr>
    </w:tbl>
    <w:p w:rsidR="00D0301C" w:rsidRPr="00D0301C" w:rsidRDefault="00493D72" w:rsidP="00493D72">
      <w:pPr>
        <w:pStyle w:val="Body"/>
      </w:pPr>
      <w:r>
        <w:t>After these steps, you</w:t>
      </w:r>
      <w:r w:rsidR="000E3E59">
        <w:t>r</w:t>
      </w:r>
      <w:r>
        <w:t xml:space="preserve"> Campaign’s spectral data is </w:t>
      </w:r>
      <w:r w:rsidR="000E3E59">
        <w:t xml:space="preserve">complete and </w:t>
      </w:r>
      <w:r>
        <w:t>ready for use</w:t>
      </w:r>
      <w:r w:rsidR="00D0645C">
        <w:t xml:space="preserve">, </w:t>
      </w:r>
      <w:r w:rsidR="000E3E59">
        <w:t>export</w:t>
      </w:r>
      <w:r w:rsidR="00D0645C">
        <w:t xml:space="preserve"> or publishing to ANDS</w:t>
      </w:r>
      <w:r>
        <w:t>.</w:t>
      </w:r>
    </w:p>
    <w:p w:rsidR="002A0FFE" w:rsidRPr="00084655" w:rsidRDefault="002A0FFE" w:rsidP="00BA3445">
      <w:pPr>
        <w:pStyle w:val="Heading2"/>
      </w:pPr>
      <w:bookmarkStart w:id="460" w:name="_Toc355280368"/>
      <w:bookmarkStart w:id="461" w:name="_Ref356551522"/>
      <w:bookmarkStart w:id="462" w:name="_Ref356551524"/>
      <w:bookmarkStart w:id="463" w:name="_Toc358395260"/>
      <w:r w:rsidRPr="00084655">
        <w:t xml:space="preserve">Creating a new </w:t>
      </w:r>
      <w:bookmarkEnd w:id="437"/>
      <w:bookmarkEnd w:id="438"/>
      <w:r w:rsidRPr="00084655">
        <w:t>Campaign</w:t>
      </w:r>
      <w:bookmarkEnd w:id="443"/>
      <w:bookmarkEnd w:id="460"/>
      <w:bookmarkEnd w:id="461"/>
      <w:bookmarkEnd w:id="462"/>
      <w:bookmarkEnd w:id="463"/>
    </w:p>
    <w:tbl>
      <w:tblPr>
        <w:tblStyle w:val="Instructions"/>
        <w:tblW w:w="0" w:type="auto"/>
        <w:tblLook w:val="04A0"/>
      </w:tblPr>
      <w:tblGrid>
        <w:gridCol w:w="8862"/>
      </w:tblGrid>
      <w:tr w:rsidR="0096594F" w:rsidTr="0096594F">
        <w:tc>
          <w:tcPr>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96594F" w:rsidP="0096594F">
            <w:pPr>
              <w:pStyle w:val="Figure"/>
            </w:pPr>
            <w:r>
              <w:rPr>
                <w:lang w:val="en-AU"/>
              </w:rPr>
              <w:drawing>
                <wp:inline distT="0" distB="0" distL="0" distR="0">
                  <wp:extent cx="2737798" cy="959899"/>
                  <wp:effectExtent l="19050" t="0" r="5402"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2747018" cy="963131"/>
                          </a:xfrm>
                          <a:prstGeom prst="rect">
                            <a:avLst/>
                          </a:prstGeom>
                          <a:noFill/>
                          <a:ln w="9525">
                            <a:noFill/>
                            <a:miter lim="800000"/>
                            <a:headEnd/>
                            <a:tailEnd/>
                          </a:ln>
                        </pic:spPr>
                      </pic:pic>
                    </a:graphicData>
                  </a:graphic>
                </wp:inline>
              </w:drawing>
            </w:r>
          </w:p>
          <w:p w:rsidR="0096594F" w:rsidRPr="00084655" w:rsidRDefault="0096594F" w:rsidP="0096594F">
            <w:pPr>
              <w:pStyle w:val="Caption"/>
            </w:pPr>
            <w:bookmarkStart w:id="464" w:name="_Ref130604624"/>
            <w:r w:rsidRPr="00084655">
              <w:t xml:space="preserve">Figure </w:t>
            </w:r>
            <w:fldSimple w:instr=" SEQ Figure \* ARABIC ">
              <w:r w:rsidR="00CC6411">
                <w:rPr>
                  <w:noProof/>
                </w:rPr>
                <w:t>23</w:t>
              </w:r>
            </w:fldSimple>
            <w:bookmarkEnd w:id="464"/>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ins w:id="465" w:author="Peter" w:date="2013-05-08T09:19:00Z">
              <w:r w:rsidRPr="00084655">
                <w:t xml:space="preserve">To set the </w:t>
              </w:r>
              <w:r w:rsidRPr="00D23C16">
                <w:rPr>
                  <w:rStyle w:val="GUIWord"/>
                </w:rPr>
                <w:t>Main directory</w:t>
              </w:r>
              <w:r>
                <w:t>,</w:t>
              </w:r>
              <w:r w:rsidRPr="00084655">
                <w:t xml:space="preserve"> select the </w:t>
              </w:r>
            </w:ins>
            <w:r w:rsidRPr="00653690">
              <w:rPr>
                <w:rStyle w:val="ActionButton"/>
              </w:rPr>
              <w:t> </w:t>
            </w:r>
            <w:ins w:id="466" w:author="Peter" w:date="2013-05-08T09:19:00Z">
              <w:r w:rsidRPr="00D23C16">
                <w:rPr>
                  <w:rStyle w:val="ActionButton"/>
                </w:rPr>
                <w:t>Browse</w:t>
              </w:r>
            </w:ins>
            <w:r>
              <w:rPr>
                <w:rStyle w:val="ActionButton"/>
              </w:rPr>
              <w:t> </w:t>
            </w:r>
            <w:ins w:id="467" w:author="Peter" w:date="2013-05-08T09:19:00Z">
              <w:r w:rsidRPr="00084655">
                <w:t xml:space="preserve"> button </w:t>
              </w:r>
              <w:r>
                <w:t>to display</w:t>
              </w:r>
              <w:r w:rsidRPr="00084655">
                <w:t xml:space="preserve"> a directory tree. </w:t>
              </w:r>
            </w:ins>
          </w:p>
          <w:p w:rsidR="0096594F" w:rsidRDefault="0096594F" w:rsidP="0096594F">
            <w:pPr>
              <w:pStyle w:val="ProcessStep"/>
            </w:pPr>
            <w:r w:rsidRPr="00084655">
              <w:t xml:space="preserve">The </w:t>
            </w:r>
            <w:r w:rsidRPr="00D23C16">
              <w:rPr>
                <w:rStyle w:val="GUIWord"/>
              </w:rPr>
              <w:t>Main directory</w:t>
            </w:r>
            <w:r w:rsidRPr="00084655">
              <w:t xml:space="preserve"> path is a file system pathname pointing to the directory that contains all hierarchies and </w:t>
            </w:r>
            <w:del w:id="468" w:author="Peter Roberts" w:date="2013-05-08T09:19:00Z">
              <w:r w:rsidRPr="00084655">
                <w:delText>spectra of this study.</w:delText>
              </w:r>
            </w:del>
            <w:ins w:id="469" w:author="Peter Roberts" w:date="2013-05-08T09:19:00Z">
              <w:r>
                <w:t>S</w:t>
              </w:r>
              <w:r w:rsidRPr="00084655">
                <w:t xml:space="preserve">pectra </w:t>
              </w:r>
              <w:r>
                <w:t>for this Campaign</w:t>
              </w:r>
              <w:r w:rsidRPr="00084655">
                <w:t>.</w:t>
              </w:r>
              <w:r>
                <w:t xml:space="preserve"> When you load Spectral data, it will be loaded from this directory. </w:t>
              </w:r>
              <w:r w:rsidRPr="00084655">
                <w:t xml:space="preserve">To set the </w:t>
              </w:r>
              <w:r w:rsidRPr="00D23C16">
                <w:rPr>
                  <w:rStyle w:val="GUIWord"/>
                </w:rPr>
                <w:t>Main directory</w:t>
              </w:r>
            </w:ins>
            <w:r w:rsidR="00D63F99">
              <w:rPr>
                <w:rStyle w:val="GUIWord"/>
              </w:rPr>
              <w:t>:</w:t>
            </w:r>
            <w:ins w:id="470" w:author="Peter Roberts" w:date="2013-05-08T09:19:00Z">
              <w:r>
                <w:t>,</w:t>
              </w:r>
              <w:r w:rsidRPr="00084655">
                <w:t xml:space="preserve"> </w:t>
              </w:r>
              <w:r>
                <w:t>click on</w:t>
              </w:r>
              <w:r w:rsidRPr="00084655">
                <w:t xml:space="preserve"> the </w:t>
              </w:r>
            </w:ins>
            <w:r w:rsidRPr="00653690">
              <w:rPr>
                <w:rStyle w:val="ActionButton"/>
              </w:rPr>
              <w:t> </w:t>
            </w:r>
            <w:ins w:id="471" w:author="Peter Roberts" w:date="2013-05-08T09:19:00Z">
              <w:r w:rsidRPr="00D23C16">
                <w:rPr>
                  <w:rStyle w:val="ActionButton"/>
                </w:rPr>
                <w:t>Browse</w:t>
              </w:r>
            </w:ins>
            <w:r>
              <w:rPr>
                <w:rStyle w:val="ActionButton"/>
              </w:rPr>
              <w:t> </w:t>
            </w:r>
            <w:ins w:id="472" w:author="Peter Roberts" w:date="2013-05-08T09:19:00Z">
              <w:r w:rsidRPr="00084655">
                <w:t xml:space="preserve"> button </w:t>
              </w:r>
              <w:r>
                <w:t>to display</w:t>
              </w:r>
              <w:r w:rsidRPr="00084655">
                <w:t xml:space="preserve"> a directory tree</w:t>
              </w:r>
              <w:r>
                <w:t xml:space="preserve"> browser</w:t>
              </w:r>
              <w:r w:rsidRPr="00084655">
                <w:t xml:space="preserve">. </w:t>
              </w:r>
              <w:r>
                <w:t>Navigate to the required path on your hard disk.</w:t>
              </w:r>
            </w:ins>
            <w:r>
              <w:t xml:space="preserve"> (W</w:t>
            </w:r>
            <w:r w:rsidRPr="00084655">
              <w:t>hen using a UNIX system you may have</w:t>
            </w:r>
            <w:r>
              <w:t xml:space="preserve"> to enter a dot as filename – see </w:t>
            </w:r>
            <w:r w:rsidR="00D63F99">
              <w:t>section</w:t>
            </w:r>
            <w:r w:rsidR="0033520F">
              <w:t xml:space="preserve"> </w:t>
            </w:r>
            <w:fldSimple w:instr=" REF _Ref358393092 \r \h  \* MERGEFORMAT ">
              <w:r w:rsidR="00CC6411">
                <w:rPr>
                  <w:rStyle w:val="CrossReference"/>
                </w:rPr>
                <w:t>6.2</w:t>
              </w:r>
            </w:fldSimple>
            <w:r w:rsidR="0033520F" w:rsidRPr="0033520F">
              <w:rPr>
                <w:rStyle w:val="CrossReference"/>
              </w:rPr>
              <w:t xml:space="preserve"> </w:t>
            </w:r>
            <w:fldSimple w:instr=" REF _Ref358393095 \h  \* MERGEFORMAT ">
              <w:r w:rsidR="00CC6411" w:rsidRPr="00CC6411">
                <w:rPr>
                  <w:rStyle w:val="CrossReference"/>
                </w:rPr>
                <w:t>Unix Operation</w:t>
              </w:r>
            </w:fldSimple>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del w:id="473" w:author="Peter Roberts" w:date="2013-05-08T09:19:00Z">
              <w:r w:rsidRPr="00084655">
                <w:delText>,</w:delText>
              </w:r>
            </w:del>
            <w:r>
              <w:t xml:space="preserve"> empty </w:t>
            </w:r>
            <w:del w:id="474" w:author="Peter Roberts" w:date="2013-05-08T09:19:00Z">
              <w:r>
                <w:delText>campaign on</w:delText>
              </w:r>
            </w:del>
            <w:ins w:id="475" w:author="Peter Roberts" w:date="2013-05-08T09:19:00Z">
              <w:r>
                <w:t>Campaign in</w:t>
              </w:r>
            </w:ins>
            <w:r w:rsidR="006B299A">
              <w:t xml:space="preserve"> the database.</w:t>
            </w:r>
          </w:p>
          <w:p w:rsidR="0096594F" w:rsidRPr="00084655" w:rsidRDefault="0096594F" w:rsidP="0096594F">
            <w:pPr>
              <w:pStyle w:val="ProcessStep"/>
              <w:rPr>
                <w:del w:id="476" w:author="Peter Roberts" w:date="2013-05-08T09:19:00Z"/>
              </w:rPr>
            </w:pPr>
            <w:r w:rsidRPr="00084655">
              <w:t xml:space="preserve">A message box will appear once the </w:t>
            </w:r>
            <w:del w:id="477" w:author="Peter Roberts" w:date="2013-05-08T09:19:00Z">
              <w:r w:rsidRPr="00084655">
                <w:delText>campaign</w:delText>
              </w:r>
            </w:del>
            <w:ins w:id="478" w:author="Peter Roberts" w:date="2013-05-08T09:19:00Z">
              <w:r>
                <w:t>C</w:t>
              </w:r>
              <w:r w:rsidRPr="00084655">
                <w:t>ampaign</w:t>
              </w:r>
            </w:ins>
            <w:r w:rsidRPr="00084655">
              <w:t xml:space="preserve"> has been successfully created.</w:t>
            </w:r>
          </w:p>
          <w:p w:rsidR="0096594F" w:rsidRDefault="0096594F" w:rsidP="0096594F">
            <w:pPr>
              <w:pStyle w:val="ProcessStep"/>
            </w:pPr>
            <w:del w:id="479" w:author="Peter Roberts" w:date="2013-05-08T09:19:00Z">
              <w:r w:rsidRPr="00084655">
                <w:delText xml:space="preserve">Note </w:delText>
              </w:r>
              <w:r>
                <w:tab/>
                <w:delText>T</w:delText>
              </w:r>
              <w:r w:rsidRPr="00084655">
                <w:delText xml:space="preserve">here is no check if a campaign of the same name already exists. It is technically </w:delText>
              </w:r>
              <w:r>
                <w:delText>feasible</w:delText>
              </w:r>
            </w:del>
            <w:ins w:id="480" w:author="Peter Roberts" w:date="2013-05-08T09:19:00Z">
              <w:r>
                <w:t xml:space="preserve"> Click </w:t>
              </w:r>
              <w:r w:rsidRPr="000874EE">
                <w:rPr>
                  <w:rStyle w:val="ActionButton"/>
                </w:rPr>
                <w:t> OK </w:t>
              </w:r>
            </w:ins>
            <w:r>
              <w:t xml:space="preserve"> to </w:t>
            </w:r>
            <w:del w:id="481" w:author="Peter Roberts" w:date="2013-05-08T09:19:00Z">
              <w:r w:rsidRPr="00084655">
                <w:delText>have two campaigns named the same. However,</w:delText>
              </w:r>
            </w:del>
            <w:ins w:id="482" w:author="Peter Roberts" w:date="2013-05-08T09:19:00Z">
              <w:r>
                <w:t>close</w:t>
              </w:r>
            </w:ins>
            <w:r>
              <w:t xml:space="preserve"> it</w:t>
            </w:r>
            <w:del w:id="483" w:author="Peter Roberts" w:date="2013-05-08T09:19:00Z">
              <w:r w:rsidRPr="00084655">
                <w:delText xml:space="preserve"> is suggested to check on existing campaigns to avoid multiple campaigns with identical names. </w:delText>
              </w:r>
            </w:del>
            <w:ins w:id="484" w:author="Peter Roberts" w:date="2013-05-08T09:19:00Z">
              <w:r>
                <w:t>.</w:t>
              </w:r>
            </w:ins>
          </w:p>
          <w:p w:rsidR="0096594F" w:rsidRDefault="0096594F" w:rsidP="006B299A">
            <w:pPr>
              <w:pStyle w:val="ProcessStep"/>
            </w:pPr>
            <w:del w:id="485" w:author="Peter Roberts" w:date="2013-05-08T09:19:00Z">
              <w:r w:rsidRPr="00084655">
                <w:delText xml:space="preserve">No automatic loading of </w:delText>
              </w:r>
            </w:del>
            <w:r w:rsidR="006B299A">
              <w:t xml:space="preserve">Click </w:t>
            </w:r>
            <w:r w:rsidR="006B299A" w:rsidRPr="006B299A">
              <w:rPr>
                <w:rStyle w:val="ActionButton"/>
              </w:rPr>
              <w:t> Cancel </w:t>
            </w:r>
            <w:r w:rsidR="006B299A">
              <w:t xml:space="preserve"> to close the Campaign creation dialog.</w:t>
            </w:r>
          </w:p>
        </w:tc>
      </w:tr>
    </w:tbl>
    <w:p w:rsidR="00893B8C" w:rsidRPr="00084655" w:rsidRDefault="00893B8C" w:rsidP="00893B8C">
      <w:pPr>
        <w:pStyle w:val="Note"/>
        <w:rPr>
          <w:ins w:id="486" w:author="Peter Roberts" w:date="2013-05-08T09:19:00Z"/>
        </w:rPr>
      </w:pPr>
      <w:ins w:id="487" w:author="Peter Roberts" w:date="2013-05-08T09:19:00Z">
        <w:r w:rsidRPr="00084655">
          <w:t xml:space="preserve">Note </w:t>
        </w:r>
        <w:r>
          <w:tab/>
        </w:r>
      </w:ins>
      <w:r w:rsidR="00C671CF">
        <w:t xml:space="preserve">It is not advisable to have two Campaigns with the same name. </w:t>
      </w:r>
      <w:ins w:id="488" w:author="Peter Roberts" w:date="2013-05-08T09:19:00Z">
        <w:r>
          <w:t>T</w:t>
        </w:r>
        <w:r w:rsidRPr="00084655">
          <w:t xml:space="preserve">here is no check </w:t>
        </w:r>
      </w:ins>
      <w:r>
        <w:t>for the existence o</w:t>
      </w:r>
      <w:ins w:id="489" w:author="Peter Roberts" w:date="2013-05-08T09:19:00Z">
        <w:r w:rsidRPr="00084655">
          <w:t>f a Campaign of the same name</w:t>
        </w:r>
      </w:ins>
      <w:r w:rsidR="006B299A">
        <w:t xml:space="preserve">, so </w:t>
      </w:r>
      <w:r w:rsidR="0033520F">
        <w:t xml:space="preserve">please </w:t>
      </w:r>
      <w:r w:rsidR="006B299A">
        <w:t>c</w:t>
      </w:r>
      <w:ins w:id="490" w:author="Peter Roberts" w:date="2013-05-08T09:19:00Z">
        <w:r w:rsidRPr="00084655">
          <w:t xml:space="preserve">heck </w:t>
        </w:r>
      </w:ins>
      <w:r>
        <w:t xml:space="preserve">the </w:t>
      </w:r>
      <w:r w:rsidR="006B299A">
        <w:t xml:space="preserve">names of the </w:t>
      </w:r>
      <w:ins w:id="491" w:author="Peter Roberts" w:date="2013-05-08T09:19:00Z">
        <w:r>
          <w:t>e</w:t>
        </w:r>
        <w:r w:rsidRPr="00084655">
          <w:t xml:space="preserve">xisting Campaigns </w:t>
        </w:r>
      </w:ins>
      <w:r w:rsidR="0033520F">
        <w:t xml:space="preserve">before you create your own in order </w:t>
      </w:r>
      <w:ins w:id="492" w:author="Peter Roberts" w:date="2013-05-08T09:19:00Z">
        <w:r w:rsidRPr="00084655">
          <w:t xml:space="preserve">to avoid multiple Campaigns with identical </w:t>
        </w:r>
      </w:ins>
      <w:r>
        <w:t xml:space="preserve">or confusing </w:t>
      </w:r>
      <w:ins w:id="493" w:author="Peter Roberts" w:date="2013-05-08T09:19:00Z">
        <w:r w:rsidRPr="00084655">
          <w:t>names.</w:t>
        </w:r>
      </w:ins>
    </w:p>
    <w:p w:rsidR="00AA303E" w:rsidRDefault="00AA303E" w:rsidP="00AA303E">
      <w:pPr>
        <w:pStyle w:val="Body"/>
        <w:rPr>
          <w:ins w:id="494" w:author="Peter Roberts" w:date="2013-05-08T09:19:00Z"/>
        </w:rPr>
      </w:pPr>
      <w:ins w:id="495" w:author="Peter Roberts" w:date="2013-05-08T09:19:00Z">
        <w:r>
          <w:t xml:space="preserve">You can now load </w:t>
        </w:r>
      </w:ins>
      <w:r w:rsidR="006D1BDC">
        <w:t>S</w:t>
      </w:r>
      <w:r>
        <w:t xml:space="preserve">pectral </w:t>
      </w:r>
      <w:del w:id="496" w:author="Peter Roberts" w:date="2013-05-08T09:19:00Z">
        <w:r w:rsidR="002A0FFE" w:rsidRPr="00084655">
          <w:delText xml:space="preserve">files is initiated when a new campaign is created. To load </w:delText>
        </w:r>
      </w:del>
      <w:r>
        <w:t xml:space="preserve">data into </w:t>
      </w:r>
      <w:del w:id="497" w:author="Peter Roberts" w:date="2013-05-08T09:19:00Z">
        <w:r w:rsidR="002A0FFE" w:rsidRPr="00084655">
          <w:delText>a new campaign</w:delText>
        </w:r>
      </w:del>
      <w:ins w:id="498" w:author="Peter Roberts" w:date="2013-05-08T09:19:00Z">
        <w:r>
          <w:t xml:space="preserve">that Campaign using the </w:t>
        </w:r>
        <w:r w:rsidRPr="00AA303E">
          <w:rPr>
            <w:rStyle w:val="GUIWord"/>
          </w:rPr>
          <w:t>Data input/Load campaign data</w:t>
        </w:r>
        <w:r>
          <w:t xml:space="preserve"> menu item from the Main Window menu.</w:t>
        </w:r>
      </w:ins>
    </w:p>
    <w:p w:rsidR="00AA303E" w:rsidRDefault="00AA303E" w:rsidP="00AA303E">
      <w:pPr>
        <w:pStyle w:val="Body"/>
      </w:pPr>
      <w:ins w:id="499" w:author="Peter Roberts" w:date="2013-05-08T09:19:00Z">
        <w:r>
          <w:t xml:space="preserve">It is </w:t>
        </w:r>
      </w:ins>
      <w:r w:rsidR="00D63F99">
        <w:t xml:space="preserve">also </w:t>
      </w:r>
      <w:ins w:id="500" w:author="Peter Roberts" w:date="2013-05-08T09:19:00Z">
        <w:r>
          <w:t>possible to</w:t>
        </w:r>
      </w:ins>
      <w:r>
        <w:t xml:space="preserve"> use the</w:t>
      </w:r>
      <w:r w:rsidR="000874EE">
        <w:t xml:space="preserve"> </w:t>
      </w:r>
      <w:del w:id="501" w:author="Peter Roberts" w:date="2013-05-08T09:19:00Z">
        <w:r w:rsidR="002A0FFE" w:rsidRPr="00084655">
          <w:delText>function ‘load campaign data’</w:delText>
        </w:r>
      </w:del>
      <w:ins w:id="502"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ins>
      <w:r>
        <w:t>.</w:t>
      </w:r>
    </w:p>
    <w:p w:rsidR="002A0FFE" w:rsidRDefault="006B4F6F" w:rsidP="00A7583F">
      <w:pPr>
        <w:pStyle w:val="DocAction"/>
        <w:rPr>
          <w:del w:id="503" w:author="Peter Roberts" w:date="2013-05-08T09:19:00Z"/>
        </w:rPr>
      </w:pPr>
      <w:bookmarkStart w:id="504" w:name="_Ref153794251"/>
      <w:bookmarkStart w:id="505" w:name="_Ref130607984"/>
      <w:del w:id="506" w:author="Peter Roberts" w:date="2013-05-08T09:19:00Z">
        <w:r>
          <w:delText>%%% Create and Load button isn’t documented.</w:delText>
        </w:r>
        <w:bookmarkStart w:id="507" w:name="_Toc356807293"/>
        <w:bookmarkStart w:id="508" w:name="_Toc357580481"/>
        <w:bookmarkStart w:id="509" w:name="_Toc357598064"/>
        <w:bookmarkStart w:id="510" w:name="_Toc357782283"/>
        <w:bookmarkStart w:id="511" w:name="_Toc358385794"/>
        <w:bookmarkStart w:id="512" w:name="_Toc358395261"/>
        <w:bookmarkEnd w:id="507"/>
        <w:bookmarkEnd w:id="508"/>
        <w:bookmarkEnd w:id="509"/>
        <w:bookmarkEnd w:id="510"/>
        <w:bookmarkEnd w:id="511"/>
        <w:bookmarkEnd w:id="512"/>
      </w:del>
    </w:p>
    <w:p w:rsidR="002A0FFE" w:rsidRDefault="002A0FFE" w:rsidP="00BA3445">
      <w:pPr>
        <w:pStyle w:val="Heading2"/>
      </w:pPr>
      <w:bookmarkStart w:id="513" w:name="_Toc355280369"/>
      <w:bookmarkStart w:id="514" w:name="_Ref356551550"/>
      <w:bookmarkStart w:id="515" w:name="_Ref356551553"/>
      <w:bookmarkStart w:id="516" w:name="_Toc358395262"/>
      <w:r w:rsidRPr="00084655">
        <w:t xml:space="preserve">Loading Campaign </w:t>
      </w:r>
      <w:r w:rsidR="00363277">
        <w:t xml:space="preserve">Spectrum </w:t>
      </w:r>
      <w:r w:rsidRPr="00084655">
        <w:t>Data</w:t>
      </w:r>
      <w:bookmarkEnd w:id="504"/>
      <w:bookmarkEnd w:id="513"/>
      <w:bookmarkEnd w:id="514"/>
      <w:bookmarkEnd w:id="515"/>
      <w:bookmarkEnd w:id="516"/>
    </w:p>
    <w:p w:rsidR="00FE5251" w:rsidRDefault="00363277" w:rsidP="00363277">
      <w:pPr>
        <w:pStyle w:val="Body"/>
        <w:rPr>
          <w:ins w:id="517" w:author="Peter Roberts" w:date="2013-05-08T09:19:00Z"/>
        </w:rPr>
      </w:pPr>
      <w:del w:id="518" w:author="Peter Roberts" w:date="2013-05-08T09:19:00Z">
        <w:r>
          <w:delText xml:space="preserve">Loading of Campaign </w:delText>
        </w:r>
      </w:del>
      <w:ins w:id="519" w:author="Peter Roberts" w:date="2013-05-08T09:19:00Z">
        <w:r w:rsidR="00AA303E">
          <w:t xml:space="preserve">All </w:t>
        </w:r>
      </w:ins>
      <w:r w:rsidR="0033520F">
        <w:t>s</w:t>
      </w:r>
      <w:r>
        <w:t>pectr</w:t>
      </w:r>
      <w:r w:rsidR="006D1BDC">
        <w:t>al</w:t>
      </w:r>
      <w:r>
        <w:t xml:space="preserve"> data </w:t>
      </w:r>
      <w:del w:id="520" w:author="Peter Roberts" w:date="2013-05-08T09:19:00Z">
        <w:r>
          <w:delText>occurs</w:delText>
        </w:r>
      </w:del>
      <w:ins w:id="521" w:author="Peter Roberts" w:date="2013-05-08T09:19:00Z">
        <w:r w:rsidR="00AA303E">
          <w:t xml:space="preserve">in the </w:t>
        </w:r>
      </w:ins>
      <w:r w:rsidR="006B299A">
        <w:t xml:space="preserve">sub-directory tree at the </w:t>
      </w:r>
      <w:ins w:id="522" w:author="Peter Roberts" w:date="2013-05-08T09:19:00Z">
        <w:r w:rsidR="00AA303E">
          <w:t>disk</w:t>
        </w:r>
        <w:r>
          <w:t xml:space="preserve"> </w:t>
        </w:r>
        <w:r w:rsidR="00633AC3">
          <w:t xml:space="preserve">location </w:t>
        </w:r>
      </w:ins>
      <w:r w:rsidR="006B299A">
        <w:t>you specify</w:t>
      </w:r>
      <w:ins w:id="523" w:author="Peter Roberts" w:date="2013-05-08T09:19:00Z">
        <w:r w:rsidR="00633AC3">
          <w:t xml:space="preserve"> will be loaded from your computer to the database</w:t>
        </w:r>
      </w:ins>
      <w:r w:rsidR="00633AC3">
        <w:t xml:space="preserve"> </w:t>
      </w:r>
      <w:r>
        <w:t xml:space="preserve">as </w:t>
      </w:r>
      <w:r w:rsidR="00633AC3">
        <w:t>a single operation.</w:t>
      </w:r>
      <w:r w:rsidR="00FE5251">
        <w:t xml:space="preserve"> </w:t>
      </w:r>
    </w:p>
    <w:p w:rsidR="00AE0AA7" w:rsidRDefault="00204599" w:rsidP="00363277">
      <w:pPr>
        <w:pStyle w:val="Body"/>
      </w:pPr>
      <w:r>
        <w:t xml:space="preserve">On your local disk drive, prepare a sub-directory structure which reflects the hierarchy you require for your data in Specchio and put your Spectrum data files into this </w:t>
      </w:r>
      <w:del w:id="524" w:author="Peter Roberts" w:date="2013-05-08T09:19:00Z">
        <w:r>
          <w:delText>sub-directory structure</w:delText>
        </w:r>
      </w:del>
      <w:ins w:id="525" w:author="Peter Roberts" w:date="2013-05-08T09:19:00Z">
        <w:r>
          <w:t xml:space="preserve">structure. </w:t>
        </w:r>
      </w:ins>
      <w:r w:rsidR="00AE0AA7">
        <w:t xml:space="preserve">See </w:t>
      </w:r>
      <w:r w:rsidR="00AE0AA7" w:rsidRPr="00AE0AA7">
        <w:rPr>
          <w:rStyle w:val="CrossReference"/>
        </w:rPr>
        <w:t xml:space="preserve">Chapter </w:t>
      </w:r>
      <w:fldSimple w:instr=" REF _Ref356466848 \r \h  \* MERGEFORMAT ">
        <w:r w:rsidR="00CC6411" w:rsidRPr="00CC6411">
          <w:rPr>
            <w:rStyle w:val="CrossReference"/>
          </w:rPr>
          <w:t>5</w:t>
        </w:r>
      </w:fldSimple>
      <w:r w:rsidR="00AE0AA7" w:rsidRPr="00AE0AA7">
        <w:rPr>
          <w:rStyle w:val="CrossReference"/>
        </w:rPr>
        <w:t xml:space="preserve"> </w:t>
      </w:r>
      <w:fldSimple w:instr=" REF _Ref356466853 \h  \* MERGEFORMAT ">
        <w:r w:rsidR="00CC6411" w:rsidRPr="00CC6411">
          <w:rPr>
            <w:rStyle w:val="CrossReference"/>
          </w:rPr>
          <w:t>Design of Sampling Experiments and Data Structuring</w:t>
        </w:r>
      </w:fldSimple>
      <w:r w:rsidR="00AE0AA7">
        <w:t xml:space="preserve"> for more information on designing this structure.</w:t>
      </w:r>
    </w:p>
    <w:p w:rsidR="00204599" w:rsidRDefault="00204599" w:rsidP="00204599">
      <w:pPr>
        <w:pStyle w:val="Body"/>
      </w:pPr>
      <w:r>
        <w:t>The</w:t>
      </w:r>
      <w:ins w:id="526" w:author="Peter Roberts" w:date="2013-05-08T09:19:00Z">
        <w:r>
          <w:t xml:space="preserve"> </w:t>
        </w:r>
        <w:r w:rsidR="00FE5251">
          <w:t>entire</w:t>
        </w:r>
      </w:ins>
      <w:r w:rsidR="00FE5251">
        <w:t xml:space="preserve"> </w:t>
      </w:r>
      <w:r>
        <w:t xml:space="preserve">sub-directory tree must contain only </w:t>
      </w:r>
      <w:r w:rsidR="006D1BDC">
        <w:t xml:space="preserve">Spectrum </w:t>
      </w:r>
      <w:r>
        <w:t xml:space="preserve">files, and each sub-directory within the tree must contain only </w:t>
      </w:r>
      <w:r w:rsidR="006B299A">
        <w:t xml:space="preserve">files of </w:t>
      </w:r>
      <w:r>
        <w:t xml:space="preserve">one </w:t>
      </w:r>
      <w:ins w:id="527" w:author="Peter Roberts" w:date="2013-05-08T09:19:00Z">
        <w:r w:rsidR="00A42ED3">
          <w:t xml:space="preserve">Spectrum </w:t>
        </w:r>
      </w:ins>
      <w:r>
        <w:t>file format.</w:t>
      </w:r>
    </w:p>
    <w:p w:rsidR="00204599" w:rsidRDefault="00204599" w:rsidP="00204599">
      <w:pPr>
        <w:pStyle w:val="Body"/>
      </w:pPr>
      <w:r>
        <w:t>When you start the Spectrum load process, Specchio will process all sub-directories and files within this sub-directory tree and create a matching structure</w:t>
      </w:r>
      <w:r w:rsidR="00A42ED3">
        <w:t xml:space="preserve"> </w:t>
      </w:r>
      <w:ins w:id="528" w:author="Peter Roberts" w:date="2013-05-08T09:19:00Z">
        <w:r w:rsidR="006D1BDC">
          <w:t xml:space="preserve">for </w:t>
        </w:r>
      </w:ins>
      <w:r w:rsidR="006D1BDC">
        <w:t xml:space="preserve">your Campaign </w:t>
      </w:r>
      <w:r w:rsidR="00A42ED3">
        <w:t xml:space="preserve">in </w:t>
      </w:r>
      <w:ins w:id="529" w:author="Peter Roberts" w:date="2013-05-08T09:19:00Z">
        <w:r w:rsidR="00A42ED3">
          <w:t>the database</w:t>
        </w:r>
      </w:ins>
      <w:r>
        <w:t xml:space="preserve">. For each sub-directory, it will </w:t>
      </w:r>
      <w:r w:rsidR="00DC15DA">
        <w:t xml:space="preserve">use the various Spectrum File loaders listed in section </w:t>
      </w:r>
      <w:fldSimple w:instr=" REF _Ref358132268 \r \h  \* MERGEFORMAT ">
        <w:r w:rsidR="00CC6411" w:rsidRPr="00CC6411">
          <w:rPr>
            <w:rStyle w:val="CrossReference"/>
          </w:rPr>
          <w:t>4.9</w:t>
        </w:r>
      </w:fldSimple>
      <w:r w:rsidR="00DC15DA" w:rsidRPr="00DC15DA">
        <w:rPr>
          <w:rStyle w:val="CrossReference"/>
        </w:rPr>
        <w:t xml:space="preserve"> </w:t>
      </w:r>
      <w:fldSimple w:instr=" REF _Ref358132290 \h  \* MERGEFORMAT ">
        <w:r w:rsidR="00CC6411" w:rsidRPr="00CC6411">
          <w:rPr>
            <w:rStyle w:val="CrossReference"/>
          </w:rPr>
          <w:t>Supported Input Spectrum File Formats</w:t>
        </w:r>
      </w:fldSimple>
      <w:r w:rsidR="00DC15DA">
        <w:t xml:space="preserve"> until one reports that it can read a file in the sub-directory. It then processes all files in that sub-directory using that file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spectrum file, </w:t>
      </w:r>
      <w:r w:rsidR="006D1BDC">
        <w:t xml:space="preserve">sorting it into a sub-directory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tbl>
      <w:tblPr>
        <w:tblStyle w:val="Instructions"/>
        <w:tblW w:w="0" w:type="auto"/>
        <w:tblLook w:val="04A0"/>
      </w:tblPr>
      <w:tblGrid>
        <w:gridCol w:w="8862"/>
      </w:tblGrid>
      <w:tr w:rsidR="002E3320" w:rsidTr="00ED55EC">
        <w:tc>
          <w:tcPr>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Specchio Main Window.</w:t>
            </w:r>
          </w:p>
          <w:p w:rsidR="002E3320" w:rsidRPr="00084655" w:rsidRDefault="002E3320" w:rsidP="0096594F">
            <w:pPr>
              <w:pStyle w:val="Figure"/>
            </w:pPr>
            <w:r>
              <w:rPr>
                <w:lang w:val="en-AU"/>
              </w:rPr>
              <w:drawing>
                <wp:inline distT="0" distB="0" distL="0" distR="0">
                  <wp:extent cx="3968750" cy="1548359"/>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3973333" cy="1550147"/>
                          </a:xfrm>
                          <a:prstGeom prst="rect">
                            <a:avLst/>
                          </a:prstGeom>
                          <a:noFill/>
                          <a:ln w="9525">
                            <a:noFill/>
                            <a:miter lim="800000"/>
                            <a:headEnd/>
                            <a:tailEnd/>
                          </a:ln>
                        </pic:spPr>
                      </pic:pic>
                    </a:graphicData>
                  </a:graphic>
                </wp:inline>
              </w:drawing>
            </w:r>
          </w:p>
          <w:p w:rsidR="002E3320" w:rsidRPr="00084655" w:rsidRDefault="002E3320" w:rsidP="0096594F">
            <w:pPr>
              <w:pStyle w:val="Caption"/>
            </w:pPr>
            <w:r w:rsidRPr="00084655">
              <w:t xml:space="preserve">Figure </w:t>
            </w:r>
            <w:fldSimple w:instr=" SEQ Figure \* ARABIC ">
              <w:r w:rsidR="00CC6411">
                <w:rPr>
                  <w:noProof/>
                </w:rPr>
                <w:t>24</w:t>
              </w:r>
            </w:fldSimple>
            <w:r w:rsidRPr="00084655">
              <w:t>: Load Spectral Data dialog</w:t>
            </w:r>
          </w:p>
          <w:p w:rsidR="002E3320" w:rsidRDefault="002E3320" w:rsidP="0096594F">
            <w:pPr>
              <w:pStyle w:val="ProcessStep"/>
            </w:pPr>
            <w:ins w:id="530"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2E3320" w:rsidRDefault="002E3320" w:rsidP="0096594F">
            <w:pPr>
              <w:pStyle w:val="ProcessStep"/>
              <w:rPr>
                <w:ins w:id="531" w:author="Peter Roberts" w:date="2013-05-08T09:19:00Z"/>
              </w:rPr>
            </w:pPr>
            <w:r>
              <w:t xml:space="preserve">Highlight the </w:t>
            </w:r>
            <w:r w:rsidRPr="00E6022A">
              <w:rPr>
                <w:rStyle w:val="GUIWord"/>
              </w:rPr>
              <w:t>Path</w:t>
            </w:r>
            <w:r>
              <w:t xml:space="preserve"> name which contains the Campaign data </w:t>
            </w:r>
            <w:r w:rsidR="006B299A">
              <w:t>sub-</w:t>
            </w:r>
            <w:r>
              <w:t xml:space="preserve">directory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w:t>
            </w:r>
            <w:ins w:id="532" w:author="Peter Roberts" w:date="2013-05-08T09:19:00Z">
              <w:r>
                <w:t xml:space="preserve">dialog box closes and the </w:t>
              </w:r>
            </w:ins>
            <w:r w:rsidRPr="00084655">
              <w:t xml:space="preserve">loading progress is shown in the </w:t>
            </w:r>
            <w:ins w:id="533" w:author="Peter Roberts" w:date="2013-05-08T09:19:00Z">
              <w:r>
                <w:t xml:space="preserve">left panel of the </w:t>
              </w:r>
            </w:ins>
            <w:r w:rsidRPr="00084655">
              <w:t>Main Window. A message box will appear once all data</w:t>
            </w:r>
            <w:r>
              <w:t xml:space="preserve"> has been loaded to the system.</w:t>
            </w:r>
            <w:r w:rsidR="006B299A">
              <w:t xml:space="preserve"> </w:t>
            </w:r>
            <w:ins w:id="534" w:author="Peter Roberts" w:date="2013-05-08T09:19:00Z">
              <w:r>
                <w:t>Do not perform other operations on this Campaign until the load has completed.</w:t>
              </w:r>
            </w:ins>
          </w:p>
          <w:p w:rsidR="00A956D2" w:rsidRDefault="002E3320" w:rsidP="00DC15DA">
            <w:pPr>
              <w:pStyle w:val="ProcessStep"/>
            </w:pPr>
            <w:ins w:id="535" w:author="Peter Roberts" w:date="2013-05-08T09:19:00Z">
              <w:r>
                <w:t xml:space="preserve">Click </w:t>
              </w:r>
              <w:r w:rsidRPr="005E1014">
                <w:rPr>
                  <w:rStyle w:val="ActionButton"/>
                </w:rPr>
                <w:t> OK </w:t>
              </w:r>
              <w:r>
                <w:t xml:space="preserve"> to clear the message box.</w:t>
              </w:r>
            </w:ins>
          </w:p>
        </w:tc>
      </w:tr>
    </w:tbl>
    <w:p w:rsidR="008A4456" w:rsidRDefault="008A4456" w:rsidP="008A4456">
      <w:pPr>
        <w:pStyle w:val="Note"/>
        <w:rPr>
          <w:ins w:id="536" w:author="Peter Roberts" w:date="2013-05-08T09:19:00Z"/>
        </w:rPr>
      </w:pPr>
      <w:ins w:id="537" w:author="Peter Roberts" w:date="2013-05-08T09:19:00Z">
        <w:r>
          <w:t>Note</w:t>
        </w:r>
        <w:r>
          <w:tab/>
          <w:t>After uploading your Spectral data to Specchio, do not change the sub-directory structure on the hard disk that you set up and used. You will need this</w:t>
        </w:r>
      </w:ins>
      <w:r>
        <w:t xml:space="preserve"> again</w:t>
      </w:r>
      <w:ins w:id="538" w:author="Peter Roberts" w:date="2013-05-08T09:19:00Z">
        <w:r>
          <w:t xml:space="preserve"> if you wish to upload further spectral data to this Campaign in the future.</w:t>
        </w:r>
      </w:ins>
    </w:p>
    <w:p w:rsidR="00DC15DA" w:rsidRDefault="00DC15DA" w:rsidP="00DC15DA">
      <w:pPr>
        <w:pStyle w:val="HeadingSubUnnumbered"/>
      </w:pPr>
      <w:r>
        <w:t>Instrument, Sensor and Reference Panel selection</w:t>
      </w:r>
    </w:p>
    <w:p w:rsidR="00CA7565" w:rsidRDefault="00CA7565" w:rsidP="00CA7565">
      <w:pPr>
        <w:pStyle w:val="Body"/>
      </w:pPr>
      <w:r>
        <w:t xml:space="preserve">If Specchio does not find a match for any of these three in the current Specchio tables, it will set the related Metadata Attribute value to </w:t>
      </w:r>
      <w:r w:rsidRPr="00DC15DA">
        <w:rPr>
          <w:rStyle w:val="GUIWord"/>
        </w:rPr>
        <w:t>Nil</w:t>
      </w:r>
      <w:r>
        <w:t xml:space="preserve">, and attempt to store the Instrument Name in the </w:t>
      </w:r>
      <w:r w:rsidRPr="00F2736F">
        <w:rPr>
          <w:rStyle w:val="GUIWord"/>
        </w:rPr>
        <w:t>Extended Instrument Name</w:t>
      </w:r>
      <w:r>
        <w:t xml:space="preserve"> Metadata Attribute and the Reference Panel name in the </w:t>
      </w:r>
      <w:r w:rsidRPr="00CA7565">
        <w:rPr>
          <w:rStyle w:val="GUIWord"/>
        </w:rPr>
        <w:t>White Reference Panel Name</w:t>
      </w:r>
      <w:r>
        <w:t xml:space="preserve"> Metadata Attribute.</w:t>
      </w:r>
    </w:p>
    <w:p w:rsidR="00DC15DA" w:rsidRDefault="00DC15DA" w:rsidP="00DC15DA">
      <w:pPr>
        <w:pStyle w:val="Body"/>
      </w:pPr>
      <w:r>
        <w:t>After uploading Spectra, use the Metadata Editor to check the settings of the Instrument, Sensor Type and Reference Panel which Specchio has tried to determine from the input Spectra.</w:t>
      </w:r>
    </w:p>
    <w:p w:rsidR="00CA7565" w:rsidRDefault="00DC15DA" w:rsidP="00DC15DA">
      <w:pPr>
        <w:pStyle w:val="Body"/>
      </w:pPr>
      <w:r>
        <w:t xml:space="preserve">If </w:t>
      </w:r>
      <w:r w:rsidR="00CA7565">
        <w:t>they are</w:t>
      </w:r>
      <w:r>
        <w:t xml:space="preserve"> not </w:t>
      </w:r>
      <w:r w:rsidR="00CA7565">
        <w:t xml:space="preserve">set or not </w:t>
      </w:r>
      <w:r>
        <w:t>correct, use the M</w:t>
      </w:r>
      <w:r w:rsidR="00CA7565">
        <w:t>etadata Editor to correct them.</w:t>
      </w:r>
    </w:p>
    <w:p w:rsidR="00DC15DA" w:rsidRDefault="00DC15DA" w:rsidP="00DC15DA">
      <w:pPr>
        <w:pStyle w:val="Body"/>
      </w:pPr>
      <w:r>
        <w:t xml:space="preserve">See </w:t>
      </w:r>
      <w:fldSimple w:instr=" REF _Ref357586671 \r \h  \* MERGEFORMAT ">
        <w:r w:rsidR="00CC6411" w:rsidRPr="00CC6411">
          <w:rPr>
            <w:rStyle w:val="CrossReference"/>
          </w:rPr>
          <w:t>6.16</w:t>
        </w:r>
      </w:fldSimple>
      <w:r w:rsidRPr="00A956D2">
        <w:rPr>
          <w:rStyle w:val="CrossReference"/>
        </w:rPr>
        <w:t xml:space="preserve"> </w:t>
      </w:r>
      <w:fldSimple w:instr=" REF _Ref357586673 \h  \* MERGEFORMAT ">
        <w:ins w:id="539" w:author="Peter" w:date="2013-05-08T09:19:00Z">
          <w:r w:rsidR="00CC6411" w:rsidRPr="00CC6411">
            <w:rPr>
              <w:rStyle w:val="CrossReference"/>
            </w:rPr>
            <w:t xml:space="preserve">Displaying and </w:t>
          </w:r>
        </w:ins>
        <w:r w:rsidR="00CC6411" w:rsidRPr="00CC6411">
          <w:rPr>
            <w:rStyle w:val="CrossReference"/>
          </w:rPr>
          <w:t>Editing Metadata</w:t>
        </w:r>
      </w:fldSimple>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spectra </w:t>
      </w:r>
      <w:r w:rsidR="0033520F">
        <w:t>to determine how much</w:t>
      </w:r>
      <w:r>
        <w:t xml:space="preserve"> was completed. See below for information on recovering from upload errors.</w:t>
      </w:r>
    </w:p>
    <w:p w:rsidR="00204599" w:rsidRDefault="00204599" w:rsidP="00204599">
      <w:pPr>
        <w:pStyle w:val="DocAction"/>
        <w:rPr>
          <w:del w:id="540" w:author="Peter Roberts" w:date="2013-05-08T09:19:00Z"/>
        </w:rPr>
      </w:pPr>
      <w:del w:id="541" w:author="Peter Roberts" w:date="2013-05-08T09:19:00Z">
        <w:r>
          <w:delText>%%% Clarify the following...</w:delText>
        </w:r>
      </w:del>
    </w:p>
    <w:p w:rsidR="002574CB" w:rsidRPr="00084655" w:rsidRDefault="002574CB" w:rsidP="00A7583F">
      <w:pPr>
        <w:pStyle w:val="Body"/>
        <w:rPr>
          <w:del w:id="542" w:author="Peter Roberts" w:date="2013-05-08T09:19:00Z"/>
        </w:rPr>
      </w:pPr>
      <w:del w:id="543"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2A0FFE" w:rsidRDefault="002A0FFE" w:rsidP="00A7583F">
      <w:pPr>
        <w:pStyle w:val="Body"/>
        <w:rPr>
          <w:del w:id="544" w:author="Peter Roberts" w:date="2013-05-08T09:19:00Z"/>
        </w:rPr>
      </w:pPr>
      <w:del w:id="545"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46" w:author="Peter Roberts" w:date="2013-05-08T09:19:00Z"/>
        </w:rPr>
      </w:pPr>
      <w:del w:id="547"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945FEF" w:rsidRDefault="00945FEF" w:rsidP="00EC5FA4">
      <w:pPr>
        <w:pStyle w:val="Body"/>
      </w:pPr>
      <w:r>
        <w:t xml:space="preserve">If a directory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rPr>
          <w:ins w:id="548" w:author="Peter Roberts" w:date="2013-05-08T09:19:00Z"/>
        </w:rPr>
      </w:pPr>
      <w:bookmarkStart w:id="549" w:name="_Ref157236952"/>
      <w:bookmarkStart w:id="550" w:name="_Toc358395263"/>
      <w:bookmarkEnd w:id="505"/>
      <w:ins w:id="551" w:author="Peter Roberts" w:date="2013-05-08T09:19:00Z">
        <w:r>
          <w:t>Loading additional Spectral Data</w:t>
        </w:r>
        <w:bookmarkEnd w:id="550"/>
      </w:ins>
    </w:p>
    <w:p w:rsidR="00FE5251" w:rsidRDefault="00FE5251" w:rsidP="00FE5251">
      <w:pPr>
        <w:pStyle w:val="Body"/>
      </w:pPr>
      <w:ins w:id="552" w:author="Peter Roberts" w:date="2013-05-08T09:19:00Z">
        <w:r>
          <w:t>If further spectral data becomes available for your Campaign, it is possible to conveniently add it to your existing Specchio Campaign.</w:t>
        </w:r>
      </w:ins>
    </w:p>
    <w:p w:rsidR="00CA7565" w:rsidRDefault="00CA7565" w:rsidP="00CA7565">
      <w:pPr>
        <w:pStyle w:val="Bullet"/>
      </w:pPr>
      <w:ins w:id="553" w:author="Peter Roberts" w:date="2013-05-08T09:19:00Z">
        <w:r w:rsidRPr="008E2F3C">
          <w:t xml:space="preserve">Add the new spectral data to the existing sub-directory structure </w:t>
        </w:r>
      </w:ins>
      <w:r>
        <w:t xml:space="preserve">on your computer’s disk </w:t>
      </w:r>
      <w:ins w:id="554" w:author="Peter Roberts" w:date="2013-05-08T09:19:00Z">
        <w:r w:rsidRPr="008E2F3C">
          <w:t>from which you uploaded the original spectral data.</w:t>
        </w:r>
      </w:ins>
    </w:p>
    <w:p w:rsidR="00CA7565" w:rsidRDefault="00CA7565" w:rsidP="00CA7565">
      <w:pPr>
        <w:pStyle w:val="Bullet"/>
      </w:pPr>
      <w:ins w:id="555" w:author="Peter Roberts" w:date="2013-05-08T09:19:00Z">
        <w:r w:rsidRPr="008E2F3C">
          <w:t xml:space="preserve">Do not add any files other than Spectral data and ensure that all files within each sub-directory </w:t>
        </w:r>
      </w:ins>
      <w:r>
        <w:t>have</w:t>
      </w:r>
      <w:ins w:id="556" w:author="Peter Roberts" w:date="2013-05-08T09:19:00Z">
        <w:r w:rsidRPr="008E2F3C">
          <w:t xml:space="preserve"> the same file format.</w:t>
        </w:r>
      </w:ins>
    </w:p>
    <w:p w:rsidR="00CA7565" w:rsidRDefault="00CA7565" w:rsidP="00CA7565">
      <w:pPr>
        <w:pStyle w:val="Bullet"/>
      </w:pPr>
      <w:ins w:id="557" w:author="Peter Roberts" w:date="2013-05-08T09:19:00Z">
        <w:r w:rsidRPr="008E2F3C">
          <w:t>Do not change the file names of any of the original files.</w:t>
        </w:r>
      </w:ins>
    </w:p>
    <w:p w:rsidR="00CA7565" w:rsidRDefault="00CA7565" w:rsidP="00CA7565">
      <w:pPr>
        <w:pStyle w:val="Bullet"/>
      </w:pPr>
      <w:ins w:id="558" w:author="Peter Roberts" w:date="2013-05-08T09:19:00Z">
        <w:r w:rsidRPr="008E2F3C">
          <w:t xml:space="preserve">Do not change or rename the </w:t>
        </w:r>
      </w:ins>
      <w:r>
        <w:t>sub-</w:t>
      </w:r>
      <w:ins w:id="559" w:author="Peter Roberts" w:date="2013-05-08T09:19:00Z">
        <w:r w:rsidRPr="008E2F3C">
          <w:t>directories, but you may add new sub-directories.</w:t>
        </w:r>
      </w:ins>
    </w:p>
    <w:p w:rsidR="00CA7565" w:rsidRDefault="00CA7565" w:rsidP="00CA7565">
      <w:pPr>
        <w:pStyle w:val="Body"/>
      </w:pPr>
      <w:r>
        <w:t>To upload the new Spectral data, follow the process described in the previous section for loading spectral data to your campaign. Only new data will be loaded.</w:t>
      </w:r>
    </w:p>
    <w:p w:rsidR="00106B3F" w:rsidRDefault="00106B3F" w:rsidP="00106B3F">
      <w:pPr>
        <w:pStyle w:val="Note"/>
      </w:pPr>
      <w:r>
        <w:t>Note</w:t>
      </w:r>
      <w:r>
        <w:tab/>
        <w:t>Do not add additional Spectra to files that hold multiple Spectra, such as TXT and XLS. The loading process checks for existing data at the file level, so the existing file will be detected and not loaded, missing the new data.</w:t>
      </w:r>
    </w:p>
    <w:p w:rsidR="00106B3F" w:rsidRDefault="00106B3F" w:rsidP="00106B3F">
      <w:pPr>
        <w:pStyle w:val="Body"/>
      </w:pPr>
      <w:r>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rPr>
          <w:ins w:id="560" w:author="Peter Roberts" w:date="2013-05-08T09:19:00Z"/>
        </w:rPr>
      </w:pPr>
      <w:bookmarkStart w:id="561" w:name="_Toc358395264"/>
      <w:ins w:id="562" w:author="Peter Roberts" w:date="2013-05-08T09:19:00Z">
        <w:r>
          <w:t>Uploading Additional Spectral Data from a Second Computer</w:t>
        </w:r>
        <w:bookmarkEnd w:id="561"/>
      </w:ins>
    </w:p>
    <w:p w:rsidR="00106B3F" w:rsidRDefault="00106B3F" w:rsidP="00C20C86">
      <w:pPr>
        <w:pStyle w:val="Body"/>
      </w:pPr>
      <w:r>
        <w:t xml:space="preserve">Specchio permits multiple Paths to be stored against each Campaign to allow </w:t>
      </w:r>
      <w:ins w:id="563" w:author="Peter Roberts" w:date="2013-05-08T09:19:00Z">
        <w:r w:rsidR="00C20C86">
          <w:t xml:space="preserve">Spectral data </w:t>
        </w:r>
      </w:ins>
      <w:r>
        <w:t>to</w:t>
      </w:r>
      <w:ins w:id="564" w:author="Peter Roberts" w:date="2013-05-08T09:19:00Z">
        <w:r w:rsidR="00C20C86">
          <w:t xml:space="preserve"> be uploaded from multiple computers.</w:t>
        </w:r>
      </w:ins>
    </w:p>
    <w:p w:rsidR="00106B3F" w:rsidRDefault="00106B3F" w:rsidP="00106B3F">
      <w:pPr>
        <w:pStyle w:val="ProcessHeading"/>
      </w:pPr>
      <w:r>
        <w:t>To upload from a second computer...</w:t>
      </w:r>
    </w:p>
    <w:tbl>
      <w:tblPr>
        <w:tblStyle w:val="Instructions"/>
        <w:tblW w:w="0" w:type="auto"/>
        <w:tblLook w:val="04A0"/>
      </w:tblPr>
      <w:tblGrid>
        <w:gridCol w:w="8862"/>
      </w:tblGrid>
      <w:tr w:rsidR="00106B3F" w:rsidTr="00425801">
        <w:tc>
          <w:tcPr>
            <w:tcW w:w="8862" w:type="dxa"/>
          </w:tcPr>
          <w:p w:rsidR="00106B3F" w:rsidRDefault="00106B3F" w:rsidP="00106B3F">
            <w:pPr>
              <w:pStyle w:val="ProcessStep"/>
            </w:pPr>
            <w:r>
              <w:t>On the second computer, make an exact copy of the entire Campaign directory tree as it was uploaded from the first computer. It does not have to</w:t>
            </w:r>
            <w:r w:rsidR="0070613F">
              <w:t xml:space="preserve"> be in the same location as it was on the first computer, but the sub-directory </w:t>
            </w:r>
            <w:r w:rsidR="008A4456">
              <w:t xml:space="preserve">structure, sub-directory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sub-directories and files </w:t>
            </w:r>
            <w:r>
              <w:t>into the existing sub-directory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Figure"/>
            </w:pPr>
            <w:r>
              <w:rPr>
                <w:lang w:val="en-AU"/>
              </w:rPr>
              <w:drawing>
                <wp:inline distT="0" distB="0" distL="0" distR="0">
                  <wp:extent cx="4461212" cy="173838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70613F" w:rsidRDefault="0070613F" w:rsidP="0070613F">
            <w:pPr>
              <w:pStyle w:val="Caption"/>
            </w:pPr>
            <w:r w:rsidRPr="00084655">
              <w:t xml:space="preserve">Figure </w:t>
            </w:r>
            <w:fldSimple w:instr=" SEQ Figure \* ARABIC ">
              <w:r w:rsidR="00CC6411">
                <w:rPr>
                  <w:noProof/>
                </w:rPr>
                <w:t>25</w:t>
              </w:r>
            </w:fldSimple>
            <w:r w:rsidRPr="00084655">
              <w:t xml:space="preserve">: </w:t>
            </w:r>
            <w:r w:rsidR="00425801">
              <w:t>File upload dialog showing multiple paths</w:t>
            </w:r>
          </w:p>
          <w:p w:rsidR="00951640" w:rsidRPr="006E0514" w:rsidRDefault="006E0514" w:rsidP="00951640">
            <w:pPr>
              <w:pStyle w:val="ProcessStepFollow"/>
            </w:pPr>
            <w:r w:rsidRPr="006E0514">
              <w:t>Specchio stores every path name that has been used to upload data to this Campaign. However, in this box it will only display those paths which point to location</w:t>
            </w:r>
            <w:r w:rsidR="00CA7565">
              <w:t>s</w:t>
            </w:r>
            <w:r w:rsidRPr="006E0514">
              <w:t xml:space="preserve"> </w:t>
            </w:r>
            <w:r w:rsidR="00CA7565">
              <w:t xml:space="preserve">which exist </w:t>
            </w:r>
            <w:r w:rsidRPr="006E0514">
              <w:t>on your computer.</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directory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lect the right level directory.</w:t>
            </w:r>
          </w:p>
          <w:p w:rsidR="0070613F" w:rsidRDefault="0070613F" w:rsidP="0070613F">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left hand part of the Main Window indicating the total number of files that have been found, and the number of new Spectra which have been loaded.</w:t>
            </w:r>
          </w:p>
        </w:tc>
      </w:tr>
    </w:tbl>
    <w:p w:rsidR="00425801" w:rsidRDefault="00425801" w:rsidP="00425801">
      <w:pPr>
        <w:pStyle w:val="Warning"/>
      </w:pPr>
      <w:bookmarkStart w:id="565" w:name="_Ref157338239"/>
      <w:bookmarkStart w:id="566" w:name="_Toc355280384"/>
      <w:bookmarkStart w:id="567" w:name="_Ref356551581"/>
      <w:bookmarkStart w:id="568" w:name="_Ref356551584"/>
      <w:r>
        <w:t>Warning</w:t>
      </w:r>
      <w:r>
        <w:tab/>
        <w:t>If you select the directory above or below the one selected when the Campaign was first loaded, it will not be recognised as the same directory and will cause all of the existing data to be duplicated in your Specchio Campaign.</w:t>
      </w:r>
    </w:p>
    <w:p w:rsidR="000E3E59" w:rsidRPr="00084655" w:rsidRDefault="000E3E59" w:rsidP="000E3E59">
      <w:pPr>
        <w:pStyle w:val="Heading2"/>
      </w:pPr>
      <w:bookmarkStart w:id="569" w:name="_Ref357690312"/>
      <w:bookmarkStart w:id="570" w:name="_Ref357690316"/>
      <w:bookmarkStart w:id="571" w:name="_Toc358395265"/>
      <w:r w:rsidRPr="00084655">
        <w:t>UTC Time Correction</w:t>
      </w:r>
      <w:bookmarkEnd w:id="565"/>
      <w:bookmarkEnd w:id="566"/>
      <w:bookmarkEnd w:id="569"/>
      <w:bookmarkEnd w:id="570"/>
      <w:bookmarkEnd w:id="571"/>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not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metadata attribute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tblPr>
      <w:tblGrid>
        <w:gridCol w:w="8862"/>
      </w:tblGrid>
      <w:tr w:rsidR="000E3E59" w:rsidTr="00D0645C">
        <w:tc>
          <w:tcPr>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0E3E59" w:rsidP="00D0645C">
            <w:pPr>
              <w:pStyle w:val="Figure"/>
            </w:pPr>
            <w:r>
              <w:rPr>
                <w:lang w:val="en-AU"/>
              </w:rPr>
              <w:drawing>
                <wp:inline distT="0" distB="0" distL="0" distR="0">
                  <wp:extent cx="2540000" cy="2241219"/>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2541548" cy="2242585"/>
                          </a:xfrm>
                          <a:prstGeom prst="rect">
                            <a:avLst/>
                          </a:prstGeom>
                          <a:noFill/>
                          <a:ln w="9525">
                            <a:noFill/>
                            <a:miter lim="800000"/>
                            <a:headEnd/>
                            <a:tailEnd/>
                          </a:ln>
                        </pic:spPr>
                      </pic:pic>
                    </a:graphicData>
                  </a:graphic>
                </wp:inline>
              </w:drawing>
            </w:r>
          </w:p>
          <w:p w:rsidR="000E3E59" w:rsidRDefault="000E3E59" w:rsidP="00D0645C">
            <w:pPr>
              <w:pStyle w:val="Caption"/>
            </w:pPr>
            <w:r w:rsidRPr="00084655">
              <w:t xml:space="preserve">Figure </w:t>
            </w:r>
            <w:fldSimple w:instr=" SEQ Figure \* ARABIC ">
              <w:r w:rsidR="00CC6411">
                <w:rPr>
                  <w:noProof/>
                </w:rPr>
                <w:t>26</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containing the spectra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Enter the number of hours to adjust in the Hours East of GMT field. Use +ve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t xml:space="preserve">Applying a time shift twice will be very difficult to undo. Do not click the UTC dialog’s </w:t>
      </w:r>
      <w:r w:rsidRPr="008A45EC">
        <w:rPr>
          <w:rStyle w:val="ActionButton"/>
        </w:rPr>
        <w:t> </w:t>
      </w:r>
      <w:r>
        <w:rPr>
          <w:rStyle w:val="ActionButton"/>
        </w:rPr>
        <w:t>Apply</w:t>
      </w:r>
      <w:r w:rsidRPr="008A45EC">
        <w:rPr>
          <w:rStyle w:val="ActionButton"/>
        </w:rPr>
        <w:t> </w:t>
      </w:r>
      <w:r>
        <w:t xml:space="preserve"> button a second time.</w:t>
      </w:r>
    </w:p>
    <w:p w:rsidR="000E3E59" w:rsidRPr="00084655" w:rsidRDefault="000E3E59" w:rsidP="000E3E59">
      <w:pPr>
        <w:pStyle w:val="Body"/>
      </w:pPr>
      <w:r>
        <w:t>As date/time fields are stored in milliseconds, t</w:t>
      </w:r>
      <w:r w:rsidRPr="00084655">
        <w:t>he time shift is implemented as:</w:t>
      </w:r>
    </w:p>
    <w:p w:rsidR="000E3E59" w:rsidRPr="00C96D90" w:rsidRDefault="000E3E59" w:rsidP="000E3E59">
      <w:pPr>
        <w:pStyle w:val="Code"/>
      </w:pPr>
      <w:r w:rsidRPr="00A94FF9">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C96D90">
        <w:rPr>
          <w:rStyle w:val="CodeChar"/>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A Time Shift Metadata Attribute value in the Processing Metadata group is added to each Spectrum that has its Acquisition Time adjusted by this function.</w:t>
      </w:r>
    </w:p>
    <w:p w:rsidR="000E3E59" w:rsidRPr="00D859B9" w:rsidRDefault="000E3E59" w:rsidP="000E3E59">
      <w:pPr>
        <w:pStyle w:val="Figure"/>
      </w:pPr>
      <w:r>
        <w:rPr>
          <w:lang w:val="en-AU"/>
        </w:rPr>
        <w:drawing>
          <wp:inline distT="0" distB="0" distL="0" distR="0">
            <wp:extent cx="3171504" cy="873457"/>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l="21788" t="47912" r="20795" b="23956"/>
                    <a:stretch>
                      <a:fillRect/>
                    </a:stretch>
                  </pic:blipFill>
                  <pic:spPr bwMode="auto">
                    <a:xfrm>
                      <a:off x="0" y="0"/>
                      <a:ext cx="3171504" cy="873457"/>
                    </a:xfrm>
                    <a:prstGeom prst="rect">
                      <a:avLst/>
                    </a:prstGeom>
                    <a:noFill/>
                    <a:ln w="9525">
                      <a:noFill/>
                      <a:miter lim="800000"/>
                      <a:headEnd/>
                      <a:tailEnd/>
                    </a:ln>
                  </pic:spPr>
                </pic:pic>
              </a:graphicData>
            </a:graphic>
          </wp:inline>
        </w:drawing>
      </w:r>
    </w:p>
    <w:p w:rsidR="000E3E59" w:rsidRDefault="000E3E59" w:rsidP="000E3E59">
      <w:pPr>
        <w:pStyle w:val="Caption"/>
      </w:pPr>
      <w:bookmarkStart w:id="572" w:name="_Ref190937860"/>
      <w:r>
        <w:t xml:space="preserve">Figure </w:t>
      </w:r>
      <w:fldSimple w:instr=" SEQ Figure \* ARABIC ">
        <w:r w:rsidR="00CC6411">
          <w:rPr>
            <w:noProof/>
          </w:rPr>
          <w:t>27</w:t>
        </w:r>
      </w:fldSimple>
      <w:bookmarkEnd w:id="572"/>
      <w:r>
        <w:t>:  Time Shift Metadata Attribute after applying a UTC Time Shift</w:t>
      </w:r>
    </w:p>
    <w:p w:rsidR="00EC5FA4" w:rsidRDefault="00995455" w:rsidP="00BA3445">
      <w:pPr>
        <w:pStyle w:val="Heading2"/>
      </w:pPr>
      <w:bookmarkStart w:id="573" w:name="_Ref356553971"/>
      <w:bookmarkStart w:id="574" w:name="_Toc358395266"/>
      <w:r>
        <w:t>Manag</w:t>
      </w:r>
      <w:ins w:id="575" w:author="Peter Roberts" w:date="2013-05-08T09:19:00Z">
        <w:r w:rsidR="00FE5251">
          <w:t xml:space="preserve">ing </w:t>
        </w:r>
      </w:ins>
      <w:bookmarkStart w:id="576" w:name="_Toc355280380"/>
      <w:r w:rsidR="00EC5FA4">
        <w:t>Target</w:t>
      </w:r>
      <w:r w:rsidR="00C5121B">
        <w:t>-</w:t>
      </w:r>
      <w:r w:rsidR="00EC5FA4">
        <w:t>Reference Links</w:t>
      </w:r>
      <w:bookmarkEnd w:id="567"/>
      <w:bookmarkEnd w:id="568"/>
      <w:bookmarkEnd w:id="573"/>
      <w:bookmarkEnd w:id="574"/>
      <w:bookmarkEnd w:id="576"/>
    </w:p>
    <w:p w:rsidR="004831E0" w:rsidRDefault="00C5121B" w:rsidP="00C5121B">
      <w:pPr>
        <w:pStyle w:val="Body"/>
      </w:pPr>
      <w:r>
        <w:t xml:space="preserve">You will need to add links from your target spectra to the related reference spectra if you want to use the </w:t>
      </w:r>
      <w:r w:rsidR="004831E0">
        <w:t>Processing options of Specchio.</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577" w:name="_Toc358395267"/>
      <w:r>
        <w:t xml:space="preserve">Viewing </w:t>
      </w:r>
      <w:r w:rsidR="004831E0">
        <w:t xml:space="preserve">or deleting </w:t>
      </w:r>
      <w:r>
        <w:t>existing Target-Reference links</w:t>
      </w:r>
      <w:bookmarkEnd w:id="577"/>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995455" w:rsidP="00C5121B">
      <w:pPr>
        <w:pStyle w:val="Figure"/>
      </w:pPr>
      <w:r>
        <w:rPr>
          <w:lang w:val="en-AU"/>
        </w:rPr>
        <w:drawing>
          <wp:inline distT="0" distB="0" distL="0" distR="0">
            <wp:extent cx="5283106" cy="2271282"/>
            <wp:effectExtent l="19050" t="0" r="0" b="0"/>
            <wp:docPr id="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srcRect/>
                    <a:stretch>
                      <a:fillRect/>
                    </a:stretch>
                  </pic:blipFill>
                  <pic:spPr bwMode="auto">
                    <a:xfrm>
                      <a:off x="0" y="0"/>
                      <a:ext cx="5286712" cy="2272832"/>
                    </a:xfrm>
                    <a:prstGeom prst="rect">
                      <a:avLst/>
                    </a:prstGeom>
                    <a:noFill/>
                    <a:ln w="9525">
                      <a:noFill/>
                      <a:miter lim="800000"/>
                      <a:headEnd/>
                      <a:tailEnd/>
                    </a:ln>
                  </pic:spPr>
                </pic:pic>
              </a:graphicData>
            </a:graphic>
          </wp:inline>
        </w:drawing>
      </w:r>
    </w:p>
    <w:p w:rsidR="00C5121B" w:rsidRDefault="00C5121B" w:rsidP="00C5121B">
      <w:pPr>
        <w:pStyle w:val="Caption"/>
      </w:pPr>
      <w:r>
        <w:t xml:space="preserve">Figure </w:t>
      </w:r>
      <w:fldSimple w:instr=" SEQ Figure \* ARABIC ">
        <w:r w:rsidR="00CC6411">
          <w:rPr>
            <w:noProof/>
          </w:rPr>
          <w:t>28</w:t>
        </w:r>
      </w:fldSimple>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C5121B" w:rsidRDefault="00C00B57" w:rsidP="002767D2">
      <w:pPr>
        <w:pStyle w:val="Body"/>
      </w:pPr>
      <w:r>
        <w:t>Use t</w:t>
      </w:r>
      <w:r w:rsidR="00C5121B">
        <w:t>h</w:t>
      </w:r>
      <w:r w:rsidR="006F6ED8">
        <w:t>is side</w:t>
      </w:r>
      <w:r w:rsidR="00C5121B">
        <w:t xml:space="preserve"> to select Target Spectra and see their related Reference Spectra.</w:t>
      </w:r>
    </w:p>
    <w:p w:rsidR="00C5121B" w:rsidRDefault="00F95E13" w:rsidP="001C312D">
      <w:pPr>
        <w:pStyle w:val="FigureNewPage"/>
      </w:pPr>
      <w:r>
        <w:pict>
          <v:group id="_x0000_s1249" editas="canvas" style="width:429.85pt;height:203.1pt;mso-position-horizontal-relative:char;mso-position-vertical-relative:line" coordorigin="2359,1913" coordsize="6617,3126">
            <o:lock v:ext="edit" aspectratio="t"/>
            <v:shape id="_x0000_s1248" type="#_x0000_t75" style="position:absolute;left:2359;top:1913;width:6617;height:3126" o:preferrelative="f">
              <v:fill o:detectmouseclick="t"/>
              <v:path o:extrusionok="t" o:connecttype="none"/>
              <o:lock v:ext="edit" text="t"/>
            </v:shape>
            <v:shape id="_x0000_s1250" type="#_x0000_t75" style="position:absolute;left:2359;top:1913;width:3709;height:3126">
              <v:imagedata r:id="rId52" o:title=""/>
            </v:shape>
            <v:roundrect id="_x0000_s1251" style="position:absolute;left:6305;top:1913;width:1868;height:1003" arcsize="6305f" fillcolor="#dbe5f1 [660]" strokecolor="#0070c0">
              <v:textbox>
                <w:txbxContent>
                  <w:p w:rsidR="003C0124" w:rsidRPr="00A51821" w:rsidRDefault="003C0124" w:rsidP="00395E91">
                    <w:pPr>
                      <w:rPr>
                        <w:sz w:val="16"/>
                        <w:szCs w:val="16"/>
                        <w:lang w:val="en-AU"/>
                      </w:rPr>
                    </w:pPr>
                    <w:r w:rsidRPr="00A51821">
                      <w:rPr>
                        <w:sz w:val="16"/>
                        <w:szCs w:val="16"/>
                        <w:lang w:val="en-AU"/>
                      </w:rPr>
                      <w:t>These Target Spectra</w:t>
                    </w:r>
                  </w:p>
                  <w:p w:rsidR="003C0124" w:rsidRPr="00A51821" w:rsidRDefault="003C0124" w:rsidP="00E75CBA">
                    <w:pPr>
                      <w:spacing w:before="60"/>
                      <w:rPr>
                        <w:sz w:val="16"/>
                        <w:szCs w:val="16"/>
                        <w:lang w:val="en-AU"/>
                      </w:rPr>
                    </w:pPr>
                    <w:r w:rsidRPr="00A51821">
                      <w:rPr>
                        <w:sz w:val="16"/>
                        <w:szCs w:val="16"/>
                        <w:lang w:val="en-AU"/>
                      </w:rPr>
                      <w:t xml:space="preserve">        …link to…</w:t>
                    </w:r>
                  </w:p>
                  <w:p w:rsidR="003C0124" w:rsidRPr="00A51821" w:rsidRDefault="003C0124" w:rsidP="00E75CBA">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6305;top:3143;width:1868;height:765" arcsize="7500f" fillcolor="#dbe5f1 [660]" strokecolor="#0070c0">
              <v:textbox>
                <w:txbxContent>
                  <w:p w:rsidR="003C0124" w:rsidRPr="00A51821" w:rsidRDefault="003C0124" w:rsidP="00395E91">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501;top:2080;width:2870;height:1588" coordsize="3729,1945" path="m3729,c2354,729,980,1458,,1945e" filled="f" strokecolor="#0070c0" strokeweight="1pt">
              <v:stroke endarrow="open"/>
              <v:path arrowok="t"/>
            </v:shape>
            <v:shape id="_x0000_s1254" style="position:absolute;left:5014;top:2486;width:1357;height:177;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897;top:2969;width:604;height:1431" arcsize="6429f" filled="f" strokecolor="#0070c0" strokeweight="1pt"/>
            <v:roundrect id="_x0000_s1256" style="position:absolute;left:4277;top:2340;width:737;height:803" arcsize="6429f" filled="f" strokecolor="#0070c0" strokeweight="1pt"/>
            <v:shape id="_x0000_s1257" style="position:absolute;left:3501;top:3759;width:2870;height:149;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6305;top:4077;width:1868;height:906" arcsize="5331f" fillcolor="#dbe5f1 [660]" strokecolor="#0070c0">
              <v:textbox>
                <w:txbxContent>
                  <w:p w:rsidR="003C0124" w:rsidRPr="00A51821" w:rsidRDefault="003C0124" w:rsidP="00395E91">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112;top:4650;width:2259;height:18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CC6411">
          <w:rPr>
            <w:noProof/>
          </w:rPr>
          <w:t>29</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fldSimple w:instr=" REF _Ref357695510 \r \h  \* MERGEFORMAT ">
        <w:r w:rsidR="00CC6411" w:rsidRPr="00CC6411">
          <w:rPr>
            <w:rStyle w:val="CrossReference"/>
          </w:rPr>
          <w:t>6.8</w:t>
        </w:r>
      </w:fldSimple>
      <w:r w:rsidR="0053475F" w:rsidRPr="0053475F">
        <w:rPr>
          <w:rStyle w:val="CrossReference"/>
        </w:rPr>
        <w:t xml:space="preserve"> </w:t>
      </w:r>
      <w:fldSimple w:instr=" REF _Ref357695510 \h  \* MERGEFORMAT ">
        <w:r w:rsidR="00CC6411" w:rsidRPr="00CC6411">
          <w:rPr>
            <w:rStyle w:val="CrossReference"/>
          </w:rPr>
          <w:t>SQL Matching Strings</w:t>
        </w:r>
      </w:fldSimple>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2767D2" w:rsidRDefault="00A51821" w:rsidP="001C312D">
      <w:pPr>
        <w:pStyle w:val="FigureNewPage"/>
      </w:pPr>
      <w:r>
        <w:pict>
          <v:group id="_x0000_s1259" editas="canvas" style="width:429.9pt;height:203.1pt;mso-position-horizontal-relative:char;mso-position-vertical-relative:line" coordorigin="2127,1860" coordsize="8598,4062">
            <o:lock v:ext="edit" aspectratio="t"/>
            <v:shape id="_x0000_s1258" type="#_x0000_t75" style="position:absolute;left:2127;top:1860;width:8598;height:4062" o:preferrelative="f">
              <v:fill o:detectmouseclick="t"/>
              <v:path o:extrusionok="t" o:connecttype="none"/>
              <o:lock v:ext="edit" text="t"/>
            </v:shape>
            <v:shape id="_x0000_s1260" type="#_x0000_t75" style="position:absolute;left:2127;top:1860;width:4801;height:4062">
              <v:imagedata r:id="rId53" o:title=""/>
            </v:shape>
            <v:roundrect id="_x0000_s1261" style="position:absolute;left:7254;top:1860;width:2729;height:1346" arcsize="4675f" fillcolor="#dbe5f1 [660]" strokecolor="#0070c0">
              <v:textbox style="mso-next-textbox:#_x0000_s1261">
                <w:txbxContent>
                  <w:p w:rsidR="003C0124" w:rsidRPr="00A51821" w:rsidRDefault="003C0124" w:rsidP="00D8265D">
                    <w:pPr>
                      <w:rPr>
                        <w:sz w:val="16"/>
                        <w:szCs w:val="16"/>
                        <w:lang w:val="en-AU"/>
                      </w:rPr>
                    </w:pPr>
                    <w:r w:rsidRPr="00A51821">
                      <w:rPr>
                        <w:sz w:val="16"/>
                        <w:szCs w:val="16"/>
                        <w:lang w:val="en-AU"/>
                      </w:rPr>
                      <w:t>These Target Spectra (duplicates are removed from this list, although there shouldn’t be any)</w:t>
                    </w:r>
                  </w:p>
                  <w:p w:rsidR="003C0124" w:rsidRPr="00A51821" w:rsidRDefault="003C0124" w:rsidP="00D8265D">
                    <w:pPr>
                      <w:spacing w:before="60"/>
                      <w:rPr>
                        <w:sz w:val="16"/>
                        <w:szCs w:val="16"/>
                        <w:lang w:val="en-AU"/>
                      </w:rPr>
                    </w:pPr>
                    <w:r w:rsidRPr="00A51821">
                      <w:rPr>
                        <w:sz w:val="16"/>
                        <w:szCs w:val="16"/>
                        <w:lang w:val="en-AU"/>
                      </w:rPr>
                      <w:t xml:space="preserve">        …link to…</w:t>
                    </w:r>
                  </w:p>
                  <w:p w:rsidR="003C0124" w:rsidRPr="00A51821" w:rsidRDefault="003C0124" w:rsidP="00D8265D">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138;top:2075;width:4202;height:1064" coordsize="3729,1945" path="m3729,c2354,729,980,1458,,1945e" filled="f" strokecolor="#0070c0" strokeweight="1pt">
              <v:stroke endarrow="open"/>
              <v:path arrowok="t"/>
            </v:shape>
            <v:roundrect id="_x0000_s1263" style="position:absolute;left:2224;top:2471;width:925;height:2794" arcsize="6429f" filled="f" strokecolor="#0070c0" strokeweight="1pt"/>
            <v:roundrect id="_x0000_s1264" style="position:absolute;left:5276;top:3073;width:559;height:946" arcsize="6429f" filled="f" strokecolor="#0070c0" strokeweight="1pt"/>
            <v:shape id="_x0000_s1265" style="position:absolute;left:5835;top:2980;width:1505;height:312" coordsize="3729,1945" path="m3729,c2354,729,980,1458,,1945e" filled="f" strokecolor="#0070c0" strokeweight="1pt">
              <v:stroke endarrow="open"/>
              <v:path arrowok="t"/>
            </v:shape>
            <v:roundrect id="_x0000_s1266" style="position:absolute;left:7254;top:3420;width:2729;height:1212" arcsize="5282f" fillcolor="#dbe5f1 [660]" strokecolor="#0070c0">
              <v:textbox style="mso-next-textbox:#_x0000_s1266">
                <w:txbxContent>
                  <w:p w:rsidR="003C0124" w:rsidRPr="00A51821" w:rsidRDefault="003C0124" w:rsidP="00D8265D">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254;top:4890;width:2729;height:938" arcsize="6848f" fillcolor="#dbe5f1 [660]" strokecolor="#0070c0">
              <v:textbox style="mso-next-textbox:#_x0000_s1299">
                <w:txbxContent>
                  <w:p w:rsidR="003C0124" w:rsidRPr="00A51821" w:rsidRDefault="003C0124" w:rsidP="00D8265D">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35;top:3550;width:1505;height:469;flip:y" coordsize="3729,1945" path="m3729,c2354,729,980,1458,,1945e" filled="f" strokecolor="#0070c0" strokeweight="1pt">
              <v:stroke endarrow="open"/>
              <v:path arrowok="t"/>
            </v:shape>
            <v:shape id="_x0000_s1267" style="position:absolute;left:6663;top:5460;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CC6411">
          <w:rPr>
            <w:noProof/>
          </w:rPr>
          <w:t>30</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578" w:name="_Toc358395268"/>
      <w:r>
        <w:t>Deleting Existing Target-Reference Links</w:t>
      </w:r>
      <w:bookmarkEnd w:id="578"/>
    </w:p>
    <w:p w:rsidR="00D7008D" w:rsidRDefault="00D7008D" w:rsidP="00D7008D">
      <w:pPr>
        <w:pStyle w:val="Body"/>
      </w:pPr>
      <w:r>
        <w:t xml:space="preserve">The option to delete existing links works simultaneously, but independently, on the two halves of the </w:t>
      </w:r>
      <w:r w:rsidRPr="00D7008D">
        <w:rPr>
          <w:rStyle w:val="GUIWord"/>
        </w:rPr>
        <w:t>Show existing links</w:t>
      </w:r>
      <w:r>
        <w:t xml:space="preserve"> dialog.</w:t>
      </w:r>
    </w:p>
    <w:p w:rsidR="009853E9" w:rsidRDefault="00D7008D" w:rsidP="009853E9">
      <w:pPr>
        <w:pStyle w:val="Body"/>
      </w:pPr>
      <w:r>
        <w:t xml:space="preserve">When the </w:t>
      </w:r>
      <w:r w:rsidRPr="00D7008D">
        <w:rPr>
          <w:rStyle w:val="ActionButton"/>
        </w:rPr>
        <w:t> Delete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box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437656" w:rsidP="009853E9">
      <w:pPr>
        <w:pStyle w:val="Figure"/>
        <w:pageBreakBefore/>
      </w:pPr>
      <w:r>
        <w:rPr>
          <w:lang w:val="en-AU"/>
        </w:rPr>
      </w:r>
      <w:r w:rsidR="00A51821">
        <w:pict>
          <v:group id="_x0000_s1313" editas="canvas" style="width:432.05pt;height:230.65pt;mso-position-horizontal-relative:char;mso-position-vertical-relative:line" coordorigin="2127,1651" coordsize="8641,4613">
            <o:lock v:ext="edit" aspectratio="t"/>
            <v:roundrect id="_x0000_s1312" style="position:absolute;left:2127;top:1651;width:8641;height:4613" arcsize="10923f" coordsize="21600,21600" filled="f" stroked="f">
              <v:fill o:detectmouseclick="t"/>
              <v:path o:connecttype="none"/>
              <o:lock v:ext="edit" text="t"/>
            </v:roundrect>
            <v:shape id="_x0000_s1314" type="#_x0000_t75" style="position:absolute;left:2127;top:2529;width:8641;height:3735">
              <v:imagedata r:id="rId54" o:title=""/>
            </v:shape>
            <v:roundrect id="_x0000_s1315" style="position:absolute;left:3256;top:4386;width:2279;height:1029" arcsize="7218f" fillcolor="#dbe5f1" strokecolor="#0070c0">
              <v:textbox>
                <w:txbxContent>
                  <w:p w:rsidR="003C0124" w:rsidRPr="009853E9" w:rsidRDefault="003C0124">
                    <w:pPr>
                      <w:rPr>
                        <w:sz w:val="16"/>
                        <w:szCs w:val="16"/>
                        <w:lang w:val="en-AU"/>
                      </w:rPr>
                    </w:pPr>
                    <w:r w:rsidRPr="009853E9">
                      <w:rPr>
                        <w:sz w:val="16"/>
                        <w:szCs w:val="16"/>
                        <w:lang w:val="en-AU"/>
                      </w:rPr>
                      <w:t>When the Delete button is pressed, all links to and from these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761;width:2514;height:1178;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w:txbxContent>
                  <w:p w:rsidR="003C0124" w:rsidRPr="00A51821" w:rsidRDefault="003C0124" w:rsidP="00437656">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279;height:967" coordsize="1203,1053" path="m,c,,601,526,1203,1053e" filled="f" strokecolor="#0070c0" strokeweight="1pt">
              <v:stroke endarrow="open"/>
              <v:path arrowok="t"/>
            </v:shape>
            <v:shape id="_x0000_s1321" style="position:absolute;left:3051;top:2529;width:2645;height:806;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fldSimple w:instr=" SEQ Figure \* ARABIC ">
        <w:r w:rsidR="00CC6411">
          <w:rPr>
            <w:noProof/>
          </w:rPr>
          <w:t>31</w:t>
        </w:r>
      </w:fldSimple>
      <w:r>
        <w:t xml:space="preserve">:  </w:t>
      </w:r>
      <w:r w:rsidR="00C00B57">
        <w:t>Deleting</w:t>
      </w:r>
      <w:r>
        <w:t xml:space="preserve"> Target-Reference Spectra link</w:t>
      </w:r>
      <w:r w:rsidR="00C00B57">
        <w:t>s</w:t>
      </w:r>
    </w:p>
    <w:p w:rsidR="00C5121B" w:rsidRDefault="00C5121B" w:rsidP="007D43F6">
      <w:pPr>
        <w:pStyle w:val="Heading3"/>
      </w:pPr>
      <w:bookmarkStart w:id="579" w:name="_Toc358395269"/>
      <w:r>
        <w:t>Adding new Target-Reference links</w:t>
      </w:r>
      <w:bookmarkEnd w:id="579"/>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CD667E" w:rsidRPr="00814C36" w:rsidRDefault="00CD667E" w:rsidP="00CD667E">
      <w:pPr>
        <w:pStyle w:val="Body"/>
      </w:pPr>
      <w:r w:rsidRPr="00084655">
        <w:t xml:space="preserve">The example shown in </w:t>
      </w:r>
      <w:r>
        <w:t xml:space="preserve">this section </w:t>
      </w:r>
      <w:r w:rsidRPr="00084655">
        <w:t>is ta</w:t>
      </w:r>
      <w:r>
        <w:t>ken from a goniometer sample campaign.</w:t>
      </w:r>
    </w:p>
    <w:p w:rsidR="00343837" w:rsidRDefault="00CD667E" w:rsidP="00343837">
      <w:pPr>
        <w:pStyle w:val="Figure"/>
      </w:pPr>
      <w:r>
        <w:rPr>
          <w:lang w:val="en-AU"/>
        </w:rPr>
        <w:drawing>
          <wp:inline distT="0" distB="0" distL="0" distR="0">
            <wp:extent cx="5016974" cy="2156868"/>
            <wp:effectExtent l="19050" t="0" r="0" b="0"/>
            <wp:docPr id="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srcRect/>
                    <a:stretch>
                      <a:fillRect/>
                    </a:stretch>
                  </pic:blipFill>
                  <pic:spPr bwMode="auto">
                    <a:xfrm>
                      <a:off x="0" y="0"/>
                      <a:ext cx="5020398" cy="2158340"/>
                    </a:xfrm>
                    <a:prstGeom prst="rect">
                      <a:avLst/>
                    </a:prstGeom>
                    <a:noFill/>
                    <a:ln w="9525">
                      <a:noFill/>
                      <a:miter lim="800000"/>
                      <a:headEnd/>
                      <a:tailEnd/>
                    </a:ln>
                  </pic:spPr>
                </pic:pic>
              </a:graphicData>
            </a:graphic>
          </wp:inline>
        </w:drawing>
      </w:r>
    </w:p>
    <w:p w:rsidR="00343837" w:rsidRDefault="00343837" w:rsidP="00343837">
      <w:pPr>
        <w:pStyle w:val="Caption"/>
      </w:pPr>
      <w:r>
        <w:t xml:space="preserve">Figure </w:t>
      </w:r>
      <w:fldSimple w:instr=" SEQ Figure \* ARABIC ">
        <w:r w:rsidR="00CC6411">
          <w:rPr>
            <w:noProof/>
          </w:rPr>
          <w:t>32</w:t>
        </w:r>
      </w:fldSimple>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tblPr>
      <w:tblGrid>
        <w:gridCol w:w="8862"/>
      </w:tblGrid>
      <w:tr w:rsidR="00EB05CD" w:rsidTr="00EB05CD">
        <w:tc>
          <w:tcPr>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t>Warnings</w:t>
      </w:r>
      <w:r>
        <w:tab/>
        <w:t xml:space="preserve">Do not click the </w:t>
      </w:r>
      <w:r w:rsidRPr="00814C36">
        <w:rPr>
          <w:rStyle w:val="ActionButton"/>
        </w:rPr>
        <w:t> Link </w:t>
      </w:r>
      <w:r>
        <w:t xml:space="preserve"> button twice. This will add the link twice, </w:t>
      </w:r>
      <w:r w:rsidR="00390514">
        <w:t xml:space="preserve">even though it is still displayed only once. However, duplicated links </w:t>
      </w:r>
      <w:r w:rsidR="00DE1117">
        <w:t xml:space="preserve">generally </w:t>
      </w:r>
      <w:r w:rsidR="00390514">
        <w:t>do not cause problems in later processing.</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580" w:name="_Toc355280381"/>
      <w:bookmarkStart w:id="581" w:name="_Ref356551608"/>
      <w:bookmarkStart w:id="582"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rPr>
        <w:drawing>
          <wp:inline distT="0" distB="0" distL="0" distR="0">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CC6411">
          <w:rPr>
            <w:noProof/>
          </w:rPr>
          <w:t>33</w:t>
        </w:r>
      </w:fldSimple>
      <w:r>
        <w:t xml:space="preserve">: </w:t>
      </w:r>
      <w:r w:rsidRPr="00CC3D88">
        <w:t>Referencing of reference panel spectra by target spectra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spec</w:t>
      </w:r>
      <w:r w:rsidR="00C07DC8">
        <w:t>troradiometer in radiance mode.</w:t>
      </w:r>
    </w:p>
    <w:p w:rsidR="001A1F98" w:rsidRDefault="001A1F98" w:rsidP="001A1F98">
      <w:pPr>
        <w:pStyle w:val="Figure"/>
      </w:pPr>
      <w:r>
        <w:rPr>
          <w:color w:val="FF0000"/>
          <w:lang w:val="en-AU"/>
        </w:rPr>
        <w:drawing>
          <wp:inline distT="0" distB="0" distL="0" distR="0">
            <wp:extent cx="5228515" cy="2247813"/>
            <wp:effectExtent l="19050" t="0" r="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srcRect/>
                    <a:stretch>
                      <a:fillRect/>
                    </a:stretch>
                  </pic:blipFill>
                  <pic:spPr bwMode="auto">
                    <a:xfrm>
                      <a:off x="0" y="0"/>
                      <a:ext cx="5232084" cy="2249347"/>
                    </a:xfrm>
                    <a:prstGeom prst="rect">
                      <a:avLst/>
                    </a:prstGeom>
                    <a:noFill/>
                    <a:ln w="9525">
                      <a:noFill/>
                      <a:miter lim="800000"/>
                      <a:headEnd/>
                      <a:tailEnd/>
                    </a:ln>
                  </pic:spPr>
                </pic:pic>
              </a:graphicData>
            </a:graphic>
          </wp:inline>
        </w:drawing>
      </w:r>
    </w:p>
    <w:p w:rsidR="001A1F98" w:rsidRDefault="001A1F98" w:rsidP="001A1F98">
      <w:pPr>
        <w:pStyle w:val="Caption"/>
      </w:pPr>
      <w:r>
        <w:t xml:space="preserve">Figure </w:t>
      </w:r>
      <w:fldSimple w:instr=" SEQ Figure \* ARABIC ">
        <w:r w:rsidR="00CC6411">
          <w:rPr>
            <w:noProof/>
          </w:rPr>
          <w:t>34</w:t>
        </w:r>
      </w:fldSimple>
      <w:r>
        <w:t>:  Creating multiple new Target-Reference Spectra links</w:t>
      </w:r>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tblPr>
      <w:tblGrid>
        <w:gridCol w:w="8862"/>
      </w:tblGrid>
      <w:tr w:rsidR="00814C36" w:rsidRPr="00814C36" w:rsidTr="00CD667E">
        <w:tc>
          <w:tcPr>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fldSimple w:instr=" REF _Ref357695510 \r \h  \* MERGEFORMAT ">
              <w:r w:rsidR="00CC6411" w:rsidRPr="00CC6411">
                <w:rPr>
                  <w:rStyle w:val="CrossReference"/>
                </w:rPr>
                <w:t>6.8</w:t>
              </w:r>
            </w:fldSimple>
            <w:r w:rsidR="001A1F98" w:rsidRPr="0053475F">
              <w:rPr>
                <w:rStyle w:val="CrossReference"/>
              </w:rPr>
              <w:t xml:space="preserve"> </w:t>
            </w:r>
            <w:fldSimple w:instr=" REF _Ref357695510 \h  \* MERGEFORMAT ">
              <w:r w:rsidR="00CC6411" w:rsidRPr="00CC6411">
                <w:rPr>
                  <w:rStyle w:val="CrossReference"/>
                </w:rPr>
                <w:t>SQL Matching Strings</w:t>
              </w:r>
            </w:fldSimple>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fldSimple w:instr=" REF _Ref357695510 \r \h  \* MERGEFORMAT ">
              <w:r w:rsidR="00CC6411" w:rsidRPr="00CC6411">
                <w:rPr>
                  <w:rStyle w:val="CrossReference"/>
                </w:rPr>
                <w:t>6.8</w:t>
              </w:r>
            </w:fldSimple>
            <w:r w:rsidR="001A1F98" w:rsidRPr="0053475F">
              <w:rPr>
                <w:rStyle w:val="CrossReference"/>
              </w:rPr>
              <w:t xml:space="preserve"> </w:t>
            </w:r>
            <w:fldSimple w:instr=" REF _Ref357695510 \h  \* MERGEFORMAT ">
              <w:r w:rsidR="00CC6411" w:rsidRPr="00CC6411">
                <w:rPr>
                  <w:rStyle w:val="CrossReference"/>
                </w:rPr>
                <w:t>SQL Matching Strings</w:t>
              </w:r>
            </w:fldSimple>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2A0FFE" w:rsidRPr="00084655" w:rsidRDefault="00DD57E2" w:rsidP="000E3E59">
      <w:pPr>
        <w:pStyle w:val="Heading2"/>
      </w:pPr>
      <w:bookmarkStart w:id="583" w:name="_Ref356553888"/>
      <w:bookmarkStart w:id="584" w:name="_Ref357586671"/>
      <w:bookmarkStart w:id="585" w:name="_Ref357586673"/>
      <w:bookmarkStart w:id="586" w:name="_Toc358395270"/>
      <w:ins w:id="587" w:author="Peter" w:date="2013-05-08T09:19:00Z">
        <w:r>
          <w:t xml:space="preserve">Displaying and </w:t>
        </w:r>
      </w:ins>
      <w:r w:rsidR="002A0FFE" w:rsidRPr="00084655">
        <w:t>Editing Metadata</w:t>
      </w:r>
      <w:bookmarkEnd w:id="549"/>
      <w:bookmarkEnd w:id="580"/>
      <w:bookmarkEnd w:id="581"/>
      <w:bookmarkEnd w:id="582"/>
      <w:bookmarkEnd w:id="583"/>
      <w:bookmarkEnd w:id="584"/>
      <w:bookmarkEnd w:id="585"/>
      <w:bookmarkEnd w:id="586"/>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fldSimple w:instr=" REF _Ref357586090 \r \h  \* MERGEFORMAT ">
        <w:r w:rsidR="00CC6411">
          <w:rPr>
            <w:rStyle w:val="CrossReference"/>
          </w:rPr>
          <w:t>4.11</w:t>
        </w:r>
      </w:fldSimple>
      <w:r w:rsidR="0033520F">
        <w:t xml:space="preserve"> and </w:t>
      </w:r>
      <w:r w:rsidR="0033520F" w:rsidRPr="0033520F">
        <w:rPr>
          <w:rStyle w:val="CrossReference"/>
        </w:rPr>
        <w:fldChar w:fldCharType="begin"/>
      </w:r>
      <w:r w:rsidR="0033520F" w:rsidRPr="0033520F">
        <w:rPr>
          <w:rStyle w:val="CrossReference"/>
        </w:rPr>
        <w:instrText xml:space="preserve"> REF _Ref354084522 \r \h </w:instrText>
      </w:r>
      <w:r w:rsidR="0033520F" w:rsidRPr="0033520F">
        <w:rPr>
          <w:rStyle w:val="CrossReference"/>
        </w:rPr>
      </w:r>
      <w:r w:rsidR="0033520F" w:rsidRPr="0033520F">
        <w:rPr>
          <w:rStyle w:val="CrossReference"/>
        </w:rPr>
        <w:fldChar w:fldCharType="separate"/>
      </w:r>
      <w:r w:rsidR="00CC6411">
        <w:rPr>
          <w:rStyle w:val="CrossReference"/>
        </w:rPr>
        <w:t>4.12</w:t>
      </w:r>
      <w:r w:rsidR="0033520F" w:rsidRPr="0033520F">
        <w:rPr>
          <w:rStyle w:val="CrossReference"/>
        </w:rPr>
        <w:fldChar w:fldCharType="end"/>
      </w:r>
      <w:r w:rsidR="0033520F">
        <w:t xml:space="preserve"> </w:t>
      </w:r>
      <w:r w:rsidR="0003650F">
        <w:t>for detailed information about Metadata stored by Specchio.</w:t>
      </w:r>
    </w:p>
    <w:p w:rsidR="00DD57E2" w:rsidRDefault="00DD57E2" w:rsidP="00A7583F">
      <w:pPr>
        <w:pStyle w:val="Body"/>
        <w:rPr>
          <w:ins w:id="588" w:author="Peter" w:date="2013-05-08T09:19:00Z"/>
        </w:rPr>
      </w:pPr>
      <w:ins w:id="589" w:author="Peter" w:date="2013-05-08T09:19:00Z">
        <w:r>
          <w:t xml:space="preserve">Metadata is </w:t>
        </w:r>
      </w:ins>
      <w:r w:rsidR="0033520F">
        <w:t xml:space="preserve">most easily </w:t>
      </w:r>
      <w:ins w:id="590" w:author="Peter" w:date="2013-05-08T09:19:00Z">
        <w:r>
          <w:t>displayed using Specchio’s Metadata editor.</w:t>
        </w:r>
      </w:ins>
    </w:p>
    <w:p w:rsidR="002A0FFE" w:rsidRPr="00084655"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Specchio’s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591" w:name="_Ref356580132"/>
    <w:p w:rsidR="00CB39EE" w:rsidRDefault="00164972" w:rsidP="0033520F">
      <w:pPr>
        <w:pStyle w:val="Figure"/>
        <w:pageBreakBefore/>
      </w:pPr>
      <w:r>
        <w:pict>
          <v:group id="_x0000_s1128" editas="canvas" style="width:425.2pt;height:247.55pt;mso-position-horizontal-relative:char;mso-position-vertical-relative:line" coordorigin="2620,8780" coordsize="8562,4986">
            <o:lock v:ext="edit" aspectratio="t"/>
            <v:shape id="_x0000_s1127" type="#_x0000_t75" style="position:absolute;left:2620;top:8780;width:8562;height:4986" o:preferrelative="f">
              <v:fill o:detectmouseclick="t"/>
              <v:path o:extrusionok="t" o:connecttype="none"/>
              <o:lock v:ext="edit" text="t"/>
            </v:shape>
            <v:shape id="_x0000_s1131" type="#_x0000_t75" style="position:absolute;left:4392;top:9677;width:5975;height:4089">
              <v:imagedata r:id="rId58" o:title=""/>
            </v:shape>
            <v:roundrect id="_x0000_s1132" style="position:absolute;left:4466;top:10270;width:1278;height:2820" arcsize="7069f" filled="f" strokecolor="red" strokeweight="1pt"/>
            <v:roundrect id="_x0000_s1133" style="position:absolute;left:2754;top:9535;width:1409;height:624" arcsize="10923f" fillcolor="#dbe5f1 [660]" strokecolor="#0070c0">
              <v:textbox>
                <w:txbxContent>
                  <w:p w:rsidR="003C0124" w:rsidRPr="00A64B00" w:rsidRDefault="003C0124">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821;top:10159;width:645;height:313" coordsize="640,310" path="m,c,,320,155,640,310e" filled="f" strokecolor="#0070c0">
              <v:stroke endarrow="open"/>
              <v:path arrowok="t"/>
            </v:shape>
            <v:roundrect id="_x0000_s1135" style="position:absolute;left:2754;top:10522;width:1409;height:624" arcsize="10923f" fillcolor="#dbe5f1 [660]" strokecolor="#0070c0">
              <v:textbox>
                <w:txbxContent>
                  <w:p w:rsidR="003C0124" w:rsidRPr="00A64B00" w:rsidRDefault="003C0124">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4163;top:10472;width:836;height:362;flip:y" coordsize="640,310" path="m,c,,320,155,640,310e" filled="f" strokecolor="#0070c0">
              <v:stroke endarrow="open"/>
              <v:path arrowok="t"/>
            </v:shape>
            <v:roundrect id="_x0000_s1137" style="position:absolute;left:4335;top:8911;width:1409;height:624" arcsize="10923f" fillcolor="#dbe5f1 [660]" strokecolor="#0070c0">
              <v:textbox>
                <w:txbxContent>
                  <w:p w:rsidR="003C0124" w:rsidRPr="00A64B00" w:rsidRDefault="003C0124" w:rsidP="00A64B00">
                    <w:pPr>
                      <w:rPr>
                        <w:sz w:val="16"/>
                      </w:rPr>
                    </w:pPr>
                    <w:r w:rsidRPr="00A64B00">
                      <w:rPr>
                        <w:sz w:val="16"/>
                      </w:rPr>
                      <w:t>Metadata selection tabs</w:t>
                    </w:r>
                  </w:p>
                </w:txbxContent>
              </v:textbox>
            </v:roundrect>
            <v:roundrect id="_x0000_s1140" style="position:absolute;left:5684;top:9857;width:976;height:302" arcsize="10923f" filled="f" strokecolor="red" strokeweight="1pt"/>
            <v:shape id="_x0000_s1141" style="position:absolute;left:5341;top:9535;width:343;height:312" coordsize="640,310" path="m,c,,320,155,640,310e" filled="f" strokecolor="#0070c0">
              <v:stroke endarrow="open"/>
              <v:path arrowok="t"/>
            </v:shape>
            <v:roundrect id="_x0000_s1142" style="position:absolute;left:6811;top:8911;width:1410;height:624" arcsize="10923f" fillcolor="#dbe5f1 [660]" strokecolor="#0070c0">
              <v:textbox>
                <w:txbxContent>
                  <w:p w:rsidR="003C0124" w:rsidRPr="00A64B00" w:rsidRDefault="003C0124" w:rsidP="00A64B00">
                    <w:pPr>
                      <w:rPr>
                        <w:sz w:val="16"/>
                      </w:rPr>
                    </w:pPr>
                    <w:r w:rsidRPr="00A64B00">
                      <w:rPr>
                        <w:sz w:val="16"/>
                      </w:rPr>
                      <w:t xml:space="preserve">Metadata </w:t>
                    </w:r>
                    <w:r>
                      <w:rPr>
                        <w:sz w:val="16"/>
                      </w:rPr>
                      <w:t>display area</w:t>
                    </w:r>
                  </w:p>
                </w:txbxContent>
              </v:textbox>
            </v:roundrect>
            <v:roundrect id="_x0000_s1143" style="position:absolute;left:5835;top:10220;width:3091;height:3141" arcsize="3116f" filled="f" strokecolor="red" strokeweight="1pt"/>
            <v:shape id="_x0000_s1144" style="position:absolute;left:7174;top:9545;width:262;height:675" coordsize="640,310" path="m,c,,320,155,640,310e" filled="f" strokecolor="#0070c0">
              <v:stroke endarrow="open"/>
              <v:path arrowok="t"/>
            </v:shape>
            <v:roundrect id="_x0000_s1145" style="position:absolute;left:8986;top:9857;width:1279;height:3817" arcsize="6502f" filled="f" strokecolor="red" strokeweight="1pt"/>
            <v:roundrect id="_x0000_s1146" style="position:absolute;left:8614;top:8921;width:1872;height:624" arcsize="10923f" fillcolor="#dbe5f1 [660]" strokecolor="#0070c0">
              <v:textbox>
                <w:txbxContent>
                  <w:p w:rsidR="003C0124" w:rsidRPr="00A64B00" w:rsidRDefault="003C0124" w:rsidP="00A64B00">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9288;top:9545;width:161;height:30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CC6411">
          <w:rPr>
            <w:noProof/>
          </w:rPr>
          <w:t>35</w:t>
        </w:r>
      </w:fldSimple>
      <w:r w:rsidRPr="00084655">
        <w:t xml:space="preserve">: Metadata editor </w:t>
      </w:r>
      <w:r>
        <w:t>dialog</w:t>
      </w:r>
      <w:bookmarkEnd w:id="591"/>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present in the data 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ins w:id="592" w:author="Peter" w:date="2013-05-08T09:19:00Z">
              <w:r>
                <w:rPr>
                  <w:rStyle w:val="ActionButton"/>
                </w:rPr>
                <w:t> </w:t>
              </w:r>
            </w:ins>
            <w:r w:rsidR="00C20C86" w:rsidRPr="00C20C86">
              <w:rPr>
                <w:rStyle w:val="ActionButton"/>
              </w:rPr>
              <w:t>Refresh</w:t>
            </w:r>
            <w:ins w:id="593"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ins w:id="594" w:author="Peter" w:date="2013-05-08T09:19:00Z">
              <w:r>
                <w:rPr>
                  <w:rStyle w:val="ActionButton"/>
                </w:rPr>
                <w:t> </w:t>
              </w:r>
            </w:ins>
            <w:r w:rsidR="00C20C86" w:rsidRPr="00C20C86">
              <w:rPr>
                <w:rStyle w:val="ActionButton"/>
              </w:rPr>
              <w:t>Update</w:t>
            </w:r>
            <w:ins w:id="595"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ins w:id="596" w:author="Peter" w:date="2013-05-08T09:19:00Z">
              <w:r>
                <w:rPr>
                  <w:rStyle w:val="ActionButton"/>
                </w:rPr>
                <w:t> </w:t>
              </w:r>
            </w:ins>
            <w:r w:rsidR="00C20C86" w:rsidRPr="00C20C86">
              <w:rPr>
                <w:rStyle w:val="ActionButton"/>
              </w:rPr>
              <w:t>Reset</w:t>
            </w:r>
            <w:ins w:id="597"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587DC2">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16B67" w:rsidRDefault="00016B67" w:rsidP="00A7583F">
      <w:pPr>
        <w:pStyle w:val="Body"/>
        <w:rPr>
          <w:del w:id="598" w:author="Peter" w:date="2013-05-08T09:19:00Z"/>
        </w:rPr>
      </w:pPr>
      <w:r>
        <w:t xml:space="preserve">In this editor, whenever changes are made to any Metadata entries, they are saved in an action list. They are not written immediately to the database. When the </w:t>
      </w:r>
      <w:ins w:id="599" w:author="Peter" w:date="2013-05-08T09:19:00Z">
        <w:r w:rsidR="00DD57E2" w:rsidRPr="00DD57E2">
          <w:rPr>
            <w:rStyle w:val="ActionButton"/>
          </w:rPr>
          <w:t> </w:t>
        </w:r>
      </w:ins>
      <w:r w:rsidR="00164972" w:rsidRPr="00164972">
        <w:rPr>
          <w:rStyle w:val="ActionButton"/>
          <w:rPrChange w:id="600" w:author="Peter" w:date="2013-05-08T09:19:00Z">
            <w:rPr>
              <w:i/>
              <w:color w:val="FF0000"/>
            </w:rPr>
          </w:rPrChange>
        </w:rPr>
        <w:t>Update</w:t>
      </w:r>
      <w:ins w:id="601" w:author="Peter" w:date="2013-05-08T09:19:00Z">
        <w:r w:rsidR="00DD57E2" w:rsidRPr="00DD57E2">
          <w:rPr>
            <w:rStyle w:val="ActionButton"/>
          </w:rPr>
          <w:t> </w:t>
        </w:r>
      </w:ins>
      <w:r>
        <w:t xml:space="preserve"> button is clicked, the action list is processed and the database is updated.</w:t>
      </w:r>
      <w:ins w:id="602" w:author="Peter" w:date="2013-05-08T09:19:00Z">
        <w:r w:rsidR="00DD57E2">
          <w:t xml:space="preserve"> </w:t>
        </w:r>
      </w:ins>
    </w:p>
    <w:p w:rsidR="000758C5" w:rsidRDefault="000758C5" w:rsidP="00A7583F">
      <w:pPr>
        <w:pStyle w:val="Body"/>
      </w:pPr>
      <w:r>
        <w:t xml:space="preserve">When the </w:t>
      </w:r>
      <w:ins w:id="603" w:author="Peter" w:date="2013-05-08T09:19:00Z">
        <w:r w:rsidR="00D04BE3" w:rsidRPr="00D04BE3">
          <w:rPr>
            <w:rStyle w:val="ActionButton"/>
          </w:rPr>
          <w:t> </w:t>
        </w:r>
      </w:ins>
      <w:r w:rsidRPr="0049064B">
        <w:rPr>
          <w:rStyle w:val="ActionButton"/>
        </w:rPr>
        <w:t>Reset</w:t>
      </w:r>
      <w:ins w:id="604"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605" w:author="Peter" w:date="2013-05-08T09:19:00Z"/>
        </w:rPr>
      </w:pPr>
      <w:ins w:id="606" w:author="Peter" w:date="2013-05-08T09:19:00Z">
        <w:r>
          <w:t>Warning</w:t>
        </w:r>
        <w:r>
          <w:tab/>
          <w:t xml:space="preserve">Click on </w:t>
        </w:r>
        <w:r w:rsidRPr="00DA5322">
          <w:rPr>
            <w:rStyle w:val="ActionButton"/>
          </w:rPr>
          <w:t> Update </w:t>
        </w:r>
        <w:r>
          <w:t xml:space="preserve"> </w:t>
        </w:r>
      </w:ins>
      <w:r w:rsidR="00D63F99">
        <w:t>after every</w:t>
      </w:r>
      <w:ins w:id="607" w:author="Peter" w:date="2013-05-08T09:19:00Z">
        <w:r>
          <w:t xml:space="preserve"> change to a metadata item. If you make multiple changes </w:t>
        </w:r>
        <w:r w:rsidR="00DD57E2">
          <w:t xml:space="preserve">to </w:t>
        </w:r>
        <w:r>
          <w:t xml:space="preserve">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one you made may not be the last one to be written. </w:t>
        </w:r>
      </w:ins>
    </w:p>
    <w:p w:rsidR="00016B67" w:rsidRDefault="00A7583F" w:rsidP="00AE7011">
      <w:pPr>
        <w:pStyle w:val="Warning"/>
        <w:rPr>
          <w:del w:id="608" w:author="Peter" w:date="2013-05-08T09:19:00Z"/>
        </w:rPr>
      </w:pPr>
      <w:del w:id="609"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610"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ins w:id="611" w:author="Peter" w:date="2013-05-08T09:19:00Z">
        <w:r w:rsidR="00D04BE3">
          <w:t>attribute</w:t>
        </w:r>
      </w:ins>
      <w:del w:id="612" w:author="Peter" w:date="2013-05-08T09:19:00Z">
        <w:r>
          <w:delText>value</w:delText>
        </w:r>
      </w:del>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613" w:name="_Ref354142563"/>
      <w:bookmarkStart w:id="614" w:name="_Ref354142567"/>
      <w:bookmarkStart w:id="615" w:name="_Toc355280382"/>
      <w:bookmarkStart w:id="616" w:name="_Toc358395271"/>
      <w:ins w:id="617" w:author="Peter" w:date="2013-05-08T09:19:00Z">
        <w:r>
          <w:t xml:space="preserve">Displaying and </w:t>
        </w:r>
      </w:ins>
      <w:r w:rsidR="006B60CC" w:rsidRPr="00A7583F">
        <w:t>Editing Campaign Metadata</w:t>
      </w:r>
      <w:bookmarkEnd w:id="613"/>
      <w:bookmarkEnd w:id="614"/>
      <w:bookmarkEnd w:id="615"/>
      <w:bookmarkEnd w:id="616"/>
    </w:p>
    <w:p w:rsidR="0049064B" w:rsidRDefault="0049064B" w:rsidP="00A7583F">
      <w:pPr>
        <w:pStyle w:val="Body"/>
      </w:pPr>
      <w:r>
        <w:t xml:space="preserve">See section </w:t>
      </w:r>
      <w:fldSimple w:instr=" REF _Ref357586090 \r \h  \* MERGEFORMAT ">
        <w:r w:rsidR="00CC6411" w:rsidRPr="00CC6411">
          <w:rPr>
            <w:rStyle w:val="CrossReference"/>
          </w:rPr>
          <w:t>4.11</w:t>
        </w:r>
      </w:fldSimple>
      <w:r w:rsidR="00E01B93" w:rsidRPr="00E01B93">
        <w:rPr>
          <w:rStyle w:val="CrossReference"/>
        </w:rPr>
        <w:t xml:space="preserve"> </w:t>
      </w:r>
      <w:fldSimple w:instr=" REF _Ref357586090 \h  \* MERGEFORMAT ">
        <w:r w:rsidR="00CC6411" w:rsidRPr="00CC6411">
          <w:rPr>
            <w:rStyle w:val="CrossReference"/>
          </w:rPr>
          <w:t>Campaign-related Metadata</w:t>
        </w:r>
      </w:fldSimple>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tblPr>
      <w:tblGrid>
        <w:gridCol w:w="8862"/>
      </w:tblGrid>
      <w:tr w:rsidR="00B91FA5" w:rsidTr="00B91FA5">
        <w:tc>
          <w:tcPr>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 Refer to</w:t>
            </w:r>
            <w:r w:rsidR="007D43F6">
              <w:t xml:space="preserve"> </w:t>
            </w:r>
            <w:fldSimple w:instr=" REF _Ref357586090 \r \h  \* MERGEFORMAT ">
              <w:r w:rsidR="00CC6411" w:rsidRPr="00CC6411">
                <w:rPr>
                  <w:rStyle w:val="CrossReference"/>
                </w:rPr>
                <w:t>4.11</w:t>
              </w:r>
            </w:fldSimple>
            <w:r w:rsidR="007D43F6" w:rsidRPr="007D43F6">
              <w:rPr>
                <w:rStyle w:val="CrossReference"/>
              </w:rPr>
              <w:t xml:space="preserve"> </w:t>
            </w:r>
            <w:fldSimple w:instr=" REF _Ref357586090 \h  \* MERGEFORMAT ">
              <w:r w:rsidR="00CC6411" w:rsidRPr="00CC6411">
                <w:rPr>
                  <w:rStyle w:val="CrossReference"/>
                </w:rPr>
                <w:t>Campaign-related Metadata</w:t>
              </w:r>
            </w:fldSimple>
            <w:r>
              <w:t>.</w:t>
            </w:r>
          </w:p>
          <w:p w:rsidR="00B91FA5" w:rsidRDefault="00B91FA5" w:rsidP="00B91FA5">
            <w:pPr>
              <w:pStyle w:val="ProcessStep"/>
            </w:pPr>
            <w:r>
              <w:t xml:space="preserve">After making changes to the Campaign Metadata for a Campaign, click on </w:t>
            </w:r>
            <w:r w:rsidRPr="00B91FA5">
              <w:rPr>
                <w:rStyle w:val="ActionButton"/>
              </w:rPr>
              <w:t> </w:t>
            </w:r>
            <w:r w:rsidRPr="0049064B">
              <w:rPr>
                <w:rStyle w:val="ActionButton"/>
              </w:rPr>
              <w:t>Update</w:t>
            </w:r>
            <w:r>
              <w:rPr>
                <w:rStyle w:val="ActionButton"/>
              </w:rPr>
              <w:t> </w:t>
            </w:r>
            <w:r>
              <w:t xml:space="preserve"> to cause these changes to be written to the database.</w:t>
            </w:r>
          </w:p>
          <w:p w:rsidR="00B91FA5" w:rsidRDefault="00B91FA5" w:rsidP="00B91FA5">
            <w:pPr>
              <w:pStyle w:val="ProcessStep"/>
            </w:pPr>
            <w:r>
              <w:t>You can now click on another Campaign name and repeat this procedure.</w:t>
            </w:r>
          </w:p>
        </w:tc>
      </w:tr>
    </w:tbl>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618" w:name="_Toc355280383"/>
      <w:bookmarkStart w:id="619" w:name="_Toc358395272"/>
      <w:ins w:id="620" w:author="Peter" w:date="2013-05-08T09:19:00Z">
        <w:r>
          <w:t xml:space="preserve">Displaying and </w:t>
        </w:r>
      </w:ins>
      <w:r w:rsidR="006B60CC">
        <w:t>Editing Spectrum Metadata</w:t>
      </w:r>
      <w:bookmarkEnd w:id="618"/>
      <w:bookmarkEnd w:id="619"/>
    </w:p>
    <w:p w:rsidR="0049064B" w:rsidRDefault="0049064B" w:rsidP="0049064B">
      <w:pPr>
        <w:pStyle w:val="Body"/>
      </w:pPr>
      <w:r>
        <w:t xml:space="preserve">See section </w:t>
      </w:r>
      <w:fldSimple w:instr=" REF _Ref354084522 \r \h  \* MERGEFORMAT ">
        <w:r w:rsidR="00CC6411" w:rsidRPr="00CC6411">
          <w:rPr>
            <w:rStyle w:val="CrossReference"/>
          </w:rPr>
          <w:t>4.12</w:t>
        </w:r>
      </w:fldSimple>
      <w:r w:rsidRPr="0049064B">
        <w:rPr>
          <w:rStyle w:val="CrossReference"/>
        </w:rPr>
        <w:t xml:space="preserve"> </w:t>
      </w:r>
      <w:fldSimple w:instr=" REF _Ref354084526 \h  \* MERGEFORMAT ">
        <w:r w:rsidR="00CC6411" w:rsidRPr="00CC6411">
          <w:rPr>
            <w:rStyle w:val="CrossReference"/>
          </w:rPr>
          <w:t>Spectrum-related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rPr>
          <w:ins w:id="621" w:author="Peter" w:date="2013-05-08T09:19:00Z"/>
        </w:rPr>
      </w:pPr>
      <w:r>
        <w:t xml:space="preserve">In order to understand the operation of this Editor, it is helpful to understand how Spectrum Metadata are stored by Specchio. </w:t>
      </w:r>
      <w:ins w:id="622" w:author="Peter" w:date="2013-05-08T09:19:00Z">
        <w:r w:rsidR="00D04BE3">
          <w:t>There are two storage methods.</w:t>
        </w:r>
      </w:ins>
    </w:p>
    <w:p w:rsidR="00B465C8" w:rsidRPr="00B465C8" w:rsidRDefault="00FA1F82" w:rsidP="00D04BE3">
      <w:pPr>
        <w:pStyle w:val="HangingIndent"/>
        <w:rPr>
          <w:ins w:id="623" w:author="Peter" w:date="2013-05-08T09:19:00Z"/>
        </w:rPr>
      </w:pPr>
      <w:r>
        <w:t>Mandatory</w:t>
      </w:r>
      <w:ins w:id="624" w:author="Peter" w:date="2013-05-08T09:19:00Z">
        <w:r w:rsidR="00D04BE3">
          <w:t xml:space="preserve"> </w:t>
        </w:r>
        <w:r w:rsidR="00B465C8">
          <w:t>Metadata</w:t>
        </w:r>
        <w:r w:rsidR="00D04BE3">
          <w:t xml:space="preserve"> </w:t>
        </w:r>
      </w:ins>
      <w:r>
        <w:t xml:space="preserve"> </w:t>
      </w:r>
      <w:ins w:id="625" w:author="Peter" w:date="2013-05-08T09:19:00Z">
        <w:r w:rsidR="00D04BE3">
          <w:t xml:space="preserve"> </w:t>
        </w:r>
        <w:r w:rsidR="00D04BE3">
          <w:tab/>
          <w:t xml:space="preserve">The following </w:t>
        </w:r>
        <w:r w:rsidR="00B465C8">
          <w:t>attributes</w:t>
        </w:r>
        <w:r w:rsidR="00D04BE3">
          <w:t xml:space="preserve"> are stored for all Spectra and are always displayed</w:t>
        </w:r>
      </w:ins>
      <w:r>
        <w:t xml:space="preserve"> –</w:t>
      </w:r>
      <w:ins w:id="626" w:author="Peter" w:date="2013-05-08T09:19:00Z">
        <w:r w:rsidR="00B465C8">
          <w:t xml:space="preserve"> M</w:t>
        </w:r>
        <w:r w:rsidR="00B465C8" w:rsidRPr="00B465C8">
          <w:t>easurement</w:t>
        </w:r>
      </w:ins>
      <w:r>
        <w:t xml:space="preserve"> </w:t>
      </w:r>
      <w:ins w:id="627" w:author="Peter" w:date="2013-05-08T09:19:00Z">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r>
        <w:t xml:space="preserve"> If they are not relevant or no data is available, set them to </w:t>
      </w:r>
      <w:r w:rsidRPr="00FA1F82">
        <w:rPr>
          <w:rStyle w:val="GUIWord"/>
        </w:rPr>
        <w:t>Nil</w:t>
      </w:r>
      <w:r>
        <w:t>.</w:t>
      </w:r>
    </w:p>
    <w:p w:rsidR="002353F8" w:rsidRDefault="00D04BE3">
      <w:pPr>
        <w:pStyle w:val="HangingIndent"/>
        <w:pPrChange w:id="628" w:author="Peter" w:date="2013-05-08T09:19:00Z">
          <w:pPr>
            <w:pStyle w:val="Body"/>
          </w:pPr>
        </w:pPrChange>
      </w:pPr>
      <w:ins w:id="629" w:author="Peter" w:date="2013-05-08T09:19:00Z">
        <w:r>
          <w:t xml:space="preserve">EAV </w:t>
        </w:r>
        <w:r w:rsidR="00B465C8">
          <w:t xml:space="preserve">Metadata </w:t>
        </w:r>
        <w:r>
          <w:t xml:space="preserve">  </w:t>
        </w:r>
        <w:r>
          <w:tab/>
        </w:r>
      </w:ins>
      <w:r w:rsidR="006B60CC">
        <w:t xml:space="preserve">So that </w:t>
      </w:r>
      <w:del w:id="630" w:author="Peter" w:date="2013-05-08T09:19:00Z">
        <w:r w:rsidR="006B60CC">
          <w:delText xml:space="preserve">the </w:delText>
        </w:r>
      </w:del>
      <w:r w:rsidR="006B60CC">
        <w:t xml:space="preserve">space is optimised, </w:t>
      </w:r>
      <w:ins w:id="631" w:author="Peter" w:date="2013-05-08T09:19:00Z">
        <w:r w:rsidR="00B465C8">
          <w:t xml:space="preserve">for all other Metadata </w:t>
        </w:r>
        <w:r w:rsidR="00300FF1">
          <w:t>attributes</w:t>
        </w:r>
        <w:r w:rsidR="00B465C8">
          <w:t xml:space="preserve"> </w:t>
        </w:r>
      </w:ins>
      <w:r w:rsidR="006B60CC">
        <w:t xml:space="preserve">Specchio </w:t>
      </w:r>
      <w:del w:id="632" w:author="Peter" w:date="2013-05-08T09:19:00Z">
        <w:r w:rsidR="006B60CC">
          <w:delText xml:space="preserve">only </w:delText>
        </w:r>
      </w:del>
      <w:r w:rsidR="006B60CC">
        <w:t xml:space="preserve">stores </w:t>
      </w:r>
      <w:ins w:id="633" w:author="Peter" w:date="2013-05-08T09:19:00Z">
        <w:r w:rsidR="00B465C8">
          <w:t>only those</w:t>
        </w:r>
      </w:ins>
      <w:del w:id="634" w:author="Peter" w:date="2013-05-08T09:19:00Z">
        <w:r w:rsidR="006B60CC">
          <w:delText>Metadata</w:delText>
        </w:r>
      </w:del>
      <w:r w:rsidR="006B60CC">
        <w:t xml:space="preserve"> values which are set. They are stored in an Entity/Attribute/Value table, where one Metadata </w:t>
      </w:r>
      <w:ins w:id="635" w:author="Peter" w:date="2013-05-08T09:19:00Z">
        <w:r w:rsidR="00B465C8">
          <w:t>value</w:t>
        </w:r>
      </w:ins>
      <w:del w:id="636" w:author="Peter" w:date="2013-05-08T09:19:00Z">
        <w:r w:rsidR="006B60CC">
          <w:delText>item</w:delText>
        </w:r>
      </w:del>
      <w:r w:rsidR="006B60CC">
        <w:t xml:space="preserve"> is stored in each row of the table as an Attribute</w:t>
      </w:r>
      <w:ins w:id="637" w:author="Peter" w:date="2013-05-08T09:19:00Z">
        <w:r w:rsidR="00B465C8">
          <w:t>=</w:t>
        </w:r>
      </w:ins>
      <w:del w:id="638" w:author="Peter" w:date="2013-05-08T09:19:00Z">
        <w:r w:rsidR="006B60CC">
          <w:delText>/</w:delText>
        </w:r>
      </w:del>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5A0497" w:rsidRDefault="00F442DF" w:rsidP="00A7583F">
      <w:pPr>
        <w:pStyle w:val="Body"/>
        <w:rPr>
          <w:del w:id="639" w:author="Peter" w:date="2013-05-08T09:19:00Z"/>
        </w:rPr>
      </w:pPr>
      <w:ins w:id="640" w:author="Peter" w:date="2013-05-08T09:19:00Z">
        <w:r>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641"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642" w:author="Peter" w:date="2013-05-08T09:19:00Z"/>
        </w:rPr>
      </w:pPr>
      <w:moveToRangeStart w:id="643" w:author="Peter" w:date="2013-05-08T09:19:00Z" w:name="move355768088"/>
      <w:moveTo w:id="644"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643"/>
      <w:ins w:id="645" w:author="Peter" w:date="2013-05-08T09:19:00Z">
        <w:r w:rsidR="00F442DF">
          <w:t xml:space="preserve"> </w:t>
        </w:r>
        <w:r w:rsidR="00B465C8">
          <w:t>There are other cases too.</w:t>
        </w:r>
      </w:ins>
    </w:p>
    <w:p w:rsidR="00B465C8" w:rsidRDefault="00B465C8" w:rsidP="007D43F6">
      <w:pPr>
        <w:pStyle w:val="Heading4"/>
        <w:rPr>
          <w:ins w:id="646" w:author="Peter" w:date="2013-05-08T09:19:00Z"/>
        </w:rPr>
      </w:pPr>
      <w:ins w:id="647" w:author="Peter" w:date="2013-05-08T09:19:00Z">
        <w:r>
          <w:t xml:space="preserve">Displaying a </w:t>
        </w:r>
        <w:r w:rsidR="00CD22EF">
          <w:t xml:space="preserve">Single </w:t>
        </w:r>
        <w:r>
          <w:t>Spectrum’s Metadata</w:t>
        </w:r>
      </w:ins>
    </w:p>
    <w:p w:rsidR="00B465C8" w:rsidRDefault="00B465C8" w:rsidP="00B465C8">
      <w:pPr>
        <w:pStyle w:val="Body"/>
        <w:rPr>
          <w:ins w:id="648" w:author="Peter" w:date="2013-05-08T09:19:00Z"/>
        </w:rPr>
      </w:pPr>
      <w:ins w:id="649" w:author="Peter" w:date="2013-05-08T09:19:00Z">
        <w:r>
          <w:t>Displaying Metadata values is done using the Metadata editor window.</w:t>
        </w:r>
      </w:ins>
    </w:p>
    <w:p w:rsidR="00121DE8" w:rsidRDefault="00A64B00" w:rsidP="00A64B00">
      <w:pPr>
        <w:pStyle w:val="ProcessHeading"/>
        <w:rPr>
          <w:ins w:id="650" w:author="Peter" w:date="2013-05-08T09:19:00Z"/>
        </w:rPr>
      </w:pPr>
      <w:r>
        <w:t>To display a single Spectrum’s Metadata...</w:t>
      </w:r>
    </w:p>
    <w:tbl>
      <w:tblPr>
        <w:tblStyle w:val="Instructions"/>
        <w:tblW w:w="0" w:type="auto"/>
        <w:tblLook w:val="04A0"/>
      </w:tblPr>
      <w:tblGrid>
        <w:gridCol w:w="8862"/>
      </w:tblGrid>
      <w:tr w:rsidR="00CD22EF" w:rsidTr="00666C33">
        <w:trPr>
          <w:ins w:id="651" w:author="Peter" w:date="2013-05-08T09:19:00Z"/>
        </w:trPr>
        <w:tc>
          <w:tcPr>
            <w:tcW w:w="9571" w:type="dxa"/>
          </w:tcPr>
          <w:p w:rsidR="00CD22EF" w:rsidRDefault="00CD22EF" w:rsidP="00A64B00">
            <w:pPr>
              <w:pStyle w:val="ProcessStep"/>
              <w:rPr>
                <w:ins w:id="652" w:author="Peter" w:date="2013-05-08T09:19:00Z"/>
              </w:rPr>
            </w:pPr>
            <w:ins w:id="653" w:author="Peter" w:date="2013-05-08T09:19:00Z">
              <w:r>
                <w:t>Using the hierarchy browser, select the Spectrum or Spectra for which you wish to display the Metadata values.</w:t>
              </w:r>
            </w:ins>
          </w:p>
          <w:p w:rsidR="00CD22EF" w:rsidRDefault="00CD22EF" w:rsidP="00A64B00">
            <w:pPr>
              <w:pStyle w:val="ProcessStep"/>
              <w:rPr>
                <w:ins w:id="654" w:author="Peter" w:date="2013-05-08T09:19:00Z"/>
              </w:rPr>
            </w:pPr>
            <w:ins w:id="655" w:author="Peter" w:date="2013-05-08T09:19:00Z">
              <w:r>
                <w:t xml:space="preserve">Click on the </w:t>
              </w:r>
              <w:r w:rsidRPr="0049064B">
                <w:rPr>
                  <w:rStyle w:val="GUIWord"/>
                </w:rPr>
                <w:t>Metadata</w:t>
              </w:r>
              <w:r>
                <w:t xml:space="preserve"> tab to display Spectrum Metadata.</w:t>
              </w:r>
            </w:ins>
          </w:p>
          <w:p w:rsidR="00CD22EF" w:rsidRDefault="002353F8" w:rsidP="00CD22EF">
            <w:pPr>
              <w:pStyle w:val="FigureIndented"/>
              <w:ind w:left="425"/>
              <w:rPr>
                <w:ins w:id="656" w:author="Peter" w:date="2013-05-08T09:19:00Z"/>
              </w:rPr>
            </w:pPr>
            <w:ins w:id="657" w:author="Peter" w:date="2013-05-08T09:19:00Z">
              <w:r>
                <w:rPr>
                  <w:lang w:val="en-AU"/>
                  <w:rPrChange w:id="658" w:author="Unknown">
                    <w:rPr>
                      <w:i/>
                      <w:color w:val="FF0000"/>
                      <w:lang w:val="en-AU"/>
                    </w:rPr>
                  </w:rPrChange>
                </w:rPr>
                <w:drawing>
                  <wp:inline distT="0" distB="0" distL="0" distR="0">
                    <wp:extent cx="4191000" cy="2405250"/>
                    <wp:effectExtent l="19050" t="0" r="0" b="0"/>
                    <wp:docPr id="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srcRect/>
                            <a:stretch>
                              <a:fillRect/>
                            </a:stretch>
                          </pic:blipFill>
                          <pic:spPr bwMode="auto">
                            <a:xfrm>
                              <a:off x="0" y="0"/>
                              <a:ext cx="4195581" cy="2407879"/>
                            </a:xfrm>
                            <a:prstGeom prst="rect">
                              <a:avLst/>
                            </a:prstGeom>
                            <a:noFill/>
                            <a:ln w="9525">
                              <a:noFill/>
                              <a:miter lim="800000"/>
                              <a:headEnd/>
                              <a:tailEnd/>
                            </a:ln>
                          </pic:spPr>
                        </pic:pic>
                      </a:graphicData>
                    </a:graphic>
                  </wp:inline>
                </w:drawing>
              </w:r>
            </w:ins>
          </w:p>
          <w:p w:rsidR="00CD22EF" w:rsidRPr="005A0497" w:rsidRDefault="00CD22EF" w:rsidP="00CD22EF">
            <w:pPr>
              <w:pStyle w:val="CaptionIndented"/>
              <w:ind w:left="425"/>
              <w:rPr>
                <w:ins w:id="659" w:author="Peter" w:date="2013-05-08T09:19:00Z"/>
              </w:rPr>
            </w:pPr>
            <w:ins w:id="660" w:author="Peter" w:date="2013-05-08T09:19:00Z">
              <w:r w:rsidRPr="00084655">
                <w:t xml:space="preserve">Figure </w:t>
              </w:r>
              <w:r w:rsidR="00164972">
                <w:fldChar w:fldCharType="begin"/>
              </w:r>
              <w:r w:rsidR="00410625">
                <w:instrText xml:space="preserve"> SEQ Figure \* ARABIC </w:instrText>
              </w:r>
              <w:r w:rsidR="00164972">
                <w:fldChar w:fldCharType="separate"/>
              </w:r>
            </w:ins>
            <w:r w:rsidR="00CC6411">
              <w:rPr>
                <w:noProof/>
              </w:rPr>
              <w:t>36</w:t>
            </w:r>
            <w:ins w:id="661" w:author="Peter" w:date="2013-05-08T09:19:00Z">
              <w:r w:rsidR="00164972">
                <w:fldChar w:fldCharType="end"/>
              </w:r>
              <w:r w:rsidRPr="00084655">
                <w:t xml:space="preserve">: Metadata editor </w:t>
              </w:r>
              <w:r>
                <w:t>dialog</w:t>
              </w:r>
            </w:ins>
          </w:p>
          <w:p w:rsidR="00CD22EF" w:rsidRDefault="00CD22EF" w:rsidP="00CD22EF">
            <w:pPr>
              <w:pStyle w:val="Bullet"/>
              <w:ind w:left="425"/>
              <w:rPr>
                <w:ins w:id="662" w:author="Peter" w:date="2013-05-08T09:19:00Z"/>
              </w:rPr>
            </w:pPr>
            <w:ins w:id="663" w:author="Peter" w:date="2013-05-08T09:19:00Z">
              <w:r>
                <w:t xml:space="preserve">Select or de-select the check boxes for the Metadata Groups. The check boxes are displayed on the right </w:t>
              </w:r>
            </w:ins>
            <w:r w:rsidR="00CB28A6">
              <w:t xml:space="preserve">in the </w:t>
            </w:r>
            <w:r w:rsidR="00CB28A6" w:rsidRPr="00C20C86">
              <w:t>Spe</w:t>
            </w:r>
            <w:r w:rsidR="00CB28A6">
              <w:t>ctrum Metadata Group selection area</w:t>
            </w:r>
            <w:ins w:id="664" w:author="Peter" w:date="2013-05-08T09:19:00Z">
              <w:r>
                <w:t>.</w:t>
              </w:r>
            </w:ins>
          </w:p>
          <w:p w:rsidR="00CD22EF" w:rsidRDefault="00CD22EF" w:rsidP="00CD22EF">
            <w:pPr>
              <w:pStyle w:val="Bullet"/>
              <w:ind w:left="425"/>
              <w:rPr>
                <w:ins w:id="665" w:author="Peter" w:date="2013-05-08T09:19:00Z"/>
              </w:rPr>
            </w:pPr>
            <w:ins w:id="666" w:author="Peter" w:date="2013-05-08T09:19:00Z">
              <w:r>
                <w:t>Scroll to the required Metadata Group to see the values of the Metadata attribute in that group.</w:t>
              </w:r>
            </w:ins>
          </w:p>
        </w:tc>
      </w:tr>
    </w:tbl>
    <w:p w:rsidR="00CD22EF" w:rsidRDefault="00CD22EF" w:rsidP="00CD22EF">
      <w:pPr>
        <w:pStyle w:val="Body"/>
        <w:rPr>
          <w:ins w:id="667" w:author="Peter" w:date="2013-05-08T09:19:00Z"/>
        </w:rPr>
      </w:pPr>
      <w:ins w:id="668" w:author="Peter" w:date="2013-05-08T09:19:00Z">
        <w:r>
          <w:t xml:space="preserve">Metadata </w:t>
        </w:r>
      </w:ins>
      <w:r w:rsidR="00CB28A6">
        <w:t>A</w:t>
      </w:r>
      <w:ins w:id="669" w:author="Peter" w:date="2013-05-08T09:19:00Z">
        <w:r>
          <w:t>ttributes which do not have values are not displayed.</w:t>
        </w:r>
      </w:ins>
    </w:p>
    <w:p w:rsidR="00BE3829" w:rsidRDefault="00BE3829" w:rsidP="007D43F6">
      <w:pPr>
        <w:pStyle w:val="Heading4"/>
      </w:pPr>
      <w:r>
        <w:t xml:space="preserve">Editing Metadata for a </w:t>
      </w:r>
      <w:r w:rsidR="0007175F">
        <w:t>S</w:t>
      </w:r>
      <w:r>
        <w:t>ingle Spectrum</w:t>
      </w:r>
    </w:p>
    <w:p w:rsidR="005A0497" w:rsidRDefault="008160AA" w:rsidP="00A7583F">
      <w:pPr>
        <w:pStyle w:val="Body"/>
      </w:pPr>
      <w:ins w:id="670" w:author="Peter" w:date="2013-05-08T09:19:00Z">
        <w:r>
          <w:t xml:space="preserve">When you </w:t>
        </w:r>
        <w:r w:rsidR="00453EF9">
          <w:t>n</w:t>
        </w:r>
        <w:r w:rsidR="005A0497">
          <w:t xml:space="preserve">avigate to </w:t>
        </w:r>
        <w:r>
          <w:t>a</w:t>
        </w:r>
        <w:r w:rsidR="00453EF9">
          <w:t xml:space="preserve"> </w:t>
        </w:r>
      </w:ins>
      <w:r w:rsidR="005A0497">
        <w:t xml:space="preserve">Spectrum in the Campaign </w:t>
      </w:r>
      <w:ins w:id="671" w:author="Peter" w:date="2013-05-08T09:19:00Z">
        <w:r w:rsidR="00300FF1">
          <w:t>hierarchy browser</w:t>
        </w:r>
        <w:r>
          <w:t xml:space="preserve"> and c</w:t>
        </w:r>
        <w:r w:rsidR="0049064B">
          <w:t xml:space="preserve">lick </w:t>
        </w:r>
      </w:ins>
      <w:del w:id="672" w:author="Peter" w:date="2013-05-08T09:19:00Z">
        <w:r w:rsidR="005A0497">
          <w:delText>Tree Navigator</w:delText>
        </w:r>
        <w:r w:rsidR="00AE7011">
          <w:delText>. C</w:delText>
        </w:r>
        <w:r w:rsidR="0049064B">
          <w:delText xml:space="preserve">lick </w:delText>
        </w:r>
      </w:del>
      <w:r w:rsidR="0049064B">
        <w:t>on it to highlight it</w:t>
      </w:r>
      <w:ins w:id="673" w:author="Peter" w:date="2013-05-08T09:19:00Z">
        <w:r>
          <w:t>,</w:t>
        </w:r>
      </w:ins>
      <w:del w:id="674" w:author="Peter" w:date="2013-05-08T09:19:00Z">
        <w:r w:rsidR="0049064B">
          <w:delText xml:space="preserve"> and</w:delText>
        </w:r>
        <w:r w:rsidR="005A0497">
          <w:delText xml:space="preserve"> to display</w:delText>
        </w:r>
      </w:del>
      <w:r w:rsidR="005A0497">
        <w:t xml:space="preserve"> that Spectrum’s Metadata</w:t>
      </w:r>
      <w:ins w:id="675" w:author="Peter" w:date="2013-05-08T09:19:00Z">
        <w:r>
          <w:t xml:space="preserve"> is displayed. </w:t>
        </w:r>
      </w:ins>
      <w:del w:id="676" w:author="Peter" w:date="2013-05-08T09:19:00Z">
        <w:r w:rsidR="005A0497">
          <w:delText>.</w:delText>
        </w:r>
      </w:del>
    </w:p>
    <w:p w:rsidR="005A0497" w:rsidRDefault="002353F8" w:rsidP="00EB49E0">
      <w:pPr>
        <w:pStyle w:val="Figure"/>
        <w:rPr>
          <w:del w:id="677" w:author="Peter" w:date="2013-05-08T09:19:00Z"/>
        </w:rPr>
      </w:pPr>
      <w:del w:id="678" w:author="Peter" w:date="2013-05-08T09:19:00Z">
        <w:r>
          <w:rPr>
            <w:lang w:val="en-AU"/>
            <w:rPrChange w:id="679" w:author="Unknown">
              <w:rPr>
                <w:i/>
                <w:color w:val="FF0000"/>
                <w:lang w:val="en-AU"/>
              </w:rPr>
            </w:rPrChange>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srcRect/>
                      <a:stretch>
                        <a:fillRect/>
                      </a:stretch>
                    </pic:blipFill>
                    <pic:spPr bwMode="auto">
                      <a:xfrm>
                        <a:off x="0" y="0"/>
                        <a:ext cx="5530131" cy="3173791"/>
                      </a:xfrm>
                      <a:prstGeom prst="rect">
                        <a:avLst/>
                      </a:prstGeom>
                      <a:noFill/>
                      <a:ln w="9525">
                        <a:noFill/>
                        <a:miter lim="800000"/>
                        <a:headEnd/>
                        <a:tailEnd/>
                      </a:ln>
                    </pic:spPr>
                  </pic:pic>
                </a:graphicData>
              </a:graphic>
            </wp:inline>
          </w:drawing>
        </w:r>
      </w:del>
    </w:p>
    <w:p w:rsidR="005A0497" w:rsidRPr="005A0497" w:rsidRDefault="005A0497" w:rsidP="00EB49E0">
      <w:pPr>
        <w:pStyle w:val="Caption"/>
        <w:rPr>
          <w:del w:id="680" w:author="Peter" w:date="2013-05-08T09:19:00Z"/>
        </w:rPr>
      </w:pPr>
      <w:del w:id="681" w:author="Peter" w:date="2013-05-08T09:19:00Z">
        <w:r w:rsidRPr="00084655">
          <w:delText xml:space="preserve">Figure </w:delText>
        </w:r>
        <w:r w:rsidR="00164972">
          <w:fldChar w:fldCharType="begin"/>
        </w:r>
        <w:r w:rsidR="0059560A">
          <w:delInstrText xml:space="preserve"> SEQ Figure \* ARABIC </w:delInstrText>
        </w:r>
        <w:r w:rsidR="00164972">
          <w:fldChar w:fldCharType="separate"/>
        </w:r>
        <w:r w:rsidR="00C20C86">
          <w:rPr>
            <w:noProof/>
          </w:rPr>
          <w:delText>28</w:delText>
        </w:r>
        <w:r w:rsidR="00164972">
          <w:fldChar w:fldCharType="end"/>
        </w:r>
        <w:r w:rsidRPr="00084655">
          <w:delText xml:space="preserve">: Metadata editor </w:delText>
        </w:r>
        <w:r>
          <w:delText>dialog</w:delText>
        </w:r>
      </w:del>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Click on the Metadata group check boxes in the right hand panel to show or hide the various Metadata groups.</w:t>
      </w:r>
    </w:p>
    <w:p w:rsidR="00F50667" w:rsidRDefault="00A44F61" w:rsidP="00A7583F">
      <w:pPr>
        <w:pStyle w:val="Body"/>
      </w:pPr>
      <w:r>
        <w:t>In each of the processes in this section, a</w:t>
      </w:r>
      <w:r w:rsidR="00CB28A6">
        <w:t>fter</w:t>
      </w:r>
      <w:del w:id="682" w:author="Peter" w:date="2013-05-08T09:19:00Z">
        <w:r w:rsidR="00F50667">
          <w:delText>Whenever a</w:delText>
        </w:r>
      </w:del>
      <w:r w:rsidR="00F50667">
        <w:t xml:space="preserve"> </w:t>
      </w:r>
      <w:ins w:id="683" w:author="Peter" w:date="2013-05-08T09:19:00Z">
        <w:r w:rsidR="00CB28A6">
          <w:t>you change or delete</w:t>
        </w:r>
      </w:ins>
      <w:r w:rsidR="00CB28A6">
        <w:t xml:space="preserve"> any </w:t>
      </w:r>
      <w:r w:rsidR="00F50667">
        <w:t xml:space="preserve">Metadata value </w:t>
      </w:r>
      <w:ins w:id="684" w:author="Peter" w:date="2013-05-08T09:19:00Z">
        <w:r w:rsidR="00CB28A6">
          <w:t xml:space="preserve">click </w:t>
        </w:r>
        <w:r w:rsidR="00CB28A6" w:rsidRPr="00300FF1">
          <w:rPr>
            <w:rStyle w:val="ActionButton"/>
          </w:rPr>
          <w:t> Update</w:t>
        </w:r>
        <w:r w:rsidR="00CB28A6" w:rsidRPr="00121DE8">
          <w:rPr>
            <w:rStyle w:val="ActionButton"/>
          </w:rPr>
          <w:t> </w:t>
        </w:r>
      </w:ins>
      <w:r w:rsidR="00CB28A6">
        <w:t xml:space="preserve"> to write your change back into the database</w:t>
      </w:r>
      <w:ins w:id="685" w:author="Peter" w:date="2013-05-08T09:19:00Z">
        <w:r w:rsidR="00CB28A6">
          <w:t>.</w:t>
        </w:r>
      </w:ins>
      <w:r w:rsidR="00CB28A6">
        <w:t xml:space="preserve"> I</w:t>
      </w:r>
      <w:del w:id="686" w:author="Peter" w:date="2013-05-08T09:19:00Z">
        <w:r w:rsidR="00F50667">
          <w:delText>is changed</w:delText>
        </w:r>
      </w:del>
      <w:r w:rsidR="00F50667">
        <w:t xml:space="preserve">f that metadata value is shared by </w:t>
      </w:r>
      <w:ins w:id="687" w:author="Peter" w:date="2013-05-08T09:19:00Z">
        <w:r w:rsidR="00300FF1">
          <w:t>another unselected</w:t>
        </w:r>
      </w:ins>
      <w:del w:id="688" w:author="Peter" w:date="2013-05-08T09:19:00Z">
        <w:r w:rsidR="00F50667">
          <w:delText>more than one</w:delText>
        </w:r>
      </w:del>
      <w:r w:rsidR="00F50667">
        <w:t xml:space="preserve"> Spectrum, the following dialog will be displayed</w:t>
      </w:r>
      <w:r w:rsidR="00CB28A6">
        <w:t xml:space="preserve">. </w:t>
      </w:r>
      <w:ins w:id="689" w:author="Peter" w:date="2013-05-08T09:19:00Z">
        <w:r w:rsidR="00300FF1">
          <w:t xml:space="preserve">The first sentence </w:t>
        </w:r>
      </w:ins>
      <w:r w:rsidR="00CB28A6">
        <w:t>in the dialog box will</w:t>
      </w:r>
      <w:ins w:id="690" w:author="Peter" w:date="2013-05-08T09:19:00Z">
        <w:r w:rsidR="00300FF1">
          <w:t xml:space="preserve"> change to “You are about to </w:t>
        </w:r>
        <w:r w:rsidR="00300FF1" w:rsidRPr="0043642F">
          <w:rPr>
            <w:rStyle w:val="iEmphasis"/>
          </w:rPr>
          <w:t>delete</w:t>
        </w:r>
        <w:r w:rsidR="00300FF1">
          <w:t xml:space="preserve"> a shared record...” if you have deleted the </w:t>
        </w:r>
        <w:r w:rsidR="0043642F">
          <w:t>Metadata value</w:t>
        </w:r>
      </w:ins>
      <w:r w:rsidR="00CB28A6">
        <w:t xml:space="preserve"> rather than changed it</w:t>
      </w:r>
      <w:r w:rsidR="00F50667">
        <w:t>.</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0"/>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691" w:name="_Ref354068263"/>
      <w:r w:rsidRPr="00084655">
        <w:t xml:space="preserve">Figure </w:t>
      </w:r>
      <w:fldSimple w:instr=" SEQ Figure \* ARABIC ">
        <w:r w:rsidR="00CC6411">
          <w:rPr>
            <w:noProof/>
          </w:rPr>
          <w:t>37</w:t>
        </w:r>
      </w:fldSimple>
      <w:r w:rsidRPr="00084655">
        <w:t xml:space="preserve">: </w:t>
      </w:r>
      <w:bookmarkEnd w:id="691"/>
      <w:r w:rsidR="0007175F">
        <w:t>Shared data operation selector dialog</w:t>
      </w:r>
    </w:p>
    <w:p w:rsidR="00CB28A6" w:rsidRDefault="00F50667" w:rsidP="00CB28A6">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rsidR="00CB28A6">
        <w:t xml:space="preserve"> button is clicked. The exact choice of options will depend on whether you performed a change or a delete.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w:t>
      </w:r>
      <w:ins w:id="692" w:author="Peter" w:date="2013-05-08T09:19:00Z">
        <w:r w:rsidR="008160AA">
          <w:t xml:space="preserve">or deleted </w:t>
        </w:r>
      </w:ins>
      <w:r>
        <w:t xml:space="preserve">and </w:t>
      </w:r>
      <w:ins w:id="693" w:author="Peter" w:date="2013-05-08T09:19:00Z">
        <w:r w:rsidR="008160AA">
          <w:t xml:space="preserve">therefore </w:t>
        </w:r>
      </w:ins>
      <w:r>
        <w:t xml:space="preserve">all </w:t>
      </w:r>
      <w:ins w:id="694" w:author="Peter" w:date="2013-05-08T09:19:00Z">
        <w:r w:rsidR="008160AA">
          <w:t>S</w:t>
        </w:r>
        <w:r>
          <w:t>pectra</w:t>
        </w:r>
      </w:ins>
      <w:del w:id="695" w:author="Peter" w:date="2013-05-08T09:19:00Z">
        <w:r>
          <w:delText>spectra</w:delText>
        </w:r>
      </w:del>
      <w:r>
        <w:t xml:space="preserve"> which </w:t>
      </w:r>
      <w:r w:rsidR="0007175F">
        <w:t>share</w:t>
      </w:r>
      <w:r>
        <w:t xml:space="preserve"> this Metadata value will be </w:t>
      </w:r>
      <w:ins w:id="696" w:author="Peter" w:date="2013-05-08T09:19:00Z">
        <w:r w:rsidR="008160AA">
          <w:t>affected</w:t>
        </w:r>
        <w:r>
          <w:t xml:space="preserve"> </w:t>
        </w:r>
        <w:r w:rsidR="0043642F">
          <w:t>by</w:t>
        </w:r>
      </w:ins>
      <w:del w:id="697" w:author="Peter" w:date="2013-05-08T09:19:00Z">
        <w:r>
          <w:delText>updated with</w:delText>
        </w:r>
      </w:del>
      <w:r>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Specchio will create a new entry in the Entity/Attribute/Value table and link only the selected </w:t>
      </w:r>
      <w:ins w:id="698" w:author="Peter" w:date="2013-05-08T09:19:00Z">
        <w:r w:rsidR="008160AA">
          <w:t>S</w:t>
        </w:r>
        <w:r>
          <w:t>pectr</w:t>
        </w:r>
        <w:r w:rsidR="0007175F">
          <w:t>um</w:t>
        </w:r>
        <w:r>
          <w:t xml:space="preserve"> to it. </w:t>
        </w:r>
        <w:r w:rsidR="008160AA">
          <w:t xml:space="preserve">For a delete operation, only the reference to the current Spectrum will be removed from the Entity list. </w:t>
        </w:r>
        <w:r w:rsidR="0007175F">
          <w:t>No o</w:t>
        </w:r>
        <w:r>
          <w:t xml:space="preserve">ther </w:t>
        </w:r>
        <w:r w:rsidR="008160AA">
          <w:t>S</w:t>
        </w:r>
        <w:r w:rsidR="0043642F">
          <w:t>pectrum</w:t>
        </w:r>
      </w:ins>
      <w:del w:id="699" w:author="Peter" w:date="2013-05-08T09:19:00Z">
        <w:r>
          <w:delText>spectr</w:delText>
        </w:r>
        <w:r w:rsidR="0007175F">
          <w:delText>um</w:delText>
        </w:r>
        <w:r>
          <w:delText xml:space="preserve"> to it. </w:delText>
        </w:r>
        <w:r w:rsidR="0007175F">
          <w:delText>No o</w:delText>
        </w:r>
        <w:r>
          <w:delText>ther spectra</w:delText>
        </w:r>
      </w:del>
      <w:r>
        <w:t xml:space="preserve"> will be affected.</w:t>
      </w:r>
    </w:p>
    <w:p w:rsidR="0043642F" w:rsidRPr="0043642F" w:rsidRDefault="0043642F" w:rsidP="00F50667">
      <w:pPr>
        <w:pStyle w:val="HangingIndent"/>
        <w:rPr>
          <w:ins w:id="700" w:author="Peter" w:date="2013-05-08T09:19:00Z"/>
        </w:rPr>
      </w:pPr>
      <w:ins w:id="701" w:author="Peter" w:date="2013-05-08T09:19:00Z">
        <w:r>
          <w:rPr>
            <w:rStyle w:val="GUIWord"/>
          </w:rPr>
          <w:t xml:space="preserve">Delete record of selected spectra   </w:t>
        </w:r>
        <w:r>
          <w:rPr>
            <w:rStyle w:val="GUIWord"/>
          </w:rPr>
          <w:tab/>
        </w:r>
        <w:r>
          <w:t>The reference to the selected Spectrum or Spectra will be removed from the Entity list in this Metadata value’s Entity/Attribute/Value field. Therefore, the Metadata Attribute value will be deleted from the selected Spectrum or Spectra only. No other Spectrum will be affected.</w:t>
        </w:r>
      </w:ins>
    </w:p>
    <w:p w:rsidR="00F50667" w:rsidRDefault="00F50667" w:rsidP="00F50667">
      <w:pPr>
        <w:pStyle w:val="HangingIndent"/>
      </w:pPr>
      <w:r w:rsidRPr="00F50667">
        <w:rPr>
          <w:rStyle w:val="GUIWord"/>
        </w:rPr>
        <w:t>Cancel update operation</w:t>
      </w:r>
      <w:r>
        <w:t xml:space="preserve">   </w:t>
      </w:r>
      <w:r>
        <w:tab/>
        <w:t xml:space="preserve">No changes </w:t>
      </w:r>
      <w:ins w:id="702" w:author="Peter" w:date="2013-05-08T09:19:00Z">
        <w:r w:rsidR="0043642F">
          <w:t xml:space="preserve">for this Metadata value </w:t>
        </w:r>
      </w:ins>
      <w:r>
        <w:t xml:space="preserve">will be made when the </w:t>
      </w:r>
      <w:r w:rsidR="00A44F61" w:rsidRPr="00A44F61">
        <w:rPr>
          <w:rStyle w:val="ActionButton"/>
        </w:rPr>
        <w:t> </w:t>
      </w:r>
      <w:r w:rsidRPr="0007175F">
        <w:rPr>
          <w:rStyle w:val="ActionButton"/>
        </w:rPr>
        <w:t>OK</w:t>
      </w:r>
      <w:r w:rsidR="00A44F61">
        <w:rPr>
          <w:rStyle w:val="ActionButton"/>
        </w:rPr>
        <w:t> </w:t>
      </w:r>
      <w:r>
        <w:t xml:space="preserve"> button is clicked.</w:t>
      </w:r>
      <w:r w:rsidR="00A44F61" w:rsidRPr="00A44F61">
        <w:t xml:space="preserve"> </w:t>
      </w:r>
      <w:r w:rsidR="00A44F61">
        <w:t>You should</w:t>
      </w:r>
      <w:ins w:id="703" w:author="Peter" w:date="2013-05-08T09:19:00Z">
        <w:r w:rsidR="00A44F61">
          <w:t xml:space="preserve"> then</w:t>
        </w:r>
      </w:ins>
      <w:r w:rsidR="00A44F61">
        <w:t xml:space="preserve">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del w:id="704" w:author="Peter" w:date="2013-05-08T09:19:00Z">
        <w:r w:rsidR="00ED21BA">
          <w:delText>to be redisplayed</w:delText>
        </w:r>
      </w:del>
    </w:p>
    <w:p w:rsidR="00F50667" w:rsidRDefault="00F50667" w:rsidP="00F50667">
      <w:pPr>
        <w:pStyle w:val="Body"/>
      </w:pPr>
      <w:r>
        <w:t xml:space="preserve">If the </w:t>
      </w:r>
      <w:r w:rsidR="00A44F61" w:rsidRPr="00A44F61">
        <w:rPr>
          <w:rStyle w:val="ActionButton"/>
        </w:rPr>
        <w:t> </w:t>
      </w:r>
      <w:r w:rsidRPr="00A44F61">
        <w:rPr>
          <w:rStyle w:val="ActionButton"/>
        </w:rPr>
        <w:t>Cancel</w:t>
      </w:r>
      <w:r w:rsidR="00A44F61" w:rsidRPr="00A44F61">
        <w:rPr>
          <w:rStyle w:val="ActionButton"/>
        </w:rPr>
        <w:t> </w:t>
      </w:r>
      <w:r>
        <w:t xml:space="preserve"> button is clicked, no changes are made regardless of the selection made in the dialog.</w:t>
      </w:r>
      <w:r w:rsidR="00A44F61">
        <w:t xml:space="preserve"> In this case too you</w:t>
      </w:r>
      <w:r w:rsidR="00ED21BA">
        <w:t xml:space="preserve"> should</w:t>
      </w:r>
      <w:ins w:id="705" w:author="Peter" w:date="2013-05-08T09:19:00Z">
        <w:r w:rsidR="00ED21BA">
          <w:t xml:space="preserve"> </w:t>
        </w:r>
      </w:ins>
      <w:r w:rsidR="00ED21BA">
        <w:t xml:space="preserve">click on </w:t>
      </w:r>
      <w:r w:rsidR="00A44F61" w:rsidRPr="00A44F61">
        <w:rPr>
          <w:rStyle w:val="ActionButton"/>
        </w:rPr>
        <w:t> </w:t>
      </w:r>
      <w:r w:rsidR="00ED21BA" w:rsidRPr="00ED21BA">
        <w:rPr>
          <w:rStyle w:val="ActionButton"/>
        </w:rPr>
        <w:t>Reset</w:t>
      </w:r>
      <w:r w:rsidR="00A44F61">
        <w:rPr>
          <w:rStyle w:val="ActionButton"/>
        </w:rPr>
        <w:t> </w:t>
      </w:r>
      <w:r w:rsidR="00ED21BA">
        <w:t xml:space="preserve"> to cause the original database values to be redisplayed. </w:t>
      </w:r>
    </w:p>
    <w:p w:rsidR="005A0497" w:rsidRPr="00453EF9" w:rsidRDefault="00A44F61" w:rsidP="00A7583F">
      <w:pPr>
        <w:pStyle w:val="Body"/>
        <w:rPr>
          <w:rStyle w:val="Strong"/>
          <w:rPrChange w:id="706" w:author="Peter" w:date="2013-05-08T09:19:00Z">
            <w:rPr/>
          </w:rPrChange>
        </w:rPr>
      </w:pPr>
      <w:r>
        <w:rPr>
          <w:rStyle w:val="Strong"/>
        </w:rPr>
        <w:t>To modify a Metadata value...</w:t>
      </w:r>
    </w:p>
    <w:tbl>
      <w:tblPr>
        <w:tblStyle w:val="Instructions"/>
        <w:tblW w:w="0" w:type="auto"/>
        <w:tblLook w:val="04A0"/>
      </w:tblPr>
      <w:tblGrid>
        <w:gridCol w:w="8862"/>
      </w:tblGrid>
      <w:tr w:rsidR="00CD22EF" w:rsidTr="00666C33">
        <w:trPr>
          <w:ins w:id="707" w:author="Peter" w:date="2013-05-08T09:19:00Z"/>
        </w:trPr>
        <w:tc>
          <w:tcPr>
            <w:tcW w:w="8862" w:type="dxa"/>
          </w:tcPr>
          <w:p w:rsidR="00CD22EF" w:rsidRPr="00F50667" w:rsidRDefault="00CD22EF" w:rsidP="00CD22EF">
            <w:pPr>
              <w:pStyle w:val="Bullet"/>
              <w:ind w:left="425"/>
              <w:rPr>
                <w:ins w:id="708" w:author="Peter" w:date="2013-05-08T09:19:00Z"/>
              </w:rPr>
            </w:pPr>
            <w:ins w:id="709" w:author="Peter" w:date="2013-05-08T09:19:00Z">
              <w:r w:rsidRPr="00F50667">
                <w:t>Ensure the value to be modified is displayed</w:t>
              </w:r>
            </w:ins>
            <w:r w:rsidR="00A44F61">
              <w:t xml:space="preserve"> by n</w:t>
            </w:r>
            <w:ins w:id="710" w:author="Peter" w:date="2013-05-08T09:19:00Z">
              <w:r w:rsidRPr="00F50667">
                <w:t>avigat</w:t>
              </w:r>
            </w:ins>
            <w:r w:rsidR="00A44F61">
              <w:t>ing</w:t>
            </w:r>
            <w:ins w:id="711" w:author="Peter" w:date="2013-05-08T09:19:00Z">
              <w:r w:rsidRPr="00F50667">
                <w:t xml:space="preserve"> to the correct Spectrum, ensur</w:t>
              </w:r>
            </w:ins>
            <w:r w:rsidR="00A44F61">
              <w:t>ing</w:t>
            </w:r>
            <w:ins w:id="712" w:author="Peter" w:date="2013-05-08T09:19:00Z">
              <w:r w:rsidRPr="00F50667">
                <w:t xml:space="preserve"> that the check box for the required Metadata g</w:t>
              </w:r>
              <w:r>
                <w:t>roup is ticked and scroll</w:t>
              </w:r>
            </w:ins>
            <w:r w:rsidR="00A44F61">
              <w:t>ing</w:t>
            </w:r>
            <w:ins w:id="713" w:author="Peter" w:date="2013-05-08T09:19:00Z">
              <w:r>
                <w:t xml:space="preserve"> to that</w:t>
              </w:r>
              <w:r w:rsidRPr="00F50667">
                <w:t xml:space="preserve"> Metadata group.</w:t>
              </w:r>
            </w:ins>
          </w:p>
          <w:p w:rsidR="00CD22EF" w:rsidRPr="00F50667" w:rsidRDefault="00CD22EF" w:rsidP="00CD22EF">
            <w:pPr>
              <w:pStyle w:val="Bullet"/>
              <w:ind w:left="425"/>
              <w:rPr>
                <w:ins w:id="714" w:author="Peter" w:date="2013-05-08T09:19:00Z"/>
              </w:rPr>
            </w:pPr>
            <w:ins w:id="715" w:author="Peter" w:date="2013-05-08T09:19:00Z">
              <w:r>
                <w:t>Click in the field and type in</w:t>
              </w:r>
              <w:r w:rsidRPr="00F50667">
                <w:t xml:space="preserve"> the required value. When the field contains a valid value the </w:t>
              </w:r>
            </w:ins>
            <w:r w:rsidR="00A44F61" w:rsidRPr="00A44F61">
              <w:rPr>
                <w:rStyle w:val="ActionButton"/>
              </w:rPr>
              <w:t> </w:t>
            </w:r>
            <w:ins w:id="716" w:author="Peter" w:date="2013-05-08T09:19:00Z">
              <w:r w:rsidRPr="00BE3829">
                <w:rPr>
                  <w:rStyle w:val="ActionButton"/>
                </w:rPr>
                <w:t>Update</w:t>
              </w:r>
            </w:ins>
            <w:r w:rsidR="00A44F61">
              <w:rPr>
                <w:rStyle w:val="ActionButton"/>
              </w:rPr>
              <w:t> </w:t>
            </w:r>
            <w:ins w:id="717" w:author="Peter" w:date="2013-05-08T09:19:00Z">
              <w:r w:rsidRPr="00F50667">
                <w:t xml:space="preserve"> button will become valid.</w:t>
              </w:r>
            </w:ins>
          </w:p>
          <w:p w:rsidR="00CD22EF" w:rsidRPr="00CD22EF" w:rsidRDefault="00CD22EF" w:rsidP="00CD22EF">
            <w:pPr>
              <w:pStyle w:val="Bullet"/>
              <w:ind w:left="425"/>
              <w:rPr>
                <w:ins w:id="718" w:author="Peter" w:date="2013-05-08T09:19:00Z"/>
                <w:rStyle w:val="Strong"/>
                <w:b w:val="0"/>
                <w:bCs w:val="0"/>
              </w:rPr>
            </w:pPr>
            <w:ins w:id="719" w:author="Peter" w:date="2013-05-08T09:19:00Z">
              <w:r w:rsidRPr="00F50667">
                <w:t xml:space="preserve">Click on the </w:t>
              </w:r>
            </w:ins>
            <w:r w:rsidR="00A44F61" w:rsidRPr="00A44F61">
              <w:rPr>
                <w:rStyle w:val="ActionButton"/>
              </w:rPr>
              <w:t> </w:t>
            </w:r>
            <w:ins w:id="720" w:author="Peter" w:date="2013-05-08T09:19:00Z">
              <w:r w:rsidRPr="00BE3829">
                <w:rPr>
                  <w:rStyle w:val="ActionButton"/>
                </w:rPr>
                <w:t>Update</w:t>
              </w:r>
            </w:ins>
            <w:r w:rsidR="00A44F61">
              <w:rPr>
                <w:rStyle w:val="ActionButton"/>
              </w:rPr>
              <w:t> </w:t>
            </w:r>
            <w:ins w:id="721" w:author="Peter" w:date="2013-05-08T09:19:00Z">
              <w:r w:rsidRPr="00F50667">
                <w:t xml:space="preserve"> button to write the </w:t>
              </w:r>
              <w:r>
                <w:t>modified value</w:t>
              </w:r>
              <w:r w:rsidRPr="00F50667">
                <w:t xml:space="preserve"> back to the database.</w:t>
              </w:r>
              <w:r>
                <w:t xml:space="preserve"> If the Metadata is shared by more than one Spectrum, the dialog in </w:t>
              </w:r>
              <w:r w:rsidR="00164972">
                <w:fldChar w:fldCharType="begin"/>
              </w:r>
              <w:r>
                <w:instrText xml:space="preserve"> REF _Ref354068263 \h </w:instrText>
              </w:r>
            </w:ins>
            <w:r w:rsidR="00666C33">
              <w:instrText xml:space="preserve"> \* MERGEFORMAT </w:instrText>
            </w:r>
            <w:ins w:id="722" w:author="Peter" w:date="2013-05-08T09:19:00Z">
              <w:r w:rsidR="00164972">
                <w:fldChar w:fldCharType="separate"/>
              </w:r>
            </w:ins>
            <w:r w:rsidR="00CC6411" w:rsidRPr="00084655">
              <w:t xml:space="preserve">Figure </w:t>
            </w:r>
            <w:r w:rsidR="00CC6411">
              <w:rPr>
                <w:noProof/>
              </w:rPr>
              <w:t>37</w:t>
            </w:r>
            <w:r w:rsidR="00CC6411" w:rsidRPr="00084655">
              <w:t xml:space="preserve">: </w:t>
            </w:r>
            <w:ins w:id="723" w:author="Peter" w:date="2013-05-08T09:19:00Z">
              <w:r w:rsidR="00164972">
                <w:fldChar w:fldCharType="end"/>
              </w:r>
              <w:r>
                <w:t xml:space="preserve"> will be displayed. Select your desired action and click </w:t>
              </w:r>
            </w:ins>
            <w:r w:rsidR="00A44F61" w:rsidRPr="00A44F61">
              <w:rPr>
                <w:rStyle w:val="ActionButton"/>
              </w:rPr>
              <w:t> </w:t>
            </w:r>
            <w:ins w:id="724" w:author="Peter" w:date="2013-05-08T09:19:00Z">
              <w:r w:rsidRPr="00BE3829">
                <w:rPr>
                  <w:rStyle w:val="ActionButton"/>
                </w:rPr>
                <w:t>OK</w:t>
              </w:r>
            </w:ins>
            <w:r w:rsidR="00A44F61">
              <w:rPr>
                <w:rStyle w:val="ActionButton"/>
              </w:rPr>
              <w:t> </w:t>
            </w:r>
            <w:ins w:id="725" w:author="Peter" w:date="2013-05-08T09:19:00Z">
              <w:r>
                <w:t>.</w:t>
              </w:r>
            </w:ins>
          </w:p>
        </w:tc>
      </w:tr>
    </w:tbl>
    <w:p w:rsidR="005A0497" w:rsidRPr="00F50667" w:rsidRDefault="005A0497" w:rsidP="00F50667">
      <w:pPr>
        <w:pStyle w:val="Bullet"/>
        <w:rPr>
          <w:del w:id="726" w:author="Peter" w:date="2013-05-08T09:19:00Z"/>
        </w:rPr>
      </w:pPr>
      <w:del w:id="727" w:author="Peter" w:date="2013-05-08T09:19:00Z">
        <w:r w:rsidRPr="00F50667">
          <w:delText>Ensure the value to be modified is displayed. Navigate to the correct Spectrum, ensure that the check box for the required Metadata group is ticked and scroll to the Metadata group.</w:delText>
        </w:r>
      </w:del>
    </w:p>
    <w:p w:rsidR="005A0497" w:rsidRPr="00F50667" w:rsidRDefault="00AE7011" w:rsidP="00F50667">
      <w:pPr>
        <w:pStyle w:val="Bullet"/>
        <w:rPr>
          <w:del w:id="728" w:author="Peter" w:date="2013-05-08T09:19:00Z"/>
        </w:rPr>
      </w:pPr>
      <w:del w:id="729" w:author="Peter" w:date="2013-05-08T09:19:00Z">
        <w:r>
          <w:delText>Click in the field and edit it</w:delText>
        </w:r>
        <w:r w:rsidR="005A0497" w:rsidRPr="00F50667">
          <w:delText xml:space="preserve"> so that it contains the required value. When the field contains a valid value the </w:delText>
        </w:r>
        <w:r w:rsidR="005A0497" w:rsidRPr="00BE3829">
          <w:rPr>
            <w:rStyle w:val="ActionButton"/>
          </w:rPr>
          <w:delText>Update</w:delText>
        </w:r>
        <w:r w:rsidR="005A0497" w:rsidRPr="00F50667">
          <w:delText xml:space="preserve"> button will be</w:delText>
        </w:r>
        <w:r w:rsidR="00F50667" w:rsidRPr="00F50667">
          <w:delText>come valid.</w:delText>
        </w:r>
      </w:del>
    </w:p>
    <w:p w:rsidR="005A0497" w:rsidRPr="00F50667" w:rsidRDefault="00F50667" w:rsidP="00F50667">
      <w:pPr>
        <w:pStyle w:val="Bullet"/>
        <w:rPr>
          <w:del w:id="730" w:author="Peter" w:date="2013-05-08T09:19:00Z"/>
        </w:rPr>
      </w:pPr>
      <w:del w:id="731"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rsidR="00BE3829">
          <w:delText xml:space="preserve"> If the Metadata is shared by more than one Spectrum, the dialog in </w:delText>
        </w:r>
        <w:r w:rsidR="00164972">
          <w:fldChar w:fldCharType="begin"/>
        </w:r>
        <w:r w:rsidR="00A30B2D">
          <w:delInstrText xml:space="preserve"> REF _Ref354068263 \h </w:delInstrText>
        </w:r>
        <w:r w:rsidR="00164972">
          <w:fldChar w:fldCharType="separate"/>
        </w:r>
        <w:r w:rsidR="00C20C86" w:rsidRPr="00084655">
          <w:delText xml:space="preserve">Figure </w:delText>
        </w:r>
        <w:r w:rsidR="00C20C86">
          <w:rPr>
            <w:noProof/>
          </w:rPr>
          <w:delText>29</w:delText>
        </w:r>
        <w:r w:rsidR="00C20C86" w:rsidRPr="00084655">
          <w:delText xml:space="preserve">: </w:delText>
        </w:r>
        <w:r w:rsidR="00164972">
          <w:fldChar w:fldCharType="end"/>
        </w:r>
        <w:r w:rsidR="00BE3829">
          <w:delText xml:space="preserve"> will be displayed. Select your desired action and click </w:delText>
        </w:r>
        <w:r w:rsidR="00BE3829" w:rsidRPr="00BE3829">
          <w:rPr>
            <w:rStyle w:val="ActionButton"/>
          </w:rPr>
          <w:delText>OK</w:delText>
        </w:r>
        <w:r w:rsidR="00BE3829">
          <w:delText>.</w:delText>
        </w:r>
      </w:del>
    </w:p>
    <w:p w:rsidR="00F50667" w:rsidRPr="00453EF9" w:rsidRDefault="00A44F61" w:rsidP="00F50667">
      <w:pPr>
        <w:pStyle w:val="Body"/>
        <w:rPr>
          <w:rStyle w:val="Strong"/>
          <w:rPrChange w:id="732" w:author="Peter" w:date="2013-05-08T09:19:00Z">
            <w:rPr/>
          </w:rPrChange>
        </w:rPr>
      </w:pPr>
      <w:r>
        <w:rPr>
          <w:rStyle w:val="Strong"/>
        </w:rPr>
        <w:t>To delete a Metadata value...</w:t>
      </w:r>
    </w:p>
    <w:tbl>
      <w:tblPr>
        <w:tblStyle w:val="Instructions"/>
        <w:tblW w:w="0" w:type="auto"/>
        <w:tblLook w:val="04A0"/>
      </w:tblPr>
      <w:tblGrid>
        <w:gridCol w:w="8862"/>
      </w:tblGrid>
      <w:tr w:rsidR="00CD22EF" w:rsidTr="00666C33">
        <w:trPr>
          <w:ins w:id="733" w:author="Peter" w:date="2013-05-08T09:19:00Z"/>
        </w:trPr>
        <w:tc>
          <w:tcPr>
            <w:tcW w:w="9571" w:type="dxa"/>
          </w:tcPr>
          <w:p w:rsidR="00A44F61" w:rsidRPr="00F50667" w:rsidRDefault="00A44F61" w:rsidP="00A44F61">
            <w:pPr>
              <w:pStyle w:val="Bullet"/>
              <w:ind w:left="425"/>
              <w:rPr>
                <w:ins w:id="734" w:author="Peter" w:date="2013-05-08T09:19:00Z"/>
              </w:rPr>
            </w:pPr>
            <w:ins w:id="735" w:author="Peter" w:date="2013-05-08T09:19:00Z">
              <w:r w:rsidRPr="00F50667">
                <w:t>Ensure the value to be modified is displayed</w:t>
              </w:r>
            </w:ins>
            <w:r>
              <w:t xml:space="preserve"> by n</w:t>
            </w:r>
            <w:ins w:id="736" w:author="Peter" w:date="2013-05-08T09:19:00Z">
              <w:r w:rsidRPr="00F50667">
                <w:t>avigat</w:t>
              </w:r>
            </w:ins>
            <w:r>
              <w:t>ing</w:t>
            </w:r>
            <w:ins w:id="737" w:author="Peter" w:date="2013-05-08T09:19:00Z">
              <w:r w:rsidRPr="00F50667">
                <w:t xml:space="preserve"> to the correct Spectrum, ensur</w:t>
              </w:r>
            </w:ins>
            <w:r>
              <w:t>ing</w:t>
            </w:r>
            <w:ins w:id="738" w:author="Peter" w:date="2013-05-08T09:19:00Z">
              <w:r w:rsidRPr="00F50667">
                <w:t xml:space="preserve"> that the check box for the required Metadata g</w:t>
              </w:r>
              <w:r>
                <w:t>roup is ticked and scroll</w:t>
              </w:r>
            </w:ins>
            <w:r>
              <w:t>ing</w:t>
            </w:r>
            <w:ins w:id="739" w:author="Peter" w:date="2013-05-08T09:19:00Z">
              <w:r>
                <w:t xml:space="preserve"> to that</w:t>
              </w:r>
              <w:r w:rsidRPr="00F50667">
                <w:t xml:space="preserve"> Metadata group.</w:t>
              </w:r>
            </w:ins>
          </w:p>
          <w:p w:rsidR="00CD22EF" w:rsidRDefault="00CD22EF" w:rsidP="00CD22EF">
            <w:pPr>
              <w:pStyle w:val="Bullet"/>
              <w:ind w:left="425"/>
              <w:rPr>
                <w:ins w:id="740" w:author="Peter" w:date="2013-05-08T09:19:00Z"/>
              </w:rPr>
            </w:pPr>
            <w:ins w:id="741" w:author="Peter" w:date="2013-05-08T09:19:00Z">
              <w:r>
                <w:t>Right c</w:t>
              </w:r>
              <w:r w:rsidRPr="00F50667">
                <w:t xml:space="preserve">lick </w:t>
              </w:r>
              <w:r>
                <w:t xml:space="preserve">on the name of the field you wish to delete. A </w:t>
              </w:r>
            </w:ins>
            <w:r w:rsidR="00A44F61" w:rsidRPr="00A44F61">
              <w:rPr>
                <w:rStyle w:val="ActionButton"/>
              </w:rPr>
              <w:t> </w:t>
            </w:r>
            <w:ins w:id="742" w:author="Peter" w:date="2013-05-08T09:19:00Z">
              <w:r w:rsidRPr="00BE3829">
                <w:rPr>
                  <w:rStyle w:val="ActionButton"/>
                </w:rPr>
                <w:t>Delete</w:t>
              </w:r>
            </w:ins>
            <w:r w:rsidR="00A44F61">
              <w:rPr>
                <w:rStyle w:val="ActionButton"/>
              </w:rPr>
              <w:t> </w:t>
            </w:r>
            <w:ins w:id="743" w:author="Peter" w:date="2013-05-08T09:19:00Z">
              <w:r>
                <w:t xml:space="preserve"> button will appear.</w:t>
              </w:r>
            </w:ins>
          </w:p>
          <w:p w:rsidR="00CD22EF" w:rsidRPr="00F50667" w:rsidRDefault="00CD22EF" w:rsidP="00CD22EF">
            <w:pPr>
              <w:pStyle w:val="Bullet"/>
              <w:ind w:left="425"/>
              <w:rPr>
                <w:ins w:id="744" w:author="Peter" w:date="2013-05-08T09:19:00Z"/>
              </w:rPr>
            </w:pPr>
            <w:ins w:id="745" w:author="Peter" w:date="2013-05-08T09:19:00Z">
              <w:r>
                <w:t xml:space="preserve">Click on this </w:t>
              </w:r>
            </w:ins>
            <w:r w:rsidR="00A44F61" w:rsidRPr="00A44F61">
              <w:rPr>
                <w:rStyle w:val="ActionButton"/>
              </w:rPr>
              <w:t> </w:t>
            </w:r>
            <w:ins w:id="746" w:author="Peter" w:date="2013-05-08T09:19:00Z">
              <w:r w:rsidR="00A44F61" w:rsidRPr="00BE3829">
                <w:rPr>
                  <w:rStyle w:val="ActionButton"/>
                </w:rPr>
                <w:t>Delete</w:t>
              </w:r>
            </w:ins>
            <w:r w:rsidR="00A44F61">
              <w:rPr>
                <w:rStyle w:val="ActionButton"/>
              </w:rPr>
              <w:t> </w:t>
            </w:r>
            <w:r w:rsidR="00A44F61">
              <w:t xml:space="preserve"> </w:t>
            </w:r>
            <w:ins w:id="747" w:author="Peter" w:date="2013-05-08T09:19:00Z">
              <w:r>
                <w:t xml:space="preserve">button. The Metadata field will disappear from the display and </w:t>
              </w:r>
              <w:r w:rsidRPr="00F50667">
                <w:t xml:space="preserve">the </w:t>
              </w:r>
            </w:ins>
            <w:r w:rsidR="00A44F61" w:rsidRPr="00A44F61">
              <w:rPr>
                <w:rStyle w:val="ActionButton"/>
              </w:rPr>
              <w:t> </w:t>
            </w:r>
            <w:ins w:id="748" w:author="Peter" w:date="2013-05-08T09:19:00Z">
              <w:r w:rsidRPr="00BE3829">
                <w:rPr>
                  <w:rStyle w:val="ActionButton"/>
                </w:rPr>
                <w:t>Update</w:t>
              </w:r>
            </w:ins>
            <w:r w:rsidR="00A44F61">
              <w:rPr>
                <w:rStyle w:val="ActionButton"/>
              </w:rPr>
              <w:t> </w:t>
            </w:r>
            <w:ins w:id="749" w:author="Peter" w:date="2013-05-08T09:19:00Z">
              <w:r w:rsidRPr="00F50667">
                <w:t xml:space="preserve"> button will become valid.</w:t>
              </w:r>
            </w:ins>
          </w:p>
          <w:p w:rsidR="00CD22EF" w:rsidRDefault="00CD22EF" w:rsidP="00CD22EF">
            <w:pPr>
              <w:pStyle w:val="Bullet"/>
              <w:ind w:left="425"/>
              <w:rPr>
                <w:ins w:id="750" w:author="Peter" w:date="2013-05-08T09:19:00Z"/>
              </w:rPr>
            </w:pPr>
            <w:ins w:id="751" w:author="Peter" w:date="2013-05-08T09:19:00Z">
              <w:r w:rsidRPr="00F50667">
                <w:t xml:space="preserve">Click on the </w:t>
              </w:r>
            </w:ins>
            <w:r w:rsidR="00A44F61" w:rsidRPr="00A44F61">
              <w:rPr>
                <w:rStyle w:val="ActionButton"/>
              </w:rPr>
              <w:t> </w:t>
            </w:r>
            <w:ins w:id="752" w:author="Peter" w:date="2013-05-08T09:19:00Z">
              <w:r w:rsidR="00A44F61" w:rsidRPr="00BE3829">
                <w:rPr>
                  <w:rStyle w:val="ActionButton"/>
                </w:rPr>
                <w:t>Update</w:t>
              </w:r>
            </w:ins>
            <w:r w:rsidR="00A44F61">
              <w:rPr>
                <w:rStyle w:val="ActionButton"/>
              </w:rPr>
              <w:t> </w:t>
            </w:r>
            <w:r w:rsidR="00A44F61" w:rsidRPr="00F50667">
              <w:t xml:space="preserve"> </w:t>
            </w:r>
            <w:ins w:id="753" w:author="Peter" w:date="2013-05-08T09:19:00Z">
              <w:r w:rsidRPr="00F50667">
                <w:t>button to write the change back to the database.</w:t>
              </w:r>
              <w:r>
                <w:t xml:space="preserve"> If the Metadata is shared by other Spectra, the dialog in </w:t>
              </w:r>
              <w:r w:rsidR="00164972">
                <w:fldChar w:fldCharType="begin"/>
              </w:r>
              <w:r>
                <w:instrText xml:space="preserve"> REF _Ref354068263 \h </w:instrText>
              </w:r>
            </w:ins>
            <w:r w:rsidR="00666C33">
              <w:instrText xml:space="preserve"> \* MERGEFORMAT </w:instrText>
            </w:r>
            <w:ins w:id="754" w:author="Peter" w:date="2013-05-08T09:19:00Z">
              <w:r w:rsidR="00164972">
                <w:fldChar w:fldCharType="separate"/>
              </w:r>
            </w:ins>
            <w:r w:rsidR="00CC6411" w:rsidRPr="00084655">
              <w:t xml:space="preserve">Figure </w:t>
            </w:r>
            <w:r w:rsidR="00CC6411">
              <w:rPr>
                <w:noProof/>
              </w:rPr>
              <w:t>37</w:t>
            </w:r>
            <w:r w:rsidR="00CC6411" w:rsidRPr="00084655">
              <w:t xml:space="preserve">: </w:t>
            </w:r>
            <w:ins w:id="755" w:author="Peter" w:date="2013-05-08T09:19:00Z">
              <w:r w:rsidR="00164972">
                <w:fldChar w:fldCharType="end"/>
              </w:r>
              <w:r>
                <w:t xml:space="preserve"> will be displayed. Select your desired action and click </w:t>
              </w:r>
            </w:ins>
            <w:r w:rsidR="00A44F61" w:rsidRPr="00A44F61">
              <w:rPr>
                <w:rStyle w:val="ActionButton"/>
              </w:rPr>
              <w:t> </w:t>
            </w:r>
            <w:ins w:id="756" w:author="Peter" w:date="2013-05-08T09:19:00Z">
              <w:r w:rsidRPr="00BE3829">
                <w:rPr>
                  <w:rStyle w:val="ActionButton"/>
                </w:rPr>
                <w:t>OK</w:t>
              </w:r>
            </w:ins>
            <w:r w:rsidR="00A44F61">
              <w:rPr>
                <w:rStyle w:val="ActionButton"/>
              </w:rPr>
              <w:t> </w:t>
            </w:r>
            <w:ins w:id="757" w:author="Peter" w:date="2013-05-08T09:19:00Z">
              <w:r>
                <w:t>.</w:t>
              </w:r>
            </w:ins>
          </w:p>
        </w:tc>
      </w:tr>
    </w:tbl>
    <w:p w:rsidR="00BE3829" w:rsidRPr="00F50667" w:rsidRDefault="00BE3829" w:rsidP="00BE3829">
      <w:pPr>
        <w:pStyle w:val="Bullet"/>
        <w:rPr>
          <w:del w:id="758" w:author="Peter" w:date="2013-05-08T09:19:00Z"/>
        </w:rPr>
      </w:pPr>
      <w:del w:id="759" w:author="Peter" w:date="2013-05-08T09:19:00Z">
        <w:r w:rsidRPr="00F50667">
          <w:delText xml:space="preserve">Ensure the value to be </w:delText>
        </w:r>
        <w:r>
          <w:delText>deleted</w:delText>
        </w:r>
        <w:r w:rsidRPr="00F50667">
          <w:delText xml:space="preserve"> is displayed. Navigate to the correct Spectrum, ensure that the check box for the required Metadata group is ticked and scroll to the Metadata group.</w:delText>
        </w:r>
      </w:del>
    </w:p>
    <w:p w:rsidR="00BE3829" w:rsidRDefault="00BE3829" w:rsidP="00BE3829">
      <w:pPr>
        <w:pStyle w:val="Bullet"/>
        <w:rPr>
          <w:del w:id="760" w:author="Peter" w:date="2013-05-08T09:19:00Z"/>
        </w:rPr>
      </w:pPr>
      <w:del w:id="761" w:author="Peter" w:date="2013-05-08T09:19:00Z">
        <w:r>
          <w:delText>Right c</w:delText>
        </w:r>
        <w:r w:rsidRPr="00F50667">
          <w:delText xml:space="preserve">lick </w:delText>
        </w:r>
        <w:r>
          <w:delText xml:space="preserve">on the name of the field you wish to delete. A </w:delText>
        </w:r>
        <w:r w:rsidRPr="00BE3829">
          <w:rPr>
            <w:rStyle w:val="ActionButton"/>
          </w:rPr>
          <w:delText>Delete</w:delText>
        </w:r>
        <w:r>
          <w:delText xml:space="preserve"> button will appear.</w:delText>
        </w:r>
      </w:del>
    </w:p>
    <w:p w:rsidR="00BE3829" w:rsidRPr="00F50667" w:rsidRDefault="00BE3829" w:rsidP="00BE3829">
      <w:pPr>
        <w:pStyle w:val="Bullet"/>
        <w:rPr>
          <w:del w:id="762" w:author="Peter" w:date="2013-05-08T09:19:00Z"/>
        </w:rPr>
      </w:pPr>
      <w:del w:id="763" w:author="Peter" w:date="2013-05-08T09:19:00Z">
        <w:r>
          <w:delText xml:space="preserve">Click on this </w:delText>
        </w:r>
        <w:r w:rsidRPr="00BE3829">
          <w:rPr>
            <w:rStyle w:val="ActionButton"/>
          </w:rPr>
          <w:delText>Delete</w:delText>
        </w:r>
        <w:r>
          <w:delText xml:space="preserve"> button. The Metadata field will disappear from the display and </w:delText>
        </w:r>
        <w:r w:rsidRPr="00F50667">
          <w:delText xml:space="preserve">the </w:delText>
        </w:r>
        <w:r w:rsidRPr="00BE3829">
          <w:rPr>
            <w:rStyle w:val="ActionButton"/>
          </w:rPr>
          <w:delText>Update</w:delText>
        </w:r>
        <w:r w:rsidRPr="00F50667">
          <w:delText xml:space="preserve"> button will become valid.</w:delText>
        </w:r>
      </w:del>
    </w:p>
    <w:p w:rsidR="00BE3829" w:rsidRDefault="00BE3829" w:rsidP="00BE3829">
      <w:pPr>
        <w:pStyle w:val="Bullet"/>
        <w:rPr>
          <w:del w:id="764" w:author="Peter" w:date="2013-05-08T09:19:00Z"/>
        </w:rPr>
      </w:pPr>
      <w:del w:id="765"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delText xml:space="preserve"> If the Metadata is shared by </w:delText>
        </w:r>
        <w:r w:rsidR="008D475E">
          <w:delText>other Spectra</w:delText>
        </w:r>
        <w:r>
          <w:delText xml:space="preserve">, the dialog in </w:delText>
        </w:r>
        <w:r w:rsidR="00164972">
          <w:fldChar w:fldCharType="begin"/>
        </w:r>
        <w:r w:rsidR="00A30B2D">
          <w:delInstrText xml:space="preserve"> REF _Ref354068263 \h </w:delInstrText>
        </w:r>
        <w:r w:rsidR="00164972">
          <w:fldChar w:fldCharType="separate"/>
        </w:r>
        <w:r w:rsidR="00C20C86" w:rsidRPr="00084655">
          <w:delText xml:space="preserve">Figure </w:delText>
        </w:r>
        <w:r w:rsidR="00C20C86">
          <w:rPr>
            <w:noProof/>
          </w:rPr>
          <w:delText>29</w:delText>
        </w:r>
        <w:r w:rsidR="00C20C86" w:rsidRPr="00084655">
          <w:delText xml:space="preserve">: </w:delText>
        </w:r>
        <w:r w:rsidR="00164972">
          <w:fldChar w:fldCharType="end"/>
        </w:r>
        <w:r>
          <w:delText xml:space="preserve"> will be displayed. Select your desired action and click </w:delText>
        </w:r>
        <w:r w:rsidRPr="00BE3829">
          <w:rPr>
            <w:rStyle w:val="ActionButton"/>
          </w:rPr>
          <w:delText>OK</w:delText>
        </w:r>
        <w:r>
          <w:delText>.</w:delText>
        </w:r>
      </w:del>
    </w:p>
    <w:p w:rsidR="00BE3829" w:rsidRDefault="00164972" w:rsidP="00BE3829">
      <w:pPr>
        <w:pStyle w:val="Body"/>
        <w:rPr>
          <w:rStyle w:val="Strong"/>
        </w:rPr>
      </w:pPr>
      <w:r w:rsidRPr="00164972">
        <w:rPr>
          <w:rStyle w:val="Strong"/>
          <w:rPrChange w:id="766" w:author="Peter" w:date="2013-05-08T09:19:00Z">
            <w:rPr>
              <w:i/>
              <w:color w:val="FF0000"/>
            </w:rPr>
          </w:rPrChange>
        </w:rPr>
        <w:t>To add a new Metadata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Pr="00F50667" w:rsidRDefault="00666C33" w:rsidP="00666C33">
            <w:pPr>
              <w:pStyle w:val="Bullet"/>
              <w:ind w:left="425"/>
            </w:pPr>
            <w:r w:rsidRPr="00F50667">
              <w:t xml:space="preserve">Ensure the </w:t>
            </w:r>
            <w:r>
              <w:t xml:space="preserve">required Metadata group for the correct Spectrum is </w:t>
            </w:r>
            <w:r w:rsidRPr="00F50667">
              <w:t>displayed</w:t>
            </w:r>
            <w:r w:rsidR="002415EF">
              <w:t>, by n</w:t>
            </w:r>
            <w:r w:rsidRPr="00F50667">
              <w:t>avigat</w:t>
            </w:r>
            <w:r w:rsidR="002415EF">
              <w:t>ing</w:t>
            </w:r>
            <w:r w:rsidRPr="00F50667">
              <w:t xml:space="preserve"> to the correct Spectrum, ensur</w:t>
            </w:r>
            <w:r w:rsidR="002415EF">
              <w:t>ing</w:t>
            </w:r>
            <w:r w:rsidRPr="00F50667">
              <w:t xml:space="preserve"> that the check box for the required Metadata group is ticked and scroll</w:t>
            </w:r>
            <w:r w:rsidR="002415EF">
              <w:t>ing</w:t>
            </w:r>
            <w:r w:rsidRPr="00F50667">
              <w:t xml:space="preserve"> to the Metadata group.</w:t>
            </w:r>
          </w:p>
          <w:p w:rsidR="00666C33" w:rsidRDefault="00666C33" w:rsidP="00666C33">
            <w:pPr>
              <w:pStyle w:val="Bullet"/>
              <w:ind w:left="425"/>
            </w:pPr>
            <w:r>
              <w:t xml:space="preserve">Right click </w:t>
            </w:r>
            <w:r w:rsidR="002415EF">
              <w:t>on any blank space with</w:t>
            </w:r>
            <w:r>
              <w:t>in the Metadata Group’s display box. A menu of Metadata items that can be added for that group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ins w:id="767" w:author="Peter" w:date="2013-05-08T09:19:00Z">
              <w:r>
                <w:t>Enter</w:t>
              </w:r>
            </w:ins>
            <w:del w:id="768"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8D475E" w:rsidRPr="00F50667" w:rsidRDefault="008D475E" w:rsidP="007D43F6">
      <w:pPr>
        <w:pStyle w:val="Heading4"/>
        <w:rPr>
          <w:del w:id="769" w:author="Peter" w:date="2013-05-08T09:19:00Z"/>
        </w:rPr>
      </w:pPr>
      <w:del w:id="770"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771" w:author="Peter" w:date="2013-05-08T09:19:00Z" w:name="move355768088"/>
      <w:moveFrom w:id="772"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771"/>
      <w:del w:id="773" w:author="Peter" w:date="2013-05-08T09:19:00Z">
        <w:r>
          <w:delText xml:space="preserve"> </w:delText>
        </w:r>
      </w:del>
    </w:p>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07175F" w:rsidP="0007175F">
      <w:pPr>
        <w:pStyle w:val="Body"/>
      </w:pPr>
      <w:r>
        <w:t xml:space="preserve">Specchio allows for simultaneous updating of Metadata for multiple Spectra. This feature is typically used when multiple Spectra have just been uploaded and </w:t>
      </w:r>
      <w:r w:rsidR="00B1220E">
        <w:t>a selection of their Metadata items shares</w:t>
      </w:r>
      <w:r>
        <w:t xml:space="preserve"> the same values. </w:t>
      </w:r>
    </w:p>
    <w:p w:rsidR="0007175F" w:rsidRDefault="0007175F" w:rsidP="0007175F">
      <w:pPr>
        <w:pStyle w:val="Body"/>
      </w:pPr>
      <w:r>
        <w:t xml:space="preserve">When any node in the Campaign Tree Navigator is highlighted, the Metadata values that are common across all Spectra under that node are displayed. </w:t>
      </w:r>
      <w:r w:rsidR="00E01B93">
        <w:t>For each Metadata Attribute, w</w:t>
      </w:r>
      <w:r>
        <w:t>he</w:t>
      </w:r>
      <w:r w:rsidR="002415EF">
        <w:t>n</w:t>
      </w:r>
      <w:r>
        <w:t xml:space="preserve"> </w:t>
      </w:r>
      <w:r w:rsidR="00E01B93">
        <w:t>all selected Spectra have a value but at least one is a different value, the string</w:t>
      </w:r>
      <w:r>
        <w:t xml:space="preserve"> </w:t>
      </w:r>
      <w:r w:rsidR="00ED21BA" w:rsidRPr="00ED21BA">
        <w:rPr>
          <w:rStyle w:val="GUIWord"/>
        </w:rPr>
        <w:t>-- Multiple Values --</w:t>
      </w:r>
      <w:r>
        <w:t xml:space="preserve"> is displayed.</w:t>
      </w:r>
      <w:r w:rsidR="00E01B93">
        <w:t xml:space="preserve"> If even one Spectrum in the selected sub-tree does not have a value for that Metadata Attribute, The Metadata Attribute is not displayed at all.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Default="00164972" w:rsidP="0007175F">
      <w:pPr>
        <w:pStyle w:val="Body"/>
        <w:rPr>
          <w:rStyle w:val="Strong"/>
          <w:rPrChange w:id="774" w:author="Peter" w:date="2013-05-08T09:19:00Z">
            <w:rPr/>
          </w:rPrChange>
        </w:rPr>
      </w:pPr>
      <w:r w:rsidRPr="00164972">
        <w:rPr>
          <w:rStyle w:val="Strong"/>
          <w:rPrChange w:id="775" w:author="Peter" w:date="2013-05-08T09:19:00Z">
            <w:rPr>
              <w:i/>
              <w:color w:val="FF0000"/>
            </w:rPr>
          </w:rPrChange>
        </w:rPr>
        <w:t xml:space="preserve">To change </w:t>
      </w:r>
      <w:del w:id="776" w:author="Peter" w:date="2013-05-08T09:19:00Z">
        <w:r w:rsidR="00ED21BA">
          <w:delText xml:space="preserve">all values </w:delText>
        </w:r>
        <w:r w:rsidR="0028286B">
          <w:delText xml:space="preserve">for </w:delText>
        </w:r>
      </w:del>
      <w:r w:rsidRPr="00164972">
        <w:rPr>
          <w:rStyle w:val="Strong"/>
          <w:rPrChange w:id="777" w:author="Peter" w:date="2013-05-08T09:19:00Z">
            <w:rPr>
              <w:i/>
              <w:color w:val="FF0000"/>
            </w:rPr>
          </w:rPrChange>
        </w:rPr>
        <w:t>a specific Metadata it</w:t>
      </w:r>
      <w:r w:rsidR="002415EF">
        <w:rPr>
          <w:rStyle w:val="Strong"/>
        </w:rPr>
        <w:t>em for all Spectra under a node...</w:t>
      </w:r>
    </w:p>
    <w:p w:rsidR="003479CF" w:rsidRDefault="003479CF" w:rsidP="003479CF">
      <w:pPr>
        <w:pStyle w:val="Body"/>
      </w:pPr>
      <w:ins w:id="778" w:author="Peter" w:date="2013-05-08T09:19:00Z">
        <w:r w:rsidRPr="003479CF">
          <w:t>This method requires that</w:t>
        </w:r>
      </w:ins>
      <w:del w:id="779" w:author="Peter" w:date="2013-05-08T09:19:00Z">
        <w:r w:rsidR="00ED21BA" w:rsidRPr="00F50667">
          <w:delText>Ensure</w:delText>
        </w:r>
      </w:del>
      <w:r w:rsidR="00ED21BA" w:rsidRPr="00F50667">
        <w:t xml:space="preserve"> the </w:t>
      </w:r>
      <w:del w:id="780" w:author="Peter" w:date="2013-05-08T09:19:00Z">
        <w:r w:rsidR="00ED21BA">
          <w:delText xml:space="preserve">required </w:delText>
        </w:r>
      </w:del>
      <w:r w:rsidR="00ED21BA">
        <w:t xml:space="preserve">Metadata </w:t>
      </w:r>
      <w:ins w:id="781" w:author="Peter" w:date="2013-05-08T09:19:00Z">
        <w:r w:rsidRPr="003479CF">
          <w:t>attribute has the same value</w:t>
        </w:r>
      </w:ins>
      <w:del w:id="782" w:author="Peter" w:date="2013-05-08T09:19:00Z">
        <w:r w:rsidR="00ED21BA">
          <w:delText>group</w:delText>
        </w:r>
      </w:del>
      <w:r w:rsidR="00ED21BA">
        <w:t xml:space="preserve"> for </w:t>
      </w:r>
      <w:ins w:id="783" w:author="Peter" w:date="2013-05-08T09:19:00Z">
        <w:r w:rsidRPr="003479CF">
          <w:t>all</w:t>
        </w:r>
      </w:ins>
      <w:del w:id="784" w:author="Peter" w:date="2013-05-08T09:19:00Z">
        <w:r w:rsidR="00ED21BA">
          <w:delText>the</w:delText>
        </w:r>
      </w:del>
      <w:r w:rsidR="00ED21BA">
        <w:t xml:space="preserve"> Spectra</w:t>
      </w:r>
      <w:ins w:id="785" w:author="Peter" w:date="2013-05-08T09:19:00Z">
        <w:r w:rsidRPr="003479CF">
          <w:t>. See</w:t>
        </w:r>
      </w:ins>
      <w:del w:id="786" w:author="Peter" w:date="2013-05-08T09:19:00Z">
        <w:r w:rsidR="00ED21BA">
          <w:delText xml:space="preserve"> under</w:delText>
        </w:r>
      </w:del>
      <w:r w:rsidR="00ED21BA">
        <w:t xml:space="preserve"> the </w:t>
      </w:r>
      <w:ins w:id="787" w:author="Peter" w:date="2013-05-08T09:19:00Z">
        <w:r w:rsidRPr="003479CF">
          <w:t xml:space="preserve">next procedure if that </w:t>
        </w:r>
      </w:ins>
      <w:del w:id="788" w:author="Peter" w:date="2013-05-08T09:19:00Z">
        <w:r w:rsidR="00ED21BA">
          <w:delText xml:space="preserve">require Campaign tree node </w:delText>
        </w:r>
      </w:del>
      <w:r w:rsidR="00ED21BA">
        <w:t xml:space="preserve">is </w:t>
      </w:r>
      <w:ins w:id="789" w:author="Peter" w:date="2013-05-08T09:19:00Z">
        <w:r w:rsidRPr="003479CF">
          <w:t>not the case.</w:t>
        </w:r>
      </w:ins>
    </w:p>
    <w:tbl>
      <w:tblPr>
        <w:tblStyle w:val="Instructions"/>
        <w:tblW w:w="0" w:type="auto"/>
        <w:tblLook w:val="04A0"/>
      </w:tblPr>
      <w:tblGrid>
        <w:gridCol w:w="8862"/>
      </w:tblGrid>
      <w:tr w:rsidR="00666C33" w:rsidTr="00CA4B6B">
        <w:tc>
          <w:tcPr>
            <w:tcW w:w="8862" w:type="dxa"/>
          </w:tcPr>
          <w:p w:rsidR="00666C33" w:rsidRDefault="00666C33" w:rsidP="00666C33">
            <w:pPr>
              <w:pStyle w:val="Bullet"/>
              <w:ind w:left="425"/>
              <w:rPr>
                <w:ins w:id="790" w:author="Peter" w:date="2013-05-08T09:19:00Z"/>
              </w:rPr>
            </w:pPr>
            <w:del w:id="791" w:author="Peter" w:date="2013-05-08T09:19:00Z">
              <w:r w:rsidRPr="00F50667">
                <w:delText xml:space="preserve">displayed. </w:delText>
              </w:r>
            </w:del>
            <w:r w:rsidRPr="00F50667">
              <w:t xml:space="preserve">Navigate to the correct </w:t>
            </w:r>
            <w:ins w:id="792" w:author="Peter" w:date="2013-05-08T09:19:00Z">
              <w:r>
                <w:t xml:space="preserve">Campaign hierarchy </w:t>
              </w:r>
            </w:ins>
            <w:r>
              <w:t xml:space="preserve">node and </w:t>
            </w:r>
            <w:ins w:id="793" w:author="Peter" w:date="2013-05-08T09:19:00Z">
              <w:r>
                <w:t xml:space="preserve">click on it to </w:t>
              </w:r>
            </w:ins>
            <w:r>
              <w:t>highlight it</w:t>
            </w:r>
            <w:ins w:id="794" w:author="Peter" w:date="2013-05-08T09:19:00Z">
              <w:r>
                <w:t>.</w:t>
              </w:r>
            </w:ins>
          </w:p>
          <w:p w:rsidR="00666C33" w:rsidRPr="00F50667" w:rsidRDefault="00666C33" w:rsidP="00666C33">
            <w:pPr>
              <w:pStyle w:val="Bullet"/>
              <w:ind w:left="425"/>
            </w:pPr>
            <w:ins w:id="795" w:author="Peter" w:date="2013-05-08T09:19:00Z">
              <w:r w:rsidRPr="00F50667">
                <w:t>Ensure</w:t>
              </w:r>
            </w:ins>
            <w:del w:id="796" w:author="Peter" w:date="2013-05-08T09:19:00Z">
              <w:r w:rsidRPr="00F50667">
                <w:delText>, ensure</w:delText>
              </w:r>
            </w:del>
            <w:r w:rsidRPr="00F50667">
              <w:t xml:space="preserve"> that the check box for the required Metadata group is ticked and scroll to </w:t>
            </w:r>
            <w:ins w:id="797" w:author="Peter" w:date="2013-05-08T09:19:00Z">
              <w:r w:rsidRPr="00F50667">
                <w:t>th</w:t>
              </w:r>
              <w:r>
                <w:t>at</w:t>
              </w:r>
            </w:ins>
            <w:del w:id="798" w:author="Peter" w:date="2013-05-08T09:19:00Z">
              <w:r w:rsidRPr="00F50667">
                <w:delText>the</w:delText>
              </w:r>
            </w:del>
            <w:r w:rsidRPr="00F50667">
              <w:t xml:space="preserve"> Metadata group.</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799" w:author="Peter" w:date="2013-05-08T09:19:00Z">
              <w:r>
                <w:t>type in</w:t>
              </w:r>
            </w:ins>
            <w:del w:id="800"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666C33"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r>
              <w:t xml:space="preserve"> If the Metadata value is shared other Spectra not under the scope of this node, the dialog in </w:t>
            </w:r>
            <w:fldSimple w:instr=" REF _Ref354068263 \h  \* MERGEFORMAT ">
              <w:r w:rsidR="00CC6411" w:rsidRPr="00CC6411">
                <w:rPr>
                  <w:rStyle w:val="CrossReference"/>
                </w:rPr>
                <w:t xml:space="preserve">Figure 37: </w:t>
              </w:r>
            </w:fldSimple>
            <w:r>
              <w:t xml:space="preserve"> will be displayed. If you select </w:t>
            </w:r>
            <w:r w:rsidRPr="00F50667">
              <w:rPr>
                <w:rStyle w:val="GUIWord"/>
              </w:rPr>
              <w:t>Apply to shared record</w:t>
            </w:r>
            <w:r>
              <w:t xml:space="preserve"> the </w:t>
            </w:r>
            <w:r w:rsidR="002415EF">
              <w:t xml:space="preserve">change </w:t>
            </w:r>
            <w:r>
              <w:t xml:space="preserve">will apply to all Spectra which share this Metadata value. If you select </w:t>
            </w:r>
            <w:r w:rsidRPr="00F50667">
              <w:rPr>
                <w:rStyle w:val="GUIWord"/>
              </w:rPr>
              <w:t>Create new record for selected spectra</w:t>
            </w:r>
            <w:r>
              <w:t xml:space="preserve"> Specchio will create a new Metadata value which will be shared only by the Spectra which are under this mode. Select your desired action and click </w:t>
            </w:r>
            <w:r w:rsidRPr="00BE3829">
              <w:rPr>
                <w:rStyle w:val="ActionButton"/>
              </w:rPr>
              <w:t>OK</w:t>
            </w:r>
            <w:r>
              <w:t>.</w:t>
            </w:r>
          </w:p>
        </w:tc>
      </w:tr>
    </w:tbl>
    <w:p w:rsidR="00CA4B6B" w:rsidRPr="00453EF9" w:rsidRDefault="00CA4B6B" w:rsidP="00CA4B6B">
      <w:pPr>
        <w:pStyle w:val="Body"/>
        <w:rPr>
          <w:rStyle w:val="Strong"/>
          <w:rPrChange w:id="801" w:author="Peter" w:date="2013-05-08T09:19:00Z">
            <w:rPr/>
          </w:rPrChange>
        </w:rPr>
      </w:pPr>
      <w:r>
        <w:rPr>
          <w:rStyle w:val="Strong"/>
        </w:rPr>
        <w:t>To delete a Metadata value from all Spectra under a node...</w:t>
      </w:r>
    </w:p>
    <w:tbl>
      <w:tblPr>
        <w:tblStyle w:val="Instructions"/>
        <w:tblW w:w="0" w:type="auto"/>
        <w:tblLook w:val="04A0"/>
      </w:tblPr>
      <w:tblGrid>
        <w:gridCol w:w="8862"/>
      </w:tblGrid>
      <w:tr w:rsidR="00CA4B6B" w:rsidTr="003C0124">
        <w:trPr>
          <w:ins w:id="802" w:author="Peter" w:date="2013-05-08T09:19:00Z"/>
        </w:trPr>
        <w:tc>
          <w:tcPr>
            <w:tcW w:w="9571" w:type="dxa"/>
          </w:tcPr>
          <w:p w:rsidR="00CA4B6B" w:rsidRDefault="00CA4B6B" w:rsidP="00CA4B6B">
            <w:pPr>
              <w:pStyle w:val="Bullet"/>
              <w:ind w:left="425"/>
              <w:rPr>
                <w:ins w:id="803" w:author="Peter" w:date="2013-05-08T09:19:00Z"/>
              </w:rPr>
            </w:pPr>
            <w:del w:id="804" w:author="Peter" w:date="2013-05-08T09:19:00Z">
              <w:r w:rsidRPr="00F50667">
                <w:delText xml:space="preserve">displayed. </w:delText>
              </w:r>
            </w:del>
            <w:r w:rsidRPr="00F50667">
              <w:t xml:space="preserve">Navigate to the correct </w:t>
            </w:r>
            <w:ins w:id="805" w:author="Peter" w:date="2013-05-08T09:19:00Z">
              <w:r>
                <w:t xml:space="preserve">Campaign hierarchy </w:t>
              </w:r>
            </w:ins>
            <w:r>
              <w:t xml:space="preserve">node and </w:t>
            </w:r>
            <w:ins w:id="806" w:author="Peter" w:date="2013-05-08T09:19:00Z">
              <w:r>
                <w:t xml:space="preserve">click on it to </w:t>
              </w:r>
            </w:ins>
            <w:r>
              <w:t>highlight it</w:t>
            </w:r>
            <w:ins w:id="807" w:author="Peter" w:date="2013-05-08T09:19:00Z">
              <w:r>
                <w:t>.</w:t>
              </w:r>
            </w:ins>
          </w:p>
          <w:p w:rsidR="00CA4B6B" w:rsidRPr="00F50667" w:rsidRDefault="00CA4B6B" w:rsidP="00CA4B6B">
            <w:pPr>
              <w:pStyle w:val="Bullet"/>
              <w:ind w:left="425"/>
            </w:pPr>
            <w:ins w:id="808" w:author="Peter" w:date="2013-05-08T09:19:00Z">
              <w:r w:rsidRPr="00F50667">
                <w:t>Ensure</w:t>
              </w:r>
            </w:ins>
            <w:del w:id="809" w:author="Peter" w:date="2013-05-08T09:19:00Z">
              <w:r w:rsidRPr="00F50667">
                <w:delText>, ensure</w:delText>
              </w:r>
            </w:del>
            <w:r w:rsidRPr="00F50667">
              <w:t xml:space="preserve"> that the check box for the required Metadata group is ticked and scroll to </w:t>
            </w:r>
            <w:ins w:id="810" w:author="Peter" w:date="2013-05-08T09:19:00Z">
              <w:r w:rsidRPr="00F50667">
                <w:t>th</w:t>
              </w:r>
              <w:r>
                <w:t>at</w:t>
              </w:r>
            </w:ins>
            <w:del w:id="811" w:author="Peter" w:date="2013-05-08T09:19:00Z">
              <w:r w:rsidRPr="00F50667">
                <w:delText>the</w:delText>
              </w:r>
            </w:del>
            <w:r w:rsidRPr="00F50667">
              <w:t xml:space="preserve"> Metadata group.</w:t>
            </w:r>
          </w:p>
          <w:p w:rsidR="00CA4B6B" w:rsidRDefault="00CA4B6B" w:rsidP="003C0124">
            <w:pPr>
              <w:pStyle w:val="Bullet"/>
              <w:ind w:left="425"/>
              <w:rPr>
                <w:ins w:id="812" w:author="Peter" w:date="2013-05-08T09:19:00Z"/>
              </w:rPr>
            </w:pPr>
            <w:ins w:id="813" w:author="Peter" w:date="2013-05-08T09:19:00Z">
              <w:r>
                <w:t>Right c</w:t>
              </w:r>
              <w:r w:rsidRPr="00F50667">
                <w:t xml:space="preserve">lick </w:t>
              </w:r>
              <w:r>
                <w:t xml:space="preserve">on the name of the field you wish to delete. A </w:t>
              </w:r>
            </w:ins>
            <w:r w:rsidRPr="00A44F61">
              <w:rPr>
                <w:rStyle w:val="ActionButton"/>
              </w:rPr>
              <w:t> </w:t>
            </w:r>
            <w:ins w:id="814" w:author="Peter" w:date="2013-05-08T09:19:00Z">
              <w:r w:rsidRPr="00BE3829">
                <w:rPr>
                  <w:rStyle w:val="ActionButton"/>
                </w:rPr>
                <w:t>Delete</w:t>
              </w:r>
            </w:ins>
            <w:r>
              <w:rPr>
                <w:rStyle w:val="ActionButton"/>
              </w:rPr>
              <w:t> </w:t>
            </w:r>
            <w:ins w:id="815" w:author="Peter" w:date="2013-05-08T09:19:00Z">
              <w:r>
                <w:t xml:space="preserve"> button will appear.</w:t>
              </w:r>
            </w:ins>
          </w:p>
          <w:p w:rsidR="00CA4B6B" w:rsidRPr="00F50667" w:rsidRDefault="00CA4B6B" w:rsidP="003C0124">
            <w:pPr>
              <w:pStyle w:val="Bullet"/>
              <w:ind w:left="425"/>
              <w:rPr>
                <w:ins w:id="816" w:author="Peter" w:date="2013-05-08T09:19:00Z"/>
              </w:rPr>
            </w:pPr>
            <w:ins w:id="817" w:author="Peter" w:date="2013-05-08T09:19:00Z">
              <w:r>
                <w:t xml:space="preserve">Click on this </w:t>
              </w:r>
            </w:ins>
            <w:r w:rsidRPr="00A44F61">
              <w:rPr>
                <w:rStyle w:val="ActionButton"/>
              </w:rPr>
              <w:t> </w:t>
            </w:r>
            <w:ins w:id="818" w:author="Peter" w:date="2013-05-08T09:19:00Z">
              <w:r w:rsidRPr="00BE3829">
                <w:rPr>
                  <w:rStyle w:val="ActionButton"/>
                </w:rPr>
                <w:t>Delete</w:t>
              </w:r>
            </w:ins>
            <w:r>
              <w:rPr>
                <w:rStyle w:val="ActionButton"/>
              </w:rPr>
              <w:t> </w:t>
            </w:r>
            <w:r>
              <w:t xml:space="preserve"> </w:t>
            </w:r>
            <w:ins w:id="819" w:author="Peter" w:date="2013-05-08T09:19:00Z">
              <w:r>
                <w:t xml:space="preserve">button. The Metadata field will disappear from the display and </w:t>
              </w:r>
              <w:r w:rsidRPr="00F50667">
                <w:t xml:space="preserve">the </w:t>
              </w:r>
            </w:ins>
            <w:r w:rsidRPr="00A44F61">
              <w:rPr>
                <w:rStyle w:val="ActionButton"/>
              </w:rPr>
              <w:t> </w:t>
            </w:r>
            <w:ins w:id="820" w:author="Peter" w:date="2013-05-08T09:19:00Z">
              <w:r w:rsidRPr="00BE3829">
                <w:rPr>
                  <w:rStyle w:val="ActionButton"/>
                </w:rPr>
                <w:t>Update</w:t>
              </w:r>
            </w:ins>
            <w:r>
              <w:rPr>
                <w:rStyle w:val="ActionButton"/>
              </w:rPr>
              <w:t> </w:t>
            </w:r>
            <w:ins w:id="821" w:author="Peter" w:date="2013-05-08T09:19:00Z">
              <w:r w:rsidRPr="00F50667">
                <w:t xml:space="preserve"> button will become valid.</w:t>
              </w:r>
            </w:ins>
          </w:p>
          <w:p w:rsidR="00CA4B6B" w:rsidRDefault="00CA4B6B" w:rsidP="003C0124">
            <w:pPr>
              <w:pStyle w:val="Bullet"/>
              <w:ind w:left="425"/>
              <w:rPr>
                <w:ins w:id="822" w:author="Peter" w:date="2013-05-08T09:19:00Z"/>
              </w:rPr>
            </w:pPr>
            <w:ins w:id="823" w:author="Peter" w:date="2013-05-08T09:19:00Z">
              <w:r w:rsidRPr="00F50667">
                <w:t xml:space="preserve">Click on the </w:t>
              </w:r>
            </w:ins>
            <w:r w:rsidRPr="00A44F61">
              <w:rPr>
                <w:rStyle w:val="ActionButton"/>
              </w:rPr>
              <w:t> </w:t>
            </w:r>
            <w:ins w:id="824" w:author="Peter" w:date="2013-05-08T09:19:00Z">
              <w:r w:rsidRPr="00BE3829">
                <w:rPr>
                  <w:rStyle w:val="ActionButton"/>
                </w:rPr>
                <w:t>Update</w:t>
              </w:r>
            </w:ins>
            <w:r>
              <w:rPr>
                <w:rStyle w:val="ActionButton"/>
              </w:rPr>
              <w:t> </w:t>
            </w:r>
            <w:r w:rsidRPr="00F50667">
              <w:t xml:space="preserve"> </w:t>
            </w:r>
            <w:ins w:id="825" w:author="Peter" w:date="2013-05-08T09:19:00Z">
              <w:r w:rsidRPr="00F50667">
                <w:t>button to write the change back to the database.</w:t>
              </w:r>
              <w:r>
                <w:t xml:space="preserve"> If the Metadata is shared by other Spectra, the dialog in </w:t>
              </w:r>
              <w:r>
                <w:fldChar w:fldCharType="begin"/>
              </w:r>
              <w:r>
                <w:instrText xml:space="preserve"> REF _Ref354068263 \h </w:instrText>
              </w:r>
            </w:ins>
            <w:r>
              <w:instrText xml:space="preserve"> \* MERGEFORMAT </w:instrText>
            </w:r>
            <w:ins w:id="826" w:author="Peter" w:date="2013-05-08T09:19:00Z">
              <w:r>
                <w:fldChar w:fldCharType="separate"/>
              </w:r>
            </w:ins>
            <w:r w:rsidR="00CC6411" w:rsidRPr="00084655">
              <w:t xml:space="preserve">Figure </w:t>
            </w:r>
            <w:r w:rsidR="00CC6411">
              <w:rPr>
                <w:noProof/>
              </w:rPr>
              <w:t>37</w:t>
            </w:r>
            <w:r w:rsidR="00CC6411" w:rsidRPr="00084655">
              <w:t xml:space="preserve">: </w:t>
            </w:r>
            <w:ins w:id="827" w:author="Peter" w:date="2013-05-08T09:19:00Z">
              <w:r>
                <w:fldChar w:fldCharType="end"/>
              </w:r>
              <w:r>
                <w:t xml:space="preserve"> will be displayed. Select your desired action and click </w:t>
              </w:r>
            </w:ins>
            <w:r w:rsidRPr="00A44F61">
              <w:rPr>
                <w:rStyle w:val="ActionButton"/>
              </w:rPr>
              <w:t> </w:t>
            </w:r>
            <w:ins w:id="828" w:author="Peter" w:date="2013-05-08T09:19:00Z">
              <w:r w:rsidRPr="00BE3829">
                <w:rPr>
                  <w:rStyle w:val="ActionButton"/>
                </w:rPr>
                <w:t>OK</w:t>
              </w:r>
            </w:ins>
            <w:r>
              <w:rPr>
                <w:rStyle w:val="ActionButton"/>
              </w:rPr>
              <w:t> </w:t>
            </w:r>
            <w:ins w:id="829" w:author="Peter" w:date="2013-05-08T09:19:00Z">
              <w:r>
                <w:t>.</w:t>
              </w:r>
            </w:ins>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CA4B6B">
        <w:rPr>
          <w:rStyle w:val="Strong"/>
        </w:rPr>
        <w:t>all</w:t>
      </w:r>
      <w:r>
        <w:t xml:space="preserve"> values of this Metadata Attribute will be deleted from </w:t>
      </w:r>
      <w:r w:rsidRPr="00CA4B6B">
        <w:rPr>
          <w:rStyle w:val="Strong"/>
        </w:rPr>
        <w:t>all</w:t>
      </w:r>
      <w:r>
        <w:t xml:space="preserve"> selected Spectra, even if some Spectra have multiple values of the Attribute.</w:t>
      </w:r>
    </w:p>
    <w:p w:rsidR="0028286B" w:rsidRDefault="00164972" w:rsidP="0028286B">
      <w:pPr>
        <w:pStyle w:val="Body"/>
        <w:rPr>
          <w:rStyle w:val="Strong"/>
        </w:rPr>
      </w:pPr>
      <w:r w:rsidRPr="00164972">
        <w:rPr>
          <w:rStyle w:val="Strong"/>
          <w:rPrChange w:id="830" w:author="Peter" w:date="2013-05-08T09:19:00Z">
            <w:rPr>
              <w:i/>
              <w:color w:val="FF0000"/>
            </w:rPr>
          </w:rPrChange>
        </w:rPr>
        <w:t>To reset a specific Metadata item for all Spectra under a node to have the same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831" w:author="Peter" w:date="2013-05-08T09:19:00Z"/>
              </w:rPr>
            </w:pPr>
            <w:del w:id="832"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833" w:author="Peter" w:date="2013-05-08T09:19:00Z">
              <w:r>
                <w:t xml:space="preserve">Campaign hierarchy </w:t>
              </w:r>
            </w:ins>
            <w:r>
              <w:t xml:space="preserve">node and </w:t>
            </w:r>
            <w:ins w:id="834" w:author="Peter" w:date="2013-05-08T09:19:00Z">
              <w:r>
                <w:t xml:space="preserve">click on it to </w:t>
              </w:r>
            </w:ins>
            <w:r>
              <w:t>highlight it</w:t>
            </w:r>
            <w:ins w:id="835" w:author="Peter" w:date="2013-05-08T09:19:00Z">
              <w:r>
                <w:t>.</w:t>
              </w:r>
            </w:ins>
          </w:p>
          <w:p w:rsidR="00666C33" w:rsidRPr="00F50667" w:rsidRDefault="00666C33" w:rsidP="00666C33">
            <w:pPr>
              <w:pStyle w:val="Bullet"/>
              <w:ind w:left="425"/>
            </w:pPr>
            <w:ins w:id="836" w:author="Peter" w:date="2013-05-08T09:19:00Z">
              <w:r w:rsidRPr="00F50667">
                <w:t>Ensure</w:t>
              </w:r>
            </w:ins>
            <w:del w:id="837" w:author="Peter" w:date="2013-05-08T09:19:00Z">
              <w:r w:rsidRPr="00F50667">
                <w:delText>, ensure</w:delText>
              </w:r>
            </w:del>
            <w:r w:rsidRPr="00F50667">
              <w:t xml:space="preserve"> that the check box for the required Metadata group is ticked and scroll to </w:t>
            </w:r>
            <w:ins w:id="838" w:author="Peter" w:date="2013-05-08T09:19:00Z">
              <w:r w:rsidRPr="00F50667">
                <w:t>th</w:t>
              </w:r>
              <w:r>
                <w:t>at</w:t>
              </w:r>
            </w:ins>
            <w:del w:id="839" w:author="Peter" w:date="2013-05-08T09:19:00Z">
              <w:r w:rsidRPr="00F50667">
                <w:delText>the</w:delText>
              </w:r>
            </w:del>
            <w:r w:rsidRPr="00F50667">
              <w:t xml:space="preserve"> Metadata group.</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w:t>
            </w:r>
            <w:ins w:id="840" w:author="Peter" w:date="2013-05-08T09:19:00Z">
              <w:r>
                <w:t>Metadata Attributes</w:t>
              </w:r>
            </w:ins>
            <w:del w:id="841" w:author="Peter" w:date="2013-05-08T09:19:00Z">
              <w:r>
                <w:delText>items</w:delText>
              </w:r>
            </w:del>
            <w:r>
              <w:t xml:space="preserve"> that can be added to this Metadata group. Click on the Metadata </w:t>
            </w:r>
            <w:ins w:id="842" w:author="Peter" w:date="2013-05-08T09:19:00Z">
              <w:r>
                <w:t>Attribute</w:t>
              </w:r>
            </w:ins>
            <w:del w:id="843" w:author="Peter" w:date="2013-05-08T09:19:00Z">
              <w:r>
                <w:delText>item</w:delText>
              </w:r>
            </w:del>
            <w:r>
              <w:t xml:space="preserve"> to be added back.</w:t>
            </w:r>
          </w:p>
          <w:p w:rsidR="00666C33" w:rsidRDefault="00666C33" w:rsidP="00666C33">
            <w:pPr>
              <w:pStyle w:val="Bullet"/>
              <w:ind w:left="425"/>
            </w:pPr>
            <w:r>
              <w:t>Ent</w:t>
            </w:r>
            <w:r w:rsidR="002415EF">
              <w:t>er</w:t>
            </w:r>
            <w:r>
              <w:t xml:space="preserve"> the value you require for this Metadata </w:t>
            </w:r>
            <w:ins w:id="844" w:author="Peter" w:date="2013-05-08T09:19:00Z">
              <w:r>
                <w:t>Attribute</w:t>
              </w:r>
            </w:ins>
            <w:del w:id="845"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8D475E" w:rsidRDefault="00B1220E" w:rsidP="007D43F6">
      <w:pPr>
        <w:pStyle w:val="Heading4"/>
        <w:rPr>
          <w:del w:id="846" w:author="Peter" w:date="2013-05-08T09:19:00Z"/>
        </w:rPr>
      </w:pPr>
      <w:del w:id="847"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848" w:author="Peter" w:date="2013-05-08T09:19:00Z">
        <w:r w:rsidR="003479CF">
          <w:t>select multiple</w:t>
        </w:r>
      </w:ins>
      <w:del w:id="849" w:author="Peter" w:date="2013-05-08T09:19:00Z">
        <w:r w:rsidR="00D61320">
          <w:delText>add a Spectrum to the set of selected</w:delText>
        </w:r>
      </w:del>
      <w:r w:rsidR="00D61320">
        <w:t xml:space="preserve"> Spectra by holding the Control key while clicking on </w:t>
      </w:r>
      <w:ins w:id="850" w:author="Peter" w:date="2013-05-08T09:19:00Z">
        <w:r w:rsidR="003479CF">
          <w:t>each</w:t>
        </w:r>
        <w:r w:rsidR="00D61320">
          <w:t xml:space="preserve"> </w:t>
        </w:r>
        <w:r w:rsidR="003479CF">
          <w:t>additional</w:t>
        </w:r>
      </w:ins>
      <w:del w:id="851" w:author="Peter" w:date="2013-05-08T09:19:00Z">
        <w:r w:rsidR="00D61320">
          <w:delText>the</w:delText>
        </w:r>
      </w:del>
      <w:r w:rsidR="00D61320">
        <w:t xml:space="preserve"> Spectrum</w:t>
      </w:r>
      <w:ins w:id="852" w:author="Peter" w:date="2013-05-08T09:19:00Z">
        <w:r w:rsidR="003479CF">
          <w:t xml:space="preserve"> to be selected</w:t>
        </w:r>
      </w:ins>
      <w:r w:rsidR="00D61320">
        <w:t>. It is</w:t>
      </w:r>
      <w:ins w:id="853"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usage of the Control and Shift keys</w:t>
      </w:r>
      <w:ins w:id="854" w:author="Peter" w:date="2013-05-08T09:19:00Z">
        <w:r w:rsidR="003479CF">
          <w:t xml:space="preserve">. </w:t>
        </w:r>
        <w:r w:rsidR="003479CF" w:rsidRPr="003479CF">
          <w:rPr>
            <w:rStyle w:val="DocActionChar"/>
          </w:rPr>
          <w:t>%%% But what about Mac?</w:t>
        </w:r>
      </w:ins>
      <w:r w:rsidR="003E69B9">
        <w:rPr>
          <w:rStyle w:val="DocActionChar"/>
        </w:rPr>
        <w:t xml:space="preserve"> On the Mac Ctrl+Click is like a right click? Nick</w:t>
      </w:r>
      <w:ins w:id="855" w:author="Peter" w:date="2013-05-08T09:19:00Z">
        <w:r w:rsidR="003479CF" w:rsidRPr="003479CF">
          <w:t>)</w:t>
        </w:r>
      </w:ins>
      <w:del w:id="856" w:author="Peter" w:date="2013-05-08T09:19:00Z">
        <w:r w:rsidR="00D61320">
          <w:delText>.)</w:delText>
        </w:r>
      </w:del>
      <w:r w:rsidR="00D61320">
        <w:t xml:space="preserve"> The operations </w:t>
      </w:r>
      <w:ins w:id="857" w:author="Peter" w:date="2013-05-08T09:19:00Z">
        <w:r w:rsidR="003479CF">
          <w:t>in the preceding section</w:t>
        </w:r>
      </w:ins>
      <w:del w:id="858" w:author="Peter" w:date="2013-05-08T09:19:00Z">
        <w:r w:rsidR="00D61320">
          <w:delText>above</w:delText>
        </w:r>
      </w:del>
      <w:r w:rsidR="00D61320">
        <w:t xml:space="preserve"> will then apply to all selected Spectra.</w:t>
      </w:r>
    </w:p>
    <w:p w:rsidR="00D61320" w:rsidRDefault="00D61320" w:rsidP="00D61320">
      <w:pPr>
        <w:pStyle w:val="Body"/>
      </w:pPr>
      <w:r>
        <w:t>Sim</w:t>
      </w:r>
      <w:r w:rsidR="0003650F">
        <w:t>i</w:t>
      </w:r>
      <w:r>
        <w:t xml:space="preserve">larly, it is possible to select multiple </w:t>
      </w:r>
      <w:ins w:id="859" w:author="Peter" w:date="2013-05-08T09:19:00Z">
        <w:r>
          <w:t>no</w:t>
        </w:r>
        <w:r w:rsidR="003479CF">
          <w:t>d</w:t>
        </w:r>
        <w:r>
          <w:t>es</w:t>
        </w:r>
      </w:ins>
      <w:del w:id="860" w:author="Peter" w:date="2013-05-08T09:19:00Z">
        <w:r>
          <w:delText>notes</w:delText>
        </w:r>
      </w:del>
      <w:r>
        <w:t xml:space="preserve"> in the Campaign </w:t>
      </w:r>
      <w:ins w:id="861" w:author="Peter" w:date="2013-05-08T09:19:00Z">
        <w:r w:rsidR="003479CF">
          <w:t>hierarchy</w:t>
        </w:r>
      </w:ins>
      <w:del w:id="862" w:author="Peter" w:date="2013-05-08T09:19:00Z">
        <w:r>
          <w:delText>tree</w:delText>
        </w:r>
      </w:del>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Pr="0003650F">
        <w:rPr>
          <w:rStyle w:val="GUIWord"/>
        </w:rPr>
        <w:t>Apply to shared record</w:t>
      </w:r>
      <w:r>
        <w:t xml:space="preserve"> option when editing Metadata, it will change the Metadata across both Campaigns, which is a very unexpected and c</w:t>
      </w:r>
      <w:r w:rsidR="002415EF">
        <w:t>onfusing result.</w:t>
      </w:r>
    </w:p>
    <w:p w:rsidR="003B29B2" w:rsidRDefault="003B29B2" w:rsidP="003B29B2">
      <w:pPr>
        <w:pStyle w:val="Heading2"/>
      </w:pPr>
      <w:bookmarkStart w:id="863" w:name="_Toc355280385"/>
      <w:bookmarkStart w:id="864" w:name="_Ref356551623"/>
      <w:bookmarkStart w:id="865" w:name="_Ref356551635"/>
      <w:bookmarkStart w:id="866" w:name="_Ref357757289"/>
      <w:bookmarkStart w:id="867" w:name="_Ref357757292"/>
      <w:bookmarkStart w:id="868" w:name="_Toc358395273"/>
      <w:r>
        <w:t>Uploading Metadata from Excel files</w:t>
      </w:r>
      <w:bookmarkEnd w:id="863"/>
      <w:bookmarkEnd w:id="864"/>
      <w:bookmarkEnd w:id="865"/>
      <w:bookmarkEnd w:id="866"/>
      <w:bookmarkEnd w:id="867"/>
      <w:bookmarkEnd w:id="868"/>
    </w:p>
    <w:p w:rsidR="00BF34E0" w:rsidRDefault="003B29B2" w:rsidP="00DE3175">
      <w:pPr>
        <w:pStyle w:val="Body"/>
      </w:pPr>
      <w:r>
        <w:t xml:space="preserve">Specchio supports uploading Metadata to your Campaign from </w:t>
      </w:r>
      <w:r w:rsidR="00C356CB">
        <w:t xml:space="preserve">Excel spreadsheet </w:t>
      </w:r>
      <w:r>
        <w:t xml:space="preserve">files saved </w:t>
      </w:r>
      <w:r w:rsidR="002415EF">
        <w:t>as an .XLS file</w:t>
      </w:r>
      <w:r>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164972"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1" o:title=""/>
            </v:shape>
            <v:shape id="_x0000_s1163" type="#_x0000_t45" style="position:absolute;left:5756;top:4692;width:1784;height:981" adj="31347,8191,27339,3985,21939,3985,10279,8191" fillcolor="#dbe5f1 [660]" strokecolor="black [3213]">
              <v:stroke startarrow="open"/>
              <v:textbox>
                <w:txbxContent>
                  <w:p w:rsidR="003C0124" w:rsidRPr="00141131" w:rsidRDefault="003C0124"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2"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3C0124" w:rsidRPr="008646FA" w:rsidRDefault="003C0124"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3C0124" w:rsidRPr="008646FA" w:rsidRDefault="003C0124"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3C0124" w:rsidRPr="008646FA" w:rsidRDefault="003C0124"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63"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3C0124" w:rsidRPr="00AF35D7" w:rsidRDefault="003C0124"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975B29">
        <w:t>is</w:t>
      </w:r>
      <w:r w:rsidR="00DE3175">
        <w:t xml:space="preserve"> selectable as described below.</w:t>
      </w:r>
    </w:p>
    <w:p w:rsidR="000C3727" w:rsidRDefault="00C356CB" w:rsidP="007D43F6">
      <w:pPr>
        <w:pStyle w:val="HeadingSubUnnumbered"/>
      </w:pPr>
      <w:r>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164972"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4" o:title=""/>
            </v:shape>
            <v:roundrect id="_x0000_s1168" style="position:absolute;left:9298;top:1735;width:1488;height:794" arcsize="10923f" fillcolor="#dbe5f1 [660]" strokecolor="#0070c0">
              <v:textbox inset="1mm">
                <w:txbxContent>
                  <w:p w:rsidR="003C0124" w:rsidRPr="00C303D9" w:rsidRDefault="003C0124"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3C0124" w:rsidRPr="00C303D9" w:rsidRDefault="003C0124"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3C0124" w:rsidRPr="00C303D9" w:rsidRDefault="003C0124"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3C0124" w:rsidRPr="00C303D9" w:rsidRDefault="003C0124"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fldSimple w:instr=" SEQ Figure \* ARABIC ">
        <w:r w:rsidR="00CC6411">
          <w:rPr>
            <w:noProof/>
          </w:rPr>
          <w:t>38</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tblPr>
      <w:tblGrid>
        <w:gridCol w:w="1054"/>
        <w:gridCol w:w="5852"/>
        <w:gridCol w:w="1956"/>
      </w:tblGrid>
      <w:tr w:rsidR="00103802" w:rsidTr="003F3FD3">
        <w:tc>
          <w:tcPr>
            <w:tcW w:w="0" w:type="auto"/>
          </w:tcPr>
          <w:p w:rsidR="00103802" w:rsidRDefault="00103802" w:rsidP="003F3FD3">
            <w:pPr>
              <w:pStyle w:val="TableText"/>
            </w:pPr>
            <w:r>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This indicates the column that will be used to search for the Spectrum to receive the metadata for each row.</w:t>
            </w:r>
          </w:p>
        </w:tc>
        <w:tc>
          <w:tcPr>
            <w:tcW w:w="0" w:type="auto"/>
          </w:tcPr>
          <w:p w:rsidR="00103802" w:rsidRDefault="003F3FD3" w:rsidP="003F3FD3">
            <w:pPr>
              <w:pStyle w:val="TableText"/>
            </w:pPr>
            <w:r>
              <w:rPr>
                <w:noProof/>
                <w:lang w:val="en-AU" w:eastAsia="ja-JP"/>
              </w:rPr>
              <w:drawing>
                <wp:inline distT="0" distB="0" distL="0" distR="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ja-JP"/>
              </w:rPr>
              <w:drawing>
                <wp:inline distT="0" distB="0" distL="0" distR="0">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76"/>
        <w:gridCol w:w="5883"/>
      </w:tblGrid>
      <w:tr w:rsidR="003F3FD3" w:rsidTr="00C7255F">
        <w:tc>
          <w:tcPr>
            <w:tcW w:w="0" w:type="auto"/>
          </w:tcPr>
          <w:p w:rsidR="003F3FD3" w:rsidRDefault="00AF6F5F" w:rsidP="0033520F">
            <w:r>
              <w:rPr>
                <w:noProof/>
                <w:lang w:val="en-AU" w:eastAsia="ja-JP"/>
              </w:rPr>
              <w:drawing>
                <wp:inline distT="0" distB="0" distL="0" distR="0">
                  <wp:extent cx="1727864" cy="4217797"/>
                  <wp:effectExtent l="19050" t="0" r="5686" b="0"/>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
                          <a:srcRect l="40216" t="28502" r="9129" b="6230"/>
                          <a:stretch>
                            <a:fillRect/>
                          </a:stretch>
                        </pic:blipFill>
                        <pic:spPr bwMode="auto">
                          <a:xfrm>
                            <a:off x="0" y="0"/>
                            <a:ext cx="1730604" cy="4224485"/>
                          </a:xfrm>
                          <a:prstGeom prst="rect">
                            <a:avLst/>
                          </a:prstGeom>
                          <a:noFill/>
                          <a:ln w="9525">
                            <a:noFill/>
                            <a:miter lim="800000"/>
                            <a:headEnd/>
                            <a:tailEnd/>
                          </a:ln>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Specchio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be loaded into the metadata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tblPr>
      <w:tblGrid>
        <w:gridCol w:w="8862"/>
      </w:tblGrid>
      <w:tr w:rsidR="001D236D" w:rsidTr="002237E8">
        <w:tc>
          <w:tcPr>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Specchio Main Window. The following dialog will be displayed. Only those Campaigns to which you have write permission will be displayed.</w:t>
            </w:r>
          </w:p>
          <w:p w:rsidR="001D236D" w:rsidRPr="00EB49E0" w:rsidRDefault="001D236D" w:rsidP="001D236D">
            <w:pPr>
              <w:pStyle w:val="Figure"/>
            </w:pPr>
            <w:r w:rsidRPr="00EB49E0">
              <w:rPr>
                <w:lang w:val="en-AU"/>
              </w:rPr>
              <w:drawing>
                <wp:inline distT="0" distB="0" distL="0" distR="0">
                  <wp:extent cx="4451350" cy="2621200"/>
                  <wp:effectExtent l="19050" t="0" r="6350" b="0"/>
                  <wp:docPr id="1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1D236D" w:rsidRPr="006E6A31" w:rsidRDefault="001D236D" w:rsidP="001D236D">
            <w:pPr>
              <w:pStyle w:val="Caption"/>
            </w:pPr>
            <w:r w:rsidRPr="006E6A31">
              <w:t xml:space="preserve">Figure </w:t>
            </w:r>
            <w:fldSimple w:instr=" SEQ Figure \* ARABIC ">
              <w:r w:rsidR="00CC6411">
                <w:rPr>
                  <w:noProof/>
                </w:rPr>
                <w:t>39</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1D236D" w:rsidP="001D236D">
            <w:pPr>
              <w:pStyle w:val="Figure"/>
            </w:pPr>
            <w:r>
              <w:rPr>
                <w:lang w:val="en-AU"/>
              </w:rPr>
              <w:drawing>
                <wp:inline distT="0" distB="0" distL="0" distR="0">
                  <wp:extent cx="4876800" cy="3951230"/>
                  <wp:effectExtent l="19050" t="0" r="0" b="0"/>
                  <wp:docPr id="1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srcRect/>
                          <a:stretch>
                            <a:fillRect/>
                          </a:stretch>
                        </pic:blipFill>
                        <pic:spPr bwMode="auto">
                          <a:xfrm>
                            <a:off x="0" y="0"/>
                            <a:ext cx="4876625" cy="3951088"/>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CC6411">
                <w:rPr>
                  <w:noProof/>
                </w:rPr>
                <w:t>40</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ause the metadata to be loaded.</w:t>
            </w:r>
          </w:p>
        </w:tc>
      </w:tr>
    </w:tbl>
    <w:p w:rsidR="007521AC" w:rsidRPr="007521AC" w:rsidRDefault="007521AC" w:rsidP="007521AC">
      <w:pPr>
        <w:pStyle w:val="Body"/>
      </w:pPr>
      <w:bookmarkStart w:id="869" w:name="_Toc356807313"/>
      <w:bookmarkEnd w:id="869"/>
      <w:r>
        <w:t xml:space="preserve">If </w:t>
      </w:r>
      <w:r w:rsidR="002F5F99">
        <w:t xml:space="preserve">Specchio finds </w:t>
      </w:r>
      <w:r>
        <w:t xml:space="preserve">a Metadata Attribute already exists </w:t>
      </w:r>
      <w:r w:rsidR="002F5F99">
        <w:t>for</w:t>
      </w:r>
      <w:r>
        <w:t xml:space="preserve"> a</w:t>
      </w:r>
      <w:r w:rsidR="002F5F99">
        <w:t>ny</w:t>
      </w:r>
      <w:r>
        <w:t xml:space="preserve"> Spectrum, Specchio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rPr>
        <w:drawing>
          <wp:inline distT="0" distB="0" distL="0" distR="0">
            <wp:extent cx="3331476" cy="962666"/>
            <wp:effectExtent l="19050" t="0" r="2274"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srcRect/>
                    <a:stretch>
                      <a:fillRect/>
                    </a:stretch>
                  </pic:blipFill>
                  <pic:spPr bwMode="auto">
                    <a:xfrm>
                      <a:off x="0" y="0"/>
                      <a:ext cx="3332787" cy="963045"/>
                    </a:xfrm>
                    <a:prstGeom prst="rect">
                      <a:avLst/>
                    </a:prstGeom>
                    <a:noFill/>
                    <a:ln w="9525">
                      <a:noFill/>
                      <a:miter lim="800000"/>
                      <a:headEnd/>
                      <a:tailEnd/>
                    </a:ln>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No data from this column of the XLS file will be loaded into the Specchio database.</w:t>
      </w:r>
    </w:p>
    <w:p w:rsidR="007521AC" w:rsidRDefault="007521AC" w:rsidP="007521AC">
      <w:pPr>
        <w:pStyle w:val="HangingIndent"/>
      </w:pPr>
      <w:r w:rsidRPr="00ED44E6">
        <w:rPr>
          <w:rStyle w:val="GUIWord"/>
        </w:rPr>
        <w:t>Insert anyway</w:t>
      </w:r>
      <w:r>
        <w:tab/>
        <w:t>Add another value for this Metadata Attribute. This may not be appropriate for some Metadata Attributes. For example, adding a second File Name or Spectrum Number could become very confusing.</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the Metadata Attribute values in the database, you can use the REGEX box to assist in the match.</w:t>
      </w:r>
    </w:p>
    <w:p w:rsidR="00A20DB0" w:rsidRDefault="00164972"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1" o:title=""/>
            </v:shape>
            <v:shape id="_x0000_s1192" type="#_x0000_t202" style="position:absolute;left:2561;top:2729;width:1086;height:300">
              <v:textbox inset=".5mm,.5mm,.5mm,.5mm">
                <w:txbxContent>
                  <w:p w:rsidR="003C0124" w:rsidRPr="007D716F" w:rsidRDefault="003C0124"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3C0124" w:rsidRPr="007D716F" w:rsidRDefault="003C0124"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3C0124" w:rsidRPr="007D716F" w:rsidRDefault="003C0124" w:rsidP="00A24446"/>
                </w:txbxContent>
              </v:textbox>
            </v:shape>
            <v:shape id="_x0000_s1195" type="#_x0000_t202" style="position:absolute;left:2801;top:4168;width:1972;height:302">
              <v:textbox inset=".5mm,.5mm,.5mm,.5mm">
                <w:txbxContent>
                  <w:p w:rsidR="003C0124" w:rsidRPr="007D716F" w:rsidRDefault="003C0124"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3C0124" w:rsidRPr="007D716F" w:rsidRDefault="003C0124" w:rsidP="00A24446">
                    <w:pPr>
                      <w:rPr>
                        <w:lang w:val="en-AU"/>
                      </w:rPr>
                    </w:pPr>
                    <w:r>
                      <w:rPr>
                        <w:lang w:val="en-AU"/>
                      </w:rPr>
                      <w:t>$</w:t>
                    </w:r>
                  </w:p>
                </w:txbxContent>
              </v:textbox>
            </v:shape>
            <v:shape id="_x0000_s1197" type="#_x0000_t202" style="position:absolute;left:2291;top:2729;width:196;height:300">
              <v:textbox inset=".5mm,.5mm,.5mm,.5mm">
                <w:txbxContent>
                  <w:p w:rsidR="003C0124" w:rsidRPr="007D716F" w:rsidRDefault="003C0124"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3C0124" w:rsidRPr="00A24446" w:rsidRDefault="003C0124"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3C0124" w:rsidRPr="00A24446" w:rsidRDefault="003C0124"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3C0124" w:rsidRPr="00204D07" w:rsidRDefault="003C0124"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3C0124" w:rsidRPr="009D3992" w:rsidRDefault="003C0124"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fldSimple w:instr=" SEQ Figure \* ARABIC ">
        <w:r w:rsidR="00CC6411">
          <w:rPr>
            <w:noProof/>
          </w:rPr>
          <w:t>41</w:t>
        </w:r>
      </w:fldSimple>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REGEX start </w:t>
      </w:r>
      <w:r>
        <w:t xml:space="preserve">and REGEC end </w:t>
      </w:r>
      <w:r w:rsidR="00AF6F5F">
        <w:t xml:space="preserve">contents </w:t>
      </w:r>
      <w:r>
        <w:t>ot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regular expressions. (See </w:t>
      </w:r>
      <w:r w:rsidR="005B1A36" w:rsidRPr="007B4B5E">
        <w:rPr>
          <w:rStyle w:val="CrossReference"/>
        </w:rPr>
        <w:t xml:space="preserve">Appendix </w:t>
      </w:r>
      <w:fldSimple w:instr=" REF _Ref353800559 \r \h  \* MERGEFORMAT ">
        <w:r w:rsidR="00CC6411" w:rsidRPr="00CC6411">
          <w:rPr>
            <w:rStyle w:val="CrossReference"/>
          </w:rPr>
          <w:t>Appendix</w:t>
        </w:r>
        <w:r w:rsidR="00CC6411">
          <w:t xml:space="preserve"> A: </w:t>
        </w:r>
      </w:fldSimple>
      <w:r w:rsidR="005B1A36" w:rsidRPr="007B4B5E">
        <w:rPr>
          <w:rStyle w:val="CrossReference"/>
        </w:rPr>
        <w:t xml:space="preserve"> </w:t>
      </w:r>
      <w:fldSimple w:instr=" REF _Ref353800559 \h  \* MERGEFORMAT ">
        <w:r w:rsidR="00CC6411" w:rsidRPr="00CC6411">
          <w:rPr>
            <w:rStyle w:val="CrossReference"/>
          </w:rPr>
          <w:t xml:space="preserve">Regular Expressions </w:t>
        </w:r>
      </w:fldSimple>
      <w:r w:rsidR="005B1A36">
        <w:t>for information on regular expressions.)</w:t>
      </w:r>
      <w:r w:rsidR="00A00BB6">
        <w:t xml:space="preserve"> In the above example: the </w:t>
      </w:r>
      <w:r w:rsidR="00A00BB6" w:rsidRPr="00A00BB6">
        <w:rPr>
          <w:rStyle w:val="CodeChar"/>
        </w:rPr>
        <w:t>^</w:t>
      </w:r>
      <w:r w:rsidR="00A00BB6">
        <w:t xml:space="preserve"> forces the matching to start at the beginning of the string; </w:t>
      </w:r>
      <w:r w:rsidR="00A00BB6" w:rsidRPr="00A00BB6">
        <w:rPr>
          <w:rStyle w:val="CodeChar"/>
        </w:rPr>
        <w:t>.</w:t>
      </w:r>
      <w:r w:rsidR="00A00BB6">
        <w:t xml:space="preserve"> is a special character so </w:t>
      </w:r>
      <w:r w:rsidR="00A00BB6" w:rsidRPr="00A00BB6">
        <w:rPr>
          <w:rStyle w:val="CodeChar"/>
        </w:rPr>
        <w:t>\</w:t>
      </w:r>
      <w:r w:rsidR="00A00BB6">
        <w:t xml:space="preserve"> must be used to escape it, so </w:t>
      </w:r>
      <w:r w:rsidR="00A00BB6" w:rsidRPr="00A00BB6">
        <w:rPr>
          <w:rStyle w:val="CodeChar"/>
        </w:rPr>
        <w:t>\.</w:t>
      </w:r>
      <w:r w:rsidR="00A00BB6">
        <w:t xml:space="preserve"> matches the </w:t>
      </w:r>
      <w:r w:rsidR="00A00BB6" w:rsidRPr="00A00BB6">
        <w:rPr>
          <w:rStyle w:val="CodeChar"/>
        </w:rPr>
        <w:t>.</w:t>
      </w:r>
      <w:r w:rsidR="00A00BB6">
        <w:t xml:space="preserve"> in the file name; </w:t>
      </w:r>
      <w:r w:rsidR="00A00BB6" w:rsidRPr="00A00BB6">
        <w:rPr>
          <w:rStyle w:val="CodeChar"/>
        </w:rPr>
        <w:t>0*</w:t>
      </w:r>
      <w:r w:rsidR="00A00BB6">
        <w:t xml:space="preserve"> matches any number of </w:t>
      </w:r>
      <w:r w:rsidR="00A00BB6" w:rsidRPr="00A00BB6">
        <w:rPr>
          <w:rStyle w:val="CodeChar"/>
        </w:rPr>
        <w:t>0</w:t>
      </w:r>
      <w:r w:rsidR="00A00BB6">
        <w:t xml:space="preserve"> characters; </w:t>
      </w:r>
      <w:r w:rsidR="00A00BB6" w:rsidRPr="00A00BB6">
        <w:rPr>
          <w:rStyle w:val="CodeChar"/>
        </w:rPr>
        <w:t>5</w:t>
      </w:r>
      <w:r w:rsidR="00A00BB6">
        <w:t xml:space="preserve"> matches </w:t>
      </w:r>
      <w:r w:rsidR="00A00BB6" w:rsidRPr="00A00BB6">
        <w:rPr>
          <w:rStyle w:val="CodeChar"/>
        </w:rPr>
        <w:t>5</w:t>
      </w:r>
      <w:r w:rsidR="00A00BB6">
        <w:t xml:space="preserve">; and the </w:t>
      </w:r>
      <w:r w:rsidR="00A00BB6" w:rsidRPr="00A00BB6">
        <w:rPr>
          <w:rStyle w:val="CodeChar"/>
        </w:rPr>
        <w:t>$</w:t>
      </w:r>
      <w:r w:rsidR="00A00BB6">
        <w:t xml:space="preserve"> forces the match to complete at the end of the string.</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Specchio uses for these fields. </w:t>
      </w:r>
    </w:p>
    <w:p w:rsidR="00F2409D" w:rsidRDefault="00164972"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4" o:title="" croptop="8768f" cropbottom="40039f"/>
            </v:shape>
            <v:shape id="_x0000_s1218" type="#_x0000_t75" style="position:absolute;left:4761;top:5620;width:3288;height:1838">
              <v:imagedata r:id="rId72"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3C0124" w:rsidRPr="0019048D" w:rsidRDefault="003C0124"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3C0124" w:rsidRPr="0019048D" w:rsidRDefault="003C0124"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3C0124" w:rsidRPr="0019048D" w:rsidRDefault="003C0124"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fldSimple w:instr=" SEQ Figure \* ARABIC ">
        <w:r w:rsidR="00CC6411">
          <w:rPr>
            <w:noProof/>
          </w:rPr>
          <w:t>42</w:t>
        </w:r>
      </w:fldSimple>
      <w:r w:rsidRPr="00084655">
        <w:t xml:space="preserve">: </w:t>
      </w:r>
      <w:r>
        <w:t>Settup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Each Specchio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tblPr>
      <w:tblGrid>
        <w:gridCol w:w="8862"/>
      </w:tblGrid>
      <w:tr w:rsidR="00831986" w:rsidTr="00831986">
        <w:tc>
          <w:tcPr>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Specchio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metadata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rPr>
              <w:drawing>
                <wp:inline distT="0" distB="0" distL="0" distR="0">
                  <wp:extent cx="2041762" cy="690775"/>
                  <wp:effectExtent l="19050" t="0" r="0" b="0"/>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3"/>
                          <a:srcRect l="40745" t="57320" r="7155" b="14627"/>
                          <a:stretch>
                            <a:fillRect/>
                          </a:stretch>
                        </pic:blipFill>
                        <pic:spPr bwMode="auto">
                          <a:xfrm>
                            <a:off x="0" y="0"/>
                            <a:ext cx="2041762" cy="690775"/>
                          </a:xfrm>
                          <a:prstGeom prst="rect">
                            <a:avLst/>
                          </a:prstGeom>
                          <a:noFill/>
                          <a:ln w="9525">
                            <a:noFill/>
                            <a:miter lim="800000"/>
                            <a:headEnd/>
                            <a:tailEnd/>
                          </a:ln>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2237E8" w:rsidRPr="002237E8" w:rsidRDefault="002237E8" w:rsidP="002237E8">
      <w:pPr>
        <w:rPr>
          <w:del w:id="870" w:author="Peter" w:date="2013-05-08T09:19:00Z"/>
        </w:rPr>
      </w:pPr>
      <w:bookmarkStart w:id="871" w:name="_Toc357580507"/>
      <w:bookmarkStart w:id="872" w:name="_Toc357598076"/>
      <w:bookmarkStart w:id="873" w:name="_Toc357782296"/>
      <w:bookmarkStart w:id="874" w:name="_Toc358385807"/>
      <w:bookmarkStart w:id="875" w:name="_Toc358395274"/>
      <w:bookmarkEnd w:id="871"/>
      <w:bookmarkEnd w:id="872"/>
      <w:bookmarkEnd w:id="873"/>
      <w:bookmarkEnd w:id="874"/>
      <w:bookmarkEnd w:id="875"/>
    </w:p>
    <w:p w:rsidR="000400EA" w:rsidRDefault="000400EA" w:rsidP="000400EA">
      <w:pPr>
        <w:spacing w:before="100" w:beforeAutospacing="1" w:after="100" w:afterAutospacing="1"/>
        <w:rPr>
          <w:del w:id="876" w:author="Peter" w:date="2013-05-08T09:19:00Z"/>
          <w:rFonts w:ascii="Arial" w:hAnsi="Arial" w:cs="Arial"/>
          <w:color w:val="222222"/>
          <w:sz w:val="14"/>
          <w:szCs w:val="14"/>
          <w:lang w:val="en-AU" w:eastAsia="ja-JP"/>
        </w:rPr>
      </w:pPr>
      <w:del w:id="877" w:author="Peter" w:date="2013-05-08T09:19:00Z">
        <w:r>
          <w:rPr>
            <w:rFonts w:ascii="Arial" w:hAnsi="Arial" w:cs="Arial"/>
            <w:color w:val="222222"/>
            <w:sz w:val="14"/>
            <w:szCs w:val="14"/>
            <w:lang w:val="en-AU" w:eastAsia="ja-JP"/>
          </w:rPr>
          <w:delText>From JIRA DC10-164, Nick says...</w:delText>
        </w:r>
        <w:bookmarkStart w:id="878" w:name="_Toc356807314"/>
        <w:bookmarkStart w:id="879" w:name="_Toc357580508"/>
        <w:bookmarkStart w:id="880" w:name="_Toc357598077"/>
        <w:bookmarkStart w:id="881" w:name="_Toc357782297"/>
        <w:bookmarkStart w:id="882" w:name="_Toc358385808"/>
        <w:bookmarkStart w:id="883" w:name="_Toc358395275"/>
        <w:bookmarkEnd w:id="878"/>
        <w:bookmarkEnd w:id="879"/>
        <w:bookmarkEnd w:id="880"/>
        <w:bookmarkEnd w:id="881"/>
        <w:bookmarkEnd w:id="882"/>
        <w:bookmarkEnd w:id="883"/>
      </w:del>
    </w:p>
    <w:p w:rsidR="000400EA" w:rsidRPr="000400EA" w:rsidRDefault="000400EA" w:rsidP="000400EA">
      <w:pPr>
        <w:spacing w:before="100" w:beforeAutospacing="1" w:after="100" w:afterAutospacing="1"/>
        <w:rPr>
          <w:del w:id="884" w:author="Peter" w:date="2013-05-08T09:19:00Z"/>
          <w:rFonts w:ascii="Arial" w:hAnsi="Arial" w:cs="Arial"/>
          <w:color w:val="222222"/>
          <w:sz w:val="14"/>
          <w:szCs w:val="14"/>
          <w:lang w:val="en-AU" w:eastAsia="ja-JP"/>
        </w:rPr>
      </w:pPr>
      <w:del w:id="885" w:author="Peter" w:date="2013-05-08T09:19:00Z">
        <w:r w:rsidRPr="000400EA">
          <w:rPr>
            <w:rFonts w:ascii="Arial" w:hAnsi="Arial" w:cs="Arial"/>
            <w:color w:val="222222"/>
            <w:sz w:val="14"/>
            <w:szCs w:val="14"/>
            <w:lang w:val="en-AU" w:eastAsia="ja-JP"/>
          </w:rPr>
          <w:delText>I've modified the input validation code for numeric fields so that</w:delText>
        </w:r>
        <w:bookmarkStart w:id="886" w:name="_Toc356807315"/>
        <w:bookmarkStart w:id="887" w:name="_Toc357580509"/>
        <w:bookmarkStart w:id="888" w:name="_Toc357598078"/>
        <w:bookmarkStart w:id="889" w:name="_Toc357782298"/>
        <w:bookmarkStart w:id="890" w:name="_Toc358385809"/>
        <w:bookmarkStart w:id="891" w:name="_Toc358395276"/>
        <w:bookmarkEnd w:id="886"/>
        <w:bookmarkEnd w:id="887"/>
        <w:bookmarkEnd w:id="888"/>
        <w:bookmarkEnd w:id="889"/>
        <w:bookmarkEnd w:id="890"/>
        <w:bookmarkEnd w:id="891"/>
      </w:del>
    </w:p>
    <w:p w:rsidR="000400EA" w:rsidRPr="000400EA" w:rsidRDefault="000400EA" w:rsidP="0059008C">
      <w:pPr>
        <w:numPr>
          <w:ilvl w:val="0"/>
          <w:numId w:val="6"/>
        </w:numPr>
        <w:spacing w:before="100" w:beforeAutospacing="1" w:after="100" w:afterAutospacing="1"/>
        <w:ind w:left="891"/>
        <w:rPr>
          <w:del w:id="892" w:author="Peter" w:date="2013-05-08T09:19:00Z"/>
          <w:rFonts w:ascii="Arial" w:hAnsi="Arial" w:cs="Arial"/>
          <w:color w:val="222222"/>
          <w:sz w:val="14"/>
          <w:szCs w:val="14"/>
          <w:lang w:val="en-AU" w:eastAsia="ja-JP"/>
        </w:rPr>
      </w:pPr>
      <w:del w:id="893" w:author="Peter" w:date="2013-05-08T09:19:00Z">
        <w:r w:rsidRPr="000400EA">
          <w:rPr>
            <w:rFonts w:ascii="Arial" w:hAnsi="Arial" w:cs="Arial"/>
            <w:color w:val="222222"/>
            <w:sz w:val="14"/>
            <w:szCs w:val="14"/>
            <w:lang w:val="en-AU" w:eastAsia="ja-JP"/>
          </w:rPr>
          <w:delText>the cursor keys, delete and backspace can be used in any field</w:delText>
        </w:r>
        <w:bookmarkStart w:id="894" w:name="_Toc356807316"/>
        <w:bookmarkStart w:id="895" w:name="_Toc357580510"/>
        <w:bookmarkStart w:id="896" w:name="_Toc357598079"/>
        <w:bookmarkStart w:id="897" w:name="_Toc357782299"/>
        <w:bookmarkStart w:id="898" w:name="_Toc358385810"/>
        <w:bookmarkStart w:id="899" w:name="_Toc358395277"/>
        <w:bookmarkEnd w:id="894"/>
        <w:bookmarkEnd w:id="895"/>
        <w:bookmarkEnd w:id="896"/>
        <w:bookmarkEnd w:id="897"/>
        <w:bookmarkEnd w:id="898"/>
        <w:bookmarkEnd w:id="899"/>
      </w:del>
    </w:p>
    <w:p w:rsidR="000400EA" w:rsidRPr="000400EA" w:rsidRDefault="000400EA" w:rsidP="0059008C">
      <w:pPr>
        <w:numPr>
          <w:ilvl w:val="0"/>
          <w:numId w:val="6"/>
        </w:numPr>
        <w:spacing w:before="100" w:beforeAutospacing="1" w:after="100" w:afterAutospacing="1"/>
        <w:ind w:left="891"/>
        <w:rPr>
          <w:del w:id="900" w:author="Peter" w:date="2013-05-08T09:19:00Z"/>
          <w:rFonts w:ascii="Arial" w:hAnsi="Arial" w:cs="Arial"/>
          <w:color w:val="222222"/>
          <w:sz w:val="14"/>
          <w:szCs w:val="14"/>
          <w:lang w:val="en-AU" w:eastAsia="ja-JP"/>
        </w:rPr>
      </w:pPr>
      <w:del w:id="901" w:author="Peter" w:date="2013-05-08T09:19:00Z">
        <w:r w:rsidRPr="000400EA">
          <w:rPr>
            <w:rFonts w:ascii="Arial" w:hAnsi="Arial" w:cs="Arial"/>
            <w:color w:val="222222"/>
            <w:sz w:val="14"/>
            <w:szCs w:val="14"/>
            <w:lang w:val="en-AU" w:eastAsia="ja-JP"/>
          </w:rPr>
          <w:delText>digits and the minus sign can be input into any numeric field</w:delText>
        </w:r>
        <w:bookmarkStart w:id="902" w:name="_Toc356807317"/>
        <w:bookmarkStart w:id="903" w:name="_Toc357580511"/>
        <w:bookmarkStart w:id="904" w:name="_Toc357598080"/>
        <w:bookmarkStart w:id="905" w:name="_Toc357782300"/>
        <w:bookmarkStart w:id="906" w:name="_Toc358385811"/>
        <w:bookmarkStart w:id="907" w:name="_Toc358395278"/>
        <w:bookmarkEnd w:id="902"/>
        <w:bookmarkEnd w:id="903"/>
        <w:bookmarkEnd w:id="904"/>
        <w:bookmarkEnd w:id="905"/>
        <w:bookmarkEnd w:id="906"/>
        <w:bookmarkEnd w:id="907"/>
      </w:del>
    </w:p>
    <w:p w:rsidR="000400EA" w:rsidRPr="000400EA" w:rsidRDefault="000400EA" w:rsidP="0059008C">
      <w:pPr>
        <w:numPr>
          <w:ilvl w:val="0"/>
          <w:numId w:val="6"/>
        </w:numPr>
        <w:spacing w:before="100" w:beforeAutospacing="1" w:after="100" w:afterAutospacing="1"/>
        <w:ind w:left="891"/>
        <w:rPr>
          <w:del w:id="908" w:author="Peter" w:date="2013-05-08T09:19:00Z"/>
          <w:rFonts w:ascii="Arial" w:hAnsi="Arial" w:cs="Arial"/>
          <w:color w:val="222222"/>
          <w:sz w:val="14"/>
          <w:szCs w:val="14"/>
          <w:lang w:val="en-AU" w:eastAsia="ja-JP"/>
        </w:rPr>
      </w:pPr>
      <w:del w:id="909" w:author="Peter" w:date="2013-05-08T09:19:00Z">
        <w:r w:rsidRPr="000400EA">
          <w:rPr>
            <w:rFonts w:ascii="Arial" w:hAnsi="Arial" w:cs="Arial"/>
            <w:color w:val="222222"/>
            <w:sz w:val="14"/>
            <w:szCs w:val="14"/>
            <w:lang w:val="en-AU" w:eastAsia="ja-JP"/>
          </w:rPr>
          <w:delText>decimal points can only be typed into fields with a floating value type</w:delText>
        </w:r>
        <w:bookmarkStart w:id="910" w:name="_Toc356807318"/>
        <w:bookmarkStart w:id="911" w:name="_Toc357580512"/>
        <w:bookmarkStart w:id="912" w:name="_Toc357598081"/>
        <w:bookmarkStart w:id="913" w:name="_Toc357782301"/>
        <w:bookmarkStart w:id="914" w:name="_Toc358385812"/>
        <w:bookmarkStart w:id="915" w:name="_Toc358395279"/>
        <w:bookmarkEnd w:id="910"/>
        <w:bookmarkEnd w:id="911"/>
        <w:bookmarkEnd w:id="912"/>
        <w:bookmarkEnd w:id="913"/>
        <w:bookmarkEnd w:id="914"/>
        <w:bookmarkEnd w:id="915"/>
      </w:del>
    </w:p>
    <w:p w:rsidR="000400EA" w:rsidRPr="000400EA" w:rsidRDefault="000400EA" w:rsidP="0059008C">
      <w:pPr>
        <w:numPr>
          <w:ilvl w:val="0"/>
          <w:numId w:val="6"/>
        </w:numPr>
        <w:spacing w:before="100" w:beforeAutospacing="1" w:after="100" w:afterAutospacing="1"/>
        <w:ind w:left="891"/>
        <w:rPr>
          <w:del w:id="916" w:author="Peter" w:date="2013-05-08T09:19:00Z"/>
          <w:rFonts w:ascii="Arial" w:hAnsi="Arial" w:cs="Arial"/>
          <w:color w:val="222222"/>
          <w:sz w:val="14"/>
          <w:szCs w:val="14"/>
          <w:lang w:val="en-AU" w:eastAsia="ja-JP"/>
        </w:rPr>
      </w:pPr>
      <w:del w:id="917" w:author="Peter" w:date="2013-05-08T09:19:00Z">
        <w:r w:rsidRPr="000400EA">
          <w:rPr>
            <w:rFonts w:ascii="Arial" w:hAnsi="Arial" w:cs="Arial"/>
            <w:color w:val="222222"/>
            <w:sz w:val="14"/>
            <w:szCs w:val="14"/>
            <w:lang w:val="en-AU" w:eastAsia="ja-JP"/>
          </w:rPr>
          <w:delText>the "update" button is only enabled once the value in the field can be parsed</w:delText>
        </w:r>
        <w:bookmarkStart w:id="918" w:name="_Toc356807319"/>
        <w:bookmarkStart w:id="919" w:name="_Toc357580513"/>
        <w:bookmarkStart w:id="920" w:name="_Toc357598082"/>
        <w:bookmarkStart w:id="921" w:name="_Toc357782302"/>
        <w:bookmarkStart w:id="922" w:name="_Toc358385813"/>
        <w:bookmarkStart w:id="923" w:name="_Toc358395280"/>
        <w:bookmarkEnd w:id="918"/>
        <w:bookmarkEnd w:id="919"/>
        <w:bookmarkEnd w:id="920"/>
        <w:bookmarkEnd w:id="921"/>
        <w:bookmarkEnd w:id="922"/>
        <w:bookmarkEnd w:id="923"/>
      </w:del>
    </w:p>
    <w:p w:rsidR="000400EA" w:rsidRPr="000400EA" w:rsidRDefault="000400EA" w:rsidP="0059008C">
      <w:pPr>
        <w:numPr>
          <w:ilvl w:val="0"/>
          <w:numId w:val="6"/>
        </w:numPr>
        <w:spacing w:before="100" w:beforeAutospacing="1" w:after="100" w:afterAutospacing="1"/>
        <w:ind w:left="891"/>
        <w:rPr>
          <w:del w:id="924" w:author="Peter" w:date="2013-05-08T09:19:00Z"/>
          <w:rFonts w:ascii="Arial" w:hAnsi="Arial" w:cs="Arial"/>
          <w:color w:val="222222"/>
          <w:sz w:val="14"/>
          <w:szCs w:val="14"/>
          <w:lang w:val="en-AU" w:eastAsia="ja-JP"/>
        </w:rPr>
      </w:pPr>
      <w:del w:id="925" w:author="Peter" w:date="2013-05-08T09:19:00Z">
        <w:r w:rsidRPr="000400EA">
          <w:rPr>
            <w:rFonts w:ascii="Arial" w:hAnsi="Arial" w:cs="Arial"/>
            <w:color w:val="222222"/>
            <w:sz w:val="14"/>
            <w:szCs w:val="14"/>
            <w:lang w:val="en-AU" w:eastAsia="ja-JP"/>
          </w:rPr>
          <w:delText>all number format exceptions are caught and handled</w:delText>
        </w:r>
        <w:bookmarkStart w:id="926" w:name="_Toc356807320"/>
        <w:bookmarkStart w:id="927" w:name="_Toc357580514"/>
        <w:bookmarkStart w:id="928" w:name="_Toc357598083"/>
        <w:bookmarkStart w:id="929" w:name="_Toc357782303"/>
        <w:bookmarkStart w:id="930" w:name="_Toc358385814"/>
        <w:bookmarkStart w:id="931" w:name="_Toc358395281"/>
        <w:bookmarkEnd w:id="926"/>
        <w:bookmarkEnd w:id="927"/>
        <w:bookmarkEnd w:id="928"/>
        <w:bookmarkEnd w:id="929"/>
        <w:bookmarkEnd w:id="930"/>
        <w:bookmarkEnd w:id="931"/>
      </w:del>
    </w:p>
    <w:p w:rsidR="000400EA" w:rsidRPr="000400EA" w:rsidRDefault="000400EA" w:rsidP="000400EA">
      <w:pPr>
        <w:spacing w:before="100" w:beforeAutospacing="1" w:after="100" w:afterAutospacing="1"/>
        <w:rPr>
          <w:del w:id="932" w:author="Peter" w:date="2013-05-08T09:19:00Z"/>
          <w:rFonts w:ascii="Arial" w:hAnsi="Arial" w:cs="Arial"/>
          <w:color w:val="222222"/>
          <w:sz w:val="14"/>
          <w:szCs w:val="14"/>
          <w:lang w:val="en-AU" w:eastAsia="ja-JP"/>
        </w:rPr>
      </w:pPr>
      <w:del w:id="933"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bookmarkStart w:id="934" w:name="_Toc356807321"/>
        <w:bookmarkStart w:id="935" w:name="_Toc357580515"/>
        <w:bookmarkStart w:id="936" w:name="_Toc357598084"/>
        <w:bookmarkStart w:id="937" w:name="_Toc357782304"/>
        <w:bookmarkStart w:id="938" w:name="_Toc358385815"/>
        <w:bookmarkStart w:id="939" w:name="_Toc358395282"/>
        <w:bookmarkEnd w:id="934"/>
        <w:bookmarkEnd w:id="935"/>
        <w:bookmarkEnd w:id="936"/>
        <w:bookmarkEnd w:id="937"/>
        <w:bookmarkEnd w:id="938"/>
        <w:bookmarkEnd w:id="939"/>
      </w:del>
    </w:p>
    <w:p w:rsidR="000400EA" w:rsidRPr="000400EA" w:rsidRDefault="000400EA" w:rsidP="000400EA">
      <w:pPr>
        <w:rPr>
          <w:del w:id="940" w:author="Peter" w:date="2013-05-08T09:19:00Z"/>
        </w:rPr>
      </w:pPr>
      <w:bookmarkStart w:id="941" w:name="_Toc356807322"/>
      <w:bookmarkStart w:id="942" w:name="_Toc357580516"/>
      <w:bookmarkStart w:id="943" w:name="_Toc357598085"/>
      <w:bookmarkStart w:id="944" w:name="_Toc357782305"/>
      <w:bookmarkStart w:id="945" w:name="_Toc358385816"/>
      <w:bookmarkStart w:id="946" w:name="_Toc358395283"/>
      <w:bookmarkEnd w:id="941"/>
      <w:bookmarkEnd w:id="942"/>
      <w:bookmarkEnd w:id="943"/>
      <w:bookmarkEnd w:id="944"/>
      <w:bookmarkEnd w:id="945"/>
      <w:bookmarkEnd w:id="946"/>
    </w:p>
    <w:p w:rsidR="003B29B2" w:rsidRPr="00084655" w:rsidRDefault="003B29B2" w:rsidP="000E3E59">
      <w:pPr>
        <w:pStyle w:val="Heading2"/>
      </w:pPr>
      <w:bookmarkStart w:id="947" w:name="_Ref356551679"/>
      <w:bookmarkStart w:id="948" w:name="_Toc358395284"/>
      <w:r w:rsidRPr="00084655">
        <w:t>Calculation of Sun Angles</w:t>
      </w:r>
      <w:bookmarkEnd w:id="947"/>
      <w:bookmarkEnd w:id="948"/>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tblPr>
      <w:tblGrid>
        <w:gridCol w:w="8862"/>
      </w:tblGrid>
      <w:tr w:rsidR="003B29B2" w:rsidTr="003B29B2">
        <w:tc>
          <w:tcPr>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3B29B2" w:rsidP="003B29B2">
            <w:pPr>
              <w:pStyle w:val="Figure"/>
            </w:pPr>
            <w:r>
              <w:rPr>
                <w:lang w:val="en-AU"/>
              </w:rPr>
              <w:drawing>
                <wp:inline distT="0" distB="0" distL="0" distR="0">
                  <wp:extent cx="2260127" cy="3152198"/>
                  <wp:effectExtent l="19050" t="0" r="6823"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srcRect/>
                          <a:stretch>
                            <a:fillRect/>
                          </a:stretch>
                        </pic:blipFill>
                        <pic:spPr bwMode="auto">
                          <a:xfrm>
                            <a:off x="0" y="0"/>
                            <a:ext cx="2262651" cy="3155719"/>
                          </a:xfrm>
                          <a:prstGeom prst="rect">
                            <a:avLst/>
                          </a:prstGeom>
                          <a:noFill/>
                          <a:ln w="9525">
                            <a:noFill/>
                            <a:miter lim="800000"/>
                            <a:headEnd/>
                            <a:tailEnd/>
                          </a:ln>
                        </pic:spPr>
                      </pic:pic>
                    </a:graphicData>
                  </a:graphic>
                </wp:inline>
              </w:drawing>
            </w:r>
          </w:p>
          <w:p w:rsidR="003B29B2" w:rsidRPr="00084655" w:rsidRDefault="003B29B2" w:rsidP="003B29B2">
            <w:pPr>
              <w:pStyle w:val="Caption"/>
            </w:pPr>
            <w:r w:rsidRPr="00084655">
              <w:t xml:space="preserve">Figure </w:t>
            </w:r>
            <w:fldSimple w:instr=" SEQ Figure \* ARABIC ">
              <w:r w:rsidR="00CC6411">
                <w:rPr>
                  <w:noProof/>
                </w:rPr>
                <w:t>43</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3B29B2">
            <w:pPr>
              <w:pStyle w:val="ProcessStep"/>
            </w:pPr>
            <w:r>
              <w:t xml:space="preserve">Click </w:t>
            </w:r>
            <w:r w:rsidRPr="001417E3">
              <w:rPr>
                <w:rStyle w:val="ActionButton"/>
              </w:rPr>
              <w:t> Dismiss </w:t>
            </w:r>
            <w:r>
              <w:t xml:space="preserve"> to close the dialog.</w:t>
            </w:r>
          </w:p>
        </w:tc>
      </w:tr>
    </w:tbl>
    <w:p w:rsidR="003B29B2" w:rsidRDefault="003B29B2" w:rsidP="003B29B2">
      <w:pPr>
        <w:pStyle w:val="Body"/>
      </w:pPr>
      <w:r>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949" w:name="_Ref157353485"/>
      <w:bookmarkStart w:id="950" w:name="_Toc358395285"/>
      <w:r w:rsidRPr="00D8645A">
        <w:t>Calculation of Goniometer Angles</w:t>
      </w:r>
      <w:bookmarkEnd w:id="949"/>
      <w:bookmarkEnd w:id="950"/>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6E1590">
        <w:t xml:space="preserve">sensor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rPr>
        <w:drawing>
          <wp:inline distT="0" distB="0" distL="0" distR="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951" w:name="_Ref97880617"/>
      <w:r>
        <w:t xml:space="preserve">Figure </w:t>
      </w:r>
      <w:fldSimple w:instr=" SEQ Figure \* ARABIC ">
        <w:r w:rsidR="00CC6411">
          <w:rPr>
            <w:noProof/>
          </w:rPr>
          <w:t>44</w:t>
        </w:r>
      </w:fldSimple>
      <w:bookmarkEnd w:id="951"/>
      <w:r>
        <w:t>: Data capture sequence of the RSL FIGOS/LAGOS system</w:t>
      </w:r>
    </w:p>
    <w:p w:rsidR="00360D13" w:rsidRDefault="00360D13" w:rsidP="00360D13">
      <w:pPr>
        <w:pStyle w:val="DocAction"/>
      </w:pPr>
      <w:r>
        <w:t xml:space="preserve">%%% </w:t>
      </w:r>
      <w:r w:rsidR="00E1195F">
        <w:t xml:space="preserve">Based on the </w:t>
      </w:r>
      <w:r>
        <w:t xml:space="preserve">above diagram </w:t>
      </w:r>
      <w:r w:rsidR="00E1195F">
        <w:t xml:space="preserve">and the fact that Specchio sets the Sensor Azumith to zero for position number 1, this </w:t>
      </w:r>
      <w:r>
        <w:t xml:space="preserve">implies that the Sensor Azimuth = 0 degrees is opposite the Illumination direction. </w:t>
      </w:r>
      <w:r w:rsidR="00E1195F">
        <w:t xml:space="preserve">However, the definition in the Sampling Geometry Metadata Group implies that it should be 180 degrees. </w:t>
      </w:r>
      <w:r>
        <w:t>Which is correct</w:t>
      </w:r>
      <w:r w:rsidR="00E1195F">
        <w:t>? I’ve spoken with Andy (7</w:t>
      </w:r>
      <w:r w:rsidR="00E1195F" w:rsidRPr="00E1195F">
        <w:rPr>
          <w:vertAlign w:val="superscript"/>
        </w:rPr>
        <w:t>th</w:t>
      </w:r>
      <w:r w:rsidR="00E1195F">
        <w:t xml:space="preserve"> June) and he has taken an action to work out whether the definition is wrong, or Specchio is wrong. </w:t>
      </w:r>
      <w:r>
        <w:t>Andy</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To calculate goniometer angles for a set of spectra...</w:t>
      </w:r>
    </w:p>
    <w:tbl>
      <w:tblPr>
        <w:tblStyle w:val="Instructions"/>
        <w:tblW w:w="0" w:type="auto"/>
        <w:tblLook w:val="04A0"/>
      </w:tblPr>
      <w:tblGrid>
        <w:gridCol w:w="8862"/>
      </w:tblGrid>
      <w:tr w:rsidR="00FB6D95" w:rsidTr="00DA70D7">
        <w:tc>
          <w:tcPr>
            <w:tcW w:w="8862"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975B29" w:rsidP="00FB6D95">
            <w:pPr>
              <w:pStyle w:val="Figure"/>
            </w:pPr>
            <w:r>
              <w:rPr>
                <w:lang w:val="en-AU"/>
              </w:rPr>
              <w:drawing>
                <wp:inline distT="0" distB="0" distL="0" distR="0">
                  <wp:extent cx="3478841" cy="2777564"/>
                  <wp:effectExtent l="19050" t="0" r="7309" b="0"/>
                  <wp:docPr id="1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srcRect/>
                          <a:stretch>
                            <a:fillRect/>
                          </a:stretch>
                        </pic:blipFill>
                        <pic:spPr bwMode="auto">
                          <a:xfrm>
                            <a:off x="0" y="0"/>
                            <a:ext cx="3478721" cy="2777469"/>
                          </a:xfrm>
                          <a:prstGeom prst="rect">
                            <a:avLst/>
                          </a:prstGeom>
                          <a:noFill/>
                          <a:ln w="9525">
                            <a:noFill/>
                            <a:miter lim="800000"/>
                            <a:headEnd/>
                            <a:tailEnd/>
                          </a:ln>
                        </pic:spPr>
                      </pic:pic>
                    </a:graphicData>
                  </a:graphic>
                </wp:inline>
              </w:drawing>
            </w:r>
          </w:p>
          <w:p w:rsidR="00FB6D95" w:rsidRPr="00084655" w:rsidRDefault="00FB6D95" w:rsidP="00FB6D95">
            <w:pPr>
              <w:pStyle w:val="Caption"/>
            </w:pPr>
            <w:r w:rsidRPr="00084655">
              <w:t xml:space="preserve">Figure </w:t>
            </w:r>
            <w:fldSimple w:instr=" SEQ Figure \* ARABIC ">
              <w:r w:rsidR="00CC6411">
                <w:rPr>
                  <w:noProof/>
                </w:rPr>
                <w:t>45</w:t>
              </w:r>
            </w:fldSimple>
            <w:r w:rsidRPr="00084655">
              <w:t>: Goniometer angle calculation dialog</w:t>
            </w:r>
          </w:p>
          <w:p w:rsidR="00FB6D95" w:rsidRDefault="00FB6D95" w:rsidP="00FB6D95">
            <w:pPr>
              <w:pStyle w:val="ProcessStep"/>
            </w:pPr>
            <w:r w:rsidRPr="00084655">
              <w:t xml:space="preserve">In the </w:t>
            </w:r>
            <w:r w:rsidR="00975B29" w:rsidRPr="00084655">
              <w:t xml:space="preserve">Spectral </w:t>
            </w:r>
            <w:r w:rsidRPr="00084655">
              <w:t>data browser</w:t>
            </w:r>
            <w:r w:rsidR="00D0301C">
              <w:t xml:space="preserve"> of the </w:t>
            </w:r>
            <w:r w:rsidR="00975B29">
              <w:t xml:space="preserve">Metadata Editor </w:t>
            </w:r>
            <w:r w:rsidR="00D0301C">
              <w:t>select the</w:t>
            </w:r>
            <w:r w:rsidRPr="00084655">
              <w:t xml:space="preserve"> hierarchy that contains the spectrodirectional measurement</w:t>
            </w:r>
            <w:r>
              <w:t xml:space="preserve"> spectra</w:t>
            </w:r>
            <w:r w:rsidR="00D0301C">
              <w:t xml:space="preserve"> that you wish to calculate the Sensor directions for</w:t>
            </w:r>
            <w:r w:rsidRPr="00084655">
              <w:t>.</w:t>
            </w:r>
            <w:r>
              <w:t xml:space="preserve"> </w:t>
            </w:r>
          </w:p>
          <w:p w:rsidR="00975B29" w:rsidRDefault="00975B29" w:rsidP="00975B29">
            <w:pPr>
              <w:pStyle w:val="Figure"/>
            </w:pPr>
            <w:r>
              <w:rPr>
                <w:lang w:val="en-AU"/>
              </w:rPr>
              <w:drawing>
                <wp:inline distT="0" distB="0" distL="0" distR="0">
                  <wp:extent cx="1229721" cy="1656179"/>
                  <wp:effectExtent l="19050" t="0" r="8529" b="0"/>
                  <wp:docPr id="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srcRect r="65625" b="41967"/>
                          <a:stretch>
                            <a:fillRect/>
                          </a:stretch>
                        </pic:blipFill>
                        <pic:spPr bwMode="auto">
                          <a:xfrm>
                            <a:off x="0" y="0"/>
                            <a:ext cx="1229840" cy="1656339"/>
                          </a:xfrm>
                          <a:prstGeom prst="rect">
                            <a:avLst/>
                          </a:prstGeom>
                          <a:noFill/>
                          <a:ln w="9525">
                            <a:noFill/>
                            <a:miter lim="800000"/>
                            <a:headEnd/>
                            <a:tailEnd/>
                          </a:ln>
                        </pic:spPr>
                      </pic:pic>
                    </a:graphicData>
                  </a:graphic>
                </wp:inline>
              </w:drawing>
            </w:r>
          </w:p>
          <w:p w:rsidR="00975B29" w:rsidRDefault="00975B29" w:rsidP="00975B29">
            <w:pPr>
              <w:pStyle w:val="ProcessStepFollow"/>
            </w:pPr>
            <w:r>
              <w:t>If you have selected a valid node, Specchio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w:t>
            </w:r>
            <w:r w:rsidR="00DA70D7">
              <w:t xml:space="preserve">This will fill the </w:t>
            </w:r>
            <w:r w:rsidR="00CC56AF" w:rsidRPr="00CC56AF">
              <w:rPr>
                <w:rStyle w:val="GUIWord"/>
              </w:rPr>
              <w:t>Spectra + dummes:</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r>
              <w:t xml:space="preserve">where the </w:t>
            </w:r>
            <w:r w:rsidR="00CC56AF">
              <w:t xml:space="preserve">gonio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on </w:t>
            </w:r>
            <w:r w:rsidRPr="00555090">
              <w:rPr>
                <w:rStyle w:val="ActionButton"/>
              </w:rPr>
              <w:t> Ca</w:t>
            </w:r>
            <w:r>
              <w:rPr>
                <w:rStyle w:val="ActionButton"/>
              </w:rPr>
              <w:t>l</w:t>
            </w:r>
            <w:r w:rsidRPr="00555090">
              <w:rPr>
                <w:rStyle w:val="ActionButton"/>
              </w:rPr>
              <w:t>culate </w:t>
            </w:r>
            <w:r>
              <w:t>.</w:t>
            </w:r>
          </w:p>
          <w:p w:rsidR="00DA70D7" w:rsidRDefault="00DA70D7" w:rsidP="00FB6D95">
            <w:pPr>
              <w:pStyle w:val="ProcessStep"/>
            </w:pPr>
            <w:r>
              <w:t>When the results in this box are correct, click  </w:t>
            </w:r>
            <w:r w:rsidRPr="00DA70D7">
              <w:rPr>
                <w:rStyle w:val="ActionButton"/>
              </w:rPr>
              <w:t>Apply </w:t>
            </w:r>
            <w:r>
              <w:t xml:space="preserve"> and the results will be written to the database.</w:t>
            </w:r>
          </w:p>
          <w:p w:rsidR="00FB6D95" w:rsidRDefault="00555090" w:rsidP="00FB6D95">
            <w:pPr>
              <w:pStyle w:val="ProcessStep"/>
            </w:pPr>
            <w:r>
              <w:t xml:space="preserve">Click </w:t>
            </w:r>
            <w:r w:rsidRPr="00555090">
              <w:rPr>
                <w:rStyle w:val="ActionButton"/>
              </w:rPr>
              <w:t> Dismiss </w:t>
            </w:r>
            <w:r>
              <w:t xml:space="preserve"> to close this dialog box.</w:t>
            </w:r>
          </w:p>
        </w:tc>
      </w:tr>
    </w:tbl>
    <w:p w:rsidR="00DA70D7" w:rsidRDefault="00CC56AF" w:rsidP="00360D13">
      <w:pPr>
        <w:pStyle w:val="Body"/>
      </w:pPr>
      <w:r>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952" w:name="_Toc355280386"/>
      <w:bookmarkStart w:id="953" w:name="_Ref153765394"/>
      <w:bookmarkStart w:id="954" w:name="_Ref358383795"/>
      <w:bookmarkStart w:id="955" w:name="_Ref358383802"/>
      <w:bookmarkStart w:id="956" w:name="_Toc358395286"/>
      <w:r>
        <w:t>Data Query and Output</w:t>
      </w:r>
      <w:bookmarkEnd w:id="952"/>
      <w:bookmarkEnd w:id="954"/>
      <w:bookmarkEnd w:id="955"/>
      <w:bookmarkEnd w:id="956"/>
    </w:p>
    <w:p w:rsidR="006E6A31" w:rsidRDefault="004F3F9E" w:rsidP="00BA3445">
      <w:pPr>
        <w:pStyle w:val="Heading2"/>
      </w:pPr>
      <w:bookmarkStart w:id="957" w:name="_Toc355280387"/>
      <w:bookmarkStart w:id="958" w:name="_Toc358395287"/>
      <w:r>
        <w:t>The</w:t>
      </w:r>
      <w:r w:rsidR="006E6A31">
        <w:t xml:space="preserve"> Spectrum </w:t>
      </w:r>
      <w:r w:rsidR="0039469A">
        <w:t>Browser</w:t>
      </w:r>
      <w:bookmarkEnd w:id="957"/>
      <w:bookmarkEnd w:id="958"/>
    </w:p>
    <w:p w:rsidR="006E6A31" w:rsidRDefault="00185AD4" w:rsidP="00185AD4">
      <w:pPr>
        <w:pStyle w:val="Body"/>
      </w:pPr>
      <w:r>
        <w:t>The Specchio Spectrum Browser allows users to browse the Campaign hierarchy to locate spectral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185AD4" w:rsidP="00185AD4">
      <w:pPr>
        <w:pStyle w:val="Figure"/>
      </w:pPr>
      <w:r w:rsidRPr="00185AD4">
        <w:rPr>
          <w:lang w:val="en-AU"/>
        </w:rPr>
        <w:drawing>
          <wp:inline distT="0" distB="0" distL="0" distR="0">
            <wp:extent cx="5491211" cy="3279359"/>
            <wp:effectExtent l="19050" t="0" r="0"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srcRect/>
                    <a:stretch>
                      <a:fillRect/>
                    </a:stretch>
                  </pic:blipFill>
                  <pic:spPr bwMode="auto">
                    <a:xfrm>
                      <a:off x="0" y="0"/>
                      <a:ext cx="5490175" cy="3278740"/>
                    </a:xfrm>
                    <a:prstGeom prst="rect">
                      <a:avLst/>
                    </a:prstGeom>
                    <a:noFill/>
                    <a:ln w="9525">
                      <a:noFill/>
                      <a:miter lim="800000"/>
                      <a:headEnd/>
                      <a:tailEnd/>
                    </a:ln>
                  </pic:spPr>
                </pic:pic>
              </a:graphicData>
            </a:graphic>
          </wp:inline>
        </w:drawing>
      </w:r>
    </w:p>
    <w:p w:rsidR="00185AD4" w:rsidRDefault="00185AD4" w:rsidP="00185AD4">
      <w:pPr>
        <w:pStyle w:val="Caption"/>
      </w:pPr>
      <w:r>
        <w:t xml:space="preserve">Figure </w:t>
      </w:r>
      <w:fldSimple w:instr=" SEQ Figure \* ARABIC ">
        <w:r w:rsidR="00CC6411">
          <w:rPr>
            <w:noProof/>
          </w:rPr>
          <w:t>46</w:t>
        </w:r>
      </w:fldSimple>
      <w:r>
        <w:t>: The main Browse data hierarchy window</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fro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spectra can be selected. See </w:t>
      </w:r>
      <w:fldSimple w:instr=" REF _Ref356820291 \r \h  \* MERGEFORMAT ">
        <w:r w:rsidR="00CC6411" w:rsidRPr="00CC6411">
          <w:rPr>
            <w:rStyle w:val="CrossReference"/>
          </w:rPr>
          <w:t>6.7</w:t>
        </w:r>
      </w:fldSimple>
      <w:r w:rsidR="00F764C7" w:rsidRPr="00F764C7">
        <w:rPr>
          <w:rStyle w:val="CrossReference"/>
        </w:rPr>
        <w:t xml:space="preserve"> </w:t>
      </w:r>
      <w:fldSimple w:instr=" REF _Ref356820294 \h  \* MERGEFORMAT ">
        <w:r w:rsidR="00CC6411" w:rsidRPr="00CC6411">
          <w:rPr>
            <w:rStyle w:val="CrossReference"/>
          </w:rPr>
          <w:t>Browsing the Hierarchy Tree</w:t>
        </w:r>
      </w:fldSimple>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t xml:space="preserve">The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BD4D89" w:rsidRPr="00BD4D89">
        <w:rPr>
          <w:rStyle w:val="ActionButton"/>
        </w:rPr>
        <w:t> Refl.calc </w:t>
      </w:r>
      <w:r w:rsidR="00BD4D89">
        <w:t xml:space="preserve"> and </w:t>
      </w:r>
      <w:r w:rsidR="00BD4D89" w:rsidRPr="00BD4D89">
        <w:rPr>
          <w:rStyle w:val="ActionButton"/>
        </w:rPr>
        <w:t> Publish Collection </w:t>
      </w:r>
      <w:r>
        <w:t xml:space="preserve"> will become active when you have selected one or more Spectra. The operations they imply will be performed on the selected Spectra.</w:t>
      </w:r>
      <w:r w:rsidR="00BD4D89">
        <w:t xml:space="preserve"> Each of these buttons has a section in this Chapter.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 </w:t>
      </w:r>
      <w:r w:rsidR="00DF0182">
        <w:t xml:space="preserve"> or </w:t>
      </w:r>
      <w:r w:rsidR="00DF0182" w:rsidRPr="00DF0182">
        <w:rPr>
          <w:rStyle w:val="ActionButton"/>
        </w:rPr>
        <w:t> Spectral Plot </w:t>
      </w:r>
      <w:r w:rsidR="00DF0182">
        <w:t xml:space="preserve"> buttons. See </w:t>
      </w:r>
      <w:r w:rsidR="00DF0182" w:rsidRPr="00DF0182">
        <w:rPr>
          <w:rStyle w:val="CrossReference"/>
        </w:rPr>
        <w:t xml:space="preserve">Chapter </w:t>
      </w:r>
      <w:fldSimple w:instr=" REF _Ref355788800 \r \h  \* MERGEFORMAT ">
        <w:r w:rsidR="00CC6411" w:rsidRPr="00CC6411">
          <w:rPr>
            <w:rStyle w:val="CrossReference"/>
          </w:rPr>
          <w:t>10</w:t>
        </w:r>
      </w:fldSimple>
      <w:r w:rsidR="00DF0182" w:rsidRPr="00DF0182">
        <w:rPr>
          <w:rStyle w:val="CrossReference"/>
        </w:rPr>
        <w:t xml:space="preserve"> </w:t>
      </w:r>
      <w:fldSimple w:instr=" REF _Ref355788803 \h  \* MERGEFORMAT ">
        <w:r w:rsidR="00CC6411" w:rsidRPr="00CC6411">
          <w:rPr>
            <w:rStyle w:val="CrossReference"/>
          </w:rPr>
          <w:t>Interactive Processing using Space Networks</w:t>
        </w:r>
      </w:fldSimple>
      <w:r w:rsidR="00DF0182">
        <w:t xml:space="preserve"> for more information on these options.</w:t>
      </w:r>
    </w:p>
    <w:p w:rsidR="002A0FFE" w:rsidRPr="00084655" w:rsidRDefault="00BD4D89" w:rsidP="00BA3445">
      <w:pPr>
        <w:pStyle w:val="Heading2"/>
      </w:pPr>
      <w:bookmarkStart w:id="959" w:name="_Toc358395288"/>
      <w:bookmarkEnd w:id="953"/>
      <w:r>
        <w:t>Query Builder</w:t>
      </w:r>
      <w:bookmarkEnd w:id="959"/>
    </w:p>
    <w:p w:rsidR="00BD4D89" w:rsidRDefault="006E6A31" w:rsidP="006E6A31">
      <w:pPr>
        <w:pStyle w:val="Body"/>
      </w:pPr>
      <w:r>
        <w:t xml:space="preserve">Specchio’s Query Builder provides </w:t>
      </w:r>
      <w:r w:rsidR="009750E6">
        <w:t>a</w:t>
      </w:r>
      <w:r>
        <w:t xml:space="preserve"> way to select one or more Spectra based on their Metadata, and then do operations on all of these selected Spectra.</w:t>
      </w:r>
      <w:r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menu on Specchio’s Main Window.</w:t>
      </w:r>
    </w:p>
    <w:p w:rsidR="00BD4D89" w:rsidRDefault="00BD4D89" w:rsidP="00BD4D89">
      <w:pPr>
        <w:pStyle w:val="Figure"/>
      </w:pPr>
      <w:r>
        <w:rPr>
          <w:lang w:val="en-AU"/>
        </w:rPr>
        <w:drawing>
          <wp:inline distT="0" distB="0" distL="0" distR="0">
            <wp:extent cx="5164792" cy="4241319"/>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163818" cy="4240519"/>
                    </a:xfrm>
                    <a:prstGeom prst="rect">
                      <a:avLst/>
                    </a:prstGeom>
                    <a:noFill/>
                    <a:ln w="9525">
                      <a:noFill/>
                      <a:miter lim="800000"/>
                      <a:headEnd/>
                      <a:tailEnd/>
                    </a:ln>
                  </pic:spPr>
                </pic:pic>
              </a:graphicData>
            </a:graphic>
          </wp:inline>
        </w:drawing>
      </w:r>
    </w:p>
    <w:p w:rsidR="00BD4D89" w:rsidRDefault="00BD4D89" w:rsidP="00BD4D89">
      <w:pPr>
        <w:pStyle w:val="Caption"/>
      </w:pPr>
      <w:r>
        <w:t xml:space="preserve">Figure </w:t>
      </w:r>
      <w:fldSimple w:instr=" SEQ Figure \* ARABIC ">
        <w:r w:rsidR="00CC6411">
          <w:rPr>
            <w:noProof/>
          </w:rPr>
          <w:t>47</w:t>
        </w:r>
      </w:fldSimple>
      <w:r>
        <w:t>: The main Query Builder window</w:t>
      </w:r>
    </w:p>
    <w:p w:rsidR="00BD4D89" w:rsidRDefault="00BD4D89" w:rsidP="00BD4D89">
      <w:pPr>
        <w:pStyle w:val="Body"/>
      </w:pPr>
      <w:r>
        <w:t>The parts of this window are:</w:t>
      </w:r>
    </w:p>
    <w:p w:rsidR="00BD4D89" w:rsidRDefault="00BD4D89" w:rsidP="00BD4D89">
      <w:pPr>
        <w:pStyle w:val="HangingIndent"/>
      </w:pPr>
      <w:r>
        <w:t>Left panel</w:t>
      </w:r>
      <w:r>
        <w:tab/>
        <w:t xml:space="preserve">There is one box for each Specchio </w:t>
      </w:r>
      <w:r w:rsidR="00763F24">
        <w:t>Spectrum-related M</w:t>
      </w:r>
      <w:r>
        <w:t>etadata Group and within each box, all of the metadata attributes for that group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t xml:space="preserve"> or </w:t>
      </w:r>
      <w:r w:rsidRPr="00DF0182">
        <w:rPr>
          <w:rStyle w:val="ActionButton"/>
        </w:rPr>
        <w:t> Spectral Plot </w:t>
      </w:r>
      <w:r>
        <w:t xml:space="preserve"> buttons. See </w:t>
      </w:r>
      <w:r w:rsidRPr="00DF0182">
        <w:rPr>
          <w:rStyle w:val="CrossReference"/>
        </w:rPr>
        <w:t xml:space="preserve">Chapter </w:t>
      </w:r>
      <w:fldSimple w:instr=" REF _Ref355788800 \r \h  \* MERGEFORMAT ">
        <w:r w:rsidR="00CC6411" w:rsidRPr="00CC6411">
          <w:rPr>
            <w:rStyle w:val="CrossReference"/>
          </w:rPr>
          <w:t>10</w:t>
        </w:r>
      </w:fldSimple>
      <w:r w:rsidRPr="00DF0182">
        <w:rPr>
          <w:rStyle w:val="CrossReference"/>
        </w:rPr>
        <w:t xml:space="preserve"> </w:t>
      </w:r>
      <w:fldSimple w:instr=" REF _Ref355788803 \h  \* MERGEFORMAT ">
        <w:r w:rsidR="00CC6411" w:rsidRPr="00CC6411">
          <w:rPr>
            <w:rStyle w:val="CrossReference"/>
          </w:rPr>
          <w:t>Interactive Processing using Space Networks</w:t>
        </w:r>
      </w:fldSimple>
      <w:r>
        <w:t xml:space="preserve"> for more information on these options.</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A search condition is created by making the search conditions for a Metadata attribute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spectrum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017673" w:rsidRPr="00017673">
        <w:t>Specchio uses a MySQL Query LIKE clause. Therefore, the following is supported.</w:t>
      </w:r>
    </w:p>
    <w:p w:rsidR="00017673" w:rsidRPr="00017673" w:rsidRDefault="00017673" w:rsidP="00017673">
      <w:pPr>
        <w:pStyle w:val="BulletFollowing"/>
        <w:ind w:left="1560" w:hanging="426"/>
      </w:pPr>
      <w:r w:rsidRPr="00017673">
        <w:t>%</w:t>
      </w:r>
      <w:r w:rsidRPr="00017673">
        <w:tab/>
        <w:t>Matches zero or more characters.</w:t>
      </w:r>
    </w:p>
    <w:p w:rsidR="00017673" w:rsidRPr="00017673" w:rsidRDefault="00017673" w:rsidP="00017673">
      <w:pPr>
        <w:pStyle w:val="BulletFollowing"/>
        <w:ind w:left="1560" w:hanging="426"/>
      </w:pPr>
      <w:r w:rsidRPr="00017673">
        <w:t>_</w:t>
      </w:r>
      <w:r w:rsidRPr="00017673">
        <w:tab/>
        <w:t>Matches exactly one character.</w:t>
      </w:r>
    </w:p>
    <w:p w:rsidR="00017673" w:rsidRDefault="00017673" w:rsidP="00017673">
      <w:pPr>
        <w:pStyle w:val="BulletFollowing"/>
        <w:ind w:left="1560" w:hanging="426"/>
      </w:pPr>
      <w:r w:rsidRPr="00017673">
        <w:t>\</w:t>
      </w:r>
      <w:r w:rsidRPr="00017673">
        <w:tab/>
        <w:t>Causes the next character to be matched. That is, \% will match a % sign and \_ will match an underscore character.</w:t>
      </w:r>
    </w:p>
    <w:p w:rsidR="00017673" w:rsidRDefault="00017673" w:rsidP="00017673">
      <w:pPr>
        <w:pStyle w:val="Bullet"/>
      </w:pPr>
      <w:r>
        <w:t>For dropdown lists, the test is not performed if Nil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 but not by _.</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 _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metadata group, Campaign Details. This is NOT the Campaign’s name and will generally not be </w:t>
      </w:r>
      <w:r w:rsidR="000B2A90">
        <w:t>present</w:t>
      </w:r>
      <w:r>
        <w:t xml:space="preserve">. See section </w:t>
      </w:r>
      <w:fldSimple w:instr=" REF _Ref354084522 \r \h  \* MERGEFORMAT ">
        <w:r w:rsidR="00CC6411" w:rsidRPr="00CC6411">
          <w:rPr>
            <w:rStyle w:val="CrossReference"/>
          </w:rPr>
          <w:t>4.12</w:t>
        </w:r>
      </w:fldSimple>
      <w:r w:rsidRPr="00D3641C">
        <w:rPr>
          <w:rStyle w:val="CrossReference"/>
        </w:rPr>
        <w:t xml:space="preserve"> </w:t>
      </w:r>
      <w:fldSimple w:instr=" REF _Ref354084522 \h  \* MERGEFORMAT ">
        <w:r w:rsidR="00CC6411" w:rsidRPr="00CC6411">
          <w:rPr>
            <w:rStyle w:val="CrossReference"/>
          </w:rPr>
          <w:t>Spectrum-related Metadata</w:t>
        </w:r>
      </w:fldSimple>
      <w:r>
        <w:t xml:space="preserve"> for more information in the Spectrum-related Campaign Details Group of metadata attributes.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960" w:name="_Ref153761959"/>
      <w:bookmarkStart w:id="961" w:name="_Toc355280389"/>
      <w:bookmarkStart w:id="962" w:name="_Toc358395289"/>
      <w:r>
        <w:t xml:space="preserve">Show </w:t>
      </w:r>
      <w:r w:rsidR="002A0FFE" w:rsidRPr="00084655">
        <w:t>Report</w:t>
      </w:r>
      <w:bookmarkEnd w:id="960"/>
      <w:bookmarkEnd w:id="961"/>
      <w:bookmarkEnd w:id="962"/>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0E7DFA" w:rsidP="00EB49E0">
      <w:pPr>
        <w:pStyle w:val="Figure"/>
      </w:pPr>
      <w:r>
        <w:rPr>
          <w:lang w:val="en-AU"/>
        </w:rPr>
        <w:drawing>
          <wp:inline distT="0" distB="0" distL="0" distR="0">
            <wp:extent cx="2762244" cy="4941794"/>
            <wp:effectExtent l="19050" t="0" r="6"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2762348" cy="494198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CC6411">
          <w:rPr>
            <w:noProof/>
          </w:rPr>
          <w:t>48</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19050" t="0" r="747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l="19144" t="31891" r="22551" b="63946"/>
                    <a:stretch>
                      <a:fillRect/>
                    </a:stretch>
                  </pic:blipFill>
                  <pic:spPr bwMode="auto">
                    <a:xfrm>
                      <a:off x="0" y="0"/>
                      <a:ext cx="2583330" cy="329453"/>
                    </a:xfrm>
                    <a:prstGeom prst="rect">
                      <a:avLst/>
                    </a:prstGeom>
                    <a:noFill/>
                    <a:ln w="9525">
                      <a:noFill/>
                      <a:miter lim="800000"/>
                      <a:headEnd/>
                      <a:tailEnd/>
                    </a:ln>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CC6411">
          <w:rPr>
            <w:noProof/>
          </w:rPr>
          <w:t>49</w:t>
        </w:r>
      </w:fldSimple>
      <w:r w:rsidRPr="00084655">
        <w:t xml:space="preserve">: Spectrum </w:t>
      </w:r>
      <w:r>
        <w:t>Graph selection control</w:t>
      </w:r>
    </w:p>
    <w:p w:rsidR="0042046F" w:rsidRDefault="0042046F" w:rsidP="00A7583F">
      <w:pPr>
        <w:pStyle w:val="Body"/>
      </w:pPr>
      <w:r>
        <w:t xml:space="preserve">Click on the up and down arrows to cause the spectrum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Dismiss </w:t>
      </w:r>
      <w:r>
        <w:t xml:space="preserve"> button to close this window.</w:t>
      </w:r>
    </w:p>
    <w:p w:rsidR="000E7DFA" w:rsidRDefault="000E7DFA" w:rsidP="00A7583F">
      <w:pPr>
        <w:pStyle w:val="Body"/>
      </w:pPr>
      <w:bookmarkStart w:id="963" w:name="FourPlotOptions"/>
      <w:r>
        <w:t>There are four action buttons at the top of th</w:t>
      </w:r>
      <w:r w:rsidR="00D15EB7">
        <w:t>is</w:t>
      </w:r>
      <w:r>
        <w:t xml:space="preserve"> window.</w:t>
      </w:r>
    </w:p>
    <w:tbl>
      <w:tblPr>
        <w:tblStyle w:val="TableGrid"/>
        <w:tblW w:w="0" w:type="auto"/>
        <w:tblInd w:w="709" w:type="dxa"/>
        <w:tblLook w:val="04A0"/>
      </w:tblPr>
      <w:tblGrid>
        <w:gridCol w:w="829"/>
        <w:gridCol w:w="1358"/>
        <w:gridCol w:w="6675"/>
      </w:tblGrid>
      <w:tr w:rsidR="006A68C3" w:rsidRPr="006A68C3" w:rsidTr="006A68C3">
        <w:tc>
          <w:tcPr>
            <w:tcW w:w="0" w:type="auto"/>
            <w:tcBorders>
              <w:right w:val="nil"/>
            </w:tcBorders>
          </w:tcPr>
          <w:bookmarkEnd w:id="963"/>
          <w:p w:rsidR="006A68C3" w:rsidRPr="006A68C3" w:rsidRDefault="006A68C3" w:rsidP="006A68C3">
            <w:pPr>
              <w:pStyle w:val="Body"/>
              <w:ind w:left="0"/>
            </w:pPr>
            <w:r w:rsidRPr="006A68C3">
              <w:rPr>
                <w:noProof/>
                <w:lang w:val="en-AU" w:eastAsia="ja-JP"/>
              </w:rPr>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ja-JP"/>
              </w:rPr>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rPr>
              <w:drawing>
                <wp:inline distT="0" distB="0" distL="0" distR="0">
                  <wp:extent cx="3597606" cy="2595555"/>
                  <wp:effectExtent l="19050" t="0" r="2844"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3603734" cy="2599976"/>
                          </a:xfrm>
                          <a:prstGeom prst="rect">
                            <a:avLst/>
                          </a:prstGeom>
                          <a:noFill/>
                          <a:ln w="9525">
                            <a:noFill/>
                            <a:miter lim="800000"/>
                            <a:headEnd/>
                            <a:tailEnd/>
                          </a:ln>
                        </pic:spPr>
                      </pic:pic>
                    </a:graphicData>
                  </a:graphic>
                </wp:inline>
              </w:drawing>
            </w:r>
          </w:p>
          <w:p w:rsidR="00D15EB7" w:rsidRPr="00084655" w:rsidRDefault="00D15EB7" w:rsidP="00D15EB7">
            <w:pPr>
              <w:pStyle w:val="CaptioninTable"/>
            </w:pPr>
            <w:r w:rsidRPr="00084655">
              <w:t xml:space="preserve">Figure </w:t>
            </w:r>
            <w:fldSimple w:instr=" SEQ Figure \* ARABIC ">
              <w:r w:rsidR="00CC6411">
                <w:rPr>
                  <w:noProof/>
                </w:rPr>
                <w:t>50</w:t>
              </w:r>
            </w:fldSimple>
            <w:r w:rsidRPr="00084655">
              <w:t>: File output dialog</w:t>
            </w:r>
          </w:p>
          <w:p w:rsidR="00D15EB7" w:rsidRDefault="00D15EB7" w:rsidP="00D15EB7">
            <w:pPr>
              <w:pStyle w:val="HangingIndentinTable"/>
            </w:pPr>
            <w:r w:rsidRPr="001A43B4">
              <w:rPr>
                <w:rStyle w:val="GUIWord"/>
              </w:rPr>
              <w:t>Title:</w:t>
            </w:r>
            <w:r>
              <w:tab/>
              <w:t>Enter a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Enter the lowest and highest values that you want to appear on the X and Y axes. The two values in each 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It is probably best to select the option </w:t>
            </w:r>
            <w:r w:rsidRPr="001A43B4">
              <w:rPr>
                <w:rStyle w:val="GUIWord"/>
              </w:rPr>
              <w:t>None</w:t>
            </w:r>
            <w:r>
              <w:t xml:space="preserve"> for the </w:t>
            </w:r>
            <w:r w:rsidRPr="001A43B4">
              <w:rPr>
                <w:rStyle w:val="GUIWord"/>
              </w:rPr>
              <w:t>Marks:</w:t>
            </w:r>
            <w:r>
              <w:t xml:space="preserve"> question if checking this box.</w:t>
            </w:r>
          </w:p>
          <w:p w:rsidR="00D15EB7" w:rsidRDefault="00D15EB7" w:rsidP="00D15EB7">
            <w:pPr>
              <w:pStyle w:val="HangingIndentinTable"/>
            </w:pPr>
            <w:r w:rsidRPr="001A43B4">
              <w:rPr>
                <w:rStyle w:val="GUIWord"/>
              </w:rPr>
              <w:t>Use Color:</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CC6173" w:rsidP="00A7583F">
      <w:pPr>
        <w:pStyle w:val="Body"/>
      </w:pPr>
      <w:r>
        <w:t>Specchio scales t</w:t>
      </w:r>
      <w:r w:rsidR="00D07FCC" w:rsidRPr="00084655">
        <w:t xml:space="preserve">he </w:t>
      </w:r>
      <w:r>
        <w:t>graph’s Y A</w:t>
      </w:r>
      <w:r w:rsidR="00D07FCC"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00D07FCC" w:rsidRPr="00084655">
        <w:t xml:space="preserve">to </w:t>
      </w:r>
      <w:r w:rsidR="00A307F9" w:rsidRPr="00084655">
        <w:t xml:space="preserve">display </w:t>
      </w:r>
      <w:r w:rsidR="00D07FCC" w:rsidRPr="00084655">
        <w:t xml:space="preserve">correctly even when </w:t>
      </w:r>
      <w:r>
        <w:t xml:space="preserve">there is </w:t>
      </w:r>
      <w:r w:rsidR="00D07FCC" w:rsidRPr="00084655">
        <w:t xml:space="preserve">strong atmospheric noise in the usual regions of 1350-1440nm, 1790-1980nm and 2360-2500nm. </w:t>
      </w:r>
      <w:r w:rsidR="00A307F9">
        <w:t>For these graphs, t</w:t>
      </w:r>
      <w:r>
        <w:t xml:space="preserve">he maximum Y value is set by </w:t>
      </w:r>
      <w:r w:rsidR="00D07FCC" w:rsidRPr="00084655">
        <w:t>calculating the mean and standard deviation in the wavelength region 300-1200nm</w:t>
      </w:r>
      <w:r>
        <w:t xml:space="preserve"> and then setting...</w:t>
      </w:r>
    </w:p>
    <w:p w:rsidR="00CC6173" w:rsidRPr="00A307F9" w:rsidRDefault="00CC6173" w:rsidP="00A307F9">
      <w:pPr>
        <w:pStyle w:val="Formula"/>
      </w:pPr>
      <w:r w:rsidRPr="00A307F9">
        <w:t>Max Y Axis value = Mean + 3 * StdDev</w:t>
      </w:r>
    </w:p>
    <w:p w:rsidR="00D07FCC" w:rsidRPr="00084655" w:rsidRDefault="00427012" w:rsidP="00A7583F">
      <w:pPr>
        <w:pStyle w:val="Body"/>
      </w:pPr>
      <w:r>
        <w:t xml:space="preserve">When </w:t>
      </w:r>
      <w:r w:rsidR="00D07FCC" w:rsidRPr="00084655">
        <w:t xml:space="preserve">Spectra having no sensor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964" w:name="_Ref153761992"/>
      <w:bookmarkStart w:id="965" w:name="_Ref157230540"/>
      <w:bookmarkStart w:id="966" w:name="_Toc355280390"/>
      <w:bookmarkStart w:id="967" w:name="_Toc358395290"/>
      <w:r w:rsidRPr="00084655">
        <w:t xml:space="preserve">File </w:t>
      </w:r>
      <w:bookmarkEnd w:id="964"/>
      <w:bookmarkEnd w:id="965"/>
      <w:bookmarkEnd w:id="966"/>
      <w:r w:rsidR="009750E6">
        <w:t>Export</w:t>
      </w:r>
      <w:bookmarkEnd w:id="967"/>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rPr>
        <w:drawing>
          <wp:inline distT="0" distB="0" distL="0" distR="0">
            <wp:extent cx="3536192" cy="1885150"/>
            <wp:effectExtent l="19050" t="0" r="7108"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srcRect/>
                    <a:stretch>
                      <a:fillRect/>
                    </a:stretch>
                  </pic:blipFill>
                  <pic:spPr bwMode="auto">
                    <a:xfrm>
                      <a:off x="0" y="0"/>
                      <a:ext cx="3536311" cy="1885213"/>
                    </a:xfrm>
                    <a:prstGeom prst="rect">
                      <a:avLst/>
                    </a:prstGeom>
                    <a:noFill/>
                    <a:ln w="9525">
                      <a:noFill/>
                      <a:miter lim="800000"/>
                      <a:headEnd/>
                      <a:tailEnd/>
                    </a:ln>
                  </pic:spPr>
                </pic:pic>
              </a:graphicData>
            </a:graphic>
          </wp:inline>
        </w:drawing>
      </w:r>
    </w:p>
    <w:p w:rsidR="006C7C40" w:rsidRPr="00084655" w:rsidRDefault="006C7C40" w:rsidP="006C7C40">
      <w:pPr>
        <w:pStyle w:val="Caption"/>
      </w:pPr>
      <w:bookmarkStart w:id="968" w:name="_Ref153767385"/>
      <w:r w:rsidRPr="00084655">
        <w:t xml:space="preserve">Figure </w:t>
      </w:r>
      <w:fldSimple w:instr=" SEQ Figure \* ARABIC ">
        <w:r w:rsidR="00CC6411">
          <w:rPr>
            <w:noProof/>
          </w:rPr>
          <w:t>51</w:t>
        </w:r>
      </w:fldSimple>
      <w:bookmarkEnd w:id="968"/>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fldSimple w:instr=" REF _Ref356826590 \r \h  \* MERGEFORMAT ">
        <w:r w:rsidR="00CC6411" w:rsidRPr="00CC6411">
          <w:rPr>
            <w:rStyle w:val="CrossReference"/>
          </w:rPr>
          <w:t>7.4.1</w:t>
        </w:r>
      </w:fldSimple>
      <w:r w:rsidRPr="00BE6811">
        <w:rPr>
          <w:rStyle w:val="CrossReference"/>
        </w:rPr>
        <w:t xml:space="preserve"> </w:t>
      </w:r>
      <w:fldSimple w:instr=" REF _Ref356826592 \h  \* MERGEFORMAT ">
        <w:r w:rsidR="00CC6411" w:rsidRPr="00CC6411">
          <w:rPr>
            <w:rStyle w:val="CrossReference"/>
          </w:rPr>
          <w:t>CSV Spectrum Export Format</w:t>
        </w:r>
      </w:fldSimple>
      <w:r w:rsidR="00BE6811" w:rsidRPr="00BE6811">
        <w:t>.</w:t>
      </w:r>
    </w:p>
    <w:p w:rsidR="00340BAD" w:rsidRPr="00084655" w:rsidRDefault="00340BAD" w:rsidP="00340BAD">
      <w:pPr>
        <w:pStyle w:val="HangingIndent"/>
        <w:ind w:left="4111"/>
      </w:pPr>
      <w:r>
        <w:t>ENVI SLB:</w:t>
      </w:r>
      <w:r>
        <w:tab/>
      </w:r>
      <w:r w:rsidRPr="00084655">
        <w:t xml:space="preserve">ENVI spectral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CC6411" w:rsidRDefault="00F949A7" w:rsidP="00CC6411">
      <w:pPr>
        <w:pStyle w:val="HangingIndent"/>
      </w:pPr>
      <w:r w:rsidRPr="00816EF8">
        <w:rPr>
          <w:rStyle w:val="GUIWord"/>
        </w:rPr>
        <w:t>Target directory:</w:t>
      </w:r>
      <w:r>
        <w:t xml:space="preserve">   </w:t>
      </w:r>
      <w:r>
        <w:tab/>
      </w:r>
      <w:r w:rsidR="007D38E4">
        <w:t xml:space="preserve">Click on </w:t>
      </w:r>
      <w:r w:rsidR="007D38E4" w:rsidRPr="007D38E4">
        <w:rPr>
          <w:rStyle w:val="ActionButton"/>
        </w:rPr>
        <w:t> Browse </w:t>
      </w:r>
      <w:r w:rsidR="007D38E4">
        <w:t xml:space="preserve"> to select the directory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 xml:space="preserve">see section </w:t>
      </w:r>
      <w:fldSimple w:instr=" REF _Ref355008998 \r \h  \* MERGEFORMAT ">
        <w:r w:rsidR="00CC6411" w:rsidRPr="00CC6411">
          <w:rPr>
            <w:rStyle w:val="CrossReference"/>
          </w:rPr>
          <w:t>6.1</w:t>
        </w:r>
      </w:fldSimple>
      <w:r w:rsidR="00F65C79" w:rsidRPr="006C7C40">
        <w:rPr>
          <w:rStyle w:val="CrossReference"/>
        </w:rPr>
        <w:t xml:space="preserve"> </w:t>
      </w:r>
      <w:r w:rsidR="00164972">
        <w:fldChar w:fldCharType="begin"/>
      </w:r>
      <w:r w:rsidR="00164972">
        <w:instrText xml:space="preserve"> REF _Ref355008998 \h  \* MERGEFORMAT </w:instrText>
      </w:r>
      <w:r w:rsidR="00164972">
        <w:fldChar w:fldCharType="separate"/>
      </w:r>
      <w:r w:rsidR="00CC6411" w:rsidRPr="00CC6411">
        <w:rPr>
          <w:rStyle w:val="CrossReference"/>
        </w:rPr>
        <w:t>Mac Operation</w:t>
      </w:r>
    </w:p>
    <w:p w:rsidR="00CC6411" w:rsidRDefault="00CC6411" w:rsidP="00CA3756">
      <w:pPr>
        <w:pStyle w:val="Body"/>
      </w:pPr>
      <w:r>
        <w:t>On Mac systems, the Specchio client application menus do not appear at the top of the screen. Instead, they appear at the top of the Specchio Main Window as shown in the screen shots in this document.</w:t>
      </w:r>
    </w:p>
    <w:p w:rsidR="00CC6411" w:rsidRDefault="00CC6411" w:rsidP="00CA3756">
      <w:pPr>
        <w:pStyle w:val="Body"/>
      </w:pPr>
      <w:r>
        <w:t>This document uses the term right-click to indicate clicking on the mouse’s right button. Mac users with an Apple mouse should set their mouse preferences to turn on right-click. Otherwise, they will need to hold the control key while clicking to activate the right-click menus. On Mac fitted with a standard mouse, right-click is always available.</w:t>
      </w:r>
    </w:p>
    <w:p w:rsidR="00F949A7" w:rsidRDefault="00CC6411" w:rsidP="00F949A7">
      <w:pPr>
        <w:pStyle w:val="HangingIndent"/>
      </w:pPr>
      <w:r>
        <w:t>Unix Operation</w:t>
      </w:r>
      <w:r w:rsidR="00164972">
        <w:fldChar w:fldCharType="end"/>
      </w:r>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084655" w:rsidRDefault="00816EF8" w:rsidP="00816EF8">
      <w:pPr>
        <w:pStyle w:val="Code"/>
      </w:pPr>
      <w:r>
        <w:tab/>
      </w:r>
      <w:r w:rsidRPr="00084655">
        <w:t>&lt;base name&gt;_&lt;sensor_name&gt;.&lt;file extension&gt;</w:t>
      </w:r>
    </w:p>
    <w:p w:rsidR="00816EF8" w:rsidRPr="00084655" w:rsidRDefault="00816EF8" w:rsidP="00816EF8">
      <w:pPr>
        <w:pStyle w:val="Code"/>
      </w:pPr>
      <w:r>
        <w:tab/>
      </w:r>
      <w:r w:rsidRPr="00084655">
        <w:t>&lt;base name&gt;_&lt;instrument_name&gt;[cal&lt;calibration sequence number&gt;].&lt;file extension&gt;</w:t>
      </w:r>
    </w:p>
    <w:p w:rsidR="00816EF8" w:rsidRPr="00084655" w:rsidRDefault="00816EF8" w:rsidP="00816EF8">
      <w:pPr>
        <w:pStyle w:val="HangingIndent"/>
      </w:pPr>
      <w:r>
        <w:tab/>
      </w:r>
      <w:r w:rsidRPr="00084655">
        <w:t>If no instrument has been defined the sensor name will be used.</w:t>
      </w:r>
    </w:p>
    <w:p w:rsidR="00816EF8" w:rsidRPr="00084655" w:rsidRDefault="00816EF8" w:rsidP="00816EF8">
      <w:pPr>
        <w:pStyle w:val="HangingIndent"/>
      </w:pPr>
      <w:r>
        <w:tab/>
      </w:r>
      <w:r w:rsidRPr="00084655">
        <w:t>If an instrument has a defined calibration</w:t>
      </w:r>
      <w:r w:rsidR="00F65C79">
        <w:t>,</w:t>
      </w:r>
      <w:r w:rsidRPr="00084655">
        <w:t xml:space="preserve"> then the calibration sequence number is added to the filename. If the spectra being written have been captured with different instruments or different calibrations then for each combination of instrument and calibration a separate file will be written.</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spectra data will be split into two separate CSV files. The body file will have the string </w:t>
      </w:r>
      <w:r w:rsidR="00340BAD" w:rsidRPr="00340BAD">
        <w:rPr>
          <w:rStyle w:val="CodeChar"/>
        </w:rPr>
        <w:t>_BODY</w:t>
      </w:r>
      <w:r w:rsidR="00340BAD">
        <w:t xml:space="preserve"> appended to the file name and </w:t>
      </w:r>
      <w:r w:rsidR="00340BAD" w:rsidRPr="00340BAD">
        <w:rPr>
          <w:rStyle w:val="CodeChar"/>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is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if want 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1A43B4">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893E73">
        <w:t>Unit</w:t>
      </w:r>
      <w:r w:rsidR="00893E73">
        <w:t xml:space="preserve"> type</w:t>
      </w:r>
      <w:r w:rsidRPr="00893E73">
        <w:tab/>
        <w:t xml:space="preserve">If you select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rsidR="00893E73">
        <w:t>, there will be separate files for each value of the Unit Metadata Attribute.</w:t>
      </w:r>
    </w:p>
    <w:p w:rsidR="00893E73" w:rsidRPr="00893E73" w:rsidRDefault="00893E73" w:rsidP="001A43B4">
      <w:pPr>
        <w:pStyle w:val="HangingIndent"/>
      </w:pPr>
      <w:r>
        <w:t>Calibration number</w:t>
      </w:r>
      <w:r>
        <w:tab/>
        <w:t xml:space="preserve">If you select </w:t>
      </w:r>
      <w:r w:rsidRPr="00596CF3">
        <w:rPr>
          <w:rStyle w:val="GUIWord"/>
        </w:rPr>
        <w:t>Split spaces by sensor, instrument, calibration_no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campaign containing </w:t>
      </w:r>
      <w:r w:rsidR="00893E73" w:rsidRPr="00084655">
        <w:t xml:space="preserve">Spectra </w:t>
      </w:r>
      <w:r w:rsidR="002A0FFE" w:rsidRPr="00084655">
        <w:t>captured with:</w:t>
      </w:r>
    </w:p>
    <w:p w:rsidR="002A0FFE" w:rsidRPr="00084655" w:rsidRDefault="002A0FFE" w:rsidP="006C7C40">
      <w:pPr>
        <w:pStyle w:val="Bullet"/>
      </w:pPr>
      <w:r w:rsidRPr="00084655">
        <w:t>An ASD instrument belonging to the Institute of Natural Resources, Massey University (named INR ASD) with calibration sequence number 1</w:t>
      </w:r>
    </w:p>
    <w:p w:rsidR="002A0FFE" w:rsidRPr="00084655" w:rsidRDefault="002A0FFE" w:rsidP="006C7C40">
      <w:pPr>
        <w:pStyle w:val="Bullet"/>
      </w:pPr>
      <w:r w:rsidRPr="00084655">
        <w:t>An ASD instrument belonging to the Remote Sensing Laboratories, University of Zurich (named RSL ASD 1) with no calibrations entered in the database</w:t>
      </w:r>
    </w:p>
    <w:p w:rsidR="002A0FFE" w:rsidRPr="00084655" w:rsidRDefault="002A0FFE" w:rsidP="006C7C40">
      <w:pPr>
        <w:pStyle w:val="Bullet"/>
      </w:pPr>
      <w:r w:rsidRPr="00084655">
        <w:t>A GER 3700 instrument belonging to the Remote Sensing Laboratories, University of Zurich (named RSL GER 3700) with no calibrations entered in the database</w:t>
      </w:r>
    </w:p>
    <w:p w:rsidR="002A0FFE" w:rsidRPr="00084655" w:rsidRDefault="002A0FFE" w:rsidP="006C7C40">
      <w:pPr>
        <w:pStyle w:val="Body"/>
      </w:pPr>
      <w:r w:rsidRPr="00084655">
        <w:t>A CSV file output of this campaign with the option ‘Split header and body’ results in the following files:</w:t>
      </w:r>
    </w:p>
    <w:p w:rsidR="002A0FFE" w:rsidRPr="00084655" w:rsidRDefault="00410FC7" w:rsidP="006C7C40">
      <w:pPr>
        <w:pStyle w:val="Figure"/>
      </w:pPr>
      <w:r>
        <w:rPr>
          <w:lang w:val="en-AU"/>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969" w:name="_Toc355280391"/>
      <w:bookmarkStart w:id="970" w:name="_Ref356826590"/>
      <w:bookmarkStart w:id="971" w:name="_Ref356826592"/>
      <w:bookmarkStart w:id="972" w:name="_Toc358395291"/>
      <w:r w:rsidRPr="00084655">
        <w:t xml:space="preserve">CSV </w:t>
      </w:r>
      <w:r w:rsidR="00BE6811">
        <w:t>Spectrum</w:t>
      </w:r>
      <w:r w:rsidRPr="00084655">
        <w:t xml:space="preserve"> </w:t>
      </w:r>
      <w:r w:rsidR="00BE6811">
        <w:t xml:space="preserve">Export </w:t>
      </w:r>
      <w:r w:rsidRPr="00084655">
        <w:t>Format</w:t>
      </w:r>
      <w:bookmarkEnd w:id="969"/>
      <w:bookmarkEnd w:id="970"/>
      <w:bookmarkEnd w:id="971"/>
      <w:bookmarkEnd w:id="972"/>
    </w:p>
    <w:p w:rsidR="00F65C79" w:rsidRDefault="00F65C79" w:rsidP="00F65C79">
      <w:pPr>
        <w:pStyle w:val="Body"/>
      </w:pPr>
      <w:r>
        <w:t>Multiple spectra are written into a single CSV file, with the data for each spectrum in a separate column.</w:t>
      </w:r>
    </w:p>
    <w:p w:rsidR="00F65C79" w:rsidRDefault="00F65C79" w:rsidP="00F65C79">
      <w:pPr>
        <w:pStyle w:val="Body"/>
      </w:pPr>
      <w:r>
        <w:t>If the Split header and body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The body contains one row for each wavelength. The first column is the wavelength in nanometres and the subsequent columns are the values at those wavelengths for each selected spectrum.</w:t>
      </w:r>
    </w:p>
    <w:p w:rsidR="002A0FFE" w:rsidRPr="00084655" w:rsidRDefault="00350C84" w:rsidP="00350C84">
      <w:pPr>
        <w:pStyle w:val="Body"/>
      </w:pPr>
      <w:r>
        <w:t>The following figure shows an Excel view of a CSV file created with three spectra and the header and body written into the same file.</w:t>
      </w:r>
    </w:p>
    <w:p w:rsidR="002A0FFE" w:rsidRPr="00084655" w:rsidRDefault="00410FC7" w:rsidP="00350C84">
      <w:pPr>
        <w:pStyle w:val="Figure"/>
      </w:pPr>
      <w:r>
        <w:rPr>
          <w:lang w:val="en-AU"/>
        </w:rPr>
        <w:drawing>
          <wp:inline distT="0" distB="0" distL="0" distR="0">
            <wp:extent cx="4436944" cy="4073261"/>
            <wp:effectExtent l="19050" t="0" r="170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srcRect/>
                    <a:stretch>
                      <a:fillRect/>
                    </a:stretch>
                  </pic:blipFill>
                  <pic:spPr bwMode="auto">
                    <a:xfrm>
                      <a:off x="0" y="0"/>
                      <a:ext cx="4439888" cy="407596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973" w:name="_Ref153770960"/>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52</w:t>
      </w:r>
      <w:r w:rsidR="00164972">
        <w:rPr>
          <w:noProof/>
        </w:rPr>
        <w:fldChar w:fldCharType="end"/>
      </w:r>
      <w:bookmarkEnd w:id="973"/>
      <w:r w:rsidRPr="00084655">
        <w:t>: CSV file example (loaded into Excel)</w:t>
      </w:r>
    </w:p>
    <w:p w:rsidR="003579B4" w:rsidRDefault="003579B4" w:rsidP="003579B4">
      <w:pPr>
        <w:pStyle w:val="Heading2"/>
      </w:pPr>
      <w:bookmarkStart w:id="974" w:name="_Toc358395292"/>
      <w:r w:rsidRPr="003579B4">
        <w:t>Process</w:t>
      </w:r>
      <w:bookmarkEnd w:id="974"/>
    </w:p>
    <w:p w:rsidR="00816EF8" w:rsidRPr="00816EF8" w:rsidRDefault="00816EF8" w:rsidP="00350C84">
      <w:pPr>
        <w:pStyle w:val="Body"/>
      </w:pPr>
      <w:r>
        <w:t xml:space="preserve">A </w:t>
      </w:r>
      <w:r w:rsidR="00350C84">
        <w:t>separate</w:t>
      </w:r>
      <w:r>
        <w:t xml:space="preserve"> chapter is devoted to this topic. Please see </w:t>
      </w:r>
      <w:r w:rsidRPr="003579B4">
        <w:rPr>
          <w:rStyle w:val="CrossReference"/>
        </w:rPr>
        <w:t xml:space="preserve">Chapter </w:t>
      </w:r>
      <w:fldSimple w:instr=" REF _Ref355793051 \r \h  \* MERGEFORMAT ">
        <w:r w:rsidR="00CC6411" w:rsidRPr="00CC6411">
          <w:rPr>
            <w:rStyle w:val="CrossReference"/>
          </w:rPr>
          <w:t>10</w:t>
        </w:r>
      </w:fldSimple>
      <w:r w:rsidRPr="003579B4">
        <w:rPr>
          <w:rStyle w:val="CrossReference"/>
        </w:rPr>
        <w:t xml:space="preserve"> </w:t>
      </w:r>
      <w:fldSimple w:instr=" REF _Ref355793053 \h  \* MERGEFORMAT ">
        <w:r w:rsidR="00CC6411" w:rsidRPr="00CC6411">
          <w:rPr>
            <w:rStyle w:val="CrossReference"/>
          </w:rPr>
          <w:t>Interactive Processing using Space Networks</w:t>
        </w:r>
      </w:fldSimple>
      <w:r>
        <w:t>.</w:t>
      </w:r>
    </w:p>
    <w:p w:rsidR="003579B4" w:rsidRDefault="003579B4" w:rsidP="003579B4">
      <w:pPr>
        <w:pStyle w:val="Heading2"/>
      </w:pPr>
      <w:bookmarkStart w:id="975" w:name="_Toc358395293"/>
      <w:r w:rsidRPr="003579B4">
        <w:t>Spectral plot</w:t>
      </w:r>
      <w:bookmarkEnd w:id="975"/>
    </w:p>
    <w:p w:rsidR="00893E73" w:rsidRDefault="00BE6811" w:rsidP="00684760">
      <w:pPr>
        <w:pStyle w:val="Body"/>
      </w:pPr>
      <w:r>
        <w:t xml:space="preserve">Using this option, </w:t>
      </w:r>
      <w:r w:rsidR="00893E73">
        <w:t>plots</w:t>
      </w:r>
      <w:r>
        <w:t xml:space="preserve"> of all currently selected Spectra is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rPr>
        <w:drawing>
          <wp:inline distT="0" distB="0" distL="0" distR="0">
            <wp:extent cx="3791147" cy="2859206"/>
            <wp:effectExtent l="1905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srcRect/>
                    <a:stretch>
                      <a:fillRect/>
                    </a:stretch>
                  </pic:blipFill>
                  <pic:spPr bwMode="auto">
                    <a:xfrm>
                      <a:off x="0" y="0"/>
                      <a:ext cx="3790240" cy="2858522"/>
                    </a:xfrm>
                    <a:prstGeom prst="rect">
                      <a:avLst/>
                    </a:prstGeom>
                    <a:noFill/>
                    <a:ln w="9525">
                      <a:noFill/>
                      <a:miter lim="800000"/>
                      <a:headEnd/>
                      <a:tailEnd/>
                    </a:ln>
                  </pic:spPr>
                </pic:pic>
              </a:graphicData>
            </a:graphic>
          </wp:inline>
        </w:drawing>
      </w:r>
    </w:p>
    <w:p w:rsidR="00BE6811" w:rsidRPr="00084655" w:rsidRDefault="00BE6811" w:rsidP="00BE6811">
      <w:pPr>
        <w:pStyle w:val="Caption"/>
      </w:pPr>
      <w:r w:rsidRPr="00084655">
        <w:t xml:space="preserve">Figure </w:t>
      </w:r>
      <w:fldSimple w:instr=" SEQ Figure \* ARABIC ">
        <w:r w:rsidR="00CC6411">
          <w:rPr>
            <w:noProof/>
          </w:rPr>
          <w:t>53</w:t>
        </w:r>
      </w:fldSimple>
      <w:r w:rsidRPr="00084655">
        <w:t xml:space="preserve">: </w:t>
      </w:r>
      <w:r w:rsidR="00684760">
        <w:t>Spectral plot graph</w:t>
      </w:r>
    </w:p>
    <w:p w:rsidR="00684760" w:rsidRDefault="00684760" w:rsidP="00684760">
      <w:pPr>
        <w:pStyle w:val="Body"/>
      </w:pPr>
      <w:r>
        <w:t xml:space="preserve">The four plot options that are described on page </w:t>
      </w:r>
      <w:r w:rsidR="00164972">
        <w:fldChar w:fldCharType="begin"/>
      </w:r>
      <w:r>
        <w:instrText xml:space="preserve"> PAGEREF FourPlotOptions \h </w:instrText>
      </w:r>
      <w:r w:rsidR="00164972">
        <w:fldChar w:fldCharType="separate"/>
      </w:r>
      <w:r w:rsidR="00CC6411">
        <w:rPr>
          <w:noProof/>
        </w:rPr>
        <w:t>90</w:t>
      </w:r>
      <w:r w:rsidR="00164972">
        <w:fldChar w:fldCharType="end"/>
      </w:r>
      <w:r>
        <w:t xml:space="preserve"> in the section </w:t>
      </w:r>
      <w:fldSimple w:instr=" REF _Ref153761959 \r \h  \* MERGEFORMAT ">
        <w:r w:rsidR="00CC6411" w:rsidRPr="00CC6411">
          <w:rPr>
            <w:rStyle w:val="CrossReference"/>
          </w:rPr>
          <w:t>7.3</w:t>
        </w:r>
      </w:fldSimple>
      <w:r w:rsidRPr="00684760">
        <w:rPr>
          <w:rStyle w:val="CrossReference"/>
        </w:rPr>
        <w:t xml:space="preserve"> </w:t>
      </w:r>
      <w:fldSimple w:instr=" REF _Ref153761959 \h  \* MERGEFORMAT ">
        <w:r w:rsidR="00CC6411" w:rsidRPr="00CC6411">
          <w:rPr>
            <w:rStyle w:val="CrossReference"/>
          </w:rPr>
          <w:t>Show Report</w:t>
        </w:r>
      </w:fldSimple>
      <w:r>
        <w:t xml:space="preserve"> are also available for the Spectral Plot option.</w:t>
      </w:r>
      <w:r w:rsidR="00893E73">
        <w:t xml:space="preserve"> They relate to the four buttons shown at the top right of the above window.</w:t>
      </w:r>
    </w:p>
    <w:p w:rsidR="003579B4" w:rsidRDefault="003579B4" w:rsidP="003579B4">
      <w:pPr>
        <w:pStyle w:val="Heading2"/>
      </w:pPr>
      <w:bookmarkStart w:id="976" w:name="_Toc358395294"/>
      <w:r w:rsidRPr="003579B4">
        <w:t>Refl.calc</w:t>
      </w:r>
      <w:bookmarkEnd w:id="976"/>
    </w:p>
    <w:p w:rsidR="003579B4" w:rsidRDefault="00893E73" w:rsidP="001D236D">
      <w:pPr>
        <w:pStyle w:val="Body"/>
      </w:pPr>
      <w:r>
        <w:t>This</w:t>
      </w:r>
      <w:r w:rsidR="001D236D">
        <w:t xml:space="preserve"> function is the same as Process, except that if you have a set of </w:t>
      </w:r>
      <w:r>
        <w:t xml:space="preserve">Spectra </w:t>
      </w:r>
      <w:r w:rsidR="001D236D">
        <w:t xml:space="preserve">selected which all have </w:t>
      </w:r>
      <w:r>
        <w:t xml:space="preserve">Data Links </w:t>
      </w:r>
      <w:r w:rsidR="001D236D">
        <w:t>to white Reference Spectra, it will set up a transformation from Radiance to Irradiance for those spectra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fldSimple w:instr=" REF _Ref355793051 \r \h  \* MERGEFORMAT ">
        <w:r w:rsidR="00CC6411" w:rsidRPr="00CC6411">
          <w:rPr>
            <w:rStyle w:val="CrossReference"/>
          </w:rPr>
          <w:t>10</w:t>
        </w:r>
      </w:fldSimple>
      <w:r w:rsidRPr="003579B4">
        <w:rPr>
          <w:rStyle w:val="CrossReference"/>
        </w:rPr>
        <w:t xml:space="preserve"> </w:t>
      </w:r>
      <w:fldSimple w:instr=" REF _Ref355793053 \h  \* MERGEFORMAT ">
        <w:r w:rsidR="00CC6411" w:rsidRPr="00CC6411">
          <w:rPr>
            <w:rStyle w:val="CrossReference"/>
          </w:rPr>
          <w:t>Interactive Processing using Space Networks</w:t>
        </w:r>
      </w:fldSimple>
      <w:r>
        <w:t xml:space="preserve"> for further information.</w:t>
      </w:r>
    </w:p>
    <w:p w:rsidR="002A0FFE" w:rsidRDefault="003579B4" w:rsidP="003579B4">
      <w:pPr>
        <w:pStyle w:val="Heading2"/>
      </w:pPr>
      <w:bookmarkStart w:id="977" w:name="_Toc358395295"/>
      <w:r w:rsidRPr="003579B4">
        <w:t>Publish Collection</w:t>
      </w:r>
      <w:bookmarkEnd w:id="977"/>
    </w:p>
    <w:p w:rsidR="00CC6411" w:rsidRPr="00CC6411" w:rsidRDefault="003579B4" w:rsidP="00CC6411">
      <w:pPr>
        <w:pStyle w:val="Body"/>
        <w:rPr>
          <w:rStyle w:val="CrossReference"/>
        </w:rPr>
      </w:pPr>
      <w:r>
        <w:t xml:space="preserve">A </w:t>
      </w:r>
      <w:r w:rsidR="00350C84">
        <w:t>separate</w:t>
      </w:r>
      <w:r>
        <w:t xml:space="preserve"> chapter is devoted to this topic. </w:t>
      </w:r>
      <w:r w:rsidR="00816EF8">
        <w:t xml:space="preserve">Please see </w:t>
      </w:r>
      <w:r w:rsidR="00816EF8" w:rsidRPr="00151B64">
        <w:rPr>
          <w:rStyle w:val="CrossReference"/>
        </w:rPr>
        <w:t>Chapter</w:t>
      </w:r>
      <w:r w:rsidR="00151B64" w:rsidRPr="00151B64">
        <w:rPr>
          <w:rStyle w:val="CrossReference"/>
        </w:rPr>
        <w:t xml:space="preserve"> </w:t>
      </w:r>
      <w:fldSimple w:instr=" REF _Ref356399222 \r \h  \* MERGEFORMAT ">
        <w:r w:rsidR="00CC6411" w:rsidRPr="00CC6411">
          <w:rPr>
            <w:rStyle w:val="CrossReference"/>
          </w:rPr>
          <w:t>8.2</w:t>
        </w:r>
      </w:fldSimple>
      <w:r w:rsidR="00151B64" w:rsidRPr="00151B64">
        <w:rPr>
          <w:rStyle w:val="CrossReference"/>
        </w:rPr>
        <w:t xml:space="preserve"> </w:t>
      </w:r>
      <w:r w:rsidR="00164972">
        <w:fldChar w:fldCharType="begin"/>
      </w:r>
      <w:r w:rsidR="00164972">
        <w:instrText xml:space="preserve"> REF _Ref356399222 \h  \* MERGEFORMAT </w:instrText>
      </w:r>
      <w:r w:rsidR="00164972">
        <w:fldChar w:fldCharType="separate"/>
      </w:r>
      <w:r w:rsidR="00CC6411" w:rsidRPr="00CC6411">
        <w:rPr>
          <w:rStyle w:val="CrossReference"/>
        </w:rPr>
        <w:t>About</w:t>
      </w:r>
    </w:p>
    <w:p w:rsidR="00CC6411" w:rsidRDefault="00CC6411" w:rsidP="002353F8">
      <w:pPr>
        <w:pStyle w:val="Body"/>
      </w:pPr>
      <w:r w:rsidRPr="00CC6411">
        <w:rPr>
          <w:rStyle w:val="CrossReference"/>
        </w:rPr>
        <w:t>This function shows</w:t>
      </w:r>
      <w:r>
        <w:t xml:space="preserve"> the version of the Specchio Client that you are running.</w:t>
      </w:r>
    </w:p>
    <w:p w:rsidR="00CC6411" w:rsidRPr="001572A2" w:rsidRDefault="00CC6411" w:rsidP="002353F8">
      <w:pPr>
        <w:pStyle w:val="DocAction"/>
      </w:pPr>
      <w:r>
        <w:t xml:space="preserve">%%% It presently shows UOZ Remote Sensing Labs and the </w:t>
      </w:r>
      <w:r w:rsidRPr="009A47FB">
        <w:t>www.specchio.ch</w:t>
      </w:r>
      <w:r>
        <w:t xml:space="preserve"> website. Is there a need to change this? Elaine</w:t>
      </w:r>
    </w:p>
    <w:p w:rsidR="003579B4" w:rsidRPr="003579B4" w:rsidRDefault="00CC6411" w:rsidP="003579B4">
      <w:pPr>
        <w:pStyle w:val="Body"/>
      </w:pPr>
      <w:r>
        <w:t>Publishing Data to ANDS</w:t>
      </w:r>
      <w:r w:rsidR="00164972">
        <w:fldChar w:fldCharType="end"/>
      </w:r>
      <w:r w:rsidR="00816EF8">
        <w:t>.</w:t>
      </w:r>
    </w:p>
    <w:p w:rsidR="001572A2" w:rsidRDefault="002353F8" w:rsidP="00E5047C">
      <w:pPr>
        <w:pStyle w:val="Heading1"/>
      </w:pPr>
      <w:bookmarkStart w:id="978" w:name="_Ref355008517"/>
      <w:bookmarkStart w:id="979" w:name="_Ref355008521"/>
      <w:bookmarkStart w:id="980" w:name="_Toc355280392"/>
      <w:bookmarkStart w:id="981" w:name="_Ref97114440"/>
      <w:bookmarkStart w:id="982" w:name="_Toc358395296"/>
      <w:r>
        <w:t>Help F</w:t>
      </w:r>
      <w:r w:rsidR="001572A2">
        <w:t>unctions</w:t>
      </w:r>
      <w:bookmarkEnd w:id="982"/>
    </w:p>
    <w:p w:rsidR="001572A2" w:rsidRPr="001572A2" w:rsidRDefault="001572A2" w:rsidP="001941F1">
      <w:pPr>
        <w:pStyle w:val="Body"/>
      </w:pPr>
      <w:r>
        <w:t xml:space="preserve">The Info functions do not </w:t>
      </w:r>
      <w:r w:rsidR="007B1E7E">
        <w:t xml:space="preserve">read or </w:t>
      </w:r>
      <w:r>
        <w:t>affect your data or the Specchio Database.</w:t>
      </w:r>
      <w:r w:rsidR="007B1E7E">
        <w:t xml:space="preserve"> They are selected from the menu on the Main Window.</w:t>
      </w:r>
    </w:p>
    <w:p w:rsidR="001572A2" w:rsidRDefault="001572A2" w:rsidP="001572A2">
      <w:pPr>
        <w:pStyle w:val="Heading2"/>
      </w:pPr>
      <w:bookmarkStart w:id="983" w:name="_Ref356400902"/>
      <w:bookmarkStart w:id="984" w:name="_Toc358395297"/>
      <w:r>
        <w:t>List available Metadata Elements</w:t>
      </w:r>
      <w:bookmarkEnd w:id="983"/>
      <w:bookmarkEnd w:id="984"/>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 xml:space="preserve">The value is a binary stream of data representing an image, such as a JPEG </w:t>
      </w:r>
      <w:r w:rsidR="0044706E">
        <w:t xml:space="preserve">image </w:t>
      </w:r>
      <w:r>
        <w:t>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2353F8" w:rsidRDefault="002353F8" w:rsidP="002353F8">
      <w:pPr>
        <w:pStyle w:val="Heading2"/>
      </w:pPr>
      <w:bookmarkStart w:id="985" w:name="_Ref356399222"/>
      <w:bookmarkStart w:id="986" w:name="_Toc358395298"/>
      <w:r>
        <w:t>About</w:t>
      </w:r>
      <w:bookmarkEnd w:id="986"/>
    </w:p>
    <w:p w:rsidR="002353F8" w:rsidRDefault="002353F8" w:rsidP="002353F8">
      <w:pPr>
        <w:pStyle w:val="Body"/>
      </w:pPr>
      <w:r>
        <w:t>This function shows the version of the Specchio Client that you are running.</w:t>
      </w:r>
    </w:p>
    <w:p w:rsidR="002353F8" w:rsidRPr="001572A2" w:rsidRDefault="002353F8" w:rsidP="002353F8">
      <w:pPr>
        <w:pStyle w:val="DocAction"/>
      </w:pPr>
      <w:r>
        <w:t xml:space="preserve">%%% It presently shows UOZ Remote Sensing Labs and the </w:t>
      </w:r>
      <w:hyperlink r:id="rId86" w:history="1">
        <w:r w:rsidRPr="00F85FAA">
          <w:rPr>
            <w:rStyle w:val="Hyperlink"/>
          </w:rPr>
          <w:t>www.specchio.ch</w:t>
        </w:r>
      </w:hyperlink>
      <w:r>
        <w:t xml:space="preserve"> website. Is there a need to change this? Elaine</w:t>
      </w:r>
    </w:p>
    <w:p w:rsidR="00AC30B0" w:rsidRDefault="00AC30B0" w:rsidP="00E5047C">
      <w:pPr>
        <w:pStyle w:val="Heading1"/>
      </w:pPr>
      <w:bookmarkStart w:id="987" w:name="_Ref358385166"/>
      <w:bookmarkStart w:id="988" w:name="_Toc358395299"/>
      <w:r>
        <w:t>Publishing Data to ANDS</w:t>
      </w:r>
      <w:bookmarkEnd w:id="978"/>
      <w:bookmarkEnd w:id="979"/>
      <w:bookmarkEnd w:id="980"/>
      <w:bookmarkEnd w:id="985"/>
      <w:bookmarkEnd w:id="987"/>
      <w:bookmarkEnd w:id="988"/>
    </w:p>
    <w:p w:rsidR="005F48C4" w:rsidRDefault="001F51CB" w:rsidP="001F51CB">
      <w:pPr>
        <w:pStyle w:val="Body"/>
      </w:pPr>
      <w:r>
        <w:t xml:space="preserve">Data from Specchio can be published to the Research Data Australia (RDA) </w:t>
      </w:r>
      <w:r w:rsidR="005F48C4">
        <w:t>service</w:t>
      </w:r>
      <w:r>
        <w:t xml:space="preserve"> of the Australian National Data Service (ANDS). </w:t>
      </w:r>
      <w:r w:rsidR="005F48C4">
        <w:t xml:space="preserve">See </w:t>
      </w:r>
      <w:hyperlink r:id="rId87" w:history="1">
        <w:r w:rsidR="005F48C4">
          <w:rPr>
            <w:rStyle w:val="Hyperlink"/>
          </w:rPr>
          <w:t>http://www.ands.org.au/</w:t>
        </w:r>
      </w:hyperlink>
      <w:r w:rsidR="005F48C4">
        <w:t xml:space="preserve"> for more information on ANDS and this service.</w:t>
      </w:r>
    </w:p>
    <w:p w:rsidR="00187EAB" w:rsidRDefault="00187EAB" w:rsidP="00187EAB">
      <w:pPr>
        <w:pStyle w:val="DocAction"/>
      </w:pPr>
      <w:r>
        <w:t>%%% New Digital Object Identifier (DOI) added to this metadata group. How is it intended to be used? How does a user get one of these? Nick/Karl</w:t>
      </w:r>
      <w:r w:rsidR="00B8088C">
        <w:t xml:space="preserve">  Nick suggests talking to Elaine.</w:t>
      </w:r>
    </w:p>
    <w:p w:rsidR="001E70D6" w:rsidRDefault="001E70D6" w:rsidP="001F51CB">
      <w:pPr>
        <w:pStyle w:val="Body"/>
      </w:pPr>
      <w:r>
        <w:t>You can only Publish data for which you are the owner</w:t>
      </w:r>
      <w:r w:rsidR="00D74D14">
        <w:t xml:space="preserve"> or a member of the Research Group</w:t>
      </w:r>
      <w:r>
        <w:t>.</w:t>
      </w:r>
    </w:p>
    <w:p w:rsidR="001F51CB" w:rsidRDefault="005F48C4" w:rsidP="001F51CB">
      <w:pPr>
        <w:pStyle w:val="Body"/>
      </w:pPr>
      <w:r>
        <w:t>Publication</w:t>
      </w:r>
      <w:r w:rsidR="001F51CB">
        <w:t xml:space="preserve"> involves these key steps.</w:t>
      </w:r>
    </w:p>
    <w:p w:rsidR="001F51CB" w:rsidRDefault="001F51CB" w:rsidP="001F51CB">
      <w:pPr>
        <w:pStyle w:val="Bullet"/>
      </w:pPr>
      <w:r>
        <w:t>Decide on the Spectra to be grouped together and published as a Collection.</w:t>
      </w:r>
    </w:p>
    <w:p w:rsidR="001F51CB" w:rsidRDefault="001F51CB" w:rsidP="001F51CB">
      <w:pPr>
        <w:pStyle w:val="Bullet"/>
      </w:pPr>
      <w:r>
        <w:t>Ensure that all Spectra in the Collection are complete and meet the minimum Metadata requirements for Publishing.</w:t>
      </w:r>
    </w:p>
    <w:p w:rsidR="001941F1" w:rsidRDefault="001941F1" w:rsidP="001F51CB">
      <w:pPr>
        <w:pStyle w:val="Bullet"/>
      </w:pPr>
      <w:r>
        <w:t xml:space="preserve">Ensure your Specchio User information is correct and up-to-date using the </w:t>
      </w:r>
      <w:r w:rsidRPr="001941F1">
        <w:rPr>
          <w:rStyle w:val="GUIWord"/>
        </w:rPr>
        <w:t>Database</w:t>
      </w:r>
      <w:r>
        <w:t xml:space="preserve"> and </w:t>
      </w:r>
      <w:r w:rsidRPr="001941F1">
        <w:rPr>
          <w:rStyle w:val="GUIWord"/>
        </w:rPr>
        <w:t>Edit user information</w:t>
      </w:r>
      <w:r>
        <w:t xml:space="preserve"> menu option from the Main Window.</w:t>
      </w:r>
    </w:p>
    <w:p w:rsidR="001F51CB" w:rsidRDefault="005F48C4" w:rsidP="001F51CB">
      <w:pPr>
        <w:pStyle w:val="Bullet"/>
      </w:pPr>
      <w:r>
        <w:t>Using Specchio’s Query Builder</w:t>
      </w:r>
      <w:r w:rsidR="001941F1">
        <w:t xml:space="preserve"> or Data Hierarchy Browser</w:t>
      </w:r>
      <w:r>
        <w:t xml:space="preserve">, select all Spectra which are part of the Collection, and Click on the </w:t>
      </w:r>
      <w:r w:rsidRPr="005F48C4">
        <w:rPr>
          <w:rStyle w:val="ActionButton"/>
        </w:rPr>
        <w:t> Publish </w:t>
      </w:r>
      <w:r>
        <w:t xml:space="preserve"> button.</w:t>
      </w:r>
    </w:p>
    <w:p w:rsidR="005F48C4" w:rsidRDefault="005F48C4" w:rsidP="001E70D6">
      <w:pPr>
        <w:pStyle w:val="Body"/>
      </w:pPr>
      <w:r>
        <w:t xml:space="preserve">All Spectra must have the following </w:t>
      </w:r>
      <w:r w:rsidR="001E70D6">
        <w:t xml:space="preserve">minimum </w:t>
      </w:r>
      <w:r>
        <w:t>Metadata Attribute</w:t>
      </w:r>
      <w:r w:rsidR="001941F1">
        <w:t>s</w:t>
      </w:r>
      <w:r>
        <w:t xml:space="preserve"> set and they must all have the same value.</w:t>
      </w:r>
      <w:r w:rsidR="001941F1">
        <w:t xml:space="preserve"> </w:t>
      </w:r>
      <w:r w:rsidR="001941F1" w:rsidRPr="001941F1">
        <w:rPr>
          <w:rStyle w:val="DocActionChar"/>
        </w:rPr>
        <w:t>%%% This is not yet finally determined.</w:t>
      </w:r>
      <w:r w:rsidR="001E70D6">
        <w:rPr>
          <w:rStyle w:val="DocActionChar"/>
        </w:rPr>
        <w:t xml:space="preserve"> Especially when selecting Metadata across Campaigns.</w:t>
      </w:r>
      <w:r w:rsidR="00EB5A4E">
        <w:rPr>
          <w:rStyle w:val="DocActionChar"/>
        </w:rPr>
        <w:t xml:space="preserve"> Nick</w:t>
      </w:r>
    </w:p>
    <w:p w:rsidR="001E70D6" w:rsidRPr="001E70D6" w:rsidRDefault="005F48C4" w:rsidP="001E70D6">
      <w:pPr>
        <w:pStyle w:val="Bullet"/>
      </w:pPr>
      <w:r w:rsidRPr="001E70D6">
        <w:t>Description</w:t>
      </w:r>
      <w:r w:rsidR="001E70D6" w:rsidRPr="001E70D6">
        <w:t xml:space="preserve"> (Campaign-related Metadata)</w:t>
      </w:r>
    </w:p>
    <w:p w:rsidR="001E70D6" w:rsidRPr="001E70D6" w:rsidRDefault="001E70D6" w:rsidP="001E70D6">
      <w:pPr>
        <w:pStyle w:val="Bullet"/>
      </w:pPr>
      <w:r w:rsidRPr="001E70D6">
        <w:t>Research Group (Campaign-related Metadata)</w:t>
      </w:r>
    </w:p>
    <w:p w:rsidR="005F48C4" w:rsidRDefault="005F48C4" w:rsidP="001E70D6">
      <w:pPr>
        <w:pStyle w:val="Bullet"/>
      </w:pPr>
      <w:r>
        <w:t>Citation</w:t>
      </w:r>
      <w:r w:rsidR="001E70D6">
        <w:t xml:space="preserve"> (Scientific References Metadata Group)</w:t>
      </w:r>
    </w:p>
    <w:p w:rsidR="005F48C4" w:rsidRDefault="005F48C4" w:rsidP="001E70D6">
      <w:pPr>
        <w:pStyle w:val="Bullet"/>
      </w:pPr>
      <w:r>
        <w:t>Data use policy</w:t>
      </w:r>
      <w:r w:rsidR="001E70D6">
        <w:t xml:space="preserve"> (Data Portal Metadata Group)</w:t>
      </w:r>
    </w:p>
    <w:p w:rsidR="001E70D6" w:rsidRDefault="005F48C4" w:rsidP="001E70D6">
      <w:pPr>
        <w:pStyle w:val="Bullet"/>
      </w:pPr>
      <w:r>
        <w:t>FOR Code</w:t>
      </w:r>
      <w:r w:rsidR="001E70D6">
        <w:t xml:space="preserve"> (Data Portal Metadata Group)</w:t>
      </w:r>
    </w:p>
    <w:p w:rsidR="001E70D6" w:rsidRDefault="005F48C4" w:rsidP="001E70D6">
      <w:pPr>
        <w:pStyle w:val="Bullet"/>
      </w:pPr>
      <w:r>
        <w:t>Location Name</w:t>
      </w:r>
      <w:r w:rsidR="001E70D6">
        <w:t xml:space="preserve"> (Location Metadata Group)</w:t>
      </w:r>
    </w:p>
    <w:p w:rsidR="00BF4AFF" w:rsidRDefault="00BF4AFF" w:rsidP="00BF4AFF">
      <w:pPr>
        <w:pStyle w:val="Body"/>
      </w:pPr>
      <w:r>
        <w:t>After publishing, all Spectra in the Collection will have their ANDS Collection Key Metadata Attribute set to the value that was created for this Collection. If a Spectrum is a member of more than one Collection, it will have multiple values for this Metadata Attribute.</w:t>
      </w:r>
    </w:p>
    <w:p w:rsidR="001941F1" w:rsidRDefault="001941F1" w:rsidP="001941F1">
      <w:pPr>
        <w:pStyle w:val="Body"/>
      </w:pPr>
      <w:r>
        <w:t>The following User-related information is used.</w:t>
      </w:r>
    </w:p>
    <w:p w:rsidR="001941F1" w:rsidRDefault="001941F1" w:rsidP="001941F1">
      <w:pPr>
        <w:pStyle w:val="Bullet"/>
      </w:pPr>
      <w:r>
        <w:t>Title</w:t>
      </w:r>
    </w:p>
    <w:p w:rsidR="001941F1" w:rsidRDefault="001941F1" w:rsidP="001941F1">
      <w:pPr>
        <w:pStyle w:val="Bullet"/>
      </w:pPr>
      <w:r>
        <w:t>First name</w:t>
      </w:r>
    </w:p>
    <w:p w:rsidR="001941F1" w:rsidRDefault="001941F1" w:rsidP="001941F1">
      <w:pPr>
        <w:pStyle w:val="Bullet"/>
      </w:pPr>
      <w:r>
        <w:t>Last name</w:t>
      </w:r>
    </w:p>
    <w:p w:rsidR="001941F1" w:rsidRDefault="001941F1" w:rsidP="001941F1">
      <w:pPr>
        <w:pStyle w:val="Bullet"/>
      </w:pPr>
      <w:r>
        <w:t xml:space="preserve">Institute </w:t>
      </w:r>
      <w:r w:rsidRPr="001941F1">
        <w:rPr>
          <w:rStyle w:val="DocActionChar"/>
        </w:rPr>
        <w:t>%%% Is this actually used?</w:t>
      </w:r>
      <w:r w:rsidR="001E70D6">
        <w:rPr>
          <w:rStyle w:val="DocActionChar"/>
        </w:rPr>
        <w:t xml:space="preserve"> Where does the contact info come from?</w:t>
      </w:r>
      <w:r w:rsidR="00EB5A4E">
        <w:rPr>
          <w:rStyle w:val="DocActionChar"/>
        </w:rPr>
        <w:t xml:space="preserve"> Nick</w:t>
      </w:r>
    </w:p>
    <w:p w:rsidR="001941F1" w:rsidRDefault="001941F1" w:rsidP="001941F1">
      <w:pPr>
        <w:pStyle w:val="Bullet"/>
      </w:pPr>
      <w:r>
        <w:t>Email address</w:t>
      </w:r>
    </w:p>
    <w:p w:rsidR="001941F1" w:rsidRDefault="001941F1" w:rsidP="001941F1">
      <w:pPr>
        <w:pStyle w:val="Bullet"/>
      </w:pPr>
      <w:r>
        <w:t>WWW</w:t>
      </w:r>
    </w:p>
    <w:p w:rsidR="001941F1" w:rsidRDefault="001941F1" w:rsidP="001941F1">
      <w:pPr>
        <w:pStyle w:val="Bullet"/>
      </w:pPr>
      <w:r>
        <w:t>ANDS Party Identifier</w:t>
      </w:r>
    </w:p>
    <w:p w:rsidR="0018135B" w:rsidRDefault="00562076" w:rsidP="005F48C4">
      <w:pPr>
        <w:pStyle w:val="Body"/>
      </w:pPr>
      <w:r>
        <w:t>When data is published, Specchio reformats the Metadata from the selected Spectra into the RIF-CS format, which is an XML format involving two files, and places those files in a discovery location on the server. On a regular basis (currently daily), the RDA service inspects this location</w:t>
      </w:r>
      <w:r w:rsidR="0018135B">
        <w:t>. If there are any RIF-CS files present, it copies them, validates them, and if they pass validation, places the data on its web site for general use.</w:t>
      </w:r>
    </w:p>
    <w:p w:rsidR="00562076" w:rsidRDefault="0018135B" w:rsidP="005F48C4">
      <w:pPr>
        <w:pStyle w:val="Body"/>
      </w:pPr>
      <w:r>
        <w:t xml:space="preserve">Once the </w:t>
      </w:r>
      <w:r w:rsidR="00BF4AFF" w:rsidRPr="00BF4AFF">
        <w:rPr>
          <w:rStyle w:val="ActionButton"/>
        </w:rPr>
        <w:t> </w:t>
      </w:r>
      <w:r w:rsidRPr="00BF4AFF">
        <w:rPr>
          <w:rStyle w:val="ActionButton"/>
        </w:rPr>
        <w:t>Publish</w:t>
      </w:r>
      <w:r w:rsidR="00BF4AFF" w:rsidRPr="00BF4AFF">
        <w:rPr>
          <w:rStyle w:val="ActionButton"/>
        </w:rPr>
        <w:t> </w:t>
      </w:r>
      <w:r>
        <w:t xml:space="preserve"> button is pressed, there is no way to retract the publication</w:t>
      </w:r>
      <w:r w:rsidR="00BF4AFF">
        <w:t xml:space="preserve"> using the Specchio client</w:t>
      </w:r>
      <w:r>
        <w:t>. You will need to approach your System Administrator if you have published in error.</w:t>
      </w:r>
      <w:r w:rsidR="00562076">
        <w:t xml:space="preserve"> </w:t>
      </w:r>
    </w:p>
    <w:p w:rsidR="0018135B" w:rsidRDefault="0018135B" w:rsidP="005F48C4">
      <w:pPr>
        <w:pStyle w:val="Body"/>
      </w:pPr>
      <w:r>
        <w:t xml:space="preserve">The RIF-CS file contains a link to your Spectral data, so it’s important to ensure that the data remains accessible in case </w:t>
      </w:r>
      <w:r w:rsidRPr="0018135B">
        <w:rPr>
          <w:rStyle w:val="DocActionChar"/>
        </w:rPr>
        <w:t>%%% how is it accessed, where should it be kept and what happens if it’s not available when wanted</w:t>
      </w:r>
      <w:r>
        <w:rPr>
          <w:rStyle w:val="DocActionChar"/>
        </w:rPr>
        <w:t>?</w:t>
      </w:r>
      <w:r w:rsidR="00EB5A4E">
        <w:rPr>
          <w:rStyle w:val="DocActionChar"/>
        </w:rPr>
        <w:t xml:space="preserve"> Nick/Elaine</w:t>
      </w:r>
    </w:p>
    <w:p w:rsidR="005F48C4" w:rsidRDefault="00562076" w:rsidP="00562076">
      <w:pPr>
        <w:pStyle w:val="ProcessHeading"/>
      </w:pPr>
      <w:r>
        <w:t>To Publish a collection to ANDS…</w:t>
      </w:r>
    </w:p>
    <w:tbl>
      <w:tblPr>
        <w:tblStyle w:val="Instructions"/>
        <w:tblW w:w="0" w:type="auto"/>
        <w:tblLook w:val="04A0"/>
      </w:tblPr>
      <w:tblGrid>
        <w:gridCol w:w="8862"/>
      </w:tblGrid>
      <w:tr w:rsidR="00562076" w:rsidTr="00562076">
        <w:tc>
          <w:tcPr>
            <w:tcW w:w="9571" w:type="dxa"/>
          </w:tcPr>
          <w:p w:rsidR="00562076" w:rsidRDefault="00562076" w:rsidP="00562076">
            <w:pPr>
              <w:pStyle w:val="ProcessStep"/>
            </w:pPr>
            <w:r>
              <w:t>Ensure that all Spectra to be included in the Collection have their Metadata set correctly as described above.</w:t>
            </w:r>
          </w:p>
          <w:p w:rsidR="00562076" w:rsidRDefault="00562076" w:rsidP="00562076">
            <w:pPr>
              <w:pStyle w:val="ProcessStep"/>
            </w:pPr>
            <w:r>
              <w:t xml:space="preserve">Select either </w:t>
            </w:r>
            <w:r w:rsidRPr="00562076">
              <w:rPr>
                <w:rStyle w:val="GUIWord"/>
              </w:rPr>
              <w:t>Data Processing &amp; Output</w:t>
            </w:r>
            <w:r>
              <w:t xml:space="preserve"> and </w:t>
            </w:r>
            <w:r w:rsidRPr="00562076">
              <w:rPr>
                <w:rStyle w:val="GUIWord"/>
              </w:rPr>
              <w:t>Browse data hierarchy</w:t>
            </w:r>
            <w:r>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rPr>
              <w:drawing>
                <wp:inline distT="0" distB="0" distL="0" distR="0">
                  <wp:extent cx="1605034" cy="1686552"/>
                  <wp:effectExtent l="19050" t="0" r="0" b="0"/>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8"/>
                          <a:srcRect/>
                          <a:stretch>
                            <a:fillRect/>
                          </a:stretch>
                        </pic:blipFill>
                        <pic:spPr bwMode="auto">
                          <a:xfrm>
                            <a:off x="0" y="0"/>
                            <a:ext cx="1604869" cy="1686378"/>
                          </a:xfrm>
                          <a:prstGeom prst="rect">
                            <a:avLst/>
                          </a:prstGeom>
                          <a:noFill/>
                          <a:ln w="9525">
                            <a:noFill/>
                            <a:miter lim="800000"/>
                            <a:headEnd/>
                            <a:tailEnd/>
                          </a:ln>
                        </pic:spPr>
                      </pic:pic>
                    </a:graphicData>
                  </a:graphic>
                </wp:inline>
              </w:drawing>
            </w:r>
          </w:p>
          <w:p w:rsidR="00BF4AFF" w:rsidRDefault="00BF4AFF" w:rsidP="00562076">
            <w:pPr>
              <w:pStyle w:val="ProcessStep"/>
            </w:pPr>
            <w:r>
              <w:t>Select the principal investigator from the list by clicking on the name.</w:t>
            </w:r>
          </w:p>
          <w:p w:rsidR="001E70D6" w:rsidRDefault="001E70D6" w:rsidP="009A0C13">
            <w:pPr>
              <w:pStyle w:val="ProcessStep"/>
            </w:pPr>
            <w:r>
              <w:t xml:space="preserve">Click </w:t>
            </w:r>
            <w:r w:rsidRPr="001E70D6">
              <w:rPr>
                <w:rStyle w:val="ActionButton"/>
              </w:rPr>
              <w:t> Submit </w:t>
            </w:r>
            <w:r>
              <w:t xml:space="preserve">. </w:t>
            </w:r>
            <w:r w:rsidRPr="001E70D6">
              <w:rPr>
                <w:rStyle w:val="DocActionChar"/>
              </w:rPr>
              <w:t xml:space="preserve">%%% What happens next? </w:t>
            </w:r>
            <w:r w:rsidR="009A0C13">
              <w:rPr>
                <w:rStyle w:val="DocActionChar"/>
              </w:rPr>
              <w:t>Karl</w:t>
            </w:r>
          </w:p>
        </w:tc>
      </w:tr>
    </w:tbl>
    <w:p w:rsidR="00A51D78" w:rsidRDefault="00A51D78" w:rsidP="005F48C4">
      <w:pPr>
        <w:pStyle w:val="Body"/>
      </w:pPr>
      <w:r>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562076" w:rsidRPr="001F51CB" w:rsidRDefault="0018135B" w:rsidP="005F48C4">
      <w:pPr>
        <w:pStyle w:val="Body"/>
      </w:pPr>
      <w:r>
        <w:t xml:space="preserve">If any mistake in the Metadata is detected for the Spectra in your Collection, the following </w:t>
      </w:r>
      <w:r w:rsidR="00A51D78">
        <w:t xml:space="preserve">dialog </w:t>
      </w:r>
      <w:r w:rsidRPr="0018135B">
        <w:rPr>
          <w:rStyle w:val="DocActionChar"/>
        </w:rPr>
        <w:t>%%% it’s not designed or implemented yet</w:t>
      </w:r>
      <w:r>
        <w:t>.</w:t>
      </w:r>
    </w:p>
    <w:p w:rsidR="009F581D" w:rsidRDefault="009F581D" w:rsidP="00A7583F">
      <w:pPr>
        <w:pStyle w:val="DocAction"/>
      </w:pPr>
      <w:r>
        <w:t>%%% Nick says the Data Portal attributes need to be set before Publishing a Collection.</w:t>
      </w:r>
    </w:p>
    <w:p w:rsidR="00AC30B0" w:rsidRDefault="00AC30B0" w:rsidP="00A7583F">
      <w:pPr>
        <w:pStyle w:val="DocAction"/>
      </w:pPr>
      <w:r>
        <w:t xml:space="preserve">%%% </w:t>
      </w:r>
      <w:r w:rsidR="00F2736F">
        <w:t>It’s any selection of files in the query builder.</w:t>
      </w:r>
    </w:p>
    <w:p w:rsidR="00AC30B0" w:rsidRDefault="00AC30B0" w:rsidP="00A7583F">
      <w:pPr>
        <w:pStyle w:val="DocAction"/>
      </w:pPr>
      <w:r>
        <w:t>%%% What information is copied to the RIF-CS?</w:t>
      </w:r>
      <w:r w:rsidR="006B0A5F">
        <w:t xml:space="preserve"> Data Portal Gro</w:t>
      </w:r>
      <w:r w:rsidR="006B0A5F" w:rsidRPr="006B0A5F">
        <w:t xml:space="preserve">up Data Usage Policy </w:t>
      </w:r>
      <w:r w:rsidR="006B0A5F">
        <w:t>is copied to RIF-CS “Rights Statement” field. They can all be different. How is this resolved?</w:t>
      </w:r>
    </w:p>
    <w:p w:rsidR="00AC30B0" w:rsidRDefault="00AC30B0" w:rsidP="00A7583F">
      <w:pPr>
        <w:pStyle w:val="DocAction"/>
      </w:pPr>
      <w:r>
        <w:t>%%% Can you Publish without a FOR Code?</w:t>
      </w:r>
      <w:r w:rsidR="00F2736F">
        <w:t xml:space="preserve"> It would appear yes, and each Spectrum can have a different code.</w:t>
      </w:r>
    </w:p>
    <w:p w:rsidR="00AC30B0" w:rsidRDefault="00AC30B0" w:rsidP="00A7583F">
      <w:pPr>
        <w:pStyle w:val="DocAction"/>
      </w:pPr>
      <w:r>
        <w:t>%%% What happens when the Publish action fails? It appears that the internal flags say it was Published?</w:t>
      </w:r>
    </w:p>
    <w:p w:rsidR="00AC30B0" w:rsidRDefault="00900805" w:rsidP="00A7583F">
      <w:pPr>
        <w:pStyle w:val="DocAction"/>
      </w:pPr>
      <w:r>
        <w:t xml:space="preserve">%%% </w:t>
      </w:r>
      <w:r w:rsidR="00AC30B0">
        <w:t>Can</w:t>
      </w:r>
      <w:r w:rsidR="00F2736F">
        <w:t xml:space="preserve"> you search on the Published ID?</w:t>
      </w:r>
    </w:p>
    <w:p w:rsidR="00F2736F" w:rsidRDefault="00F2736F" w:rsidP="00F2736F">
      <w:pPr>
        <w:pStyle w:val="DocAction"/>
      </w:pPr>
      <w:r>
        <w:t>%%% When Publishing multiple times, only the details of the last Publication are saved in the Spectra Metadata, and it’s saved per Spectrum.</w:t>
      </w:r>
    </w:p>
    <w:p w:rsidR="00C356CB" w:rsidRDefault="00C356CB" w:rsidP="00C356CB">
      <w:pPr>
        <w:pStyle w:val="DocAction"/>
      </w:pPr>
      <w:r>
        <w:t>%%% See DC10-44 for more info, including which fields are used. Also example of RIF-CS files.</w:t>
      </w:r>
    </w:p>
    <w:p w:rsidR="00C356CB" w:rsidRPr="00C356CB" w:rsidRDefault="00C356CB" w:rsidP="00C356CB">
      <w:pPr>
        <w:pStyle w:val="DocAction"/>
      </w:pPr>
      <w:r>
        <w:t>%%% Karl indicates (27</w:t>
      </w:r>
      <w:r w:rsidRPr="00C356CB">
        <w:rPr>
          <w:vertAlign w:val="superscript"/>
        </w:rPr>
        <w:t>th</w:t>
      </w:r>
      <w:r>
        <w:t xml:space="preserve"> May) that the error processing is not yet in place.</w:t>
      </w:r>
    </w:p>
    <w:p w:rsidR="00B551A6" w:rsidRDefault="00B551A6" w:rsidP="00B551A6">
      <w:pPr>
        <w:pStyle w:val="Heading2"/>
      </w:pPr>
      <w:bookmarkStart w:id="989" w:name="_Toc358395300"/>
      <w:r>
        <w:t>From Karl:</w:t>
      </w:r>
      <w:bookmarkEnd w:id="989"/>
    </w:p>
    <w:p w:rsidR="00065836" w:rsidRDefault="00065836" w:rsidP="00065836">
      <w:pPr>
        <w:pStyle w:val="Body"/>
      </w:pPr>
      <w:r>
        <w:t xml:space="preserve">Metadata is pulled, </w:t>
      </w:r>
      <w:r w:rsidR="00346654">
        <w:t xml:space="preserve">2 x </w:t>
      </w:r>
      <w:r>
        <w:t xml:space="preserve">XML file generated </w:t>
      </w:r>
      <w:r w:rsidR="00346654">
        <w:t xml:space="preserve">– party and collection </w:t>
      </w:r>
      <w:r>
        <w:t>– RIF-CS, copied into location on server, which is harvested by the ANDS, currently harvested once each day, by IP-address. Research Data Australia pulls RIF-CS file to its own servers for everyone.</w:t>
      </w:r>
      <w:r w:rsidR="00346654">
        <w:t xml:space="preserve"> It checks that certain fields are presented. (Perhaps put the schema in the doc as an appendix. It’s on the RDA site bit Karl will send it to me.) OAI PMI.</w:t>
      </w:r>
    </w:p>
    <w:p w:rsidR="00346654" w:rsidRDefault="00065836" w:rsidP="00065836">
      <w:pPr>
        <w:pStyle w:val="Body"/>
      </w:pPr>
      <w:r>
        <w:t xml:space="preserve">RIF-CS XML </w:t>
      </w:r>
      <w:r w:rsidR="00346654">
        <w:t>files are</w:t>
      </w:r>
      <w:r>
        <w:t xml:space="preserve"> generated according to RDA’s schema.</w:t>
      </w:r>
    </w:p>
    <w:p w:rsidR="00065836" w:rsidRDefault="00346654" w:rsidP="00065836">
      <w:pPr>
        <w:pStyle w:val="Body"/>
      </w:pPr>
      <w:r>
        <w:t>Spectra are not pulled out of the database. XML has a reference back to the spectra via an ID which is derived from Specchio’s spectrum ID (database ID – URL e.g. “uow.edu/au/sl/col/01” plus spectrum ID) and refers into the database.</w:t>
      </w:r>
      <w:r w:rsidR="00065836">
        <w:t xml:space="preserve"> </w:t>
      </w:r>
      <w:r w:rsidR="00490031" w:rsidRPr="009A0C13">
        <w:rPr>
          <w:rStyle w:val="DocActionChar"/>
        </w:rPr>
        <w:t>%%% Revisit this as it’s not clear to me yet</w:t>
      </w:r>
      <w:r w:rsidR="00490031">
        <w:t>.</w:t>
      </w:r>
    </w:p>
    <w:p w:rsidR="00490031" w:rsidRDefault="00490031" w:rsidP="00065836">
      <w:pPr>
        <w:pStyle w:val="Body"/>
      </w:pPr>
      <w:r>
        <w:t>Required Metadata: (as stipulated by RIF-CS)</w:t>
      </w:r>
    </w:p>
    <w:p w:rsidR="00490031" w:rsidRDefault="00490031" w:rsidP="00065836">
      <w:pPr>
        <w:pStyle w:val="Body"/>
      </w:pPr>
      <w:r>
        <w:t xml:space="preserve">Not published by RDA if not present. </w:t>
      </w:r>
      <w:r w:rsidR="000774F2">
        <w:t>Stays as draft and needs to be re-published.</w:t>
      </w:r>
    </w:p>
    <w:p w:rsidR="00B551A6" w:rsidRDefault="000774F2" w:rsidP="00B551A6">
      <w:pPr>
        <w:pStyle w:val="Body"/>
      </w:pPr>
      <w:r>
        <w:t xml:space="preserve">Karl gave me </w:t>
      </w:r>
      <w:hyperlink r:id="rId89" w:tgtFrame="_blank" w:history="1">
        <w:r>
          <w:rPr>
            <w:rStyle w:val="Hyperlink"/>
            <w:rFonts w:ascii="Arial" w:hAnsi="Arial" w:cs="Arial"/>
            <w:color w:val="1155CC"/>
            <w:sz w:val="14"/>
            <w:szCs w:val="14"/>
            <w:shd w:val="clear" w:color="auto" w:fill="FFFFFF"/>
          </w:rPr>
          <w:t>https://demo.ands.org.au/registry/auth/login</w:t>
        </w:r>
      </w:hyperlink>
      <w:r>
        <w:t xml:space="preserve"> to log in and check.</w:t>
      </w:r>
      <w:r w:rsidR="00B551A6">
        <w:t xml:space="preserve"> </w:t>
      </w:r>
      <w:r w:rsidR="009A0C13">
        <w:t>However</w:t>
      </w:r>
      <w:r w:rsidR="00B551A6">
        <w:t>, I can’t log in.</w:t>
      </w:r>
    </w:p>
    <w:p w:rsidR="00B551A6" w:rsidRDefault="00B551A6" w:rsidP="00B551A6">
      <w:pPr>
        <w:pStyle w:val="Heading2"/>
      </w:pPr>
      <w:bookmarkStart w:id="990" w:name="_Toc358395301"/>
      <w:r>
        <w:t>From Elaine:</w:t>
      </w:r>
      <w:bookmarkEnd w:id="990"/>
    </w:p>
    <w:p w:rsidR="00B551A6" w:rsidRDefault="00B551A6" w:rsidP="00B551A6">
      <w:pPr>
        <w:pStyle w:val="Body"/>
      </w:pPr>
      <w:r>
        <w:t xml:space="preserve">Elaine gave me </w:t>
      </w:r>
      <w:hyperlink r:id="rId90" w:history="1">
        <w:r w:rsidRPr="00BB7314">
          <w:rPr>
            <w:rStyle w:val="Hyperlink"/>
          </w:rPr>
          <w:t>http://researchdata.ands.org.au/dr-laurie-chisholm</w:t>
        </w:r>
      </w:hyperlink>
      <w:r>
        <w:t xml:space="preserve"> and </w:t>
      </w:r>
      <w:hyperlink r:id="rId91" w:history="1">
        <w:r w:rsidRPr="00BB7314">
          <w:rPr>
            <w:rStyle w:val="Hyperlink"/>
          </w:rPr>
          <w:t>http://researchdata.ands.org.au/leaf-spectral-reflectance-of-seven-australian-native-vegetation-species</w:t>
        </w:r>
      </w:hyperlink>
      <w:r>
        <w:t xml:space="preserve"> and suggested that I tool around in that area to see what’s there.</w:t>
      </w:r>
    </w:p>
    <w:p w:rsidR="00490031" w:rsidRDefault="00826992" w:rsidP="00826992">
      <w:pPr>
        <w:pStyle w:val="Heading2"/>
      </w:pPr>
      <w:bookmarkStart w:id="991" w:name="_Toc358395302"/>
      <w:r>
        <w:t>From Nick by email</w:t>
      </w:r>
      <w:bookmarkEnd w:id="991"/>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 assume this one is a typo for the principal investigator question below? </w:t>
      </w:r>
    </w:p>
    <w:p w:rsidR="00826992" w:rsidRPr="00826992" w:rsidRDefault="00826992" w:rsidP="0059008C">
      <w:pPr>
        <w:numPr>
          <w:ilvl w:val="0"/>
          <w:numId w:val="10"/>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Sometimes the Publish Collection button triggers no action at all. What does this mean? Is it possible to Publish data from a Campaign that you don't own, and is the lack of action related to this?</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The button should always trigger the upload dialogue. Can you check if the software has dumped an error message to the console?</w:t>
      </w:r>
    </w:p>
    <w:p w:rsidR="00826992" w:rsidRPr="00826992" w:rsidRDefault="00826992" w:rsidP="0059008C">
      <w:pPr>
        <w:numPr>
          <w:ilvl w:val="0"/>
          <w:numId w:val="11"/>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On clicking the Publish Collection buton the User is asked to select the Principal Investigator. Which names are listed in this box for the User to select from?</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All of the members of the research groups associated with the campaigns from which the spectra are drawn.</w:t>
      </w:r>
    </w:p>
    <w:p w:rsidR="00826992" w:rsidRPr="00826992" w:rsidRDefault="00826992" w:rsidP="0059008C">
      <w:pPr>
        <w:numPr>
          <w:ilvl w:val="0"/>
          <w:numId w:val="12"/>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There appears to be no confirmation dialog or message that the process is complete or successful. How long does it take and should the User wait until it's completed? What would happen if they changed the Metadata or even deleted the campaign?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It should be fairly quick; comparable with making a web request to a server. But you're right that it should probably show some sort of confirmation dialogue.</w:t>
      </w:r>
    </w:p>
    <w:p w:rsidR="00826992" w:rsidRPr="00826992" w:rsidRDefault="00826992" w:rsidP="0059008C">
      <w:pPr>
        <w:numPr>
          <w:ilvl w:val="0"/>
          <w:numId w:val="13"/>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Where is the RIF-CS file put? Can I see it? Can the general user see it?</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The RIF-CS file is stored in a folder on the server, so it isn't accessible to ordinary users. ANDS will pick it up during its next harvest. Karl might have more information.</w:t>
      </w:r>
    </w:p>
    <w:p w:rsidR="00826992" w:rsidRPr="00826992" w:rsidRDefault="00826992" w:rsidP="0059008C">
      <w:pPr>
        <w:numPr>
          <w:ilvl w:val="0"/>
          <w:numId w:val="14"/>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If a Collection is Published in error, how can the User retract it? Does this require contacting the System Administrator?</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From SPECCHIO's point of view, I think the user can just delete the "ANDS Collection Key" attribute from the spectra. But I suppose a system administrator would need to retract any data that has already been sent to ANDS. Karl?</w:t>
      </w:r>
    </w:p>
    <w:p w:rsidR="00826992" w:rsidRPr="00826992" w:rsidRDefault="00826992" w:rsidP="0059008C">
      <w:pPr>
        <w:numPr>
          <w:ilvl w:val="0"/>
          <w:numId w:val="15"/>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What Metadata Attributes are copied into the RIF-CS file, and what happens if they are not set? Are there any which are critical for Publishing to work, or essential for a meaningful Published Collection?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 think Karl has a list of these.</w:t>
      </w:r>
    </w:p>
    <w:p w:rsidR="00826992" w:rsidRPr="00826992" w:rsidRDefault="00826992" w:rsidP="0059008C">
      <w:pPr>
        <w:numPr>
          <w:ilvl w:val="0"/>
          <w:numId w:val="16"/>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Can you publish data from multiple Campaigns into a single Collection?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Yes. Use the query builder to search for spectra across multiple campaigns.</w:t>
      </w:r>
    </w:p>
    <w:p w:rsidR="00826992" w:rsidRPr="00826992" w:rsidRDefault="00826992" w:rsidP="00065836">
      <w:pPr>
        <w:pStyle w:val="Body"/>
        <w:rPr>
          <w:lang w:val="en-AU"/>
        </w:rPr>
      </w:pPr>
    </w:p>
    <w:p w:rsidR="00CA10E5" w:rsidRDefault="001846DE" w:rsidP="00E5047C">
      <w:pPr>
        <w:pStyle w:val="Heading1"/>
      </w:pPr>
      <w:bookmarkStart w:id="992" w:name="_Toc355280393"/>
      <w:bookmarkStart w:id="993" w:name="_Ref355788800"/>
      <w:bookmarkStart w:id="994" w:name="_Ref355788803"/>
      <w:bookmarkStart w:id="995" w:name="_Ref355793051"/>
      <w:bookmarkStart w:id="996" w:name="_Ref355793053"/>
      <w:bookmarkStart w:id="997" w:name="_Ref357671161"/>
      <w:bookmarkStart w:id="998" w:name="_Ref357671165"/>
      <w:bookmarkStart w:id="999" w:name="_Toc358395303"/>
      <w:r>
        <w:t>Interactive Processing using Space Networks</w:t>
      </w:r>
      <w:bookmarkEnd w:id="981"/>
      <w:bookmarkEnd w:id="992"/>
      <w:bookmarkEnd w:id="993"/>
      <w:bookmarkEnd w:id="994"/>
      <w:bookmarkEnd w:id="995"/>
      <w:bookmarkEnd w:id="996"/>
      <w:bookmarkEnd w:id="997"/>
      <w:bookmarkEnd w:id="998"/>
      <w:bookmarkEnd w:id="999"/>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CC6411" w:rsidRPr="00CC6411">
          <w:rPr>
            <w:rStyle w:val="CrossReference"/>
          </w:rPr>
          <w:t>4.13</w:t>
        </w:r>
      </w:fldSimple>
      <w:r w:rsidR="00A307F9" w:rsidRPr="00A307F9">
        <w:rPr>
          <w:rStyle w:val="CrossReference"/>
        </w:rPr>
        <w:t xml:space="preserve"> </w:t>
      </w:r>
      <w:fldSimple w:instr=" REF _Ref354146654 \h  \* MERGEFORMAT ">
        <w:r w:rsidR="00CC6411" w:rsidRPr="00CC6411">
          <w:rPr>
            <w:rStyle w:val="CrossReference"/>
          </w:rPr>
          <w:t>Spaces, Space Factory and Data Processing using the Space Network</w:t>
        </w:r>
      </w:fldSimple>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1000" w:name="_Ref97181427"/>
      <w:r>
        <w:t xml:space="preserve">Figure </w:t>
      </w:r>
      <w:fldSimple w:instr=" SEQ Figure \* ARABIC ">
        <w:r w:rsidR="00CC6411">
          <w:rPr>
            <w:noProof/>
          </w:rPr>
          <w:t>54</w:t>
        </w:r>
      </w:fldSimple>
      <w:bookmarkEnd w:id="1000"/>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164972" w:rsidP="00F2736F">
      <w:pPr>
        <w:pStyle w:val="Body"/>
      </w:pPr>
      <w:fldSimple w:instr=" REF _Ref97181427 \h  \* MERGEFORMAT ">
        <w:r w:rsidR="00CC6411">
          <w:t xml:space="preserve">Figure </w:t>
        </w:r>
        <w:r w:rsidR="00CC6411">
          <w:rPr>
            <w:noProof/>
          </w:rPr>
          <w:t>54</w:t>
        </w:r>
      </w:fldSimple>
      <w:r w:rsidR="000255E5">
        <w:t xml:space="preserve"> </w:t>
      </w:r>
      <w:r w:rsidR="00CA0697">
        <w:t>shows a space containing 66 spectra</w:t>
      </w:r>
      <w:r w:rsidR="00565AD3">
        <w:t>, created based on a selection in the Query Builder.</w:t>
      </w:r>
    </w:p>
    <w:p w:rsidR="00916CBE" w:rsidRDefault="00164972"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CC6411">
        <w:t xml:space="preserve">Figure </w:t>
      </w:r>
      <w:r w:rsidR="00CC6411">
        <w:rPr>
          <w:noProof/>
        </w:rPr>
        <w:t>55</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3"/>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1001" w:name="_Ref97182487"/>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55</w:t>
      </w:r>
      <w:r w:rsidR="00164972">
        <w:rPr>
          <w:noProof/>
        </w:rPr>
        <w:fldChar w:fldCharType="end"/>
      </w:r>
      <w:bookmarkEnd w:id="1001"/>
      <w:r>
        <w:t>: Elements of the Space Network Processor</w:t>
      </w:r>
    </w:p>
    <w:p w:rsidR="00916CBE" w:rsidRDefault="00916CBE" w:rsidP="00E5047C">
      <w:pPr>
        <w:pStyle w:val="Heading2"/>
      </w:pPr>
      <w:bookmarkStart w:id="1002" w:name="_Toc355280394"/>
      <w:bookmarkStart w:id="1003" w:name="_Toc358395304"/>
      <w:r>
        <w:t>Graphical Representations of Spaces and Modules</w:t>
      </w:r>
      <w:bookmarkEnd w:id="1002"/>
      <w:bookmarkEnd w:id="1003"/>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1004" w:author="Peter Roberts" w:date="2013-05-08T09:19:00Z"/>
        </w:rPr>
      </w:pPr>
      <w:ins w:id="1005" w:author="Peter Roberts" w:date="2013-05-08T09:19:00Z">
        <w:r>
          <w:t xml:space="preserve">Figure </w:t>
        </w:r>
        <w:r w:rsidR="00164972">
          <w:fldChar w:fldCharType="begin"/>
        </w:r>
        <w:r w:rsidR="0059560A">
          <w:instrText xml:space="preserve"> SEQ Figure \* ARABIC </w:instrText>
        </w:r>
        <w:r w:rsidR="00164972">
          <w:fldChar w:fldCharType="separate"/>
        </w:r>
      </w:ins>
      <w:r w:rsidR="00CC6411">
        <w:rPr>
          <w:noProof/>
        </w:rPr>
        <w:t>56</w:t>
      </w:r>
      <w:ins w:id="1006" w:author="Peter Roberts" w:date="2013-05-08T09:19:00Z">
        <w:r w:rsidR="00164972">
          <w:fldChar w:fldCharType="end"/>
        </w:r>
        <w:r>
          <w:t>: Examples of the graphical representation of a space (left) and a processing module (right)</w:t>
        </w:r>
      </w:ins>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1007" w:author="Peter" w:date="2013-05-08T09:19:00Z"/>
        </w:rPr>
      </w:pPr>
      <w:bookmarkStart w:id="1008" w:name="_Ref97260388"/>
      <w:ins w:id="1009" w:author="Peter" w:date="2013-05-08T09:19:00Z">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ins>
      <w:r w:rsidR="00CC6411">
        <w:rPr>
          <w:noProof/>
        </w:rPr>
        <w:t>57</w:t>
      </w:r>
      <w:ins w:id="1010" w:author="Peter" w:date="2013-05-08T09:19:00Z">
        <w:r w:rsidR="00164972">
          <w:rPr>
            <w:noProof/>
          </w:rPr>
          <w:fldChar w:fldCharType="end"/>
        </w:r>
        <w:r>
          <w:t>: Examples of the graphical representation of a space (left) and a processing module (right)</w:t>
        </w:r>
      </w:ins>
    </w:p>
    <w:p w:rsidR="00802E63" w:rsidRDefault="00916CBE" w:rsidP="00EB49E0">
      <w:pPr>
        <w:pStyle w:val="Caption"/>
      </w:pPr>
      <w:ins w:id="1011" w:author="Peter Roberts" w:date="2013-05-08T09:19:00Z">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ins>
      <w:r w:rsidR="00CC6411">
        <w:rPr>
          <w:noProof/>
        </w:rPr>
        <w:t>58</w:t>
      </w:r>
      <w:ins w:id="1012" w:author="Peter Roberts" w:date="2013-05-08T09:19:00Z">
        <w:r w:rsidR="00164972">
          <w:rPr>
            <w:noProof/>
          </w:rPr>
          <w:fldChar w:fldCharType="end"/>
        </w:r>
        <w:bookmarkEnd w:id="1008"/>
        <w:r>
          <w:t>: Examples of the graphical representation of a space (left) and a processing module (right)</w:t>
        </w:r>
      </w:ins>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164972">
        <w:fldChar w:fldCharType="begin"/>
      </w:r>
      <w:r w:rsidR="00A7040E">
        <w:instrText xml:space="preserve"> </w:instrText>
      </w:r>
      <w:r w:rsidR="00567E0A">
        <w:instrText>REF</w:instrText>
      </w:r>
      <w:r w:rsidR="00A7040E">
        <w:instrText xml:space="preserve"> _Ref97361386 \h </w:instrText>
      </w:r>
      <w:r w:rsidR="00164972">
        <w:fldChar w:fldCharType="separate"/>
      </w:r>
      <w:r w:rsidR="00CC6411">
        <w:t xml:space="preserve">Figure </w:t>
      </w:r>
      <w:r w:rsidR="00CC6411">
        <w:rPr>
          <w:noProof/>
        </w:rPr>
        <w:t>59</w:t>
      </w:r>
      <w:r w:rsidR="00164972">
        <w:fldChar w:fldCharType="end"/>
      </w:r>
      <w:r>
        <w:t>).</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1013" w:name="_Ref97361386"/>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59</w:t>
      </w:r>
      <w:r w:rsidR="00164972">
        <w:rPr>
          <w:noProof/>
        </w:rPr>
        <w:fldChar w:fldCharType="end"/>
      </w:r>
      <w:bookmarkEnd w:id="1013"/>
      <w:r>
        <w:t>: Multiple-selection of elements after dragging a box around them</w:t>
      </w:r>
    </w:p>
    <w:p w:rsidR="00462F12" w:rsidRDefault="00462F12" w:rsidP="00E5047C">
      <w:pPr>
        <w:pStyle w:val="Heading2"/>
      </w:pPr>
      <w:bookmarkStart w:id="1014" w:name="_Toc355280395"/>
      <w:bookmarkStart w:id="1015" w:name="_Toc358395305"/>
      <w:r>
        <w:t>Adding Modules and linking with Spaces</w:t>
      </w:r>
      <w:bookmarkEnd w:id="1014"/>
      <w:bookmarkEnd w:id="1015"/>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CC6411">
          <w:t xml:space="preserve">Figure </w:t>
        </w:r>
        <w:r w:rsidR="00CC6411">
          <w:rPr>
            <w:noProof/>
          </w:rPr>
          <w:t>55</w:t>
        </w:r>
      </w:fldSimple>
      <w:r>
        <w:t xml:space="preserve">. Select ‘Add Module’ and a selection of the available modules </w:t>
      </w:r>
      <w:r w:rsidR="005A36AA">
        <w:t>will appear</w:t>
      </w:r>
      <w:r>
        <w:t xml:space="preserve"> (</w:t>
      </w:r>
      <w:fldSimple w:instr=" REF _Ref97182841 \h  \* MERGEFORMAT ">
        <w:r w:rsidR="00CC6411">
          <w:t xml:space="preserve">Figure </w:t>
        </w:r>
        <w:r w:rsidR="00CC6411">
          <w:rPr>
            <w:noProof/>
          </w:rPr>
          <w:t>60</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CC6411">
          <w:t xml:space="preserve">Figure </w:t>
        </w:r>
        <w:r w:rsidR="00CC6411">
          <w:rPr>
            <w:noProof/>
          </w:rPr>
          <w:t>61</w:t>
        </w:r>
      </w:fldSimple>
      <w:r>
        <w:t>). Select ‘Set Input Spaces’ and in the ‘Input Space Selection’ dialog select the number of the space to connect and click ‘OK’</w:t>
      </w:r>
      <w:r w:rsidR="006E03D5">
        <w:t xml:space="preserve"> (</w:t>
      </w:r>
      <w:fldSimple w:instr=" REF _Ref97183007 \h  \* MERGEFORMAT ">
        <w:r w:rsidR="00CC6411">
          <w:t xml:space="preserve">Figure </w:t>
        </w:r>
        <w:r w:rsidR="00CC6411">
          <w:rPr>
            <w:noProof/>
          </w:rPr>
          <w:t>61</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1016" w:name="_Ref97182841"/>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60</w:t>
      </w:r>
      <w:r w:rsidR="00164972">
        <w:rPr>
          <w:noProof/>
        </w:rPr>
        <w:fldChar w:fldCharType="end"/>
      </w:r>
      <w:bookmarkEnd w:id="1016"/>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1017" w:name="_Ref97183007"/>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61</w:t>
      </w:r>
      <w:r w:rsidR="00164972">
        <w:rPr>
          <w:noProof/>
        </w:rPr>
        <w:fldChar w:fldCharType="end"/>
      </w:r>
      <w:bookmarkEnd w:id="1017"/>
      <w:r>
        <w:t xml:space="preserve">: </w:t>
      </w:r>
      <w:r w:rsidR="00027485">
        <w:t>Popup</w:t>
      </w:r>
      <w:r>
        <w:t xml:space="preserve"> menu of a module (left) and the input space selection dialog (right)</w:t>
      </w:r>
    </w:p>
    <w:p w:rsidR="006E03D5" w:rsidRDefault="006E03D5" w:rsidP="00E5047C">
      <w:pPr>
        <w:pStyle w:val="Heading2"/>
      </w:pPr>
      <w:bookmarkStart w:id="1018" w:name="_Toc355280396"/>
      <w:bookmarkStart w:id="1019" w:name="_Toc358395306"/>
      <w:r>
        <w:t>Configuration of Modules</w:t>
      </w:r>
      <w:bookmarkEnd w:id="1018"/>
      <w:bookmarkEnd w:id="1019"/>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1020" w:name="_Toc355280397"/>
      <w:bookmarkStart w:id="1021" w:name="_Toc358395307"/>
      <w:r>
        <w:t>Processing Module Descriptions</w:t>
      </w:r>
      <w:bookmarkEnd w:id="1020"/>
      <w:bookmarkEnd w:id="1021"/>
    </w:p>
    <w:p w:rsidR="00B5325A" w:rsidRDefault="00B5325A" w:rsidP="007D43F6">
      <w:pPr>
        <w:pStyle w:val="Heading3"/>
      </w:pPr>
      <w:bookmarkStart w:id="1022" w:name="_Toc355280398"/>
      <w:bookmarkStart w:id="1023" w:name="_Toc358395308"/>
      <w:r>
        <w:t>Radiance to Reflectance Transformation</w:t>
      </w:r>
      <w:bookmarkEnd w:id="1022"/>
      <w:bookmarkEnd w:id="1023"/>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datalinks of the type ‘Spectralon’ must exist between the target spectra and the corresponding reference spectra. </w:t>
      </w:r>
      <w:r w:rsidR="00C91308">
        <w:t xml:space="preserve">For an explanation of how such links are created please refer to </w:t>
      </w:r>
      <w:fldSimple w:instr=" REF _Ref356553971 \r \h  \* MERGEFORMAT ">
        <w:r w:rsidR="00CC6411">
          <w:rPr>
            <w:rStyle w:val="CrossReference"/>
          </w:rPr>
          <w:t>6.15</w:t>
        </w:r>
      </w:fldSimple>
      <w:r w:rsidR="00427012" w:rsidRPr="00427012">
        <w:rPr>
          <w:rStyle w:val="CrossReference"/>
        </w:rPr>
        <w:t xml:space="preserve"> </w:t>
      </w:r>
      <w:fldSimple w:instr=" REF _Ref356553971 \h  \* MERGEFORMAT ">
        <w:r w:rsidR="00CC6411" w:rsidRPr="00CC6411">
          <w:rPr>
            <w:rStyle w:val="CrossReference"/>
          </w:rPr>
          <w:t>Manag</w:t>
        </w:r>
        <w:ins w:id="1024" w:author="Peter Roberts" w:date="2013-05-08T09:19:00Z">
          <w:r w:rsidR="00CC6411" w:rsidRPr="00CC6411">
            <w:rPr>
              <w:rStyle w:val="CrossReference"/>
            </w:rPr>
            <w:t xml:space="preserve">ing </w:t>
          </w:r>
        </w:ins>
        <w:r w:rsidR="00CC6411" w:rsidRPr="00CC6411">
          <w:rPr>
            <w:rStyle w:val="CrossReference"/>
          </w:rPr>
          <w:t>Target-Reference Links</w:t>
        </w:r>
      </w:fldSimple>
      <w:r w:rsidR="00427012">
        <w:t>.</w:t>
      </w:r>
    </w:p>
    <w:p w:rsidR="002B31FB" w:rsidRDefault="002B31FB" w:rsidP="007D43F6">
      <w:pPr>
        <w:pStyle w:val="Heading3"/>
      </w:pPr>
      <w:bookmarkStart w:id="1025" w:name="_Ref97735916"/>
      <w:bookmarkStart w:id="1026" w:name="_Toc355280399"/>
      <w:bookmarkStart w:id="1027" w:name="_Toc358395309"/>
      <w:r>
        <w:t>Reference Panel Correction Factors</w:t>
      </w:r>
      <w:bookmarkEnd w:id="1025"/>
      <w:bookmarkEnd w:id="1026"/>
      <w:bookmarkEnd w:id="1027"/>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CC6411">
          <w:t xml:space="preserve">Figure </w:t>
        </w:r>
        <w:r w:rsidR="00CC6411">
          <w:rPr>
            <w:noProof/>
          </w:rPr>
          <w:t>62</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CC6411">
          <w:t>11.5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1028" w:name="_Ref97354438"/>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62</w:t>
      </w:r>
      <w:r w:rsidR="00164972">
        <w:rPr>
          <w:noProof/>
        </w:rPr>
        <w:fldChar w:fldCharType="end"/>
      </w:r>
      <w:bookmarkEnd w:id="1028"/>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164972" w:rsidP="00A41FBF">
      <w:pPr>
        <w:pStyle w:val="Body"/>
      </w:pPr>
      <w:fldSimple w:instr=" REF _Ref97354667 \h  \* MERGEFORMAT ">
        <w:r w:rsidR="00CC6411">
          <w:t xml:space="preserve">Figure </w:t>
        </w:r>
        <w:r w:rsidR="00CC6411">
          <w:rPr>
            <w:noProof/>
          </w:rPr>
          <w:t>63</w:t>
        </w:r>
      </w:fldSimple>
      <w:r w:rsidR="008F153A">
        <w:t xml:space="preserve"> shows a processing chain that selects the panel correction factors and plots using a spectral line plot (</w:t>
      </w:r>
      <w:fldSimple w:instr=" REF _Ref97354714 \h  \* MERGEFORMAT ">
        <w:r w:rsidR="00CC6411">
          <w:t xml:space="preserve">Figure </w:t>
        </w:r>
        <w:r w:rsidR="00CC6411">
          <w:rPr>
            <w:noProof/>
          </w:rPr>
          <w:t>64</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1029" w:name="_Ref97354667"/>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63</w:t>
      </w:r>
      <w:r w:rsidR="00164972">
        <w:rPr>
          <w:noProof/>
        </w:rPr>
        <w:fldChar w:fldCharType="end"/>
      </w:r>
      <w:bookmarkEnd w:id="1029"/>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1030" w:name="_Ref97354714"/>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64</w:t>
      </w:r>
      <w:r w:rsidR="00164972">
        <w:rPr>
          <w:noProof/>
        </w:rPr>
        <w:fldChar w:fldCharType="end"/>
      </w:r>
      <w:bookmarkEnd w:id="1030"/>
      <w:r>
        <w:t>: Reference panel correction factors</w:t>
      </w:r>
    </w:p>
    <w:p w:rsidR="008F153A" w:rsidRDefault="008F153A" w:rsidP="007D43F6">
      <w:pPr>
        <w:pStyle w:val="Heading3"/>
      </w:pPr>
      <w:bookmarkStart w:id="1031" w:name="_Ref97735928"/>
      <w:bookmarkStart w:id="1032" w:name="_Toc355280400"/>
      <w:bookmarkStart w:id="1033" w:name="_Toc358395310"/>
      <w:r>
        <w:t>Correct for Reference Panel Non-Idealness</w:t>
      </w:r>
      <w:bookmarkEnd w:id="1031"/>
      <w:bookmarkEnd w:id="1032"/>
      <w:bookmarkEnd w:id="1033"/>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CC6411">
          <w:t xml:space="preserve">Figure </w:t>
        </w:r>
        <w:r w:rsidR="00CC6411">
          <w:rPr>
            <w:noProof/>
          </w:rPr>
          <w:t>65</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4"/>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1034" w:name="_Ref97356042"/>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65</w:t>
      </w:r>
      <w:r w:rsidR="00164972">
        <w:rPr>
          <w:noProof/>
        </w:rPr>
        <w:fldChar w:fldCharType="end"/>
      </w:r>
      <w:bookmarkEnd w:id="1034"/>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CC6411">
          <w:t xml:space="preserve">Figure </w:t>
        </w:r>
        <w:r w:rsidR="00CC6411">
          <w:rPr>
            <w:noProof/>
          </w:rPr>
          <w:t>66</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1035" w:name="_Ref97356180"/>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66</w:t>
      </w:r>
      <w:r w:rsidR="00164972">
        <w:rPr>
          <w:noProof/>
        </w:rPr>
        <w:fldChar w:fldCharType="end"/>
      </w:r>
      <w:bookmarkEnd w:id="1035"/>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6"/>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7D43F6">
      <w:pPr>
        <w:pStyle w:val="Heading3"/>
      </w:pPr>
      <w:bookmarkStart w:id="1036" w:name="_Toc355280401"/>
      <w:bookmarkStart w:id="1037" w:name="_Toc358395311"/>
      <w:r>
        <w:t>Delta</w:t>
      </w:r>
      <w:bookmarkEnd w:id="1036"/>
      <w:bookmarkEnd w:id="1037"/>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2353F8" w:rsidP="00A924E3">
      <w:pPr>
        <w:pStyle w:val="Formula"/>
      </w:pPr>
      <w:r>
        <w:pict>
          <v:shape id="_x0000_i1037" type="#_x0000_t75" style="width:61.8pt;height:17.2pt">
            <v:imagedata r:id="rId107"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CC6411">
          <w:t xml:space="preserve">Figure </w:t>
        </w:r>
        <w:r w:rsidR="00CC6411">
          <w:rPr>
            <w:noProof/>
          </w:rPr>
          <w:t>67</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1038" w:name="_Ref97362822"/>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67</w:t>
      </w:r>
      <w:r w:rsidR="00164972">
        <w:rPr>
          <w:noProof/>
        </w:rPr>
        <w:fldChar w:fldCharType="end"/>
      </w:r>
      <w:bookmarkEnd w:id="1038"/>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164972">
        <w:fldChar w:fldCharType="begin"/>
      </w:r>
      <w:r>
        <w:instrText xml:space="preserve"> </w:instrText>
      </w:r>
      <w:r w:rsidR="00567E0A">
        <w:instrText>REF</w:instrText>
      </w:r>
      <w:r>
        <w:instrText xml:space="preserve"> _Ref97362654 \h </w:instrText>
      </w:r>
      <w:r w:rsidR="00164972">
        <w:fldChar w:fldCharType="separate"/>
      </w:r>
      <w:r w:rsidR="00CC6411">
        <w:t>Figure 68</w:t>
      </w:r>
      <w:r w:rsidR="00164972">
        <w:fldChar w:fldCharType="end"/>
      </w:r>
      <w:r>
        <w:t xml:space="preserve"> shows a processing network for this purpose and </w:t>
      </w:r>
      <w:r w:rsidR="00164972">
        <w:fldChar w:fldCharType="begin"/>
      </w:r>
      <w:r>
        <w:instrText xml:space="preserve"> </w:instrText>
      </w:r>
      <w:r w:rsidR="00567E0A">
        <w:instrText>REF</w:instrText>
      </w:r>
      <w:r>
        <w:instrText xml:space="preserve"> _Ref97362692 \h </w:instrText>
      </w:r>
      <w:r w:rsidR="00164972">
        <w:fldChar w:fldCharType="separate"/>
      </w:r>
      <w:r w:rsidR="00CC6411">
        <w:t>Figure 69</w:t>
      </w:r>
      <w:r w:rsidR="00164972">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9"/>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1039" w:name="_Ref97362654"/>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68</w:t>
      </w:r>
      <w:r w:rsidR="00164972">
        <w:rPr>
          <w:noProof/>
        </w:rPr>
        <w:fldChar w:fldCharType="end"/>
      </w:r>
      <w:bookmarkEnd w:id="1039"/>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1040" w:name="_Ref97362692"/>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69</w:t>
      </w:r>
      <w:r w:rsidR="00164972">
        <w:rPr>
          <w:noProof/>
        </w:rPr>
        <w:fldChar w:fldCharType="end"/>
      </w:r>
      <w:bookmarkEnd w:id="1040"/>
      <w:r>
        <w:t>: Spectral plots of: input spectrum (left), panel corrected spectrum (middle) and delta spectrum (left)</w:t>
      </w:r>
    </w:p>
    <w:p w:rsidR="00C479EA" w:rsidRDefault="00C479EA" w:rsidP="007D43F6">
      <w:pPr>
        <w:pStyle w:val="Heading3"/>
      </w:pPr>
      <w:bookmarkStart w:id="1041" w:name="_Toc355280402"/>
      <w:bookmarkStart w:id="1042" w:name="_Toc358395312"/>
      <w:r>
        <w:t>Waveband Filter</w:t>
      </w:r>
      <w:bookmarkEnd w:id="1041"/>
      <w:bookmarkEnd w:id="1042"/>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CC6411">
          <w:t xml:space="preserve">Figure </w:t>
        </w:r>
        <w:r w:rsidR="00CC6411">
          <w:rPr>
            <w:noProof/>
          </w:rPr>
          <w:t>70</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1043" w:name="_Ref97264909"/>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70</w:t>
      </w:r>
      <w:r w:rsidR="00164972">
        <w:rPr>
          <w:noProof/>
        </w:rPr>
        <w:fldChar w:fldCharType="end"/>
      </w:r>
      <w:bookmarkEnd w:id="1043"/>
      <w:r>
        <w:t>: Filter configuration window</w:t>
      </w:r>
    </w:p>
    <w:p w:rsidR="00F90971" w:rsidRDefault="00F90971" w:rsidP="00EB49E0">
      <w:pPr>
        <w:pStyle w:val="Figure"/>
      </w:pPr>
      <w:r>
        <w:t>To add a new filter region, click ‘New’ and enter the upper and lower wavelengths in nanometres in the Filter Definition dialog (</w:t>
      </w:r>
      <w:r w:rsidR="00164972">
        <w:fldChar w:fldCharType="begin"/>
      </w:r>
      <w:r w:rsidR="00A7040E">
        <w:instrText xml:space="preserve"> </w:instrText>
      </w:r>
      <w:r w:rsidR="00567E0A">
        <w:instrText>REF</w:instrText>
      </w:r>
      <w:r w:rsidR="00A7040E">
        <w:instrText xml:space="preserve"> _Ref97265295 \h </w:instrText>
      </w:r>
      <w:r w:rsidR="00164972">
        <w:fldChar w:fldCharType="separate"/>
      </w:r>
      <w:r w:rsidR="00CC6411">
        <w:t>Figure 71</w:t>
      </w:r>
      <w:r w:rsidR="00164972">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1044" w:name="_Ref97265295"/>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71</w:t>
      </w:r>
      <w:r w:rsidR="00164972">
        <w:rPr>
          <w:noProof/>
        </w:rPr>
        <w:fldChar w:fldCharType="end"/>
      </w:r>
      <w:bookmarkEnd w:id="1044"/>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1045" w:name="_Toc355280403"/>
      <w:bookmarkStart w:id="1046" w:name="_Toc358395313"/>
      <w:r>
        <w:t xml:space="preserve">Broadband </w:t>
      </w:r>
      <w:r w:rsidR="00436FF7">
        <w:t>and Narrowband Filters</w:t>
      </w:r>
      <w:bookmarkEnd w:id="1045"/>
      <w:bookmarkEnd w:id="1046"/>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CC6411">
          <w:t xml:space="preserve">Figure </w:t>
        </w:r>
        <w:r w:rsidR="00CC6411">
          <w:rPr>
            <w:noProof/>
          </w:rPr>
          <w:t>72</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1047" w:name="_Ref97294709"/>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72</w:t>
      </w:r>
      <w:r w:rsidR="00164972">
        <w:rPr>
          <w:noProof/>
        </w:rPr>
        <w:fldChar w:fldCharType="end"/>
      </w:r>
      <w:bookmarkEnd w:id="1047"/>
      <w:r>
        <w:t xml:space="preserve">: Spectral plot of </w:t>
      </w:r>
      <w:r w:rsidR="009D718F">
        <w:t>broad- and narrowband</w:t>
      </w:r>
      <w:r>
        <w:t xml:space="preserve"> MFR </w:t>
      </w:r>
      <w:r w:rsidR="009D718F">
        <w:t xml:space="preserve">channels </w:t>
      </w:r>
    </w:p>
    <w:p w:rsidR="00CE67ED" w:rsidRDefault="00164972"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CC6411">
        <w:t>Figure 73</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1048" w:name="_Ref97303290"/>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73</w:t>
      </w:r>
      <w:r w:rsidR="00164972">
        <w:rPr>
          <w:noProof/>
        </w:rPr>
        <w:fldChar w:fldCharType="end"/>
      </w:r>
      <w:bookmarkEnd w:id="1048"/>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CC6411">
          <w:t xml:space="preserve">Figure </w:t>
        </w:r>
        <w:r w:rsidR="00CC6411">
          <w:rPr>
            <w:noProof/>
          </w:rPr>
          <w:t>72</w:t>
        </w:r>
      </w:fldSimple>
      <w:r>
        <w:t xml:space="preserve"> was generated by the ‘Spectral Line Plot’ of space number 0.</w:t>
      </w:r>
    </w:p>
    <w:p w:rsidR="00F2338E" w:rsidRDefault="00164972" w:rsidP="00A41FBF">
      <w:pPr>
        <w:pStyle w:val="Body"/>
      </w:pPr>
      <w:fldSimple w:instr=" REF _Ref97303558 \h  \* MERGEFORMAT ">
        <w:r w:rsidR="00CC6411">
          <w:t xml:space="preserve">Figure </w:t>
        </w:r>
        <w:r w:rsidR="00CC6411">
          <w:rPr>
            <w:noProof/>
          </w:rPr>
          <w:t>74</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1049" w:name="_Ref97303558"/>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74</w:t>
      </w:r>
      <w:r w:rsidR="00164972">
        <w:rPr>
          <w:noProof/>
        </w:rPr>
        <w:fldChar w:fldCharType="end"/>
      </w:r>
      <w:bookmarkEnd w:id="1049"/>
      <w:r>
        <w:t>: Plots of the narrowband channels (left) and of the broadband channel (right)</w:t>
      </w:r>
    </w:p>
    <w:p w:rsidR="00F04290" w:rsidRDefault="00F04290" w:rsidP="00E5047C">
      <w:pPr>
        <w:pStyle w:val="Heading2"/>
      </w:pPr>
      <w:bookmarkStart w:id="1050" w:name="_Toc355280404"/>
      <w:bookmarkStart w:id="1051" w:name="_Toc358395314"/>
      <w:r>
        <w:t>Visualisation Module</w:t>
      </w:r>
      <w:r w:rsidR="00897F15">
        <w:t>s</w:t>
      </w:r>
      <w:bookmarkEnd w:id="1050"/>
      <w:bookmarkEnd w:id="1051"/>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CC6411">
          <w:t xml:space="preserve">Figure </w:t>
        </w:r>
        <w:r w:rsidR="00CC6411">
          <w:rPr>
            <w:noProof/>
          </w:rPr>
          <w:t>75</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1052" w:name="_Ref97305807"/>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75</w:t>
      </w:r>
      <w:r w:rsidR="00164972">
        <w:rPr>
          <w:noProof/>
        </w:rPr>
        <w:fldChar w:fldCharType="end"/>
      </w:r>
      <w:bookmarkEnd w:id="1052"/>
      <w:r>
        <w:t>: Information displayed in the window title</w:t>
      </w:r>
    </w:p>
    <w:p w:rsidR="00F04290" w:rsidRDefault="00F04290" w:rsidP="007D43F6">
      <w:pPr>
        <w:pStyle w:val="Heading3"/>
      </w:pPr>
      <w:bookmarkStart w:id="1053" w:name="_Toc355280405"/>
      <w:bookmarkStart w:id="1054" w:name="_Toc358395315"/>
      <w:r>
        <w:t>Spectral Line Plot</w:t>
      </w:r>
      <w:bookmarkEnd w:id="1053"/>
      <w:bookmarkEnd w:id="1054"/>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76</w:t>
      </w:r>
      <w:r w:rsidR="00164972">
        <w:rPr>
          <w:noProof/>
        </w:rPr>
        <w:fldChar w:fldCharType="end"/>
      </w:r>
      <w:r>
        <w:t>: Spectral line plot of snow avalanche reflectance spectra</w:t>
      </w:r>
    </w:p>
    <w:p w:rsidR="00F04290" w:rsidRDefault="00F04290" w:rsidP="007D43F6">
      <w:pPr>
        <w:pStyle w:val="Heading3"/>
      </w:pPr>
      <w:bookmarkStart w:id="1055" w:name="_Toc355280406"/>
      <w:bookmarkStart w:id="1056" w:name="_Toc358395316"/>
      <w:r>
        <w:t>Spectral Scatter Plot</w:t>
      </w:r>
      <w:bookmarkEnd w:id="1055"/>
      <w:bookmarkEnd w:id="1056"/>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CC6411">
          <w:t xml:space="preserve">Figure </w:t>
        </w:r>
        <w:r w:rsidR="00CC6411">
          <w:rPr>
            <w:noProof/>
          </w:rPr>
          <w:t>77</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1057" w:name="_Ref97305442"/>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77</w:t>
      </w:r>
      <w:r w:rsidR="00164972">
        <w:rPr>
          <w:noProof/>
        </w:rPr>
        <w:fldChar w:fldCharType="end"/>
      </w:r>
      <w:bookmarkEnd w:id="1057"/>
      <w:r>
        <w:t>: Scatterplot showing the variation per channel for several MFR sunphotometer readings</w:t>
      </w:r>
    </w:p>
    <w:p w:rsidR="00F04290" w:rsidRDefault="00F04290" w:rsidP="007D43F6">
      <w:pPr>
        <w:pStyle w:val="Heading3"/>
      </w:pPr>
      <w:bookmarkStart w:id="1058" w:name="_Toc355280407"/>
      <w:bookmarkStart w:id="1059" w:name="_Toc358395317"/>
      <w:r>
        <w:t>Gonio Sampling Points Plot</w:t>
      </w:r>
      <w:bookmarkEnd w:id="1058"/>
      <w:bookmarkEnd w:id="1059"/>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CC6411">
          <w:t xml:space="preserve">Figure </w:t>
        </w:r>
        <w:r w:rsidR="00CC6411">
          <w:rPr>
            <w:noProof/>
          </w:rPr>
          <w:t>78</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1060" w:name="_Ref97344728"/>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78</w:t>
      </w:r>
      <w:r w:rsidR="00164972">
        <w:rPr>
          <w:noProof/>
        </w:rPr>
        <w:fldChar w:fldCharType="end"/>
      </w:r>
      <w:bookmarkEnd w:id="1060"/>
      <w:r>
        <w:t>: Goniometer sampling point positions</w:t>
      </w:r>
    </w:p>
    <w:p w:rsidR="00ED6903" w:rsidRDefault="00F04290" w:rsidP="007D43F6">
      <w:pPr>
        <w:pStyle w:val="Heading3"/>
      </w:pPr>
      <w:bookmarkStart w:id="1061" w:name="_Toc355280408"/>
      <w:bookmarkStart w:id="1062" w:name="_Toc358395318"/>
      <w:r>
        <w:t>Gonio Hemisphere Explorer</w:t>
      </w:r>
      <w:bookmarkEnd w:id="1061"/>
      <w:bookmarkEnd w:id="1062"/>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CC6411">
          <w:t xml:space="preserve">Figure </w:t>
        </w:r>
        <w:r w:rsidR="00CC6411">
          <w:rPr>
            <w:noProof/>
          </w:rPr>
          <w:t>79</w:t>
        </w:r>
      </w:fldSimple>
      <w:r>
        <w:t xml:space="preserve"> shows an explorer window displaying a LAGOS (Laboratory goniometer system) dataset </w:t>
      </w:r>
      <w:r w:rsidR="00164972">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164972">
        <w:fldChar w:fldCharType="separate"/>
      </w:r>
      <w:r>
        <w:rPr>
          <w:noProof/>
        </w:rPr>
        <w:t>(Schopfer 2008)</w:t>
      </w:r>
      <w:r w:rsidR="00164972">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1063" w:name="_Ref97345025"/>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79</w:t>
      </w:r>
      <w:r w:rsidR="00164972">
        <w:rPr>
          <w:noProof/>
        </w:rPr>
        <w:fldChar w:fldCharType="end"/>
      </w:r>
      <w:bookmarkEnd w:id="1063"/>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CC6411">
          <w:t xml:space="preserve">Figure </w:t>
        </w:r>
        <w:r w:rsidR="00CC6411">
          <w:rPr>
            <w:noProof/>
          </w:rPr>
          <w:t>80</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1064" w:name="_Ref97345670"/>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80</w:t>
      </w:r>
      <w:r w:rsidR="00164972">
        <w:rPr>
          <w:noProof/>
        </w:rPr>
        <w:fldChar w:fldCharType="end"/>
      </w:r>
      <w:bookmarkEnd w:id="1064"/>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164972">
        <w:fldChar w:fldCharType="begin"/>
      </w:r>
      <w:r>
        <w:instrText xml:space="preserve"> </w:instrText>
      </w:r>
      <w:r w:rsidR="00567E0A">
        <w:instrText>REF</w:instrText>
      </w:r>
      <w:r>
        <w:instrText xml:space="preserve"> _Ref97346093 \h </w:instrText>
      </w:r>
      <w:r w:rsidR="00164972">
        <w:fldChar w:fldCharType="separate"/>
      </w:r>
      <w:r w:rsidR="00CC6411">
        <w:t xml:space="preserve">Figure </w:t>
      </w:r>
      <w:r w:rsidR="00CC6411">
        <w:rPr>
          <w:noProof/>
        </w:rPr>
        <w:t>81</w:t>
      </w:r>
      <w:r w:rsidR="00164972">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1065" w:name="_Ref97346093"/>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81</w:t>
      </w:r>
      <w:r w:rsidR="00164972">
        <w:rPr>
          <w:noProof/>
        </w:rPr>
        <w:fldChar w:fldCharType="end"/>
      </w:r>
      <w:bookmarkEnd w:id="1065"/>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CC6411">
          <w:t xml:space="preserve">Figure </w:t>
        </w:r>
        <w:r w:rsidR="00CC6411">
          <w:rPr>
            <w:noProof/>
          </w:rPr>
          <w:t>82</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1066" w:name="_Ref97346691"/>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82</w:t>
      </w:r>
      <w:r w:rsidR="00164972">
        <w:rPr>
          <w:noProof/>
        </w:rPr>
        <w:fldChar w:fldCharType="end"/>
      </w:r>
      <w:bookmarkEnd w:id="1066"/>
      <w:r>
        <w:t>: Sampling point position plot and information about the selected sampling point</w:t>
      </w:r>
    </w:p>
    <w:p w:rsidR="00484682" w:rsidRDefault="00484682" w:rsidP="00A41FBF">
      <w:pPr>
        <w:pStyle w:val="Body"/>
      </w:pPr>
      <w:r>
        <w:t>The spectral plot component displays the spectrum of the selected sampling point (</w:t>
      </w:r>
      <w:r w:rsidR="00164972">
        <w:fldChar w:fldCharType="begin"/>
      </w:r>
      <w:r>
        <w:instrText xml:space="preserve"> </w:instrText>
      </w:r>
      <w:r w:rsidR="00567E0A">
        <w:instrText>REF</w:instrText>
      </w:r>
      <w:r>
        <w:instrText xml:space="preserve"> _Ref97346783 \h </w:instrText>
      </w:r>
      <w:r w:rsidR="00164972">
        <w:fldChar w:fldCharType="separate"/>
      </w:r>
      <w:r w:rsidR="00CC6411">
        <w:t xml:space="preserve">Figure </w:t>
      </w:r>
      <w:r w:rsidR="00CC6411">
        <w:rPr>
          <w:noProof/>
        </w:rPr>
        <w:t>83</w:t>
      </w:r>
      <w:r w:rsidR="00164972">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8"/>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1067" w:name="_Ref97346783"/>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83</w:t>
      </w:r>
      <w:r w:rsidR="00164972">
        <w:rPr>
          <w:noProof/>
        </w:rPr>
        <w:fldChar w:fldCharType="end"/>
      </w:r>
      <w:bookmarkEnd w:id="1067"/>
      <w:r>
        <w:t>: Spectral plot component with wavelength indicator and spectrum statistic information</w:t>
      </w:r>
    </w:p>
    <w:p w:rsidR="00484682" w:rsidRDefault="00F04290" w:rsidP="007D43F6">
      <w:pPr>
        <w:pStyle w:val="Heading3"/>
      </w:pPr>
      <w:bookmarkStart w:id="1068" w:name="_Toc355280409"/>
      <w:bookmarkStart w:id="1069" w:name="_Toc358395319"/>
      <w:r>
        <w:t>Time Line Plot</w:t>
      </w:r>
      <w:bookmarkEnd w:id="1068"/>
      <w:bookmarkEnd w:id="1069"/>
    </w:p>
    <w:p w:rsidR="007A25D6" w:rsidRDefault="00EF3153" w:rsidP="00A41FBF">
      <w:pPr>
        <w:pStyle w:val="Body"/>
      </w:pPr>
      <w:r>
        <w:t xml:space="preserve">Use a time line plot to plot a spectral band versus time. </w:t>
      </w:r>
      <w:r w:rsidR="00164972">
        <w:fldChar w:fldCharType="begin"/>
      </w:r>
      <w:r>
        <w:instrText xml:space="preserve"> </w:instrText>
      </w:r>
      <w:r w:rsidR="00567E0A">
        <w:instrText>REF</w:instrText>
      </w:r>
      <w:r>
        <w:instrText xml:space="preserve"> _Ref97347357 \h </w:instrText>
      </w:r>
      <w:r w:rsidR="00164972">
        <w:fldChar w:fldCharType="separate"/>
      </w:r>
      <w:r w:rsidR="00CC6411">
        <w:t xml:space="preserve">Figure </w:t>
      </w:r>
      <w:r w:rsidR="00CC6411">
        <w:rPr>
          <w:noProof/>
        </w:rPr>
        <w:t>84</w:t>
      </w:r>
      <w:r w:rsidR="00164972">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1070" w:name="_Ref97347357"/>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84</w:t>
      </w:r>
      <w:r w:rsidR="00164972">
        <w:rPr>
          <w:noProof/>
        </w:rPr>
        <w:fldChar w:fldCharType="end"/>
      </w:r>
      <w:bookmarkEnd w:id="1070"/>
      <w:r>
        <w:t>:</w:t>
      </w:r>
      <w:r w:rsidR="00EF3153">
        <w:t xml:space="preserve"> Time Line Plot showing the direct irradiance over time for centre wavelength 496.4nm</w:t>
      </w:r>
    </w:p>
    <w:p w:rsidR="00792893" w:rsidRDefault="00F04290" w:rsidP="007D43F6">
      <w:pPr>
        <w:pStyle w:val="Heading3"/>
      </w:pPr>
      <w:bookmarkStart w:id="1071" w:name="_Toc355280410"/>
      <w:bookmarkStart w:id="1072" w:name="_Toc358395320"/>
      <w:r>
        <w:t>Time Line Explorer</w:t>
      </w:r>
      <w:bookmarkEnd w:id="1071"/>
      <w:bookmarkEnd w:id="1072"/>
    </w:p>
    <w:p w:rsidR="00792893" w:rsidRDefault="00A0057F" w:rsidP="00A41FBF">
      <w:pPr>
        <w:pStyle w:val="Body"/>
      </w:pPr>
      <w:r>
        <w:t>The time line explorer consists of a time line plot and a spectral plot (</w:t>
      </w:r>
      <w:fldSimple w:instr=" REF _Ref97350704 \h  \* MERGEFORMAT ">
        <w:r w:rsidR="00CC6411">
          <w:t xml:space="preserve">Figure </w:t>
        </w:r>
        <w:r w:rsidR="00CC6411">
          <w:rPr>
            <w:noProof/>
          </w:rPr>
          <w:t>85</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1073" w:name="_Ref97350704"/>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85</w:t>
      </w:r>
      <w:r w:rsidR="00164972">
        <w:rPr>
          <w:noProof/>
        </w:rPr>
        <w:fldChar w:fldCharType="end"/>
      </w:r>
      <w:bookmarkEnd w:id="1073"/>
      <w:r>
        <w:t>: Time Line Explorer window</w:t>
      </w:r>
    </w:p>
    <w:p w:rsidR="00792893" w:rsidRPr="00A0057F" w:rsidRDefault="00A0057F" w:rsidP="00A41FBF">
      <w:pPr>
        <w:pStyle w:val="Body"/>
      </w:pPr>
      <w:r>
        <w:t xml:space="preserve">The example given in </w:t>
      </w:r>
      <w:r w:rsidR="00164972">
        <w:fldChar w:fldCharType="begin"/>
      </w:r>
      <w:r>
        <w:instrText xml:space="preserve"> </w:instrText>
      </w:r>
      <w:r w:rsidR="00567E0A">
        <w:instrText>REF</w:instrText>
      </w:r>
      <w:r>
        <w:instrText xml:space="preserve"> _Ref97350704 \h </w:instrText>
      </w:r>
      <w:r w:rsidR="00164972">
        <w:fldChar w:fldCharType="separate"/>
      </w:r>
      <w:r w:rsidR="00CC6411">
        <w:t xml:space="preserve">Figure </w:t>
      </w:r>
      <w:r w:rsidR="00CC6411">
        <w:rPr>
          <w:noProof/>
        </w:rPr>
        <w:t>85</w:t>
      </w:r>
      <w:r w:rsidR="00164972">
        <w:fldChar w:fldCharType="end"/>
      </w:r>
      <w:r>
        <w:t xml:space="preserve"> is using MFR sunphotometer data. A removal of the broadband channel is needed for the spectral plot to work properly. The according processing chain is shown in </w:t>
      </w:r>
      <w:r w:rsidR="00164972">
        <w:fldChar w:fldCharType="begin"/>
      </w:r>
      <w:r>
        <w:instrText xml:space="preserve"> </w:instrText>
      </w:r>
      <w:r w:rsidR="00567E0A">
        <w:instrText>REF</w:instrText>
      </w:r>
      <w:r>
        <w:instrText xml:space="preserve"> _Ref97351016 \h </w:instrText>
      </w:r>
      <w:r w:rsidR="00164972">
        <w:fldChar w:fldCharType="separate"/>
      </w:r>
      <w:r w:rsidR="00CC6411">
        <w:t xml:space="preserve">Figure </w:t>
      </w:r>
      <w:r w:rsidR="00CC6411">
        <w:rPr>
          <w:noProof/>
        </w:rPr>
        <w:t>86</w:t>
      </w:r>
      <w:r w:rsidR="00164972">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1074" w:name="_Ref97351016"/>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86</w:t>
      </w:r>
      <w:r w:rsidR="00164972">
        <w:rPr>
          <w:noProof/>
        </w:rPr>
        <w:fldChar w:fldCharType="end"/>
      </w:r>
      <w:bookmarkEnd w:id="1074"/>
      <w:r>
        <w:t>: Processing chain for the exploration of the narrowband MFR channels in the Time Line Explorer</w:t>
      </w:r>
    </w:p>
    <w:p w:rsidR="00897F15" w:rsidRDefault="00897F15" w:rsidP="00E5047C">
      <w:pPr>
        <w:pStyle w:val="Heading2"/>
      </w:pPr>
      <w:bookmarkStart w:id="1075" w:name="_Toc355280411"/>
      <w:bookmarkStart w:id="1076" w:name="_Toc358395321"/>
      <w:r>
        <w:t>File Export Module</w:t>
      </w:r>
      <w:bookmarkEnd w:id="1075"/>
      <w:bookmarkEnd w:id="1076"/>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CC6411">
          <w:t xml:space="preserve">Figure </w:t>
        </w:r>
        <w:r w:rsidR="00CC6411">
          <w:rPr>
            <w:noProof/>
          </w:rPr>
          <w:t>87</w:t>
        </w:r>
      </w:fldSimple>
      <w:r>
        <w:t>).</w:t>
      </w:r>
      <w:r w:rsidR="0051485C">
        <w:t xml:space="preserve"> The dialog is identical to the one described in </w:t>
      </w:r>
      <w:fldSimple w:instr=" REF _Ref153761992 \r \h  \* MERGEFORMAT ">
        <w:r w:rsidR="00CC6411">
          <w:t>7.4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1077" w:name="_Ref97811200"/>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87</w:t>
      </w:r>
      <w:r w:rsidR="00164972">
        <w:rPr>
          <w:noProof/>
        </w:rPr>
        <w:fldChar w:fldCharType="end"/>
      </w:r>
      <w:bookmarkEnd w:id="1077"/>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1078" w:name="_Toc355280412"/>
      <w:bookmarkStart w:id="1079" w:name="_Toc358395322"/>
      <w:r w:rsidRPr="00084655">
        <w:t>Data Administration</w:t>
      </w:r>
      <w:bookmarkEnd w:id="1078"/>
      <w:bookmarkEnd w:id="1079"/>
    </w:p>
    <w:p w:rsidR="005035EE" w:rsidRDefault="005035EE" w:rsidP="005035EE">
      <w:pPr>
        <w:pStyle w:val="Body"/>
      </w:pPr>
      <w:r>
        <w:t>The Data Administration functions are useful for managing the integrity of the Specchio database.</w:t>
      </w:r>
    </w:p>
    <w:p w:rsidR="005035EE" w:rsidRDefault="005035EE" w:rsidP="005035EE">
      <w:pPr>
        <w:pStyle w:val="Body"/>
      </w:pPr>
      <w:r>
        <w:t>The following functions are restricted to users with Administrator permission.</w:t>
      </w:r>
    </w:p>
    <w:tbl>
      <w:tblPr>
        <w:tblStyle w:val="TableSimple"/>
        <w:tblW w:w="0" w:type="auto"/>
        <w:tblLook w:val="04A0"/>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1080" w:name="_Toc355280413"/>
      <w:bookmarkStart w:id="1081" w:name="_Toc358395323"/>
      <w:r w:rsidRPr="00084655">
        <w:t>Removing data</w:t>
      </w:r>
      <w:bookmarkEnd w:id="1080"/>
      <w:bookmarkEnd w:id="1081"/>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fldSimple w:instr=" REF _Ref358394245 \r \h  \* MERGEFORMAT ">
        <w:r w:rsidR="00CC6411">
          <w:rPr>
            <w:rStyle w:val="CrossReference"/>
          </w:rPr>
          <w:t>4.5</w:t>
        </w:r>
      </w:fldSimple>
      <w:r w:rsidR="00E1195F" w:rsidRPr="00E1195F">
        <w:rPr>
          <w:rStyle w:val="CrossReference"/>
        </w:rPr>
        <w:t xml:space="preserve"> </w:t>
      </w:r>
      <w:fldSimple w:instr=" REF _Ref358394245 \h  \* MERGEFORMAT ">
        <w:r w:rsidR="00CC6411" w:rsidRPr="00CC6411">
          <w:rPr>
            <w:rStyle w:val="CrossReference"/>
          </w:rPr>
          <w:t>Research Groups and Accessing Specchio Campaigns</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tblPr>
      <w:tblGrid>
        <w:gridCol w:w="8862"/>
      </w:tblGrid>
      <w:tr w:rsidR="00D0645C" w:rsidTr="00D0645C">
        <w:tc>
          <w:tcPr>
            <w:tcW w:w="9571"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D0645C" w:rsidP="00D0645C">
            <w:pPr>
              <w:pStyle w:val="Figure"/>
            </w:pPr>
            <w:r>
              <w:rPr>
                <w:lang w:val="en-AU"/>
              </w:rPr>
              <w:drawing>
                <wp:inline distT="0" distB="0" distL="0" distR="0">
                  <wp:extent cx="1560979" cy="2656911"/>
                  <wp:effectExtent l="19050" t="0" r="1121"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D0645C" w:rsidRPr="00084655" w:rsidRDefault="00D0645C" w:rsidP="00D0645C">
            <w:pPr>
              <w:pStyle w:val="Caption"/>
            </w:pPr>
            <w:r w:rsidRPr="00084655">
              <w:t xml:space="preserve">Figure </w:t>
            </w:r>
            <w:fldSimple w:instr=" SEQ Figure \* ARABIC ">
              <w:r w:rsidR="00CC6411">
                <w:rPr>
                  <w:noProof/>
                </w:rPr>
                <w:t>88</w:t>
              </w:r>
            </w:fldSimple>
            <w:r w:rsidRPr="00084655">
              <w:t>: Data Remover dialog</w:t>
            </w:r>
          </w:p>
          <w:p w:rsidR="00D0645C" w:rsidRDefault="00D0645C" w:rsidP="00D0645C">
            <w:pPr>
              <w:pStyle w:val="ProcessStep"/>
            </w:pPr>
            <w:r w:rsidRPr="00084655">
              <w:t xml:space="preserve">Use the spectral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spectra belonging to this Campaign will be deleted. In addition, all metadata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Pr="00084655" w:rsidRDefault="00D0645C" w:rsidP="00684760">
            <w:pPr>
              <w:pStyle w:val="ProcessStepWarning"/>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D0645C" w:rsidRDefault="00D0645C" w:rsidP="00684760">
            <w:pPr>
              <w:pStyle w:val="ProcessStep"/>
            </w:pPr>
            <w:r>
              <w:t xml:space="preserve">Close the dialog box by clicking on </w:t>
            </w:r>
            <w:r w:rsidRPr="005035EE">
              <w:rPr>
                <w:rStyle w:val="ActionButton"/>
              </w:rPr>
              <w:t xml:space="preserve"> Cancel </w:t>
            </w:r>
            <w:r>
              <w:t>.</w:t>
            </w:r>
          </w:p>
        </w:tc>
      </w:tr>
    </w:tbl>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1082" w:name="_Toc355280414"/>
      <w:bookmarkStart w:id="1083" w:name="_Toc358395324"/>
      <w:r w:rsidRPr="00084655">
        <w:t>Campaign Export</w:t>
      </w:r>
      <w:bookmarkEnd w:id="1082"/>
      <w:bookmarkEnd w:id="1083"/>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campaign into another </w:t>
      </w:r>
      <w:r w:rsidR="00C92BD0" w:rsidRPr="00084655">
        <w:t xml:space="preserve">Specchio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r>
        <w:t>To export a Campaign...</w:t>
      </w:r>
    </w:p>
    <w:tbl>
      <w:tblPr>
        <w:tblStyle w:val="Instructions"/>
        <w:tblW w:w="0" w:type="auto"/>
        <w:tblLook w:val="04A0"/>
      </w:tblPr>
      <w:tblGrid>
        <w:gridCol w:w="8862"/>
      </w:tblGrid>
      <w:tr w:rsidR="00413DFD" w:rsidTr="00413DFD">
        <w:tc>
          <w:tcPr>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413DFD" w:rsidP="00413DFD">
            <w:pPr>
              <w:pStyle w:val="Figure"/>
            </w:pPr>
            <w:r>
              <w:rPr>
                <w:lang w:val="en-AU"/>
              </w:rPr>
              <w:drawing>
                <wp:inline distT="0" distB="0" distL="0" distR="0">
                  <wp:extent cx="4335060" cy="1105480"/>
                  <wp:effectExtent l="19050" t="0" r="8340" b="0"/>
                  <wp:docPr id="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
                          <a:srcRect/>
                          <a:stretch>
                            <a:fillRect/>
                          </a:stretch>
                        </pic:blipFill>
                        <pic:spPr bwMode="auto">
                          <a:xfrm>
                            <a:off x="0" y="0"/>
                            <a:ext cx="4344323" cy="1107842"/>
                          </a:xfrm>
                          <a:prstGeom prst="rect">
                            <a:avLst/>
                          </a:prstGeom>
                          <a:noFill/>
                          <a:ln w="9525">
                            <a:noFill/>
                            <a:miter lim="800000"/>
                            <a:headEnd/>
                            <a:tailEnd/>
                          </a:ln>
                        </pic:spPr>
                      </pic:pic>
                    </a:graphicData>
                  </a:graphic>
                </wp:inline>
              </w:drawing>
            </w:r>
          </w:p>
          <w:p w:rsidR="00413DFD" w:rsidRDefault="00413DFD" w:rsidP="00413DFD">
            <w:pPr>
              <w:pStyle w:val="Caption"/>
            </w:pPr>
            <w:r w:rsidRPr="00084655">
              <w:t xml:space="preserve">Figure </w:t>
            </w:r>
            <w:fldSimple w:instr=" SEQ Figure \* ARABIC ">
              <w:r w:rsidR="00CC6411">
                <w:rPr>
                  <w:noProof/>
                </w:rPr>
                <w:t>89</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directory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1084" w:name="_Toc355280415"/>
      <w:bookmarkStart w:id="1085" w:name="_Toc358395325"/>
      <w:r>
        <w:t>Campaign Import</w:t>
      </w:r>
      <w:bookmarkEnd w:id="1084"/>
      <w:bookmarkEnd w:id="1085"/>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9B73BB">
        <w:t xml:space="preserve">Specchio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tblPr>
      <w:tblGrid>
        <w:gridCol w:w="8862"/>
      </w:tblGrid>
      <w:tr w:rsidR="009B73BB" w:rsidTr="009B73BB">
        <w:tc>
          <w:tcPr>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2E2FCF" w:rsidP="009B73BB">
            <w:pPr>
              <w:pStyle w:val="Figure"/>
            </w:pPr>
            <w:r>
              <w:rPr>
                <w:lang w:val="en-AU"/>
              </w:rPr>
              <w:drawing>
                <wp:inline distT="0" distB="0" distL="0" distR="0">
                  <wp:extent cx="3536192" cy="1609911"/>
                  <wp:effectExtent l="19050" t="0" r="710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a:srcRect/>
                          <a:stretch>
                            <a:fillRect/>
                          </a:stretch>
                        </pic:blipFill>
                        <pic:spPr bwMode="auto">
                          <a:xfrm>
                            <a:off x="0" y="0"/>
                            <a:ext cx="3534306" cy="1609052"/>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CC6411">
                <w:rPr>
                  <w:noProof/>
                </w:rPr>
                <w:t>90</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Select the XML file that you want to import into your current Specchio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t>Note</w:t>
      </w:r>
      <w:r w:rsidR="002E2FCF">
        <w:t>s</w:t>
      </w:r>
      <w:r>
        <w:tab/>
        <w:t>T</w:t>
      </w:r>
      <w:r w:rsidR="00D50C98">
        <w:t xml:space="preserve">he </w:t>
      </w:r>
      <w:r w:rsidR="002E2FCF">
        <w:t>E</w:t>
      </w:r>
      <w:r>
        <w:t>xport and Import database versions must be the same. Specchio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1086" w:name="_Toc355280416"/>
      <w:bookmarkStart w:id="1087" w:name="_Ref357089162"/>
      <w:bookmarkStart w:id="1088" w:name="_Ref357089166"/>
      <w:bookmarkStart w:id="1089" w:name="_Toc358395326"/>
      <w:r w:rsidRPr="00084655">
        <w:t>Definition of new Sensors</w:t>
      </w:r>
      <w:bookmarkEnd w:id="1086"/>
      <w:bookmarkEnd w:id="1087"/>
      <w:bookmarkEnd w:id="1088"/>
      <w:bookmarkEnd w:id="1089"/>
    </w:p>
    <w:p w:rsidR="00684366" w:rsidRDefault="002E2FCF" w:rsidP="00561BB8">
      <w:pPr>
        <w:pStyle w:val="Body"/>
      </w:pPr>
      <w:r>
        <w:t>A n</w:t>
      </w:r>
      <w:r w:rsidR="002A0FFE" w:rsidRPr="00084655">
        <w:t>ew sensor can be defined by lo</w:t>
      </w:r>
      <w:r w:rsidR="00561BB8">
        <w:t>ading a sensor definition file.</w:t>
      </w:r>
      <w:r w:rsidR="00684366">
        <w:t xml:space="preserve"> Once defined, it will appear in the dropdown list of sensor names which appears at several places within Specchio.</w:t>
      </w:r>
    </w:p>
    <w:p w:rsidR="00561BB8" w:rsidRDefault="00684366" w:rsidP="00684366">
      <w:pPr>
        <w:pStyle w:val="Warning"/>
      </w:pPr>
      <w:r>
        <w:t>Warning</w:t>
      </w:r>
      <w:r>
        <w:tab/>
        <w:t>Take care when defining new sensors.</w:t>
      </w:r>
      <w:r w:rsidRPr="00684366">
        <w:t xml:space="preserve"> </w:t>
      </w:r>
      <w:r>
        <w:t>There is no method of editing or inspecting sensor information using the Specchio Client. Therefore, there is no method of confirming that your data was entered correctly, so prepare your input sensor definition file very carefully.</w:t>
      </w:r>
    </w:p>
    <w:p w:rsidR="00571329" w:rsidRDefault="00571329" w:rsidP="00571329">
      <w:pPr>
        <w:pStyle w:val="ProcessHeading"/>
      </w:pPr>
      <w:r>
        <w:t>To load a Sensor Definition file…</w:t>
      </w:r>
    </w:p>
    <w:tbl>
      <w:tblPr>
        <w:tblStyle w:val="Instructions"/>
        <w:tblW w:w="0" w:type="auto"/>
        <w:tblLook w:val="04A0"/>
      </w:tblPr>
      <w:tblGrid>
        <w:gridCol w:w="8862"/>
      </w:tblGrid>
      <w:tr w:rsidR="00D74D14" w:rsidTr="00571329">
        <w:tc>
          <w:tcPr>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the menu on Specchio’s Main Window. The following dialog is displayed.</w:t>
            </w:r>
          </w:p>
          <w:p w:rsidR="00D74D14" w:rsidRPr="00084655" w:rsidRDefault="00D74D14" w:rsidP="00D74D14">
            <w:pPr>
              <w:pStyle w:val="Figure"/>
            </w:pPr>
            <w:r>
              <w:rPr>
                <w:lang w:val="en-AU"/>
              </w:rPr>
              <w:drawing>
                <wp:inline distT="0" distB="0" distL="0" distR="0">
                  <wp:extent cx="3877860" cy="763113"/>
                  <wp:effectExtent l="19050" t="0" r="834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6"/>
                          <a:srcRect/>
                          <a:stretch>
                            <a:fillRect/>
                          </a:stretch>
                        </pic:blipFill>
                        <pic:spPr bwMode="auto">
                          <a:xfrm>
                            <a:off x="0" y="0"/>
                            <a:ext cx="3878848" cy="763307"/>
                          </a:xfrm>
                          <a:prstGeom prst="rect">
                            <a:avLst/>
                          </a:prstGeom>
                          <a:noFill/>
                          <a:ln w="9525">
                            <a:noFill/>
                            <a:miter lim="800000"/>
                            <a:headEnd/>
                            <a:tailEnd/>
                          </a:ln>
                        </pic:spPr>
                      </pic:pic>
                    </a:graphicData>
                  </a:graphic>
                </wp:inline>
              </w:drawing>
            </w:r>
          </w:p>
          <w:p w:rsidR="00D74D14" w:rsidRPr="00084655" w:rsidRDefault="00D74D14" w:rsidP="00D74D14">
            <w:pPr>
              <w:pStyle w:val="Caption"/>
            </w:pPr>
            <w:bookmarkStart w:id="1090" w:name="_Ref153771867"/>
            <w:r w:rsidRPr="00084655">
              <w:t xml:space="preserve">Figure </w:t>
            </w:r>
            <w:fldSimple w:instr=" SEQ Figure \* ARABIC ">
              <w:r w:rsidR="00CC6411">
                <w:rPr>
                  <w:noProof/>
                </w:rPr>
                <w:t>91</w:t>
              </w:r>
            </w:fldSimple>
            <w:bookmarkEnd w:id="1090"/>
            <w:r w:rsidRPr="00084655">
              <w:t>: Read Sensor Definition File dialog</w:t>
            </w:r>
          </w:p>
          <w:p w:rsidR="00D74D14" w:rsidRDefault="00D74D14" w:rsidP="00D74D14">
            <w:pPr>
              <w:pStyle w:val="ProcessStep"/>
            </w:pPr>
            <w:r w:rsidRPr="00084655">
              <w:t>In th</w:t>
            </w:r>
            <w:r>
              <w:t>is</w:t>
            </w:r>
            <w:r w:rsidRPr="00084655">
              <w:t xml:space="preserve"> dialog</w:t>
            </w:r>
            <w:r>
              <w:t>,</w:t>
            </w:r>
            <w:r w:rsidRPr="00084655">
              <w:t xml:space="preserve"> specify the sensor definition file and click </w:t>
            </w:r>
            <w:r w:rsidRPr="00564907">
              <w:rPr>
                <w:rStyle w:val="ActionButton"/>
              </w:rPr>
              <w:t> </w:t>
            </w:r>
            <w:r w:rsidRPr="00FC40BE">
              <w:rPr>
                <w:rStyle w:val="ActionButton"/>
              </w:rPr>
              <w:t>OK</w:t>
            </w:r>
            <w:r>
              <w:rPr>
                <w:rStyle w:val="ActionButton"/>
              </w:rPr>
              <w:t> </w:t>
            </w:r>
            <w:r w:rsidRPr="00084655">
              <w:t xml:space="preserve"> to read the file and insert </w:t>
            </w:r>
            <w:r>
              <w:t>the</w:t>
            </w:r>
            <w:r w:rsidRPr="00084655">
              <w:t xml:space="preserve"> new sensor into the database.</w:t>
            </w:r>
          </w:p>
        </w:tc>
      </w:tr>
    </w:tbl>
    <w:p w:rsidR="002A0FFE" w:rsidRPr="00084655" w:rsidRDefault="002A0FFE" w:rsidP="00561BB8">
      <w:pPr>
        <w:pStyle w:val="Body"/>
      </w:pPr>
      <w:r w:rsidRPr="00084655">
        <w:t xml:space="preserve">Sensor definition files are </w:t>
      </w:r>
      <w:r w:rsidR="00D74D14">
        <w:t xml:space="preserve">a proprietary format </w:t>
      </w:r>
      <w:r w:rsidRPr="00084655">
        <w:t xml:space="preserve">tab separated text files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256F45">
      <w:pPr>
        <w:pStyle w:val="Code"/>
        <w:tabs>
          <w:tab w:val="clear" w:pos="1134"/>
          <w:tab w:val="clear" w:pos="1701"/>
          <w:tab w:val="clear" w:pos="2835"/>
          <w:tab w:val="clear" w:pos="3402"/>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E77A98">
        <w:rPr>
          <w:rStyle w:val="CodeChar"/>
        </w:rPr>
        <w:t>&lt;sensor name&gt;</w:t>
      </w:r>
      <w:r>
        <w:tab/>
        <w:t>The name by which this new Sensor will be known to Specchio. It will appear in the Sensor Metadata Attribute’s dropdown list.</w:t>
      </w:r>
    </w:p>
    <w:p w:rsidR="00256F45" w:rsidRDefault="00256F45" w:rsidP="00256F45">
      <w:pPr>
        <w:pStyle w:val="HangingIndent"/>
      </w:pPr>
      <w:r w:rsidRPr="00E77A98">
        <w:rPr>
          <w:rStyle w:val="CodeChar"/>
        </w:rPr>
        <w:t>&lt;sensor descr&gt;</w:t>
      </w:r>
      <w:r>
        <w:tab/>
        <w:t>A short description of this Sensor</w:t>
      </w:r>
    </w:p>
    <w:p w:rsidR="00256F45" w:rsidRDefault="00256F45" w:rsidP="00256F45">
      <w:pPr>
        <w:pStyle w:val="HangingIndent"/>
      </w:pPr>
      <w:r w:rsidRPr="00E77A98">
        <w:rPr>
          <w:rStyle w:val="CodeChar"/>
        </w:rPr>
        <w:t>&lt;company name&gt;</w:t>
      </w:r>
      <w:r>
        <w:tab/>
        <w:t xml:space="preserve">The name of the company which manufactures this sensor. It must exactly match the value in the </w:t>
      </w:r>
      <w:r w:rsidRPr="00256F45">
        <w:rPr>
          <w:rStyle w:val="GUIWord"/>
        </w:rPr>
        <w:t>short_name</w:t>
      </w:r>
      <w:r>
        <w:t xml:space="preserve"> column for one of the manufacturers in Specchio’s predefined manufacturer’s table. </w:t>
      </w:r>
      <w:r w:rsidRPr="00256F45">
        <w:rPr>
          <w:rStyle w:val="CrossReference"/>
        </w:rPr>
        <w:t xml:space="preserve">See </w:t>
      </w:r>
      <w:fldSimple w:instr=" REF _Ref357589894 \r \h  \* MERGEFORMAT ">
        <w:r w:rsidR="00CC6411" w:rsidRPr="00CC6411">
          <w:rPr>
            <w:rStyle w:val="CrossReference"/>
          </w:rPr>
          <w:t xml:space="preserve">Appendix B: </w:t>
        </w:r>
      </w:fldSimple>
      <w:fldSimple w:instr=" REF _Ref357589894 \h  \* MERGEFORMAT ">
        <w:r w:rsidR="00CC6411" w:rsidRPr="00CC6411">
          <w:rPr>
            <w:rStyle w:val="CrossReference"/>
          </w:rPr>
          <w:t>Predefined Manufacturer Table</w:t>
        </w:r>
      </w:fldSimple>
      <w:r>
        <w:t xml:space="preserve"> for the list of manufacturers and their </w:t>
      </w:r>
      <w:r w:rsidRPr="00256F45">
        <w:rPr>
          <w:rStyle w:val="GUIWord"/>
        </w:rPr>
        <w:t>short_name</w:t>
      </w:r>
      <w:r w:rsidRPr="00256F45">
        <w:t xml:space="preserve"> values.</w:t>
      </w:r>
    </w:p>
    <w:p w:rsidR="00256F45" w:rsidRDefault="00256F45" w:rsidP="00256F45">
      <w:pPr>
        <w:pStyle w:val="HangingIndent"/>
      </w:pPr>
      <w:r w:rsidRPr="00E77A98">
        <w:rPr>
          <w:rStyle w:val="CodeChar"/>
        </w:rPr>
        <w:t>&lt;type number&gt;</w:t>
      </w:r>
      <w:r>
        <w:tab/>
        <w:t xml:space="preserve">Specchio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E77A98">
        <w:rPr>
          <w:rStyle w:val="CodeChar"/>
        </w:rPr>
        <w:t>&lt;no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E77A98">
        <w:rPr>
          <w:rStyle w:val="CodeChar"/>
        </w:rPr>
        <w:t>&lt;band number&gt;</w:t>
      </w:r>
      <w:r>
        <w:tab/>
      </w:r>
      <w:r w:rsidR="00E77A98">
        <w:t>An integer number, starting at 1 and incrementing for each band in the Band Table.</w:t>
      </w:r>
    </w:p>
    <w:p w:rsidR="00256F45" w:rsidRDefault="00256F45" w:rsidP="00256F45">
      <w:pPr>
        <w:pStyle w:val="HangingIndent"/>
      </w:pPr>
      <w:r w:rsidRPr="00E77A98">
        <w:rPr>
          <w:rStyle w:val="CodeChar"/>
        </w:rPr>
        <w:t>&lt;wavelength&gt;</w:t>
      </w:r>
      <w:r w:rsidR="00E77A98">
        <w:tab/>
        <w:t>The central wavelength of this band in nanometers.</w:t>
      </w:r>
    </w:p>
    <w:p w:rsidR="00256F45" w:rsidRDefault="00256F45" w:rsidP="00256F45">
      <w:pPr>
        <w:pStyle w:val="HangingIndent"/>
      </w:pPr>
      <w:r w:rsidRPr="00E77A98">
        <w:rPr>
          <w:rStyle w:val="CodeChar"/>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r>
        <w:t>Notes on the file format.</w:t>
      </w:r>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r>
        <w:t>An Excel view of a Sensor Definition File.</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Default="002A0FFE" w:rsidP="00EB49E0">
      <w:pPr>
        <w:pStyle w:val="Caption"/>
      </w:pPr>
      <w:bookmarkStart w:id="1091" w:name="_Ref153772038"/>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92</w:t>
      </w:r>
      <w:r w:rsidR="00164972">
        <w:rPr>
          <w:noProof/>
        </w:rPr>
        <w:fldChar w:fldCharType="end"/>
      </w:r>
      <w:bookmarkEnd w:id="1091"/>
      <w:r w:rsidRPr="00084655">
        <w:t>: Part of a sensor definition file being edited in Excel</w:t>
      </w:r>
    </w:p>
    <w:p w:rsidR="00826992" w:rsidRDefault="00571329" w:rsidP="00571329">
      <w:pPr>
        <w:pStyle w:val="Body"/>
      </w:pPr>
      <w:r>
        <w:t>A text file view of the same file. Note that the tab positions do not appear to line up when displayed this way.</w:t>
      </w:r>
    </w:p>
    <w:p w:rsidR="00826992" w:rsidRDefault="00826992" w:rsidP="00826992">
      <w:pPr>
        <w:pStyle w:val="Code"/>
        <w:tabs>
          <w:tab w:val="left" w:pos="4678"/>
          <w:tab w:val="left" w:pos="5954"/>
          <w:tab w:val="left" w:pos="7230"/>
        </w:tabs>
      </w:pPr>
      <w:r>
        <w:t>Name</w:t>
      </w:r>
      <w:r>
        <w:tab/>
        <w:t>Description</w:t>
      </w:r>
      <w:r>
        <w:tab/>
        <w:t>Company</w:t>
      </w:r>
      <w:r>
        <w:tab/>
        <w:t>Type no</w:t>
      </w:r>
      <w:r>
        <w:tab/>
        <w:t>no of channels</w:t>
      </w:r>
    </w:p>
    <w:p w:rsidR="00826992" w:rsidRDefault="00826992" w:rsidP="00826992">
      <w:pPr>
        <w:pStyle w:val="Code"/>
        <w:tabs>
          <w:tab w:val="left" w:pos="4678"/>
          <w:tab w:val="left" w:pos="5954"/>
          <w:tab w:val="left" w:pos="7230"/>
        </w:tabs>
      </w:pPr>
      <w:r>
        <w:t>ASD FSFR</w:t>
      </w:r>
      <w:r>
        <w:tab/>
        <w:t>ASD Fieldspec FR</w:t>
      </w:r>
      <w:r>
        <w:tab/>
        <w:t>ASD</w:t>
      </w:r>
      <w:r>
        <w:tab/>
        <w:t>4</w:t>
      </w:r>
      <w:r>
        <w:tab/>
        <w:t>2151</w:t>
      </w:r>
    </w:p>
    <w:p w:rsidR="00826992" w:rsidRDefault="00826992" w:rsidP="00826992">
      <w:pPr>
        <w:pStyle w:val="Code"/>
        <w:tabs>
          <w:tab w:val="left" w:pos="4678"/>
          <w:tab w:val="left" w:pos="5954"/>
          <w:tab w:val="left" w:pos="7230"/>
        </w:tabs>
      </w:pPr>
      <w:r>
        <w:t>Band</w:t>
      </w:r>
      <w:r>
        <w:tab/>
        <w:t>Average Wavelength (nm)</w:t>
      </w:r>
      <w:r>
        <w:tab/>
        <w:t>Full Width at Half the Maximum FWHM (nm)</w:t>
      </w:r>
      <w:r>
        <w:tab/>
      </w:r>
      <w:r>
        <w:tab/>
      </w:r>
    </w:p>
    <w:p w:rsidR="00826992" w:rsidRDefault="00826992" w:rsidP="00826992">
      <w:pPr>
        <w:pStyle w:val="Code"/>
        <w:tabs>
          <w:tab w:val="left" w:pos="4678"/>
          <w:tab w:val="left" w:pos="5954"/>
          <w:tab w:val="left" w:pos="7230"/>
        </w:tabs>
      </w:pPr>
      <w:r>
        <w:t>1</w:t>
      </w:r>
      <w:r>
        <w:tab/>
        <w:t>350</w:t>
      </w:r>
      <w:r>
        <w:tab/>
        <w:t>2</w:t>
      </w:r>
      <w:r>
        <w:tab/>
      </w:r>
      <w:r>
        <w:tab/>
      </w:r>
    </w:p>
    <w:p w:rsidR="00826992" w:rsidRDefault="00826992" w:rsidP="00826992">
      <w:pPr>
        <w:pStyle w:val="Code"/>
        <w:tabs>
          <w:tab w:val="left" w:pos="4678"/>
          <w:tab w:val="left" w:pos="5954"/>
          <w:tab w:val="left" w:pos="7230"/>
        </w:tabs>
      </w:pPr>
      <w:r>
        <w:t>2</w:t>
      </w:r>
      <w:r>
        <w:tab/>
        <w:t>351</w:t>
      </w:r>
      <w:r>
        <w:tab/>
        <w:t>2</w:t>
      </w:r>
      <w:r>
        <w:tab/>
      </w:r>
      <w:r>
        <w:tab/>
      </w:r>
    </w:p>
    <w:p w:rsidR="00826992" w:rsidRDefault="00826992" w:rsidP="00826992">
      <w:pPr>
        <w:pStyle w:val="Code"/>
        <w:tabs>
          <w:tab w:val="left" w:pos="4678"/>
          <w:tab w:val="left" w:pos="5954"/>
          <w:tab w:val="left" w:pos="7230"/>
        </w:tabs>
      </w:pPr>
      <w:r>
        <w:t>3</w:t>
      </w:r>
      <w:r>
        <w:tab/>
        <w:t>352</w:t>
      </w:r>
      <w:r>
        <w:tab/>
        <w:t>2</w:t>
      </w:r>
      <w:r>
        <w:tab/>
      </w:r>
      <w:r>
        <w:tab/>
      </w:r>
    </w:p>
    <w:p w:rsidR="00826992" w:rsidRDefault="00826992" w:rsidP="00826992">
      <w:pPr>
        <w:pStyle w:val="Code"/>
        <w:tabs>
          <w:tab w:val="left" w:pos="4678"/>
          <w:tab w:val="left" w:pos="5954"/>
          <w:tab w:val="left" w:pos="7230"/>
        </w:tabs>
      </w:pPr>
      <w:r>
        <w:t>4</w:t>
      </w:r>
      <w:r>
        <w:tab/>
        <w:t>353</w:t>
      </w:r>
      <w:r>
        <w:tab/>
        <w:t>2</w:t>
      </w:r>
      <w:r>
        <w:tab/>
      </w:r>
      <w:r>
        <w:tab/>
      </w:r>
    </w:p>
    <w:p w:rsidR="00826992" w:rsidRDefault="00826992" w:rsidP="00826992">
      <w:pPr>
        <w:pStyle w:val="Code"/>
        <w:tabs>
          <w:tab w:val="left" w:pos="4678"/>
          <w:tab w:val="left" w:pos="5954"/>
          <w:tab w:val="left" w:pos="7230"/>
        </w:tabs>
      </w:pPr>
      <w:r>
        <w:t>5</w:t>
      </w:r>
      <w:r>
        <w:tab/>
        <w:t>354</w:t>
      </w:r>
      <w:r>
        <w:tab/>
        <w:t>2</w:t>
      </w:r>
      <w:r>
        <w:tab/>
      </w:r>
      <w:r>
        <w:tab/>
      </w:r>
    </w:p>
    <w:p w:rsidR="00826992" w:rsidRDefault="00826992" w:rsidP="00826992">
      <w:pPr>
        <w:pStyle w:val="Code"/>
        <w:tabs>
          <w:tab w:val="left" w:pos="4678"/>
          <w:tab w:val="left" w:pos="5954"/>
          <w:tab w:val="left" w:pos="7230"/>
        </w:tabs>
      </w:pPr>
      <w:r>
        <w:t>6</w:t>
      </w:r>
      <w:r>
        <w:tab/>
        <w:t>355</w:t>
      </w:r>
      <w:r>
        <w:tab/>
        <w:t>2</w:t>
      </w:r>
      <w:r>
        <w:tab/>
      </w:r>
      <w:r>
        <w:tab/>
      </w:r>
    </w:p>
    <w:p w:rsidR="00826992" w:rsidRDefault="00826992" w:rsidP="00826992">
      <w:pPr>
        <w:pStyle w:val="Code"/>
        <w:tabs>
          <w:tab w:val="left" w:pos="4678"/>
          <w:tab w:val="left" w:pos="5954"/>
          <w:tab w:val="left" w:pos="7230"/>
        </w:tabs>
      </w:pPr>
      <w:r>
        <w:t>7</w:t>
      </w:r>
      <w:r>
        <w:tab/>
        <w:t>356</w:t>
      </w:r>
      <w:r>
        <w:tab/>
        <w:t>2</w:t>
      </w:r>
      <w:r>
        <w:tab/>
      </w:r>
      <w:r>
        <w:tab/>
      </w:r>
    </w:p>
    <w:p w:rsidR="00826992" w:rsidRDefault="00826992" w:rsidP="00826992">
      <w:pPr>
        <w:pStyle w:val="Code"/>
        <w:tabs>
          <w:tab w:val="left" w:pos="4678"/>
          <w:tab w:val="left" w:pos="5954"/>
          <w:tab w:val="left" w:pos="7230"/>
        </w:tabs>
      </w:pPr>
      <w:r>
        <w:t>8</w:t>
      </w:r>
      <w:r>
        <w:tab/>
        <w:t>357</w:t>
      </w:r>
      <w:r>
        <w:tab/>
        <w:t>2</w:t>
      </w:r>
      <w:r>
        <w:tab/>
      </w:r>
      <w:r>
        <w:tab/>
      </w:r>
    </w:p>
    <w:p w:rsidR="00826992" w:rsidRDefault="00826992" w:rsidP="00826992">
      <w:pPr>
        <w:pStyle w:val="Code"/>
        <w:tabs>
          <w:tab w:val="left" w:pos="4678"/>
          <w:tab w:val="left" w:pos="5954"/>
          <w:tab w:val="left" w:pos="7230"/>
        </w:tabs>
      </w:pPr>
      <w:r>
        <w:t>9</w:t>
      </w:r>
      <w:r>
        <w:tab/>
        <w:t>358</w:t>
      </w:r>
      <w:r>
        <w:tab/>
        <w:t>2</w:t>
      </w:r>
      <w:r>
        <w:tab/>
      </w:r>
      <w:r>
        <w:tab/>
      </w:r>
    </w:p>
    <w:p w:rsidR="00826992" w:rsidRDefault="00826992" w:rsidP="00826992">
      <w:pPr>
        <w:pStyle w:val="Code"/>
        <w:tabs>
          <w:tab w:val="left" w:pos="4678"/>
          <w:tab w:val="left" w:pos="5954"/>
          <w:tab w:val="left" w:pos="7230"/>
        </w:tabs>
      </w:pPr>
      <w:r>
        <w:t>10</w:t>
      </w:r>
      <w:r>
        <w:tab/>
        <w:t>359</w:t>
      </w:r>
      <w:r>
        <w:tab/>
        <w:t>2</w:t>
      </w:r>
      <w:r>
        <w:tab/>
      </w:r>
      <w:r>
        <w:tab/>
      </w:r>
    </w:p>
    <w:p w:rsidR="00826992" w:rsidRDefault="00826992" w:rsidP="00826992">
      <w:pPr>
        <w:pStyle w:val="Code"/>
        <w:tabs>
          <w:tab w:val="left" w:pos="4678"/>
          <w:tab w:val="left" w:pos="5954"/>
          <w:tab w:val="left" w:pos="7230"/>
        </w:tabs>
      </w:pPr>
      <w:r>
        <w:t>11</w:t>
      </w:r>
      <w:r>
        <w:tab/>
        <w:t>360</w:t>
      </w:r>
      <w:r>
        <w:tab/>
        <w:t>2</w:t>
      </w:r>
      <w:r>
        <w:tab/>
      </w:r>
      <w:r>
        <w:tab/>
      </w:r>
    </w:p>
    <w:p w:rsidR="00826992" w:rsidRDefault="00826992" w:rsidP="00826992">
      <w:pPr>
        <w:pStyle w:val="Code"/>
        <w:tabs>
          <w:tab w:val="left" w:pos="4678"/>
          <w:tab w:val="left" w:pos="5954"/>
          <w:tab w:val="left" w:pos="7230"/>
        </w:tabs>
      </w:pPr>
      <w:r>
        <w:t>12</w:t>
      </w:r>
      <w:r>
        <w:tab/>
        <w:t>361</w:t>
      </w:r>
      <w:r>
        <w:tab/>
        <w:t>2</w:t>
      </w:r>
      <w:r>
        <w:tab/>
      </w:r>
      <w:r>
        <w:tab/>
      </w:r>
    </w:p>
    <w:p w:rsidR="00826992" w:rsidRDefault="00826992" w:rsidP="00826992">
      <w:pPr>
        <w:pStyle w:val="Code"/>
        <w:tabs>
          <w:tab w:val="left" w:pos="4678"/>
          <w:tab w:val="left" w:pos="5954"/>
          <w:tab w:val="left" w:pos="7230"/>
        </w:tabs>
      </w:pPr>
      <w:r>
        <w:t>13</w:t>
      </w:r>
      <w:r>
        <w:tab/>
        <w:t>362</w:t>
      </w:r>
      <w:r>
        <w:tab/>
        <w:t>2</w:t>
      </w:r>
      <w:r>
        <w:tab/>
      </w:r>
      <w:r>
        <w:tab/>
      </w:r>
    </w:p>
    <w:p w:rsidR="00826992" w:rsidRDefault="00826992" w:rsidP="00826992">
      <w:pPr>
        <w:pStyle w:val="Code"/>
        <w:tabs>
          <w:tab w:val="left" w:pos="4678"/>
          <w:tab w:val="left" w:pos="5954"/>
          <w:tab w:val="left" w:pos="7230"/>
        </w:tabs>
      </w:pPr>
      <w:r>
        <w:t>14</w:t>
      </w:r>
      <w:r>
        <w:tab/>
        <w:t>363</w:t>
      </w:r>
      <w:r>
        <w:tab/>
        <w:t>2</w:t>
      </w:r>
    </w:p>
    <w:p w:rsidR="00826992" w:rsidRDefault="00826992" w:rsidP="00826992">
      <w:pPr>
        <w:pStyle w:val="Code"/>
        <w:tabs>
          <w:tab w:val="left" w:pos="4678"/>
          <w:tab w:val="left" w:pos="5954"/>
          <w:tab w:val="left" w:pos="7230"/>
        </w:tabs>
      </w:pPr>
      <w:r>
        <w:t>15</w:t>
      </w:r>
      <w:r>
        <w:tab/>
        <w:t>364</w:t>
      </w:r>
      <w:r>
        <w:tab/>
        <w:t>2</w:t>
      </w:r>
    </w:p>
    <w:p w:rsidR="00826992" w:rsidRDefault="00826992" w:rsidP="00826992">
      <w:pPr>
        <w:pStyle w:val="Code"/>
        <w:tabs>
          <w:tab w:val="left" w:pos="4678"/>
          <w:tab w:val="left" w:pos="5954"/>
          <w:tab w:val="left" w:pos="7230"/>
        </w:tabs>
      </w:pPr>
      <w:r>
        <w:t>16</w:t>
      </w:r>
      <w:r>
        <w:tab/>
        <w:t>365</w:t>
      </w:r>
      <w:r>
        <w:tab/>
        <w:t>2</w:t>
      </w:r>
    </w:p>
    <w:p w:rsidR="00826992" w:rsidRDefault="00826992" w:rsidP="00826992">
      <w:pPr>
        <w:pStyle w:val="Code"/>
        <w:tabs>
          <w:tab w:val="left" w:pos="4678"/>
          <w:tab w:val="left" w:pos="5954"/>
          <w:tab w:val="left" w:pos="7230"/>
        </w:tabs>
      </w:pPr>
      <w:r>
        <w:t>17</w:t>
      </w:r>
      <w:r>
        <w:tab/>
        <w:t>366</w:t>
      </w:r>
      <w:r>
        <w:tab/>
        <w:t>2</w:t>
      </w:r>
    </w:p>
    <w:p w:rsidR="00826992" w:rsidRDefault="00826992" w:rsidP="00826992">
      <w:pPr>
        <w:pStyle w:val="Code"/>
        <w:tabs>
          <w:tab w:val="left" w:pos="4678"/>
          <w:tab w:val="left" w:pos="5954"/>
          <w:tab w:val="left" w:pos="7230"/>
        </w:tabs>
      </w:pPr>
      <w:r>
        <w:t>18</w:t>
      </w:r>
      <w:r>
        <w:tab/>
        <w:t>367</w:t>
      </w:r>
      <w:r>
        <w:tab/>
        <w:t>2</w:t>
      </w:r>
    </w:p>
    <w:p w:rsidR="00826992" w:rsidRDefault="00826992" w:rsidP="00826992">
      <w:pPr>
        <w:pStyle w:val="Code"/>
        <w:tabs>
          <w:tab w:val="left" w:pos="4678"/>
          <w:tab w:val="left" w:pos="5954"/>
          <w:tab w:val="left" w:pos="7230"/>
        </w:tabs>
      </w:pPr>
      <w:r>
        <w:t>19</w:t>
      </w:r>
      <w:r>
        <w:tab/>
        <w:t>368</w:t>
      </w:r>
      <w:r>
        <w:tab/>
        <w:t>2</w:t>
      </w:r>
    </w:p>
    <w:p w:rsidR="00826992" w:rsidRDefault="00826992" w:rsidP="00826992">
      <w:pPr>
        <w:pStyle w:val="Code"/>
        <w:tabs>
          <w:tab w:val="left" w:pos="4678"/>
          <w:tab w:val="left" w:pos="5954"/>
          <w:tab w:val="left" w:pos="7230"/>
        </w:tabs>
      </w:pPr>
      <w:r>
        <w:t>20</w:t>
      </w:r>
      <w:r>
        <w:tab/>
        <w:t>369</w:t>
      </w:r>
      <w:r>
        <w:tab/>
        <w:t>2</w:t>
      </w:r>
    </w:p>
    <w:p w:rsidR="00826992" w:rsidRPr="00B41D28" w:rsidRDefault="00826992" w:rsidP="00826992">
      <w:pPr>
        <w:pStyle w:val="Code"/>
        <w:tabs>
          <w:tab w:val="left" w:pos="4678"/>
          <w:tab w:val="left" w:pos="5954"/>
          <w:tab w:val="left" w:pos="7230"/>
        </w:tabs>
      </w:pPr>
      <w:r>
        <w:t>21</w:t>
      </w:r>
      <w:r>
        <w:tab/>
        <w:t>370</w:t>
      </w:r>
      <w:r>
        <w:tab/>
        <w:t>2</w:t>
      </w:r>
    </w:p>
    <w:p w:rsidR="006600FE" w:rsidRDefault="008F153A" w:rsidP="00E5047C">
      <w:pPr>
        <w:pStyle w:val="Heading2"/>
      </w:pPr>
      <w:bookmarkStart w:id="1092" w:name="_Ref97355090"/>
      <w:bookmarkStart w:id="1093" w:name="_Toc355280417"/>
      <w:bookmarkStart w:id="1094" w:name="_Toc358395327"/>
      <w:r>
        <w:t>Instrument Administration</w:t>
      </w:r>
      <w:bookmarkEnd w:id="1092"/>
      <w:bookmarkEnd w:id="1093"/>
      <w:bookmarkEnd w:id="1094"/>
    </w:p>
    <w:p w:rsidR="00684366" w:rsidRDefault="00C41FBE" w:rsidP="00C41FBE">
      <w:pPr>
        <w:pStyle w:val="Note"/>
      </w:pPr>
      <w:r>
        <w:t>Note</w:t>
      </w:r>
      <w:r>
        <w:tab/>
      </w:r>
      <w:r w:rsidR="00684366">
        <w:t>Any user can open the Instrument Administration dialogs but only Administrators can commit changes to the database.</w:t>
      </w:r>
    </w:p>
    <w:p w:rsidR="007D067F" w:rsidRDefault="007D067F" w:rsidP="007D067F">
      <w:pPr>
        <w:pStyle w:val="Body"/>
      </w:pPr>
      <w:r>
        <w:t>For each Instrument in the Specchio database, the following fields are stored.</w:t>
      </w:r>
    </w:p>
    <w:tbl>
      <w:tblPr>
        <w:tblStyle w:val="TableSimple"/>
        <w:tblW w:w="0" w:type="auto"/>
        <w:tblLook w:val="04A0"/>
      </w:tblPr>
      <w:tblGrid>
        <w:gridCol w:w="1536"/>
        <w:gridCol w:w="3541"/>
        <w:gridCol w:w="3785"/>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CE0A1B">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CC6411" w:rsidRPr="00CC6411">
                <w:rPr>
                  <w:rStyle w:val="CrossReference"/>
                </w:rPr>
                <w:t>4.1</w:t>
              </w:r>
            </w:fldSimple>
            <w:r w:rsidRPr="00CE0A1B">
              <w:rPr>
                <w:rStyle w:val="CrossReference"/>
              </w:rPr>
              <w:t xml:space="preserve"> </w:t>
            </w:r>
            <w:fldSimple w:instr=" REF _Ref353786217 \h  \* MERGEFORMAT ">
              <w:r w:rsidR="00CC6411" w:rsidRPr="00CC6411">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fldSimple w:instr=" REF _Ref357602656 \r \h  \* MERGEFORMAT ">
              <w:r w:rsidR="00CC6411" w:rsidRPr="00CC6411">
                <w:rPr>
                  <w:rStyle w:val="CrossReference"/>
                </w:rPr>
                <w:t>11.5.1</w:t>
              </w:r>
            </w:fldSimple>
            <w:r w:rsidRPr="00887779">
              <w:rPr>
                <w:rStyle w:val="CrossReference"/>
              </w:rPr>
              <w:t xml:space="preserve"> </w:t>
            </w:r>
            <w:fldSimple w:instr=" REF _Ref357602658 \h  \* MERGEFORMAT ">
              <w:r w:rsidR="00CC6411" w:rsidRPr="00CC6411">
                <w:rPr>
                  <w:rStyle w:val="CrossReference"/>
                </w:rPr>
                <w:t>Instrument Calibrations</w:t>
              </w:r>
            </w:fldSimple>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tblPr>
      <w:tblGrid>
        <w:gridCol w:w="8862"/>
      </w:tblGrid>
      <w:tr w:rsidR="00FF7036" w:rsidTr="00FF7036">
        <w:tc>
          <w:tcPr>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164972" w:rsidP="00FF7036">
      <w:pPr>
        <w:pStyle w:val="Figure"/>
        <w:rPr>
          <w:lang w:val="en-AU"/>
        </w:rPr>
      </w:pPr>
      <w:r>
        <w:rPr>
          <w:lang w:val="en-AU"/>
        </w:rPr>
      </w:r>
      <w:r>
        <w:rPr>
          <w:lang w:val="en-AU"/>
        </w:rPr>
        <w:pict>
          <v:group id="_x0000_s1240" editas="canvas" style="width:431.8pt;height:244.95pt;mso-position-horizontal-relative:char;mso-position-vertical-relative:line" coordorigin="2549,2965" coordsize="6647,3770">
            <o:lock v:ext="edit" aspectratio="t"/>
            <v:shape id="_x0000_s1239" type="#_x0000_t75" style="position:absolute;left:2549;top:2965;width:6647;height:3770" o:preferrelative="f">
              <v:fill o:detectmouseclick="t"/>
              <v:path o:extrusionok="t" o:connecttype="none"/>
              <o:lock v:ext="edit" text="t"/>
            </v:shape>
            <v:shape id="_x0000_s1245" type="#_x0000_t75" style="position:absolute;left:3270;top:3012;width:5469;height:3678">
              <v:imagedata r:id="rId138" o:title=""/>
            </v:shape>
            <v:roundrect id="_x0000_s1242" style="position:absolute;left:2549;top:3916;width:721;height:380;v-text-anchor:middle" arcsize="10923f" fillcolor="#dbe5f1 [660]" strokecolor="#0070c0">
              <v:textbox inset=".5mm,.5mm,.5mm,.5mm">
                <w:txbxContent>
                  <w:p w:rsidR="003C0124" w:rsidRPr="00170A8D" w:rsidRDefault="003C0124" w:rsidP="00E155F8">
                    <w:pPr>
                      <w:rPr>
                        <w:sz w:val="14"/>
                        <w:lang w:val="en-US"/>
                      </w:rPr>
                    </w:pPr>
                    <w:r w:rsidRPr="00170A8D">
                      <w:rPr>
                        <w:sz w:val="14"/>
                        <w:lang w:val="en-US"/>
                      </w:rPr>
                      <w:t>Instrument Selector</w:t>
                    </w:r>
                  </w:p>
                </w:txbxContent>
              </v:textbox>
            </v:roundrect>
            <v:shape id="_x0000_s1244" style="position:absolute;left:3137;top:4296;width:281;height:281" coordsize="365,365" path="m,c129,129,259,259,365,365e" filled="f" strokecolor="#0070c0" strokeweight="1pt">
              <v:stroke endarrow="open"/>
              <v:path arrowok="t"/>
            </v:shape>
            <w10:wrap type="none"/>
            <w10:anchorlock/>
          </v:group>
        </w:pict>
      </w:r>
    </w:p>
    <w:p w:rsidR="00FF7036" w:rsidRDefault="00693BB0" w:rsidP="00693BB0">
      <w:pPr>
        <w:pStyle w:val="DocAction"/>
      </w:pPr>
      <w:r>
        <w:rPr>
          <w:lang w:val="en-AU"/>
        </w:rPr>
        <w:t>%%% Looks different now. Get a new screen dump.</w:t>
      </w:r>
    </w:p>
    <w:p w:rsidR="00FF7036" w:rsidRPr="00084655" w:rsidRDefault="00FF7036" w:rsidP="00FF7036">
      <w:pPr>
        <w:pStyle w:val="Caption"/>
      </w:pPr>
      <w:r w:rsidRPr="00084655">
        <w:t xml:space="preserve">Figure </w:t>
      </w:r>
      <w:fldSimple w:instr=" SEQ Figure \* ARABIC ">
        <w:r w:rsidR="00CC6411">
          <w:rPr>
            <w:noProof/>
          </w:rPr>
          <w:t>93</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This dropdown list includes all Instruments in the Specchio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instrument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r>
        <w:t>To add a picture to the currently displayed Instrument definition…</w:t>
      </w:r>
    </w:p>
    <w:tbl>
      <w:tblPr>
        <w:tblStyle w:val="Instructions"/>
        <w:tblW w:w="0" w:type="auto"/>
        <w:tblLook w:val="04A0"/>
      </w:tblPr>
      <w:tblGrid>
        <w:gridCol w:w="8862"/>
      </w:tblGrid>
      <w:tr w:rsidR="001B763C" w:rsidTr="001B763C">
        <w:tc>
          <w:tcPr>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tblPr>
      <w:tblGrid>
        <w:gridCol w:w="8862"/>
      </w:tblGrid>
      <w:tr w:rsidR="00EC35D9" w:rsidTr="00EC35D9">
        <w:tc>
          <w:tcPr>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r>
              <w:t xml:space="preserve">Click </w:t>
            </w:r>
            <w:r w:rsidRPr="00EC35D9">
              <w:rPr>
                <w:rStyle w:val="ActionButton"/>
              </w:rPr>
              <w:t> Update </w:t>
            </w:r>
            <w:r>
              <w:t xml:space="preserve"> to write this change to the database.</w:t>
            </w:r>
          </w:p>
        </w:tc>
      </w:tr>
    </w:tbl>
    <w:p w:rsidR="00553C61" w:rsidRDefault="00553C61" w:rsidP="00553C61">
      <w:pPr>
        <w:pStyle w:val="Heading3"/>
      </w:pPr>
      <w:bookmarkStart w:id="1095" w:name="_Ref357602394"/>
      <w:bookmarkStart w:id="1096" w:name="_Ref357602397"/>
      <w:bookmarkStart w:id="1097" w:name="_Ref357602656"/>
      <w:bookmarkStart w:id="1098" w:name="_Ref357602658"/>
      <w:bookmarkStart w:id="1099" w:name="_Toc358395328"/>
      <w:r>
        <w:t>Instrument Calibrations</w:t>
      </w:r>
      <w:bookmarkEnd w:id="1095"/>
      <w:bookmarkEnd w:id="1096"/>
      <w:bookmarkEnd w:id="1097"/>
      <w:bookmarkEnd w:id="1098"/>
      <w:bookmarkEnd w:id="1099"/>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tblPr>
      <w:tblGrid>
        <w:gridCol w:w="1490"/>
        <w:gridCol w:w="1514"/>
        <w:gridCol w:w="5858"/>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The date on which this Calibration was performed. Where possible, Specchio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Pr="00887779">
              <w:t xml:space="preserve">Specchio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Specchio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245196">
            <w:pPr>
              <w:pStyle w:val="HangingIndent"/>
              <w:ind w:left="0" w:firstLine="0"/>
            </w:pPr>
            <w:r>
              <w:t>Calibration frequencies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F736B4">
            <w:pPr>
              <w:pStyle w:val="HangingIndent"/>
              <w:ind w:left="0" w:firstLine="0"/>
            </w:pPr>
            <w:r>
              <w:t>T</w:t>
            </w:r>
            <w:r w:rsidR="00887779" w:rsidRPr="00887779">
              <w:t xml:space="preserve">able of frequencies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BF5DA8" w:rsidP="00BF5DA8">
      <w:pPr>
        <w:pStyle w:val="Body"/>
      </w:pPr>
      <w:r>
        <w:t>Specchio supports the following formats for loading Instrument Calibrations.</w:t>
      </w:r>
    </w:p>
    <w:p w:rsidR="00BF5DA8" w:rsidRDefault="00BF5DA8" w:rsidP="00BF5DA8">
      <w:pPr>
        <w:pStyle w:val="Bullet"/>
      </w:pPr>
      <w:r>
        <w:t>Unispec SPU files</w:t>
      </w:r>
    </w:p>
    <w:p w:rsidR="00BF5DA8" w:rsidRDefault="00BF5DA8" w:rsidP="00BF5DA8">
      <w:pPr>
        <w:pStyle w:val="Bullet"/>
      </w:pPr>
      <w:r>
        <w:t>SpectraVista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Specchio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BF5DA8" w:rsidP="00BF5DA8">
      <w:pPr>
        <w:pStyle w:val="Body"/>
      </w:pPr>
      <w:r>
        <w:t xml:space="preserve">Specchio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rsidR="00164972">
        <w:fldChar w:fldCharType="begin"/>
      </w:r>
      <w:r>
        <w:instrText xml:space="preserve"> REF _Ref358105086 \r \h </w:instrText>
      </w:r>
      <w:r w:rsidR="00164972">
        <w:fldChar w:fldCharType="separate"/>
      </w:r>
      <w:r w:rsidR="00CC6411">
        <w:t>6.10</w:t>
      </w:r>
      <w:r w:rsidR="00164972">
        <w:fldChar w:fldCharType="end"/>
      </w:r>
      <w:r w:rsidR="00164972">
        <w:fldChar w:fldCharType="begin"/>
      </w:r>
      <w:r>
        <w:instrText xml:space="preserve"> REF _Ref358105089 \h </w:instrText>
      </w:r>
      <w:r w:rsidR="00164972">
        <w:fldChar w:fldCharType="separate"/>
      </w:r>
      <w:r w:rsidR="00CC6411">
        <w:t>Loading Data into Specchio</w:t>
      </w:r>
      <w:r w:rsidR="00164972">
        <w:fldChar w:fldCharType="end"/>
      </w:r>
      <w:r>
        <w:t>).</w:t>
      </w:r>
    </w:p>
    <w:p w:rsidR="00BF5DA8" w:rsidRDefault="00BF5DA8" w:rsidP="00BF5DA8">
      <w:pPr>
        <w:pStyle w:val="Body"/>
      </w:pPr>
      <w:r>
        <w:t>Other file formats which also store centre wavelengths of bands (such as Ocean Optics, UniSpec single beam, GER 3700 or APOGEE) are not yet supported by Specchio for Calibration file reading. Attempting to use these file formats may lead to unpredictable results.</w:t>
      </w:r>
    </w:p>
    <w:p w:rsidR="001B763C" w:rsidRDefault="001B763C" w:rsidP="001B763C">
      <w:pPr>
        <w:pStyle w:val="ProcessHeading"/>
      </w:pPr>
      <w:r>
        <w:t xml:space="preserve">To add a new </w:t>
      </w:r>
      <w:r w:rsidR="00EC35D9">
        <w:t xml:space="preserve">place marker </w:t>
      </w:r>
      <w:r>
        <w:t>Calibration…</w:t>
      </w:r>
    </w:p>
    <w:tbl>
      <w:tblPr>
        <w:tblStyle w:val="Instructions"/>
        <w:tblW w:w="0" w:type="auto"/>
        <w:tblLook w:val="04A0"/>
      </w:tblPr>
      <w:tblGrid>
        <w:gridCol w:w="8862"/>
      </w:tblGrid>
      <w:tr w:rsidR="00142473" w:rsidTr="00142473">
        <w:tc>
          <w:tcPr>
            <w:tcW w:w="9571" w:type="dxa"/>
          </w:tcPr>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rsidR="00EC35D9" w:rsidRPr="00EC35D9" w:rsidRDefault="00EC35D9" w:rsidP="00EC35D9">
      <w:pPr>
        <w:pStyle w:val="ProcessHeading"/>
      </w:pPr>
      <w:r>
        <w:t>To add a new complete Calibration from a file…</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 xml:space="preserve">(Unispec SPU file or SpectraVista SIG file) </w:t>
            </w:r>
            <w:r>
              <w:t>you wish to upload.</w:t>
            </w:r>
          </w:p>
        </w:tc>
      </w:tr>
    </w:tbl>
    <w:p w:rsidR="001B763C" w:rsidRPr="001B763C" w:rsidRDefault="001B763C" w:rsidP="001B763C">
      <w:pPr>
        <w:pStyle w:val="ProcessHeading"/>
      </w:pPr>
      <w:r>
        <w:t>To remove a Calibration…</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1100" w:name="_Toc355280419"/>
      <w:bookmarkStart w:id="1101" w:name="_Toc358395329"/>
      <w:r>
        <w:t>Reference Panel Administration</w:t>
      </w:r>
      <w:bookmarkEnd w:id="1100"/>
      <w:bookmarkEnd w:id="1101"/>
    </w:p>
    <w:p w:rsidR="00693BB0" w:rsidRDefault="00693BB0" w:rsidP="00693BB0">
      <w:pPr>
        <w:pStyle w:val="Note"/>
      </w:pPr>
      <w:r>
        <w:t>Note</w:t>
      </w:r>
      <w:r>
        <w:tab/>
        <w:t>In order to change or remove Reference Panel information, you must be logged in as an Administrator.</w:t>
      </w:r>
    </w:p>
    <w:p w:rsidR="00974AB1" w:rsidRDefault="00693BB0" w:rsidP="00974AB1">
      <w:pPr>
        <w:pStyle w:val="Body"/>
      </w:pPr>
      <w:r>
        <w:t xml:space="preserve">Specchio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Netowok described in </w:t>
      </w:r>
      <w:r w:rsidR="00A51D78" w:rsidRPr="00A51D78">
        <w:rPr>
          <w:rStyle w:val="CrossReference"/>
        </w:rPr>
        <w:t xml:space="preserve">Chapter </w:t>
      </w:r>
      <w:fldSimple w:instr=" REF _Ref357671161 \r \h  \* MERGEFORMAT ">
        <w:r w:rsidR="00CC6411" w:rsidRPr="00CC6411">
          <w:rPr>
            <w:rStyle w:val="CrossReference"/>
          </w:rPr>
          <w:t>10</w:t>
        </w:r>
      </w:fldSimple>
      <w:r w:rsidR="00A51D78" w:rsidRPr="00A51D78">
        <w:rPr>
          <w:rStyle w:val="CrossReference"/>
        </w:rPr>
        <w:t xml:space="preserve"> </w:t>
      </w:r>
      <w:fldSimple w:instr=" REF _Ref357671165 \h  \* MERGEFORMAT ">
        <w:r w:rsidR="00CC6411" w:rsidRPr="00CC6411">
          <w:rPr>
            <w:rStyle w:val="CrossReference"/>
          </w:rPr>
          <w:t>Interactive Processing using Space Networks</w:t>
        </w:r>
      </w:fldSimple>
      <w:r w:rsidR="00974AB1">
        <w:t>, and in particular during the reference panel correction procedure as described in</w:t>
      </w:r>
      <w:r w:rsidR="00C92BD0">
        <w:t xml:space="preserve"> sections</w:t>
      </w:r>
      <w:r w:rsidR="00974AB1">
        <w:t xml:space="preserve"> </w:t>
      </w:r>
      <w:r w:rsidR="00164972">
        <w:fldChar w:fldCharType="begin"/>
      </w:r>
      <w:r w:rsidR="00974AB1">
        <w:instrText xml:space="preserve"> REF _Ref97735916 \r \h </w:instrText>
      </w:r>
      <w:r w:rsidR="00164972">
        <w:fldChar w:fldCharType="separate"/>
      </w:r>
      <w:r w:rsidR="00CC6411">
        <w:t>10.4.2</w:t>
      </w:r>
      <w:r w:rsidR="00164972">
        <w:fldChar w:fldCharType="end"/>
      </w:r>
      <w:r w:rsidR="00974AB1">
        <w:t xml:space="preserve"> and </w:t>
      </w:r>
      <w:r w:rsidR="00164972">
        <w:fldChar w:fldCharType="begin"/>
      </w:r>
      <w:r w:rsidR="00974AB1">
        <w:instrText xml:space="preserve"> REF _Ref97735928 \r \h </w:instrText>
      </w:r>
      <w:r w:rsidR="00164972">
        <w:fldChar w:fldCharType="separate"/>
      </w:r>
      <w:r w:rsidR="00CC6411">
        <w:t>10.4.3</w:t>
      </w:r>
      <w:r w:rsidR="00164972">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CE0A1B">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CC6411" w:rsidRPr="00CC6411">
                <w:rPr>
                  <w:rStyle w:val="CrossReference"/>
                </w:rPr>
                <w:t>4.1</w:t>
              </w:r>
            </w:fldSimple>
            <w:r w:rsidRPr="00CE0A1B">
              <w:rPr>
                <w:rStyle w:val="CrossReference"/>
              </w:rPr>
              <w:t xml:space="preserve"> </w:t>
            </w:r>
            <w:fldSimple w:instr=" REF _Ref353786217 \h  \* MERGEFORMAT ">
              <w:r w:rsidR="00CC6411" w:rsidRPr="00CC6411">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 xml:space="preserve">There is presently only one brand (Spectralon) </w:t>
            </w:r>
            <w:r>
              <w:t>defined in 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fldSimple w:instr=" REF _Ref357671230 \r \h  \* MERGEFORMAT ">
              <w:r w:rsidR="00CC6411" w:rsidRPr="00CC6411">
                <w:rPr>
                  <w:rStyle w:val="CrossReference"/>
                </w:rPr>
                <w:t>11.6.1</w:t>
              </w:r>
            </w:fldSimple>
            <w:r w:rsidR="00A51D78" w:rsidRPr="00A51D78">
              <w:rPr>
                <w:rStyle w:val="CrossReference"/>
              </w:rPr>
              <w:t xml:space="preserve"> </w:t>
            </w:r>
            <w:fldSimple w:instr=" REF _Ref357671230 \h  \* MERGEFORMAT ">
              <w:r w:rsidR="00CC6411" w:rsidRPr="00CC6411">
                <w:rPr>
                  <w:rStyle w:val="CrossReference"/>
                </w:rPr>
                <w:t>Reference Panel Calibrations</w:t>
              </w:r>
            </w:fldSimple>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When the Specchio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tblPr>
      <w:tblGrid>
        <w:gridCol w:w="8862"/>
      </w:tblGrid>
      <w:tr w:rsidR="00A765A0" w:rsidTr="00CE0A1B">
        <w:tc>
          <w:tcPr>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A765A0" w:rsidRDefault="00A765A0" w:rsidP="00A765A0">
      <w:pPr>
        <w:pStyle w:val="Body"/>
      </w:pPr>
      <w:r>
        <w:t xml:space="preserve">The operation of the Reference Panel dialog is analogous to that for Instruments. Refer to section </w:t>
      </w:r>
      <w:r w:rsidR="00164972">
        <w:fldChar w:fldCharType="begin"/>
      </w:r>
      <w:r>
        <w:instrText xml:space="preserve"> REF _Ref97355090 \r \h </w:instrText>
      </w:r>
      <w:r w:rsidR="00164972">
        <w:fldChar w:fldCharType="separate"/>
      </w:r>
      <w:r w:rsidR="00CC6411">
        <w:t>11.5</w:t>
      </w:r>
      <w:r w:rsidR="00164972">
        <w:fldChar w:fldCharType="end"/>
      </w:r>
      <w:r>
        <w:t xml:space="preserve"> </w:t>
      </w:r>
      <w:r w:rsidR="00164972">
        <w:fldChar w:fldCharType="begin"/>
      </w:r>
      <w:r>
        <w:instrText xml:space="preserve"> REF _Ref97355090 \h </w:instrText>
      </w:r>
      <w:r w:rsidR="00164972">
        <w:fldChar w:fldCharType="separate"/>
      </w:r>
      <w:r w:rsidR="00CC6411">
        <w:t>Instrument Administration</w:t>
      </w:r>
      <w:r w:rsidR="00164972">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1102" w:name="_Ref357671230"/>
      <w:bookmarkStart w:id="1103" w:name="_Toc358395330"/>
      <w:r>
        <w:t>Reference Panel Calibrations</w:t>
      </w:r>
      <w:bookmarkEnd w:id="1102"/>
      <w:bookmarkEnd w:id="1103"/>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The date on which this Calibration was performed. Where possible, Specchio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Pr="00887779">
              <w:t xml:space="preserve">Specchio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Specchio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“wvl”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For Spectralon calibration files as provided by LabSphere, if required, uncertainty information must be added by the user to the file before loading.</w:t>
      </w:r>
    </w:p>
    <w:p w:rsidR="00FA40A6" w:rsidRDefault="00974AB1" w:rsidP="00974AB1">
      <w:pPr>
        <w:pStyle w:val="HeadingSubUnnumbered"/>
      </w:pPr>
      <w:r>
        <w:t>Example</w:t>
      </w:r>
    </w:p>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Default="00FA40A6" w:rsidP="00C96D90">
      <w:pPr>
        <w:pStyle w:val="Code"/>
      </w:pPr>
      <w:r w:rsidRPr="00FA40A6">
        <w:t>263</w:t>
      </w:r>
      <w:r w:rsidRPr="00FA40A6">
        <w:tab/>
        <w:t>0.979</w:t>
      </w:r>
      <w:r w:rsidRPr="00FA40A6">
        <w:tab/>
        <w:t>0.02</w:t>
      </w:r>
    </w:p>
    <w:p w:rsidR="00974AB1" w:rsidRDefault="00974AB1" w:rsidP="00C96D90">
      <w:pPr>
        <w:pStyle w:val="Code"/>
      </w:pPr>
      <w:r>
        <w:t xml:space="preserve">     :</w:t>
      </w:r>
    </w:p>
    <w:p w:rsidR="00974AB1" w:rsidRPr="00FA40A6" w:rsidRDefault="00974AB1" w:rsidP="00C96D90">
      <w:pPr>
        <w:pStyle w:val="Code"/>
      </w:pPr>
      <w:r>
        <w:t xml:space="preserve">     :</w:t>
      </w:r>
    </w:p>
    <w:p w:rsidR="004143FD" w:rsidRDefault="00427012" w:rsidP="004143FD">
      <w:pPr>
        <w:pStyle w:val="Body"/>
      </w:pPr>
      <w:r>
        <w:t>B</w:t>
      </w:r>
      <w:r w:rsidR="004143FD">
        <w:t xml:space="preserve">efore loading </w:t>
      </w:r>
      <w:r>
        <w:t>a</w:t>
      </w:r>
      <w:r w:rsidR="004143FD">
        <w:t xml:space="preserve"> calibration file, a sensor definition fitting the wavelengths of the calibration must be </w:t>
      </w:r>
      <w:r>
        <w:t>present in</w:t>
      </w:r>
      <w:r w:rsidR="004143FD">
        <w:t xml:space="preserve"> the database. </w:t>
      </w:r>
      <w:r>
        <w:t>I</w:t>
      </w:r>
      <w:r w:rsidR="004143FD">
        <w:t xml:space="preserve">n the case of Spectralon reference panels, the sensor definition is the Perkin-Elmer Lambda </w:t>
      </w:r>
      <w:r w:rsidR="004143FD" w:rsidRPr="002A413C">
        <w:t>19</w:t>
      </w:r>
      <w:r w:rsidR="004143FD">
        <w:t xml:space="preserve"> sensor.</w:t>
      </w:r>
    </w:p>
    <w:p w:rsidR="00427012" w:rsidRDefault="00427012" w:rsidP="00427012">
      <w:pPr>
        <w:pStyle w:val="ProcessHeading"/>
      </w:pPr>
      <w:r>
        <w:t>To add a new place marker Calibration…</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r>
              <w:t xml:space="preserve">Click </w:t>
            </w:r>
            <w:r w:rsidRPr="007D067F">
              <w:rPr>
                <w:rStyle w:val="ActionButton"/>
              </w:rPr>
              <w:t> Update </w:t>
            </w:r>
            <w:r>
              <w:t xml:space="preserve"> to write the new Calibration information back to the database.</w:t>
            </w:r>
          </w:p>
        </w:tc>
      </w:tr>
    </w:tbl>
    <w:p w:rsidR="00427012" w:rsidRPr="00EC35D9" w:rsidRDefault="00427012" w:rsidP="00427012">
      <w:pPr>
        <w:pStyle w:val="ProcessHeading"/>
      </w:pPr>
      <w:r>
        <w:t>To add a new complete Calibration from a file…</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r>
        <w:t>To remove a Calibration…</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1104" w:name="_Toc355280420"/>
      <w:bookmarkStart w:id="1105" w:name="_Toc358395331"/>
      <w:r>
        <w:t>Matlab Integration</w:t>
      </w:r>
      <w:bookmarkEnd w:id="1104"/>
      <w:bookmarkEnd w:id="1105"/>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585943" w:rsidP="00585943">
      <w:pPr>
        <w:pStyle w:val="ProcessHeading"/>
      </w:pPr>
      <w:r>
        <w:t xml:space="preserve">To extract </w:t>
      </w:r>
      <w:r w:rsidR="003758A1">
        <w:t xml:space="preserve">Java code for </w:t>
      </w:r>
      <w:r>
        <w:t>a Matlab query from the Specchio client...</w:t>
      </w:r>
    </w:p>
    <w:tbl>
      <w:tblPr>
        <w:tblStyle w:val="Instructions"/>
        <w:tblW w:w="0" w:type="auto"/>
        <w:tblLook w:val="04A0"/>
      </w:tblPr>
      <w:tblGrid>
        <w:gridCol w:w="8862"/>
      </w:tblGrid>
      <w:tr w:rsidR="00585943" w:rsidTr="00585943">
        <w:tc>
          <w:tcPr>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rsidR="00351CC1" w:rsidRDefault="00351CC1" w:rsidP="00351CC1">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fldSimple w:instr=" REF _Ref358383795 \r \h  \* MERGEFORMAT ">
        <w:r w:rsidR="00CC6411">
          <w:rPr>
            <w:rStyle w:val="CrossReference"/>
          </w:rPr>
          <w:t>7</w:t>
        </w:r>
      </w:fldSimple>
      <w:r w:rsidR="003758A1" w:rsidRPr="003758A1">
        <w:rPr>
          <w:rStyle w:val="CrossReference"/>
        </w:rPr>
        <w:t xml:space="preserve"> </w:t>
      </w:r>
      <w:fldSimple w:instr=" REF _Ref358383802 \h  \* MERGEFORMAT ">
        <w:r w:rsidR="00CC6411" w:rsidRPr="00CC6411">
          <w:rPr>
            <w:rStyle w:val="CrossReference"/>
          </w:rPr>
          <w:t>Data Query and Output</w:t>
        </w:r>
      </w:fldSimple>
      <w:r w:rsidR="003758A1">
        <w:t xml:space="preserve"> for more information about using these tools.</w:t>
      </w:r>
    </w:p>
    <w:p w:rsidR="003758A1" w:rsidRDefault="00351CC1" w:rsidP="00CC6411">
      <w:pPr>
        <w:pStyle w:val="Body"/>
      </w:pPr>
      <w:r>
        <w:t xml:space="preserve">For more details on using </w:t>
      </w:r>
      <w:r w:rsidR="009E74E0">
        <w:t>Matlab with Specchio</w:t>
      </w:r>
      <w:r>
        <w:t xml:space="preserve"> data</w:t>
      </w:r>
      <w:r w:rsidR="009E74E0">
        <w:t>,</w:t>
      </w:r>
      <w:r w:rsidR="00567E0A">
        <w:t xml:space="preserve"> please refer to the </w:t>
      </w:r>
      <w:r w:rsidR="009E74E0">
        <w:t xml:space="preserve">Specchio </w:t>
      </w:r>
      <w:r w:rsidR="00567E0A">
        <w:t xml:space="preserve">MATLAB </w:t>
      </w:r>
      <w:r w:rsidR="009E74E0">
        <w:t>G</w:t>
      </w:r>
      <w:r w:rsidR="00567E0A">
        <w:t xml:space="preserve">uide </w:t>
      </w:r>
      <w:r w:rsidR="00567E0A" w:rsidRPr="009E74E0">
        <w:rPr>
          <w:rStyle w:val="Strong"/>
        </w:rPr>
        <w:t>SPECCHIO_MATLAB_Guide.pdf</w:t>
      </w:r>
      <w:r w:rsidR="009E74E0">
        <w:t>, which is</w:t>
      </w:r>
      <w:r w:rsidR="00567E0A">
        <w:t xml:space="preserve"> </w:t>
      </w:r>
      <w:r w:rsidR="00AF18AE">
        <w:t xml:space="preserve">available </w:t>
      </w:r>
      <w:r w:rsidRPr="00CC6411">
        <w:rPr>
          <w:rStyle w:val="DocActionChar"/>
        </w:rPr>
        <w:t>%%%</w:t>
      </w:r>
      <w:r w:rsidR="003758A1" w:rsidRPr="00CC6411">
        <w:rPr>
          <w:rStyle w:val="DocActionChar"/>
        </w:rPr>
        <w:t xml:space="preserve"> Where is this doc? There is one on </w:t>
      </w:r>
      <w:hyperlink r:id="rId139" w:history="1">
        <w:r w:rsidR="003758A1" w:rsidRPr="00CC6411">
          <w:rPr>
            <w:rStyle w:val="DocActionChar"/>
          </w:rPr>
          <w:t>www.specchio.ch</w:t>
        </w:r>
      </w:hyperlink>
      <w:r w:rsidR="003758A1" w:rsidRPr="00CC6411">
        <w:rPr>
          <w:rStyle w:val="DocActionChar"/>
        </w:rPr>
        <w:t xml:space="preserve"> we could refer to. It is a little out of date, but probably </w:t>
      </w:r>
      <w:r w:rsidR="00AF18AE" w:rsidRPr="00CC6411">
        <w:rPr>
          <w:rStyle w:val="DocActionChar"/>
        </w:rPr>
        <w:t xml:space="preserve">still </w:t>
      </w:r>
      <w:r w:rsidR="003758A1" w:rsidRPr="00CC6411">
        <w:rPr>
          <w:rStyle w:val="DocActionChar"/>
        </w:rPr>
        <w:t>useful.</w:t>
      </w:r>
      <w:r w:rsidR="00CC6411">
        <w:rPr>
          <w:rStyle w:val="DocActionChar"/>
        </w:rPr>
        <w:t xml:space="preserve"> Elaine.</w:t>
      </w:r>
    </w:p>
    <w:p w:rsidR="00351CC1" w:rsidRDefault="00351CC1" w:rsidP="003758A1">
      <w:pPr>
        <w:pStyle w:val="HeadingSubUnnumbered"/>
      </w:pPr>
      <w:r>
        <w:t>Example Matlab-ready query</w:t>
      </w:r>
      <w:r w:rsidR="007E2903">
        <w:t xml:space="preserve"> from Data Hierarchy Browser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QueryConditionObject('spectrum', 'spectrum_id');</w:t>
      </w:r>
    </w:p>
    <w:p w:rsidR="00351CC1" w:rsidRDefault="00351CC1" w:rsidP="00351CC1">
      <w:pPr>
        <w:pStyle w:val="Code"/>
      </w:pPr>
      <w:r>
        <w:t>id_array = [65,66,67,68,69,70,71,72,73,74,75,76,77,78,79,80,81,82,83,84];</w:t>
      </w:r>
    </w:p>
    <w:p w:rsidR="00351CC1" w:rsidRDefault="00351CC1" w:rsidP="00351CC1">
      <w:pPr>
        <w:pStyle w:val="Code"/>
      </w:pPr>
      <w:r>
        <w:t>ids_list = java.util.ArrayList();</w:t>
      </w:r>
    </w:p>
    <w:p w:rsidR="00351CC1" w:rsidRDefault="00351CC1" w:rsidP="00351CC1">
      <w:pPr>
        <w:pStyle w:val="Code"/>
      </w:pPr>
      <w:r>
        <w:t>for i=1:size(id_array,2) ids_list.add(id_array(i)); end;</w:t>
      </w:r>
    </w:p>
    <w:p w:rsidR="00351CC1" w:rsidRDefault="00351CC1" w:rsidP="00351CC1">
      <w:pPr>
        <w:pStyle w:val="Code"/>
      </w:pPr>
      <w:r>
        <w:t>cond.setValue(ids_list);</w:t>
      </w:r>
    </w:p>
    <w:p w:rsidR="00351CC1" w:rsidRDefault="00351CC1" w:rsidP="00351CC1">
      <w:pPr>
        <w:pStyle w:val="Code"/>
      </w:pPr>
      <w:r>
        <w:t>cond.setOperator('in');</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7E2903" w:rsidRDefault="007E2903" w:rsidP="007E2903">
      <w:pPr>
        <w:pStyle w:val="HeadingSubUnnumbered"/>
      </w:pPr>
      <w:r>
        <w:t>Example Matlab-ready query from Query Builder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SpectrumQueryCondition('spectrum', 'measurement_unit_id');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EAVQueryConditionObject('eav', 'spectrum_x_eav', 'File Name', 'string_val');</w:t>
      </w:r>
    </w:p>
    <w:p w:rsidR="00351CC1" w:rsidRDefault="00351CC1" w:rsidP="00351CC1">
      <w:pPr>
        <w:pStyle w:val="Code"/>
      </w:pPr>
      <w:r>
        <w:t>cond.setValue('triti%%');</w:t>
      </w:r>
    </w:p>
    <w:p w:rsidR="00351CC1" w:rsidRDefault="00351CC1" w:rsidP="00351CC1">
      <w:pPr>
        <w:pStyle w:val="Code"/>
      </w:pPr>
      <w:r>
        <w:t>cond.setOperator('like');</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'sensor_id');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'instrument_id');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2A0FFE" w:rsidRPr="00084655" w:rsidRDefault="002A0FFE" w:rsidP="00306258">
      <w:pPr>
        <w:pStyle w:val="Heading1"/>
      </w:pPr>
      <w:bookmarkStart w:id="1106" w:name="_Toc355280421"/>
      <w:bookmarkStart w:id="1107" w:name="_Toc358395332"/>
      <w:r w:rsidRPr="00084655">
        <w:t>Tutorial</w:t>
      </w:r>
      <w:bookmarkEnd w:id="1106"/>
      <w:bookmarkEnd w:id="1107"/>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40"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r w:rsidR="00B8032A">
        <w:rPr>
          <w:rStyle w:val="DocActionChar"/>
        </w:rPr>
        <w:t xml:space="preserve"> Elaine</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1108" w:name="_Toc355280422"/>
      <w:bookmarkStart w:id="1109" w:name="_Toc358395333"/>
      <w:r w:rsidRPr="00084655">
        <w:t>SPECCHIO Online Test Database</w:t>
      </w:r>
      <w:bookmarkEnd w:id="1108"/>
      <w:bookmarkEnd w:id="1109"/>
    </w:p>
    <w:p w:rsidR="006820AE" w:rsidRPr="006820AE" w:rsidRDefault="006820AE" w:rsidP="006820AE">
      <w:pPr>
        <w:pStyle w:val="DocAction"/>
      </w:pPr>
      <w:r>
        <w:t xml:space="preserve">%%% </w:t>
      </w:r>
      <w:r w:rsidR="009D1966">
        <w:t>Will UOW</w:t>
      </w:r>
      <w:r>
        <w:t xml:space="preserve"> set up a test database for Users to learn the system?</w:t>
      </w:r>
      <w:r w:rsidR="00B8032A">
        <w:t xml:space="preserve"> Elaine</w:t>
      </w:r>
    </w:p>
    <w:p w:rsidR="002A0FFE" w:rsidRPr="00084655" w:rsidRDefault="002A0FFE" w:rsidP="006820AE">
      <w:pPr>
        <w:pStyle w:val="Body"/>
      </w:pPr>
      <w:r w:rsidRPr="00084655">
        <w:t xml:space="preserve">Relevant section: </w:t>
      </w:r>
      <w:r w:rsidR="00164972">
        <w:fldChar w:fldCharType="begin"/>
      </w:r>
      <w:r w:rsidR="00625CA9">
        <w:instrText xml:space="preserve"> </w:instrText>
      </w:r>
      <w:r w:rsidR="00567E0A">
        <w:instrText>REF</w:instrText>
      </w:r>
      <w:r w:rsidR="00625CA9">
        <w:instrText xml:space="preserve"> _Ref180396043 \r \h </w:instrText>
      </w:r>
      <w:r w:rsidR="00164972">
        <w:fldChar w:fldCharType="separate"/>
      </w:r>
      <w:r w:rsidR="00CC6411">
        <w:t>6.4</w:t>
      </w:r>
      <w:r w:rsidR="00164972">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CC6411" w:rsidRPr="00084655">
          <w:t xml:space="preserve">Figure </w:t>
        </w:r>
        <w:r w:rsidR="00CC6411">
          <w:rPr>
            <w:noProof/>
          </w:rPr>
          <w:t>94</w:t>
        </w:r>
      </w:fldSimple>
      <w:r w:rsidRPr="00084655">
        <w:t>). Note that the user name and password you received when creating a SPECCHIO ac</w:t>
      </w:r>
      <w:r w:rsidR="00D51283">
        <w:t>count are</w:t>
      </w:r>
      <w:r w:rsidRPr="00084655">
        <w:t xml:space="preserve"> identical for both the producti</w:t>
      </w:r>
      <w:r w:rsidR="00B8032A">
        <w:t>on</w:t>
      </w:r>
      <w:r w:rsidRPr="00084655">
        <w:t xml:space="preserve"> and the test databases (specchio, resp. specchio_test).</w:t>
      </w:r>
      <w:r w:rsidR="009D1966">
        <w:t xml:space="preserve"> </w:t>
      </w:r>
      <w:r w:rsidR="009D1966" w:rsidRPr="009D1966">
        <w:rPr>
          <w:rStyle w:val="DocActionChar"/>
        </w:rPr>
        <w:t>%%% Really? Seems odd that the password would be the same? Why is this?</w:t>
      </w:r>
    </w:p>
    <w:p w:rsidR="002A0FFE" w:rsidRPr="00084655" w:rsidRDefault="00410FC7" w:rsidP="00EB49E0">
      <w:pPr>
        <w:pStyle w:val="Figure"/>
      </w:pPr>
      <w:r>
        <w:rPr>
          <w:lang w:val="en-AU"/>
        </w:rPr>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1"/>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10" w:name="_Ref157227343"/>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94</w:t>
      </w:r>
      <w:r w:rsidR="00164972">
        <w:rPr>
          <w:noProof/>
        </w:rPr>
        <w:fldChar w:fldCharType="end"/>
      </w:r>
      <w:bookmarkEnd w:id="1110"/>
      <w:r w:rsidRPr="00084655">
        <w:t>: Connecting to the specchio_test database</w:t>
      </w:r>
    </w:p>
    <w:p w:rsidR="002A0FFE" w:rsidRPr="00084655" w:rsidRDefault="002A0FFE" w:rsidP="007D43F6">
      <w:pPr>
        <w:pStyle w:val="Heading3"/>
      </w:pPr>
      <w:bookmarkStart w:id="1111" w:name="_Toc355280423"/>
      <w:bookmarkStart w:id="1112" w:name="_Toc358395334"/>
      <w:r w:rsidRPr="00084655">
        <w:t>Creating Campaigns on the Test Database</w:t>
      </w:r>
      <w:bookmarkEnd w:id="1111"/>
      <w:bookmarkEnd w:id="1112"/>
    </w:p>
    <w:p w:rsidR="006820AE" w:rsidRDefault="006820AE" w:rsidP="006820AE">
      <w:pPr>
        <w:pStyle w:val="DocAction"/>
      </w:pPr>
      <w:r>
        <w:t>%%% What conventions are going to be used in the UOW database? Should they be documented here? Will they be the same as Andy’s database conventions?</w:t>
      </w:r>
      <w:r w:rsidR="00B8032A">
        <w:t xml:space="preserve"> Elaine</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7D43F6">
      <w:pPr>
        <w:pStyle w:val="Heading3"/>
      </w:pPr>
      <w:bookmarkStart w:id="1113" w:name="_Toc355280424"/>
      <w:bookmarkStart w:id="1114" w:name="_Toc358395335"/>
      <w:r w:rsidRPr="00084655">
        <w:t>Downloading Test Data Sets</w:t>
      </w:r>
      <w:bookmarkEnd w:id="1113"/>
      <w:bookmarkEnd w:id="1114"/>
    </w:p>
    <w:p w:rsidR="006820AE" w:rsidRDefault="006820AE" w:rsidP="006820AE">
      <w:pPr>
        <w:pStyle w:val="DocAction"/>
      </w:pPr>
      <w:r>
        <w:t>%%% Do we want Users to download from here?</w:t>
      </w:r>
      <w:r w:rsidR="00B8032A">
        <w:t xml:space="preserve"> Elaine</w:t>
      </w:r>
    </w:p>
    <w:p w:rsidR="002A0FFE" w:rsidRPr="00084655" w:rsidRDefault="002A0FFE" w:rsidP="006820AE">
      <w:pPr>
        <w:pStyle w:val="Body"/>
      </w:pPr>
      <w:r w:rsidRPr="00084655">
        <w:t xml:space="preserve">The data sets used in this tutorial are available on the internet: </w:t>
      </w:r>
      <w:hyperlink r:id="rId142"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164972">
        <w:fldChar w:fldCharType="begin"/>
      </w:r>
      <w:r w:rsidR="00625CA9">
        <w:instrText xml:space="preserve"> </w:instrText>
      </w:r>
      <w:r w:rsidR="00567E0A">
        <w:instrText>REF</w:instrText>
      </w:r>
      <w:r w:rsidR="00625CA9">
        <w:instrText xml:space="preserve"> _Ref180393511 \h </w:instrText>
      </w:r>
      <w:r w:rsidR="00164972">
        <w:fldChar w:fldCharType="separate"/>
      </w:r>
      <w:r w:rsidR="00CC6411" w:rsidRPr="00084655">
        <w:t xml:space="preserve">Figure </w:t>
      </w:r>
      <w:r w:rsidR="00CC6411">
        <w:rPr>
          <w:noProof/>
        </w:rPr>
        <w:t>95</w:t>
      </w:r>
      <w:r w:rsidR="00164972">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3"/>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15" w:name="_Ref180393511"/>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95</w:t>
      </w:r>
      <w:r w:rsidR="00164972">
        <w:rPr>
          <w:noProof/>
        </w:rPr>
        <w:fldChar w:fldCharType="end"/>
      </w:r>
      <w:bookmarkEnd w:id="1115"/>
      <w:r w:rsidRPr="00084655">
        <w:t>: Tutorial data download page</w:t>
      </w:r>
    </w:p>
    <w:p w:rsidR="002A0FFE" w:rsidRPr="00084655" w:rsidRDefault="002A0FFE" w:rsidP="00306258">
      <w:pPr>
        <w:pStyle w:val="Heading2"/>
      </w:pPr>
      <w:bookmarkStart w:id="1116" w:name="_Toc355280425"/>
      <w:bookmarkStart w:id="1117" w:name="_Toc358395336"/>
      <w:r w:rsidRPr="00084655">
        <w:t>Part 1: Loading, Editing and Retrieving Data</w:t>
      </w:r>
      <w:bookmarkEnd w:id="1116"/>
      <w:bookmarkEnd w:id="1117"/>
    </w:p>
    <w:p w:rsidR="002A0FFE" w:rsidRPr="00084655" w:rsidRDefault="002A0FFE" w:rsidP="006820AE">
      <w:pPr>
        <w:pStyle w:val="Body"/>
      </w:pPr>
      <w:r w:rsidRPr="00084655">
        <w:t>Data set: Vegetation_example</w:t>
      </w:r>
    </w:p>
    <w:p w:rsidR="002A0FFE" w:rsidRPr="00084655" w:rsidRDefault="002A0FFE" w:rsidP="007D43F6">
      <w:pPr>
        <w:pStyle w:val="Heading3"/>
      </w:pPr>
      <w:bookmarkStart w:id="1118" w:name="_Toc355280426"/>
      <w:bookmarkStart w:id="1119" w:name="_Toc358395337"/>
      <w:r w:rsidRPr="00084655">
        <w:t>Examine the Folder and File Structure</w:t>
      </w:r>
      <w:bookmarkEnd w:id="1118"/>
      <w:bookmarkEnd w:id="1119"/>
    </w:p>
    <w:p w:rsidR="002A0FFE" w:rsidRPr="00084655" w:rsidRDefault="002A0FFE" w:rsidP="006820AE">
      <w:pPr>
        <w:pStyle w:val="Body"/>
      </w:pPr>
      <w:r w:rsidRPr="00084655">
        <w:t xml:space="preserve">Relevant sections: </w:t>
      </w:r>
      <w:r w:rsidR="00164972">
        <w:fldChar w:fldCharType="begin"/>
      </w:r>
      <w:r w:rsidR="00625CA9">
        <w:instrText xml:space="preserve"> </w:instrText>
      </w:r>
      <w:r w:rsidR="00567E0A">
        <w:instrText>REF</w:instrText>
      </w:r>
      <w:r w:rsidR="00625CA9">
        <w:instrText xml:space="preserve"> _Ref130789600 \r \h </w:instrText>
      </w:r>
      <w:r w:rsidR="00164972">
        <w:fldChar w:fldCharType="separate"/>
      </w:r>
      <w:r w:rsidR="00CC6411">
        <w:rPr>
          <w:b/>
          <w:bCs/>
          <w:lang w:val="en-US"/>
        </w:rPr>
        <w:t>Error! Reference source not found.</w:t>
      </w:r>
      <w:r w:rsidR="00164972">
        <w:fldChar w:fldCharType="end"/>
      </w:r>
      <w:r w:rsidRPr="00084655">
        <w:t xml:space="preserve">, </w:t>
      </w:r>
      <w:r w:rsidR="00164972">
        <w:fldChar w:fldCharType="begin"/>
      </w:r>
      <w:r w:rsidR="00625CA9">
        <w:instrText xml:space="preserve"> </w:instrText>
      </w:r>
      <w:r w:rsidR="00567E0A">
        <w:instrText>REF</w:instrText>
      </w:r>
      <w:r w:rsidR="00625CA9">
        <w:instrText xml:space="preserve"> _Ref180463872 \r \h </w:instrText>
      </w:r>
      <w:r w:rsidR="00164972">
        <w:fldChar w:fldCharType="separate"/>
      </w:r>
      <w:r w:rsidR="00CC6411">
        <w:rPr>
          <w:b/>
          <w:bCs/>
          <w:lang w:val="en-US"/>
        </w:rPr>
        <w:t>Error! Reference source not found.</w:t>
      </w:r>
      <w:r w:rsidR="00164972">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164972">
        <w:fldChar w:fldCharType="begin"/>
      </w:r>
      <w:r w:rsidR="00625CA9">
        <w:instrText xml:space="preserve"> </w:instrText>
      </w:r>
      <w:r w:rsidR="00567E0A">
        <w:instrText>REF</w:instrText>
      </w:r>
      <w:r w:rsidR="00625CA9">
        <w:instrText xml:space="preserve"> _Ref157226500 \h </w:instrText>
      </w:r>
      <w:r w:rsidR="00164972">
        <w:fldChar w:fldCharType="separate"/>
      </w:r>
      <w:r w:rsidR="00CC6411" w:rsidRPr="00084655">
        <w:t xml:space="preserve">Figure </w:t>
      </w:r>
      <w:r w:rsidR="00CC6411">
        <w:rPr>
          <w:noProof/>
        </w:rPr>
        <w:t>96</w:t>
      </w:r>
      <w:r w:rsidR="00164972">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38"/>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20" w:name="_Ref157226500"/>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96</w:t>
      </w:r>
      <w:r w:rsidR="00164972">
        <w:rPr>
          <w:noProof/>
        </w:rPr>
        <w:fldChar w:fldCharType="end"/>
      </w:r>
      <w:bookmarkEnd w:id="1120"/>
      <w:r w:rsidRPr="00084655">
        <w:t>: Folder and file structure of the Vegetation_example campaign</w:t>
      </w:r>
    </w:p>
    <w:p w:rsidR="002A0FFE" w:rsidRPr="00084655" w:rsidRDefault="002A0FFE" w:rsidP="007D43F6">
      <w:pPr>
        <w:pStyle w:val="Heading3"/>
      </w:pPr>
      <w:bookmarkStart w:id="1121" w:name="_Toc355280427"/>
      <w:bookmarkStart w:id="1122" w:name="_Toc358395338"/>
      <w:r w:rsidRPr="00084655">
        <w:t>Creating a new Campaign and Loading the Spectra</w:t>
      </w:r>
      <w:bookmarkEnd w:id="1121"/>
      <w:bookmarkEnd w:id="1122"/>
    </w:p>
    <w:p w:rsidR="002A0FFE" w:rsidRPr="00084655" w:rsidRDefault="002A0FFE" w:rsidP="006820AE">
      <w:pPr>
        <w:pStyle w:val="Body"/>
      </w:pPr>
      <w:r w:rsidRPr="00084655">
        <w:t xml:space="preserve">Relevant sections: </w:t>
      </w:r>
      <w:r w:rsidR="00164972">
        <w:fldChar w:fldCharType="begin"/>
      </w:r>
      <w:r w:rsidR="00625CA9">
        <w:instrText xml:space="preserve"> </w:instrText>
      </w:r>
      <w:r w:rsidR="00567E0A">
        <w:instrText>REF</w:instrText>
      </w:r>
      <w:r w:rsidR="00625CA9">
        <w:instrText xml:space="preserve"> _Ref153711531 \r \h </w:instrText>
      </w:r>
      <w:r w:rsidR="00164972">
        <w:fldChar w:fldCharType="separate"/>
      </w:r>
      <w:r w:rsidR="00CC6411">
        <w:t>6.5</w:t>
      </w:r>
      <w:r w:rsidR="00164972">
        <w:fldChar w:fldCharType="end"/>
      </w:r>
      <w:r w:rsidRPr="00084655">
        <w:t xml:space="preserve">, </w:t>
      </w:r>
      <w:r w:rsidR="00164972">
        <w:fldChar w:fldCharType="begin"/>
      </w:r>
      <w:r w:rsidR="00625CA9">
        <w:instrText xml:space="preserve"> </w:instrText>
      </w:r>
      <w:r w:rsidR="00567E0A">
        <w:instrText>REF</w:instrText>
      </w:r>
      <w:r w:rsidR="00625CA9">
        <w:instrText xml:space="preserve"> _Ref153794251 \r \h </w:instrText>
      </w:r>
      <w:r w:rsidR="00164972">
        <w:fldChar w:fldCharType="separate"/>
      </w:r>
      <w:r w:rsidR="00CC6411">
        <w:t>1.1</w:t>
      </w:r>
      <w:r w:rsidR="00164972">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164972">
        <w:fldChar w:fldCharType="begin"/>
      </w:r>
      <w:r w:rsidR="00625CA9">
        <w:instrText xml:space="preserve"> </w:instrText>
      </w:r>
      <w:r w:rsidR="00567E0A">
        <w:instrText>REF</w:instrText>
      </w:r>
      <w:r w:rsidR="00625CA9">
        <w:instrText xml:space="preserve"> _Ref157228148 \h </w:instrText>
      </w:r>
      <w:r w:rsidR="00164972">
        <w:fldChar w:fldCharType="separate"/>
      </w:r>
      <w:r w:rsidR="00CC6411" w:rsidRPr="00084655">
        <w:t xml:space="preserve">Figure </w:t>
      </w:r>
      <w:r w:rsidR="00CC6411">
        <w:rPr>
          <w:noProof/>
        </w:rPr>
        <w:t>97</w:t>
      </w:r>
      <w:r w:rsidR="00164972">
        <w:fldChar w:fldCharType="end"/>
      </w:r>
      <w:r w:rsidRPr="00084655">
        <w:t>).</w:t>
      </w:r>
    </w:p>
    <w:p w:rsidR="002A0FFE" w:rsidRPr="00084655" w:rsidRDefault="00410FC7" w:rsidP="00EB49E0">
      <w:pPr>
        <w:pStyle w:val="Figure"/>
      </w:pPr>
      <w:r>
        <w:rPr>
          <w:lang w:val="en-AU"/>
        </w:rPr>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4"/>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23" w:name="_Ref157228148"/>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97</w:t>
      </w:r>
      <w:r w:rsidR="00164972">
        <w:rPr>
          <w:noProof/>
        </w:rPr>
        <w:fldChar w:fldCharType="end"/>
      </w:r>
      <w:bookmarkEnd w:id="1123"/>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164972">
        <w:fldChar w:fldCharType="begin"/>
      </w:r>
      <w:r w:rsidR="00625CA9">
        <w:instrText xml:space="preserve"> </w:instrText>
      </w:r>
      <w:r w:rsidR="00567E0A">
        <w:instrText>REF</w:instrText>
      </w:r>
      <w:r w:rsidR="00625CA9">
        <w:instrText xml:space="preserve"> _Ref180397127 \h </w:instrText>
      </w:r>
      <w:r w:rsidR="00164972">
        <w:fldChar w:fldCharType="separate"/>
      </w:r>
      <w:r w:rsidR="00CC6411" w:rsidRPr="00084655">
        <w:t xml:space="preserve">Figure </w:t>
      </w:r>
      <w:r w:rsidR="00CC6411">
        <w:rPr>
          <w:noProof/>
        </w:rPr>
        <w:t>98</w:t>
      </w:r>
      <w:r w:rsidR="00164972">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5"/>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24" w:name="_Ref180397127"/>
      <w:bookmarkStart w:id="1125" w:name="_Ref180397069"/>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98</w:t>
      </w:r>
      <w:r w:rsidR="00164972">
        <w:rPr>
          <w:noProof/>
        </w:rPr>
        <w:fldChar w:fldCharType="end"/>
      </w:r>
      <w:bookmarkEnd w:id="1124"/>
      <w:r w:rsidRPr="00084655">
        <w:t>: Message box informing on successful</w:t>
      </w:r>
      <w:r w:rsidRPr="00084655">
        <w:rPr>
          <w:noProof/>
        </w:rPr>
        <w:t xml:space="preserve"> campaign creation</w:t>
      </w:r>
      <w:bookmarkEnd w:id="1125"/>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164972">
        <w:fldChar w:fldCharType="begin"/>
      </w:r>
      <w:r w:rsidR="00625CA9">
        <w:instrText xml:space="preserve"> </w:instrText>
      </w:r>
      <w:r w:rsidR="00567E0A">
        <w:instrText>REF</w:instrText>
      </w:r>
      <w:r w:rsidR="00625CA9">
        <w:instrText xml:space="preserve"> _Ref180397288 \h </w:instrText>
      </w:r>
      <w:r w:rsidR="00164972">
        <w:fldChar w:fldCharType="separate"/>
      </w:r>
      <w:r w:rsidR="00CC6411" w:rsidRPr="00084655">
        <w:t xml:space="preserve">Figure </w:t>
      </w:r>
      <w:r w:rsidR="00CC6411">
        <w:rPr>
          <w:noProof/>
        </w:rPr>
        <w:t>99</w:t>
      </w:r>
      <w:r w:rsidR="00164972">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26" w:name="_Ref180397288"/>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99</w:t>
      </w:r>
      <w:r w:rsidR="00164972">
        <w:rPr>
          <w:noProof/>
        </w:rPr>
        <w:fldChar w:fldCharType="end"/>
      </w:r>
      <w:bookmarkEnd w:id="1126"/>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164972">
        <w:fldChar w:fldCharType="begin"/>
      </w:r>
      <w:r w:rsidR="00625CA9">
        <w:instrText xml:space="preserve"> </w:instrText>
      </w:r>
      <w:r w:rsidR="00567E0A">
        <w:instrText>REF</w:instrText>
      </w:r>
      <w:r w:rsidR="00625CA9">
        <w:instrText xml:space="preserve"> _Ref180397501 \h </w:instrText>
      </w:r>
      <w:r w:rsidR="00164972">
        <w:fldChar w:fldCharType="separate"/>
      </w:r>
      <w:r w:rsidR="00CC6411" w:rsidRPr="00084655">
        <w:t xml:space="preserve">Figure </w:t>
      </w:r>
      <w:r w:rsidR="00CC6411">
        <w:rPr>
          <w:noProof/>
        </w:rPr>
        <w:t>100</w:t>
      </w:r>
      <w:r w:rsidR="00164972">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27" w:name="_Ref180397501"/>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100</w:t>
      </w:r>
      <w:r w:rsidR="00164972">
        <w:rPr>
          <w:noProof/>
        </w:rPr>
        <w:fldChar w:fldCharType="end"/>
      </w:r>
      <w:bookmarkEnd w:id="1127"/>
      <w:r w:rsidRPr="00084655">
        <w:t>: Message box showing the number of processed files during campaign loading</w:t>
      </w:r>
    </w:p>
    <w:p w:rsidR="002A0FFE" w:rsidRPr="00084655" w:rsidRDefault="002A0FFE" w:rsidP="007D43F6">
      <w:pPr>
        <w:pStyle w:val="Heading3"/>
      </w:pPr>
      <w:bookmarkStart w:id="1128" w:name="_Ref157230477"/>
      <w:bookmarkStart w:id="1129" w:name="_Toc355280428"/>
      <w:bookmarkStart w:id="1130" w:name="_Toc358395339"/>
      <w:r w:rsidRPr="00084655">
        <w:t>Get to Know Your Data</w:t>
      </w:r>
      <w:bookmarkEnd w:id="1128"/>
      <w:bookmarkEnd w:id="1129"/>
      <w:bookmarkEnd w:id="1130"/>
    </w:p>
    <w:p w:rsidR="002A0FFE" w:rsidRPr="00084655" w:rsidRDefault="002A0FFE" w:rsidP="006820AE">
      <w:pPr>
        <w:pStyle w:val="Body"/>
      </w:pPr>
      <w:r w:rsidRPr="00084655">
        <w:t xml:space="preserve">Relevant section: </w:t>
      </w:r>
      <w:fldSimple w:instr=" REF _Ref153765394 \r \h  \* MERGEFORMAT ">
        <w:r w:rsidR="00CC6411">
          <w:t>7</w:t>
        </w:r>
      </w:fldSimple>
    </w:p>
    <w:p w:rsidR="002A0FFE" w:rsidRPr="00084655" w:rsidRDefault="002A0FFE" w:rsidP="006820AE">
      <w:pPr>
        <w:pStyle w:val="Body"/>
      </w:pPr>
      <w:r w:rsidRPr="00084655">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CC6411" w:rsidRPr="00084655">
          <w:t xml:space="preserve">Figure </w:t>
        </w:r>
        <w:r w:rsidR="00CC6411">
          <w:rPr>
            <w:noProof/>
          </w:rPr>
          <w:t>101</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CC6411" w:rsidRPr="00084655">
          <w:t xml:space="preserve">Figure </w:t>
        </w:r>
        <w:r w:rsidR="00CC6411">
          <w:rPr>
            <w:noProof/>
          </w:rPr>
          <w:t>102</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8"/>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31" w:name="_Ref157229357"/>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101</w:t>
      </w:r>
      <w:r w:rsidR="00164972">
        <w:rPr>
          <w:noProof/>
        </w:rPr>
        <w:fldChar w:fldCharType="end"/>
      </w:r>
      <w:bookmarkEnd w:id="1131"/>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32" w:name="_Ref157230003"/>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102</w:t>
      </w:r>
      <w:r w:rsidR="00164972">
        <w:rPr>
          <w:noProof/>
        </w:rPr>
        <w:fldChar w:fldCharType="end"/>
      </w:r>
      <w:bookmarkEnd w:id="1132"/>
      <w:r w:rsidRPr="00084655">
        <w:t>: Part of the report on Blackfern spectra</w:t>
      </w:r>
    </w:p>
    <w:p w:rsidR="002A0FFE" w:rsidRPr="00084655" w:rsidRDefault="002A0FFE" w:rsidP="007D43F6">
      <w:pPr>
        <w:pStyle w:val="Heading3"/>
      </w:pPr>
      <w:bookmarkStart w:id="1133" w:name="_Ref180463132"/>
      <w:bookmarkStart w:id="1134" w:name="_Toc355280429"/>
      <w:bookmarkStart w:id="1135" w:name="_Toc358395340"/>
      <w:r w:rsidRPr="00084655">
        <w:t>Exporting Data to CSV</w:t>
      </w:r>
      <w:bookmarkEnd w:id="1133"/>
      <w:bookmarkEnd w:id="1134"/>
      <w:bookmarkEnd w:id="1135"/>
    </w:p>
    <w:p w:rsidR="002A0FFE" w:rsidRPr="00084655" w:rsidRDefault="002A0FFE" w:rsidP="006820AE">
      <w:pPr>
        <w:pStyle w:val="Body"/>
      </w:pPr>
      <w:r w:rsidRPr="00084655">
        <w:t xml:space="preserve">Relevant sections: </w:t>
      </w:r>
      <w:fldSimple w:instr=" REF _Ref153765394 \r \h  \* MERGEFORMAT ">
        <w:r w:rsidR="00CC6411">
          <w:t>7</w:t>
        </w:r>
      </w:fldSimple>
      <w:r w:rsidRPr="00084655">
        <w:t xml:space="preserve">, </w:t>
      </w:r>
      <w:fldSimple w:instr=" REF _Ref157230540 \r \h  \* MERGEFORMAT ">
        <w:r w:rsidR="00CC6411">
          <w:t>7.4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CC6411">
          <w:t>13.2.3</w:t>
        </w:r>
      </w:fldSimple>
      <w:r w:rsidRPr="00084655">
        <w:t xml:space="preserve">). Specify CSV as file format, an output directory (use the Browse button to select a directory) and a base filename and then press ‘OK’ (cf. </w:t>
      </w:r>
      <w:fldSimple w:instr=" REF _Ref180461994 \h  \* MERGEFORMAT ">
        <w:r w:rsidR="00CC6411" w:rsidRPr="00084655">
          <w:t xml:space="preserve">Figure </w:t>
        </w:r>
        <w:r w:rsidR="00CC6411">
          <w:rPr>
            <w:noProof/>
          </w:rPr>
          <w:t>103</w:t>
        </w:r>
      </w:fldSimple>
      <w:r w:rsidRPr="00084655">
        <w:t xml:space="preserve">) (see also </w:t>
      </w:r>
      <w:fldSimple w:instr=" REF _Ref157230540 \r \h  \* MERGEFORMAT ">
        <w:r w:rsidR="00CC6411">
          <w:t>7.4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0"/>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36" w:name="_Ref180461994"/>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103</w:t>
      </w:r>
      <w:r w:rsidR="00164972">
        <w:rPr>
          <w:noProof/>
        </w:rPr>
        <w:fldChar w:fldCharType="end"/>
      </w:r>
      <w:bookmarkEnd w:id="1136"/>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CC6411" w:rsidRPr="00084655">
          <w:t xml:space="preserve">Figure </w:t>
        </w:r>
        <w:r w:rsidR="00CC6411">
          <w:t>104</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37" w:name="_Ref180462512"/>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104</w:t>
      </w:r>
      <w:r w:rsidR="00164972">
        <w:rPr>
          <w:noProof/>
        </w:rPr>
        <w:fldChar w:fldCharType="end"/>
      </w:r>
      <w:bookmarkEnd w:id="1137"/>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164972" w:rsidP="006820AE">
      <w:pPr>
        <w:pStyle w:val="Body"/>
      </w:pPr>
      <w:fldSimple w:instr=" REF _Ref157231403 \h  \* MERGEFORMAT ">
        <w:r w:rsidR="00CC6411" w:rsidRPr="00084655">
          <w:t xml:space="preserve">Figure </w:t>
        </w:r>
        <w:r w:rsidR="00CC6411">
          <w:rPr>
            <w:noProof/>
          </w:rPr>
          <w:t>105</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2"/>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38" w:name="_Ref157231403"/>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105</w:t>
      </w:r>
      <w:r w:rsidR="00164972">
        <w:rPr>
          <w:noProof/>
        </w:rPr>
        <w:fldChar w:fldCharType="end"/>
      </w:r>
      <w:bookmarkEnd w:id="1138"/>
      <w:r w:rsidRPr="00084655">
        <w:t>: Example of a spectral (XY) plot in Microsoft Excel</w:t>
      </w:r>
    </w:p>
    <w:p w:rsidR="002A0FFE" w:rsidRPr="00084655" w:rsidRDefault="002A0FFE" w:rsidP="007D43F6">
      <w:pPr>
        <w:pStyle w:val="Heading3"/>
      </w:pPr>
      <w:bookmarkStart w:id="1139" w:name="_Toc355280430"/>
      <w:bookmarkStart w:id="1140" w:name="_Toc358395341"/>
      <w:r w:rsidRPr="00084655">
        <w:t>Exporting Data to ENVI Spectral Libraries</w:t>
      </w:r>
      <w:bookmarkEnd w:id="1139"/>
      <w:bookmarkEnd w:id="1140"/>
    </w:p>
    <w:p w:rsidR="002A0FFE" w:rsidRPr="00084655" w:rsidRDefault="002A0FFE" w:rsidP="006820AE">
      <w:pPr>
        <w:pStyle w:val="Body"/>
      </w:pPr>
      <w:r w:rsidRPr="00084655">
        <w:t xml:space="preserve">Relevant sections: </w:t>
      </w:r>
      <w:fldSimple w:instr=" REF _Ref153765394 \r \h  \* MERGEFORMAT ">
        <w:r w:rsidR="00CC6411">
          <w:t>7</w:t>
        </w:r>
      </w:fldSimple>
      <w:r w:rsidRPr="00084655">
        <w:t xml:space="preserve">, </w:t>
      </w:r>
      <w:fldSimple w:instr=" REF _Ref157230540 \r \h  \* MERGEFORMAT ">
        <w:r w:rsidR="00CC6411">
          <w:t>7.4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164972">
        <w:fldChar w:fldCharType="begin"/>
      </w:r>
      <w:r w:rsidR="00625CA9">
        <w:instrText xml:space="preserve"> </w:instrText>
      </w:r>
      <w:r w:rsidR="00567E0A">
        <w:instrText>REF</w:instrText>
      </w:r>
      <w:r w:rsidR="00625CA9">
        <w:instrText xml:space="preserve"> _Ref180463132 \r \h </w:instrText>
      </w:r>
      <w:r w:rsidR="00164972">
        <w:fldChar w:fldCharType="separate"/>
      </w:r>
      <w:r w:rsidR="00CC6411">
        <w:t>13.2.4</w:t>
      </w:r>
      <w:r w:rsidR="00164972">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164972">
        <w:fldChar w:fldCharType="begin"/>
      </w:r>
      <w:r w:rsidR="00625CA9">
        <w:instrText xml:space="preserve"> </w:instrText>
      </w:r>
      <w:r w:rsidR="00567E0A">
        <w:instrText>REF</w:instrText>
      </w:r>
      <w:r w:rsidR="00625CA9">
        <w:instrText xml:space="preserve"> _Ref157235960 \h </w:instrText>
      </w:r>
      <w:r w:rsidR="00164972">
        <w:fldChar w:fldCharType="separate"/>
      </w:r>
      <w:r w:rsidR="00CC6411" w:rsidRPr="00084655">
        <w:t xml:space="preserve">Figure </w:t>
      </w:r>
      <w:r w:rsidR="00CC6411">
        <w:rPr>
          <w:noProof/>
        </w:rPr>
        <w:t>106</w:t>
      </w:r>
      <w:r w:rsidR="00164972">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53"/>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41" w:name="_Ref157235960"/>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106</w:t>
      </w:r>
      <w:r w:rsidR="00164972">
        <w:rPr>
          <w:noProof/>
        </w:rPr>
        <w:fldChar w:fldCharType="end"/>
      </w:r>
      <w:bookmarkEnd w:id="1141"/>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CC6411" w:rsidRPr="00084655">
          <w:t xml:space="preserve">Figure </w:t>
        </w:r>
        <w:r w:rsidR="00CC6411">
          <w:rPr>
            <w:noProof/>
          </w:rPr>
          <w:t>107</w:t>
        </w:r>
      </w:fldSimple>
      <w:r w:rsidRPr="00084655">
        <w:t xml:space="preserve">) and plotted as Spectral Library Plots. Note that the maximum range of the Y axis must be set to 1 manually as otherwise only noise will be visible (cf. </w:t>
      </w:r>
      <w:fldSimple w:instr=" REF _Ref157236480 \h  \* MERGEFORMAT ">
        <w:r w:rsidR="00CC6411" w:rsidRPr="00084655">
          <w:t xml:space="preserve">Figure </w:t>
        </w:r>
        <w:r w:rsidR="00CC6411">
          <w:rPr>
            <w:noProof/>
          </w:rPr>
          <w:t>108</w:t>
        </w:r>
      </w:fldSimple>
      <w:r w:rsidRPr="00084655">
        <w:t>).</w:t>
      </w:r>
    </w:p>
    <w:p w:rsidR="002A0FFE" w:rsidRPr="00084655" w:rsidRDefault="00410FC7" w:rsidP="00EB49E0">
      <w:pPr>
        <w:pStyle w:val="Figure"/>
      </w:pPr>
      <w:r>
        <w:rPr>
          <w:lang w:val="en-AU"/>
        </w:rPr>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54"/>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42" w:name="_Ref157236300"/>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107</w:t>
      </w:r>
      <w:r w:rsidR="00164972">
        <w:rPr>
          <w:noProof/>
        </w:rPr>
        <w:fldChar w:fldCharType="end"/>
      </w:r>
      <w:bookmarkEnd w:id="1142"/>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55"/>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43" w:name="_Ref157236480"/>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108</w:t>
      </w:r>
      <w:r w:rsidR="00164972">
        <w:rPr>
          <w:noProof/>
        </w:rPr>
        <w:fldChar w:fldCharType="end"/>
      </w:r>
      <w:bookmarkEnd w:id="1143"/>
      <w:r w:rsidRPr="00084655">
        <w:t>: Blackfern spectra as Spectral Library Plots</w:t>
      </w:r>
    </w:p>
    <w:p w:rsidR="002A0FFE" w:rsidRPr="00084655" w:rsidRDefault="002A0FFE" w:rsidP="007D43F6">
      <w:pPr>
        <w:pStyle w:val="Heading3"/>
      </w:pPr>
      <w:bookmarkStart w:id="1144" w:name="_Toc355280431"/>
      <w:bookmarkStart w:id="1145" w:name="_Toc358395342"/>
      <w:r w:rsidRPr="00084655">
        <w:t>Editing Metadata</w:t>
      </w:r>
      <w:bookmarkEnd w:id="1144"/>
      <w:bookmarkEnd w:id="1145"/>
    </w:p>
    <w:p w:rsidR="002A0FFE" w:rsidRPr="00084655" w:rsidRDefault="002A0FFE" w:rsidP="006820AE">
      <w:pPr>
        <w:pStyle w:val="Body"/>
      </w:pPr>
      <w:r w:rsidRPr="00084655">
        <w:t xml:space="preserve">Relevant section: </w:t>
      </w:r>
      <w:fldSimple w:instr=" REF _Ref157236952 \r \h  \* MERGEFORMAT ">
        <w:r w:rsidR="00CC6411">
          <w:t>6.13</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CC6411" w:rsidRPr="00084655">
          <w:t xml:space="preserve">Figure </w:t>
        </w:r>
        <w:r w:rsidR="00CC6411">
          <w:rPr>
            <w:noProof/>
          </w:rPr>
          <w:t>109</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6"/>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46" w:name="_Ref180464635"/>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109</w:t>
      </w:r>
      <w:r w:rsidR="00164972">
        <w:rPr>
          <w:noProof/>
        </w:rPr>
        <w:fldChar w:fldCharType="end"/>
      </w:r>
      <w:bookmarkEnd w:id="1146"/>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164972">
        <w:fldChar w:fldCharType="begin"/>
      </w:r>
      <w:r w:rsidR="00625CA9">
        <w:instrText xml:space="preserve"> </w:instrText>
      </w:r>
      <w:r w:rsidR="00567E0A">
        <w:instrText>REF</w:instrText>
      </w:r>
      <w:r w:rsidR="00625CA9">
        <w:instrText xml:space="preserve"> _Ref157237257 \h </w:instrText>
      </w:r>
      <w:r w:rsidR="00164972">
        <w:fldChar w:fldCharType="separate"/>
      </w:r>
      <w:r w:rsidR="00CC6411" w:rsidRPr="00084655">
        <w:t xml:space="preserve">Figure </w:t>
      </w:r>
      <w:r w:rsidR="00CC6411">
        <w:rPr>
          <w:noProof/>
        </w:rPr>
        <w:t>110</w:t>
      </w:r>
      <w:r w:rsidR="00164972">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7"/>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47" w:name="_Ref157237257"/>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110</w:t>
      </w:r>
      <w:r w:rsidR="00164972">
        <w:rPr>
          <w:noProof/>
        </w:rPr>
        <w:fldChar w:fldCharType="end"/>
      </w:r>
      <w:bookmarkEnd w:id="1147"/>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CC6411" w:rsidRPr="00084655">
          <w:t xml:space="preserve">Figure </w:t>
        </w:r>
        <w:r w:rsidR="00CC6411">
          <w:rPr>
            <w:noProof/>
          </w:rPr>
          <w:t>111</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8"/>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1148" w:name="_Ref157237726"/>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111</w:t>
      </w:r>
      <w:r w:rsidR="00164972">
        <w:rPr>
          <w:noProof/>
        </w:rPr>
        <w:fldChar w:fldCharType="end"/>
      </w:r>
      <w:bookmarkEnd w:id="1148"/>
      <w:r w:rsidRPr="00084655">
        <w:t>: Entering a common name</w:t>
      </w:r>
    </w:p>
    <w:p w:rsidR="002A0FFE" w:rsidRPr="00084655" w:rsidRDefault="002A0FFE" w:rsidP="00EB49E0">
      <w:pPr>
        <w:pStyle w:val="Figure"/>
      </w:pPr>
      <w:r w:rsidRPr="00084655">
        <w:t xml:space="preserve">The names now appear as shown in </w:t>
      </w:r>
      <w:r w:rsidR="00164972">
        <w:fldChar w:fldCharType="begin"/>
      </w:r>
      <w:r w:rsidR="00625CA9">
        <w:instrText xml:space="preserve"> </w:instrText>
      </w:r>
      <w:r w:rsidR="00567E0A">
        <w:instrText>REF</w:instrText>
      </w:r>
      <w:r w:rsidR="00625CA9">
        <w:instrText xml:space="preserve"> _Ref157237895 \h </w:instrText>
      </w:r>
      <w:r w:rsidR="00164972">
        <w:fldChar w:fldCharType="separate"/>
      </w:r>
      <w:r w:rsidR="00CC6411" w:rsidRPr="00084655">
        <w:t xml:space="preserve">Figure </w:t>
      </w:r>
      <w:r w:rsidR="00CC6411">
        <w:t>112</w:t>
      </w:r>
      <w:r w:rsidR="00164972">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49" w:name="_Ref157237895"/>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112</w:t>
      </w:r>
      <w:r w:rsidR="00164972">
        <w:rPr>
          <w:noProof/>
        </w:rPr>
        <w:fldChar w:fldCharType="end"/>
      </w:r>
      <w:bookmarkEnd w:id="1149"/>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0"/>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113</w:t>
      </w:r>
      <w:r w:rsidR="00164972">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CC6411" w:rsidRPr="00084655">
          <w:t xml:space="preserve">Figure </w:t>
        </w:r>
        <w:r w:rsidR="00CC6411">
          <w:rPr>
            <w:noProof/>
          </w:rPr>
          <w:t>114</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1"/>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50" w:name="_Ref157238434"/>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114</w:t>
      </w:r>
      <w:r w:rsidR="00164972">
        <w:rPr>
          <w:noProof/>
        </w:rPr>
        <w:fldChar w:fldCharType="end"/>
      </w:r>
      <w:bookmarkEnd w:id="1150"/>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2"/>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115</w:t>
      </w:r>
      <w:r w:rsidR="00164972">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164972">
        <w:fldChar w:fldCharType="begin"/>
      </w:r>
      <w:r w:rsidR="00625CA9">
        <w:instrText xml:space="preserve"> </w:instrText>
      </w:r>
      <w:r w:rsidR="00567E0A">
        <w:instrText>REF</w:instrText>
      </w:r>
      <w:r w:rsidR="00625CA9">
        <w:instrText xml:space="preserve"> _Ref157239224 \h </w:instrText>
      </w:r>
      <w:r w:rsidR="00164972">
        <w:fldChar w:fldCharType="separate"/>
      </w:r>
      <w:r w:rsidR="00CC6411" w:rsidRPr="00084655">
        <w:t xml:space="preserve">Figure </w:t>
      </w:r>
      <w:r w:rsidR="00CC6411">
        <w:rPr>
          <w:noProof/>
        </w:rPr>
        <w:t>116</w:t>
      </w:r>
      <w:r w:rsidR="00164972">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3"/>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51" w:name="_Ref157239224"/>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116</w:t>
      </w:r>
      <w:r w:rsidR="00164972">
        <w:rPr>
          <w:noProof/>
        </w:rPr>
        <w:fldChar w:fldCharType="end"/>
      </w:r>
      <w:bookmarkEnd w:id="1151"/>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164972">
        <w:fldChar w:fldCharType="begin"/>
      </w:r>
      <w:r w:rsidR="006C5C8E">
        <w:instrText xml:space="preserve"> REF _Ref153677568 \r \h  \* MERGEFORMAT </w:instrText>
      </w:r>
      <w:r w:rsidR="00164972">
        <w:fldChar w:fldCharType="separate"/>
      </w:r>
      <w:r w:rsidR="00CC6411">
        <w:rPr>
          <w:b/>
          <w:bCs/>
          <w:lang w:val="en-US"/>
        </w:rPr>
        <w:t>Error! Reference source not found.</w:t>
      </w:r>
      <w:r w:rsidR="00164972">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CC6411" w:rsidRPr="00084655">
          <w:t xml:space="preserve">Figure </w:t>
        </w:r>
        <w:r w:rsidR="00CC6411">
          <w:rPr>
            <w:noProof/>
          </w:rPr>
          <w:t>117</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4"/>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52" w:name="_Ref157306867"/>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117</w:t>
      </w:r>
      <w:r w:rsidR="00164972">
        <w:rPr>
          <w:noProof/>
        </w:rPr>
        <w:fldChar w:fldCharType="end"/>
      </w:r>
      <w:bookmarkEnd w:id="1152"/>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164972">
        <w:fldChar w:fldCharType="begin"/>
      </w:r>
      <w:r w:rsidR="00625CA9">
        <w:instrText xml:space="preserve"> </w:instrText>
      </w:r>
      <w:r w:rsidR="00567E0A">
        <w:instrText>REF</w:instrText>
      </w:r>
      <w:r w:rsidR="00625CA9">
        <w:instrText xml:space="preserve"> _Ref153623337 \h </w:instrText>
      </w:r>
      <w:r w:rsidR="00164972">
        <w:fldChar w:fldCharType="separate"/>
      </w:r>
      <w:r w:rsidR="00CC6411">
        <w:rPr>
          <w:b/>
          <w:bCs/>
          <w:lang w:val="en-US"/>
        </w:rPr>
        <w:t>Error! Reference source not found.</w:t>
      </w:r>
      <w:r w:rsidR="00164972">
        <w:fldChar w:fldCharType="end"/>
      </w:r>
      <w:r w:rsidR="004E6ED6">
        <w:t>). All non-</w:t>
      </w:r>
      <w:r w:rsidRPr="00084655">
        <w:t xml:space="preserve">complying spectra plus the containing hierarchies are marked with an asterisk (cf. </w:t>
      </w:r>
      <w:r w:rsidR="00164972">
        <w:fldChar w:fldCharType="begin"/>
      </w:r>
      <w:r w:rsidR="00625CA9">
        <w:instrText xml:space="preserve"> </w:instrText>
      </w:r>
      <w:r w:rsidR="00567E0A">
        <w:instrText>REF</w:instrText>
      </w:r>
      <w:r w:rsidR="00625CA9">
        <w:instrText xml:space="preserve"> _Ref157307300 \h </w:instrText>
      </w:r>
      <w:r w:rsidR="00164972">
        <w:fldChar w:fldCharType="separate"/>
      </w:r>
      <w:r w:rsidR="00CC6411" w:rsidRPr="00084655">
        <w:t xml:space="preserve">Figure </w:t>
      </w:r>
      <w:r w:rsidR="00CC6411">
        <w:rPr>
          <w:noProof/>
        </w:rPr>
        <w:t>118</w:t>
      </w:r>
      <w:r w:rsidR="00164972">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5"/>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53" w:name="_Ref157307300"/>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118</w:t>
      </w:r>
      <w:r w:rsidR="00164972">
        <w:rPr>
          <w:noProof/>
        </w:rPr>
        <w:fldChar w:fldCharType="end"/>
      </w:r>
      <w:bookmarkEnd w:id="1153"/>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6"/>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1154" w:name="_Toc355280432"/>
      <w:bookmarkStart w:id="1155" w:name="_Toc358395343"/>
      <w:r w:rsidRPr="00084655">
        <w:t>Part 2: GER Files</w:t>
      </w:r>
      <w:bookmarkEnd w:id="1154"/>
      <w:bookmarkEnd w:id="1155"/>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CC6411">
          <w:t>6.5</w:t>
        </w:r>
      </w:fldSimple>
      <w:r w:rsidRPr="00084655">
        <w:t xml:space="preserve">, </w:t>
      </w:r>
      <w:fldSimple w:instr=" REF _Ref153794251 \r \h  \* MERGEFORMAT ">
        <w:r w:rsidR="00CC6411">
          <w:t>1.1</w:t>
        </w:r>
      </w:fldSimple>
      <w:r w:rsidRPr="00084655">
        <w:t xml:space="preserve">, </w:t>
      </w:r>
      <w:fldSimple w:instr=" REF _Ref153795826 \r \h  \* MERGEFORMAT ">
        <w:r w:rsidR="00CC6411">
          <w:t>4.9.1</w:t>
        </w:r>
      </w:fldSimple>
      <w:r w:rsidRPr="00084655">
        <w:t xml:space="preserve">, </w:t>
      </w:r>
      <w:fldSimple w:instr=" REF _Ref153765394 \r \h  \* MERGEFORMAT ">
        <w:r w:rsidR="00CC6411">
          <w:t>7</w:t>
        </w:r>
      </w:fldSimple>
      <w:r w:rsidRPr="00084655">
        <w:t xml:space="preserve">, </w:t>
      </w:r>
      <w:fldSimple w:instr=" REF _Ref157230540 \r \h  \* MERGEFORMAT ">
        <w:r w:rsidR="00CC6411">
          <w:t>7.4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CC6411" w:rsidRPr="00084655">
          <w:t xml:space="preserve">Figure </w:t>
        </w:r>
        <w:r w:rsidR="00CC6411">
          <w:rPr>
            <w:noProof/>
          </w:rPr>
          <w:t>119</w:t>
        </w:r>
      </w:fldSimple>
      <w:r w:rsidRPr="00084655">
        <w:t>).</w:t>
      </w:r>
    </w:p>
    <w:p w:rsidR="002A0FFE" w:rsidRPr="00084655" w:rsidRDefault="00410FC7" w:rsidP="00EB49E0">
      <w:pPr>
        <w:pStyle w:val="Figure"/>
      </w:pPr>
      <w:r>
        <w:rPr>
          <w:lang w:val="en-AU"/>
        </w:rPr>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7"/>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56" w:name="_Ref180490722"/>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119</w:t>
      </w:r>
      <w:r w:rsidR="00164972">
        <w:rPr>
          <w:noProof/>
        </w:rPr>
        <w:fldChar w:fldCharType="end"/>
      </w:r>
      <w:bookmarkEnd w:id="1156"/>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164972">
        <w:fldChar w:fldCharType="begin"/>
      </w:r>
      <w:r w:rsidR="00625CA9">
        <w:instrText xml:space="preserve"> </w:instrText>
      </w:r>
      <w:r w:rsidR="00567E0A">
        <w:instrText>REF</w:instrText>
      </w:r>
      <w:r w:rsidR="00625CA9">
        <w:instrText xml:space="preserve"> _Ref180491005 \h </w:instrText>
      </w:r>
      <w:r w:rsidR="00164972">
        <w:fldChar w:fldCharType="separate"/>
      </w:r>
      <w:r w:rsidR="00CC6411" w:rsidRPr="00084655">
        <w:t xml:space="preserve">Figure </w:t>
      </w:r>
      <w:r w:rsidR="00CC6411">
        <w:rPr>
          <w:noProof/>
        </w:rPr>
        <w:t>120</w:t>
      </w:r>
      <w:r w:rsidR="00164972">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8"/>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57" w:name="_Ref180491005"/>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120</w:t>
      </w:r>
      <w:r w:rsidR="00164972">
        <w:rPr>
          <w:noProof/>
        </w:rPr>
        <w:fldChar w:fldCharType="end"/>
      </w:r>
      <w:bookmarkEnd w:id="1157"/>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164972">
        <w:fldChar w:fldCharType="begin"/>
      </w:r>
      <w:r w:rsidR="00625CA9">
        <w:instrText xml:space="preserve"> </w:instrText>
      </w:r>
      <w:r w:rsidR="00567E0A">
        <w:instrText>REF</w:instrText>
      </w:r>
      <w:r w:rsidR="00625CA9">
        <w:instrText xml:space="preserve"> _Ref157308768 \h </w:instrText>
      </w:r>
      <w:r w:rsidR="00164972">
        <w:fldChar w:fldCharType="separate"/>
      </w:r>
      <w:r w:rsidR="00CC6411" w:rsidRPr="00084655">
        <w:t xml:space="preserve">Figure </w:t>
      </w:r>
      <w:r w:rsidR="00CC6411">
        <w:rPr>
          <w:noProof/>
        </w:rPr>
        <w:t>121</w:t>
      </w:r>
      <w:r w:rsidR="00164972">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9"/>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0"/>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1158" w:name="_Ref157308768"/>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121</w:t>
      </w:r>
      <w:r w:rsidR="00164972">
        <w:rPr>
          <w:noProof/>
        </w:rPr>
        <w:fldChar w:fldCharType="end"/>
      </w:r>
      <w:bookmarkEnd w:id="1158"/>
      <w:r w:rsidRPr="00084655">
        <w:t>: GER files split into target and reference spectra (left) and report showing target and reference spectra (right)</w:t>
      </w:r>
    </w:p>
    <w:p w:rsidR="002A0FFE" w:rsidRPr="00084655" w:rsidRDefault="002A0FFE" w:rsidP="00207647">
      <w:pPr>
        <w:pStyle w:val="Body"/>
      </w:pPr>
      <w:r w:rsidRPr="00084655">
        <w:t xml:space="preserve">Targets and references are linked internally by a datalink on spectrum level (cf. </w:t>
      </w:r>
      <w:r w:rsidR="00164972">
        <w:fldChar w:fldCharType="begin"/>
      </w:r>
      <w:r w:rsidR="00625CA9">
        <w:instrText xml:space="preserve"> </w:instrText>
      </w:r>
      <w:r w:rsidR="00567E0A">
        <w:instrText>REF</w:instrText>
      </w:r>
      <w:r w:rsidR="00625CA9">
        <w:instrText xml:space="preserve"> _Ref153677830 \r \h </w:instrText>
      </w:r>
      <w:r w:rsidR="00164972">
        <w:fldChar w:fldCharType="separate"/>
      </w:r>
      <w:r w:rsidR="00CC6411">
        <w:t>4.7</w:t>
      </w:r>
      <w:r w:rsidR="00164972">
        <w:fldChar w:fldCharType="end"/>
      </w:r>
      <w:r w:rsidRPr="00084655">
        <w:t xml:space="preserve">). Open the Metadata Editor and display the spectrum data for one of the GER target spectra. Note that a link referring to the reference spectrum of the type Spectralon has been created (cf. </w:t>
      </w:r>
      <w:r w:rsidR="00164972">
        <w:fldChar w:fldCharType="begin"/>
      </w:r>
      <w:r w:rsidR="00625CA9">
        <w:instrText xml:space="preserve"> </w:instrText>
      </w:r>
      <w:r w:rsidR="00567E0A">
        <w:instrText>REF</w:instrText>
      </w:r>
      <w:r w:rsidR="00625CA9">
        <w:instrText xml:space="preserve"> _Ref157336164 \h </w:instrText>
      </w:r>
      <w:r w:rsidR="00164972">
        <w:fldChar w:fldCharType="separate"/>
      </w:r>
      <w:r w:rsidR="00CC6411" w:rsidRPr="00084655">
        <w:t xml:space="preserve">Figure </w:t>
      </w:r>
      <w:r w:rsidR="00CC6411">
        <w:rPr>
          <w:noProof/>
        </w:rPr>
        <w:t>122</w:t>
      </w:r>
      <w:r w:rsidR="00164972">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1"/>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59" w:name="_Ref157336164"/>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122</w:t>
      </w:r>
      <w:r w:rsidR="00164972">
        <w:rPr>
          <w:noProof/>
        </w:rPr>
        <w:fldChar w:fldCharType="end"/>
      </w:r>
      <w:bookmarkEnd w:id="1159"/>
      <w:r w:rsidRPr="00084655">
        <w:t>: Automatically created link between target and reference spectra</w:t>
      </w:r>
    </w:p>
    <w:p w:rsidR="002A0FFE" w:rsidRPr="00084655" w:rsidRDefault="002A0FFE" w:rsidP="00306258">
      <w:pPr>
        <w:pStyle w:val="Heading2"/>
      </w:pPr>
      <w:bookmarkStart w:id="1160" w:name="_Toc355280433"/>
      <w:bookmarkStart w:id="1161" w:name="_Toc358395344"/>
      <w:r w:rsidRPr="00084655">
        <w:t>Part 3: Directional Data</w:t>
      </w:r>
      <w:bookmarkEnd w:id="1160"/>
      <w:bookmarkEnd w:id="1161"/>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CC6411">
          <w:t>6.5</w:t>
        </w:r>
      </w:fldSimple>
      <w:r w:rsidRPr="00084655">
        <w:t xml:space="preserve">, </w:t>
      </w:r>
      <w:fldSimple w:instr=" REF _Ref153794251 \r \h  \* MERGEFORMAT ">
        <w:r w:rsidR="00CC6411">
          <w:t>1.1</w:t>
        </w:r>
      </w:fldSimple>
      <w:r w:rsidRPr="00084655">
        <w:t xml:space="preserve">, </w:t>
      </w:r>
      <w:fldSimple w:instr=" REF _Ref157236952 \r \h  \* MERGEFORMAT ">
        <w:r w:rsidR="00CC6411">
          <w:t>6.13</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164972"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164972" w:rsidRPr="00084655">
        <w:fldChar w:fldCharType="separate"/>
      </w:r>
      <w:r w:rsidRPr="00084655">
        <w:rPr>
          <w:noProof/>
        </w:rPr>
        <w:t>(2007)</w:t>
      </w:r>
      <w:r w:rsidR="00164972"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1162"/>
      <w:r w:rsidRPr="00084655">
        <w:t>’</w:t>
      </w:r>
      <w:commentRangeEnd w:id="1162"/>
      <w:r w:rsidR="006E4D6F">
        <w:rPr>
          <w:rStyle w:val="CommentReference"/>
        </w:rPr>
        <w:commentReference w:id="1162"/>
      </w:r>
      <w:r w:rsidRPr="00084655">
        <w:t>.</w:t>
      </w:r>
    </w:p>
    <w:p w:rsidR="002A0FFE" w:rsidRPr="00084655" w:rsidRDefault="002A0FFE" w:rsidP="00207647">
      <w:pPr>
        <w:pStyle w:val="Body"/>
      </w:pPr>
      <w:r w:rsidRPr="00084655">
        <w:t xml:space="preserve">In the Metadata Editor select the special function ‘Link targets to references’ (cf. </w:t>
      </w:r>
      <w:r w:rsidR="00164972">
        <w:fldChar w:fldCharType="begin"/>
      </w:r>
      <w:r w:rsidR="00604510">
        <w:instrText xml:space="preserve"> REF _Ref153794273 \r \h  \* MERGEFORMAT </w:instrText>
      </w:r>
      <w:r w:rsidR="00164972">
        <w:fldChar w:fldCharType="separate"/>
      </w:r>
      <w:r w:rsidR="00CC6411">
        <w:rPr>
          <w:b/>
          <w:bCs/>
          <w:lang w:val="en-US"/>
        </w:rPr>
        <w:t>Error! Reference source not found.</w:t>
      </w:r>
      <w:r w:rsidR="00164972">
        <w:fldChar w:fldCharType="end"/>
      </w:r>
      <w:r w:rsidRPr="00084655">
        <w:t xml:space="preserve">). In the ‘Link Target to Reference’ dialog select the target and reference directories of the goniometer campaign as inputs (cf. </w:t>
      </w:r>
      <w:fldSimple w:instr=" REF _Ref157337315 \h  \* MERGEFORMAT ">
        <w:r w:rsidR="00CC6411" w:rsidRPr="00084655">
          <w:t xml:space="preserve">Figure </w:t>
        </w:r>
        <w:r w:rsidR="00CC6411">
          <w:rPr>
            <w:noProof/>
          </w:rPr>
          <w:t>123</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CC6411" w:rsidRPr="00084655">
          <w:t xml:space="preserve">Figure </w:t>
        </w:r>
        <w:r w:rsidR="00CC6411">
          <w:rPr>
            <w:noProof/>
          </w:rPr>
          <w:t>122</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7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1163" w:name="_Ref157337315"/>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123</w:t>
      </w:r>
      <w:r w:rsidR="00164972">
        <w:rPr>
          <w:noProof/>
        </w:rPr>
        <w:fldChar w:fldCharType="end"/>
      </w:r>
      <w:bookmarkEnd w:id="1163"/>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3"/>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124</w:t>
      </w:r>
      <w:r w:rsidR="00164972">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CC6411">
          <w:t>0</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CC6411" w:rsidRPr="00084655">
          <w:t xml:space="preserve">Figure </w:t>
        </w:r>
        <w:r w:rsidR="00CC6411">
          <w:rPr>
            <w:noProof/>
          </w:rPr>
          <w:t>125</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4"/>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64" w:name="_Ref157414092"/>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125</w:t>
      </w:r>
      <w:r w:rsidR="00164972">
        <w:rPr>
          <w:noProof/>
        </w:rPr>
        <w:fldChar w:fldCharType="end"/>
      </w:r>
      <w:bookmarkEnd w:id="1164"/>
      <w:r w:rsidRPr="00084655">
        <w:t>: Applying a time shift to goniometer data</w:t>
      </w:r>
    </w:p>
    <w:p w:rsidR="002A0FFE" w:rsidRPr="00084655" w:rsidRDefault="002A0FFE" w:rsidP="00207647">
      <w:pPr>
        <w:pStyle w:val="Body"/>
      </w:pPr>
      <w:r w:rsidRPr="00084655">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CC6411" w:rsidRPr="00084655">
          <w:t xml:space="preserve">Figure </w:t>
        </w:r>
        <w:r w:rsidR="00CC6411">
          <w:rPr>
            <w:noProof/>
          </w:rPr>
          <w:t>126</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5"/>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65" w:name="_Ref157353028"/>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126</w:t>
      </w:r>
      <w:r w:rsidR="00164972">
        <w:rPr>
          <w:noProof/>
        </w:rPr>
        <w:fldChar w:fldCharType="end"/>
      </w:r>
      <w:bookmarkEnd w:id="1165"/>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CC6411">
          <w:t>6.19</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CC6411" w:rsidRPr="00084655">
          <w:t xml:space="preserve">Figure </w:t>
        </w:r>
        <w:r w:rsidR="00CC6411">
          <w:rPr>
            <w:noProof/>
          </w:rPr>
          <w:t>127</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66" w:name="_Ref157354288"/>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127</w:t>
      </w:r>
      <w:r w:rsidR="00164972">
        <w:rPr>
          <w:noProof/>
        </w:rPr>
        <w:fldChar w:fldCharType="end"/>
      </w:r>
      <w:bookmarkEnd w:id="1166"/>
      <w:r w:rsidRPr="00084655">
        <w:t>: Inserted gaps and resulting angles</w:t>
      </w:r>
    </w:p>
    <w:p w:rsidR="002A0FFE" w:rsidRPr="00084655" w:rsidRDefault="002A0FFE" w:rsidP="00207647">
      <w:pPr>
        <w:pStyle w:val="Body"/>
      </w:pPr>
      <w:r w:rsidRPr="00084655">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164972">
        <w:fldChar w:fldCharType="begin"/>
      </w:r>
      <w:r w:rsidR="00625CA9">
        <w:instrText xml:space="preserve"> </w:instrText>
      </w:r>
      <w:r w:rsidR="00567E0A">
        <w:instrText>REF</w:instrText>
      </w:r>
      <w:r w:rsidR="00625CA9">
        <w:instrText xml:space="preserve"> _Ref157354867 \h </w:instrText>
      </w:r>
      <w:r w:rsidR="00164972">
        <w:fldChar w:fldCharType="separate"/>
      </w:r>
      <w:r w:rsidR="00CC6411" w:rsidRPr="00084655">
        <w:t xml:space="preserve">Figure </w:t>
      </w:r>
      <w:r w:rsidR="00CC6411">
        <w:rPr>
          <w:noProof/>
        </w:rPr>
        <w:t>128</w:t>
      </w:r>
      <w:r w:rsidR="00164972">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7"/>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67" w:name="_Ref157354867"/>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128</w:t>
      </w:r>
      <w:r w:rsidR="00164972">
        <w:rPr>
          <w:noProof/>
        </w:rPr>
        <w:fldChar w:fldCharType="end"/>
      </w:r>
      <w:bookmarkEnd w:id="1167"/>
      <w:r w:rsidRPr="00084655">
        <w:t>: Calculated sensor zenith and azimuth angles</w:t>
      </w:r>
    </w:p>
    <w:p w:rsidR="007576C5" w:rsidRDefault="007576C5" w:rsidP="00306258">
      <w:pPr>
        <w:pStyle w:val="Heading2"/>
      </w:pPr>
      <w:bookmarkStart w:id="1168" w:name="_Toc355280434"/>
      <w:bookmarkStart w:id="1169" w:name="_Toc358395345"/>
      <w:r>
        <w:t>Part 4: Data</w:t>
      </w:r>
      <w:r w:rsidR="00AF5843">
        <w:t xml:space="preserve"> Querying,</w:t>
      </w:r>
      <w:r>
        <w:t xml:space="preserve"> Processing</w:t>
      </w:r>
      <w:r w:rsidR="00205E4B">
        <w:t xml:space="preserve"> and Exploration</w:t>
      </w:r>
      <w:bookmarkEnd w:id="1168"/>
      <w:bookmarkEnd w:id="1169"/>
    </w:p>
    <w:p w:rsidR="00A855D7" w:rsidRDefault="00A855D7" w:rsidP="007D43F6">
      <w:pPr>
        <w:pStyle w:val="Heading3"/>
      </w:pPr>
      <w:bookmarkStart w:id="1170" w:name="_Toc355280435"/>
      <w:bookmarkStart w:id="1171" w:name="_Toc358395346"/>
      <w:r>
        <w:t>Converting Radiances to Reflectances</w:t>
      </w:r>
      <w:bookmarkEnd w:id="1170"/>
      <w:bookmarkEnd w:id="1171"/>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CC6411">
          <w:t xml:space="preserve">Figure </w:t>
        </w:r>
        <w:r w:rsidR="00CC6411">
          <w:rPr>
            <w:noProof/>
          </w:rPr>
          <w:t>129</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1172" w:name="_Ref97866274"/>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129</w:t>
      </w:r>
      <w:r w:rsidR="00164972">
        <w:rPr>
          <w:noProof/>
        </w:rPr>
        <w:fldChar w:fldCharType="end"/>
      </w:r>
      <w:bookmarkEnd w:id="1172"/>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164972">
        <w:fldChar w:fldCharType="begin"/>
      </w:r>
      <w:r w:rsidR="003B10F3">
        <w:instrText xml:space="preserve"> </w:instrText>
      </w:r>
      <w:r w:rsidR="00567E0A">
        <w:instrText>REF</w:instrText>
      </w:r>
      <w:r w:rsidR="003B10F3">
        <w:instrText xml:space="preserve"> _Ref97868354 \h </w:instrText>
      </w:r>
      <w:r w:rsidR="00164972">
        <w:fldChar w:fldCharType="separate"/>
      </w:r>
      <w:r w:rsidR="00CC6411">
        <w:t xml:space="preserve">Figure </w:t>
      </w:r>
      <w:r w:rsidR="00CC6411">
        <w:rPr>
          <w:noProof/>
        </w:rPr>
        <w:t>130</w:t>
      </w:r>
      <w:r w:rsidR="00164972">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1173" w:name="_Ref97868354"/>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130</w:t>
      </w:r>
      <w:r w:rsidR="00164972">
        <w:rPr>
          <w:noProof/>
        </w:rPr>
        <w:fldChar w:fldCharType="end"/>
      </w:r>
      <w:bookmarkEnd w:id="1173"/>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131</w:t>
      </w:r>
      <w:r w:rsidR="00164972">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164972">
        <w:fldChar w:fldCharType="begin"/>
      </w:r>
      <w:r>
        <w:instrText xml:space="preserve"> </w:instrText>
      </w:r>
      <w:r w:rsidR="00567E0A">
        <w:instrText>REF</w:instrText>
      </w:r>
      <w:r>
        <w:instrText xml:space="preserve"> _Ref97868840 \h </w:instrText>
      </w:r>
      <w:r w:rsidR="00164972">
        <w:fldChar w:fldCharType="separate"/>
      </w:r>
      <w:r w:rsidR="00CC6411">
        <w:t xml:space="preserve">Figure </w:t>
      </w:r>
      <w:r w:rsidR="00CC6411">
        <w:rPr>
          <w:noProof/>
        </w:rPr>
        <w:t>132</w:t>
      </w:r>
      <w:r w:rsidR="00164972">
        <w:fldChar w:fldCharType="end"/>
      </w:r>
      <w:r>
        <w:t>)</w:t>
      </w:r>
      <w:r w:rsidR="005B1A98">
        <w:t xml:space="preserve"> and choosing space number 0 as input space (</w:t>
      </w:r>
      <w:r w:rsidR="00164972">
        <w:fldChar w:fldCharType="begin"/>
      </w:r>
      <w:r w:rsidR="005B1A98">
        <w:instrText xml:space="preserve"> </w:instrText>
      </w:r>
      <w:r w:rsidR="00567E0A">
        <w:instrText>REF</w:instrText>
      </w:r>
      <w:r w:rsidR="005B1A98">
        <w:instrText xml:space="preserve"> _Ref97868982 \h </w:instrText>
      </w:r>
      <w:r w:rsidR="00164972">
        <w:fldChar w:fldCharType="separate"/>
      </w:r>
      <w:r w:rsidR="00CC6411">
        <w:t xml:space="preserve">Figure </w:t>
      </w:r>
      <w:r w:rsidR="00CC6411">
        <w:rPr>
          <w:noProof/>
        </w:rPr>
        <w:t>133</w:t>
      </w:r>
      <w:r w:rsidR="00164972">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1174" w:name="_Ref97868840"/>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132</w:t>
      </w:r>
      <w:r w:rsidR="00164972">
        <w:rPr>
          <w:noProof/>
        </w:rPr>
        <w:fldChar w:fldCharType="end"/>
      </w:r>
      <w:bookmarkEnd w:id="1174"/>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1175" w:name="_Ref97868982"/>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133</w:t>
      </w:r>
      <w:r w:rsidR="00164972">
        <w:rPr>
          <w:noProof/>
        </w:rPr>
        <w:fldChar w:fldCharType="end"/>
      </w:r>
      <w:bookmarkEnd w:id="1175"/>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164972">
        <w:fldChar w:fldCharType="begin"/>
      </w:r>
      <w:r>
        <w:instrText xml:space="preserve"> </w:instrText>
      </w:r>
      <w:r w:rsidR="00567E0A">
        <w:instrText>REF</w:instrText>
      </w:r>
      <w:r>
        <w:instrText xml:space="preserve"> _Ref97869178 \h </w:instrText>
      </w:r>
      <w:r w:rsidR="00164972">
        <w:fldChar w:fldCharType="separate"/>
      </w:r>
      <w:r w:rsidR="00CC6411">
        <w:t xml:space="preserve">Figure </w:t>
      </w:r>
      <w:r w:rsidR="00CC6411">
        <w:rPr>
          <w:noProof/>
        </w:rPr>
        <w:t>134</w:t>
      </w:r>
      <w:r w:rsidR="00164972">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1176" w:name="_Ref97869178"/>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134</w:t>
      </w:r>
      <w:r w:rsidR="00164972">
        <w:rPr>
          <w:noProof/>
        </w:rPr>
        <w:fldChar w:fldCharType="end"/>
      </w:r>
      <w:bookmarkEnd w:id="1176"/>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CC6411">
          <w:t xml:space="preserve">Figure </w:t>
        </w:r>
        <w:r w:rsidR="00CC6411">
          <w:rPr>
            <w:noProof/>
          </w:rPr>
          <w:t>135</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1177" w:name="_Ref97869910"/>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135</w:t>
      </w:r>
      <w:r w:rsidR="00164972">
        <w:rPr>
          <w:noProof/>
        </w:rPr>
        <w:fldChar w:fldCharType="end"/>
      </w:r>
      <w:bookmarkEnd w:id="1177"/>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164972">
        <w:fldChar w:fldCharType="begin"/>
      </w:r>
      <w:r>
        <w:instrText xml:space="preserve"> </w:instrText>
      </w:r>
      <w:r w:rsidR="00567E0A">
        <w:instrText>REF</w:instrText>
      </w:r>
      <w:r>
        <w:instrText xml:space="preserve"> _Ref97870135 \h </w:instrText>
      </w:r>
      <w:r w:rsidR="00164972">
        <w:fldChar w:fldCharType="separate"/>
      </w:r>
      <w:r w:rsidR="00CC6411">
        <w:t xml:space="preserve">Figure </w:t>
      </w:r>
      <w:r w:rsidR="00CC6411">
        <w:rPr>
          <w:noProof/>
        </w:rPr>
        <w:t>136</w:t>
      </w:r>
      <w:r w:rsidR="00164972">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1178" w:name="_Ref97870135"/>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136</w:t>
      </w:r>
      <w:r w:rsidR="00164972">
        <w:rPr>
          <w:noProof/>
        </w:rPr>
        <w:fldChar w:fldCharType="end"/>
      </w:r>
      <w:bookmarkEnd w:id="1178"/>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7D43F6">
      <w:pPr>
        <w:pStyle w:val="Heading3"/>
      </w:pPr>
      <w:bookmarkStart w:id="1179" w:name="_Toc355280436"/>
      <w:bookmarkStart w:id="1180" w:name="_Toc358395347"/>
      <w:r w:rsidRPr="00084655">
        <w:t>Data Queries</w:t>
      </w:r>
      <w:bookmarkEnd w:id="1179"/>
      <w:bookmarkEnd w:id="1180"/>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164972">
        <w:fldChar w:fldCharType="begin"/>
      </w:r>
      <w:r w:rsidR="00A30B2D">
        <w:instrText xml:space="preserve"> REF _Ref157411748 \h </w:instrText>
      </w:r>
      <w:r w:rsidR="00164972">
        <w:fldChar w:fldCharType="separate"/>
      </w:r>
      <w:r w:rsidR="00CC6411" w:rsidRPr="00084655">
        <w:t xml:space="preserve">Figure </w:t>
      </w:r>
      <w:r w:rsidR="00CC6411">
        <w:rPr>
          <w:noProof/>
        </w:rPr>
        <w:t>137</w:t>
      </w:r>
      <w:r w:rsidR="00164972">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81" w:name="_Ref157411748"/>
      <w:r w:rsidRPr="00084655">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137</w:t>
      </w:r>
      <w:r w:rsidR="00164972">
        <w:rPr>
          <w:noProof/>
        </w:rPr>
        <w:fldChar w:fldCharType="end"/>
      </w:r>
      <w:bookmarkEnd w:id="1181"/>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164972">
        <w:fldChar w:fldCharType="begin"/>
      </w:r>
      <w:r w:rsidR="00A30B2D">
        <w:instrText xml:space="preserve"> REF _Ref97872534 \h </w:instrText>
      </w:r>
      <w:r w:rsidR="00164972">
        <w:fldChar w:fldCharType="separate"/>
      </w:r>
      <w:r w:rsidR="00CC6411">
        <w:t xml:space="preserve">Figure </w:t>
      </w:r>
      <w:r w:rsidR="00CC6411">
        <w:rPr>
          <w:noProof/>
        </w:rPr>
        <w:t>138</w:t>
      </w:r>
      <w:r w:rsidR="00164972">
        <w:fldChar w:fldCharType="end"/>
      </w:r>
      <w:r>
        <w:t xml:space="preserve">). </w:t>
      </w:r>
    </w:p>
    <w:p w:rsidR="004C4C99" w:rsidRPr="00EB49E0" w:rsidRDefault="004C4C99" w:rsidP="00EB49E0">
      <w:pPr>
        <w:pStyle w:val="Figure"/>
      </w:pPr>
      <w:r w:rsidRPr="00EB49E0">
        <w:rPr>
          <w:lang w:val="en-AU"/>
        </w:rPr>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1182" w:name="_Ref97872534"/>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138</w:t>
      </w:r>
      <w:r w:rsidR="00164972">
        <w:rPr>
          <w:noProof/>
        </w:rPr>
        <w:fldChar w:fldCharType="end"/>
      </w:r>
      <w:bookmarkEnd w:id="1182"/>
      <w:r>
        <w:t>: Gonio Hemisphere Explorer connected to the input space</w:t>
      </w:r>
    </w:p>
    <w:p w:rsidR="004C4C99" w:rsidRDefault="004C4C99" w:rsidP="00A7583F">
      <w:pPr>
        <w:pStyle w:val="Body"/>
      </w:pPr>
      <w:r>
        <w:t>Press the ‘Run’ button of the Space Network Processor. A Gonio Hemisphere Explorer window will open (</w:t>
      </w:r>
      <w:r w:rsidR="00164972">
        <w:fldChar w:fldCharType="begin"/>
      </w:r>
      <w:r w:rsidR="00A30B2D">
        <w:instrText xml:space="preserve"> REF _Ref97872779 \h </w:instrText>
      </w:r>
      <w:r w:rsidR="00164972">
        <w:fldChar w:fldCharType="separate"/>
      </w:r>
      <w:r w:rsidR="00CC6411">
        <w:t xml:space="preserve">Figure </w:t>
      </w:r>
      <w:r w:rsidR="00CC6411">
        <w:rPr>
          <w:noProof/>
        </w:rPr>
        <w:t>139</w:t>
      </w:r>
      <w:r w:rsidR="00164972">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1183" w:name="_Ref97872779"/>
      <w:r>
        <w:t xml:space="preserve">Figure </w:t>
      </w:r>
      <w:r w:rsidR="00164972">
        <w:fldChar w:fldCharType="begin"/>
      </w:r>
      <w:r w:rsidR="00FB7375">
        <w:instrText xml:space="preserve"> </w:instrText>
      </w:r>
      <w:r w:rsidR="00567E0A">
        <w:instrText>SEQ</w:instrText>
      </w:r>
      <w:r w:rsidR="00FB7375">
        <w:instrText xml:space="preserve"> Figure \* ARABIC </w:instrText>
      </w:r>
      <w:r w:rsidR="00164972">
        <w:fldChar w:fldCharType="separate"/>
      </w:r>
      <w:r w:rsidR="00CC6411">
        <w:rPr>
          <w:noProof/>
        </w:rPr>
        <w:t>139</w:t>
      </w:r>
      <w:r w:rsidR="00164972">
        <w:rPr>
          <w:noProof/>
        </w:rPr>
        <w:fldChar w:fldCharType="end"/>
      </w:r>
      <w:bookmarkEnd w:id="1183"/>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EC7A09" w:rsidRDefault="00EC7A09" w:rsidP="00EC7A09">
      <w:pPr>
        <w:pStyle w:val="Body"/>
      </w:pPr>
      <w:bookmarkStart w:id="1184" w:name="_Toc355280441"/>
      <w:bookmarkStart w:id="1185" w:name="_Ref356556507"/>
      <w:bookmarkStart w:id="1186" w:name="_Ref356556512"/>
    </w:p>
    <w:p w:rsidR="00BB33C3" w:rsidRDefault="00BB33C3" w:rsidP="00BB33C3">
      <w:pPr>
        <w:pStyle w:val="Heading1"/>
      </w:pPr>
      <w:bookmarkStart w:id="1187" w:name="_Ref357606881"/>
      <w:bookmarkStart w:id="1188" w:name="_Ref357606885"/>
      <w:bookmarkStart w:id="1189" w:name="_Toc358395348"/>
      <w:r>
        <w:t>References</w:t>
      </w:r>
      <w:bookmarkEnd w:id="1184"/>
      <w:bookmarkEnd w:id="1185"/>
      <w:bookmarkEnd w:id="1186"/>
      <w:bookmarkEnd w:id="1187"/>
      <w:bookmarkEnd w:id="1188"/>
      <w:bookmarkEnd w:id="1189"/>
    </w:p>
    <w:p w:rsidR="00CC6411" w:rsidRDefault="00164972" w:rsidP="00CC6411">
      <w:pPr>
        <w:pStyle w:val="Bibliography"/>
        <w:rPr>
          <w:noProof/>
        </w:rPr>
      </w:pPr>
      <w:r>
        <w:fldChar w:fldCharType="begin"/>
      </w:r>
      <w:r w:rsidR="00BB33C3">
        <w:rPr>
          <w:lang w:val="en-AU"/>
        </w:rPr>
        <w:instrText xml:space="preserve"> BIBLIOGRAPHY  \l 3081 </w:instrText>
      </w:r>
      <w:r>
        <w:fldChar w:fldCharType="separate"/>
      </w:r>
      <w:r w:rsidR="00CC6411">
        <w:rPr>
          <w:noProof/>
        </w:rPr>
        <w:t xml:space="preserve">Astronomical Applications Department of the U.S. Naval Observatory, 2003. </w:t>
      </w:r>
      <w:r w:rsidR="00CC6411">
        <w:rPr>
          <w:i/>
          <w:iCs/>
          <w:noProof/>
        </w:rPr>
        <w:t xml:space="preserve">Universal Time. </w:t>
      </w:r>
      <w:r w:rsidR="00CC6411">
        <w:rPr>
          <w:noProof/>
        </w:rPr>
        <w:t xml:space="preserve">[Online] </w:t>
      </w:r>
      <w:r w:rsidR="00CC6411">
        <w:rPr>
          <w:noProof/>
        </w:rPr>
        <w:br/>
        <w:t xml:space="preserve">Available at: </w:t>
      </w:r>
      <w:r w:rsidR="00CC6411">
        <w:rPr>
          <w:noProof/>
          <w:u w:val="single"/>
        </w:rPr>
        <w:t>http://aa.usno.navy.mil/faq/docs/UT.php</w:t>
      </w:r>
      <w:r w:rsidR="00CC6411">
        <w:rPr>
          <w:noProof/>
        </w:rPr>
        <w:br/>
        <w:t>[Accessed 1 May 2013].</w:t>
      </w:r>
    </w:p>
    <w:p w:rsidR="00CC6411" w:rsidRDefault="00CC6411" w:rsidP="00CC6411">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CC6411" w:rsidRDefault="00CC6411" w:rsidP="00CC6411">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CC6411" w:rsidRDefault="00CC6411" w:rsidP="00CC6411">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CC6411" w:rsidRDefault="00CC6411" w:rsidP="00CC6411">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CC6411" w:rsidRDefault="00CC6411" w:rsidP="00CC6411">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CC6411" w:rsidRDefault="00CC6411" w:rsidP="00CC6411">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CC6411" w:rsidRDefault="00CC6411" w:rsidP="00CC6411">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CC6411" w:rsidRDefault="00CC6411" w:rsidP="00CC6411">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CC6411" w:rsidRDefault="00CC6411" w:rsidP="00CC6411">
      <w:pPr>
        <w:pStyle w:val="Bibliography"/>
        <w:rPr>
          <w:noProof/>
        </w:rPr>
      </w:pPr>
      <w:r>
        <w:rPr>
          <w:noProof/>
        </w:rPr>
        <w:t xml:space="preserve">Hüni, A. et al., 2007. </w:t>
      </w:r>
      <w:r>
        <w:rPr>
          <w:i/>
          <w:iCs/>
          <w:noProof/>
        </w:rPr>
        <w:t xml:space="preserve">Metadata of Spectral Data Collections. </w:t>
      </w:r>
      <w:r>
        <w:rPr>
          <w:noProof/>
        </w:rPr>
        <w:t>Bruges, Belgium, s.n.</w:t>
      </w:r>
    </w:p>
    <w:p w:rsidR="00CC6411" w:rsidRDefault="00CC6411" w:rsidP="00CC6411">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CC6411" w:rsidRDefault="00CC6411" w:rsidP="00CC6411">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CC6411" w:rsidRDefault="00CC6411" w:rsidP="00CC6411">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CC6411" w:rsidRDefault="00CC6411" w:rsidP="00CC6411">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CC6411" w:rsidRDefault="00CC6411" w:rsidP="00CC6411">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CC6411" w:rsidRDefault="00CC6411" w:rsidP="00CC6411">
      <w:pPr>
        <w:pStyle w:val="Bibliography"/>
        <w:rPr>
          <w:noProof/>
        </w:rPr>
      </w:pPr>
      <w:r>
        <w:rPr>
          <w:noProof/>
        </w:rPr>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CC6411" w:rsidRDefault="00CC6411" w:rsidP="00CC6411">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CC6411" w:rsidRDefault="00CC6411" w:rsidP="00CC6411">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BB33C3" w:rsidRPr="00BB33C3" w:rsidRDefault="00164972" w:rsidP="00CC6411">
      <w:pPr>
        <w:pStyle w:val="Bibliography"/>
      </w:pPr>
      <w:r>
        <w:fldChar w:fldCharType="end"/>
      </w:r>
    </w:p>
    <w:p w:rsidR="00DE79D5" w:rsidRPr="00084655" w:rsidRDefault="0098760F" w:rsidP="00EC7A09">
      <w:pPr>
        <w:pStyle w:val="Heading1"/>
      </w:pPr>
      <w:bookmarkStart w:id="1190" w:name="_Toc355280442"/>
      <w:bookmarkStart w:id="1191" w:name="_Toc358395349"/>
      <w:r>
        <w:t xml:space="preserve">Document </w:t>
      </w:r>
      <w:r w:rsidR="00DE79D5" w:rsidRPr="00084655">
        <w:t>History</w:t>
      </w:r>
      <w:bookmarkEnd w:id="1190"/>
      <w:bookmarkEnd w:id="1191"/>
    </w:p>
    <w:tbl>
      <w:tblPr>
        <w:tblW w:w="0" w:type="auto"/>
        <w:tblLayout w:type="fixed"/>
        <w:tblCellMar>
          <w:left w:w="70" w:type="dxa"/>
          <w:right w:w="70" w:type="dxa"/>
        </w:tblCellMar>
        <w:tblLook w:val="000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Added spectral plot</w:t>
            </w:r>
            <w:r w:rsidR="00245196">
              <w:t>,</w:t>
            </w:r>
            <w:r w:rsidRPr="00084655">
              <w:t xml:space="preserve"> campaign export</w:t>
            </w:r>
            <w:r w:rsidR="00245196">
              <w:t>, metadata editor ehnacements.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campaign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Added instrument settings</w:t>
            </w:r>
            <w:r w:rsidR="00CB7B75">
              <w:t>, metadata enhancements, time selection, SVC-HR1024 instrument, instrument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upport, generic metadata, target-reference link improvements, metadata editor enhancements, ASD binary file format, metadata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query builder/hierarchy browser split, space processing improvements, mixed directory data loading, UniSpec file loader, SPECPR file loader.</w:t>
            </w:r>
            <w:bookmarkStart w:id="1192" w:name="_GoBack"/>
            <w:bookmarkEnd w:id="1192"/>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w:t>
            </w:r>
            <w:r w:rsidR="002C3B6A">
              <w:rPr>
                <w:lang w:val="en-GB"/>
              </w:rPr>
              <w:t xml:space="preserve"> TBD</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DF1159">
            <w:pPr>
              <w:pStyle w:val="texte1"/>
              <w:keepNext/>
              <w:keepLines/>
              <w:ind w:left="0"/>
              <w:rPr>
                <w:lang w:val="en-GB"/>
              </w:rPr>
            </w:pPr>
            <w:r>
              <w:rPr>
                <w:lang w:val="en-GB"/>
              </w:rPr>
              <w:t xml:space="preserve">UOW/Intersect overhaul: </w:t>
            </w:r>
            <w:r w:rsidR="00245196">
              <w:rPr>
                <w:lang w:val="en-GB"/>
              </w:rPr>
              <w:t>Database now re</w:t>
            </w:r>
            <w:r>
              <w:rPr>
                <w:lang w:val="en-GB"/>
              </w:rPr>
              <w:t xml:space="preserve">ferenced via HTTP front end, ANDS Collection export, </w:t>
            </w:r>
            <w:r w:rsidR="00DF1159">
              <w:rPr>
                <w:lang w:val="en-GB"/>
              </w:rPr>
              <w:t>%%%</w:t>
            </w:r>
          </w:p>
        </w:tc>
      </w:tr>
    </w:tbl>
    <w:p w:rsidR="00EC7A09" w:rsidRDefault="00EC7A09" w:rsidP="002E2195">
      <w:pPr>
        <w:pStyle w:val="Appendix1"/>
      </w:pPr>
      <w:bookmarkStart w:id="1193" w:name="_Ref353800559"/>
      <w:bookmarkStart w:id="1194" w:name="_Toc355280437"/>
      <w:bookmarkStart w:id="1195" w:name="_Toc358395350"/>
      <w:r>
        <w:t xml:space="preserve">Regular Expressions </w:t>
      </w:r>
      <w:bookmarkEnd w:id="1193"/>
      <w:r>
        <w:t>Tutorial</w:t>
      </w:r>
      <w:bookmarkEnd w:id="1194"/>
      <w:bookmarkEnd w:id="1195"/>
    </w:p>
    <w:p w:rsidR="00EC7A09" w:rsidRDefault="00EC7A09" w:rsidP="00EC7A09">
      <w:pPr>
        <w:pStyle w:val="Body"/>
      </w:pPr>
      <w:r>
        <w:t xml:space="preserve">Regular expressions are widely used </w:t>
      </w:r>
      <w:r w:rsidR="00A00BB6">
        <w:t xml:space="preserve">across the computer industry </w:t>
      </w:r>
      <w:r>
        <w:t>when 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90" w:history="1">
        <w:r>
          <w:rPr>
            <w:rStyle w:val="Hyperlink"/>
          </w:rPr>
          <w:t>http://docs.oracle.com/javase/tutorial/essential/regex/index.html</w:t>
        </w:r>
      </w:hyperlink>
      <w:r>
        <w:t>.</w:t>
      </w:r>
    </w:p>
    <w:p w:rsidR="00EC7A09" w:rsidRDefault="00EC7A09" w:rsidP="00EC7A09">
      <w:pPr>
        <w:pStyle w:val="Body"/>
      </w:pPr>
      <w:r>
        <w:t>The following is a quick summary of the most useful regular expression functions for Specchio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12"/>
        <w:gridCol w:w="506"/>
        <w:gridCol w:w="2827"/>
        <w:gridCol w:w="3809"/>
      </w:tblGrid>
      <w:tr w:rsidR="00EC7A0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 simple string containing no special characters will match that string, regardless of where within the target string it occurs.</w:t>
            </w:r>
          </w:p>
        </w:tc>
        <w:tc>
          <w:tcPr>
            <w:tcW w:w="0" w:type="auto"/>
          </w:tcPr>
          <w:p w:rsidR="00EC7A09" w:rsidRDefault="00EC7A09" w:rsidP="001A3E85">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EC7A0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beginning of the string.</w:t>
            </w:r>
          </w:p>
        </w:tc>
        <w:tc>
          <w:tcPr>
            <w:tcW w:w="0" w:type="auto"/>
          </w:tcPr>
          <w:p w:rsidR="00EC7A09" w:rsidRDefault="00EC7A09" w:rsidP="001A3E85">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EC7A0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end of the string.</w:t>
            </w:r>
          </w:p>
        </w:tc>
        <w:tc>
          <w:tcPr>
            <w:tcW w:w="0" w:type="auto"/>
          </w:tcPr>
          <w:p w:rsidR="00EC7A09" w:rsidRDefault="00EC7A09" w:rsidP="001A3E85">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EC7A0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EC7A0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EC7A0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EC7A0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EC7A0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EC7A09" w:rsidRDefault="00EC7A09" w:rsidP="001A3E85">
            <w:pPr>
              <w:pStyle w:val="TableText"/>
            </w:pPr>
            <w:r w:rsidRPr="00207647">
              <w:rPr>
                <w:rStyle w:val="CodeChar"/>
                <w:rFonts w:eastAsiaTheme="minorEastAsia"/>
              </w:rPr>
              <w:t>[0-9]</w:t>
            </w:r>
            <w:r>
              <w:t xml:space="preserve"> matches any digit.</w:t>
            </w:r>
          </w:p>
          <w:p w:rsidR="00EC7A09" w:rsidRDefault="00EC7A09" w:rsidP="001A3E85">
            <w:pPr>
              <w:pStyle w:val="TableText"/>
            </w:pPr>
            <w:r w:rsidRPr="00207647">
              <w:rPr>
                <w:rStyle w:val="CodeChar"/>
                <w:rFonts w:eastAsiaTheme="minorEastAsia"/>
              </w:rPr>
              <w:t>[a-z]</w:t>
            </w:r>
            <w:r>
              <w:t xml:space="preserve"> matches any letter.</w:t>
            </w:r>
          </w:p>
          <w:p w:rsidR="00EC7A09" w:rsidRDefault="00EC7A09" w:rsidP="001A3E85">
            <w:pPr>
              <w:pStyle w:val="TableText"/>
            </w:pPr>
            <w:r w:rsidRPr="00207647">
              <w:rPr>
                <w:rStyle w:val="CodeChar"/>
                <w:rFonts w:eastAsiaTheme="minorEastAsia"/>
              </w:rPr>
              <w:t>[a-z0-9]</w:t>
            </w:r>
            <w:r>
              <w:t xml:space="preserve"> matches any digit or letter.</w:t>
            </w:r>
          </w:p>
        </w:tc>
      </w:tr>
      <w:tr w:rsidR="00EC7A09" w:rsidTr="001A3E85">
        <w:trPr>
          <w:cantSplit/>
        </w:trPr>
        <w:tc>
          <w:tcPr>
            <w:tcW w:w="0" w:type="auto"/>
          </w:tcPr>
          <w:p w:rsidR="00EC7A09" w:rsidRDefault="00EC7A09" w:rsidP="001A3E85">
            <w:pPr>
              <w:pStyle w:val="TableText"/>
              <w:rPr>
                <w:lang w:val="en-AU"/>
              </w:rPr>
            </w:pPr>
            <w:r>
              <w:rPr>
                <w:lang w:val="en-AU"/>
              </w:rPr>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98760F">
              <w:rPr>
                <w:rStyle w:val="CodeChar"/>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EC7A0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EC7A09" w:rsidRDefault="00EC7A09" w:rsidP="001A3E85">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EC7A09" w:rsidRDefault="00EC7A09" w:rsidP="001A3E85">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EC7A09" w:rsidRDefault="00EC7A09" w:rsidP="001A3E85">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EC7A09" w:rsidRDefault="00EC7A09" w:rsidP="001A3E85">
            <w:pPr>
              <w:pStyle w:val="TableText"/>
            </w:pPr>
            <w:r w:rsidRPr="0098760F">
              <w:rPr>
                <w:rStyle w:val="CodeChar"/>
                <w:rFonts w:eastAsiaTheme="minorEastAsia"/>
              </w:rPr>
              <w:t>\.+</w:t>
            </w:r>
            <w:r>
              <w:t xml:space="preserve"> will match any run of periods.</w:t>
            </w:r>
          </w:p>
          <w:p w:rsidR="00EC7A09" w:rsidRDefault="00EC7A09" w:rsidP="001A3E85">
            <w:pPr>
              <w:pStyle w:val="TableText"/>
            </w:pPr>
            <w:r w:rsidRPr="0098760F">
              <w:rPr>
                <w:rStyle w:val="CodeChar"/>
                <w:rFonts w:eastAsiaTheme="minorEastAsia"/>
              </w:rPr>
              <w:t>[0-9]+</w:t>
            </w:r>
            <w:r>
              <w:t xml:space="preserve"> will match any integer number.</w:t>
            </w:r>
          </w:p>
          <w:p w:rsidR="00EC7A09" w:rsidRDefault="00EC7A09" w:rsidP="001A3E85">
            <w:pPr>
              <w:pStyle w:val="TableText"/>
            </w:pPr>
            <w:r w:rsidRPr="0098760F">
              <w:rPr>
                <w:rStyle w:val="CodeChar"/>
                <w:rFonts w:eastAsiaTheme="minorEastAsia"/>
              </w:rPr>
              <w:t>[0-9]+\.[0-9]*</w:t>
            </w:r>
            <w:r>
              <w:t xml:space="preserve"> will match any number with a decimal point.</w:t>
            </w:r>
          </w:p>
        </w:tc>
      </w:tr>
    </w:tbl>
    <w:p w:rsidR="002A0FFE" w:rsidRDefault="00256F45" w:rsidP="00256F45">
      <w:pPr>
        <w:pStyle w:val="Appendix1"/>
      </w:pPr>
      <w:bookmarkStart w:id="1196" w:name="_Ref357589894"/>
      <w:bookmarkStart w:id="1197" w:name="_Toc358395351"/>
      <w:r>
        <w:t>Predefined Manufacturer Table</w:t>
      </w:r>
      <w:bookmarkEnd w:id="1196"/>
      <w:bookmarkEnd w:id="1197"/>
    </w:p>
    <w:p w:rsidR="00256F45" w:rsidRDefault="00256F45" w:rsidP="00571329">
      <w:pPr>
        <w:pStyle w:val="Figure"/>
      </w:pPr>
      <w:r w:rsidRPr="00256F45">
        <w:rPr>
          <w:lang w:val="en-AU"/>
        </w:rPr>
        <w:drawing>
          <wp:inline distT="0" distB="0" distL="0" distR="0">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1198" w:name="_Ref358389791"/>
      <w:bookmarkStart w:id="1199" w:name="_Ref358389794"/>
      <w:bookmarkStart w:id="1200" w:name="_Ref358389904"/>
      <w:bookmarkStart w:id="1201" w:name="_Ref358389907"/>
      <w:bookmarkStart w:id="1202" w:name="_Toc358395352"/>
      <w:r>
        <w:t>Predefined Sensor Table</w:t>
      </w:r>
      <w:bookmarkEnd w:id="1198"/>
      <w:bookmarkEnd w:id="1199"/>
      <w:bookmarkEnd w:id="1200"/>
      <w:bookmarkEnd w:id="1201"/>
      <w:bookmarkEnd w:id="1202"/>
    </w:p>
    <w:p w:rsidR="00571329" w:rsidRDefault="00571329" w:rsidP="00571329">
      <w:pPr>
        <w:pStyle w:val="Figure"/>
      </w:pPr>
      <w:r>
        <w:rPr>
          <w:lang w:val="en-AU"/>
        </w:rPr>
        <w:drawing>
          <wp:inline distT="0" distB="0" distL="0" distR="0">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E47832">
      <w:headerReference w:type="default" r:id="rId193"/>
      <w:footerReference w:type="default" r:id="rId194"/>
      <w:headerReference w:type="first" r:id="rId195"/>
      <w:footerReference w:type="first" r:id="rId196"/>
      <w:type w:val="continuous"/>
      <w:pgSz w:w="11907" w:h="16840" w:code="9"/>
      <w:pgMar w:top="1394" w:right="1134" w:bottom="1701" w:left="1418" w:header="720" w:footer="598"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2" w:author="Daniel Kükenbrink" w:date="2013-04-29T11:17:00Z" w:initials="DK">
    <w:p w:rsidR="003C0124" w:rsidRDefault="003C0124" w:rsidP="00821767">
      <w:pPr>
        <w:pStyle w:val="CommentText"/>
      </w:pPr>
      <w:r>
        <w:rPr>
          <w:rStyle w:val="CommentReference"/>
        </w:rPr>
        <w:annotationRef/>
      </w:r>
      <w:r>
        <w:t>I did not find this in my java build path</w:t>
      </w:r>
    </w:p>
  </w:comment>
  <w:comment w:id="33" w:author="Daniel Kükenbrink" w:date="2013-04-29T11:17:00Z" w:initials="DK">
    <w:p w:rsidR="003C0124" w:rsidRDefault="003C0124" w:rsidP="00821767">
      <w:pPr>
        <w:pStyle w:val="CommentText"/>
      </w:pPr>
      <w:r>
        <w:rPr>
          <w:rStyle w:val="CommentReference"/>
        </w:rPr>
        <w:annotationRef/>
      </w:r>
      <w:r>
        <w:t>Not sure if jhdf4obj.jar is needed?! Probably not</w:t>
      </w:r>
    </w:p>
  </w:comment>
  <w:comment w:id="34" w:author="Daniel Kükenbrink" w:date="2013-04-29T11:17:00Z" w:initials="DK">
    <w:p w:rsidR="003C0124" w:rsidRDefault="003C0124" w:rsidP="00821767">
      <w:pPr>
        <w:pStyle w:val="CommentText"/>
      </w:pPr>
      <w:r>
        <w:rPr>
          <w:rStyle w:val="CommentReference"/>
        </w:rPr>
        <w:annotationRef/>
      </w:r>
      <w:r>
        <w:t>Where to put the information about how to the native library location for the hdf-jar files?</w:t>
      </w:r>
    </w:p>
  </w:comment>
  <w:comment w:id="1162" w:author="Daniel Kükenbrink" w:date="2013-04-18T22:06:00Z" w:initials="DK">
    <w:p w:rsidR="003C0124" w:rsidRDefault="003C0124">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4F7D" w:rsidRDefault="001E4F7D">
      <w:r>
        <w:separator/>
      </w:r>
    </w:p>
  </w:endnote>
  <w:endnote w:type="continuationSeparator" w:id="0">
    <w:p w:rsidR="001E4F7D" w:rsidRDefault="001E4F7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ＭＳ 明朝">
    <w:charset w:val="4E"/>
    <w:family w:val="auto"/>
    <w:pitch w:val="variable"/>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A00002EF" w:usb1="4000207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124" w:rsidRDefault="003C0124" w:rsidP="00796C6A">
    <w:pPr>
      <w:pStyle w:val="Footer"/>
      <w:pBdr>
        <w:top w:val="single" w:sz="18" w:space="5" w:color="0070C0"/>
      </w:pBdr>
      <w:tabs>
        <w:tab w:val="clear" w:pos="7938"/>
        <w:tab w:val="right" w:pos="8789"/>
      </w:tabs>
    </w:pPr>
    <w:fldSimple w:instr="FILENAME ">
      <w:r>
        <w:rPr>
          <w:noProof/>
        </w:rPr>
        <w:t>SPECCHIO_UserGuide.docx</w:t>
      </w:r>
    </w:fldSimple>
  </w:p>
  <w:p w:rsidR="003C0124" w:rsidRDefault="003C0124" w:rsidP="00796C6A">
    <w:pPr>
      <w:pStyle w:val="Footer"/>
      <w:pBdr>
        <w:top w:val="single" w:sz="18" w:space="5" w:color="0070C0"/>
      </w:pBdr>
      <w:tabs>
        <w:tab w:val="clear" w:pos="7938"/>
        <w:tab w:val="right" w:pos="9356"/>
      </w:tabs>
    </w:pPr>
    <w:r>
      <w:t xml:space="preserve">Version </w:t>
    </w:r>
    <w:fldSimple w:instr="REF VQS">
      <w:r>
        <w:rPr>
          <w:noProof/>
        </w:rPr>
        <w:t>3.0</w:t>
      </w:r>
    </w:fldSimple>
    <w:r>
      <w:t xml:space="preserve"> / </w:t>
    </w:r>
    <w:fldSimple w:instr="REF DD">
      <w:r>
        <w:rPr>
          <w:noProof/>
        </w:rPr>
        <w:t>30.05.2012</w:t>
      </w:r>
    </w:fldSimple>
    <w:r>
      <w:tab/>
    </w:r>
    <w:r>
      <w:tab/>
      <w:t>Pag</w:t>
    </w:r>
    <w:r w:rsidRPr="008030FC">
      <w:t xml:space="preserve">e </w:t>
    </w:r>
    <w:fldSimple w:instr="PAGE">
      <w:r w:rsidR="001E4F7D">
        <w:rPr>
          <w:noProof/>
        </w:rPr>
        <w:t>1</w:t>
      </w:r>
    </w:fldSimple>
    <w:r w:rsidRPr="008030FC">
      <w:t xml:space="preserve"> </w:t>
    </w:r>
    <w:r>
      <w:t xml:space="preserve">of </w:t>
    </w:r>
    <w:fldSimple w:instr="NUMPAGES ">
      <w:r w:rsidR="001E4F7D">
        <w:rPr>
          <w:noProof/>
        </w:rPr>
        <w:t>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124" w:rsidRDefault="003C0124">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4F7D" w:rsidRDefault="001E4F7D">
      <w:r>
        <w:separator/>
      </w:r>
    </w:p>
  </w:footnote>
  <w:footnote w:type="continuationSeparator" w:id="0">
    <w:p w:rsidR="001E4F7D" w:rsidRDefault="001E4F7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124" w:rsidRDefault="003C0124"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796C6A">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t>User Guide</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0124" w:rsidRDefault="003C0124">
    <w:pPr>
      <w:framePr w:w="3255" w:h="992" w:wrap="notBeside" w:vAnchor="text" w:hAnchor="margin" w:y="1"/>
    </w:pPr>
  </w:p>
  <w:p w:rsidR="003C0124" w:rsidRDefault="003C0124">
    <w:pPr>
      <w:framePr w:w="3255" w:h="992" w:wrap="notBeside" w:vAnchor="text" w:hAnchor="margin" w:y="1"/>
    </w:pPr>
  </w:p>
  <w:p w:rsidR="003C0124" w:rsidRDefault="003C0124">
    <w:pPr>
      <w:rPr>
        <w:sz w:val="28"/>
        <w:szCs w:val="28"/>
      </w:rPr>
    </w:pPr>
    <w:r>
      <w:rPr>
        <w:sz w:val="28"/>
        <w:szCs w:val="28"/>
      </w:rPr>
      <w:t>Remote Sensing Laboratories</w:t>
    </w:r>
  </w:p>
  <w:p w:rsidR="003C0124" w:rsidRDefault="003C0124">
    <w:pPr>
      <w:rPr>
        <w:sz w:val="28"/>
        <w:szCs w:val="28"/>
      </w:rPr>
    </w:pPr>
    <w:r>
      <w:rPr>
        <w:sz w:val="28"/>
        <w:szCs w:val="28"/>
      </w:rPr>
      <w:t>Department of Geography</w:t>
    </w:r>
  </w:p>
  <w:p w:rsidR="003C0124" w:rsidRPr="00192611" w:rsidRDefault="003C0124">
    <w:pPr>
      <w:rPr>
        <w:sz w:val="28"/>
        <w:szCs w:val="28"/>
      </w:rPr>
    </w:pPr>
    <w:r>
      <w:rPr>
        <w:sz w:val="28"/>
        <w:szCs w:val="28"/>
      </w:rPr>
      <w:t>University of Zurich</w:t>
    </w:r>
  </w:p>
  <w:p w:rsidR="003C0124" w:rsidRDefault="003C0124">
    <w:pPr>
      <w:rPr>
        <w:sz w:val="36"/>
      </w:rPr>
    </w:pPr>
  </w:p>
  <w:p w:rsidR="003C0124" w:rsidRDefault="003C0124">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796C6A">
      <w:rPr>
        <w:b/>
        <w:noProof/>
      </w:rPr>
      <w:t>SPECCHIO</w:t>
    </w:r>
    <w:r>
      <w:rPr>
        <w:b/>
        <w:noProof/>
      </w:rPr>
      <w:fldChar w:fldCharType="end"/>
    </w:r>
  </w:p>
  <w:p w:rsidR="003C0124" w:rsidRDefault="003C0124">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0">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5">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8B59EA"/>
    <w:multiLevelType w:val="hybridMultilevel"/>
    <w:tmpl w:val="EB6E974E"/>
    <w:lvl w:ilvl="0" w:tplc="FA541F94">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16"/>
  </w:num>
  <w:num w:numId="4">
    <w:abstractNumId w:val="17"/>
  </w:num>
  <w:num w:numId="5">
    <w:abstractNumId w:val="18"/>
  </w:num>
  <w:num w:numId="6">
    <w:abstractNumId w:val="19"/>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num>
  <w:num w:numId="9">
    <w:abstractNumId w:val="6"/>
  </w:num>
  <w:num w:numId="10">
    <w:abstractNumId w:val="12"/>
  </w:num>
  <w:num w:numId="11">
    <w:abstractNumId w:val="2"/>
  </w:num>
  <w:num w:numId="12">
    <w:abstractNumId w:val="15"/>
  </w:num>
  <w:num w:numId="13">
    <w:abstractNumId w:val="4"/>
  </w:num>
  <w:num w:numId="14">
    <w:abstractNumId w:val="10"/>
  </w:num>
  <w:num w:numId="15">
    <w:abstractNumId w:val="5"/>
  </w:num>
  <w:num w:numId="16">
    <w:abstractNumId w:val="3"/>
  </w:num>
  <w:num w:numId="17">
    <w:abstractNumId w:val="14"/>
  </w:num>
  <w:num w:numId="18">
    <w:abstractNumId w:val="13"/>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 w:numId="22">
    <w:abstractNumId w:val="8"/>
  </w:num>
  <w:num w:numId="23">
    <w:abstractNumId w:val="7"/>
  </w:num>
  <w:num w:numId="24">
    <w:abstractNumId w:val="9"/>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3"/>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revisionView w:markup="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69634">
      <o:colormru v:ext="edit" colors="#f4f3ec,#dbe5f1,#c4cdfc,#b8cce4,#00863d"/>
      <o:colormenu v:ext="edit" fillcolor="#00863d" strokecolor="#0070c0"/>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5032"/>
    <w:rsid w:val="00016B67"/>
    <w:rsid w:val="00016E20"/>
    <w:rsid w:val="00017673"/>
    <w:rsid w:val="00021137"/>
    <w:rsid w:val="00022766"/>
    <w:rsid w:val="000255E5"/>
    <w:rsid w:val="00027485"/>
    <w:rsid w:val="0003320B"/>
    <w:rsid w:val="0003650F"/>
    <w:rsid w:val="000400EA"/>
    <w:rsid w:val="00041695"/>
    <w:rsid w:val="00042627"/>
    <w:rsid w:val="00043400"/>
    <w:rsid w:val="00043D2A"/>
    <w:rsid w:val="00051DB9"/>
    <w:rsid w:val="00052300"/>
    <w:rsid w:val="00052D06"/>
    <w:rsid w:val="000548B3"/>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1DE8"/>
    <w:rsid w:val="0012487E"/>
    <w:rsid w:val="00125A0E"/>
    <w:rsid w:val="00126294"/>
    <w:rsid w:val="001265C9"/>
    <w:rsid w:val="00126BD4"/>
    <w:rsid w:val="001310CE"/>
    <w:rsid w:val="001329BB"/>
    <w:rsid w:val="001337AF"/>
    <w:rsid w:val="00133A34"/>
    <w:rsid w:val="001361E8"/>
    <w:rsid w:val="00141131"/>
    <w:rsid w:val="001417E3"/>
    <w:rsid w:val="00142473"/>
    <w:rsid w:val="00145B70"/>
    <w:rsid w:val="0014777F"/>
    <w:rsid w:val="00151B64"/>
    <w:rsid w:val="00152B61"/>
    <w:rsid w:val="00153AAA"/>
    <w:rsid w:val="00155FA4"/>
    <w:rsid w:val="001572A2"/>
    <w:rsid w:val="00157B6F"/>
    <w:rsid w:val="00161874"/>
    <w:rsid w:val="00163196"/>
    <w:rsid w:val="00163936"/>
    <w:rsid w:val="00164972"/>
    <w:rsid w:val="00170A8D"/>
    <w:rsid w:val="001761E4"/>
    <w:rsid w:val="001810F6"/>
    <w:rsid w:val="0018135B"/>
    <w:rsid w:val="00182987"/>
    <w:rsid w:val="001846DE"/>
    <w:rsid w:val="00184B5A"/>
    <w:rsid w:val="00185AD4"/>
    <w:rsid w:val="001866F7"/>
    <w:rsid w:val="00187EAB"/>
    <w:rsid w:val="0019048D"/>
    <w:rsid w:val="00190D9D"/>
    <w:rsid w:val="001941F1"/>
    <w:rsid w:val="00195485"/>
    <w:rsid w:val="00195F1E"/>
    <w:rsid w:val="001A05D9"/>
    <w:rsid w:val="001A1F98"/>
    <w:rsid w:val="001A3AD1"/>
    <w:rsid w:val="001A3E85"/>
    <w:rsid w:val="001A42EB"/>
    <w:rsid w:val="001A43B4"/>
    <w:rsid w:val="001B1819"/>
    <w:rsid w:val="001B3A12"/>
    <w:rsid w:val="001B6174"/>
    <w:rsid w:val="001B763C"/>
    <w:rsid w:val="001C312D"/>
    <w:rsid w:val="001C5A74"/>
    <w:rsid w:val="001C6618"/>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67D2"/>
    <w:rsid w:val="00277EAA"/>
    <w:rsid w:val="00281427"/>
    <w:rsid w:val="0028286B"/>
    <w:rsid w:val="00283170"/>
    <w:rsid w:val="00284DC7"/>
    <w:rsid w:val="0029065B"/>
    <w:rsid w:val="0029326D"/>
    <w:rsid w:val="002935FF"/>
    <w:rsid w:val="00293D32"/>
    <w:rsid w:val="002943C3"/>
    <w:rsid w:val="002979B3"/>
    <w:rsid w:val="002A04DB"/>
    <w:rsid w:val="002A0FFE"/>
    <w:rsid w:val="002A3F98"/>
    <w:rsid w:val="002A413C"/>
    <w:rsid w:val="002A47FD"/>
    <w:rsid w:val="002B10D8"/>
    <w:rsid w:val="002B31FB"/>
    <w:rsid w:val="002B5ED5"/>
    <w:rsid w:val="002C0B19"/>
    <w:rsid w:val="002C1A9A"/>
    <w:rsid w:val="002C3B6A"/>
    <w:rsid w:val="002D26AF"/>
    <w:rsid w:val="002D4E89"/>
    <w:rsid w:val="002E1EF5"/>
    <w:rsid w:val="002E2195"/>
    <w:rsid w:val="002E2FCF"/>
    <w:rsid w:val="002E3320"/>
    <w:rsid w:val="002E478E"/>
    <w:rsid w:val="002E79AF"/>
    <w:rsid w:val="002F155E"/>
    <w:rsid w:val="002F3529"/>
    <w:rsid w:val="002F47D9"/>
    <w:rsid w:val="002F5F99"/>
    <w:rsid w:val="00300FF1"/>
    <w:rsid w:val="00305207"/>
    <w:rsid w:val="00306258"/>
    <w:rsid w:val="0030705E"/>
    <w:rsid w:val="00317107"/>
    <w:rsid w:val="00321296"/>
    <w:rsid w:val="00323D79"/>
    <w:rsid w:val="00323FF2"/>
    <w:rsid w:val="003266A3"/>
    <w:rsid w:val="003279C8"/>
    <w:rsid w:val="00334C91"/>
    <w:rsid w:val="00334E6C"/>
    <w:rsid w:val="0033520F"/>
    <w:rsid w:val="00335C2A"/>
    <w:rsid w:val="00337E91"/>
    <w:rsid w:val="00340BAD"/>
    <w:rsid w:val="00343430"/>
    <w:rsid w:val="00343837"/>
    <w:rsid w:val="00345724"/>
    <w:rsid w:val="00346654"/>
    <w:rsid w:val="003472B9"/>
    <w:rsid w:val="003479CF"/>
    <w:rsid w:val="00350C84"/>
    <w:rsid w:val="00351CC1"/>
    <w:rsid w:val="00353125"/>
    <w:rsid w:val="00355DEE"/>
    <w:rsid w:val="003579B4"/>
    <w:rsid w:val="00360D13"/>
    <w:rsid w:val="00362A26"/>
    <w:rsid w:val="00363277"/>
    <w:rsid w:val="003669B0"/>
    <w:rsid w:val="00366B54"/>
    <w:rsid w:val="00366E7F"/>
    <w:rsid w:val="0037075B"/>
    <w:rsid w:val="00371016"/>
    <w:rsid w:val="003732DD"/>
    <w:rsid w:val="003738CB"/>
    <w:rsid w:val="00373F1D"/>
    <w:rsid w:val="00374F9E"/>
    <w:rsid w:val="003758A1"/>
    <w:rsid w:val="00383DF6"/>
    <w:rsid w:val="00384FF3"/>
    <w:rsid w:val="00390514"/>
    <w:rsid w:val="0039119C"/>
    <w:rsid w:val="00392B0B"/>
    <w:rsid w:val="0039380A"/>
    <w:rsid w:val="0039469A"/>
    <w:rsid w:val="00395E91"/>
    <w:rsid w:val="003963DF"/>
    <w:rsid w:val="00396B9D"/>
    <w:rsid w:val="003A363C"/>
    <w:rsid w:val="003B0D44"/>
    <w:rsid w:val="003B10F3"/>
    <w:rsid w:val="003B29B2"/>
    <w:rsid w:val="003C0124"/>
    <w:rsid w:val="003C512E"/>
    <w:rsid w:val="003C6FD2"/>
    <w:rsid w:val="003C7A3D"/>
    <w:rsid w:val="003D0FB0"/>
    <w:rsid w:val="003D143B"/>
    <w:rsid w:val="003D22A1"/>
    <w:rsid w:val="003D425A"/>
    <w:rsid w:val="003D4CCB"/>
    <w:rsid w:val="003E1A4A"/>
    <w:rsid w:val="003E3549"/>
    <w:rsid w:val="003E508C"/>
    <w:rsid w:val="003E55CD"/>
    <w:rsid w:val="003E69B9"/>
    <w:rsid w:val="003E6F8A"/>
    <w:rsid w:val="003F093E"/>
    <w:rsid w:val="003F3FD3"/>
    <w:rsid w:val="003F7FCD"/>
    <w:rsid w:val="004004F6"/>
    <w:rsid w:val="00400B52"/>
    <w:rsid w:val="00401AFC"/>
    <w:rsid w:val="004030A7"/>
    <w:rsid w:val="0040574B"/>
    <w:rsid w:val="00410625"/>
    <w:rsid w:val="00410FC7"/>
    <w:rsid w:val="00413DFD"/>
    <w:rsid w:val="004143FD"/>
    <w:rsid w:val="0041732C"/>
    <w:rsid w:val="0041783A"/>
    <w:rsid w:val="004203B6"/>
    <w:rsid w:val="0042046F"/>
    <w:rsid w:val="00424291"/>
    <w:rsid w:val="00425801"/>
    <w:rsid w:val="00425ABF"/>
    <w:rsid w:val="00427012"/>
    <w:rsid w:val="00430506"/>
    <w:rsid w:val="004309AF"/>
    <w:rsid w:val="0043189B"/>
    <w:rsid w:val="00432D97"/>
    <w:rsid w:val="00434083"/>
    <w:rsid w:val="0043642F"/>
    <w:rsid w:val="00436BD9"/>
    <w:rsid w:val="00436FF7"/>
    <w:rsid w:val="00437656"/>
    <w:rsid w:val="00440864"/>
    <w:rsid w:val="00446582"/>
    <w:rsid w:val="0044706E"/>
    <w:rsid w:val="00453EF9"/>
    <w:rsid w:val="00453FEC"/>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31E0"/>
    <w:rsid w:val="00484682"/>
    <w:rsid w:val="00486B4A"/>
    <w:rsid w:val="00487FDD"/>
    <w:rsid w:val="00490031"/>
    <w:rsid w:val="0049064B"/>
    <w:rsid w:val="00493D72"/>
    <w:rsid w:val="00493F81"/>
    <w:rsid w:val="004961F4"/>
    <w:rsid w:val="00497214"/>
    <w:rsid w:val="004A1EC4"/>
    <w:rsid w:val="004A2EFA"/>
    <w:rsid w:val="004A6C50"/>
    <w:rsid w:val="004B4EE6"/>
    <w:rsid w:val="004B60CF"/>
    <w:rsid w:val="004C1EF1"/>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611C"/>
    <w:rsid w:val="005208AE"/>
    <w:rsid w:val="005220B7"/>
    <w:rsid w:val="00522234"/>
    <w:rsid w:val="005335E3"/>
    <w:rsid w:val="005346B8"/>
    <w:rsid w:val="0053475F"/>
    <w:rsid w:val="00535A21"/>
    <w:rsid w:val="00540712"/>
    <w:rsid w:val="00547F47"/>
    <w:rsid w:val="005504A7"/>
    <w:rsid w:val="00553C61"/>
    <w:rsid w:val="00555090"/>
    <w:rsid w:val="005565BF"/>
    <w:rsid w:val="00556D60"/>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5943"/>
    <w:rsid w:val="00586F67"/>
    <w:rsid w:val="0058707C"/>
    <w:rsid w:val="00587DC2"/>
    <w:rsid w:val="0059008C"/>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39"/>
    <w:rsid w:val="005B1A36"/>
    <w:rsid w:val="005B1A98"/>
    <w:rsid w:val="005B3AA3"/>
    <w:rsid w:val="005B4723"/>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48C4"/>
    <w:rsid w:val="006018AC"/>
    <w:rsid w:val="00604510"/>
    <w:rsid w:val="00606196"/>
    <w:rsid w:val="0061012D"/>
    <w:rsid w:val="00612627"/>
    <w:rsid w:val="006208C5"/>
    <w:rsid w:val="006232DF"/>
    <w:rsid w:val="006251A9"/>
    <w:rsid w:val="00625CA9"/>
    <w:rsid w:val="00626EB4"/>
    <w:rsid w:val="00630C6D"/>
    <w:rsid w:val="00632319"/>
    <w:rsid w:val="00632DB7"/>
    <w:rsid w:val="00633AC3"/>
    <w:rsid w:val="0063523C"/>
    <w:rsid w:val="00635D4E"/>
    <w:rsid w:val="0063684B"/>
    <w:rsid w:val="0064120B"/>
    <w:rsid w:val="00653690"/>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4D6F"/>
    <w:rsid w:val="006E67E1"/>
    <w:rsid w:val="006E6A31"/>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DC8"/>
    <w:rsid w:val="00734122"/>
    <w:rsid w:val="007362C3"/>
    <w:rsid w:val="0074641B"/>
    <w:rsid w:val="00746914"/>
    <w:rsid w:val="00746BC8"/>
    <w:rsid w:val="007521AC"/>
    <w:rsid w:val="00755DF8"/>
    <w:rsid w:val="00756DC2"/>
    <w:rsid w:val="007576C5"/>
    <w:rsid w:val="00763F24"/>
    <w:rsid w:val="0076705D"/>
    <w:rsid w:val="007674AF"/>
    <w:rsid w:val="007725A9"/>
    <w:rsid w:val="00775FF4"/>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B88"/>
    <w:rsid w:val="007B1E7E"/>
    <w:rsid w:val="007B2B28"/>
    <w:rsid w:val="007B39B1"/>
    <w:rsid w:val="007B4B5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FC7"/>
    <w:rsid w:val="007E2903"/>
    <w:rsid w:val="007E356B"/>
    <w:rsid w:val="007E3CAA"/>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646FA"/>
    <w:rsid w:val="00871B4A"/>
    <w:rsid w:val="00871DD0"/>
    <w:rsid w:val="00872665"/>
    <w:rsid w:val="0087393F"/>
    <w:rsid w:val="008756B5"/>
    <w:rsid w:val="008761BA"/>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4456"/>
    <w:rsid w:val="008A45EC"/>
    <w:rsid w:val="008A4A85"/>
    <w:rsid w:val="008A560C"/>
    <w:rsid w:val="008A6C82"/>
    <w:rsid w:val="008B1E14"/>
    <w:rsid w:val="008B24AF"/>
    <w:rsid w:val="008B6239"/>
    <w:rsid w:val="008B737E"/>
    <w:rsid w:val="008B7B00"/>
    <w:rsid w:val="008C1AD7"/>
    <w:rsid w:val="008C2B3F"/>
    <w:rsid w:val="008C373D"/>
    <w:rsid w:val="008C4474"/>
    <w:rsid w:val="008C71D1"/>
    <w:rsid w:val="008D2A2E"/>
    <w:rsid w:val="008D35F2"/>
    <w:rsid w:val="008D475E"/>
    <w:rsid w:val="008D53AA"/>
    <w:rsid w:val="008D7CDE"/>
    <w:rsid w:val="008E2F3C"/>
    <w:rsid w:val="008E7AF5"/>
    <w:rsid w:val="008F0F80"/>
    <w:rsid w:val="008F153A"/>
    <w:rsid w:val="008F2BEE"/>
    <w:rsid w:val="008F5EC8"/>
    <w:rsid w:val="008F6155"/>
    <w:rsid w:val="008F7525"/>
    <w:rsid w:val="00900805"/>
    <w:rsid w:val="009070A4"/>
    <w:rsid w:val="00914725"/>
    <w:rsid w:val="00916CBE"/>
    <w:rsid w:val="0092185F"/>
    <w:rsid w:val="00923E7C"/>
    <w:rsid w:val="009241AD"/>
    <w:rsid w:val="0093363B"/>
    <w:rsid w:val="009427C7"/>
    <w:rsid w:val="00942C4D"/>
    <w:rsid w:val="00943B98"/>
    <w:rsid w:val="00943F95"/>
    <w:rsid w:val="00945FEF"/>
    <w:rsid w:val="00947C9E"/>
    <w:rsid w:val="0095151A"/>
    <w:rsid w:val="00951640"/>
    <w:rsid w:val="00952667"/>
    <w:rsid w:val="00953B21"/>
    <w:rsid w:val="00955CB6"/>
    <w:rsid w:val="0095776F"/>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6EE7"/>
    <w:rsid w:val="00987223"/>
    <w:rsid w:val="0098760F"/>
    <w:rsid w:val="00990009"/>
    <w:rsid w:val="009902DB"/>
    <w:rsid w:val="0099484C"/>
    <w:rsid w:val="00995455"/>
    <w:rsid w:val="00997BC7"/>
    <w:rsid w:val="009A0C13"/>
    <w:rsid w:val="009A1936"/>
    <w:rsid w:val="009A5BBE"/>
    <w:rsid w:val="009B1029"/>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583F"/>
    <w:rsid w:val="00A765A0"/>
    <w:rsid w:val="00A773DA"/>
    <w:rsid w:val="00A8112C"/>
    <w:rsid w:val="00A820A5"/>
    <w:rsid w:val="00A83169"/>
    <w:rsid w:val="00A83379"/>
    <w:rsid w:val="00A83C86"/>
    <w:rsid w:val="00A84858"/>
    <w:rsid w:val="00A84EA9"/>
    <w:rsid w:val="00A855D7"/>
    <w:rsid w:val="00A859F2"/>
    <w:rsid w:val="00A863FC"/>
    <w:rsid w:val="00A910C2"/>
    <w:rsid w:val="00A924E3"/>
    <w:rsid w:val="00A93CFC"/>
    <w:rsid w:val="00A94FF9"/>
    <w:rsid w:val="00A956D2"/>
    <w:rsid w:val="00A96224"/>
    <w:rsid w:val="00A9779B"/>
    <w:rsid w:val="00A97BC0"/>
    <w:rsid w:val="00AA263D"/>
    <w:rsid w:val="00AA303E"/>
    <w:rsid w:val="00AA3AE1"/>
    <w:rsid w:val="00AA4F39"/>
    <w:rsid w:val="00AA6770"/>
    <w:rsid w:val="00AA7DCE"/>
    <w:rsid w:val="00AB5EB9"/>
    <w:rsid w:val="00AB6502"/>
    <w:rsid w:val="00AC2052"/>
    <w:rsid w:val="00AC30B0"/>
    <w:rsid w:val="00AC5289"/>
    <w:rsid w:val="00AD7DC6"/>
    <w:rsid w:val="00AE0AA7"/>
    <w:rsid w:val="00AE5E75"/>
    <w:rsid w:val="00AE7011"/>
    <w:rsid w:val="00AE7034"/>
    <w:rsid w:val="00AF18AE"/>
    <w:rsid w:val="00AF2B93"/>
    <w:rsid w:val="00AF35D7"/>
    <w:rsid w:val="00AF572A"/>
    <w:rsid w:val="00AF5843"/>
    <w:rsid w:val="00AF6F5F"/>
    <w:rsid w:val="00B00687"/>
    <w:rsid w:val="00B07F17"/>
    <w:rsid w:val="00B11938"/>
    <w:rsid w:val="00B1220E"/>
    <w:rsid w:val="00B14219"/>
    <w:rsid w:val="00B14507"/>
    <w:rsid w:val="00B30C08"/>
    <w:rsid w:val="00B31C64"/>
    <w:rsid w:val="00B31CB1"/>
    <w:rsid w:val="00B35F44"/>
    <w:rsid w:val="00B36474"/>
    <w:rsid w:val="00B36FEA"/>
    <w:rsid w:val="00B371C0"/>
    <w:rsid w:val="00B40030"/>
    <w:rsid w:val="00B40EDE"/>
    <w:rsid w:val="00B41D28"/>
    <w:rsid w:val="00B43B0C"/>
    <w:rsid w:val="00B456AC"/>
    <w:rsid w:val="00B465C8"/>
    <w:rsid w:val="00B51F53"/>
    <w:rsid w:val="00B5325A"/>
    <w:rsid w:val="00B551A6"/>
    <w:rsid w:val="00B56183"/>
    <w:rsid w:val="00B61E92"/>
    <w:rsid w:val="00B67287"/>
    <w:rsid w:val="00B73AF7"/>
    <w:rsid w:val="00B75000"/>
    <w:rsid w:val="00B75250"/>
    <w:rsid w:val="00B76121"/>
    <w:rsid w:val="00B8032A"/>
    <w:rsid w:val="00B8088C"/>
    <w:rsid w:val="00B81795"/>
    <w:rsid w:val="00B84820"/>
    <w:rsid w:val="00B84CD6"/>
    <w:rsid w:val="00B85C2C"/>
    <w:rsid w:val="00B91ACB"/>
    <w:rsid w:val="00B91FA5"/>
    <w:rsid w:val="00B93C94"/>
    <w:rsid w:val="00B94047"/>
    <w:rsid w:val="00B952B6"/>
    <w:rsid w:val="00B95604"/>
    <w:rsid w:val="00B970D4"/>
    <w:rsid w:val="00BA0289"/>
    <w:rsid w:val="00BA3445"/>
    <w:rsid w:val="00BA50A2"/>
    <w:rsid w:val="00BA52FB"/>
    <w:rsid w:val="00BA6294"/>
    <w:rsid w:val="00BA639B"/>
    <w:rsid w:val="00BA72CF"/>
    <w:rsid w:val="00BB33C3"/>
    <w:rsid w:val="00BB36B5"/>
    <w:rsid w:val="00BB4B7C"/>
    <w:rsid w:val="00BB5008"/>
    <w:rsid w:val="00BC1169"/>
    <w:rsid w:val="00BC3E3B"/>
    <w:rsid w:val="00BC40D2"/>
    <w:rsid w:val="00BC4E01"/>
    <w:rsid w:val="00BD07DD"/>
    <w:rsid w:val="00BD19C4"/>
    <w:rsid w:val="00BD2572"/>
    <w:rsid w:val="00BD39A8"/>
    <w:rsid w:val="00BD4D89"/>
    <w:rsid w:val="00BD5323"/>
    <w:rsid w:val="00BE014B"/>
    <w:rsid w:val="00BE1D96"/>
    <w:rsid w:val="00BE262F"/>
    <w:rsid w:val="00BE3829"/>
    <w:rsid w:val="00BE6811"/>
    <w:rsid w:val="00BF00B7"/>
    <w:rsid w:val="00BF0F6A"/>
    <w:rsid w:val="00BF1132"/>
    <w:rsid w:val="00BF33B1"/>
    <w:rsid w:val="00BF34E0"/>
    <w:rsid w:val="00BF4AFF"/>
    <w:rsid w:val="00BF5413"/>
    <w:rsid w:val="00BF5DA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3177"/>
    <w:rsid w:val="00C356CB"/>
    <w:rsid w:val="00C41199"/>
    <w:rsid w:val="00C4128B"/>
    <w:rsid w:val="00C41FBE"/>
    <w:rsid w:val="00C429FA"/>
    <w:rsid w:val="00C448CA"/>
    <w:rsid w:val="00C46CE2"/>
    <w:rsid w:val="00C479EA"/>
    <w:rsid w:val="00C51056"/>
    <w:rsid w:val="00C5121B"/>
    <w:rsid w:val="00C56EC3"/>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667E"/>
    <w:rsid w:val="00CE038C"/>
    <w:rsid w:val="00CE068F"/>
    <w:rsid w:val="00CE0A1B"/>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283"/>
    <w:rsid w:val="00D546F3"/>
    <w:rsid w:val="00D54ADA"/>
    <w:rsid w:val="00D61320"/>
    <w:rsid w:val="00D63F99"/>
    <w:rsid w:val="00D642A9"/>
    <w:rsid w:val="00D64BD7"/>
    <w:rsid w:val="00D7008D"/>
    <w:rsid w:val="00D703EC"/>
    <w:rsid w:val="00D70C99"/>
    <w:rsid w:val="00D726AB"/>
    <w:rsid w:val="00D73FA4"/>
    <w:rsid w:val="00D74D14"/>
    <w:rsid w:val="00D778C5"/>
    <w:rsid w:val="00D823A1"/>
    <w:rsid w:val="00D8265D"/>
    <w:rsid w:val="00D84FA6"/>
    <w:rsid w:val="00D859B9"/>
    <w:rsid w:val="00D8645A"/>
    <w:rsid w:val="00D93CA9"/>
    <w:rsid w:val="00DA189D"/>
    <w:rsid w:val="00DA24F7"/>
    <w:rsid w:val="00DA2F77"/>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1117"/>
    <w:rsid w:val="00DE3175"/>
    <w:rsid w:val="00DE46F1"/>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2A44"/>
    <w:rsid w:val="00E13241"/>
    <w:rsid w:val="00E155F8"/>
    <w:rsid w:val="00E158C7"/>
    <w:rsid w:val="00E15C69"/>
    <w:rsid w:val="00E15F2C"/>
    <w:rsid w:val="00E16CEA"/>
    <w:rsid w:val="00E23CAC"/>
    <w:rsid w:val="00E23E1F"/>
    <w:rsid w:val="00E2514C"/>
    <w:rsid w:val="00E26635"/>
    <w:rsid w:val="00E323F1"/>
    <w:rsid w:val="00E360A5"/>
    <w:rsid w:val="00E36270"/>
    <w:rsid w:val="00E36F51"/>
    <w:rsid w:val="00E443B4"/>
    <w:rsid w:val="00E44769"/>
    <w:rsid w:val="00E45309"/>
    <w:rsid w:val="00E47832"/>
    <w:rsid w:val="00E5047C"/>
    <w:rsid w:val="00E51617"/>
    <w:rsid w:val="00E535AD"/>
    <w:rsid w:val="00E541CA"/>
    <w:rsid w:val="00E56406"/>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44E6"/>
    <w:rsid w:val="00ED49E4"/>
    <w:rsid w:val="00ED55EC"/>
    <w:rsid w:val="00ED6903"/>
    <w:rsid w:val="00EE3CA4"/>
    <w:rsid w:val="00EE466C"/>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3C57"/>
    <w:rsid w:val="00F3610B"/>
    <w:rsid w:val="00F3799B"/>
    <w:rsid w:val="00F41180"/>
    <w:rsid w:val="00F4277A"/>
    <w:rsid w:val="00F442DF"/>
    <w:rsid w:val="00F50667"/>
    <w:rsid w:val="00F50956"/>
    <w:rsid w:val="00F52170"/>
    <w:rsid w:val="00F55D8A"/>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9634">
      <o:colormru v:ext="edit" colors="#f4f3ec,#dbe5f1,#c4cdfc,#b8cce4,#00863d"/>
      <o:colormenu v:ext="edit" fillcolor="#00863d" strokecolor="#0070c0"/>
    </o:shapedefaults>
    <o:shapelayout v:ext="edit">
      <o:idmap v:ext="edit" data="1"/>
      <o:rules v:ext="edit">
        <o:r id="V:Rule1" type="callout" idref="#_x0000_s1032"/>
        <o:r id="V:Rule4" type="callout" idref="#_x0000_s1052"/>
        <o:r id="V:Rule6" type="callout" idref="#_x0000_s1163"/>
        <o:r id="V:Rule7" type="callout" idref="#_x0000_s1160"/>
        <o:r id="V:Rule8" type="callout" idref="#_x0000_s1161"/>
        <o:r id="V:Rule9" type="callout" idref="#_x0000_s1162"/>
        <o:r id="V:Rule10" type="callout" idref="#_x0000_s1168"/>
        <o:r id="V:Rule11" type="callout" idref="#_x0000_s1172"/>
        <o:r id="V:Rule12" type="callout" idref="#_x0000_s1173"/>
        <o:r id="V:Rule13" type="callout" idref="#_x0000_s1175"/>
        <o:r id="V:Rule14" type="callout" idref="#_x0000_s1210"/>
        <o:r id="V:Rule15" type="callout" idref="#_x0000_s1209"/>
        <o:r id="V:Rule16" type="callout" idref="#_x0000_s1230"/>
        <o:r id="V:Rule17" type="callout" idref="#_x0000_s1231"/>
        <o:r id="V:Rule18" type="callout" idref="#_x0000_s1232"/>
        <o:r id="V:Rule19" type="callout" idref="#_x0000_s1108"/>
        <o:r id="V:Rule20" type="callout" idref="#_x0000_s1109"/>
        <o:r id="V:Rule21" type="connector" idref="#_x0000_s1051">
          <o:proxy start="" idref="#_x0000_s1047" connectloc="4"/>
          <o:proxy end="" idref="#_x0000_s1050" connectloc="1"/>
        </o:r>
        <o:r id="V:Rule22" type="callout" idref="#_x0000_s1114"/>
        <o:r id="V:Rule23" type="connector" idref="#_x0000_s1094">
          <o:proxy start="" idref="#_x0000_s1087" connectloc="3"/>
          <o:proxy end="" idref="#_x0000_s1093" connectloc="1"/>
        </o:r>
        <o:r id="V:Rule24" type="connector" idref="#_x0000_s1042">
          <o:proxy start="" idref="#_x0000_s1036" connectloc="4"/>
          <o:proxy end="" idref="#_x0000_s1041" connectloc="1"/>
        </o:r>
        <o:r id="V:Rule28" type="connector" idref="#_x0000_s1324">
          <o:proxy start="" idref="#_x0000_s1168" connectloc="1"/>
          <o:proxy end="" idref="#_x0000_s1169" connectloc="3"/>
        </o:r>
        <o:r id="V:Rule30" type="connector" idref="#_x0000_s1325">
          <o:proxy start="" idref="#_x0000_s1172" connectloc="1"/>
          <o:proxy end="" idref="#_x0000_s1170" connectloc="3"/>
        </o:r>
        <o:r id="V:Rule32" type="connector" idref="#_x0000_s1326">
          <o:proxy start="" idref="#_x0000_s1173" connectloc="1"/>
          <o:proxy end="" idref="#_x0000_s1171" connectloc="3"/>
        </o:r>
        <o:r id="V:Rule34" type="connector" idref="#_x0000_s1327">
          <o:proxy start="" idref="#_x0000_s1175" connectloc="0"/>
          <o:proxy end="" idref="#_x0000_s1174" connectloc="2"/>
        </o:r>
        <o:r id="V:Rule36" type="connector" idref="#_x0000_s1336">
          <o:proxy start="" idref="#_x0000_s1333" connectloc="2"/>
          <o:proxy end="" idref="#_x0000_s1335" connectloc="1"/>
        </o:r>
        <o:r id="V:Rule38" type="arc" idref="#_x0000_s13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786760"/>
    <w:pPr>
      <w:keepLines/>
      <w:shd w:val="thinReverseDiagStripe" w:color="EEECE1" w:themeColor="background2" w:fill="FBD4B4" w:themeFill="accent6" w:themeFillTint="66"/>
      <w:ind w:left="708" w:hanging="992"/>
    </w:pPr>
  </w:style>
  <w:style w:type="character" w:customStyle="1" w:styleId="NoteChar">
    <w:name w:val="Note Char"/>
    <w:basedOn w:val="BodyChar"/>
    <w:link w:val="Note"/>
    <w:rsid w:val="00786760"/>
    <w:rPr>
      <w:shd w:val="thinReverseDiagStripe"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6C7C40"/>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off"/>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en.wikipedia.org/wiki/Transmission_Control_Protocol"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0.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196" Type="http://schemas.openxmlformats.org/officeDocument/2006/relationships/footer" Target="footer2.xml"/><Relationship Id="rId16" Type="http://schemas.openxmlformats.org/officeDocument/2006/relationships/hyperlink" Target="http://researchdata.ands.org.au/" TargetMode="External"/><Relationship Id="rId107" Type="http://schemas.openxmlformats.org/officeDocument/2006/relationships/image" Target="media/image79.emf"/><Relationship Id="rId11" Type="http://schemas.openxmlformats.org/officeDocument/2006/relationships/hyperlink" Target="https://github.com/IntersectAustralia/dc10" TargetMode="Externa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hyperlink" Target="http://researchdata.ands.org.au/dr-laurie-chisholm" TargetMode="External"/><Relationship Id="rId95" Type="http://schemas.openxmlformats.org/officeDocument/2006/relationships/image" Target="media/image67.png"/><Relationship Id="rId160" Type="http://schemas.openxmlformats.org/officeDocument/2006/relationships/image" Target="media/image129.png"/><Relationship Id="rId165" Type="http://schemas.openxmlformats.org/officeDocument/2006/relationships/image" Target="media/image134.png"/><Relationship Id="rId181" Type="http://schemas.openxmlformats.org/officeDocument/2006/relationships/image" Target="media/image150.png"/><Relationship Id="rId186" Type="http://schemas.openxmlformats.org/officeDocument/2006/relationships/image" Target="media/image155.png"/><Relationship Id="rId216" Type="http://schemas.microsoft.com/office/2007/relationships/stylesWithEffects" Target="stylesWithEffects.xml"/><Relationship Id="rId22" Type="http://schemas.openxmlformats.org/officeDocument/2006/relationships/hyperlink" Target="http://en.wikipedia.org/wiki/Internet_Protocol" TargetMode="External"/><Relationship Id="rId27" Type="http://schemas.openxmlformats.org/officeDocument/2006/relationships/image" Target="media/image6.emf"/><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hyperlink" Target="http://www.specchio.ch" TargetMode="External"/><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60.png"/><Relationship Id="rId197" Type="http://schemas.openxmlformats.org/officeDocument/2006/relationships/fontTable" Target="fontTable.xml"/><Relationship Id="rId12" Type="http://schemas.openxmlformats.org/officeDocument/2006/relationships/hyperlink" Target="http://www.specchio.ch" TargetMode="External"/><Relationship Id="rId17" Type="http://schemas.openxmlformats.org/officeDocument/2006/relationships/hyperlink" Target="http://en.wikipedia.org/wiki/Regular_expression" TargetMode="External"/><Relationship Id="rId33" Type="http://schemas.openxmlformats.org/officeDocument/2006/relationships/image" Target="media/image11.emf"/><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emf"/><Relationship Id="rId91" Type="http://schemas.openxmlformats.org/officeDocument/2006/relationships/hyperlink" Target="http://researchdata.ands.org.au/leaf-spectral-reflectance-of-seven-australian-native-vegetation-species" TargetMode="External"/><Relationship Id="rId96" Type="http://schemas.openxmlformats.org/officeDocument/2006/relationships/image" Target="media/image68.png"/><Relationship Id="rId140" Type="http://schemas.openxmlformats.org/officeDocument/2006/relationships/hyperlink" Target="http://www.specchio.ch" TargetMode="External"/><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1.pn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mments" Target="comments.xml"/><Relationship Id="rId28" Type="http://schemas.openxmlformats.org/officeDocument/2006/relationships/image" Target="media/image7.png"/><Relationship Id="rId49" Type="http://schemas.openxmlformats.org/officeDocument/2006/relationships/image" Target="media/image26.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hyperlink" Target="http://www.specchio.ch" TargetMode="External"/><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theme" Target="theme/theme1.xml"/><Relationship Id="rId172" Type="http://schemas.openxmlformats.org/officeDocument/2006/relationships/image" Target="media/image141.png"/><Relationship Id="rId193" Type="http://schemas.openxmlformats.org/officeDocument/2006/relationships/header" Target="header1.xml"/><Relationship Id="rId13" Type="http://schemas.openxmlformats.org/officeDocument/2006/relationships/hyperlink" Target="http://www.ands.org.au/" TargetMode="External"/><Relationship Id="rId18" Type="http://schemas.openxmlformats.org/officeDocument/2006/relationships/hyperlink" Target="http://docs.oracle.com/javase/tutorial/essential/regex/index.html" TargetMode="External"/><Relationship Id="rId39" Type="http://schemas.openxmlformats.org/officeDocument/2006/relationships/image" Target="media/image16.png"/><Relationship Id="rId109" Type="http://schemas.openxmlformats.org/officeDocument/2006/relationships/image" Target="media/image81.png"/><Relationship Id="rId34" Type="http://schemas.openxmlformats.org/officeDocument/2006/relationships/hyperlink" Target="http://www.clw.csiro.au/aclep/asc_re_on_line/soilhome.htm"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1.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4.png"/><Relationship Id="rId162" Type="http://schemas.openxmlformats.org/officeDocument/2006/relationships/image" Target="media/image131.pn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hyperlink" Target="http://www.ands.org.au/" TargetMode="External"/><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footer" Target="footer1.xml"/><Relationship Id="rId19" Type="http://schemas.openxmlformats.org/officeDocument/2006/relationships/hyperlink" Target="http://en.wikipedia.org/wiki/Special-purpose_programming_language" TargetMode="External"/><Relationship Id="rId14" Type="http://schemas.openxmlformats.org/officeDocument/2006/relationships/hyperlink" Target="http://www.arc.gov.au/" TargetMode="External"/><Relationship Id="rId30" Type="http://schemas.openxmlformats.org/officeDocument/2006/relationships/image" Target="media/image9.png"/><Relationship Id="rId35" Type="http://schemas.openxmlformats.org/officeDocument/2006/relationships/image" Target="media/image12.emf"/><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5.emf"/><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yperlink" Target="http://specchio.ch/tutorial_data.php" TargetMode="External"/><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27.png"/><Relationship Id="rId20" Type="http://schemas.openxmlformats.org/officeDocument/2006/relationships/hyperlink" Target="http://en.wikipedia.org/wiki/Relational_database_management_system"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header" Target="header2.xml"/><Relationship Id="rId190" Type="http://schemas.openxmlformats.org/officeDocument/2006/relationships/hyperlink" Target="http://docs.oracle.com/javase/tutorial/essential/regex/index.html" TargetMode="External"/><Relationship Id="rId15" Type="http://schemas.openxmlformats.org/officeDocument/2006/relationships/hyperlink" Target="http://www.abs.gov.au/ausstats/abs@.nsf/Products/6BB427AB9696C225CA2574180004463E?opendocument"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2.emf"/><Relationship Id="rId31" Type="http://schemas.openxmlformats.org/officeDocument/2006/relationships/hyperlink" Target="http://www.Modtran5.com" TargetMode="External"/><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9.png"/><Relationship Id="rId26" Type="http://schemas.openxmlformats.org/officeDocument/2006/relationships/image" Target="media/image5.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hyperlink" Target="https://demo.ands.org.au/registry/auth/login" TargetMode="External"/><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3.png"/><Relationship Id="rId175"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{142D973B-0853-436A-A01E-7D51F92186A4}</b:Guid>
    <b:LCID>0</b:LC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{142D973B-0853-436A-A01E-7D51F92186A4}</b:Guid>
    <b:LCID>0</b:LC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Props1.xml><?xml version="1.0" encoding="utf-8"?>
<ds:datastoreItem xmlns:ds="http://schemas.openxmlformats.org/officeDocument/2006/customXml" ds:itemID="{04421029-2342-4BFD-9DB1-5E3041F8A35E}">
  <ds:schemaRefs>
    <ds:schemaRef ds:uri="http://schemas.openxmlformats.org/officeDocument/2006/bibliography"/>
  </ds:schemaRefs>
</ds:datastoreItem>
</file>

<file path=customXml/itemProps2.xml><?xml version="1.0" encoding="utf-8"?>
<ds:datastoreItem xmlns:ds="http://schemas.openxmlformats.org/officeDocument/2006/customXml" ds:itemID="{1BED7CB0-162A-4F4D-A6F4-C8FE866DA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10978</TotalTime>
  <Pages>156</Pages>
  <Words>39845</Words>
  <Characters>227123</Characters>
  <Application>Microsoft Office Word</Application>
  <DocSecurity>0</DocSecurity>
  <Lines>1892</Lines>
  <Paragraphs>532</Paragraphs>
  <ScaleCrop>false</ScaleCrop>
  <HeadingPairs>
    <vt:vector size="4" baseType="variant">
      <vt:variant>
        <vt:lpstr>Title</vt:lpstr>
      </vt:variant>
      <vt:variant>
        <vt:i4>1</vt:i4>
      </vt:variant>
      <vt:variant>
        <vt:lpstr>Headings</vt:lpstr>
      </vt:variant>
      <vt:variant>
        <vt:i4>78</vt:i4>
      </vt:variant>
    </vt:vector>
  </HeadingPairs>
  <TitlesOfParts>
    <vt:vector size="79" baseType="lpstr">
      <vt:lpstr>ITPM-System</vt:lpstr>
      <vt:lpstr>Version: 	3.0</vt:lpstr>
      <vt:lpstr>Table of Contents</vt:lpstr>
      <vt:lpstr>Introduction</vt:lpstr>
      <vt:lpstr>    Document scope</vt:lpstr>
      <vt:lpstr>    Intended audience</vt:lpstr>
      <vt:lpstr>    Specchio ownership and access</vt:lpstr>
      <vt:lpstr>    Further information</vt:lpstr>
      <vt:lpstr>    Copyright and licensing</vt:lpstr>
      <vt:lpstr>Glossary</vt:lpstr>
      <vt:lpstr>Installation and Configuration</vt:lpstr>
      <vt:lpstr>    Before you install</vt:lpstr>
      <vt:lpstr>    The Specchio Application Bundle</vt:lpstr>
      <vt:lpstr>    Microsoft Windows Installation</vt:lpstr>
      <vt:lpstr>    UNIX Installation</vt:lpstr>
      <vt:lpstr>    Apple Macintosh Installation</vt:lpstr>
      <vt:lpstr>SPECCHIO Concepts</vt:lpstr>
      <vt:lpstr>    User Accounts</vt:lpstr>
      <vt:lpstr>    Administrator Access</vt:lpstr>
      <vt:lpstr>    Campaigns</vt:lpstr>
      <vt:lpstr>    Operational Dataflow</vt:lpstr>
      <vt:lpstr>    Research Groups and Accessing Specchio Campaigns</vt:lpstr>
      <vt:lpstr>    Time Data</vt:lpstr>
      <vt:lpstr>    Data Links</vt:lpstr>
      <vt:lpstr>    Manufacturers, Sensors, Instruments and Calibrations</vt:lpstr>
      <vt:lpstr>    Supported Input Spectrum File Formats</vt:lpstr>
      <vt:lpstr>        ASD Binary Files</vt:lpstr>
      <vt:lpstr>        ASD Indico Version 7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UniSpec Single Channel</vt:lpstr>
      <vt:lpstr>        UniSpec Double Channel SPU</vt:lpstr>
      <vt:lpstr>        SPECPR</vt:lpstr>
      <vt:lpstr>        Modtran Albedo File</vt:lpstr>
      <vt:lpstr>        Excel files</vt:lpstr>
      <vt:lpstr>        TXT Space Formatted Text Files</vt:lpstr>
      <vt:lpstr>    Supported Output Spectrum File Formats</vt:lpstr>
      <vt:lpstr>    Campaign-related Metadata</vt:lpstr>
      <vt:lpstr>    Spectrum-related Metadata</vt:lpstr>
      <vt:lpstr>        Campaign Details Group</vt:lpstr>
      <vt:lpstr>        Data Portal Group</vt:lpstr>
      <vt:lpstr>        Environmental Conditions Group</vt:lpstr>
      <vt:lpstr>        General Group</vt:lpstr>
      <vt:lpstr>        Generic Target Properties Group</vt:lpstr>
      <vt:lpstr>        Illumination Group</vt:lpstr>
      <vt:lpstr>        Instrument Group</vt:lpstr>
      <vt:lpstr>        Instrument Settings Group</vt:lpstr>
      <vt:lpstr>        Instrumentation Group</vt:lpstr>
      <vt:lpstr>        Keywords Group</vt:lpstr>
      <vt:lpstr>        Location Group</vt:lpstr>
      <vt:lpstr>        Names Group</vt:lpstr>
      <vt:lpstr>        Optics Group</vt:lpstr>
      <vt:lpstr>        PDFs Group</vt:lpstr>
      <vt:lpstr>        Personnel Group</vt:lpstr>
      <vt:lpstr>        Pictures Group</vt:lpstr>
      <vt:lpstr>        Processing Group</vt:lpstr>
      <vt:lpstr>        Sampling Geometry Group</vt:lpstr>
      <vt:lpstr>        Scientific References Group</vt:lpstr>
      <vt:lpstr>        Soil Parameters Group</vt:lpstr>
      <vt:lpstr>        Vegetation Biophysical Variables</vt:lpstr>
      <vt:lpstr>    Spaces, Space Factory and Data Processing using the Space Network </vt:lpstr>
      <vt:lpstr>Design of Sampling Experiments and Data Structuring</vt:lpstr>
      <vt:lpstr>    Example Structure 1</vt:lpstr>
      <vt:lpstr>    Example for Reference and Target Spectra</vt:lpstr>
      <vt:lpstr>SPECCHIO Basic Operation</vt:lpstr>
      <vt:lpstr>    Mac Operation</vt:lpstr>
      <vt:lpstr>    Unix Operation</vt:lpstr>
      <vt:lpstr>    Main Window</vt:lpstr>
      <vt:lpstr>    Logging In and Connecting to a Database</vt:lpstr>
      <vt:lpstr>    Logging Out</vt:lpstr>
      <vt:lpstr>    Changing your User Details</vt:lpstr>
      <vt:lpstr>    Browsing the Hierarchy Tree</vt:lpstr>
      <vt:lpstr>    SQL Matching Strings</vt:lpstr>
      <vt:lpstr>    Entering Dates and Times</vt:lpstr>
    </vt:vector>
  </TitlesOfParts>
  <Company>atraxis</Company>
  <LinksUpToDate>false</LinksUpToDate>
  <CharactersWithSpaces>266436</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69</cp:revision>
  <cp:lastPrinted>2013-05-02T05:10:00Z</cp:lastPrinted>
  <dcterms:created xsi:type="dcterms:W3CDTF">2012-05-02T12:22:00Z</dcterms:created>
  <dcterms:modified xsi:type="dcterms:W3CDTF">2013-06-07T09:04:00Z</dcterms:modified>
</cp:coreProperties>
</file>