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C41361" w:rsidRPr="004D7992">
        <w:fldChar w:fldCharType="begin"/>
      </w:r>
      <w:r w:rsidR="00567E0A">
        <w:instrText>SET</w:instrText>
      </w:r>
      <w:r w:rsidR="002A0FFE" w:rsidRPr="004D7992">
        <w:instrText xml:space="preserve"> project </w:instrText>
      </w:r>
      <w:r w:rsidR="00C41361"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C41361" w:rsidRPr="004D7992">
        <w:fldChar w:fldCharType="separate"/>
      </w:r>
      <w:r w:rsidR="00D51039">
        <w:instrText>SPECCHIO</w:instrText>
      </w:r>
      <w:r w:rsidR="00C41361" w:rsidRPr="004D7992">
        <w:fldChar w:fldCharType="end"/>
      </w:r>
      <w:r w:rsidR="00C41361" w:rsidRPr="004D7992">
        <w:fldChar w:fldCharType="separate"/>
      </w:r>
      <w:bookmarkStart w:id="0" w:name="project"/>
      <w:r w:rsidR="00D51039">
        <w:rPr>
          <w:noProof/>
        </w:rPr>
        <w:t>SPECCHIO</w:t>
      </w:r>
      <w:bookmarkEnd w:id="0"/>
      <w:r w:rsidR="00C41361" w:rsidRPr="004D7992">
        <w:fldChar w:fldCharType="end"/>
      </w:r>
      <w:r w:rsidR="00C41361" w:rsidRPr="004D7992">
        <w:fldChar w:fldCharType="begin"/>
      </w:r>
      <w:r w:rsidR="00567E0A">
        <w:instrText>SET</w:instrText>
      </w:r>
      <w:r w:rsidR="002A0FFE" w:rsidRPr="004D7992">
        <w:instrText xml:space="preserve"> partproject </w:instrText>
      </w:r>
      <w:r w:rsidR="00C41361"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C41361" w:rsidRPr="004D7992">
        <w:fldChar w:fldCharType="end"/>
      </w:r>
      <w:r w:rsidR="00C41361" w:rsidRPr="004D7992">
        <w:fldChar w:fldCharType="separate"/>
      </w:r>
      <w:bookmarkStart w:id="1" w:name="partproject"/>
      <w:bookmarkEnd w:id="1"/>
      <w:r w:rsidR="00D51039">
        <w:rPr>
          <w:noProof/>
        </w:rPr>
        <w:t xml:space="preserve"> </w:t>
      </w:r>
      <w:r w:rsidR="00C41361" w:rsidRPr="004D7992">
        <w:fldChar w:fldCharType="end"/>
      </w:r>
    </w:p>
    <w:p w:rsidR="002A0FFE" w:rsidRPr="004D7992" w:rsidRDefault="002A0FFE">
      <w:pPr>
        <w:pStyle w:val="Title"/>
        <w:suppressAutoHyphens/>
        <w:spacing w:before="960"/>
        <w:rPr>
          <w:sz w:val="24"/>
        </w:rPr>
      </w:pPr>
      <w:r w:rsidRPr="004D7992">
        <w:rPr>
          <w:sz w:val="22"/>
        </w:rPr>
        <w:br/>
      </w:r>
      <w:r w:rsidR="00C41361" w:rsidRPr="00084655">
        <w:fldChar w:fldCharType="begin"/>
      </w:r>
      <w:r w:rsidR="00567E0A">
        <w:instrText>SET</w:instrText>
      </w:r>
      <w:r w:rsidRPr="00084655">
        <w:instrText xml:space="preserve"> DOC_TITLE </w:instrText>
      </w:r>
      <w:r w:rsidR="00C41361">
        <w:fldChar w:fldCharType="begin"/>
      </w:r>
      <w:r w:rsidR="00FB7375">
        <w:instrText xml:space="preserve"> </w:instrText>
      </w:r>
      <w:r w:rsidR="00567E0A">
        <w:instrText>FILLIN</w:instrText>
      </w:r>
      <w:r w:rsidR="00FB7375">
        <w:instrText xml:space="preserve"> "Document Title (e.g. ITPM Manual)" \* CHARFORMAT </w:instrText>
      </w:r>
      <w:r w:rsidR="00C41361">
        <w:fldChar w:fldCharType="separate"/>
      </w:r>
      <w:r w:rsidR="00D51039">
        <w:instrText>User Guide</w:instrText>
      </w:r>
      <w:r w:rsidR="00C41361">
        <w:fldChar w:fldCharType="end"/>
      </w:r>
      <w:r w:rsidR="00C41361" w:rsidRPr="00084655">
        <w:fldChar w:fldCharType="separate"/>
      </w:r>
      <w:bookmarkStart w:id="2" w:name="DOC_TITLE"/>
      <w:r w:rsidR="00D51039">
        <w:rPr>
          <w:noProof/>
        </w:rPr>
        <w:t>User Guide</w:t>
      </w:r>
      <w:bookmarkEnd w:id="2"/>
      <w:r w:rsidR="00C41361" w:rsidRPr="00084655">
        <w:fldChar w:fldCharType="end"/>
      </w:r>
      <w:fldSimple w:instr=" REF DOC_TITLE \* MERGEFORMAT ">
        <w:r w:rsidR="00BB39E2">
          <w:rPr>
            <w:noProof/>
          </w:rPr>
          <w:t>User Guide</w:t>
        </w:r>
      </w:fldSimple>
    </w:p>
    <w:p w:rsidR="002A0FFE" w:rsidRPr="004D7992" w:rsidRDefault="00C41361">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fldSimple w:instr="REF VQS">
        <w:r w:rsidR="00BB39E2">
          <w:rPr>
            <w:noProof/>
          </w:rPr>
          <w:t>3.0</w:t>
        </w:r>
      </w:fldSimple>
      <w:r w:rsidR="00C41361" w:rsidRPr="00084655">
        <w:fldChar w:fldCharType="begin"/>
      </w:r>
      <w:r w:rsidR="00567E0A">
        <w:instrText>SET</w:instrText>
      </w:r>
      <w:r w:rsidRPr="00084655">
        <w:instrText xml:space="preserve"> VQS </w:instrText>
      </w:r>
      <w:r w:rsidR="00C41361">
        <w:fldChar w:fldCharType="begin"/>
      </w:r>
      <w:r w:rsidR="00567E0A">
        <w:instrText>FILLIN</w:instrText>
      </w:r>
      <w:r w:rsidR="00734122">
        <w:instrText xml:space="preserve"> "Version (e.g. 1.0)"</w:instrText>
      </w:r>
      <w:r w:rsidR="00C41361">
        <w:fldChar w:fldCharType="separate"/>
      </w:r>
      <w:r w:rsidR="00D51039">
        <w:instrText>3.0</w:instrText>
      </w:r>
      <w:r w:rsidR="00C41361">
        <w:fldChar w:fldCharType="end"/>
      </w:r>
      <w:r w:rsidR="00C41361" w:rsidRPr="00084655">
        <w:fldChar w:fldCharType="separate"/>
      </w:r>
      <w:bookmarkStart w:id="3" w:name="VQS"/>
      <w:r w:rsidR="00D51039">
        <w:rPr>
          <w:noProof/>
        </w:rPr>
        <w:t>3.0</w:t>
      </w:r>
      <w:bookmarkEnd w:id="3"/>
      <w:r w:rsidR="00C41361"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C41361" w:rsidRPr="00084655">
        <w:fldChar w:fldCharType="begin"/>
      </w:r>
      <w:r w:rsidR="00567E0A">
        <w:instrText>SET</w:instrText>
      </w:r>
      <w:r w:rsidRPr="00084655">
        <w:instrText xml:space="preserve"> DD </w:instrText>
      </w:r>
      <w:r w:rsidR="00C41361">
        <w:fldChar w:fldCharType="begin"/>
      </w:r>
      <w:r w:rsidR="00567E0A">
        <w:instrText>FILLIN</w:instrText>
      </w:r>
      <w:r w:rsidR="00734122">
        <w:instrText xml:space="preserve"> "Date (dd.mm.yyyy)”</w:instrText>
      </w:r>
      <w:r w:rsidR="00C41361">
        <w:fldChar w:fldCharType="separate"/>
      </w:r>
      <w:r w:rsidR="00D51039">
        <w:instrText>13.06.2012</w:instrText>
      </w:r>
      <w:r w:rsidR="00C41361">
        <w:fldChar w:fldCharType="end"/>
      </w:r>
      <w:r w:rsidR="00C41361" w:rsidRPr="00084655">
        <w:fldChar w:fldCharType="separate"/>
      </w:r>
      <w:bookmarkStart w:id="4" w:name="DATE"/>
      <w:bookmarkStart w:id="5" w:name="DD"/>
      <w:r w:rsidR="00D51039">
        <w:rPr>
          <w:noProof/>
        </w:rPr>
        <w:t>13.06.2012</w:t>
      </w:r>
      <w:bookmarkEnd w:id="4"/>
      <w:bookmarkEnd w:id="5"/>
      <w:r w:rsidR="00C41361" w:rsidRPr="00084655">
        <w:fldChar w:fldCharType="end"/>
      </w:r>
      <w:fldSimple w:instr="REF DD">
        <w:r w:rsidR="00BB39E2">
          <w:rPr>
            <w:noProof/>
          </w:rPr>
          <w:t>13.06.2012</w:t>
        </w:r>
      </w:fldSimple>
    </w:p>
    <w:p w:rsidR="002A0FFE" w:rsidRPr="00084655" w:rsidRDefault="002A0FFE">
      <w:pPr>
        <w:pStyle w:val="Version"/>
        <w:tabs>
          <w:tab w:val="clear" w:pos="1701"/>
        </w:tabs>
        <w:ind w:left="1701" w:hanging="1701"/>
      </w:pPr>
      <w:r w:rsidRPr="00084655">
        <w:t>Status:</w:t>
      </w:r>
      <w:r w:rsidRPr="00084655">
        <w:tab/>
      </w:r>
      <w:r w:rsidR="00C41361" w:rsidRPr="00084655">
        <w:fldChar w:fldCharType="begin"/>
      </w:r>
      <w:r w:rsidR="00567E0A">
        <w:instrText>SET</w:instrText>
      </w:r>
      <w:r w:rsidRPr="00084655">
        <w:instrText xml:space="preserve"> SQS </w:instrText>
      </w:r>
      <w:r w:rsidR="00C41361">
        <w:fldChar w:fldCharType="begin"/>
      </w:r>
      <w:r w:rsidR="00567E0A">
        <w:instrText>FILLIN</w:instrText>
      </w:r>
      <w:r w:rsidR="00734122">
        <w:instrText xml:space="preserve"> "Status (Draft, Valid, Approved)"</w:instrText>
      </w:r>
      <w:r w:rsidR="00C41361">
        <w:fldChar w:fldCharType="separate"/>
      </w:r>
      <w:r w:rsidR="00D51039">
        <w:instrText>Draft</w:instrText>
      </w:r>
      <w:r w:rsidR="00C41361">
        <w:fldChar w:fldCharType="end"/>
      </w:r>
      <w:r w:rsidR="00C41361" w:rsidRPr="00084655">
        <w:fldChar w:fldCharType="separate"/>
      </w:r>
      <w:bookmarkStart w:id="6" w:name="SQS"/>
      <w:r w:rsidR="00D51039">
        <w:rPr>
          <w:noProof/>
        </w:rPr>
        <w:t>Draft</w:t>
      </w:r>
      <w:bookmarkEnd w:id="6"/>
      <w:r w:rsidR="00C41361" w:rsidRPr="00084655">
        <w:fldChar w:fldCharType="end"/>
      </w:r>
      <w:fldSimple w:instr="REF SQS  \* MERGEFORMAT ">
        <w:r w:rsidR="00BB39E2">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C41361" w:rsidRPr="00084655">
        <w:fldChar w:fldCharType="begin"/>
      </w:r>
      <w:r w:rsidR="00567E0A">
        <w:instrText>SET</w:instrText>
      </w:r>
      <w:r w:rsidRPr="00084655">
        <w:instrText xml:space="preserve"> DOC_AUTHOR </w:instrText>
      </w:r>
      <w:r w:rsidR="00C41361">
        <w:fldChar w:fldCharType="begin"/>
      </w:r>
      <w:r w:rsidR="00567E0A">
        <w:instrText>FILLIN</w:instrText>
      </w:r>
      <w:r w:rsidR="00734122">
        <w:instrText xml:space="preserve"> "Author (e.g. F. Test, Organisation 'X')"</w:instrText>
      </w:r>
      <w:r w:rsidR="00C41361">
        <w:fldChar w:fldCharType="separate"/>
      </w:r>
      <w:r w:rsidR="00D51039">
        <w:instrText>P. Roberts (Intersect), A. Hueni &amp; D. Kuekenbrink (Remote Sensing Laboratories, University of Zurich)</w:instrText>
      </w:r>
      <w:r w:rsidR="00C41361">
        <w:fldChar w:fldCharType="end"/>
      </w:r>
      <w:r w:rsidR="00C41361" w:rsidRPr="00084655">
        <w:fldChar w:fldCharType="separate"/>
      </w:r>
      <w:bookmarkStart w:id="7" w:name="DOC_AUTHOR"/>
      <w:r w:rsidR="00D51039">
        <w:rPr>
          <w:noProof/>
        </w:rPr>
        <w:t>P. Roberts (Intersect), A. Hueni &amp; D. Kuekenbrink (Remote Sensing Laboratories, University of Zurich)</w:t>
      </w:r>
      <w:bookmarkEnd w:id="7"/>
      <w:r w:rsidR="00C41361" w:rsidRPr="00084655">
        <w:fldChar w:fldCharType="end"/>
      </w:r>
      <w:fldSimple w:instr="REF DOC_AUTHOR  \* MERGEFORMAT ">
        <w:r w:rsidR="00BB39E2">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C41361" w:rsidRPr="00084655">
        <w:fldChar w:fldCharType="begin"/>
      </w:r>
      <w:r w:rsidR="00567E0A">
        <w:instrText>SET</w:instrText>
      </w:r>
      <w:r w:rsidRPr="00084655">
        <w:instrText xml:space="preserve"> PFAD </w:instrText>
      </w:r>
      <w:r w:rsidR="00C41361" w:rsidRPr="00084655">
        <w:fldChar w:fldCharType="end"/>
      </w:r>
      <w:r w:rsidR="00C41361">
        <w:fldChar w:fldCharType="begin"/>
      </w:r>
      <w:r w:rsidR="00567E0A">
        <w:instrText>FILENAME</w:instrText>
      </w:r>
      <w:r w:rsidR="00734122">
        <w:instrText xml:space="preserve"> </w:instrText>
      </w:r>
      <w:r w:rsidR="00C41361">
        <w:fldChar w:fldCharType="separate"/>
      </w:r>
      <w:r w:rsidR="00D51039">
        <w:rPr>
          <w:noProof/>
        </w:rPr>
        <w:t>SPECCHIO_UserGuide.docx</w:t>
      </w:r>
      <w:r w:rsidR="00C41361">
        <w:rPr>
          <w:noProof/>
        </w:rPr>
        <w:fldChar w:fldCharType="end"/>
      </w:r>
    </w:p>
    <w:p w:rsidR="002A0FFE" w:rsidRPr="00084655" w:rsidRDefault="002A0FFE">
      <w:pPr>
        <w:pStyle w:val="Version"/>
        <w:tabs>
          <w:tab w:val="clear" w:pos="1701"/>
        </w:tabs>
        <w:ind w:left="1701" w:hanging="1701"/>
      </w:pPr>
      <w:r w:rsidRPr="00084655">
        <w:t>Pages:</w:t>
      </w:r>
      <w:r w:rsidRPr="00084655">
        <w:tab/>
      </w:r>
      <w:r w:rsidR="00C41361">
        <w:fldChar w:fldCharType="begin"/>
      </w:r>
      <w:r w:rsidR="00567E0A">
        <w:instrText>NUMPAGES</w:instrText>
      </w:r>
      <w:r w:rsidR="00734122">
        <w:instrText xml:space="preserve"> </w:instrText>
      </w:r>
      <w:r w:rsidR="00C41361">
        <w:fldChar w:fldCharType="separate"/>
      </w:r>
      <w:r w:rsidR="00BB39E2">
        <w:rPr>
          <w:noProof/>
        </w:rPr>
        <w:t>136</w:t>
      </w:r>
      <w:r w:rsidR="00C41361">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C41361" w:rsidRPr="00084655">
        <w:fldChar w:fldCharType="begin"/>
      </w:r>
      <w:r w:rsidR="00567E0A">
        <w:instrText>SET</w:instrText>
      </w:r>
      <w:r w:rsidRPr="00084655">
        <w:instrText xml:space="preserve"> CLASSIFICATION </w:instrText>
      </w:r>
      <w:r w:rsidR="00C41361" w:rsidRPr="00084655">
        <w:fldChar w:fldCharType="end"/>
      </w:r>
    </w:p>
    <w:p w:rsidR="002A0FFE" w:rsidRPr="00084655" w:rsidRDefault="002A0FFE">
      <w:pPr>
        <w:pStyle w:val="Version"/>
        <w:tabs>
          <w:tab w:val="clear" w:pos="1701"/>
        </w:tabs>
        <w:ind w:left="1701" w:hanging="1701"/>
      </w:pPr>
      <w:r w:rsidRPr="00084655">
        <w:t>Distribution:</w:t>
      </w:r>
      <w:r w:rsidRPr="00084655">
        <w:tab/>
      </w:r>
      <w:r w:rsidR="00C41361" w:rsidRPr="00084655">
        <w:fldChar w:fldCharType="begin"/>
      </w:r>
      <w:r w:rsidR="00567E0A">
        <w:instrText>SET</w:instrText>
      </w:r>
      <w:r w:rsidRPr="00084655">
        <w:instrText xml:space="preserve"> DISTRIBUTION  </w:instrText>
      </w:r>
      <w:r w:rsidR="00C41361">
        <w:fldChar w:fldCharType="begin"/>
      </w:r>
      <w:r w:rsidR="00567E0A">
        <w:instrText>FILLIN</w:instrText>
      </w:r>
      <w:r w:rsidR="00734122">
        <w:instrText xml:space="preserve"> "Distribution list"</w:instrText>
      </w:r>
      <w:r w:rsidR="00C41361">
        <w:fldChar w:fldCharType="separate"/>
      </w:r>
      <w:r w:rsidR="00D51039">
        <w:instrText>SPECCHIO Users</w:instrText>
      </w:r>
      <w:r w:rsidR="00C41361">
        <w:fldChar w:fldCharType="end"/>
      </w:r>
      <w:r w:rsidR="00C41361" w:rsidRPr="00084655">
        <w:fldChar w:fldCharType="separate"/>
      </w:r>
      <w:bookmarkStart w:id="8" w:name="DISTRIBUTION"/>
      <w:r w:rsidR="00D51039">
        <w:rPr>
          <w:noProof/>
        </w:rPr>
        <w:t>SPECCHIO Users</w:t>
      </w:r>
      <w:bookmarkEnd w:id="8"/>
      <w:r w:rsidR="00C41361" w:rsidRPr="00084655">
        <w:fldChar w:fldCharType="end"/>
      </w:r>
      <w:fldSimple w:instr="REF DISTRIBUTION  \* MERGEFORMAT ">
        <w:r w:rsidR="00BB39E2">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9416670"/>
      <w:r w:rsidRPr="00067105">
        <w:lastRenderedPageBreak/>
        <w:t>Table of Contents</w:t>
      </w:r>
      <w:bookmarkEnd w:id="9"/>
      <w:bookmarkEnd w:id="10"/>
    </w:p>
    <w:bookmarkStart w:id="11" w:name="_Toc356279529"/>
    <w:p w:rsidR="00D51039" w:rsidRDefault="00C41361">
      <w:pPr>
        <w:pStyle w:val="TOC1"/>
        <w:rPr>
          <w:rFonts w:asciiTheme="minorHAnsi" w:eastAsiaTheme="minorEastAsia" w:hAnsiTheme="minorHAnsi" w:cstheme="minorBidi"/>
          <w:b w:val="0"/>
          <w:noProof/>
          <w:sz w:val="22"/>
          <w:szCs w:val="22"/>
          <w:lang w:val="en-AU" w:eastAsia="ja-JP"/>
        </w:rPr>
      </w:pPr>
      <w:r w:rsidRPr="00C41361">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C41361">
        <w:rPr>
          <w:b w:val="0"/>
        </w:rPr>
        <w:fldChar w:fldCharType="separate"/>
      </w:r>
      <w:r w:rsidR="00D51039">
        <w:rPr>
          <w:noProof/>
        </w:rPr>
        <w:t>Table of Contents</w:t>
      </w:r>
      <w:r w:rsidR="00D51039">
        <w:rPr>
          <w:noProof/>
        </w:rPr>
        <w:tab/>
      </w:r>
      <w:r w:rsidR="00D51039">
        <w:rPr>
          <w:noProof/>
        </w:rPr>
        <w:fldChar w:fldCharType="begin"/>
      </w:r>
      <w:r w:rsidR="00D51039">
        <w:rPr>
          <w:noProof/>
        </w:rPr>
        <w:instrText xml:space="preserve"> PAGEREF _Toc359416670 \h </w:instrText>
      </w:r>
      <w:r w:rsidR="00D51039">
        <w:rPr>
          <w:noProof/>
        </w:rPr>
      </w:r>
      <w:r w:rsidR="00D51039">
        <w:rPr>
          <w:noProof/>
        </w:rPr>
        <w:fldChar w:fldCharType="separate"/>
      </w:r>
      <w:r w:rsidR="00BB39E2">
        <w:rPr>
          <w:noProof/>
        </w:rPr>
        <w:t>2</w:t>
      </w:r>
      <w:r w:rsidR="00D51039">
        <w:rPr>
          <w:noProof/>
        </w:rPr>
        <w:fldChar w:fldCharType="end"/>
      </w:r>
    </w:p>
    <w:p w:rsidR="00D51039" w:rsidRDefault="00D51039">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Pr>
          <w:noProof/>
        </w:rPr>
        <w:fldChar w:fldCharType="begin"/>
      </w:r>
      <w:r>
        <w:rPr>
          <w:noProof/>
        </w:rPr>
        <w:instrText xml:space="preserve"> PAGEREF _Toc359416671 \h </w:instrText>
      </w:r>
      <w:r>
        <w:rPr>
          <w:noProof/>
        </w:rPr>
      </w:r>
      <w:r>
        <w:rPr>
          <w:noProof/>
        </w:rPr>
        <w:fldChar w:fldCharType="separate"/>
      </w:r>
      <w:r w:rsidR="00BB39E2">
        <w:rPr>
          <w:noProof/>
        </w:rPr>
        <w:t>6</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Pr>
          <w:noProof/>
        </w:rPr>
        <w:fldChar w:fldCharType="begin"/>
      </w:r>
      <w:r>
        <w:rPr>
          <w:noProof/>
        </w:rPr>
        <w:instrText xml:space="preserve"> PAGEREF _Toc359416672 \h </w:instrText>
      </w:r>
      <w:r>
        <w:rPr>
          <w:noProof/>
        </w:rPr>
      </w:r>
      <w:r>
        <w:rPr>
          <w:noProof/>
        </w:rPr>
        <w:fldChar w:fldCharType="separate"/>
      </w:r>
      <w:r w:rsidR="00BB39E2">
        <w:rPr>
          <w:noProof/>
        </w:rPr>
        <w:t>6</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Pr>
          <w:noProof/>
        </w:rPr>
        <w:fldChar w:fldCharType="begin"/>
      </w:r>
      <w:r>
        <w:rPr>
          <w:noProof/>
        </w:rPr>
        <w:instrText xml:space="preserve"> PAGEREF _Toc359416673 \h </w:instrText>
      </w:r>
      <w:r>
        <w:rPr>
          <w:noProof/>
        </w:rPr>
      </w:r>
      <w:r>
        <w:rPr>
          <w:noProof/>
        </w:rPr>
        <w:fldChar w:fldCharType="separate"/>
      </w:r>
      <w:r w:rsidR="00BB39E2">
        <w:rPr>
          <w:noProof/>
        </w:rPr>
        <w:t>6</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Pr>
          <w:noProof/>
        </w:rPr>
        <w:fldChar w:fldCharType="begin"/>
      </w:r>
      <w:r>
        <w:rPr>
          <w:noProof/>
        </w:rPr>
        <w:instrText xml:space="preserve"> PAGEREF _Toc359416674 \h </w:instrText>
      </w:r>
      <w:r>
        <w:rPr>
          <w:noProof/>
        </w:rPr>
      </w:r>
      <w:r>
        <w:rPr>
          <w:noProof/>
        </w:rPr>
        <w:fldChar w:fldCharType="separate"/>
      </w:r>
      <w:r w:rsidR="00BB39E2">
        <w:rPr>
          <w:noProof/>
        </w:rPr>
        <w:t>6</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Pr>
          <w:noProof/>
        </w:rPr>
        <w:fldChar w:fldCharType="begin"/>
      </w:r>
      <w:r>
        <w:rPr>
          <w:noProof/>
        </w:rPr>
        <w:instrText xml:space="preserve"> PAGEREF _Toc359416675 \h </w:instrText>
      </w:r>
      <w:r>
        <w:rPr>
          <w:noProof/>
        </w:rPr>
      </w:r>
      <w:r>
        <w:rPr>
          <w:noProof/>
        </w:rPr>
        <w:fldChar w:fldCharType="separate"/>
      </w:r>
      <w:r w:rsidR="00BB39E2">
        <w:rPr>
          <w:noProof/>
        </w:rPr>
        <w:t>6</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For Further Information</w:t>
      </w:r>
      <w:r>
        <w:rPr>
          <w:noProof/>
        </w:rPr>
        <w:tab/>
      </w:r>
      <w:r>
        <w:rPr>
          <w:noProof/>
        </w:rPr>
        <w:fldChar w:fldCharType="begin"/>
      </w:r>
      <w:r>
        <w:rPr>
          <w:noProof/>
        </w:rPr>
        <w:instrText xml:space="preserve"> PAGEREF _Toc359416676 \h </w:instrText>
      </w:r>
      <w:r>
        <w:rPr>
          <w:noProof/>
        </w:rPr>
      </w:r>
      <w:r>
        <w:rPr>
          <w:noProof/>
        </w:rPr>
        <w:fldChar w:fldCharType="separate"/>
      </w:r>
      <w:r w:rsidR="00BB39E2">
        <w:rPr>
          <w:noProof/>
        </w:rPr>
        <w:t>6</w:t>
      </w:r>
      <w:r>
        <w:rPr>
          <w:noProof/>
        </w:rPr>
        <w:fldChar w:fldCharType="end"/>
      </w:r>
    </w:p>
    <w:p w:rsidR="00D51039" w:rsidRDefault="00D51039">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Pr>
          <w:noProof/>
        </w:rPr>
        <w:fldChar w:fldCharType="begin"/>
      </w:r>
      <w:r>
        <w:rPr>
          <w:noProof/>
        </w:rPr>
        <w:instrText xml:space="preserve"> PAGEREF _Toc359416677 \h </w:instrText>
      </w:r>
      <w:r>
        <w:rPr>
          <w:noProof/>
        </w:rPr>
      </w:r>
      <w:r>
        <w:rPr>
          <w:noProof/>
        </w:rPr>
        <w:fldChar w:fldCharType="separate"/>
      </w:r>
      <w:r w:rsidR="00BB39E2">
        <w:rPr>
          <w:noProof/>
        </w:rPr>
        <w:t>8</w:t>
      </w:r>
      <w:r>
        <w:rPr>
          <w:noProof/>
        </w:rPr>
        <w:fldChar w:fldCharType="end"/>
      </w:r>
    </w:p>
    <w:p w:rsidR="00D51039" w:rsidRDefault="00D51039">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Pr>
          <w:noProof/>
        </w:rPr>
        <w:fldChar w:fldCharType="begin"/>
      </w:r>
      <w:r>
        <w:rPr>
          <w:noProof/>
        </w:rPr>
        <w:instrText xml:space="preserve"> PAGEREF _Toc359416678 \h </w:instrText>
      </w:r>
      <w:r>
        <w:rPr>
          <w:noProof/>
        </w:rPr>
      </w:r>
      <w:r>
        <w:rPr>
          <w:noProof/>
        </w:rPr>
        <w:fldChar w:fldCharType="separate"/>
      </w:r>
      <w:r w:rsidR="00BB39E2">
        <w:rPr>
          <w:noProof/>
        </w:rPr>
        <w:t>11</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Start</w:t>
      </w:r>
      <w:r>
        <w:rPr>
          <w:noProof/>
        </w:rPr>
        <w:tab/>
      </w:r>
      <w:r>
        <w:rPr>
          <w:noProof/>
        </w:rPr>
        <w:fldChar w:fldCharType="begin"/>
      </w:r>
      <w:r>
        <w:rPr>
          <w:noProof/>
        </w:rPr>
        <w:instrText xml:space="preserve"> PAGEREF _Toc359416679 \h </w:instrText>
      </w:r>
      <w:r>
        <w:rPr>
          <w:noProof/>
        </w:rPr>
      </w:r>
      <w:r>
        <w:rPr>
          <w:noProof/>
        </w:rPr>
        <w:fldChar w:fldCharType="separate"/>
      </w:r>
      <w:r w:rsidR="00BB39E2">
        <w:rPr>
          <w:noProof/>
        </w:rPr>
        <w:t>12</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User Accounts</w:t>
      </w:r>
      <w:r>
        <w:rPr>
          <w:noProof/>
        </w:rPr>
        <w:tab/>
      </w:r>
      <w:r>
        <w:rPr>
          <w:noProof/>
        </w:rPr>
        <w:fldChar w:fldCharType="begin"/>
      </w:r>
      <w:r>
        <w:rPr>
          <w:noProof/>
        </w:rPr>
        <w:instrText xml:space="preserve"> PAGEREF _Toc359416680 \h </w:instrText>
      </w:r>
      <w:r>
        <w:rPr>
          <w:noProof/>
        </w:rPr>
      </w:r>
      <w:r>
        <w:rPr>
          <w:noProof/>
        </w:rPr>
        <w:fldChar w:fldCharType="separate"/>
      </w:r>
      <w:r w:rsidR="00BB39E2">
        <w:rPr>
          <w:noProof/>
        </w:rPr>
        <w:t>12</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Administrator Access</w:t>
      </w:r>
      <w:r>
        <w:rPr>
          <w:noProof/>
        </w:rPr>
        <w:tab/>
      </w:r>
      <w:r>
        <w:rPr>
          <w:noProof/>
        </w:rPr>
        <w:fldChar w:fldCharType="begin"/>
      </w:r>
      <w:r>
        <w:rPr>
          <w:noProof/>
        </w:rPr>
        <w:instrText xml:space="preserve"> PAGEREF _Toc359416681 \h </w:instrText>
      </w:r>
      <w:r>
        <w:rPr>
          <w:noProof/>
        </w:rPr>
      </w:r>
      <w:r>
        <w:rPr>
          <w:noProof/>
        </w:rPr>
        <w:fldChar w:fldCharType="separate"/>
      </w:r>
      <w:r w:rsidR="00BB39E2">
        <w:rPr>
          <w:noProof/>
        </w:rPr>
        <w:t>15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Pr>
          <w:noProof/>
        </w:rPr>
        <w:fldChar w:fldCharType="begin"/>
      </w:r>
      <w:r>
        <w:rPr>
          <w:noProof/>
        </w:rPr>
        <w:instrText xml:space="preserve"> PAGEREF _Toc359416682 \h </w:instrText>
      </w:r>
      <w:r>
        <w:rPr>
          <w:noProof/>
        </w:rPr>
      </w:r>
      <w:r>
        <w:rPr>
          <w:noProof/>
        </w:rPr>
        <w:fldChar w:fldCharType="separate"/>
      </w:r>
      <w:r w:rsidR="00BB39E2">
        <w:rPr>
          <w:noProof/>
        </w:rPr>
        <w:t>15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Campaign Hierarchy Structure</w:t>
      </w:r>
      <w:r>
        <w:rPr>
          <w:noProof/>
        </w:rPr>
        <w:tab/>
      </w:r>
      <w:r>
        <w:rPr>
          <w:noProof/>
        </w:rPr>
        <w:fldChar w:fldCharType="begin"/>
      </w:r>
      <w:r>
        <w:rPr>
          <w:noProof/>
        </w:rPr>
        <w:instrText xml:space="preserve"> PAGEREF _Toc359416683 \h </w:instrText>
      </w:r>
      <w:r>
        <w:rPr>
          <w:noProof/>
        </w:rPr>
      </w:r>
      <w:r>
        <w:rPr>
          <w:noProof/>
        </w:rPr>
        <w:fldChar w:fldCharType="separate"/>
      </w:r>
      <w:r w:rsidR="00BB39E2">
        <w:rPr>
          <w:noProof/>
        </w:rPr>
        <w:t>16</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Operational Dataflow</w:t>
      </w:r>
      <w:r>
        <w:rPr>
          <w:noProof/>
        </w:rPr>
        <w:tab/>
      </w:r>
      <w:r>
        <w:rPr>
          <w:noProof/>
        </w:rPr>
        <w:fldChar w:fldCharType="begin"/>
      </w:r>
      <w:r>
        <w:rPr>
          <w:noProof/>
        </w:rPr>
        <w:instrText xml:space="preserve"> PAGEREF _Toc359416684 \h </w:instrText>
      </w:r>
      <w:r>
        <w:rPr>
          <w:noProof/>
        </w:rPr>
      </w:r>
      <w:r>
        <w:rPr>
          <w:noProof/>
        </w:rPr>
        <w:fldChar w:fldCharType="separate"/>
      </w:r>
      <w:r w:rsidR="00BB39E2">
        <w:rPr>
          <w:noProof/>
        </w:rPr>
        <w:t>18</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Pr>
          <w:noProof/>
        </w:rPr>
        <w:fldChar w:fldCharType="begin"/>
      </w:r>
      <w:r>
        <w:rPr>
          <w:noProof/>
        </w:rPr>
        <w:instrText xml:space="preserve"> PAGEREF _Toc359416685 \h </w:instrText>
      </w:r>
      <w:r>
        <w:rPr>
          <w:noProof/>
        </w:rPr>
      </w:r>
      <w:r>
        <w:rPr>
          <w:noProof/>
        </w:rPr>
        <w:fldChar w:fldCharType="separate"/>
      </w:r>
      <w:r w:rsidR="00BB39E2">
        <w:rPr>
          <w:noProof/>
        </w:rPr>
        <w:t>18</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Time Data</w:t>
      </w:r>
      <w:r>
        <w:rPr>
          <w:noProof/>
        </w:rPr>
        <w:tab/>
      </w:r>
      <w:r>
        <w:rPr>
          <w:noProof/>
        </w:rPr>
        <w:fldChar w:fldCharType="begin"/>
      </w:r>
      <w:r>
        <w:rPr>
          <w:noProof/>
        </w:rPr>
        <w:instrText xml:space="preserve"> PAGEREF _Toc359416686 \h </w:instrText>
      </w:r>
      <w:r>
        <w:rPr>
          <w:noProof/>
        </w:rPr>
      </w:r>
      <w:r>
        <w:rPr>
          <w:noProof/>
        </w:rPr>
        <w:fldChar w:fldCharType="separate"/>
      </w:r>
      <w:r w:rsidR="00BB39E2">
        <w:rPr>
          <w:noProof/>
        </w:rPr>
        <w:t>18</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Data Links</w:t>
      </w:r>
      <w:r>
        <w:rPr>
          <w:noProof/>
        </w:rPr>
        <w:tab/>
      </w:r>
      <w:r>
        <w:rPr>
          <w:noProof/>
        </w:rPr>
        <w:fldChar w:fldCharType="begin"/>
      </w:r>
      <w:r>
        <w:rPr>
          <w:noProof/>
        </w:rPr>
        <w:instrText xml:space="preserve"> PAGEREF _Toc359416687 \h </w:instrText>
      </w:r>
      <w:r>
        <w:rPr>
          <w:noProof/>
        </w:rPr>
      </w:r>
      <w:r>
        <w:rPr>
          <w:noProof/>
        </w:rPr>
        <w:fldChar w:fldCharType="separate"/>
      </w:r>
      <w:r w:rsidR="00BB39E2">
        <w:rPr>
          <w:noProof/>
        </w:rPr>
        <w:t>19</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Pr>
          <w:noProof/>
        </w:rPr>
        <w:fldChar w:fldCharType="begin"/>
      </w:r>
      <w:r>
        <w:rPr>
          <w:noProof/>
        </w:rPr>
        <w:instrText xml:space="preserve"> PAGEREF _Toc359416688 \h </w:instrText>
      </w:r>
      <w:r>
        <w:rPr>
          <w:noProof/>
        </w:rPr>
      </w:r>
      <w:r>
        <w:rPr>
          <w:noProof/>
        </w:rPr>
        <w:fldChar w:fldCharType="separate"/>
      </w:r>
      <w:r w:rsidR="00BB39E2">
        <w:rPr>
          <w:noProof/>
        </w:rPr>
        <w:t>19</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Spectrum File Formats</w:t>
      </w:r>
      <w:r>
        <w:rPr>
          <w:noProof/>
        </w:rPr>
        <w:tab/>
      </w:r>
      <w:r>
        <w:rPr>
          <w:noProof/>
        </w:rPr>
        <w:fldChar w:fldCharType="begin"/>
      </w:r>
      <w:r>
        <w:rPr>
          <w:noProof/>
        </w:rPr>
        <w:instrText xml:space="preserve"> PAGEREF _Toc359416689 \h </w:instrText>
      </w:r>
      <w:r>
        <w:rPr>
          <w:noProof/>
        </w:rPr>
      </w:r>
      <w:r>
        <w:rPr>
          <w:noProof/>
        </w:rPr>
        <w:fldChar w:fldCharType="separate"/>
      </w:r>
      <w:r w:rsidR="00BB39E2">
        <w:rPr>
          <w:noProof/>
        </w:rPr>
        <w:t>21</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Binary Files</w:t>
      </w:r>
      <w:r>
        <w:rPr>
          <w:noProof/>
        </w:rPr>
        <w:tab/>
      </w:r>
      <w:r>
        <w:rPr>
          <w:noProof/>
        </w:rPr>
        <w:fldChar w:fldCharType="begin"/>
      </w:r>
      <w:r>
        <w:rPr>
          <w:noProof/>
        </w:rPr>
        <w:instrText xml:space="preserve"> PAGEREF _Toc359416690 \h </w:instrText>
      </w:r>
      <w:r>
        <w:rPr>
          <w:noProof/>
        </w:rPr>
      </w:r>
      <w:r>
        <w:rPr>
          <w:noProof/>
        </w:rPr>
        <w:fldChar w:fldCharType="separate"/>
      </w:r>
      <w:r w:rsidR="00BB39E2">
        <w:rPr>
          <w:noProof/>
        </w:rPr>
        <w:t>21</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Indico Version 7 Files</w:t>
      </w:r>
      <w:r>
        <w:rPr>
          <w:noProof/>
        </w:rPr>
        <w:tab/>
      </w:r>
      <w:r>
        <w:rPr>
          <w:noProof/>
        </w:rPr>
        <w:fldChar w:fldCharType="begin"/>
      </w:r>
      <w:r>
        <w:rPr>
          <w:noProof/>
        </w:rPr>
        <w:instrText xml:space="preserve"> PAGEREF _Toc359416691 \h </w:instrText>
      </w:r>
      <w:r>
        <w:rPr>
          <w:noProof/>
        </w:rPr>
      </w:r>
      <w:r>
        <w:rPr>
          <w:noProof/>
        </w:rPr>
        <w:fldChar w:fldCharType="separate"/>
      </w:r>
      <w:r w:rsidR="00BB39E2">
        <w:rPr>
          <w:noProof/>
        </w:rPr>
        <w:t>21</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3.11.2</w:t>
      </w:r>
      <w:r>
        <w:rPr>
          <w:rFonts w:asciiTheme="minorHAnsi" w:eastAsiaTheme="minorEastAsia" w:hAnsiTheme="minorHAnsi" w:cstheme="minorBidi"/>
          <w:noProof/>
          <w:szCs w:val="22"/>
          <w:lang w:val="en-AU" w:eastAsia="ja-JP"/>
        </w:rPr>
        <w:tab/>
      </w:r>
      <w:r>
        <w:rPr>
          <w:noProof/>
        </w:rPr>
        <w:t>GER Signature Files</w:t>
      </w:r>
      <w:r>
        <w:rPr>
          <w:noProof/>
        </w:rPr>
        <w:tab/>
      </w:r>
      <w:r>
        <w:rPr>
          <w:noProof/>
        </w:rPr>
        <w:fldChar w:fldCharType="begin"/>
      </w:r>
      <w:r>
        <w:rPr>
          <w:noProof/>
        </w:rPr>
        <w:instrText xml:space="preserve"> PAGEREF _Toc359416692 \h </w:instrText>
      </w:r>
      <w:r>
        <w:rPr>
          <w:noProof/>
        </w:rPr>
      </w:r>
      <w:r>
        <w:rPr>
          <w:noProof/>
        </w:rPr>
        <w:fldChar w:fldCharType="separate"/>
      </w:r>
      <w:r w:rsidR="00BB39E2">
        <w:rPr>
          <w:noProof/>
        </w:rPr>
        <w:t>21</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3.11.3</w:t>
      </w:r>
      <w:r>
        <w:rPr>
          <w:rFonts w:asciiTheme="minorHAnsi" w:eastAsiaTheme="minorEastAsia" w:hAnsiTheme="minorHAnsi" w:cstheme="minorBidi"/>
          <w:noProof/>
          <w:szCs w:val="22"/>
          <w:lang w:val="en-AU" w:eastAsia="ja-JP"/>
        </w:rPr>
        <w:tab/>
      </w:r>
      <w:r>
        <w:rPr>
          <w:noProof/>
        </w:rPr>
        <w:t>MFR OUT Files</w:t>
      </w:r>
      <w:r>
        <w:rPr>
          <w:noProof/>
        </w:rPr>
        <w:tab/>
      </w:r>
      <w:r>
        <w:rPr>
          <w:noProof/>
        </w:rPr>
        <w:fldChar w:fldCharType="begin"/>
      </w:r>
      <w:r>
        <w:rPr>
          <w:noProof/>
        </w:rPr>
        <w:instrText xml:space="preserve"> PAGEREF _Toc359416693 \h </w:instrText>
      </w:r>
      <w:r>
        <w:rPr>
          <w:noProof/>
        </w:rPr>
      </w:r>
      <w:r>
        <w:rPr>
          <w:noProof/>
        </w:rPr>
        <w:fldChar w:fldCharType="separate"/>
      </w:r>
      <w:r w:rsidR="00BB39E2">
        <w:rPr>
          <w:noProof/>
        </w:rPr>
        <w:t>22</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3.11.4</w:t>
      </w:r>
      <w:r>
        <w:rPr>
          <w:rFonts w:asciiTheme="minorHAnsi" w:eastAsiaTheme="minorEastAsia" w:hAnsiTheme="minorHAnsi" w:cstheme="minorBidi"/>
          <w:noProof/>
          <w:szCs w:val="22"/>
          <w:lang w:val="en-AU" w:eastAsia="ja-JP"/>
        </w:rPr>
        <w:tab/>
      </w:r>
      <w:r>
        <w:rPr>
          <w:noProof/>
        </w:rPr>
        <w:t>SVC HR-1024 Files</w:t>
      </w:r>
      <w:r>
        <w:rPr>
          <w:noProof/>
        </w:rPr>
        <w:tab/>
      </w:r>
      <w:r>
        <w:rPr>
          <w:noProof/>
        </w:rPr>
        <w:fldChar w:fldCharType="begin"/>
      </w:r>
      <w:r>
        <w:rPr>
          <w:noProof/>
        </w:rPr>
        <w:instrText xml:space="preserve"> PAGEREF _Toc359416694 \h </w:instrText>
      </w:r>
      <w:r>
        <w:rPr>
          <w:noProof/>
        </w:rPr>
      </w:r>
      <w:r>
        <w:rPr>
          <w:noProof/>
        </w:rPr>
        <w:fldChar w:fldCharType="separate"/>
      </w:r>
      <w:r w:rsidR="00BB39E2">
        <w:rPr>
          <w:noProof/>
        </w:rPr>
        <w:t>23</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3.11.5</w:t>
      </w:r>
      <w:r>
        <w:rPr>
          <w:rFonts w:asciiTheme="minorHAnsi" w:eastAsiaTheme="minorEastAsia" w:hAnsiTheme="minorHAnsi" w:cstheme="minorBidi"/>
          <w:noProof/>
          <w:szCs w:val="22"/>
          <w:lang w:val="en-AU" w:eastAsia="ja-JP"/>
        </w:rPr>
        <w:tab/>
      </w:r>
      <w:r>
        <w:rPr>
          <w:noProof/>
        </w:rPr>
        <w:t>Apogee Files</w:t>
      </w:r>
      <w:r>
        <w:rPr>
          <w:noProof/>
        </w:rPr>
        <w:tab/>
      </w:r>
      <w:r>
        <w:rPr>
          <w:noProof/>
        </w:rPr>
        <w:fldChar w:fldCharType="begin"/>
      </w:r>
      <w:r>
        <w:rPr>
          <w:noProof/>
        </w:rPr>
        <w:instrText xml:space="preserve"> PAGEREF _Toc359416695 \h </w:instrText>
      </w:r>
      <w:r>
        <w:rPr>
          <w:noProof/>
        </w:rPr>
      </w:r>
      <w:r>
        <w:rPr>
          <w:noProof/>
        </w:rPr>
        <w:fldChar w:fldCharType="separate"/>
      </w:r>
      <w:r w:rsidR="00BB39E2">
        <w:rPr>
          <w:noProof/>
        </w:rPr>
        <w:t>25</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3.11.6</w:t>
      </w:r>
      <w:r>
        <w:rPr>
          <w:rFonts w:asciiTheme="minorHAnsi" w:eastAsiaTheme="minorEastAsia" w:hAnsiTheme="minorHAnsi" w:cstheme="minorBidi"/>
          <w:noProof/>
          <w:szCs w:val="22"/>
          <w:lang w:val="en-AU" w:eastAsia="ja-JP"/>
        </w:rPr>
        <w:tab/>
      </w:r>
      <w:r>
        <w:rPr>
          <w:noProof/>
        </w:rPr>
        <w:t>ENVI Spectral Library Files</w:t>
      </w:r>
      <w:r>
        <w:rPr>
          <w:noProof/>
        </w:rPr>
        <w:tab/>
      </w:r>
      <w:r>
        <w:rPr>
          <w:noProof/>
        </w:rPr>
        <w:fldChar w:fldCharType="begin"/>
      </w:r>
      <w:r>
        <w:rPr>
          <w:noProof/>
        </w:rPr>
        <w:instrText xml:space="preserve"> PAGEREF _Toc359416696 \h </w:instrText>
      </w:r>
      <w:r>
        <w:rPr>
          <w:noProof/>
        </w:rPr>
      </w:r>
      <w:r>
        <w:rPr>
          <w:noProof/>
        </w:rPr>
        <w:fldChar w:fldCharType="separate"/>
      </w:r>
      <w:r w:rsidR="00BB39E2">
        <w:rPr>
          <w:noProof/>
        </w:rPr>
        <w:t>26</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3.11.7</w:t>
      </w:r>
      <w:r>
        <w:rPr>
          <w:rFonts w:asciiTheme="minorHAnsi" w:eastAsiaTheme="minorEastAsia" w:hAnsiTheme="minorHAnsi" w:cstheme="minorBidi"/>
          <w:noProof/>
          <w:szCs w:val="22"/>
          <w:lang w:val="en-AU" w:eastAsia="ja-JP"/>
        </w:rPr>
        <w:tab/>
      </w:r>
      <w:r>
        <w:rPr>
          <w:noProof/>
        </w:rPr>
        <w:t>Ocean Optics SpectraSuite Data Files</w:t>
      </w:r>
      <w:r>
        <w:rPr>
          <w:noProof/>
        </w:rPr>
        <w:tab/>
      </w:r>
      <w:r>
        <w:rPr>
          <w:noProof/>
        </w:rPr>
        <w:fldChar w:fldCharType="begin"/>
      </w:r>
      <w:r>
        <w:rPr>
          <w:noProof/>
        </w:rPr>
        <w:instrText xml:space="preserve"> PAGEREF _Toc359416697 \h </w:instrText>
      </w:r>
      <w:r>
        <w:rPr>
          <w:noProof/>
        </w:rPr>
      </w:r>
      <w:r>
        <w:rPr>
          <w:noProof/>
        </w:rPr>
        <w:fldChar w:fldCharType="separate"/>
      </w:r>
      <w:r w:rsidR="00BB39E2">
        <w:rPr>
          <w:noProof/>
        </w:rPr>
        <w:t>26</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Pr>
          <w:noProof/>
        </w:rPr>
        <w:fldChar w:fldCharType="begin"/>
      </w:r>
      <w:r>
        <w:rPr>
          <w:noProof/>
        </w:rPr>
        <w:instrText xml:space="preserve"> PAGEREF _Toc359416698 \h </w:instrText>
      </w:r>
      <w:r>
        <w:rPr>
          <w:noProof/>
        </w:rPr>
      </w:r>
      <w:r>
        <w:rPr>
          <w:noProof/>
        </w:rPr>
        <w:fldChar w:fldCharType="separate"/>
      </w:r>
      <w:r w:rsidR="00BB39E2">
        <w:rPr>
          <w:noProof/>
        </w:rPr>
        <w:t>27</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3.11.9</w:t>
      </w:r>
      <w:r>
        <w:rPr>
          <w:rFonts w:asciiTheme="minorHAnsi" w:eastAsiaTheme="minorEastAsia" w:hAnsiTheme="minorHAnsi" w:cstheme="minorBidi"/>
          <w:noProof/>
          <w:szCs w:val="22"/>
          <w:lang w:val="en-AU" w:eastAsia="ja-JP"/>
        </w:rPr>
        <w:tab/>
      </w:r>
      <w:r>
        <w:rPr>
          <w:noProof/>
        </w:rPr>
        <w:t>UniSpec Single Channel</w:t>
      </w:r>
      <w:r>
        <w:rPr>
          <w:noProof/>
        </w:rPr>
        <w:tab/>
      </w:r>
      <w:r>
        <w:rPr>
          <w:noProof/>
        </w:rPr>
        <w:fldChar w:fldCharType="begin"/>
      </w:r>
      <w:r>
        <w:rPr>
          <w:noProof/>
        </w:rPr>
        <w:instrText xml:space="preserve"> PAGEREF _Toc359416699 \h </w:instrText>
      </w:r>
      <w:r>
        <w:rPr>
          <w:noProof/>
        </w:rPr>
      </w:r>
      <w:r>
        <w:rPr>
          <w:noProof/>
        </w:rPr>
        <w:fldChar w:fldCharType="separate"/>
      </w:r>
      <w:r w:rsidR="00BB39E2">
        <w:rPr>
          <w:noProof/>
        </w:rPr>
        <w:t>27</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3.11.10</w:t>
      </w:r>
      <w:r>
        <w:rPr>
          <w:rFonts w:asciiTheme="minorHAnsi" w:eastAsiaTheme="minorEastAsia" w:hAnsiTheme="minorHAnsi" w:cstheme="minorBidi"/>
          <w:noProof/>
          <w:szCs w:val="22"/>
          <w:lang w:val="en-AU" w:eastAsia="ja-JP"/>
        </w:rPr>
        <w:tab/>
      </w:r>
      <w:r>
        <w:rPr>
          <w:noProof/>
        </w:rPr>
        <w:t>UniSpec Double Channel SPU</w:t>
      </w:r>
      <w:r>
        <w:rPr>
          <w:noProof/>
        </w:rPr>
        <w:tab/>
      </w:r>
      <w:r>
        <w:rPr>
          <w:noProof/>
        </w:rPr>
        <w:fldChar w:fldCharType="begin"/>
      </w:r>
      <w:r>
        <w:rPr>
          <w:noProof/>
        </w:rPr>
        <w:instrText xml:space="preserve"> PAGEREF _Toc359416700 \h </w:instrText>
      </w:r>
      <w:r>
        <w:rPr>
          <w:noProof/>
        </w:rPr>
      </w:r>
      <w:r>
        <w:rPr>
          <w:noProof/>
        </w:rPr>
        <w:fldChar w:fldCharType="separate"/>
      </w:r>
      <w:r w:rsidR="00BB39E2">
        <w:rPr>
          <w:noProof/>
        </w:rPr>
        <w:t>27</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3.11.11</w:t>
      </w:r>
      <w:r>
        <w:rPr>
          <w:rFonts w:asciiTheme="minorHAnsi" w:eastAsiaTheme="minorEastAsia" w:hAnsiTheme="minorHAnsi" w:cstheme="minorBidi"/>
          <w:noProof/>
          <w:szCs w:val="22"/>
          <w:lang w:val="en-AU" w:eastAsia="ja-JP"/>
        </w:rPr>
        <w:tab/>
      </w:r>
      <w:r>
        <w:rPr>
          <w:noProof/>
        </w:rPr>
        <w:t>SPECPR</w:t>
      </w:r>
      <w:r>
        <w:rPr>
          <w:noProof/>
        </w:rPr>
        <w:tab/>
      </w:r>
      <w:r>
        <w:rPr>
          <w:noProof/>
        </w:rPr>
        <w:fldChar w:fldCharType="begin"/>
      </w:r>
      <w:r>
        <w:rPr>
          <w:noProof/>
        </w:rPr>
        <w:instrText xml:space="preserve"> PAGEREF _Toc359416701 \h </w:instrText>
      </w:r>
      <w:r>
        <w:rPr>
          <w:noProof/>
        </w:rPr>
      </w:r>
      <w:r>
        <w:rPr>
          <w:noProof/>
        </w:rPr>
        <w:fldChar w:fldCharType="separate"/>
      </w:r>
      <w:r w:rsidR="00BB39E2">
        <w:rPr>
          <w:noProof/>
        </w:rPr>
        <w:t>28</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3.11.12</w:t>
      </w:r>
      <w:r>
        <w:rPr>
          <w:rFonts w:asciiTheme="minorHAnsi" w:eastAsiaTheme="minorEastAsia" w:hAnsiTheme="minorHAnsi" w:cstheme="minorBidi"/>
          <w:noProof/>
          <w:szCs w:val="22"/>
          <w:lang w:val="en-AU" w:eastAsia="ja-JP"/>
        </w:rPr>
        <w:tab/>
      </w:r>
      <w:r>
        <w:rPr>
          <w:noProof/>
        </w:rPr>
        <w:t>Modtran Albedo File</w:t>
      </w:r>
      <w:r>
        <w:rPr>
          <w:noProof/>
        </w:rPr>
        <w:tab/>
      </w:r>
      <w:r>
        <w:rPr>
          <w:noProof/>
        </w:rPr>
        <w:fldChar w:fldCharType="begin"/>
      </w:r>
      <w:r>
        <w:rPr>
          <w:noProof/>
        </w:rPr>
        <w:instrText xml:space="preserve"> PAGEREF _Toc359416702 \h </w:instrText>
      </w:r>
      <w:r>
        <w:rPr>
          <w:noProof/>
        </w:rPr>
      </w:r>
      <w:r>
        <w:rPr>
          <w:noProof/>
        </w:rPr>
        <w:fldChar w:fldCharType="separate"/>
      </w:r>
      <w:r w:rsidR="00BB39E2">
        <w:rPr>
          <w:noProof/>
        </w:rPr>
        <w:t>28</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3.11.13</w:t>
      </w:r>
      <w:r>
        <w:rPr>
          <w:rFonts w:asciiTheme="minorHAnsi" w:eastAsiaTheme="minorEastAsia" w:hAnsiTheme="minorHAnsi" w:cstheme="minorBidi"/>
          <w:noProof/>
          <w:szCs w:val="22"/>
          <w:lang w:val="en-AU" w:eastAsia="ja-JP"/>
        </w:rPr>
        <w:tab/>
      </w:r>
      <w:r>
        <w:rPr>
          <w:noProof/>
        </w:rPr>
        <w:t>Excel files</w:t>
      </w:r>
      <w:r>
        <w:rPr>
          <w:noProof/>
        </w:rPr>
        <w:tab/>
      </w:r>
      <w:r>
        <w:rPr>
          <w:noProof/>
        </w:rPr>
        <w:fldChar w:fldCharType="begin"/>
      </w:r>
      <w:r>
        <w:rPr>
          <w:noProof/>
        </w:rPr>
        <w:instrText xml:space="preserve"> PAGEREF _Toc359416703 \h </w:instrText>
      </w:r>
      <w:r>
        <w:rPr>
          <w:noProof/>
        </w:rPr>
      </w:r>
      <w:r>
        <w:rPr>
          <w:noProof/>
        </w:rPr>
        <w:fldChar w:fldCharType="separate"/>
      </w:r>
      <w:r w:rsidR="00BB39E2">
        <w:rPr>
          <w:noProof/>
        </w:rPr>
        <w:t>28</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3.11.14</w:t>
      </w:r>
      <w:r>
        <w:rPr>
          <w:rFonts w:asciiTheme="minorHAnsi" w:eastAsiaTheme="minorEastAsia" w:hAnsiTheme="minorHAnsi" w:cstheme="minorBidi"/>
          <w:noProof/>
          <w:szCs w:val="22"/>
          <w:lang w:val="en-AU" w:eastAsia="ja-JP"/>
        </w:rPr>
        <w:tab/>
      </w:r>
      <w:r>
        <w:rPr>
          <w:noProof/>
        </w:rPr>
        <w:t>TXT Space Formatted Text Files</w:t>
      </w:r>
      <w:r>
        <w:rPr>
          <w:noProof/>
        </w:rPr>
        <w:tab/>
      </w:r>
      <w:r>
        <w:rPr>
          <w:noProof/>
        </w:rPr>
        <w:fldChar w:fldCharType="begin"/>
      </w:r>
      <w:r>
        <w:rPr>
          <w:noProof/>
        </w:rPr>
        <w:instrText xml:space="preserve"> PAGEREF _Toc359416704 \h </w:instrText>
      </w:r>
      <w:r>
        <w:rPr>
          <w:noProof/>
        </w:rPr>
      </w:r>
      <w:r>
        <w:rPr>
          <w:noProof/>
        </w:rPr>
        <w:fldChar w:fldCharType="separate"/>
      </w:r>
      <w:r w:rsidR="00BB39E2">
        <w:rPr>
          <w:noProof/>
        </w:rPr>
        <w:t>29</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Output Spectrum File Formats</w:t>
      </w:r>
      <w:r>
        <w:rPr>
          <w:noProof/>
        </w:rPr>
        <w:tab/>
      </w:r>
      <w:r>
        <w:rPr>
          <w:noProof/>
        </w:rPr>
        <w:fldChar w:fldCharType="begin"/>
      </w:r>
      <w:r>
        <w:rPr>
          <w:noProof/>
        </w:rPr>
        <w:instrText xml:space="preserve"> PAGEREF _Toc359416705 \h </w:instrText>
      </w:r>
      <w:r>
        <w:rPr>
          <w:noProof/>
        </w:rPr>
      </w:r>
      <w:r>
        <w:rPr>
          <w:noProof/>
        </w:rPr>
        <w:fldChar w:fldCharType="separate"/>
      </w:r>
      <w:r w:rsidR="00BB39E2">
        <w:rPr>
          <w:noProof/>
        </w:rPr>
        <w:t>30</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Campaign-related Metadata</w:t>
      </w:r>
      <w:r>
        <w:rPr>
          <w:noProof/>
        </w:rPr>
        <w:tab/>
      </w:r>
      <w:r>
        <w:rPr>
          <w:noProof/>
        </w:rPr>
        <w:fldChar w:fldCharType="begin"/>
      </w:r>
      <w:r>
        <w:rPr>
          <w:noProof/>
        </w:rPr>
        <w:instrText xml:space="preserve"> PAGEREF _Toc359416706 \h </w:instrText>
      </w:r>
      <w:r>
        <w:rPr>
          <w:noProof/>
        </w:rPr>
      </w:r>
      <w:r>
        <w:rPr>
          <w:noProof/>
        </w:rPr>
        <w:fldChar w:fldCharType="separate"/>
      </w:r>
      <w:r w:rsidR="00BB39E2">
        <w:rPr>
          <w:noProof/>
        </w:rPr>
        <w:t>30</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3.14</w:t>
      </w:r>
      <w:r>
        <w:rPr>
          <w:rFonts w:asciiTheme="minorHAnsi" w:eastAsiaTheme="minorEastAsia" w:hAnsiTheme="minorHAnsi" w:cstheme="minorBidi"/>
          <w:noProof/>
          <w:szCs w:val="22"/>
          <w:lang w:val="en-AU" w:eastAsia="ja-JP"/>
        </w:rPr>
        <w:tab/>
      </w:r>
      <w:r>
        <w:rPr>
          <w:noProof/>
        </w:rPr>
        <w:t>Spectrum-related Metadata</w:t>
      </w:r>
      <w:r>
        <w:rPr>
          <w:noProof/>
        </w:rPr>
        <w:tab/>
      </w:r>
      <w:r>
        <w:rPr>
          <w:noProof/>
        </w:rPr>
        <w:fldChar w:fldCharType="begin"/>
      </w:r>
      <w:r>
        <w:rPr>
          <w:noProof/>
        </w:rPr>
        <w:instrText xml:space="preserve"> PAGEREF _Toc359416707 \h </w:instrText>
      </w:r>
      <w:r>
        <w:rPr>
          <w:noProof/>
        </w:rPr>
      </w:r>
      <w:r>
        <w:rPr>
          <w:noProof/>
        </w:rPr>
        <w:fldChar w:fldCharType="separate"/>
      </w:r>
      <w:r w:rsidR="00BB39E2">
        <w:rPr>
          <w:noProof/>
        </w:rPr>
        <w:t>31</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3.14.1</w:t>
      </w:r>
      <w:r>
        <w:rPr>
          <w:rFonts w:asciiTheme="minorHAnsi" w:eastAsiaTheme="minorEastAsia" w:hAnsiTheme="minorHAnsi" w:cstheme="minorBidi"/>
          <w:noProof/>
          <w:szCs w:val="22"/>
          <w:lang w:val="en-AU" w:eastAsia="ja-JP"/>
        </w:rPr>
        <w:tab/>
      </w:r>
      <w:r>
        <w:rPr>
          <w:noProof/>
        </w:rPr>
        <w:t>Campaign Details Group</w:t>
      </w:r>
      <w:r>
        <w:rPr>
          <w:noProof/>
        </w:rPr>
        <w:tab/>
      </w:r>
      <w:r>
        <w:rPr>
          <w:noProof/>
        </w:rPr>
        <w:fldChar w:fldCharType="begin"/>
      </w:r>
      <w:r>
        <w:rPr>
          <w:noProof/>
        </w:rPr>
        <w:instrText xml:space="preserve"> PAGEREF _Toc359416708 \h </w:instrText>
      </w:r>
      <w:r>
        <w:rPr>
          <w:noProof/>
        </w:rPr>
      </w:r>
      <w:r>
        <w:rPr>
          <w:noProof/>
        </w:rPr>
        <w:fldChar w:fldCharType="separate"/>
      </w:r>
      <w:r w:rsidR="00BB39E2">
        <w:rPr>
          <w:noProof/>
        </w:rPr>
        <w:t>31</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3.14.2</w:t>
      </w:r>
      <w:r>
        <w:rPr>
          <w:rFonts w:asciiTheme="minorHAnsi" w:eastAsiaTheme="minorEastAsia" w:hAnsiTheme="minorHAnsi" w:cstheme="minorBidi"/>
          <w:noProof/>
          <w:szCs w:val="22"/>
          <w:lang w:val="en-AU" w:eastAsia="ja-JP"/>
        </w:rPr>
        <w:tab/>
      </w:r>
      <w:r>
        <w:rPr>
          <w:noProof/>
        </w:rPr>
        <w:t>Data Portal Group</w:t>
      </w:r>
      <w:r>
        <w:rPr>
          <w:noProof/>
        </w:rPr>
        <w:tab/>
      </w:r>
      <w:r>
        <w:rPr>
          <w:noProof/>
        </w:rPr>
        <w:fldChar w:fldCharType="begin"/>
      </w:r>
      <w:r>
        <w:rPr>
          <w:noProof/>
        </w:rPr>
        <w:instrText xml:space="preserve"> PAGEREF _Toc359416709 \h </w:instrText>
      </w:r>
      <w:r>
        <w:rPr>
          <w:noProof/>
        </w:rPr>
      </w:r>
      <w:r>
        <w:rPr>
          <w:noProof/>
        </w:rPr>
        <w:fldChar w:fldCharType="separate"/>
      </w:r>
      <w:r w:rsidR="00BB39E2">
        <w:rPr>
          <w:noProof/>
        </w:rPr>
        <w:t>32</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3.14.3</w:t>
      </w:r>
      <w:r>
        <w:rPr>
          <w:rFonts w:asciiTheme="minorHAnsi" w:eastAsiaTheme="minorEastAsia" w:hAnsiTheme="minorHAnsi" w:cstheme="minorBidi"/>
          <w:noProof/>
          <w:szCs w:val="22"/>
          <w:lang w:val="en-AU" w:eastAsia="ja-JP"/>
        </w:rPr>
        <w:tab/>
      </w:r>
      <w:r>
        <w:rPr>
          <w:noProof/>
        </w:rPr>
        <w:t>Environmental Conditions Group</w:t>
      </w:r>
      <w:r>
        <w:rPr>
          <w:noProof/>
        </w:rPr>
        <w:tab/>
      </w:r>
      <w:r>
        <w:rPr>
          <w:noProof/>
        </w:rPr>
        <w:fldChar w:fldCharType="begin"/>
      </w:r>
      <w:r>
        <w:rPr>
          <w:noProof/>
        </w:rPr>
        <w:instrText xml:space="preserve"> PAGEREF _Toc359416710 \h </w:instrText>
      </w:r>
      <w:r>
        <w:rPr>
          <w:noProof/>
        </w:rPr>
      </w:r>
      <w:r>
        <w:rPr>
          <w:noProof/>
        </w:rPr>
        <w:fldChar w:fldCharType="separate"/>
      </w:r>
      <w:r w:rsidR="00BB39E2">
        <w:rPr>
          <w:noProof/>
        </w:rPr>
        <w:t>32</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3.14.4</w:t>
      </w:r>
      <w:r>
        <w:rPr>
          <w:rFonts w:asciiTheme="minorHAnsi" w:eastAsiaTheme="minorEastAsia" w:hAnsiTheme="minorHAnsi" w:cstheme="minorBidi"/>
          <w:noProof/>
          <w:szCs w:val="22"/>
          <w:lang w:val="en-AU" w:eastAsia="ja-JP"/>
        </w:rPr>
        <w:tab/>
      </w:r>
      <w:r>
        <w:rPr>
          <w:noProof/>
        </w:rPr>
        <w:t>General Group</w:t>
      </w:r>
      <w:r>
        <w:rPr>
          <w:noProof/>
        </w:rPr>
        <w:tab/>
      </w:r>
      <w:r>
        <w:rPr>
          <w:noProof/>
        </w:rPr>
        <w:fldChar w:fldCharType="begin"/>
      </w:r>
      <w:r>
        <w:rPr>
          <w:noProof/>
        </w:rPr>
        <w:instrText xml:space="preserve"> PAGEREF _Toc359416711 \h </w:instrText>
      </w:r>
      <w:r>
        <w:rPr>
          <w:noProof/>
        </w:rPr>
      </w:r>
      <w:r>
        <w:rPr>
          <w:noProof/>
        </w:rPr>
        <w:fldChar w:fldCharType="separate"/>
      </w:r>
      <w:r w:rsidR="00BB39E2">
        <w:rPr>
          <w:noProof/>
        </w:rPr>
        <w:t>33</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3.14.5</w:t>
      </w:r>
      <w:r>
        <w:rPr>
          <w:rFonts w:asciiTheme="minorHAnsi" w:eastAsiaTheme="minorEastAsia" w:hAnsiTheme="minorHAnsi" w:cstheme="minorBidi"/>
          <w:noProof/>
          <w:szCs w:val="22"/>
          <w:lang w:val="en-AU" w:eastAsia="ja-JP"/>
        </w:rPr>
        <w:tab/>
      </w:r>
      <w:r>
        <w:rPr>
          <w:noProof/>
        </w:rPr>
        <w:t>Generic Target Properties Group</w:t>
      </w:r>
      <w:r>
        <w:rPr>
          <w:noProof/>
        </w:rPr>
        <w:tab/>
      </w:r>
      <w:r>
        <w:rPr>
          <w:noProof/>
        </w:rPr>
        <w:fldChar w:fldCharType="begin"/>
      </w:r>
      <w:r>
        <w:rPr>
          <w:noProof/>
        </w:rPr>
        <w:instrText xml:space="preserve"> PAGEREF _Toc359416712 \h </w:instrText>
      </w:r>
      <w:r>
        <w:rPr>
          <w:noProof/>
        </w:rPr>
      </w:r>
      <w:r>
        <w:rPr>
          <w:noProof/>
        </w:rPr>
        <w:fldChar w:fldCharType="separate"/>
      </w:r>
      <w:r w:rsidR="00BB39E2">
        <w:rPr>
          <w:noProof/>
        </w:rPr>
        <w:t>34</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3.14.6</w:t>
      </w:r>
      <w:r>
        <w:rPr>
          <w:rFonts w:asciiTheme="minorHAnsi" w:eastAsiaTheme="minorEastAsia" w:hAnsiTheme="minorHAnsi" w:cstheme="minorBidi"/>
          <w:noProof/>
          <w:szCs w:val="22"/>
          <w:lang w:val="en-AU" w:eastAsia="ja-JP"/>
        </w:rPr>
        <w:tab/>
      </w:r>
      <w:r>
        <w:rPr>
          <w:noProof/>
        </w:rPr>
        <w:t>Illumination Group</w:t>
      </w:r>
      <w:r>
        <w:rPr>
          <w:noProof/>
        </w:rPr>
        <w:tab/>
      </w:r>
      <w:r>
        <w:rPr>
          <w:noProof/>
        </w:rPr>
        <w:fldChar w:fldCharType="begin"/>
      </w:r>
      <w:r>
        <w:rPr>
          <w:noProof/>
        </w:rPr>
        <w:instrText xml:space="preserve"> PAGEREF _Toc359416713 \h </w:instrText>
      </w:r>
      <w:r>
        <w:rPr>
          <w:noProof/>
        </w:rPr>
      </w:r>
      <w:r>
        <w:rPr>
          <w:noProof/>
        </w:rPr>
        <w:fldChar w:fldCharType="separate"/>
      </w:r>
      <w:r w:rsidR="00BB39E2">
        <w:rPr>
          <w:noProof/>
        </w:rPr>
        <w:t>35</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3.14.7</w:t>
      </w:r>
      <w:r>
        <w:rPr>
          <w:rFonts w:asciiTheme="minorHAnsi" w:eastAsiaTheme="minorEastAsia" w:hAnsiTheme="minorHAnsi" w:cstheme="minorBidi"/>
          <w:noProof/>
          <w:szCs w:val="22"/>
          <w:lang w:val="en-AU" w:eastAsia="ja-JP"/>
        </w:rPr>
        <w:tab/>
      </w:r>
      <w:r>
        <w:rPr>
          <w:noProof/>
        </w:rPr>
        <w:t>Instrument Group</w:t>
      </w:r>
      <w:r>
        <w:rPr>
          <w:noProof/>
        </w:rPr>
        <w:tab/>
      </w:r>
      <w:r>
        <w:rPr>
          <w:noProof/>
        </w:rPr>
        <w:fldChar w:fldCharType="begin"/>
      </w:r>
      <w:r>
        <w:rPr>
          <w:noProof/>
        </w:rPr>
        <w:instrText xml:space="preserve"> PAGEREF _Toc359416714 \h </w:instrText>
      </w:r>
      <w:r>
        <w:rPr>
          <w:noProof/>
        </w:rPr>
      </w:r>
      <w:r>
        <w:rPr>
          <w:noProof/>
        </w:rPr>
        <w:fldChar w:fldCharType="separate"/>
      </w:r>
      <w:r w:rsidR="00BB39E2">
        <w:rPr>
          <w:noProof/>
        </w:rPr>
        <w:t>35</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3.14.8</w:t>
      </w:r>
      <w:r>
        <w:rPr>
          <w:rFonts w:asciiTheme="minorHAnsi" w:eastAsiaTheme="minorEastAsia" w:hAnsiTheme="minorHAnsi" w:cstheme="minorBidi"/>
          <w:noProof/>
          <w:szCs w:val="22"/>
          <w:lang w:val="en-AU" w:eastAsia="ja-JP"/>
        </w:rPr>
        <w:tab/>
      </w:r>
      <w:r>
        <w:rPr>
          <w:noProof/>
        </w:rPr>
        <w:t>Instrument Settings Group</w:t>
      </w:r>
      <w:r>
        <w:rPr>
          <w:noProof/>
        </w:rPr>
        <w:tab/>
      </w:r>
      <w:r>
        <w:rPr>
          <w:noProof/>
        </w:rPr>
        <w:fldChar w:fldCharType="begin"/>
      </w:r>
      <w:r>
        <w:rPr>
          <w:noProof/>
        </w:rPr>
        <w:instrText xml:space="preserve"> PAGEREF _Toc359416715 \h </w:instrText>
      </w:r>
      <w:r>
        <w:rPr>
          <w:noProof/>
        </w:rPr>
      </w:r>
      <w:r>
        <w:rPr>
          <w:noProof/>
        </w:rPr>
        <w:fldChar w:fldCharType="separate"/>
      </w:r>
      <w:r w:rsidR="00BB39E2">
        <w:rPr>
          <w:noProof/>
        </w:rPr>
        <w:t>36</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3.14.9</w:t>
      </w:r>
      <w:r>
        <w:rPr>
          <w:rFonts w:asciiTheme="minorHAnsi" w:eastAsiaTheme="minorEastAsia" w:hAnsiTheme="minorHAnsi" w:cstheme="minorBidi"/>
          <w:noProof/>
          <w:szCs w:val="22"/>
          <w:lang w:val="en-AU" w:eastAsia="ja-JP"/>
        </w:rPr>
        <w:tab/>
      </w:r>
      <w:r>
        <w:rPr>
          <w:noProof/>
        </w:rPr>
        <w:t>Instrumentation Group</w:t>
      </w:r>
      <w:r>
        <w:rPr>
          <w:noProof/>
        </w:rPr>
        <w:tab/>
      </w:r>
      <w:r>
        <w:rPr>
          <w:noProof/>
        </w:rPr>
        <w:fldChar w:fldCharType="begin"/>
      </w:r>
      <w:r>
        <w:rPr>
          <w:noProof/>
        </w:rPr>
        <w:instrText xml:space="preserve"> PAGEREF _Toc359416716 \h </w:instrText>
      </w:r>
      <w:r>
        <w:rPr>
          <w:noProof/>
        </w:rPr>
      </w:r>
      <w:r>
        <w:rPr>
          <w:noProof/>
        </w:rPr>
        <w:fldChar w:fldCharType="separate"/>
      </w:r>
      <w:r w:rsidR="00BB39E2">
        <w:rPr>
          <w:noProof/>
        </w:rPr>
        <w:t>37</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3.14.10</w:t>
      </w:r>
      <w:r>
        <w:rPr>
          <w:rFonts w:asciiTheme="minorHAnsi" w:eastAsiaTheme="minorEastAsia" w:hAnsiTheme="minorHAnsi" w:cstheme="minorBidi"/>
          <w:noProof/>
          <w:szCs w:val="22"/>
          <w:lang w:val="en-AU" w:eastAsia="ja-JP"/>
        </w:rPr>
        <w:tab/>
      </w:r>
      <w:r>
        <w:rPr>
          <w:noProof/>
        </w:rPr>
        <w:t>Keywords Group</w:t>
      </w:r>
      <w:r>
        <w:rPr>
          <w:noProof/>
        </w:rPr>
        <w:tab/>
      </w:r>
      <w:r>
        <w:rPr>
          <w:noProof/>
        </w:rPr>
        <w:fldChar w:fldCharType="begin"/>
      </w:r>
      <w:r>
        <w:rPr>
          <w:noProof/>
        </w:rPr>
        <w:instrText xml:space="preserve"> PAGEREF _Toc359416717 \h </w:instrText>
      </w:r>
      <w:r>
        <w:rPr>
          <w:noProof/>
        </w:rPr>
      </w:r>
      <w:r>
        <w:rPr>
          <w:noProof/>
        </w:rPr>
        <w:fldChar w:fldCharType="separate"/>
      </w:r>
      <w:r w:rsidR="00BB39E2">
        <w:rPr>
          <w:noProof/>
        </w:rPr>
        <w:t>37</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3.14.11</w:t>
      </w:r>
      <w:r>
        <w:rPr>
          <w:rFonts w:asciiTheme="minorHAnsi" w:eastAsiaTheme="minorEastAsia" w:hAnsiTheme="minorHAnsi" w:cstheme="minorBidi"/>
          <w:noProof/>
          <w:szCs w:val="22"/>
          <w:lang w:val="en-AU" w:eastAsia="ja-JP"/>
        </w:rPr>
        <w:tab/>
      </w:r>
      <w:r>
        <w:rPr>
          <w:noProof/>
        </w:rPr>
        <w:t>Location Group</w:t>
      </w:r>
      <w:r>
        <w:rPr>
          <w:noProof/>
        </w:rPr>
        <w:tab/>
      </w:r>
      <w:r>
        <w:rPr>
          <w:noProof/>
        </w:rPr>
        <w:fldChar w:fldCharType="begin"/>
      </w:r>
      <w:r>
        <w:rPr>
          <w:noProof/>
        </w:rPr>
        <w:instrText xml:space="preserve"> PAGEREF _Toc359416718 \h </w:instrText>
      </w:r>
      <w:r>
        <w:rPr>
          <w:noProof/>
        </w:rPr>
      </w:r>
      <w:r>
        <w:rPr>
          <w:noProof/>
        </w:rPr>
        <w:fldChar w:fldCharType="separate"/>
      </w:r>
      <w:r w:rsidR="00BB39E2">
        <w:rPr>
          <w:noProof/>
        </w:rPr>
        <w:t>38</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3.14.12</w:t>
      </w:r>
      <w:r>
        <w:rPr>
          <w:rFonts w:asciiTheme="minorHAnsi" w:eastAsiaTheme="minorEastAsia" w:hAnsiTheme="minorHAnsi" w:cstheme="minorBidi"/>
          <w:noProof/>
          <w:szCs w:val="22"/>
          <w:lang w:val="en-AU" w:eastAsia="ja-JP"/>
        </w:rPr>
        <w:tab/>
      </w:r>
      <w:r>
        <w:rPr>
          <w:noProof/>
        </w:rPr>
        <w:t>Names Group</w:t>
      </w:r>
      <w:r>
        <w:rPr>
          <w:noProof/>
        </w:rPr>
        <w:tab/>
      </w:r>
      <w:r>
        <w:rPr>
          <w:noProof/>
        </w:rPr>
        <w:fldChar w:fldCharType="begin"/>
      </w:r>
      <w:r>
        <w:rPr>
          <w:noProof/>
        </w:rPr>
        <w:instrText xml:space="preserve"> PAGEREF _Toc359416719 \h </w:instrText>
      </w:r>
      <w:r>
        <w:rPr>
          <w:noProof/>
        </w:rPr>
      </w:r>
      <w:r>
        <w:rPr>
          <w:noProof/>
        </w:rPr>
        <w:fldChar w:fldCharType="separate"/>
      </w:r>
      <w:r w:rsidR="00BB39E2">
        <w:rPr>
          <w:noProof/>
        </w:rPr>
        <w:t>38</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3.14.13</w:t>
      </w:r>
      <w:r>
        <w:rPr>
          <w:rFonts w:asciiTheme="minorHAnsi" w:eastAsiaTheme="minorEastAsia" w:hAnsiTheme="minorHAnsi" w:cstheme="minorBidi"/>
          <w:noProof/>
          <w:szCs w:val="22"/>
          <w:lang w:val="en-AU" w:eastAsia="ja-JP"/>
        </w:rPr>
        <w:tab/>
      </w:r>
      <w:r>
        <w:rPr>
          <w:noProof/>
        </w:rPr>
        <w:t>Optics Group</w:t>
      </w:r>
      <w:r>
        <w:rPr>
          <w:noProof/>
        </w:rPr>
        <w:tab/>
      </w:r>
      <w:r>
        <w:rPr>
          <w:noProof/>
        </w:rPr>
        <w:fldChar w:fldCharType="begin"/>
      </w:r>
      <w:r>
        <w:rPr>
          <w:noProof/>
        </w:rPr>
        <w:instrText xml:space="preserve"> PAGEREF _Toc359416720 \h </w:instrText>
      </w:r>
      <w:r>
        <w:rPr>
          <w:noProof/>
        </w:rPr>
      </w:r>
      <w:r>
        <w:rPr>
          <w:noProof/>
        </w:rPr>
        <w:fldChar w:fldCharType="separate"/>
      </w:r>
      <w:r w:rsidR="00BB39E2">
        <w:rPr>
          <w:noProof/>
        </w:rPr>
        <w:t>38</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3.14.14</w:t>
      </w:r>
      <w:r>
        <w:rPr>
          <w:rFonts w:asciiTheme="minorHAnsi" w:eastAsiaTheme="minorEastAsia" w:hAnsiTheme="minorHAnsi" w:cstheme="minorBidi"/>
          <w:noProof/>
          <w:szCs w:val="22"/>
          <w:lang w:val="en-AU" w:eastAsia="ja-JP"/>
        </w:rPr>
        <w:tab/>
      </w:r>
      <w:r>
        <w:rPr>
          <w:noProof/>
        </w:rPr>
        <w:t>PDFs Group</w:t>
      </w:r>
      <w:r>
        <w:rPr>
          <w:noProof/>
        </w:rPr>
        <w:tab/>
      </w:r>
      <w:r>
        <w:rPr>
          <w:noProof/>
        </w:rPr>
        <w:fldChar w:fldCharType="begin"/>
      </w:r>
      <w:r>
        <w:rPr>
          <w:noProof/>
        </w:rPr>
        <w:instrText xml:space="preserve"> PAGEREF _Toc359416721 \h </w:instrText>
      </w:r>
      <w:r>
        <w:rPr>
          <w:noProof/>
        </w:rPr>
      </w:r>
      <w:r>
        <w:rPr>
          <w:noProof/>
        </w:rPr>
        <w:fldChar w:fldCharType="separate"/>
      </w:r>
      <w:r w:rsidR="00BB39E2">
        <w:rPr>
          <w:noProof/>
        </w:rPr>
        <w:t>39</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3.14.15</w:t>
      </w:r>
      <w:r>
        <w:rPr>
          <w:rFonts w:asciiTheme="minorHAnsi" w:eastAsiaTheme="minorEastAsia" w:hAnsiTheme="minorHAnsi" w:cstheme="minorBidi"/>
          <w:noProof/>
          <w:szCs w:val="22"/>
          <w:lang w:val="en-AU" w:eastAsia="ja-JP"/>
        </w:rPr>
        <w:tab/>
      </w:r>
      <w:r>
        <w:rPr>
          <w:noProof/>
        </w:rPr>
        <w:t>Personnel Group</w:t>
      </w:r>
      <w:r>
        <w:rPr>
          <w:noProof/>
        </w:rPr>
        <w:tab/>
      </w:r>
      <w:r>
        <w:rPr>
          <w:noProof/>
        </w:rPr>
        <w:fldChar w:fldCharType="begin"/>
      </w:r>
      <w:r>
        <w:rPr>
          <w:noProof/>
        </w:rPr>
        <w:instrText xml:space="preserve"> PAGEREF _Toc359416722 \h </w:instrText>
      </w:r>
      <w:r>
        <w:rPr>
          <w:noProof/>
        </w:rPr>
      </w:r>
      <w:r>
        <w:rPr>
          <w:noProof/>
        </w:rPr>
        <w:fldChar w:fldCharType="separate"/>
      </w:r>
      <w:r w:rsidR="00BB39E2">
        <w:rPr>
          <w:noProof/>
        </w:rPr>
        <w:t>39</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3.14.16</w:t>
      </w:r>
      <w:r>
        <w:rPr>
          <w:rFonts w:asciiTheme="minorHAnsi" w:eastAsiaTheme="minorEastAsia" w:hAnsiTheme="minorHAnsi" w:cstheme="minorBidi"/>
          <w:noProof/>
          <w:szCs w:val="22"/>
          <w:lang w:val="en-AU" w:eastAsia="ja-JP"/>
        </w:rPr>
        <w:tab/>
      </w:r>
      <w:r>
        <w:rPr>
          <w:noProof/>
        </w:rPr>
        <w:t>Pictures Group</w:t>
      </w:r>
      <w:r>
        <w:rPr>
          <w:noProof/>
        </w:rPr>
        <w:tab/>
      </w:r>
      <w:r>
        <w:rPr>
          <w:noProof/>
        </w:rPr>
        <w:fldChar w:fldCharType="begin"/>
      </w:r>
      <w:r>
        <w:rPr>
          <w:noProof/>
        </w:rPr>
        <w:instrText xml:space="preserve"> PAGEREF _Toc359416723 \h </w:instrText>
      </w:r>
      <w:r>
        <w:rPr>
          <w:noProof/>
        </w:rPr>
      </w:r>
      <w:r>
        <w:rPr>
          <w:noProof/>
        </w:rPr>
        <w:fldChar w:fldCharType="separate"/>
      </w:r>
      <w:r w:rsidR="00BB39E2">
        <w:rPr>
          <w:noProof/>
        </w:rPr>
        <w:t>39</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3.14.17</w:t>
      </w:r>
      <w:r>
        <w:rPr>
          <w:rFonts w:asciiTheme="minorHAnsi" w:eastAsiaTheme="minorEastAsia" w:hAnsiTheme="minorHAnsi" w:cstheme="minorBidi"/>
          <w:noProof/>
          <w:szCs w:val="22"/>
          <w:lang w:val="en-AU" w:eastAsia="ja-JP"/>
        </w:rPr>
        <w:tab/>
      </w:r>
      <w:r>
        <w:rPr>
          <w:noProof/>
        </w:rPr>
        <w:t>Processing Group</w:t>
      </w:r>
      <w:r>
        <w:rPr>
          <w:noProof/>
        </w:rPr>
        <w:tab/>
      </w:r>
      <w:r>
        <w:rPr>
          <w:noProof/>
        </w:rPr>
        <w:fldChar w:fldCharType="begin"/>
      </w:r>
      <w:r>
        <w:rPr>
          <w:noProof/>
        </w:rPr>
        <w:instrText xml:space="preserve"> PAGEREF _Toc359416724 \h </w:instrText>
      </w:r>
      <w:r>
        <w:rPr>
          <w:noProof/>
        </w:rPr>
      </w:r>
      <w:r>
        <w:rPr>
          <w:noProof/>
        </w:rPr>
        <w:fldChar w:fldCharType="separate"/>
      </w:r>
      <w:r w:rsidR="00BB39E2">
        <w:rPr>
          <w:noProof/>
        </w:rPr>
        <w:t>40</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3.14.18</w:t>
      </w:r>
      <w:r>
        <w:rPr>
          <w:rFonts w:asciiTheme="minorHAnsi" w:eastAsiaTheme="minorEastAsia" w:hAnsiTheme="minorHAnsi" w:cstheme="minorBidi"/>
          <w:noProof/>
          <w:szCs w:val="22"/>
          <w:lang w:val="en-AU" w:eastAsia="ja-JP"/>
        </w:rPr>
        <w:tab/>
      </w:r>
      <w:r>
        <w:rPr>
          <w:noProof/>
        </w:rPr>
        <w:t>Sampling Geometry Group</w:t>
      </w:r>
      <w:r>
        <w:rPr>
          <w:noProof/>
        </w:rPr>
        <w:tab/>
      </w:r>
      <w:r>
        <w:rPr>
          <w:noProof/>
        </w:rPr>
        <w:fldChar w:fldCharType="begin"/>
      </w:r>
      <w:r>
        <w:rPr>
          <w:noProof/>
        </w:rPr>
        <w:instrText xml:space="preserve"> PAGEREF _Toc359416725 \h </w:instrText>
      </w:r>
      <w:r>
        <w:rPr>
          <w:noProof/>
        </w:rPr>
      </w:r>
      <w:r>
        <w:rPr>
          <w:noProof/>
        </w:rPr>
        <w:fldChar w:fldCharType="separate"/>
      </w:r>
      <w:r w:rsidR="00BB39E2">
        <w:rPr>
          <w:noProof/>
        </w:rPr>
        <w:t>41</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3.14.19</w:t>
      </w:r>
      <w:r>
        <w:rPr>
          <w:rFonts w:asciiTheme="minorHAnsi" w:eastAsiaTheme="minorEastAsia" w:hAnsiTheme="minorHAnsi" w:cstheme="minorBidi"/>
          <w:noProof/>
          <w:szCs w:val="22"/>
          <w:lang w:val="en-AU" w:eastAsia="ja-JP"/>
        </w:rPr>
        <w:tab/>
      </w:r>
      <w:r>
        <w:rPr>
          <w:noProof/>
        </w:rPr>
        <w:t>Scientific References Group</w:t>
      </w:r>
      <w:r>
        <w:rPr>
          <w:noProof/>
        </w:rPr>
        <w:tab/>
      </w:r>
      <w:r>
        <w:rPr>
          <w:noProof/>
        </w:rPr>
        <w:fldChar w:fldCharType="begin"/>
      </w:r>
      <w:r>
        <w:rPr>
          <w:noProof/>
        </w:rPr>
        <w:instrText xml:space="preserve"> PAGEREF _Toc359416726 \h </w:instrText>
      </w:r>
      <w:r>
        <w:rPr>
          <w:noProof/>
        </w:rPr>
      </w:r>
      <w:r>
        <w:rPr>
          <w:noProof/>
        </w:rPr>
        <w:fldChar w:fldCharType="separate"/>
      </w:r>
      <w:r w:rsidR="00BB39E2">
        <w:rPr>
          <w:noProof/>
        </w:rPr>
        <w:t>43</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3.14.20</w:t>
      </w:r>
      <w:r>
        <w:rPr>
          <w:rFonts w:asciiTheme="minorHAnsi" w:eastAsiaTheme="minorEastAsia" w:hAnsiTheme="minorHAnsi" w:cstheme="minorBidi"/>
          <w:noProof/>
          <w:szCs w:val="22"/>
          <w:lang w:val="en-AU" w:eastAsia="ja-JP"/>
        </w:rPr>
        <w:tab/>
      </w:r>
      <w:r>
        <w:rPr>
          <w:noProof/>
        </w:rPr>
        <w:t>Soil Parameters Group</w:t>
      </w:r>
      <w:r>
        <w:rPr>
          <w:noProof/>
        </w:rPr>
        <w:tab/>
      </w:r>
      <w:r>
        <w:rPr>
          <w:noProof/>
        </w:rPr>
        <w:fldChar w:fldCharType="begin"/>
      </w:r>
      <w:r>
        <w:rPr>
          <w:noProof/>
        </w:rPr>
        <w:instrText xml:space="preserve"> PAGEREF _Toc359416727 \h </w:instrText>
      </w:r>
      <w:r>
        <w:rPr>
          <w:noProof/>
        </w:rPr>
      </w:r>
      <w:r>
        <w:rPr>
          <w:noProof/>
        </w:rPr>
        <w:fldChar w:fldCharType="separate"/>
      </w:r>
      <w:r w:rsidR="00BB39E2">
        <w:rPr>
          <w:noProof/>
        </w:rPr>
        <w:t>43</w:t>
      </w:r>
      <w:r>
        <w:rPr>
          <w:noProof/>
        </w:rPr>
        <w:fldChar w:fldCharType="end"/>
      </w:r>
    </w:p>
    <w:p w:rsidR="00D51039" w:rsidRDefault="00D51039">
      <w:pPr>
        <w:pStyle w:val="TOC3"/>
        <w:tabs>
          <w:tab w:val="left" w:pos="1320"/>
        </w:tabs>
        <w:rPr>
          <w:rFonts w:asciiTheme="minorHAnsi" w:eastAsiaTheme="minorEastAsia" w:hAnsiTheme="minorHAnsi" w:cstheme="minorBidi"/>
          <w:noProof/>
          <w:szCs w:val="22"/>
          <w:lang w:val="en-AU" w:eastAsia="ja-JP"/>
        </w:rPr>
      </w:pPr>
      <w:r>
        <w:rPr>
          <w:noProof/>
        </w:rPr>
        <w:t>3.14.21</w:t>
      </w:r>
      <w:r>
        <w:rPr>
          <w:rFonts w:asciiTheme="minorHAnsi" w:eastAsiaTheme="minorEastAsia" w:hAnsiTheme="minorHAnsi" w:cstheme="minorBidi"/>
          <w:noProof/>
          <w:szCs w:val="22"/>
          <w:lang w:val="en-AU" w:eastAsia="ja-JP"/>
        </w:rPr>
        <w:tab/>
      </w:r>
      <w:r>
        <w:rPr>
          <w:noProof/>
        </w:rPr>
        <w:t>Vegetation Biophysical Variables</w:t>
      </w:r>
      <w:r>
        <w:rPr>
          <w:noProof/>
        </w:rPr>
        <w:tab/>
      </w:r>
      <w:r>
        <w:rPr>
          <w:noProof/>
        </w:rPr>
        <w:fldChar w:fldCharType="begin"/>
      </w:r>
      <w:r>
        <w:rPr>
          <w:noProof/>
        </w:rPr>
        <w:instrText xml:space="preserve"> PAGEREF _Toc359416728 \h </w:instrText>
      </w:r>
      <w:r>
        <w:rPr>
          <w:noProof/>
        </w:rPr>
      </w:r>
      <w:r>
        <w:rPr>
          <w:noProof/>
        </w:rPr>
        <w:fldChar w:fldCharType="separate"/>
      </w:r>
      <w:r w:rsidR="00BB39E2">
        <w:rPr>
          <w:noProof/>
        </w:rPr>
        <w:t>45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3.15</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Pr>
          <w:noProof/>
        </w:rPr>
        <w:fldChar w:fldCharType="begin"/>
      </w:r>
      <w:r>
        <w:rPr>
          <w:noProof/>
        </w:rPr>
        <w:instrText xml:space="preserve"> PAGEREF _Toc359416729 \h </w:instrText>
      </w:r>
      <w:r>
        <w:rPr>
          <w:noProof/>
        </w:rPr>
      </w:r>
      <w:r>
        <w:rPr>
          <w:noProof/>
        </w:rPr>
        <w:fldChar w:fldCharType="separate"/>
      </w:r>
      <w:r w:rsidR="00BB39E2">
        <w:rPr>
          <w:noProof/>
        </w:rPr>
        <w:t>45</w:t>
      </w:r>
      <w:r>
        <w:rPr>
          <w:noProof/>
        </w:rPr>
        <w:fldChar w:fldCharType="end"/>
      </w:r>
    </w:p>
    <w:p w:rsidR="00D51039" w:rsidRDefault="00D51039">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Pr>
          <w:noProof/>
        </w:rPr>
        <w:fldChar w:fldCharType="begin"/>
      </w:r>
      <w:r>
        <w:rPr>
          <w:noProof/>
        </w:rPr>
        <w:instrText xml:space="preserve"> PAGEREF _Toc359416730 \h </w:instrText>
      </w:r>
      <w:r>
        <w:rPr>
          <w:noProof/>
        </w:rPr>
      </w:r>
      <w:r>
        <w:rPr>
          <w:noProof/>
        </w:rPr>
        <w:fldChar w:fldCharType="separate"/>
      </w:r>
      <w:r w:rsidR="00BB39E2">
        <w:rPr>
          <w:noProof/>
        </w:rPr>
        <w:t>48</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Mac Operation</w:t>
      </w:r>
      <w:r>
        <w:rPr>
          <w:noProof/>
        </w:rPr>
        <w:tab/>
      </w:r>
      <w:r>
        <w:rPr>
          <w:noProof/>
        </w:rPr>
        <w:fldChar w:fldCharType="begin"/>
      </w:r>
      <w:r>
        <w:rPr>
          <w:noProof/>
        </w:rPr>
        <w:instrText xml:space="preserve"> PAGEREF _Toc359416731 \h </w:instrText>
      </w:r>
      <w:r>
        <w:rPr>
          <w:noProof/>
        </w:rPr>
      </w:r>
      <w:r>
        <w:rPr>
          <w:noProof/>
        </w:rPr>
        <w:fldChar w:fldCharType="separate"/>
      </w:r>
      <w:r w:rsidR="00BB39E2">
        <w:rPr>
          <w:noProof/>
        </w:rPr>
        <w:t>48</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Unix Operation</w:t>
      </w:r>
      <w:r>
        <w:rPr>
          <w:noProof/>
        </w:rPr>
        <w:tab/>
      </w:r>
      <w:r>
        <w:rPr>
          <w:noProof/>
        </w:rPr>
        <w:fldChar w:fldCharType="begin"/>
      </w:r>
      <w:r>
        <w:rPr>
          <w:noProof/>
        </w:rPr>
        <w:instrText xml:space="preserve"> PAGEREF _Toc359416732 \h </w:instrText>
      </w:r>
      <w:r>
        <w:rPr>
          <w:noProof/>
        </w:rPr>
      </w:r>
      <w:r>
        <w:rPr>
          <w:noProof/>
        </w:rPr>
        <w:fldChar w:fldCharType="separate"/>
      </w:r>
      <w:r w:rsidR="00BB39E2">
        <w:rPr>
          <w:noProof/>
        </w:rPr>
        <w:t>48</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Main Window</w:t>
      </w:r>
      <w:r>
        <w:rPr>
          <w:noProof/>
        </w:rPr>
        <w:tab/>
      </w:r>
      <w:r>
        <w:rPr>
          <w:noProof/>
        </w:rPr>
        <w:fldChar w:fldCharType="begin"/>
      </w:r>
      <w:r>
        <w:rPr>
          <w:noProof/>
        </w:rPr>
        <w:instrText xml:space="preserve"> PAGEREF _Toc359416733 \h </w:instrText>
      </w:r>
      <w:r>
        <w:rPr>
          <w:noProof/>
        </w:rPr>
      </w:r>
      <w:r>
        <w:rPr>
          <w:noProof/>
        </w:rPr>
        <w:fldChar w:fldCharType="separate"/>
      </w:r>
      <w:r w:rsidR="00BB39E2">
        <w:rPr>
          <w:noProof/>
        </w:rPr>
        <w:t>49</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Pr>
          <w:noProof/>
        </w:rPr>
        <w:fldChar w:fldCharType="begin"/>
      </w:r>
      <w:r>
        <w:rPr>
          <w:noProof/>
        </w:rPr>
        <w:instrText xml:space="preserve"> PAGEREF _Toc359416734 \h </w:instrText>
      </w:r>
      <w:r>
        <w:rPr>
          <w:noProof/>
        </w:rPr>
      </w:r>
      <w:r>
        <w:rPr>
          <w:noProof/>
        </w:rPr>
        <w:fldChar w:fldCharType="separate"/>
      </w:r>
      <w:r w:rsidR="00BB39E2">
        <w:rPr>
          <w:noProof/>
        </w:rPr>
        <w:t>50</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Logging Out</w:t>
      </w:r>
      <w:r>
        <w:rPr>
          <w:noProof/>
        </w:rPr>
        <w:tab/>
      </w:r>
      <w:r>
        <w:rPr>
          <w:noProof/>
        </w:rPr>
        <w:fldChar w:fldCharType="begin"/>
      </w:r>
      <w:r>
        <w:rPr>
          <w:noProof/>
        </w:rPr>
        <w:instrText xml:space="preserve"> PAGEREF _Toc359416735 \h </w:instrText>
      </w:r>
      <w:r>
        <w:rPr>
          <w:noProof/>
        </w:rPr>
      </w:r>
      <w:r>
        <w:rPr>
          <w:noProof/>
        </w:rPr>
        <w:fldChar w:fldCharType="separate"/>
      </w:r>
      <w:r w:rsidR="00BB39E2">
        <w:rPr>
          <w:noProof/>
        </w:rPr>
        <w:t>51</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Changing your User Details</w:t>
      </w:r>
      <w:r>
        <w:rPr>
          <w:noProof/>
        </w:rPr>
        <w:tab/>
      </w:r>
      <w:r>
        <w:rPr>
          <w:noProof/>
        </w:rPr>
        <w:fldChar w:fldCharType="begin"/>
      </w:r>
      <w:r>
        <w:rPr>
          <w:noProof/>
        </w:rPr>
        <w:instrText xml:space="preserve"> PAGEREF _Toc359416736 \h </w:instrText>
      </w:r>
      <w:r>
        <w:rPr>
          <w:noProof/>
        </w:rPr>
      </w:r>
      <w:r>
        <w:rPr>
          <w:noProof/>
        </w:rPr>
        <w:fldChar w:fldCharType="separate"/>
      </w:r>
      <w:r w:rsidR="00BB39E2">
        <w:rPr>
          <w:noProof/>
        </w:rPr>
        <w:t>51</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Browsing the Hierarchy Tree</w:t>
      </w:r>
      <w:r>
        <w:rPr>
          <w:noProof/>
        </w:rPr>
        <w:tab/>
      </w:r>
      <w:r>
        <w:rPr>
          <w:noProof/>
        </w:rPr>
        <w:fldChar w:fldCharType="begin"/>
      </w:r>
      <w:r>
        <w:rPr>
          <w:noProof/>
        </w:rPr>
        <w:instrText xml:space="preserve"> PAGEREF _Toc359416737 \h </w:instrText>
      </w:r>
      <w:r>
        <w:rPr>
          <w:noProof/>
        </w:rPr>
      </w:r>
      <w:r>
        <w:rPr>
          <w:noProof/>
        </w:rPr>
        <w:fldChar w:fldCharType="separate"/>
      </w:r>
      <w:r w:rsidR="00BB39E2">
        <w:rPr>
          <w:noProof/>
        </w:rPr>
        <w:t>51</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SQL Matching Strings</w:t>
      </w:r>
      <w:r>
        <w:rPr>
          <w:noProof/>
        </w:rPr>
        <w:tab/>
      </w:r>
      <w:r>
        <w:rPr>
          <w:noProof/>
        </w:rPr>
        <w:fldChar w:fldCharType="begin"/>
      </w:r>
      <w:r>
        <w:rPr>
          <w:noProof/>
        </w:rPr>
        <w:instrText xml:space="preserve"> PAGEREF _Toc359416738 \h </w:instrText>
      </w:r>
      <w:r>
        <w:rPr>
          <w:noProof/>
        </w:rPr>
      </w:r>
      <w:r>
        <w:rPr>
          <w:noProof/>
        </w:rPr>
        <w:fldChar w:fldCharType="separate"/>
      </w:r>
      <w:r w:rsidR="00BB39E2">
        <w:rPr>
          <w:noProof/>
        </w:rPr>
        <w:t>53</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Entering Dates and Times</w:t>
      </w:r>
      <w:r>
        <w:rPr>
          <w:noProof/>
        </w:rPr>
        <w:tab/>
      </w:r>
      <w:r>
        <w:rPr>
          <w:noProof/>
        </w:rPr>
        <w:fldChar w:fldCharType="begin"/>
      </w:r>
      <w:r>
        <w:rPr>
          <w:noProof/>
        </w:rPr>
        <w:instrText xml:space="preserve"> PAGEREF _Toc359416739 \h </w:instrText>
      </w:r>
      <w:r>
        <w:rPr>
          <w:noProof/>
        </w:rPr>
      </w:r>
      <w:r>
        <w:rPr>
          <w:noProof/>
        </w:rPr>
        <w:fldChar w:fldCharType="separate"/>
      </w:r>
      <w:r w:rsidR="00BB39E2">
        <w:rPr>
          <w:noProof/>
        </w:rPr>
        <w:t>53</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Overview of SPECCHIO Data Loading</w:t>
      </w:r>
      <w:r>
        <w:rPr>
          <w:noProof/>
        </w:rPr>
        <w:tab/>
      </w:r>
      <w:r>
        <w:rPr>
          <w:noProof/>
        </w:rPr>
        <w:fldChar w:fldCharType="begin"/>
      </w:r>
      <w:r>
        <w:rPr>
          <w:noProof/>
        </w:rPr>
        <w:instrText xml:space="preserve"> PAGEREF _Toc359416740 \h </w:instrText>
      </w:r>
      <w:r>
        <w:rPr>
          <w:noProof/>
        </w:rPr>
      </w:r>
      <w:r>
        <w:rPr>
          <w:noProof/>
        </w:rPr>
        <w:fldChar w:fldCharType="separate"/>
      </w:r>
      <w:r w:rsidR="00BB39E2">
        <w:rPr>
          <w:noProof/>
        </w:rPr>
        <w:t>54</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Creating a new Campaign</w:t>
      </w:r>
      <w:r>
        <w:rPr>
          <w:noProof/>
        </w:rPr>
        <w:tab/>
      </w:r>
      <w:r>
        <w:rPr>
          <w:noProof/>
        </w:rPr>
        <w:fldChar w:fldCharType="begin"/>
      </w:r>
      <w:r>
        <w:rPr>
          <w:noProof/>
        </w:rPr>
        <w:instrText xml:space="preserve"> PAGEREF _Toc359416741 \h </w:instrText>
      </w:r>
      <w:r>
        <w:rPr>
          <w:noProof/>
        </w:rPr>
      </w:r>
      <w:r>
        <w:rPr>
          <w:noProof/>
        </w:rPr>
        <w:fldChar w:fldCharType="separate"/>
      </w:r>
      <w:r w:rsidR="00BB39E2">
        <w:rPr>
          <w:noProof/>
        </w:rPr>
        <w:t>55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Loading Campaign Spectral Data</w:t>
      </w:r>
      <w:r>
        <w:rPr>
          <w:noProof/>
        </w:rPr>
        <w:tab/>
      </w:r>
      <w:r>
        <w:rPr>
          <w:noProof/>
        </w:rPr>
        <w:fldChar w:fldCharType="begin"/>
      </w:r>
      <w:r>
        <w:rPr>
          <w:noProof/>
        </w:rPr>
        <w:instrText xml:space="preserve"> PAGEREF _Toc359416743 \h </w:instrText>
      </w:r>
      <w:r>
        <w:rPr>
          <w:noProof/>
        </w:rPr>
      </w:r>
      <w:r>
        <w:rPr>
          <w:noProof/>
        </w:rPr>
        <w:fldChar w:fldCharType="separate"/>
      </w:r>
      <w:r w:rsidR="00BB39E2">
        <w:rPr>
          <w:noProof/>
        </w:rPr>
        <w:t>56</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Loading Additional Spectral Data</w:t>
      </w:r>
      <w:r>
        <w:rPr>
          <w:noProof/>
        </w:rPr>
        <w:tab/>
      </w:r>
      <w:r>
        <w:rPr>
          <w:noProof/>
        </w:rPr>
        <w:fldChar w:fldCharType="begin"/>
      </w:r>
      <w:r>
        <w:rPr>
          <w:noProof/>
        </w:rPr>
        <w:instrText xml:space="preserve"> PAGEREF _Toc359416744 \h </w:instrText>
      </w:r>
      <w:r>
        <w:rPr>
          <w:noProof/>
        </w:rPr>
      </w:r>
      <w:r>
        <w:rPr>
          <w:noProof/>
        </w:rPr>
        <w:fldChar w:fldCharType="separate"/>
      </w:r>
      <w:r w:rsidR="00BB39E2">
        <w:rPr>
          <w:noProof/>
        </w:rPr>
        <w:t>57</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4.13.1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Pr>
          <w:noProof/>
        </w:rPr>
        <w:fldChar w:fldCharType="begin"/>
      </w:r>
      <w:r>
        <w:rPr>
          <w:noProof/>
        </w:rPr>
        <w:instrText xml:space="preserve"> PAGEREF _Toc359416745 \h </w:instrText>
      </w:r>
      <w:r>
        <w:rPr>
          <w:noProof/>
        </w:rPr>
      </w:r>
      <w:r>
        <w:rPr>
          <w:noProof/>
        </w:rPr>
        <w:fldChar w:fldCharType="separate"/>
      </w:r>
      <w:r w:rsidR="00BB39E2">
        <w:rPr>
          <w:noProof/>
        </w:rPr>
        <w:t>57</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4.13.2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Pr>
          <w:noProof/>
        </w:rPr>
        <w:fldChar w:fldCharType="begin"/>
      </w:r>
      <w:r>
        <w:rPr>
          <w:noProof/>
        </w:rPr>
        <w:instrText xml:space="preserve"> PAGEREF _Toc359416746 \h </w:instrText>
      </w:r>
      <w:r>
        <w:rPr>
          <w:noProof/>
        </w:rPr>
      </w:r>
      <w:r>
        <w:rPr>
          <w:noProof/>
        </w:rPr>
        <w:fldChar w:fldCharType="separate"/>
      </w:r>
      <w:r w:rsidR="00BB39E2">
        <w:rPr>
          <w:noProof/>
        </w:rPr>
        <w:t>58</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4.13.3</w:t>
      </w:r>
      <w:r>
        <w:rPr>
          <w:rFonts w:asciiTheme="minorHAnsi" w:eastAsiaTheme="minorEastAsia" w:hAnsiTheme="minorHAnsi" w:cstheme="minorBidi"/>
          <w:noProof/>
          <w:szCs w:val="22"/>
          <w:lang w:val="en-AU" w:eastAsia="ja-JP"/>
        </w:rPr>
        <w:tab/>
      </w:r>
      <w:r>
        <w:rPr>
          <w:noProof/>
        </w:rPr>
        <w:t>Uploading Additional Spectral Data in a New Data Hierarchy</w:t>
      </w:r>
      <w:r>
        <w:rPr>
          <w:noProof/>
        </w:rPr>
        <w:tab/>
      </w:r>
      <w:r>
        <w:rPr>
          <w:noProof/>
        </w:rPr>
        <w:fldChar w:fldCharType="begin"/>
      </w:r>
      <w:r>
        <w:rPr>
          <w:noProof/>
        </w:rPr>
        <w:instrText xml:space="preserve"> PAGEREF _Toc359416747 \h </w:instrText>
      </w:r>
      <w:r>
        <w:rPr>
          <w:noProof/>
        </w:rPr>
      </w:r>
      <w:r>
        <w:rPr>
          <w:noProof/>
        </w:rPr>
        <w:fldChar w:fldCharType="separate"/>
      </w:r>
      <w:r w:rsidR="00BB39E2">
        <w:rPr>
          <w:noProof/>
        </w:rPr>
        <w:t>59</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4.14</w:t>
      </w:r>
      <w:r>
        <w:rPr>
          <w:rFonts w:asciiTheme="minorHAnsi" w:eastAsiaTheme="minorEastAsia" w:hAnsiTheme="minorHAnsi" w:cstheme="minorBidi"/>
          <w:noProof/>
          <w:szCs w:val="22"/>
          <w:lang w:val="en-AU" w:eastAsia="ja-JP"/>
        </w:rPr>
        <w:tab/>
      </w:r>
      <w:r>
        <w:rPr>
          <w:noProof/>
        </w:rPr>
        <w:t>UTC Time Correction</w:t>
      </w:r>
      <w:r>
        <w:rPr>
          <w:noProof/>
        </w:rPr>
        <w:tab/>
      </w:r>
      <w:r>
        <w:rPr>
          <w:noProof/>
        </w:rPr>
        <w:fldChar w:fldCharType="begin"/>
      </w:r>
      <w:r>
        <w:rPr>
          <w:noProof/>
        </w:rPr>
        <w:instrText xml:space="preserve"> PAGEREF _Toc359416748 \h </w:instrText>
      </w:r>
      <w:r>
        <w:rPr>
          <w:noProof/>
        </w:rPr>
      </w:r>
      <w:r>
        <w:rPr>
          <w:noProof/>
        </w:rPr>
        <w:fldChar w:fldCharType="separate"/>
      </w:r>
      <w:r w:rsidR="00BB39E2">
        <w:rPr>
          <w:noProof/>
        </w:rPr>
        <w:t>60</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4.15</w:t>
      </w:r>
      <w:r>
        <w:rPr>
          <w:rFonts w:asciiTheme="minorHAnsi" w:eastAsiaTheme="minorEastAsia" w:hAnsiTheme="minorHAnsi" w:cstheme="minorBidi"/>
          <w:noProof/>
          <w:szCs w:val="22"/>
          <w:lang w:val="en-AU" w:eastAsia="ja-JP"/>
        </w:rPr>
        <w:tab/>
      </w:r>
      <w:r>
        <w:rPr>
          <w:noProof/>
        </w:rPr>
        <w:t>Managing Target-Reference Links</w:t>
      </w:r>
      <w:r>
        <w:rPr>
          <w:noProof/>
        </w:rPr>
        <w:tab/>
      </w:r>
      <w:r>
        <w:rPr>
          <w:noProof/>
        </w:rPr>
        <w:fldChar w:fldCharType="begin"/>
      </w:r>
      <w:r>
        <w:rPr>
          <w:noProof/>
        </w:rPr>
        <w:instrText xml:space="preserve"> PAGEREF _Toc359416749 \h </w:instrText>
      </w:r>
      <w:r>
        <w:rPr>
          <w:noProof/>
        </w:rPr>
      </w:r>
      <w:r>
        <w:rPr>
          <w:noProof/>
        </w:rPr>
        <w:fldChar w:fldCharType="separate"/>
      </w:r>
      <w:r w:rsidR="00BB39E2">
        <w:rPr>
          <w:noProof/>
        </w:rPr>
        <w:t>61</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4.15.1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Pr>
          <w:noProof/>
        </w:rPr>
        <w:fldChar w:fldCharType="begin"/>
      </w:r>
      <w:r>
        <w:rPr>
          <w:noProof/>
        </w:rPr>
        <w:instrText xml:space="preserve"> PAGEREF _Toc359416750 \h </w:instrText>
      </w:r>
      <w:r>
        <w:rPr>
          <w:noProof/>
        </w:rPr>
      </w:r>
      <w:r>
        <w:rPr>
          <w:noProof/>
        </w:rPr>
        <w:fldChar w:fldCharType="separate"/>
      </w:r>
      <w:r w:rsidR="00BB39E2">
        <w:rPr>
          <w:noProof/>
        </w:rPr>
        <w:t>62</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4.15.2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Pr>
          <w:noProof/>
        </w:rPr>
        <w:fldChar w:fldCharType="begin"/>
      </w:r>
      <w:r>
        <w:rPr>
          <w:noProof/>
        </w:rPr>
        <w:instrText xml:space="preserve"> PAGEREF _Toc359416751 \h </w:instrText>
      </w:r>
      <w:r>
        <w:rPr>
          <w:noProof/>
        </w:rPr>
      </w:r>
      <w:r>
        <w:rPr>
          <w:noProof/>
        </w:rPr>
        <w:fldChar w:fldCharType="separate"/>
      </w:r>
      <w:r w:rsidR="00BB39E2">
        <w:rPr>
          <w:noProof/>
        </w:rPr>
        <w:t>64</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4.15.3</w:t>
      </w:r>
      <w:r>
        <w:rPr>
          <w:rFonts w:asciiTheme="minorHAnsi" w:eastAsiaTheme="minorEastAsia" w:hAnsiTheme="minorHAnsi" w:cstheme="minorBidi"/>
          <w:noProof/>
          <w:szCs w:val="22"/>
          <w:lang w:val="en-AU" w:eastAsia="ja-JP"/>
        </w:rPr>
        <w:tab/>
      </w:r>
      <w:r>
        <w:rPr>
          <w:noProof/>
        </w:rPr>
        <w:t>Adding new Target-Reference links</w:t>
      </w:r>
      <w:r>
        <w:rPr>
          <w:noProof/>
        </w:rPr>
        <w:tab/>
      </w:r>
      <w:r>
        <w:rPr>
          <w:noProof/>
        </w:rPr>
        <w:fldChar w:fldCharType="begin"/>
      </w:r>
      <w:r>
        <w:rPr>
          <w:noProof/>
        </w:rPr>
        <w:instrText xml:space="preserve"> PAGEREF _Toc359416752 \h </w:instrText>
      </w:r>
      <w:r>
        <w:rPr>
          <w:noProof/>
        </w:rPr>
      </w:r>
      <w:r>
        <w:rPr>
          <w:noProof/>
        </w:rPr>
        <w:fldChar w:fldCharType="separate"/>
      </w:r>
      <w:r w:rsidR="00BB39E2">
        <w:rPr>
          <w:noProof/>
        </w:rPr>
        <w:t>65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4.16</w:t>
      </w:r>
      <w:r>
        <w:rPr>
          <w:rFonts w:asciiTheme="minorHAnsi" w:eastAsiaTheme="minorEastAsia" w:hAnsiTheme="minorHAnsi" w:cstheme="minorBidi"/>
          <w:noProof/>
          <w:szCs w:val="22"/>
          <w:lang w:val="en-AU" w:eastAsia="ja-JP"/>
        </w:rPr>
        <w:tab/>
      </w:r>
      <w:r>
        <w:rPr>
          <w:noProof/>
        </w:rPr>
        <w:t>Displaying and Editing Metadata</w:t>
      </w:r>
      <w:r>
        <w:rPr>
          <w:noProof/>
        </w:rPr>
        <w:tab/>
      </w:r>
      <w:r>
        <w:rPr>
          <w:noProof/>
        </w:rPr>
        <w:fldChar w:fldCharType="begin"/>
      </w:r>
      <w:r>
        <w:rPr>
          <w:noProof/>
        </w:rPr>
        <w:instrText xml:space="preserve"> PAGEREF _Toc359416753 \h </w:instrText>
      </w:r>
      <w:r>
        <w:rPr>
          <w:noProof/>
        </w:rPr>
      </w:r>
      <w:r>
        <w:rPr>
          <w:noProof/>
        </w:rPr>
        <w:fldChar w:fldCharType="separate"/>
      </w:r>
      <w:r w:rsidR="00BB39E2">
        <w:rPr>
          <w:noProof/>
        </w:rPr>
        <w:t>67</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4.16.1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Pr>
          <w:noProof/>
        </w:rPr>
        <w:fldChar w:fldCharType="begin"/>
      </w:r>
      <w:r>
        <w:rPr>
          <w:noProof/>
        </w:rPr>
        <w:instrText xml:space="preserve"> PAGEREF _Toc359416754 \h </w:instrText>
      </w:r>
      <w:r>
        <w:rPr>
          <w:noProof/>
        </w:rPr>
      </w:r>
      <w:r>
        <w:rPr>
          <w:noProof/>
        </w:rPr>
        <w:fldChar w:fldCharType="separate"/>
      </w:r>
      <w:r w:rsidR="00BB39E2">
        <w:rPr>
          <w:noProof/>
        </w:rPr>
        <w:t>69</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4.16.2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Pr>
          <w:noProof/>
        </w:rPr>
        <w:fldChar w:fldCharType="begin"/>
      </w:r>
      <w:r>
        <w:rPr>
          <w:noProof/>
        </w:rPr>
        <w:instrText xml:space="preserve"> PAGEREF _Toc359416755 \h </w:instrText>
      </w:r>
      <w:r>
        <w:rPr>
          <w:noProof/>
        </w:rPr>
      </w:r>
      <w:r>
        <w:rPr>
          <w:noProof/>
        </w:rPr>
        <w:fldChar w:fldCharType="separate"/>
      </w:r>
      <w:r w:rsidR="00BB39E2">
        <w:rPr>
          <w:noProof/>
        </w:rPr>
        <w:t>69</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4.17</w:t>
      </w:r>
      <w:r>
        <w:rPr>
          <w:rFonts w:asciiTheme="minorHAnsi" w:eastAsiaTheme="minorEastAsia" w:hAnsiTheme="minorHAnsi" w:cstheme="minorBidi"/>
          <w:noProof/>
          <w:szCs w:val="22"/>
          <w:lang w:val="en-AU" w:eastAsia="ja-JP"/>
        </w:rPr>
        <w:tab/>
      </w:r>
      <w:r>
        <w:rPr>
          <w:noProof/>
        </w:rPr>
        <w:t>Uploading Metadata from Excel files</w:t>
      </w:r>
      <w:r>
        <w:rPr>
          <w:noProof/>
        </w:rPr>
        <w:tab/>
      </w:r>
      <w:r>
        <w:rPr>
          <w:noProof/>
        </w:rPr>
        <w:fldChar w:fldCharType="begin"/>
      </w:r>
      <w:r>
        <w:rPr>
          <w:noProof/>
        </w:rPr>
        <w:instrText xml:space="preserve"> PAGEREF _Toc359416756 \h </w:instrText>
      </w:r>
      <w:r>
        <w:rPr>
          <w:noProof/>
        </w:rPr>
      </w:r>
      <w:r>
        <w:rPr>
          <w:noProof/>
        </w:rPr>
        <w:fldChar w:fldCharType="separate"/>
      </w:r>
      <w:r w:rsidR="00BB39E2">
        <w:rPr>
          <w:noProof/>
        </w:rPr>
        <w:t>74</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4.18</w:t>
      </w:r>
      <w:r>
        <w:rPr>
          <w:rFonts w:asciiTheme="minorHAnsi" w:eastAsiaTheme="minorEastAsia" w:hAnsiTheme="minorHAnsi" w:cstheme="minorBidi"/>
          <w:noProof/>
          <w:szCs w:val="22"/>
          <w:lang w:val="en-AU" w:eastAsia="ja-JP"/>
        </w:rPr>
        <w:tab/>
      </w:r>
      <w:r>
        <w:rPr>
          <w:noProof/>
        </w:rPr>
        <w:t>Calculation of Sun Angles</w:t>
      </w:r>
      <w:r>
        <w:rPr>
          <w:noProof/>
        </w:rPr>
        <w:tab/>
      </w:r>
      <w:r>
        <w:rPr>
          <w:noProof/>
        </w:rPr>
        <w:fldChar w:fldCharType="begin"/>
      </w:r>
      <w:r>
        <w:rPr>
          <w:noProof/>
        </w:rPr>
        <w:instrText xml:space="preserve"> PAGEREF _Toc359416767 \h </w:instrText>
      </w:r>
      <w:r>
        <w:rPr>
          <w:noProof/>
        </w:rPr>
      </w:r>
      <w:r>
        <w:rPr>
          <w:noProof/>
        </w:rPr>
        <w:fldChar w:fldCharType="separate"/>
      </w:r>
      <w:r w:rsidR="00BB39E2">
        <w:rPr>
          <w:noProof/>
        </w:rPr>
        <w:t>81</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4.19</w:t>
      </w:r>
      <w:r>
        <w:rPr>
          <w:rFonts w:asciiTheme="minorHAnsi" w:eastAsiaTheme="minorEastAsia" w:hAnsiTheme="minorHAnsi" w:cstheme="minorBidi"/>
          <w:noProof/>
          <w:szCs w:val="22"/>
          <w:lang w:val="en-AU" w:eastAsia="ja-JP"/>
        </w:rPr>
        <w:tab/>
      </w:r>
      <w:r>
        <w:rPr>
          <w:noProof/>
        </w:rPr>
        <w:t>Calculation of Goniometer Angles</w:t>
      </w:r>
      <w:r>
        <w:rPr>
          <w:noProof/>
        </w:rPr>
        <w:tab/>
      </w:r>
      <w:r>
        <w:rPr>
          <w:noProof/>
        </w:rPr>
        <w:fldChar w:fldCharType="begin"/>
      </w:r>
      <w:r>
        <w:rPr>
          <w:noProof/>
        </w:rPr>
        <w:instrText xml:space="preserve"> PAGEREF _Toc359416768 \h </w:instrText>
      </w:r>
      <w:r>
        <w:rPr>
          <w:noProof/>
        </w:rPr>
      </w:r>
      <w:r>
        <w:rPr>
          <w:noProof/>
        </w:rPr>
        <w:fldChar w:fldCharType="separate"/>
      </w:r>
      <w:r w:rsidR="00BB39E2">
        <w:rPr>
          <w:noProof/>
        </w:rPr>
        <w:t>82</w:t>
      </w:r>
      <w:r>
        <w:rPr>
          <w:noProof/>
        </w:rPr>
        <w:fldChar w:fldCharType="end"/>
      </w:r>
    </w:p>
    <w:p w:rsidR="00D51039" w:rsidRDefault="00D51039">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Pr>
          <w:noProof/>
        </w:rPr>
        <w:fldChar w:fldCharType="begin"/>
      </w:r>
      <w:r>
        <w:rPr>
          <w:noProof/>
        </w:rPr>
        <w:instrText xml:space="preserve"> PAGEREF _Toc359416769 \h </w:instrText>
      </w:r>
      <w:r>
        <w:rPr>
          <w:noProof/>
        </w:rPr>
      </w:r>
      <w:r>
        <w:rPr>
          <w:noProof/>
        </w:rPr>
        <w:fldChar w:fldCharType="separate"/>
      </w:r>
      <w:r w:rsidR="00BB39E2">
        <w:rPr>
          <w:noProof/>
        </w:rPr>
        <w:t>84</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The Spectrum Browser</w:t>
      </w:r>
      <w:r>
        <w:rPr>
          <w:noProof/>
        </w:rPr>
        <w:tab/>
      </w:r>
      <w:r>
        <w:rPr>
          <w:noProof/>
        </w:rPr>
        <w:fldChar w:fldCharType="begin"/>
      </w:r>
      <w:r>
        <w:rPr>
          <w:noProof/>
        </w:rPr>
        <w:instrText xml:space="preserve"> PAGEREF _Toc359416770 \h </w:instrText>
      </w:r>
      <w:r>
        <w:rPr>
          <w:noProof/>
        </w:rPr>
      </w:r>
      <w:r>
        <w:rPr>
          <w:noProof/>
        </w:rPr>
        <w:fldChar w:fldCharType="separate"/>
      </w:r>
      <w:r w:rsidR="00BB39E2">
        <w:rPr>
          <w:noProof/>
        </w:rPr>
        <w:t>84</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Query Builder</w:t>
      </w:r>
      <w:r>
        <w:rPr>
          <w:noProof/>
        </w:rPr>
        <w:tab/>
      </w:r>
      <w:r>
        <w:rPr>
          <w:noProof/>
        </w:rPr>
        <w:fldChar w:fldCharType="begin"/>
      </w:r>
      <w:r>
        <w:rPr>
          <w:noProof/>
        </w:rPr>
        <w:instrText xml:space="preserve"> PAGEREF _Toc359416771 \h </w:instrText>
      </w:r>
      <w:r>
        <w:rPr>
          <w:noProof/>
        </w:rPr>
      </w:r>
      <w:r>
        <w:rPr>
          <w:noProof/>
        </w:rPr>
        <w:fldChar w:fldCharType="separate"/>
      </w:r>
      <w:r w:rsidR="00BB39E2">
        <w:rPr>
          <w:noProof/>
        </w:rPr>
        <w:t>85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Show Report</w:t>
      </w:r>
      <w:r>
        <w:rPr>
          <w:noProof/>
        </w:rPr>
        <w:tab/>
      </w:r>
      <w:r>
        <w:rPr>
          <w:noProof/>
        </w:rPr>
        <w:fldChar w:fldCharType="begin"/>
      </w:r>
      <w:r>
        <w:rPr>
          <w:noProof/>
        </w:rPr>
        <w:instrText xml:space="preserve"> PAGEREF _Toc359416772 \h </w:instrText>
      </w:r>
      <w:r>
        <w:rPr>
          <w:noProof/>
        </w:rPr>
      </w:r>
      <w:r>
        <w:rPr>
          <w:noProof/>
        </w:rPr>
        <w:fldChar w:fldCharType="separate"/>
      </w:r>
      <w:r w:rsidR="00BB39E2">
        <w:rPr>
          <w:noProof/>
        </w:rPr>
        <w:t>87</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File Export</w:t>
      </w:r>
      <w:r>
        <w:rPr>
          <w:noProof/>
        </w:rPr>
        <w:tab/>
      </w:r>
      <w:r>
        <w:rPr>
          <w:noProof/>
        </w:rPr>
        <w:fldChar w:fldCharType="begin"/>
      </w:r>
      <w:r>
        <w:rPr>
          <w:noProof/>
        </w:rPr>
        <w:instrText xml:space="preserve"> PAGEREF _Toc359416773 \h </w:instrText>
      </w:r>
      <w:r>
        <w:rPr>
          <w:noProof/>
        </w:rPr>
      </w:r>
      <w:r>
        <w:rPr>
          <w:noProof/>
        </w:rPr>
        <w:fldChar w:fldCharType="separate"/>
      </w:r>
      <w:r w:rsidR="00BB39E2">
        <w:rPr>
          <w:noProof/>
        </w:rPr>
        <w:t>90</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5.4.1</w:t>
      </w:r>
      <w:r>
        <w:rPr>
          <w:rFonts w:asciiTheme="minorHAnsi" w:eastAsiaTheme="minorEastAsia" w:hAnsiTheme="minorHAnsi" w:cstheme="minorBidi"/>
          <w:noProof/>
          <w:szCs w:val="22"/>
          <w:lang w:val="en-AU" w:eastAsia="ja-JP"/>
        </w:rPr>
        <w:tab/>
      </w:r>
      <w:r>
        <w:rPr>
          <w:noProof/>
        </w:rPr>
        <w:t>CSV Spectrum Export Format</w:t>
      </w:r>
      <w:r>
        <w:rPr>
          <w:noProof/>
        </w:rPr>
        <w:tab/>
      </w:r>
      <w:r>
        <w:rPr>
          <w:noProof/>
        </w:rPr>
        <w:fldChar w:fldCharType="begin"/>
      </w:r>
      <w:r>
        <w:rPr>
          <w:noProof/>
        </w:rPr>
        <w:instrText xml:space="preserve"> PAGEREF _Toc359416774 \h </w:instrText>
      </w:r>
      <w:r>
        <w:rPr>
          <w:noProof/>
        </w:rPr>
      </w:r>
      <w:r>
        <w:rPr>
          <w:noProof/>
        </w:rPr>
        <w:fldChar w:fldCharType="separate"/>
      </w:r>
      <w:r w:rsidR="00BB39E2">
        <w:rPr>
          <w:noProof/>
        </w:rPr>
        <w:t>92</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Process</w:t>
      </w:r>
      <w:r>
        <w:rPr>
          <w:noProof/>
        </w:rPr>
        <w:tab/>
      </w:r>
      <w:r>
        <w:rPr>
          <w:noProof/>
        </w:rPr>
        <w:fldChar w:fldCharType="begin"/>
      </w:r>
      <w:r>
        <w:rPr>
          <w:noProof/>
        </w:rPr>
        <w:instrText xml:space="preserve"> PAGEREF _Toc359416775 \h </w:instrText>
      </w:r>
      <w:r>
        <w:rPr>
          <w:noProof/>
        </w:rPr>
      </w:r>
      <w:r>
        <w:rPr>
          <w:noProof/>
        </w:rPr>
        <w:fldChar w:fldCharType="separate"/>
      </w:r>
      <w:r w:rsidR="00BB39E2">
        <w:rPr>
          <w:noProof/>
        </w:rPr>
        <w:t>93</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Spectral plot</w:t>
      </w:r>
      <w:r>
        <w:rPr>
          <w:noProof/>
        </w:rPr>
        <w:tab/>
      </w:r>
      <w:r>
        <w:rPr>
          <w:noProof/>
        </w:rPr>
        <w:fldChar w:fldCharType="begin"/>
      </w:r>
      <w:r>
        <w:rPr>
          <w:noProof/>
        </w:rPr>
        <w:instrText xml:space="preserve"> PAGEREF _Toc359416776 \h </w:instrText>
      </w:r>
      <w:r>
        <w:rPr>
          <w:noProof/>
        </w:rPr>
      </w:r>
      <w:r>
        <w:rPr>
          <w:noProof/>
        </w:rPr>
        <w:fldChar w:fldCharType="separate"/>
      </w:r>
      <w:r w:rsidR="00BB39E2">
        <w:rPr>
          <w:noProof/>
        </w:rPr>
        <w:t>93</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5.7</w:t>
      </w:r>
      <w:r>
        <w:rPr>
          <w:rFonts w:asciiTheme="minorHAnsi" w:eastAsiaTheme="minorEastAsia" w:hAnsiTheme="minorHAnsi" w:cstheme="minorBidi"/>
          <w:noProof/>
          <w:szCs w:val="22"/>
          <w:lang w:val="en-AU" w:eastAsia="ja-JP"/>
        </w:rPr>
        <w:tab/>
      </w:r>
      <w:r>
        <w:rPr>
          <w:noProof/>
        </w:rPr>
        <w:t>Refl.calc</w:t>
      </w:r>
      <w:r>
        <w:rPr>
          <w:noProof/>
        </w:rPr>
        <w:tab/>
      </w:r>
      <w:r>
        <w:rPr>
          <w:noProof/>
        </w:rPr>
        <w:fldChar w:fldCharType="begin"/>
      </w:r>
      <w:r>
        <w:rPr>
          <w:noProof/>
        </w:rPr>
        <w:instrText xml:space="preserve"> PAGEREF _Toc359416777 \h </w:instrText>
      </w:r>
      <w:r>
        <w:rPr>
          <w:noProof/>
        </w:rPr>
      </w:r>
      <w:r>
        <w:rPr>
          <w:noProof/>
        </w:rPr>
        <w:fldChar w:fldCharType="separate"/>
      </w:r>
      <w:r w:rsidR="00BB39E2">
        <w:rPr>
          <w:noProof/>
        </w:rPr>
        <w:t>94</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5.8</w:t>
      </w:r>
      <w:r>
        <w:rPr>
          <w:rFonts w:asciiTheme="minorHAnsi" w:eastAsiaTheme="minorEastAsia" w:hAnsiTheme="minorHAnsi" w:cstheme="minorBidi"/>
          <w:noProof/>
          <w:szCs w:val="22"/>
          <w:lang w:val="en-AU" w:eastAsia="ja-JP"/>
        </w:rPr>
        <w:tab/>
      </w:r>
      <w:r>
        <w:rPr>
          <w:noProof/>
        </w:rPr>
        <w:t>Publish Collection</w:t>
      </w:r>
      <w:r>
        <w:rPr>
          <w:noProof/>
        </w:rPr>
        <w:tab/>
      </w:r>
      <w:r>
        <w:rPr>
          <w:noProof/>
        </w:rPr>
        <w:fldChar w:fldCharType="begin"/>
      </w:r>
      <w:r>
        <w:rPr>
          <w:noProof/>
        </w:rPr>
        <w:instrText xml:space="preserve"> PAGEREF _Toc359416778 \h </w:instrText>
      </w:r>
      <w:r>
        <w:rPr>
          <w:noProof/>
        </w:rPr>
      </w:r>
      <w:r>
        <w:rPr>
          <w:noProof/>
        </w:rPr>
        <w:fldChar w:fldCharType="separate"/>
      </w:r>
      <w:r w:rsidR="00BB39E2">
        <w:rPr>
          <w:noProof/>
        </w:rPr>
        <w:t>94</w:t>
      </w:r>
      <w:r>
        <w:rPr>
          <w:noProof/>
        </w:rPr>
        <w:fldChar w:fldCharType="end"/>
      </w:r>
    </w:p>
    <w:p w:rsidR="00D51039" w:rsidRDefault="00D51039">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Help Functions</w:t>
      </w:r>
      <w:r>
        <w:rPr>
          <w:noProof/>
        </w:rPr>
        <w:tab/>
      </w:r>
      <w:r>
        <w:rPr>
          <w:noProof/>
        </w:rPr>
        <w:fldChar w:fldCharType="begin"/>
      </w:r>
      <w:r>
        <w:rPr>
          <w:noProof/>
        </w:rPr>
        <w:instrText xml:space="preserve"> PAGEREF _Toc359416779 \h </w:instrText>
      </w:r>
      <w:r>
        <w:rPr>
          <w:noProof/>
        </w:rPr>
      </w:r>
      <w:r>
        <w:rPr>
          <w:noProof/>
        </w:rPr>
        <w:fldChar w:fldCharType="separate"/>
      </w:r>
      <w:r w:rsidR="00BB39E2">
        <w:rPr>
          <w:noProof/>
        </w:rPr>
        <w:t>95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List available Metadata Elements</w:t>
      </w:r>
      <w:r>
        <w:rPr>
          <w:noProof/>
        </w:rPr>
        <w:tab/>
      </w:r>
      <w:r>
        <w:rPr>
          <w:noProof/>
        </w:rPr>
        <w:fldChar w:fldCharType="begin"/>
      </w:r>
      <w:r>
        <w:rPr>
          <w:noProof/>
        </w:rPr>
        <w:instrText xml:space="preserve"> PAGEREF _Toc359416780 \h </w:instrText>
      </w:r>
      <w:r>
        <w:rPr>
          <w:noProof/>
        </w:rPr>
      </w:r>
      <w:r>
        <w:rPr>
          <w:noProof/>
        </w:rPr>
        <w:fldChar w:fldCharType="separate"/>
      </w:r>
      <w:r w:rsidR="00BB39E2">
        <w:rPr>
          <w:noProof/>
        </w:rPr>
        <w:t>95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About</w:t>
      </w:r>
      <w:r>
        <w:rPr>
          <w:noProof/>
        </w:rPr>
        <w:tab/>
      </w:r>
      <w:r>
        <w:rPr>
          <w:noProof/>
        </w:rPr>
        <w:fldChar w:fldCharType="begin"/>
      </w:r>
      <w:r>
        <w:rPr>
          <w:noProof/>
        </w:rPr>
        <w:instrText xml:space="preserve"> PAGEREF _Toc359416781 \h </w:instrText>
      </w:r>
      <w:r>
        <w:rPr>
          <w:noProof/>
        </w:rPr>
      </w:r>
      <w:r>
        <w:rPr>
          <w:noProof/>
        </w:rPr>
        <w:fldChar w:fldCharType="separate"/>
      </w:r>
      <w:r w:rsidR="00BB39E2">
        <w:rPr>
          <w:noProof/>
        </w:rPr>
        <w:t>95</w:t>
      </w:r>
      <w:r>
        <w:rPr>
          <w:noProof/>
        </w:rPr>
        <w:fldChar w:fldCharType="end"/>
      </w:r>
    </w:p>
    <w:p w:rsidR="00D51039" w:rsidRDefault="00D51039">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Pr>
          <w:noProof/>
        </w:rPr>
        <w:fldChar w:fldCharType="begin"/>
      </w:r>
      <w:r>
        <w:rPr>
          <w:noProof/>
        </w:rPr>
        <w:instrText xml:space="preserve"> PAGEREF _Toc359416782 \h </w:instrText>
      </w:r>
      <w:r>
        <w:rPr>
          <w:noProof/>
        </w:rPr>
      </w:r>
      <w:r>
        <w:rPr>
          <w:noProof/>
        </w:rPr>
        <w:fldChar w:fldCharType="separate"/>
      </w:r>
      <w:r w:rsidR="00BB39E2">
        <w:rPr>
          <w:noProof/>
        </w:rPr>
        <w:t>96</w:t>
      </w:r>
      <w:r>
        <w:rPr>
          <w:noProof/>
        </w:rPr>
        <w:fldChar w:fldCharType="end"/>
      </w:r>
    </w:p>
    <w:p w:rsidR="00D51039" w:rsidRDefault="00D51039">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Pr>
          <w:noProof/>
        </w:rPr>
        <w:fldChar w:fldCharType="begin"/>
      </w:r>
      <w:r>
        <w:rPr>
          <w:noProof/>
        </w:rPr>
        <w:instrText xml:space="preserve"> PAGEREF _Toc359416783 \h </w:instrText>
      </w:r>
      <w:r>
        <w:rPr>
          <w:noProof/>
        </w:rPr>
      </w:r>
      <w:r>
        <w:rPr>
          <w:noProof/>
        </w:rPr>
        <w:fldChar w:fldCharType="separate"/>
      </w:r>
      <w:r w:rsidR="00BB39E2">
        <w:rPr>
          <w:noProof/>
        </w:rPr>
        <w:t>99</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Pr>
          <w:noProof/>
        </w:rPr>
        <w:fldChar w:fldCharType="begin"/>
      </w:r>
      <w:r>
        <w:rPr>
          <w:noProof/>
        </w:rPr>
        <w:instrText xml:space="preserve"> PAGEREF _Toc359416784 \h </w:instrText>
      </w:r>
      <w:r>
        <w:rPr>
          <w:noProof/>
        </w:rPr>
      </w:r>
      <w:r>
        <w:rPr>
          <w:noProof/>
        </w:rPr>
        <w:fldChar w:fldCharType="separate"/>
      </w:r>
      <w:r w:rsidR="00BB39E2">
        <w:rPr>
          <w:noProof/>
        </w:rPr>
        <w:t>100</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Pr>
          <w:noProof/>
        </w:rPr>
        <w:fldChar w:fldCharType="begin"/>
      </w:r>
      <w:r>
        <w:rPr>
          <w:noProof/>
        </w:rPr>
        <w:instrText xml:space="preserve"> PAGEREF _Toc359416785 \h </w:instrText>
      </w:r>
      <w:r>
        <w:rPr>
          <w:noProof/>
        </w:rPr>
      </w:r>
      <w:r>
        <w:rPr>
          <w:noProof/>
        </w:rPr>
        <w:fldChar w:fldCharType="separate"/>
      </w:r>
      <w:r w:rsidR="00BB39E2">
        <w:rPr>
          <w:noProof/>
        </w:rPr>
        <w:t>101</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8.3</w:t>
      </w:r>
      <w:r>
        <w:rPr>
          <w:rFonts w:asciiTheme="minorHAnsi" w:eastAsiaTheme="minorEastAsia" w:hAnsiTheme="minorHAnsi" w:cstheme="minorBidi"/>
          <w:noProof/>
          <w:szCs w:val="22"/>
          <w:lang w:val="en-AU" w:eastAsia="ja-JP"/>
        </w:rPr>
        <w:tab/>
      </w:r>
      <w:r>
        <w:rPr>
          <w:noProof/>
        </w:rPr>
        <w:t>Configuration of Modules</w:t>
      </w:r>
      <w:r>
        <w:rPr>
          <w:noProof/>
        </w:rPr>
        <w:tab/>
      </w:r>
      <w:r>
        <w:rPr>
          <w:noProof/>
        </w:rPr>
        <w:fldChar w:fldCharType="begin"/>
      </w:r>
      <w:r>
        <w:rPr>
          <w:noProof/>
        </w:rPr>
        <w:instrText xml:space="preserve"> PAGEREF _Toc359416786 \h </w:instrText>
      </w:r>
      <w:r>
        <w:rPr>
          <w:noProof/>
        </w:rPr>
      </w:r>
      <w:r>
        <w:rPr>
          <w:noProof/>
        </w:rPr>
        <w:fldChar w:fldCharType="separate"/>
      </w:r>
      <w:r w:rsidR="00BB39E2">
        <w:rPr>
          <w:noProof/>
        </w:rPr>
        <w:t>102</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8.4</w:t>
      </w:r>
      <w:r>
        <w:rPr>
          <w:rFonts w:asciiTheme="minorHAnsi" w:eastAsiaTheme="minorEastAsia" w:hAnsiTheme="minorHAnsi" w:cstheme="minorBidi"/>
          <w:noProof/>
          <w:szCs w:val="22"/>
          <w:lang w:val="en-AU" w:eastAsia="ja-JP"/>
        </w:rPr>
        <w:tab/>
      </w:r>
      <w:r>
        <w:rPr>
          <w:noProof/>
        </w:rPr>
        <w:t>Processing Module Descriptions</w:t>
      </w:r>
      <w:r>
        <w:rPr>
          <w:noProof/>
        </w:rPr>
        <w:tab/>
      </w:r>
      <w:r>
        <w:rPr>
          <w:noProof/>
        </w:rPr>
        <w:fldChar w:fldCharType="begin"/>
      </w:r>
      <w:r>
        <w:rPr>
          <w:noProof/>
        </w:rPr>
        <w:instrText xml:space="preserve"> PAGEREF _Toc359416787 \h </w:instrText>
      </w:r>
      <w:r>
        <w:rPr>
          <w:noProof/>
        </w:rPr>
      </w:r>
      <w:r>
        <w:rPr>
          <w:noProof/>
        </w:rPr>
        <w:fldChar w:fldCharType="separate"/>
      </w:r>
      <w:r w:rsidR="00BB39E2">
        <w:rPr>
          <w:noProof/>
        </w:rPr>
        <w:t>102</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Pr>
          <w:noProof/>
        </w:rPr>
        <w:fldChar w:fldCharType="begin"/>
      </w:r>
      <w:r>
        <w:rPr>
          <w:noProof/>
        </w:rPr>
        <w:instrText xml:space="preserve"> PAGEREF _Toc359416788 \h </w:instrText>
      </w:r>
      <w:r>
        <w:rPr>
          <w:noProof/>
        </w:rPr>
      </w:r>
      <w:r>
        <w:rPr>
          <w:noProof/>
        </w:rPr>
        <w:fldChar w:fldCharType="separate"/>
      </w:r>
      <w:r w:rsidR="00BB39E2">
        <w:rPr>
          <w:noProof/>
        </w:rPr>
        <w:t>102</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8.4.2</w:t>
      </w:r>
      <w:r>
        <w:rPr>
          <w:rFonts w:asciiTheme="minorHAnsi" w:eastAsiaTheme="minorEastAsia" w:hAnsiTheme="minorHAnsi" w:cstheme="minorBidi"/>
          <w:noProof/>
          <w:szCs w:val="22"/>
          <w:lang w:val="en-AU" w:eastAsia="ja-JP"/>
        </w:rPr>
        <w:tab/>
      </w:r>
      <w:r>
        <w:rPr>
          <w:noProof/>
        </w:rPr>
        <w:t>Reference Panel Correction Factors</w:t>
      </w:r>
      <w:r>
        <w:rPr>
          <w:noProof/>
        </w:rPr>
        <w:tab/>
      </w:r>
      <w:r>
        <w:rPr>
          <w:noProof/>
        </w:rPr>
        <w:fldChar w:fldCharType="begin"/>
      </w:r>
      <w:r>
        <w:rPr>
          <w:noProof/>
        </w:rPr>
        <w:instrText xml:space="preserve"> PAGEREF _Toc359416789 \h </w:instrText>
      </w:r>
      <w:r>
        <w:rPr>
          <w:noProof/>
        </w:rPr>
      </w:r>
      <w:r>
        <w:rPr>
          <w:noProof/>
        </w:rPr>
        <w:fldChar w:fldCharType="separate"/>
      </w:r>
      <w:r w:rsidR="00BB39E2">
        <w:rPr>
          <w:noProof/>
        </w:rPr>
        <w:t>102</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Pr>
          <w:noProof/>
        </w:rPr>
        <w:fldChar w:fldCharType="begin"/>
      </w:r>
      <w:r>
        <w:rPr>
          <w:noProof/>
        </w:rPr>
        <w:instrText xml:space="preserve"> PAGEREF _Toc359416790 \h </w:instrText>
      </w:r>
      <w:r>
        <w:rPr>
          <w:noProof/>
        </w:rPr>
      </w:r>
      <w:r>
        <w:rPr>
          <w:noProof/>
        </w:rPr>
        <w:fldChar w:fldCharType="separate"/>
      </w:r>
      <w:r w:rsidR="00BB39E2">
        <w:rPr>
          <w:noProof/>
        </w:rPr>
        <w:t>103</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8.4.4</w:t>
      </w:r>
      <w:r>
        <w:rPr>
          <w:rFonts w:asciiTheme="minorHAnsi" w:eastAsiaTheme="minorEastAsia" w:hAnsiTheme="minorHAnsi" w:cstheme="minorBidi"/>
          <w:noProof/>
          <w:szCs w:val="22"/>
          <w:lang w:val="en-AU" w:eastAsia="ja-JP"/>
        </w:rPr>
        <w:tab/>
      </w:r>
      <w:r>
        <w:rPr>
          <w:noProof/>
        </w:rPr>
        <w:t>Delta</w:t>
      </w:r>
      <w:r>
        <w:rPr>
          <w:noProof/>
        </w:rPr>
        <w:tab/>
      </w:r>
      <w:r>
        <w:rPr>
          <w:noProof/>
        </w:rPr>
        <w:fldChar w:fldCharType="begin"/>
      </w:r>
      <w:r>
        <w:rPr>
          <w:noProof/>
        </w:rPr>
        <w:instrText xml:space="preserve"> PAGEREF _Toc359416791 \h </w:instrText>
      </w:r>
      <w:r>
        <w:rPr>
          <w:noProof/>
        </w:rPr>
      </w:r>
      <w:r>
        <w:rPr>
          <w:noProof/>
        </w:rPr>
        <w:fldChar w:fldCharType="separate"/>
      </w:r>
      <w:r w:rsidR="00BB39E2">
        <w:rPr>
          <w:noProof/>
        </w:rPr>
        <w:t>104</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8.4.5</w:t>
      </w:r>
      <w:r>
        <w:rPr>
          <w:rFonts w:asciiTheme="minorHAnsi" w:eastAsiaTheme="minorEastAsia" w:hAnsiTheme="minorHAnsi" w:cstheme="minorBidi"/>
          <w:noProof/>
          <w:szCs w:val="22"/>
          <w:lang w:val="en-AU" w:eastAsia="ja-JP"/>
        </w:rPr>
        <w:tab/>
      </w:r>
      <w:r>
        <w:rPr>
          <w:noProof/>
        </w:rPr>
        <w:t>Waveband Filter</w:t>
      </w:r>
      <w:r>
        <w:rPr>
          <w:noProof/>
        </w:rPr>
        <w:tab/>
      </w:r>
      <w:r>
        <w:rPr>
          <w:noProof/>
        </w:rPr>
        <w:fldChar w:fldCharType="begin"/>
      </w:r>
      <w:r>
        <w:rPr>
          <w:noProof/>
        </w:rPr>
        <w:instrText xml:space="preserve"> PAGEREF _Toc359416792 \h </w:instrText>
      </w:r>
      <w:r>
        <w:rPr>
          <w:noProof/>
        </w:rPr>
      </w:r>
      <w:r>
        <w:rPr>
          <w:noProof/>
        </w:rPr>
        <w:fldChar w:fldCharType="separate"/>
      </w:r>
      <w:r w:rsidR="00BB39E2">
        <w:rPr>
          <w:noProof/>
        </w:rPr>
        <w:t>105</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8.4.6</w:t>
      </w:r>
      <w:r>
        <w:rPr>
          <w:rFonts w:asciiTheme="minorHAnsi" w:eastAsiaTheme="minorEastAsia" w:hAnsiTheme="minorHAnsi" w:cstheme="minorBidi"/>
          <w:noProof/>
          <w:szCs w:val="22"/>
          <w:lang w:val="en-AU" w:eastAsia="ja-JP"/>
        </w:rPr>
        <w:tab/>
      </w:r>
      <w:r>
        <w:rPr>
          <w:noProof/>
        </w:rPr>
        <w:t>Broadband and Narrowband Filters</w:t>
      </w:r>
      <w:r>
        <w:rPr>
          <w:noProof/>
        </w:rPr>
        <w:tab/>
      </w:r>
      <w:r>
        <w:rPr>
          <w:noProof/>
        </w:rPr>
        <w:fldChar w:fldCharType="begin"/>
      </w:r>
      <w:r>
        <w:rPr>
          <w:noProof/>
        </w:rPr>
        <w:instrText xml:space="preserve"> PAGEREF _Toc359416793 \h </w:instrText>
      </w:r>
      <w:r>
        <w:rPr>
          <w:noProof/>
        </w:rPr>
      </w:r>
      <w:r>
        <w:rPr>
          <w:noProof/>
        </w:rPr>
        <w:fldChar w:fldCharType="separate"/>
      </w:r>
      <w:r w:rsidR="00BB39E2">
        <w:rPr>
          <w:noProof/>
        </w:rPr>
        <w:t>106</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8.5</w:t>
      </w:r>
      <w:r>
        <w:rPr>
          <w:rFonts w:asciiTheme="minorHAnsi" w:eastAsiaTheme="minorEastAsia" w:hAnsiTheme="minorHAnsi" w:cstheme="minorBidi"/>
          <w:noProof/>
          <w:szCs w:val="22"/>
          <w:lang w:val="en-AU" w:eastAsia="ja-JP"/>
        </w:rPr>
        <w:tab/>
      </w:r>
      <w:r>
        <w:rPr>
          <w:noProof/>
        </w:rPr>
        <w:t>Visualisation Modules</w:t>
      </w:r>
      <w:r>
        <w:rPr>
          <w:noProof/>
        </w:rPr>
        <w:tab/>
      </w:r>
      <w:r>
        <w:rPr>
          <w:noProof/>
        </w:rPr>
        <w:fldChar w:fldCharType="begin"/>
      </w:r>
      <w:r>
        <w:rPr>
          <w:noProof/>
        </w:rPr>
        <w:instrText xml:space="preserve"> PAGEREF _Toc359416794 \h </w:instrText>
      </w:r>
      <w:r>
        <w:rPr>
          <w:noProof/>
        </w:rPr>
      </w:r>
      <w:r>
        <w:rPr>
          <w:noProof/>
        </w:rPr>
        <w:fldChar w:fldCharType="separate"/>
      </w:r>
      <w:r w:rsidR="00BB39E2">
        <w:rPr>
          <w:noProof/>
        </w:rPr>
        <w:t>107</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8.5.1</w:t>
      </w:r>
      <w:r>
        <w:rPr>
          <w:rFonts w:asciiTheme="minorHAnsi" w:eastAsiaTheme="minorEastAsia" w:hAnsiTheme="minorHAnsi" w:cstheme="minorBidi"/>
          <w:noProof/>
          <w:szCs w:val="22"/>
          <w:lang w:val="en-AU" w:eastAsia="ja-JP"/>
        </w:rPr>
        <w:tab/>
      </w:r>
      <w:r>
        <w:rPr>
          <w:noProof/>
        </w:rPr>
        <w:t>Spectral Line Plot</w:t>
      </w:r>
      <w:r>
        <w:rPr>
          <w:noProof/>
        </w:rPr>
        <w:tab/>
      </w:r>
      <w:r>
        <w:rPr>
          <w:noProof/>
        </w:rPr>
        <w:fldChar w:fldCharType="begin"/>
      </w:r>
      <w:r>
        <w:rPr>
          <w:noProof/>
        </w:rPr>
        <w:instrText xml:space="preserve"> PAGEREF _Toc359416795 \h </w:instrText>
      </w:r>
      <w:r>
        <w:rPr>
          <w:noProof/>
        </w:rPr>
      </w:r>
      <w:r>
        <w:rPr>
          <w:noProof/>
        </w:rPr>
        <w:fldChar w:fldCharType="separate"/>
      </w:r>
      <w:r w:rsidR="00BB39E2">
        <w:rPr>
          <w:noProof/>
        </w:rPr>
        <w:t>108</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8.5.2</w:t>
      </w:r>
      <w:r>
        <w:rPr>
          <w:rFonts w:asciiTheme="minorHAnsi" w:eastAsiaTheme="minorEastAsia" w:hAnsiTheme="minorHAnsi" w:cstheme="minorBidi"/>
          <w:noProof/>
          <w:szCs w:val="22"/>
          <w:lang w:val="en-AU" w:eastAsia="ja-JP"/>
        </w:rPr>
        <w:tab/>
      </w:r>
      <w:r>
        <w:rPr>
          <w:noProof/>
        </w:rPr>
        <w:t>Spectral Scatter Plot</w:t>
      </w:r>
      <w:r>
        <w:rPr>
          <w:noProof/>
        </w:rPr>
        <w:tab/>
      </w:r>
      <w:r>
        <w:rPr>
          <w:noProof/>
        </w:rPr>
        <w:fldChar w:fldCharType="begin"/>
      </w:r>
      <w:r>
        <w:rPr>
          <w:noProof/>
        </w:rPr>
        <w:instrText xml:space="preserve"> PAGEREF _Toc359416796 \h </w:instrText>
      </w:r>
      <w:r>
        <w:rPr>
          <w:noProof/>
        </w:rPr>
      </w:r>
      <w:r>
        <w:rPr>
          <w:noProof/>
        </w:rPr>
        <w:fldChar w:fldCharType="separate"/>
      </w:r>
      <w:r w:rsidR="00BB39E2">
        <w:rPr>
          <w:noProof/>
        </w:rPr>
        <w:t>108</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8.5.3</w:t>
      </w:r>
      <w:r>
        <w:rPr>
          <w:rFonts w:asciiTheme="minorHAnsi" w:eastAsiaTheme="minorEastAsia" w:hAnsiTheme="minorHAnsi" w:cstheme="minorBidi"/>
          <w:noProof/>
          <w:szCs w:val="22"/>
          <w:lang w:val="en-AU" w:eastAsia="ja-JP"/>
        </w:rPr>
        <w:tab/>
      </w:r>
      <w:r>
        <w:rPr>
          <w:noProof/>
        </w:rPr>
        <w:t>Gonio Sampling Points Plot</w:t>
      </w:r>
      <w:r>
        <w:rPr>
          <w:noProof/>
        </w:rPr>
        <w:tab/>
      </w:r>
      <w:r>
        <w:rPr>
          <w:noProof/>
        </w:rPr>
        <w:fldChar w:fldCharType="begin"/>
      </w:r>
      <w:r>
        <w:rPr>
          <w:noProof/>
        </w:rPr>
        <w:instrText xml:space="preserve"> PAGEREF _Toc359416797 \h </w:instrText>
      </w:r>
      <w:r>
        <w:rPr>
          <w:noProof/>
        </w:rPr>
      </w:r>
      <w:r>
        <w:rPr>
          <w:noProof/>
        </w:rPr>
        <w:fldChar w:fldCharType="separate"/>
      </w:r>
      <w:r w:rsidR="00BB39E2">
        <w:rPr>
          <w:noProof/>
        </w:rPr>
        <w:t>109</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8.5.4</w:t>
      </w:r>
      <w:r>
        <w:rPr>
          <w:rFonts w:asciiTheme="minorHAnsi" w:eastAsiaTheme="minorEastAsia" w:hAnsiTheme="minorHAnsi" w:cstheme="minorBidi"/>
          <w:noProof/>
          <w:szCs w:val="22"/>
          <w:lang w:val="en-AU" w:eastAsia="ja-JP"/>
        </w:rPr>
        <w:tab/>
      </w:r>
      <w:r>
        <w:rPr>
          <w:noProof/>
        </w:rPr>
        <w:t>Gonio Hemisphere Explorer</w:t>
      </w:r>
      <w:r>
        <w:rPr>
          <w:noProof/>
        </w:rPr>
        <w:tab/>
      </w:r>
      <w:r>
        <w:rPr>
          <w:noProof/>
        </w:rPr>
        <w:fldChar w:fldCharType="begin"/>
      </w:r>
      <w:r>
        <w:rPr>
          <w:noProof/>
        </w:rPr>
        <w:instrText xml:space="preserve"> PAGEREF _Toc359416798 \h </w:instrText>
      </w:r>
      <w:r>
        <w:rPr>
          <w:noProof/>
        </w:rPr>
      </w:r>
      <w:r>
        <w:rPr>
          <w:noProof/>
        </w:rPr>
        <w:fldChar w:fldCharType="separate"/>
      </w:r>
      <w:r w:rsidR="00BB39E2">
        <w:rPr>
          <w:noProof/>
        </w:rPr>
        <w:t>109</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8.5.5</w:t>
      </w:r>
      <w:r>
        <w:rPr>
          <w:rFonts w:asciiTheme="minorHAnsi" w:eastAsiaTheme="minorEastAsia" w:hAnsiTheme="minorHAnsi" w:cstheme="minorBidi"/>
          <w:noProof/>
          <w:szCs w:val="22"/>
          <w:lang w:val="en-AU" w:eastAsia="ja-JP"/>
        </w:rPr>
        <w:tab/>
      </w:r>
      <w:r>
        <w:rPr>
          <w:noProof/>
        </w:rPr>
        <w:t>Time Line Plot</w:t>
      </w:r>
      <w:r>
        <w:rPr>
          <w:noProof/>
        </w:rPr>
        <w:tab/>
      </w:r>
      <w:r>
        <w:rPr>
          <w:noProof/>
        </w:rPr>
        <w:fldChar w:fldCharType="begin"/>
      </w:r>
      <w:r>
        <w:rPr>
          <w:noProof/>
        </w:rPr>
        <w:instrText xml:space="preserve"> PAGEREF _Toc359416799 \h </w:instrText>
      </w:r>
      <w:r>
        <w:rPr>
          <w:noProof/>
        </w:rPr>
      </w:r>
      <w:r>
        <w:rPr>
          <w:noProof/>
        </w:rPr>
        <w:fldChar w:fldCharType="separate"/>
      </w:r>
      <w:r w:rsidR="00BB39E2">
        <w:rPr>
          <w:noProof/>
        </w:rPr>
        <w:t>111</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8.5.6</w:t>
      </w:r>
      <w:r>
        <w:rPr>
          <w:rFonts w:asciiTheme="minorHAnsi" w:eastAsiaTheme="minorEastAsia" w:hAnsiTheme="minorHAnsi" w:cstheme="minorBidi"/>
          <w:noProof/>
          <w:szCs w:val="22"/>
          <w:lang w:val="en-AU" w:eastAsia="ja-JP"/>
        </w:rPr>
        <w:tab/>
      </w:r>
      <w:r>
        <w:rPr>
          <w:noProof/>
        </w:rPr>
        <w:t>Time Line Explorer</w:t>
      </w:r>
      <w:r>
        <w:rPr>
          <w:noProof/>
        </w:rPr>
        <w:tab/>
      </w:r>
      <w:r>
        <w:rPr>
          <w:noProof/>
        </w:rPr>
        <w:fldChar w:fldCharType="begin"/>
      </w:r>
      <w:r>
        <w:rPr>
          <w:noProof/>
        </w:rPr>
        <w:instrText xml:space="preserve"> PAGEREF _Toc359416800 \h </w:instrText>
      </w:r>
      <w:r>
        <w:rPr>
          <w:noProof/>
        </w:rPr>
      </w:r>
      <w:r>
        <w:rPr>
          <w:noProof/>
        </w:rPr>
        <w:fldChar w:fldCharType="separate"/>
      </w:r>
      <w:r w:rsidR="00BB39E2">
        <w:rPr>
          <w:noProof/>
        </w:rPr>
        <w:t>112</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8.6</w:t>
      </w:r>
      <w:r>
        <w:rPr>
          <w:rFonts w:asciiTheme="minorHAnsi" w:eastAsiaTheme="minorEastAsia" w:hAnsiTheme="minorHAnsi" w:cstheme="minorBidi"/>
          <w:noProof/>
          <w:szCs w:val="22"/>
          <w:lang w:val="en-AU" w:eastAsia="ja-JP"/>
        </w:rPr>
        <w:tab/>
      </w:r>
      <w:r>
        <w:rPr>
          <w:noProof/>
        </w:rPr>
        <w:t>File Export Module</w:t>
      </w:r>
      <w:r>
        <w:rPr>
          <w:noProof/>
        </w:rPr>
        <w:tab/>
      </w:r>
      <w:r>
        <w:rPr>
          <w:noProof/>
        </w:rPr>
        <w:fldChar w:fldCharType="begin"/>
      </w:r>
      <w:r>
        <w:rPr>
          <w:noProof/>
        </w:rPr>
        <w:instrText xml:space="preserve"> PAGEREF _Toc359416801 \h </w:instrText>
      </w:r>
      <w:r>
        <w:rPr>
          <w:noProof/>
        </w:rPr>
      </w:r>
      <w:r>
        <w:rPr>
          <w:noProof/>
        </w:rPr>
        <w:fldChar w:fldCharType="separate"/>
      </w:r>
      <w:r w:rsidR="00BB39E2">
        <w:rPr>
          <w:noProof/>
        </w:rPr>
        <w:t>113</w:t>
      </w:r>
      <w:r>
        <w:rPr>
          <w:noProof/>
        </w:rPr>
        <w:fldChar w:fldCharType="end"/>
      </w:r>
    </w:p>
    <w:p w:rsidR="00D51039" w:rsidRDefault="00D51039">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Pr>
          <w:noProof/>
        </w:rPr>
        <w:fldChar w:fldCharType="begin"/>
      </w:r>
      <w:r>
        <w:rPr>
          <w:noProof/>
        </w:rPr>
        <w:instrText xml:space="preserve"> PAGEREF _Toc359416802 \h </w:instrText>
      </w:r>
      <w:r>
        <w:rPr>
          <w:noProof/>
        </w:rPr>
      </w:r>
      <w:r>
        <w:rPr>
          <w:noProof/>
        </w:rPr>
        <w:fldChar w:fldCharType="separate"/>
      </w:r>
      <w:r w:rsidR="00BB39E2">
        <w:rPr>
          <w:noProof/>
        </w:rPr>
        <w:t>114</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Removing data</w:t>
      </w:r>
      <w:r>
        <w:rPr>
          <w:noProof/>
        </w:rPr>
        <w:tab/>
      </w:r>
      <w:r>
        <w:rPr>
          <w:noProof/>
        </w:rPr>
        <w:fldChar w:fldCharType="begin"/>
      </w:r>
      <w:r>
        <w:rPr>
          <w:noProof/>
        </w:rPr>
        <w:instrText xml:space="preserve"> PAGEREF _Toc359416803 \h </w:instrText>
      </w:r>
      <w:r>
        <w:rPr>
          <w:noProof/>
        </w:rPr>
      </w:r>
      <w:r>
        <w:rPr>
          <w:noProof/>
        </w:rPr>
        <w:fldChar w:fldCharType="separate"/>
      </w:r>
      <w:r w:rsidR="00BB39E2">
        <w:rPr>
          <w:noProof/>
        </w:rPr>
        <w:t>114</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Campaign Export</w:t>
      </w:r>
      <w:r>
        <w:rPr>
          <w:noProof/>
        </w:rPr>
        <w:tab/>
      </w:r>
      <w:r>
        <w:rPr>
          <w:noProof/>
        </w:rPr>
        <w:fldChar w:fldCharType="begin"/>
      </w:r>
      <w:r>
        <w:rPr>
          <w:noProof/>
        </w:rPr>
        <w:instrText xml:space="preserve"> PAGEREF _Toc359416804 \h </w:instrText>
      </w:r>
      <w:r>
        <w:rPr>
          <w:noProof/>
        </w:rPr>
      </w:r>
      <w:r>
        <w:rPr>
          <w:noProof/>
        </w:rPr>
        <w:fldChar w:fldCharType="separate"/>
      </w:r>
      <w:r w:rsidR="00BB39E2">
        <w:rPr>
          <w:noProof/>
        </w:rPr>
        <w:t>115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Campaign Import</w:t>
      </w:r>
      <w:r>
        <w:rPr>
          <w:noProof/>
        </w:rPr>
        <w:tab/>
      </w:r>
      <w:r>
        <w:rPr>
          <w:noProof/>
        </w:rPr>
        <w:fldChar w:fldCharType="begin"/>
      </w:r>
      <w:r>
        <w:rPr>
          <w:noProof/>
        </w:rPr>
        <w:instrText xml:space="preserve"> PAGEREF _Toc359416805 \h </w:instrText>
      </w:r>
      <w:r>
        <w:rPr>
          <w:noProof/>
        </w:rPr>
      </w:r>
      <w:r>
        <w:rPr>
          <w:noProof/>
        </w:rPr>
        <w:fldChar w:fldCharType="separate"/>
      </w:r>
      <w:r w:rsidR="00BB39E2">
        <w:rPr>
          <w:noProof/>
        </w:rPr>
        <w:t>115</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Definition of new Sensors</w:t>
      </w:r>
      <w:r>
        <w:rPr>
          <w:noProof/>
        </w:rPr>
        <w:tab/>
      </w:r>
      <w:r>
        <w:rPr>
          <w:noProof/>
        </w:rPr>
        <w:fldChar w:fldCharType="begin"/>
      </w:r>
      <w:r>
        <w:rPr>
          <w:noProof/>
        </w:rPr>
        <w:instrText xml:space="preserve"> PAGEREF _Toc359416806 \h </w:instrText>
      </w:r>
      <w:r>
        <w:rPr>
          <w:noProof/>
        </w:rPr>
      </w:r>
      <w:r>
        <w:rPr>
          <w:noProof/>
        </w:rPr>
        <w:fldChar w:fldCharType="separate"/>
      </w:r>
      <w:r w:rsidR="00BB39E2">
        <w:rPr>
          <w:noProof/>
        </w:rPr>
        <w:t>116</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Instrument Administration</w:t>
      </w:r>
      <w:r>
        <w:rPr>
          <w:noProof/>
        </w:rPr>
        <w:tab/>
      </w:r>
      <w:r>
        <w:rPr>
          <w:noProof/>
        </w:rPr>
        <w:fldChar w:fldCharType="begin"/>
      </w:r>
      <w:r>
        <w:rPr>
          <w:noProof/>
        </w:rPr>
        <w:instrText xml:space="preserve"> PAGEREF _Toc359416807 \h </w:instrText>
      </w:r>
      <w:r>
        <w:rPr>
          <w:noProof/>
        </w:rPr>
      </w:r>
      <w:r>
        <w:rPr>
          <w:noProof/>
        </w:rPr>
        <w:fldChar w:fldCharType="separate"/>
      </w:r>
      <w:r w:rsidR="00BB39E2">
        <w:rPr>
          <w:noProof/>
        </w:rPr>
        <w:t>118</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Instrument Calibrations</w:t>
      </w:r>
      <w:r>
        <w:rPr>
          <w:noProof/>
        </w:rPr>
        <w:tab/>
      </w:r>
      <w:r>
        <w:rPr>
          <w:noProof/>
        </w:rPr>
        <w:fldChar w:fldCharType="begin"/>
      </w:r>
      <w:r>
        <w:rPr>
          <w:noProof/>
        </w:rPr>
        <w:instrText xml:space="preserve"> PAGEREF _Toc359416808 \h </w:instrText>
      </w:r>
      <w:r>
        <w:rPr>
          <w:noProof/>
        </w:rPr>
      </w:r>
      <w:r>
        <w:rPr>
          <w:noProof/>
        </w:rPr>
        <w:fldChar w:fldCharType="separate"/>
      </w:r>
      <w:r w:rsidR="00BB39E2">
        <w:rPr>
          <w:noProof/>
        </w:rPr>
        <w:t>121</w:t>
      </w:r>
      <w:r>
        <w:rPr>
          <w:noProof/>
        </w:rPr>
        <w:fldChar w:fldCharType="end"/>
      </w:r>
    </w:p>
    <w:p w:rsidR="00D51039" w:rsidRDefault="00D51039">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Reference Panel Administration</w:t>
      </w:r>
      <w:r>
        <w:rPr>
          <w:noProof/>
        </w:rPr>
        <w:tab/>
      </w:r>
      <w:r>
        <w:rPr>
          <w:noProof/>
        </w:rPr>
        <w:fldChar w:fldCharType="begin"/>
      </w:r>
      <w:r>
        <w:rPr>
          <w:noProof/>
        </w:rPr>
        <w:instrText xml:space="preserve"> PAGEREF _Toc359416809 \h </w:instrText>
      </w:r>
      <w:r>
        <w:rPr>
          <w:noProof/>
        </w:rPr>
      </w:r>
      <w:r>
        <w:rPr>
          <w:noProof/>
        </w:rPr>
        <w:fldChar w:fldCharType="separate"/>
      </w:r>
      <w:r w:rsidR="00BB39E2">
        <w:rPr>
          <w:noProof/>
        </w:rPr>
        <w:t>123</w:t>
      </w:r>
      <w:r>
        <w:rPr>
          <w:noProof/>
        </w:rPr>
        <w:fldChar w:fldCharType="end"/>
      </w:r>
    </w:p>
    <w:p w:rsidR="00D51039" w:rsidRDefault="00D51039">
      <w:pPr>
        <w:pStyle w:val="TOC3"/>
        <w:tabs>
          <w:tab w:val="left" w:pos="1100"/>
        </w:tabs>
        <w:rPr>
          <w:rFonts w:asciiTheme="minorHAnsi" w:eastAsiaTheme="minorEastAsia" w:hAnsiTheme="minorHAnsi" w:cstheme="minorBidi"/>
          <w:noProof/>
          <w:szCs w:val="22"/>
          <w:lang w:val="en-AU" w:eastAsia="ja-JP"/>
        </w:rPr>
      </w:pPr>
      <w:r>
        <w:rPr>
          <w:noProof/>
        </w:rPr>
        <w:t>9.6.1</w:t>
      </w:r>
      <w:r>
        <w:rPr>
          <w:rFonts w:asciiTheme="minorHAnsi" w:eastAsiaTheme="minorEastAsia" w:hAnsiTheme="minorHAnsi" w:cstheme="minorBidi"/>
          <w:noProof/>
          <w:szCs w:val="22"/>
          <w:lang w:val="en-AU" w:eastAsia="ja-JP"/>
        </w:rPr>
        <w:tab/>
      </w:r>
      <w:r>
        <w:rPr>
          <w:noProof/>
        </w:rPr>
        <w:t>Reference Panel Calibrations</w:t>
      </w:r>
      <w:r>
        <w:rPr>
          <w:noProof/>
        </w:rPr>
        <w:tab/>
      </w:r>
      <w:r>
        <w:rPr>
          <w:noProof/>
        </w:rPr>
        <w:fldChar w:fldCharType="begin"/>
      </w:r>
      <w:r>
        <w:rPr>
          <w:noProof/>
        </w:rPr>
        <w:instrText xml:space="preserve"> PAGEREF _Toc359416810 \h </w:instrText>
      </w:r>
      <w:r>
        <w:rPr>
          <w:noProof/>
        </w:rPr>
      </w:r>
      <w:r>
        <w:rPr>
          <w:noProof/>
        </w:rPr>
        <w:fldChar w:fldCharType="separate"/>
      </w:r>
      <w:r w:rsidR="00BB39E2">
        <w:rPr>
          <w:noProof/>
        </w:rPr>
        <w:t>125</w:t>
      </w:r>
      <w:r>
        <w:rPr>
          <w:noProof/>
        </w:rPr>
        <w:fldChar w:fldCharType="end"/>
      </w:r>
    </w:p>
    <w:p w:rsidR="00D51039" w:rsidRDefault="00D51039">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Matlab Integration</w:t>
      </w:r>
      <w:r>
        <w:rPr>
          <w:noProof/>
        </w:rPr>
        <w:tab/>
      </w:r>
      <w:r>
        <w:rPr>
          <w:noProof/>
        </w:rPr>
        <w:fldChar w:fldCharType="begin"/>
      </w:r>
      <w:r>
        <w:rPr>
          <w:noProof/>
        </w:rPr>
        <w:instrText xml:space="preserve"> PAGEREF _Toc359416811 \h </w:instrText>
      </w:r>
      <w:r>
        <w:rPr>
          <w:noProof/>
        </w:rPr>
      </w:r>
      <w:r>
        <w:rPr>
          <w:noProof/>
        </w:rPr>
        <w:fldChar w:fldCharType="separate"/>
      </w:r>
      <w:r w:rsidR="00BB39E2">
        <w:rPr>
          <w:noProof/>
        </w:rPr>
        <w:t>128</w:t>
      </w:r>
      <w:r>
        <w:rPr>
          <w:noProof/>
        </w:rPr>
        <w:fldChar w:fldCharType="end"/>
      </w:r>
    </w:p>
    <w:p w:rsidR="00D51039" w:rsidRDefault="00D51039">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References</w:t>
      </w:r>
      <w:r>
        <w:rPr>
          <w:noProof/>
        </w:rPr>
        <w:tab/>
      </w:r>
      <w:r>
        <w:rPr>
          <w:noProof/>
        </w:rPr>
        <w:fldChar w:fldCharType="begin"/>
      </w:r>
      <w:r>
        <w:rPr>
          <w:noProof/>
        </w:rPr>
        <w:instrText xml:space="preserve"> PAGEREF _Toc359416812 \h </w:instrText>
      </w:r>
      <w:r>
        <w:rPr>
          <w:noProof/>
        </w:rPr>
      </w:r>
      <w:r>
        <w:rPr>
          <w:noProof/>
        </w:rPr>
        <w:fldChar w:fldCharType="separate"/>
      </w:r>
      <w:r w:rsidR="00BB39E2">
        <w:rPr>
          <w:noProof/>
        </w:rPr>
        <w:t>130</w:t>
      </w:r>
      <w:r>
        <w:rPr>
          <w:noProof/>
        </w:rPr>
        <w:fldChar w:fldCharType="end"/>
      </w:r>
    </w:p>
    <w:p w:rsidR="00D51039" w:rsidRDefault="00D51039">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Document History</w:t>
      </w:r>
      <w:r>
        <w:rPr>
          <w:noProof/>
        </w:rPr>
        <w:tab/>
      </w:r>
      <w:r>
        <w:rPr>
          <w:noProof/>
        </w:rPr>
        <w:fldChar w:fldCharType="begin"/>
      </w:r>
      <w:r>
        <w:rPr>
          <w:noProof/>
        </w:rPr>
        <w:instrText xml:space="preserve"> PAGEREF _Toc359416813 \h </w:instrText>
      </w:r>
      <w:r>
        <w:rPr>
          <w:noProof/>
        </w:rPr>
      </w:r>
      <w:r>
        <w:rPr>
          <w:noProof/>
        </w:rPr>
        <w:fldChar w:fldCharType="separate"/>
      </w:r>
      <w:r w:rsidR="00BB39E2">
        <w:rPr>
          <w:noProof/>
        </w:rPr>
        <w:t>132</w:t>
      </w:r>
      <w:r>
        <w:rPr>
          <w:noProof/>
        </w:rPr>
        <w:fldChar w:fldCharType="end"/>
      </w:r>
    </w:p>
    <w:p w:rsidR="00D51039" w:rsidRDefault="00D51039">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Pr>
          <w:noProof/>
        </w:rPr>
        <w:fldChar w:fldCharType="begin"/>
      </w:r>
      <w:r>
        <w:rPr>
          <w:noProof/>
        </w:rPr>
        <w:instrText xml:space="preserve"> PAGEREF _Toc359416814 \h </w:instrText>
      </w:r>
      <w:r>
        <w:rPr>
          <w:noProof/>
        </w:rPr>
      </w:r>
      <w:r>
        <w:rPr>
          <w:noProof/>
        </w:rPr>
        <w:fldChar w:fldCharType="separate"/>
      </w:r>
      <w:r w:rsidR="00BB39E2">
        <w:rPr>
          <w:noProof/>
        </w:rPr>
        <w:t>133</w:t>
      </w:r>
      <w:r>
        <w:rPr>
          <w:noProof/>
        </w:rPr>
        <w:fldChar w:fldCharType="end"/>
      </w:r>
    </w:p>
    <w:p w:rsidR="00D51039" w:rsidRDefault="00D51039">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Pr>
          <w:noProof/>
        </w:rPr>
        <w:fldChar w:fldCharType="begin"/>
      </w:r>
      <w:r>
        <w:rPr>
          <w:noProof/>
        </w:rPr>
        <w:instrText xml:space="preserve"> PAGEREF _Toc359416815 \h </w:instrText>
      </w:r>
      <w:r>
        <w:rPr>
          <w:noProof/>
        </w:rPr>
      </w:r>
      <w:r>
        <w:rPr>
          <w:noProof/>
        </w:rPr>
        <w:fldChar w:fldCharType="separate"/>
      </w:r>
      <w:r w:rsidR="00BB39E2">
        <w:rPr>
          <w:noProof/>
        </w:rPr>
        <w:t>135</w:t>
      </w:r>
      <w:r>
        <w:rPr>
          <w:noProof/>
        </w:rPr>
        <w:fldChar w:fldCharType="end"/>
      </w:r>
    </w:p>
    <w:p w:rsidR="00D51039" w:rsidRDefault="00D51039">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Pr>
          <w:noProof/>
        </w:rPr>
        <w:fldChar w:fldCharType="begin"/>
      </w:r>
      <w:r>
        <w:rPr>
          <w:noProof/>
        </w:rPr>
        <w:instrText xml:space="preserve"> PAGEREF _Toc359416816 \h </w:instrText>
      </w:r>
      <w:r>
        <w:rPr>
          <w:noProof/>
        </w:rPr>
      </w:r>
      <w:r>
        <w:rPr>
          <w:noProof/>
        </w:rPr>
        <w:fldChar w:fldCharType="separate"/>
      </w:r>
      <w:r w:rsidR="00BB39E2">
        <w:rPr>
          <w:noProof/>
        </w:rPr>
        <w:t>136</w:t>
      </w:r>
      <w:r>
        <w:rPr>
          <w:noProof/>
        </w:rPr>
        <w:fldChar w:fldCharType="end"/>
      </w:r>
    </w:p>
    <w:p w:rsidR="002A0FFE" w:rsidRPr="00084655" w:rsidRDefault="00C41361">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9416671"/>
      <w:bookmarkEnd w:id="11"/>
      <w:r w:rsidRPr="00084655">
        <w:t>Introduction</w:t>
      </w:r>
      <w:bookmarkEnd w:id="12"/>
      <w:bookmarkEnd w:id="13"/>
      <w:bookmarkEnd w:id="14"/>
    </w:p>
    <w:p w:rsidR="007B0A47" w:rsidRDefault="006251A9" w:rsidP="00A7583F">
      <w:pPr>
        <w:pStyle w:val="Body"/>
      </w:pPr>
      <w:r>
        <w:t>SPECCHIO is a spectral database combined with user-friendly interface software designed to store spectral data acquired by spectroradio</w:t>
      </w:r>
      <w:r w:rsidR="007B0A47">
        <w:t>meters and associated metadata.</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 xml:space="preserve">“Specchio” </w:t>
      </w:r>
      <w:r w:rsidR="002F3529">
        <w:t>is an Italian word meaning “mirror” or “looking glass”. It can also be used to refer to a table of data or a scoreboard.</w:t>
      </w:r>
    </w:p>
    <w:p w:rsidR="007221BB" w:rsidRDefault="007221BB" w:rsidP="007221BB">
      <w:pPr>
        <w:pStyle w:val="Heading2"/>
      </w:pPr>
      <w:bookmarkStart w:id="15" w:name="_Toc355280329"/>
      <w:bookmarkStart w:id="16" w:name="_Toc359416672"/>
      <w:r>
        <w:t>Document scope</w:t>
      </w:r>
      <w:bookmarkEnd w:id="15"/>
      <w:bookmarkEnd w:id="16"/>
    </w:p>
    <w:p w:rsidR="007221BB" w:rsidRDefault="00F52044" w:rsidP="007221BB">
      <w:pPr>
        <w:pStyle w:val="Body"/>
      </w:pPr>
      <w:r>
        <w:t>SPECCHIO</w:t>
      </w:r>
      <w:r w:rsidR="00DB5CD4">
        <w:t xml:space="preserve"> uses a Client-Server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 xml:space="preserve"> only.</w:t>
      </w:r>
    </w:p>
    <w:p w:rsidR="005844B5" w:rsidRPr="007221BB" w:rsidRDefault="005844B5" w:rsidP="007221BB">
      <w:pPr>
        <w:pStyle w:val="Body"/>
      </w:pPr>
      <w:r>
        <w:t>This document uses the Windows operation of SPECCHIO for most of its descriptions, screen shots and examples. The operation of the SPECCHIO on Mac and Linux is equivalent and can be inferred from the Windows descriptions.</w:t>
      </w:r>
    </w:p>
    <w:p w:rsidR="007221BB" w:rsidRDefault="007221BB" w:rsidP="007221BB">
      <w:pPr>
        <w:pStyle w:val="Heading2"/>
      </w:pPr>
      <w:bookmarkStart w:id="17" w:name="_Toc355280330"/>
      <w:bookmarkStart w:id="18" w:name="_Toc359416673"/>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F52044" w:rsidP="007221BB">
      <w:pPr>
        <w:pStyle w:val="Heading2"/>
      </w:pPr>
      <w:bookmarkStart w:id="19" w:name="_Toc355280331"/>
      <w:bookmarkStart w:id="20" w:name="_Toc359416674"/>
      <w:r>
        <w:t>SPECCHIO</w:t>
      </w:r>
      <w:r w:rsidR="007221BB">
        <w:t xml:space="preserve"> ownership and access</w:t>
      </w:r>
      <w:bookmarkEnd w:id="19"/>
      <w:bookmarkEnd w:id="20"/>
    </w:p>
    <w:p w:rsidR="007221BB" w:rsidRPr="007B0A47" w:rsidRDefault="007221BB" w:rsidP="007B0A47">
      <w:pPr>
        <w:pStyle w:val="DocAction"/>
      </w:pPr>
      <w:r w:rsidRPr="007B0A47">
        <w:t>%%%</w:t>
      </w:r>
      <w:r w:rsidR="007B0A47" w:rsidRPr="007B0A47">
        <w:t xml:space="preserve"> INSERT ACCESS RIGHTS INFO ONCE RECEIVED FROM UOW</w:t>
      </w:r>
    </w:p>
    <w:p w:rsidR="00334CF9" w:rsidRDefault="00334CF9" w:rsidP="00334CF9">
      <w:pPr>
        <w:pStyle w:val="Heading2"/>
      </w:pPr>
      <w:bookmarkStart w:id="21" w:name="_Toc355280332"/>
      <w:bookmarkStart w:id="22" w:name="_Toc359416675"/>
      <w:r>
        <w:t>Copyright and licensing</w:t>
      </w:r>
      <w:bookmarkEnd w:id="22"/>
    </w:p>
    <w:p w:rsidR="00334CF9" w:rsidRDefault="00334CF9" w:rsidP="00334CF9">
      <w:pPr>
        <w:pStyle w:val="Body"/>
      </w:pPr>
      <w:r>
        <w:t xml:space="preserve">SPECCHIO is released under a Creative Commons licence. </w:t>
      </w:r>
      <w:r w:rsidRPr="007221BB">
        <w:rPr>
          <w:rStyle w:val="DocActionChar"/>
        </w:rPr>
        <w:t>%%%</w:t>
      </w:r>
      <w:r>
        <w:rPr>
          <w:rStyle w:val="DocActionChar"/>
        </w:rPr>
        <w:t xml:space="preserve"> which one? </w:t>
      </w:r>
      <w:r w:rsidRPr="00DB5CD4">
        <w:t xml:space="preserve">Therefore its source is readily available for inspection and development. It can be found at </w:t>
      </w:r>
      <w:r>
        <w:rPr>
          <w:rStyle w:val="DocActionChar"/>
        </w:rPr>
        <w:t>%%%where?</w:t>
      </w:r>
      <w:r w:rsidRPr="00DB5CD4">
        <w:t>.</w:t>
      </w:r>
    </w:p>
    <w:p w:rsidR="00334CF9" w:rsidRDefault="00334CF9" w:rsidP="00334CF9">
      <w:pPr>
        <w:pStyle w:val="Heading2"/>
      </w:pPr>
      <w:bookmarkStart w:id="23" w:name="_Toc359416676"/>
      <w:r>
        <w:t>For Further Information</w:t>
      </w:r>
      <w:bookmarkEnd w:id="23"/>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334CF9" w:rsidP="00334CF9">
      <w:pPr>
        <w:pStyle w:val="HangingIndent"/>
      </w:pPr>
      <w:r w:rsidRPr="00365381">
        <w:rPr>
          <w:rStyle w:val="Strong"/>
        </w:rPr>
        <w:t>SPECCHIO_ReleaseNotes.txt</w:t>
      </w:r>
      <w:r>
        <w:t xml:space="preserve"> can be found in each Installation Kit and provides installation instructions for the SPECCHIO Client. </w:t>
      </w:r>
      <w:r w:rsidRPr="00074453">
        <w:rPr>
          <w:rStyle w:val="DocActionChar"/>
        </w:rPr>
        <w:t>%</w:t>
      </w:r>
      <w:r w:rsidR="00DA17D3">
        <w:rPr>
          <w:rStyle w:val="DocActionChar"/>
        </w:rPr>
        <w:t>%</w:t>
      </w:r>
      <w:r w:rsidRPr="00074453">
        <w:rPr>
          <w:rStyle w:val="DocActionChar"/>
        </w:rPr>
        <w:t>%% Confirm the name of this document.</w:t>
      </w:r>
      <w:r>
        <w:rPr>
          <w:rStyle w:val="DocActionChar"/>
        </w:rPr>
        <w:t xml:space="preserve"> Nick</w:t>
      </w:r>
    </w:p>
    <w:p w:rsidR="00334CF9" w:rsidRPr="00334CF9" w:rsidRDefault="00334CF9" w:rsidP="00334CF9">
      <w:pPr>
        <w:pStyle w:val="HangingIndent"/>
      </w:pPr>
      <w:r>
        <w:rPr>
          <w:rStyle w:val="Strong"/>
        </w:rPr>
        <w:t xml:space="preserve">SPECCHIO_Tutorial.pdf </w:t>
      </w:r>
      <w:r>
        <w:t>provides instruction in the operation of key areas of the SPECCHIO Client.</w:t>
      </w:r>
    </w:p>
    <w:p w:rsidR="00334CF9" w:rsidRDefault="00334CF9" w:rsidP="00334CF9">
      <w:pPr>
        <w:pStyle w:val="HangingIndent"/>
      </w:pPr>
      <w:r w:rsidRPr="00365381">
        <w:rPr>
          <w:rStyle w:val="Strong"/>
        </w:rPr>
        <w:t>SPECCHIO_Mat</w:t>
      </w:r>
      <w:r w:rsidR="00D51039">
        <w:rPr>
          <w:rStyle w:val="Strong"/>
        </w:rPr>
        <w:t>l</w:t>
      </w:r>
      <w:r w:rsidRPr="00365381">
        <w:rPr>
          <w:rStyle w:val="Strong"/>
        </w:rPr>
        <w:t>abGuide.pdf</w:t>
      </w:r>
      <w:r>
        <w:t xml:space="preserve"> provides instructions on using Mat</w:t>
      </w:r>
      <w:r w:rsidR="00BB39E2">
        <w:t>l</w:t>
      </w:r>
      <w:r>
        <w:t xml:space="preserve">ab to access SPECCHIO from a User’s computer. </w:t>
      </w:r>
      <w:r w:rsidRPr="00074453">
        <w:rPr>
          <w:rStyle w:val="DocActionChar"/>
        </w:rPr>
        <w:t>%</w:t>
      </w:r>
      <w:r w:rsidR="00DA17D3">
        <w:rPr>
          <w:rStyle w:val="DocActionChar"/>
        </w:rPr>
        <w:t>%</w:t>
      </w:r>
      <w:r w:rsidRPr="00074453">
        <w:rPr>
          <w:rStyle w:val="DocActionChar"/>
        </w:rPr>
        <w:t>%% Confirm the name of this document.</w:t>
      </w:r>
      <w:r>
        <w:rPr>
          <w:rStyle w:val="DocActionChar"/>
        </w:rPr>
        <w:t xml:space="preserve"> Nick/Andy/Elaine</w:t>
      </w:r>
    </w:p>
    <w:p w:rsidR="00334CF9" w:rsidRDefault="00334CF9" w:rsidP="00334CF9">
      <w:pPr>
        <w:pStyle w:val="HangingIndent"/>
      </w:pPr>
      <w:r w:rsidRPr="00365381">
        <w:rPr>
          <w:rStyle w:val="Strong"/>
        </w:rPr>
        <w:t>SPECCHIO_ServerGuide.pdf</w:t>
      </w:r>
      <w:r>
        <w:t xml:space="preserve"> provides system administrators with information to assist in managing and maintaining a SPECCHIO Server System. </w:t>
      </w:r>
      <w:r w:rsidRPr="00074453">
        <w:rPr>
          <w:rStyle w:val="DocActionChar"/>
        </w:rPr>
        <w:t>%</w:t>
      </w:r>
      <w:r w:rsidR="00DA17D3">
        <w:rPr>
          <w:rStyle w:val="DocActionChar"/>
        </w:rPr>
        <w:t>%</w:t>
      </w:r>
      <w:r w:rsidRPr="00074453">
        <w:rPr>
          <w:rStyle w:val="DocActionChar"/>
        </w:rPr>
        <w:t>%% Confirm the name of this document.</w:t>
      </w:r>
      <w:r>
        <w:rPr>
          <w:rStyle w:val="DocActionChar"/>
        </w:rPr>
        <w:t xml:space="preserve"> Nick</w:t>
      </w:r>
    </w:p>
    <w:p w:rsidR="00334CF9" w:rsidRPr="00BB39E2" w:rsidRDefault="00334CF9" w:rsidP="00334CF9">
      <w:pPr>
        <w:pStyle w:val="HangingIndent"/>
      </w:pPr>
      <w:r>
        <w:rPr>
          <w:rStyle w:val="Strong"/>
        </w:rPr>
        <w:t xml:space="preserve">SPECCHIO Web Site </w:t>
      </w:r>
      <w:hyperlink r:id="rId11" w:history="1">
        <w:r w:rsidR="00BB39E2" w:rsidRPr="00D175AC">
          <w:rPr>
            <w:rStyle w:val="Hyperlink"/>
          </w:rPr>
          <w:t>www.specchio.uow.edu.au</w:t>
        </w:r>
      </w:hyperlink>
      <w:r>
        <w:t xml:space="preserve"> General information about SPECCHIO</w:t>
      </w:r>
      <w:r w:rsidR="00BB39E2">
        <w:t xml:space="preserve"> as hosted by the University of Wollongong, including information about releases and tutorials.</w:t>
      </w:r>
    </w:p>
    <w:p w:rsidR="00334CF9" w:rsidRDefault="00334CF9" w:rsidP="00334CF9">
      <w:pPr>
        <w:pStyle w:val="HangingIndent"/>
        <w:rPr>
          <w:rStyle w:val="DocActionChar"/>
        </w:rPr>
      </w:pPr>
      <w:r>
        <w:rPr>
          <w:rStyle w:val="Strong"/>
        </w:rPr>
        <w:t xml:space="preserve">SPECCHIO GitHub </w:t>
      </w:r>
      <w:hyperlink r:id="rId12" w:history="1">
        <w:r>
          <w:rPr>
            <w:rStyle w:val="Hyperlink"/>
          </w:rPr>
          <w:t>https://github.com/IntersectAustralia/dc10</w:t>
        </w:r>
      </w:hyperlink>
      <w:r>
        <w:t xml:space="preserve"> Installation kits for University of Wollongong version of SPECCHIO Client and documentation for that version. </w:t>
      </w:r>
      <w:r w:rsidRPr="00074453">
        <w:rPr>
          <w:rStyle w:val="DocActionChar"/>
        </w:rPr>
        <w:t>%%% This location is currently protected and not accessible. Nick suggests this may not be the final location.</w:t>
      </w:r>
      <w:r>
        <w:rPr>
          <w:rStyle w:val="DocActionChar"/>
        </w:rPr>
        <w:t xml:space="preserve"> Elaine</w:t>
      </w:r>
    </w:p>
    <w:p w:rsidR="00334CF9" w:rsidRDefault="00334CF9" w:rsidP="00334CF9">
      <w:pPr>
        <w:pStyle w:val="Body"/>
      </w:pPr>
      <w:r w:rsidRPr="00334CF9">
        <w:t xml:space="preserve">See also </w:t>
      </w:r>
      <w:r w:rsidRPr="00697D81">
        <w:rPr>
          <w:rStyle w:val="CrossReference"/>
        </w:rPr>
        <w:t xml:space="preserve">Chapter </w:t>
      </w:r>
      <w:fldSimple w:instr=" REF _Ref357606885 \r \h  \* MERGEFORMAT ">
        <w:r w:rsidR="00BB39E2" w:rsidRPr="00BB39E2">
          <w:rPr>
            <w:rStyle w:val="CrossReference"/>
          </w:rPr>
          <w:t>11</w:t>
        </w:r>
      </w:fldSimple>
      <w:r w:rsidRPr="00697D81">
        <w:rPr>
          <w:rStyle w:val="CrossReference"/>
        </w:rPr>
        <w:t xml:space="preserve"> </w:t>
      </w:r>
      <w:fldSimple w:instr=" REF _Ref357606881 \h  \* MERGEFORMAT ">
        <w:r w:rsidR="00BB39E2" w:rsidRPr="00BB39E2">
          <w:rPr>
            <w:rStyle w:val="CrossReference"/>
          </w:rPr>
          <w:t>References</w:t>
        </w:r>
      </w:fldSimple>
      <w:r>
        <w:t xml:space="preserve"> for a list of academic articles related to SPECCHIO and its use.</w:t>
      </w:r>
    </w:p>
    <w:p w:rsidR="00ED2D41" w:rsidRDefault="00ED2D41" w:rsidP="00ED2D41">
      <w:pPr>
        <w:pStyle w:val="Heading1"/>
      </w:pPr>
      <w:bookmarkStart w:id="24" w:name="_Toc359416677"/>
      <w:bookmarkEnd w:id="21"/>
      <w:r>
        <w:t>Glossary</w:t>
      </w:r>
      <w:bookmarkEnd w:id="24"/>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this </w:t>
      </w:r>
      <w:r w:rsidR="00F52044">
        <w:t>SPECCHIO</w:t>
      </w:r>
      <w:r w:rsidR="003C0124">
        <w:t xml:space="preserve"> or this </w:t>
      </w:r>
      <w:r>
        <w:t>document.</w:t>
      </w:r>
    </w:p>
    <w:tbl>
      <w:tblPr>
        <w:tblStyle w:val="TableSimple"/>
        <w:tblW w:w="0" w:type="auto"/>
        <w:tblLayout w:type="fixed"/>
        <w:tblLook w:val="04A0"/>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3" w:history="1">
              <w:r>
                <w:rPr>
                  <w:rStyle w:val="Hyperlink"/>
                </w:rPr>
                <w:t>http://www.ands.org.au/</w:t>
              </w:r>
            </w:hyperlink>
            <w:r>
              <w:t xml:space="preserve"> and </w:t>
            </w:r>
            <w:r w:rsidRPr="003C0124">
              <w:rPr>
                <w:rStyle w:val="CrossReference"/>
              </w:rPr>
              <w:t xml:space="preserve">Chapter </w:t>
            </w:r>
            <w:fldSimple w:instr=" REF _Ref358385166 \r \h  \* MERGEFORMAT ">
              <w:r w:rsidR="00BB39E2" w:rsidRPr="00BB39E2">
                <w:rPr>
                  <w:rStyle w:val="CrossReference"/>
                </w:rPr>
                <w:t>7</w:t>
              </w:r>
            </w:fldSimple>
            <w:r w:rsidRPr="003C0124">
              <w:rPr>
                <w:rStyle w:val="CrossReference"/>
              </w:rPr>
              <w:t xml:space="preserve"> </w:t>
            </w:r>
            <w:fldSimple w:instr=" REF _Ref358385166 \h  \* MERGEFORMAT ">
              <w:r w:rsidR="00BB39E2" w:rsidRPr="00BB39E2">
                <w:rPr>
                  <w:rStyle w:val="CrossReference"/>
                </w:rPr>
                <w:t>Publishing Data to ANDS</w:t>
              </w:r>
            </w:fldSimple>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The process of linking on instrument's response to a defined physical input, </w:t>
            </w:r>
            <w:r>
              <w:rPr>
                <w:color w:val="222222"/>
                <w:lang w:val="en-AU" w:eastAsia="ja-JP"/>
              </w:rPr>
              <w:t>for example,</w:t>
            </w:r>
            <w:r w:rsidRPr="00ED2D41">
              <w:rPr>
                <w:color w:val="222222"/>
                <w:lang w:val="en-AU" w:eastAsia="ja-JP"/>
              </w:rPr>
              <w:t xml:space="preserve"> assigning the correct wavelengths to a band</w:t>
            </w:r>
            <w:r>
              <w:rPr>
                <w:color w:val="222222"/>
                <w:lang w:val="en-AU" w:eastAsia="ja-JP"/>
              </w:rPr>
              <w:t>,</w:t>
            </w:r>
            <w:r w:rsidRPr="00ED2D41">
              <w:rPr>
                <w:color w:val="222222"/>
                <w:lang w:val="en-AU" w:eastAsia="ja-JP"/>
              </w:rPr>
              <w:t xml:space="preserve"> or 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Refers to an activity during which spectral samples were acquired. A campaign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ED2D41">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facility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4"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5"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 xml:space="preserve">HTTP is a very widely used network protocol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instrument. Such an instrument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 xml:space="preserve">instrument.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6"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spectrum of the </w:t>
            </w:r>
            <w:r w:rsidR="00037DAE" w:rsidRPr="00ED2D41">
              <w:rPr>
                <w:color w:val="222222"/>
                <w:lang w:val="en-AU" w:eastAsia="ja-JP"/>
              </w:rPr>
              <w:t>solar irradiance</w:t>
            </w:r>
            <w:r w:rsidR="00037DAE">
              <w:rPr>
                <w:color w:val="222222"/>
                <w:lang w:val="en-AU" w:eastAsia="ja-JP"/>
              </w:rPr>
              <w:t xml:space="preserve"> or to collect data for the conversion of a target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spectrum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211995">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hyperlink r:id="rId17" w:history="1">
              <w:r>
                <w:rPr>
                  <w:rStyle w:val="Hyperlink"/>
                </w:rPr>
                <w:t>http://en.wikipedia.org/wiki/Regular_expression</w:t>
              </w:r>
            </w:hyperlink>
            <w:r>
              <w:t xml:space="preserve"> and </w:t>
            </w:r>
            <w:hyperlink r:id="rId18" w:history="1">
              <w:r>
                <w:rPr>
                  <w:rStyle w:val="Hyperlink"/>
                </w:rPr>
                <w:t>http://docs.oracle.com/javase/tutorial/essential/regex/index.html</w:t>
              </w:r>
            </w:hyperlink>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9" w:tooltip="Special-purpose programming language" w:history="1">
              <w:r w:rsidRPr="00211995">
                <w:t>special-purpose programming language</w:t>
              </w:r>
            </w:hyperlink>
            <w:r>
              <w:t xml:space="preserve"> </w:t>
            </w:r>
            <w:r w:rsidRPr="00211995">
              <w:t>designed for managing data held in a</w:t>
            </w:r>
            <w:r>
              <w:t xml:space="preserve"> </w:t>
            </w:r>
            <w:hyperlink r:id="rId20"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C41361" w:rsidP="00E45309">
            <w:pPr>
              <w:pStyle w:val="TableText"/>
            </w:pPr>
            <w:hyperlink r:id="rId21" w:tooltip="Transmission Control Protocol" w:history="1">
              <w:r w:rsidR="003C0124" w:rsidRPr="00E45309">
                <w:t>Transmission Control Protocol</w:t>
              </w:r>
            </w:hyperlink>
            <w:r w:rsidR="003C0124">
              <w:t>/</w:t>
            </w:r>
            <w:hyperlink r:id="rId22"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spectrum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5" w:name="_Toc355280339"/>
      <w:bookmarkStart w:id="26" w:name="_Ref130603700"/>
      <w:bookmarkStart w:id="27" w:name="_Toc359416678"/>
      <w:r w:rsidRPr="00084655">
        <w:t>SPECCHIO Concepts</w:t>
      </w:r>
      <w:bookmarkEnd w:id="25"/>
      <w:bookmarkEnd w:id="27"/>
    </w:p>
    <w:p w:rsidR="0039469A" w:rsidRDefault="00F52044" w:rsidP="001310CE">
      <w:pPr>
        <w:pStyle w:val="Body"/>
      </w:pPr>
      <w:bookmarkStart w:id="28"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C41361" w:rsidP="00C03D2A">
      <w:pPr>
        <w:pStyle w:val="Figure"/>
        <w:rPr>
          <w:ins w:id="29" w:author="Peter Roberts" w:date="2013-05-08T09:19:00Z"/>
        </w:rPr>
      </w:pPr>
      <w:ins w:id="30" w:author="Peter Roberts" w:date="2013-05-08T09:19:00Z">
        <w:r w:rsidR="0030199B">
          <w:pict>
            <v:group id="_x0000_s1026" editas="canvas" style="width:455.6pt;height:407.65pt;mso-position-horizontal-relative:char;mso-position-vertical-relative:line" coordorigin="2370,3650" coordsize="9112,815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70;top:3650;width:9112;height:8153"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D51039" w:rsidRPr="00953B21" w:rsidRDefault="00D51039">
                      <w:pPr>
                        <w:rPr>
                          <w:ins w:id="31" w:author="Peter Roberts" w:date="2013-05-08T09:19:00Z"/>
                          <w:b/>
                          <w:lang w:val="en-AU"/>
                        </w:rPr>
                      </w:pPr>
                      <w:ins w:id="32" w:author="Peter Roberts" w:date="2013-05-08T09:19:00Z">
                        <w:r w:rsidRPr="00953B21">
                          <w:rPr>
                            <w:b/>
                            <w:lang w:val="en-AU"/>
                          </w:rPr>
                          <w:t>User A’s Computer</w:t>
                        </w:r>
                      </w:ins>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D51039" w:rsidRPr="00953B21" w:rsidRDefault="00D51039">
                      <w:pPr>
                        <w:rPr>
                          <w:ins w:id="33" w:author="Peter Roberts" w:date="2013-05-08T09:19:00Z"/>
                          <w:b/>
                          <w:lang w:val="en-AU"/>
                        </w:rPr>
                      </w:pPr>
                      <w:ins w:id="34"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D51039" w:rsidRPr="00953B21" w:rsidRDefault="00D51039" w:rsidP="00953B21">
                      <w:pPr>
                        <w:jc w:val="center"/>
                        <w:rPr>
                          <w:ins w:id="35" w:author="Peter Roberts" w:date="2013-05-08T09:19:00Z"/>
                          <w:b/>
                          <w:lang w:val="en-AU"/>
                        </w:rPr>
                      </w:pPr>
                      <w:r>
                        <w:rPr>
                          <w:b/>
                          <w:lang w:val="en-AU"/>
                        </w:rPr>
                        <w:t>Intranet</w:t>
                      </w:r>
                      <w:ins w:id="36"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D51039" w:rsidRPr="00872665" w:rsidRDefault="00D51039" w:rsidP="00C03D2A">
                      <w:pPr>
                        <w:rPr>
                          <w:ins w:id="37" w:author="Peter Roberts" w:date="2013-05-08T09:19:00Z"/>
                          <w:lang w:val="en-AU"/>
                        </w:rPr>
                      </w:pPr>
                      <w:r>
                        <w:rPr>
                          <w:lang w:val="en-AU"/>
                        </w:rPr>
                        <w:t>SPECCHIO Web Application</w:t>
                      </w:r>
                      <w:ins w:id="38" w:author="Peter Roberts" w:date="2013-05-08T09:19:00Z">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D51039" w:rsidRPr="00872665" w:rsidRDefault="00D51039" w:rsidP="00C03D2A">
                      <w:pPr>
                        <w:rPr>
                          <w:ins w:id="39" w:author="Peter Roberts" w:date="2013-05-08T09:19:00Z"/>
                          <w:lang w:val="en-AU"/>
                        </w:rPr>
                      </w:pPr>
                      <w:r>
                        <w:rPr>
                          <w:lang w:val="en-AU"/>
                        </w:rPr>
                        <w:t>SPECCHIO</w:t>
                      </w:r>
                      <w:ins w:id="40" w:author="Peter Roberts" w:date="2013-05-08T09:19:00Z">
                        <w:r>
                          <w:rPr>
                            <w:lang w:val="en-AU"/>
                          </w:rPr>
                          <w:t xml:space="preserve">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D51039" w:rsidRPr="00872665" w:rsidRDefault="00D51039" w:rsidP="00C03D2A">
                      <w:pPr>
                        <w:rPr>
                          <w:ins w:id="41" w:author="Peter Roberts" w:date="2013-05-08T09:19:00Z"/>
                          <w:lang w:val="en-AU"/>
                        </w:rPr>
                      </w:pPr>
                      <w:ins w:id="42"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D51039" w:rsidRPr="00953B21" w:rsidRDefault="00D51039" w:rsidP="00A930A1">
                      <w:pPr>
                        <w:jc w:val="center"/>
                        <w:rPr>
                          <w:ins w:id="43" w:author="Peter Roberts" w:date="2013-05-08T09:19:00Z"/>
                          <w:b/>
                          <w:lang w:val="en-AU"/>
                        </w:rPr>
                      </w:pPr>
                      <w:r>
                        <w:rPr>
                          <w:b/>
                          <w:lang w:val="en-AU"/>
                        </w:rPr>
                        <w:t>SPECCHIO</w:t>
                      </w:r>
                      <w:ins w:id="44" w:author="Peter Roberts" w:date="2013-05-08T09:19:00Z">
                        <w:r w:rsidRPr="00953B21">
                          <w:rPr>
                            <w:b/>
                            <w:lang w:val="en-AU"/>
                          </w:rPr>
                          <w:t xml:space="preserve"> </w:t>
                        </w:r>
                      </w:ins>
                      <w:r>
                        <w:rPr>
                          <w:b/>
                          <w:lang w:val="en-AU"/>
                        </w:rPr>
                        <w:t xml:space="preserve">MySQL </w:t>
                      </w:r>
                      <w:ins w:id="45" w:author="Peter Roberts" w:date="2013-05-08T09:19:00Z">
                        <w:r w:rsidRPr="00953B21">
                          <w:rPr>
                            <w:b/>
                            <w:lang w:val="en-AU"/>
                          </w:rPr>
                          <w:t>Database</w:t>
                        </w:r>
                      </w:ins>
                    </w:p>
                  </w:txbxContent>
                </v:textbox>
              </v:shape>
              <v:rect id="_x0000_s1041" style="position:absolute;left:8309;top:7370;width:2356;height:1005" fillcolor="#c6d9f1 [671]" stroked="f" strokecolor="white [3212]">
                <v:textbox>
                  <w:txbxContent>
                    <w:p w:rsidR="00D51039" w:rsidRPr="00C074B4" w:rsidRDefault="00D51039">
                      <w:pPr>
                        <w:rPr>
                          <w:ins w:id="46" w:author="Peter Roberts" w:date="2013-05-08T09:19:00Z"/>
                          <w:lang w:val="en-AU"/>
                        </w:rPr>
                      </w:pPr>
                      <w:r>
                        <w:rPr>
                          <w:lang w:val="en-AU"/>
                        </w:rPr>
                        <w:t>Data u</w:t>
                      </w:r>
                      <w:ins w:id="47" w:author="Peter Roberts" w:date="2013-05-08T09:19:00Z">
                        <w:r>
                          <w:rPr>
                            <w:lang w:val="en-AU"/>
                          </w:rPr>
                          <w:t xml:space="preserve">ploaded </w:t>
                        </w:r>
                      </w:ins>
                      <w:r>
                        <w:rPr>
                          <w:lang w:val="en-AU"/>
                        </w:rPr>
                        <w:t>for</w:t>
                      </w:r>
                      <w:ins w:id="48" w:author="Peter Roberts" w:date="2013-05-08T09:19:00Z">
                        <w:r>
                          <w:rPr>
                            <w:lang w:val="en-AU"/>
                          </w:rPr>
                          <w:t xml:space="preserve">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D51039" w:rsidRPr="00953B21" w:rsidRDefault="00D51039">
                      <w:pPr>
                        <w:rPr>
                          <w:ins w:id="49" w:author="Peter Roberts" w:date="2013-05-08T09:19:00Z"/>
                          <w:b/>
                          <w:lang w:val="en-AU"/>
                        </w:rPr>
                      </w:pPr>
                      <w:ins w:id="50"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D51039" w:rsidRPr="00872665" w:rsidRDefault="00D51039" w:rsidP="00C03D2A">
                      <w:pPr>
                        <w:rPr>
                          <w:ins w:id="51" w:author="Peter Roberts" w:date="2013-05-08T09:19:00Z"/>
                          <w:lang w:val="en-AU"/>
                        </w:rPr>
                      </w:pPr>
                      <w:r>
                        <w:rPr>
                          <w:lang w:val="en-AU"/>
                        </w:rPr>
                        <w:t>SPECCHIO</w:t>
                      </w:r>
                      <w:ins w:id="52" w:author="Peter Roberts" w:date="2013-05-08T09:19:00Z">
                        <w:r>
                          <w:rPr>
                            <w:lang w:val="en-AU"/>
                          </w:rPr>
                          <w:t xml:space="preserve"> User Application</w:t>
                        </w:r>
                      </w:ins>
                    </w:p>
                  </w:txbxContent>
                </v:textbox>
              </v:rect>
              <v:shape id="_x0000_s1047" type="#_x0000_t132" style="position:absolute;left:2744;top:9773;width:2071;height:1640" fillcolor="#eaf1dd [662]">
                <v:textbox>
                  <w:txbxContent>
                    <w:p w:rsidR="00D51039" w:rsidRPr="00872665" w:rsidRDefault="00D51039" w:rsidP="00C03D2A">
                      <w:pPr>
                        <w:rPr>
                          <w:ins w:id="53" w:author="Peter Roberts" w:date="2013-05-08T09:19:00Z"/>
                          <w:lang w:val="en-AU"/>
                        </w:rPr>
                      </w:pPr>
                      <w:ins w:id="54"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D51039" w:rsidRPr="00C074B4" w:rsidRDefault="00D51039">
                      <w:pPr>
                        <w:rPr>
                          <w:ins w:id="55" w:author="Peter Roberts" w:date="2013-05-08T09:19:00Z"/>
                          <w:lang w:val="en-AU"/>
                        </w:rPr>
                      </w:pPr>
                      <w:r>
                        <w:rPr>
                          <w:lang w:val="en-AU"/>
                        </w:rPr>
                        <w:t>Data u</w:t>
                      </w:r>
                      <w:ins w:id="56" w:author="Peter Roberts" w:date="2013-05-08T09:19:00Z">
                        <w:r>
                          <w:rPr>
                            <w:lang w:val="en-AU"/>
                          </w:rPr>
                          <w:t xml:space="preserve">ploaded </w:t>
                        </w:r>
                      </w:ins>
                      <w:r>
                        <w:rPr>
                          <w:lang w:val="en-AU"/>
                        </w:rPr>
                        <w:t>for</w:t>
                      </w:r>
                      <w:ins w:id="57" w:author="Peter Roberts" w:date="2013-05-08T09:19:00Z">
                        <w:r>
                          <w:rPr>
                            <w:lang w:val="en-AU"/>
                          </w:rPr>
                          <w:t xml:space="preserve">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D51039" w:rsidRPr="00CE038C" w:rsidRDefault="00D51039">
                      <w:pPr>
                        <w:rPr>
                          <w:ins w:id="58" w:author="Peter Roberts" w:date="2013-05-08T09:19:00Z"/>
                          <w:lang w:val="en-AU"/>
                        </w:rPr>
                      </w:pPr>
                      <w:r>
                        <w:rPr>
                          <w:lang w:val="en-AU"/>
                        </w:rPr>
                        <w:t>Campaign data</w:t>
                      </w:r>
                      <w:ins w:id="59" w:author="Peter Roberts" w:date="2013-05-08T09:19:00Z">
                        <w:r>
                          <w:rPr>
                            <w:lang w:val="en-AU"/>
                          </w:rPr>
                          <w:t xml:space="preserve"> kept </w:t>
                        </w:r>
                      </w:ins>
                      <w:r>
                        <w:rPr>
                          <w:lang w:val="en-AU"/>
                        </w:rPr>
                        <w:t xml:space="preserve">in both locations </w:t>
                      </w:r>
                      <w:ins w:id="60" w:author="Peter Roberts" w:date="2013-05-08T09:19:00Z">
                        <w:r>
                          <w:rPr>
                            <w:lang w:val="en-AU"/>
                          </w:rPr>
                          <w:t>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BB39E2">
          <w:rPr>
            <w:noProof/>
          </w:rPr>
          <w:t>1</w:t>
        </w:r>
      </w:fldSimple>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310CE" w:rsidP="00792B27">
      <w:pPr>
        <w:pStyle w:val="Body"/>
      </w:pPr>
      <w:r>
        <w:t xml:space="preserve">You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t>contact your site’s database administrator to find out the value</w:t>
      </w:r>
      <w:r w:rsidR="00971581">
        <w:t>s</w:t>
      </w:r>
      <w:r>
        <w:t xml:space="preserve"> </w:t>
      </w:r>
      <w:r w:rsidRPr="00792B27">
        <w:t xml:space="preserve">of these </w:t>
      </w:r>
      <w:r w:rsidR="00106BCD" w:rsidRPr="00792B27">
        <w:t>th</w:t>
      </w:r>
      <w:r w:rsidR="005755A6" w:rsidRPr="00792B27">
        <w:t>r</w:t>
      </w:r>
      <w:r w:rsidR="00106BCD" w:rsidRPr="00792B27">
        <w:t xml:space="preserve">ee </w:t>
      </w:r>
      <w:r w:rsidRPr="00792B27">
        <w:t>fields for your site.</w:t>
      </w:r>
      <w:r w:rsidR="00DC1E70" w:rsidRPr="00792B27">
        <w:t xml:space="preserve"> </w:t>
      </w:r>
    </w:p>
    <w:p w:rsidR="00334CF9" w:rsidRDefault="00334CF9" w:rsidP="00971581">
      <w:pPr>
        <w:pStyle w:val="Heading2"/>
      </w:pPr>
      <w:bookmarkStart w:id="61" w:name="_Ref353786217"/>
      <w:bookmarkStart w:id="62" w:name="_Ref353786223"/>
      <w:bookmarkStart w:id="63" w:name="_Toc355280340"/>
      <w:bookmarkStart w:id="64" w:name="_Toc359416679"/>
      <w:r>
        <w:t>Before You Start</w:t>
      </w:r>
      <w:bookmarkEnd w:id="64"/>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Pr="00334CF9" w:rsidRDefault="00334CF9" w:rsidP="00334CF9">
      <w:pPr>
        <w:pStyle w:val="Bullet"/>
      </w:pPr>
      <w:r>
        <w:t xml:space="preserve">any specific instructions or limitations </w:t>
      </w:r>
      <w:r w:rsidR="00F31350">
        <w:t>related to</w:t>
      </w:r>
      <w:r>
        <w:t xml:space="preserve"> the version you have installed.</w:t>
      </w:r>
    </w:p>
    <w:p w:rsidR="001310CE" w:rsidRDefault="001310CE" w:rsidP="00971581">
      <w:pPr>
        <w:pStyle w:val="Heading2"/>
      </w:pPr>
      <w:bookmarkStart w:id="65" w:name="_Toc359416680"/>
      <w:r>
        <w:t>User Accounts</w:t>
      </w:r>
      <w:bookmarkEnd w:id="61"/>
      <w:bookmarkEnd w:id="62"/>
      <w:bookmarkEnd w:id="63"/>
      <w:bookmarkEnd w:id="65"/>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48C0">
        <w:tc>
          <w:tcPr>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2826509" cy="2806235"/>
                  <wp:effectExtent l="0" t="19050" r="69091" b="5126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2827977" cy="28076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BB39E2">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fldSimple w:instr=" REF _Ref358385166 \r \h  \* MERGEFORMAT ">
              <w:r w:rsidR="00BB39E2" w:rsidRPr="00BB39E2">
                <w:rPr>
                  <w:rStyle w:val="CrossReference"/>
                </w:rPr>
                <w:t>7</w:t>
              </w:r>
            </w:fldSimple>
            <w:r w:rsidR="00B76121" w:rsidRPr="007B0A47">
              <w:rPr>
                <w:rStyle w:val="CrossReference"/>
              </w:rPr>
              <w:t xml:space="preserve"> </w:t>
            </w:r>
            <w:fldSimple w:instr=" REF _Ref358385166 \h  \* MERGEFORMAT ">
              <w:r w:rsidR="00BB39E2" w:rsidRPr="00BB39E2">
                <w:rPr>
                  <w:rStyle w:val="CrossReference"/>
                </w:rPr>
                <w:t>Publishing Data to ANDS</w:t>
              </w:r>
            </w:fldSimple>
            <w:r w:rsidR="00B76121">
              <w:t xml:space="preserve"> </w:t>
            </w:r>
            <w:r>
              <w:t>for more information about the ANDS service and its operation.</w:t>
            </w:r>
          </w:p>
          <w:p w:rsidR="0051611C" w:rsidRDefault="0051611C" w:rsidP="0051611C">
            <w:pPr>
              <w:pStyle w:val="Figure"/>
            </w:pPr>
            <w:r>
              <w:rPr>
                <w:lang w:val="en-AU"/>
              </w:rPr>
              <w:drawing>
                <wp:inline distT="0" distB="0" distL="0" distR="0">
                  <wp:extent cx="2833333" cy="3277342"/>
                  <wp:effectExtent l="0" t="19050" r="81317" b="56408"/>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2833725" cy="32777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BB39E2">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xml:space="preserve">. These will be used to 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on </w:t>
            </w:r>
            <w:r>
              <w:rPr>
                <w:rStyle w:val="ActionButton"/>
              </w:rPr>
              <w:t> </w:t>
            </w:r>
            <w:r w:rsidRPr="005755A6">
              <w:rPr>
                <w:rStyle w:val="ActionButton"/>
              </w:rPr>
              <w:t>Add</w:t>
            </w:r>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rPr>
              <w:drawing>
                <wp:inline distT="0" distB="0" distL="0" distR="0">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48C0" w:rsidRPr="00084655" w:rsidRDefault="005148C0" w:rsidP="005148C0">
            <w:pPr>
              <w:pStyle w:val="Caption"/>
            </w:pPr>
            <w:r w:rsidRPr="00084655">
              <w:t xml:space="preserve">Figure </w:t>
            </w:r>
            <w:fldSimple w:instr=" SEQ Figure \* ARABIC ">
              <w:r w:rsidR="00BB39E2">
                <w:rPr>
                  <w:noProof/>
                </w:rPr>
                <w:t>4</w:t>
              </w:r>
            </w:fldSimple>
            <w:r w:rsidRPr="00084655">
              <w:t xml:space="preserve">: </w:t>
            </w:r>
            <w:r>
              <w:t>Create new institute dialog</w:t>
            </w:r>
          </w:p>
          <w:p w:rsidR="005148C0" w:rsidRDefault="005148C0" w:rsidP="00F52044">
            <w:pPr>
              <w:pStyle w:val="ProcessStepFollow"/>
            </w:pPr>
            <w:r>
              <w:t>Fill out all the details of your Institute. After checking it is complete and correct, click</w:t>
            </w:r>
            <w:r w:rsidR="0051611C">
              <w:t xml:space="preserve"> </w:t>
            </w:r>
            <w:r w:rsidR="00C91F51" w:rsidRPr="00C91F51">
              <w:rPr>
                <w:rStyle w:val="ActionButton"/>
              </w:rPr>
              <w:t> </w:t>
            </w:r>
            <w:r w:rsidR="0051611C" w:rsidRPr="00E12A44">
              <w:rPr>
                <w:rStyle w:val="ActionButton"/>
              </w:rPr>
              <w:t>Create</w:t>
            </w:r>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once entered.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5148C0" w:rsidRDefault="005148C0" w:rsidP="005148C0">
      <w:pPr>
        <w:pStyle w:val="Warning"/>
      </w:pPr>
      <w:r>
        <w:t>Warning</w:t>
      </w:r>
      <w:r>
        <w:tab/>
        <w:t>Take care to enter the</w:t>
      </w:r>
      <w:r w:rsidR="00F52044">
        <w:t xml:space="preserve"> details for a new Institute</w:t>
      </w:r>
      <w:r>
        <w:t xml:space="preserve"> correctly. There is no function to change an Institute record nor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66" w:author="Peter" w:date="2013-05-08T09:19:00Z">
        <w:r w:rsidR="00D04BE3">
          <w:t xml:space="preserve">If you edit this file, you can add </w:t>
        </w:r>
      </w:ins>
      <w:r w:rsidR="008F2BEE">
        <w:t xml:space="preserve">other </w:t>
      </w:r>
      <w:ins w:id="67"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68" w:author="Peter" w:date="2013-05-08T09:19:00Z">
        <w:r>
          <w:delText xml:space="preserve">See the next section for more information. </w:delText>
        </w:r>
      </w:del>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ins w:id="69" w:author="Peter" w:date="2013-05-08T09:19:00Z">
        <w:r w:rsidR="00D04BE3">
          <w:t xml:space="preserve"> which is stored in the </w:t>
        </w:r>
      </w:ins>
      <w:r w:rsidR="00F52044">
        <w:t>SPECCHIO</w:t>
      </w:r>
      <w:ins w:id="70" w:author="Peter" w:date="2013-05-08T09:19:00Z">
        <w:r w:rsidR="00D04BE3">
          <w:t xml:space="preserve"> database</w:t>
        </w:r>
      </w:ins>
      <w:r>
        <w:t>.</w:t>
      </w:r>
    </w:p>
    <w:p w:rsidR="008F2BEE" w:rsidRDefault="008F2BEE" w:rsidP="008F2BEE">
      <w:pPr>
        <w:pStyle w:val="Note"/>
      </w:pPr>
      <w:r>
        <w:t>Note</w:t>
      </w:r>
      <w:r>
        <w:tab/>
        <w:t xml:space="preserve">You cannot change the short username or password which </w:t>
      </w:r>
      <w:r w:rsidR="00F52044">
        <w:t>SPECCHIO</w:t>
      </w:r>
      <w:r>
        <w:t xml:space="preserve">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1A5226" w:rsidP="008F2BEE">
            <w:pPr>
              <w:pStyle w:val="Figure"/>
            </w:pPr>
            <w:r>
              <w:rPr>
                <w:lang w:val="en-AU"/>
              </w:rPr>
              <w:drawing>
                <wp:inline distT="0" distB="0" distL="0" distR="0">
                  <wp:extent cx="3481601" cy="2563516"/>
                  <wp:effectExtent l="0" t="19050" r="80749" b="65384"/>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3481601" cy="256351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F2BEE" w:rsidRPr="00084655" w:rsidRDefault="008F2BEE" w:rsidP="008F2BEE">
            <w:pPr>
              <w:pStyle w:val="Caption"/>
            </w:pPr>
            <w:r w:rsidRPr="00084655">
              <w:t xml:space="preserve">Figure </w:t>
            </w:r>
            <w:fldSimple w:instr=" SEQ Figure \* ARABIC ">
              <w:r w:rsidR="00BB39E2">
                <w:rPr>
                  <w:noProof/>
                </w:rPr>
                <w:t>5</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71" w:name="_Toc355280341"/>
      <w:bookmarkStart w:id="72" w:name="_Toc359416681"/>
      <w:r>
        <w:t>Administrator Access</w:t>
      </w:r>
      <w:bookmarkEnd w:id="71"/>
      <w:bookmarkEnd w:id="72"/>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73" w:name="_Toc359416682"/>
      <w:moveToRangeStart w:id="74" w:author="Peter Roberts" w:date="2013-05-08T09:19:00Z" w:name="move355768085"/>
      <w:moveTo w:id="75" w:author="Peter Roberts" w:date="2013-05-08T09:19:00Z">
        <w:r>
          <w:t>Campaigns</w:t>
        </w:r>
      </w:moveTo>
      <w:bookmarkEnd w:id="73"/>
    </w:p>
    <w:moveToRangeEnd w:id="74"/>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moveFromRangeStart w:id="76" w:author="Peter Roberts" w:date="2013-05-08T09:19:00Z" w:name="move355768085"/>
      <w:moveFrom w:id="77" w:author="Peter Roberts" w:date="2013-05-08T09:19:00Z">
        <w:r w:rsidR="00556D60">
          <w:t xml:space="preserve">Data uploaded to </w:t>
        </w:r>
        <w:r w:rsidR="00E10D8B" w:rsidRPr="00084655">
          <w:t xml:space="preserve">SPECCHIO </w:t>
        </w:r>
        <w:r w:rsidR="00556D60">
          <w:t>are organised into Campaigns.</w:t>
        </w:r>
      </w:moveFrom>
      <w:moveFromRangeEnd w:id="76"/>
      <w:r w:rsidR="00556D60">
        <w:t xml:space="preserve"> </w:t>
      </w:r>
      <w:del w:id="78" w:author="Peter Roberts" w:date="2013-05-08T09:19:00Z">
        <w:r w:rsidR="00556D60">
          <w:delText>every</w:delText>
        </w:r>
      </w:del>
      <w:ins w:id="79" w:author="Peter Roberts" w:date="2013-05-08T09:19:00Z">
        <w:r w:rsidR="006716AF">
          <w:t>each</w:t>
        </w:r>
      </w:ins>
      <w:r w:rsidR="00556D60">
        <w:t xml:space="preserve"> new sampling experiment</w:t>
      </w:r>
      <w:r w:rsidR="00606196">
        <w:t xml:space="preserve"> into C</w:t>
      </w:r>
      <w:r w:rsidR="00606196" w:rsidRPr="00084655">
        <w:t>ampaign</w:t>
      </w:r>
      <w:r w:rsidR="00606196">
        <w:t>s</w:t>
      </w:r>
      <w:r w:rsidR="00556D60">
        <w:t>.</w:t>
      </w:r>
      <w:r w:rsidR="00606196">
        <w:t xml:space="preserve"> The spectral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spectra measured with different instruments and sensors, </w:t>
      </w:r>
      <w:r>
        <w:t>including</w:t>
      </w:r>
      <w:r w:rsidRPr="00084655">
        <w:t xml:space="preserve"> instruments of different sensor types and </w:t>
      </w:r>
      <w:r>
        <w:t xml:space="preserve">measurements done at different times using an </w:t>
      </w:r>
      <w:r w:rsidRPr="00084655">
        <w:t>instrument</w:t>
      </w:r>
      <w:r>
        <w:t xml:space="preserve"> which has been calibrated one or more times between these measurements.</w:t>
      </w:r>
    </w:p>
    <w:p w:rsidR="00D5550F" w:rsidRDefault="00D5550F" w:rsidP="00D5550F">
      <w:pPr>
        <w:pStyle w:val="Heading2"/>
      </w:pPr>
      <w:bookmarkStart w:id="80" w:name="_Toc359416683"/>
      <w:r>
        <w:t>Campaign Hierarchy Structure</w:t>
      </w:r>
      <w:bookmarkEnd w:id="80"/>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This </w:t>
      </w:r>
      <w:r w:rsidR="00EE5F6F">
        <w:t>sub-folder</w:t>
      </w:r>
      <w:r>
        <w:t xml:space="preserve"> structure will be replicated in the </w:t>
      </w:r>
      <w:r w:rsidR="00F52044">
        <w:t>SPECCHIO</w:t>
      </w:r>
      <w:r>
        <w:t xml:space="preserve"> database when </w:t>
      </w:r>
      <w:r w:rsidR="00606196">
        <w:t>the Campaign data are uploaded.</w:t>
      </w:r>
      <w:r w:rsidR="00EE5F6F" w:rsidRPr="00EE5F6F">
        <w:t xml:space="preserve"> </w:t>
      </w:r>
      <w:r w:rsidR="00EE5F6F">
        <w:t>SPECCHIO does not enforce any particular way of using this hierarchical structure. The hierarchy tree structure can have any number of levels and can be unbalanced, if desired.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has been adapted from SpectraProc</w:t>
      </w:r>
      <w:r>
        <w:t xml:space="preserve"> </w:t>
      </w:r>
      <w:sdt>
        <w:sdtPr>
          <w:id w:val="12130848"/>
          <w:citation/>
        </w:sdtPr>
        <w:sdtContent>
          <w:r w:rsidR="00C41361">
            <w:fldChar w:fldCharType="begin"/>
          </w:r>
          <w:r>
            <w:rPr>
              <w:lang w:val="en-AU"/>
            </w:rPr>
            <w:instrText xml:space="preserve"> CITATION Hue061 \l 3081 </w:instrText>
          </w:r>
          <w:r w:rsidR="00C41361">
            <w:fldChar w:fldCharType="separate"/>
          </w:r>
          <w:r w:rsidR="00D51039" w:rsidRPr="00D51039">
            <w:rPr>
              <w:noProof/>
              <w:lang w:val="en-AU"/>
            </w:rPr>
            <w:t>(Hueni, 2006)</w:t>
          </w:r>
          <w:r w:rsidR="00C41361">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81"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spectral files. Keep images, PDF files and other files in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 xml:space="preserve">All of the files in a folder must be of the same data format and version, although the sub-folders of a folder may have files with a different data format. However, for FGI-HDF files it is possible to have an </w:t>
      </w:r>
      <w:r w:rsidRPr="00ED55EC">
        <w:rPr>
          <w:rStyle w:val="CodeChar"/>
        </w:rPr>
        <w:t>.h5-file</w:t>
      </w:r>
      <w:r>
        <w:t xml:space="preserve"> as well as a </w:t>
      </w:r>
      <w:r w:rsidRPr="00ED55EC">
        <w:rPr>
          <w:rStyle w:val="CodeChar"/>
        </w:rPr>
        <w:t>.xml-file</w:t>
      </w:r>
      <w:r>
        <w:t xml:space="preserve"> in one folder.</w:t>
      </w:r>
    </w:p>
    <w:p w:rsidR="00EE5F6F" w:rsidRDefault="00EE5F6F" w:rsidP="00EE5F6F">
      <w:pPr>
        <w:pStyle w:val="Bullet"/>
      </w:pPr>
      <w:r>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spectra.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rPr>
        <w:drawing>
          <wp:inline distT="0" distB="0" distL="0" distR="0">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7"/>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82" w:name="_Ref122063892"/>
      <w:bookmarkStart w:id="83" w:name="_Toc129263006"/>
      <w:r w:rsidRPr="00084655">
        <w:t xml:space="preserve">Figure </w:t>
      </w:r>
      <w:fldSimple w:instr=" SEQ Figure \* ARABIC ">
        <w:r w:rsidR="00BB39E2">
          <w:rPr>
            <w:noProof/>
          </w:rPr>
          <w:t>6</w:t>
        </w:r>
      </w:fldSimple>
      <w:bookmarkEnd w:id="82"/>
      <w:r w:rsidRPr="00084655">
        <w:t xml:space="preserve">: Hierarchical </w:t>
      </w:r>
      <w:r>
        <w:t>folder</w:t>
      </w:r>
      <w:r w:rsidRPr="00084655">
        <w:t xml:space="preserve"> structure</w:t>
      </w:r>
      <w:bookmarkEnd w:id="83"/>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84" w:name="_Ref130789629"/>
    <w:p w:rsidR="00EE5F6F" w:rsidRDefault="00C41361" w:rsidP="00EE5F6F">
      <w:pPr>
        <w:pStyle w:val="Body"/>
      </w:pPr>
      <w:r>
        <w:fldChar w:fldCharType="begin"/>
      </w:r>
      <w:r w:rsidR="00EE5F6F">
        <w:instrText xml:space="preserve"> REF _Ref130790579 \h </w:instrText>
      </w:r>
      <w:r>
        <w:fldChar w:fldCharType="separate"/>
      </w:r>
      <w:r w:rsidR="00BB39E2" w:rsidRPr="00084655">
        <w:t xml:space="preserve">Figure </w:t>
      </w:r>
      <w:r w:rsidR="00BB39E2">
        <w:rPr>
          <w:noProof/>
        </w:rPr>
        <w:t>7</w:t>
      </w:r>
      <w:r>
        <w:fldChar w:fldCharType="end"/>
      </w:r>
      <w:r w:rsidR="00EE5F6F" w:rsidRPr="00084655">
        <w:t xml:space="preserve"> shows an example of a </w:t>
      </w:r>
      <w:r w:rsidR="00EE5F6F">
        <w:t>folder</w:t>
      </w:r>
      <w:r w:rsidR="00EE5F6F" w:rsidRPr="00084655">
        <w:t xml:space="preserve"> structure containing ASD spectral files. The main </w:t>
      </w:r>
      <w:r w:rsidR="00EE5F6F">
        <w:t>folder</w:t>
      </w:r>
      <w:r w:rsidR="00EE5F6F" w:rsidRPr="00084655">
        <w:t xml:space="preserve"> </w:t>
      </w:r>
      <w:r w:rsidR="00EE5F6F" w:rsidRPr="00D5550F">
        <w:rPr>
          <w:rStyle w:val="CodeChar"/>
        </w:rPr>
        <w:t>Vegetation_example</w:t>
      </w:r>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fldSimple w:instr=" REF _Ref359334186 \r \h  \* MERGEFORMAT ">
        <w:r w:rsidR="00BB39E2" w:rsidRPr="00BB39E2">
          <w:rPr>
            <w:rStyle w:val="CrossReference"/>
          </w:rPr>
          <w:t>4.11</w:t>
        </w:r>
      </w:fldSimple>
      <w:r w:rsidR="00A821AE" w:rsidRPr="00A821AE">
        <w:rPr>
          <w:rStyle w:val="CrossReference"/>
        </w:rPr>
        <w:t xml:space="preserve"> </w:t>
      </w:r>
      <w:fldSimple w:instr=" REF _Ref359334189 \h  \* MERGEFORMAT ">
        <w:r w:rsidR="00BB39E2" w:rsidRPr="00BB39E2">
          <w:rPr>
            <w:rStyle w:val="CrossReference"/>
          </w:rPr>
          <w:t>Creating a new Campaign</w:t>
        </w:r>
      </w:fldSimple>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rPr>
        <w:drawing>
          <wp:inline distT="0" distB="0" distL="0" distR="0">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8"/>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85" w:name="_Ref130790579"/>
      <w:r w:rsidRPr="00084655">
        <w:t xml:space="preserve">Figure </w:t>
      </w:r>
      <w:fldSimple w:instr=" SEQ Figure \* ARABIC ">
        <w:r w:rsidR="00BB39E2">
          <w:rPr>
            <w:noProof/>
          </w:rPr>
          <w:t>7</w:t>
        </w:r>
      </w:fldSimple>
      <w:bookmarkEnd w:id="85"/>
      <w:r w:rsidRPr="00084655">
        <w:t xml:space="preserve">: Example of a </w:t>
      </w:r>
      <w:r>
        <w:t>folder</w:t>
      </w:r>
      <w:r w:rsidRPr="00084655">
        <w:t xml:space="preserve"> structures holding spectral files</w:t>
      </w:r>
    </w:p>
    <w:p w:rsidR="00EE5F6F" w:rsidRDefault="00EE5F6F" w:rsidP="00D5550F">
      <w:pPr>
        <w:pStyle w:val="HeadingSubUnnumbered"/>
      </w:pPr>
      <w:bookmarkStart w:id="86" w:name="_Toc355280359"/>
      <w:r>
        <w:t xml:space="preserve">Example </w:t>
      </w:r>
      <w:r w:rsidR="00D5550F">
        <w:t>–</w:t>
      </w:r>
      <w:r>
        <w:t xml:space="preserve"> Reference and Target Spectra</w:t>
      </w:r>
      <w:bookmarkEnd w:id="86"/>
    </w:p>
    <w:p w:rsidR="00EE5F6F" w:rsidRDefault="00EE5F6F" w:rsidP="00EE5F6F">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rPr>
        <w:drawing>
          <wp:inline distT="0" distB="0" distL="0" distR="0">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87" w:name="_Ref96530518"/>
      <w:r>
        <w:t xml:space="preserve">Figure </w:t>
      </w:r>
      <w:fldSimple w:instr=" SEQ Figure \* ARABIC ">
        <w:r w:rsidR="00BB39E2">
          <w:rPr>
            <w:noProof/>
          </w:rPr>
          <w:t>8</w:t>
        </w:r>
      </w:fldSimple>
      <w:bookmarkEnd w:id="87"/>
      <w:r>
        <w:t>: A possible structure for the storage of target and reference radiance spectra</w:t>
      </w:r>
    </w:p>
    <w:p w:rsidR="00EE5F6F" w:rsidRPr="00A20F34" w:rsidRDefault="00EE5F6F" w:rsidP="00EE5F6F">
      <w:pPr>
        <w:pStyle w:val="Body"/>
      </w:pPr>
      <w:r>
        <w:t xml:space="preserve">In this example, the Reference sub-folder holds the reference </w:t>
      </w:r>
      <w:r w:rsidR="00062079">
        <w:t>S</w:t>
      </w:r>
      <w:r>
        <w:t xml:space="preserve">pectra which relate to </w:t>
      </w:r>
      <w:r w:rsidR="00062079">
        <w:t>the Spectra in the Plant A, Plant B and Plant C sub-folders.</w:t>
      </w:r>
    </w:p>
    <w:p w:rsidR="00606196" w:rsidRPr="00084655" w:rsidRDefault="00606196" w:rsidP="00606196">
      <w:pPr>
        <w:pStyle w:val="Heading2"/>
      </w:pPr>
      <w:bookmarkStart w:id="88" w:name="_Toc359416684"/>
      <w:bookmarkEnd w:id="84"/>
      <w:ins w:id="89" w:author="Peter Roberts" w:date="2013-05-08T09:19:00Z">
        <w:r>
          <w:t xml:space="preserve">Operational </w:t>
        </w:r>
        <w:r w:rsidRPr="00084655">
          <w:t>Dataflow</w:t>
        </w:r>
      </w:ins>
      <w:bookmarkEnd w:id="88"/>
    </w:p>
    <w:p w:rsidR="00606196" w:rsidRPr="00084655" w:rsidRDefault="00606196" w:rsidP="00606196">
      <w:pPr>
        <w:pStyle w:val="Body"/>
        <w:rPr>
          <w:ins w:id="90" w:author="Peter Roberts" w:date="2013-05-08T09:19:00Z"/>
        </w:rPr>
      </w:pPr>
      <w:ins w:id="91" w:author="Peter Roberts" w:date="2013-05-08T09:19:00Z">
        <w:r w:rsidRPr="00084655">
          <w:t xml:space="preserve">A typical dataflow is illustrated in </w:t>
        </w:r>
        <w:r w:rsidR="00C41361">
          <w:fldChar w:fldCharType="begin"/>
        </w:r>
        <w:r>
          <w:instrText xml:space="preserve"> REF _Ref122057866 \h </w:instrText>
        </w:r>
      </w:ins>
      <w:ins w:id="92" w:author="Peter Roberts" w:date="2013-05-08T09:19:00Z">
        <w:r w:rsidR="00C41361">
          <w:fldChar w:fldCharType="separate"/>
        </w:r>
        <w:r w:rsidR="00BB39E2" w:rsidRPr="00084655">
          <w:t xml:space="preserve">Figure </w:t>
        </w:r>
      </w:ins>
      <w:r w:rsidR="00BB39E2">
        <w:rPr>
          <w:noProof/>
        </w:rPr>
        <w:t>9</w:t>
      </w:r>
      <w:ins w:id="93" w:author="Peter Roberts" w:date="2013-05-08T09:19:00Z">
        <w:r w:rsidR="00C41361">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94"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2820CF" w:rsidP="00606196">
      <w:pPr>
        <w:pStyle w:val="Figure"/>
        <w:rPr>
          <w:ins w:id="95" w:author="Peter Roberts" w:date="2013-05-08T09:19:00Z"/>
        </w:rPr>
      </w:pPr>
      <w:ins w:id="96"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97" w:author="Peter Roberts" w:date="2013-05-08T09:19:00Z"/>
        </w:rPr>
      </w:pPr>
      <w:bookmarkStart w:id="98" w:name="_Ref122057866"/>
      <w:bookmarkStart w:id="99" w:name="_Toc129431964"/>
      <w:ins w:id="100" w:author="Peter Roberts" w:date="2013-05-08T09:19:00Z">
        <w:r w:rsidRPr="00084655">
          <w:t xml:space="preserve">Figure </w:t>
        </w:r>
        <w:r w:rsidR="00C41361">
          <w:fldChar w:fldCharType="begin"/>
        </w:r>
        <w:r>
          <w:instrText xml:space="preserve"> SEQ Figure \* ARABIC </w:instrText>
        </w:r>
        <w:r w:rsidR="00C41361">
          <w:fldChar w:fldCharType="separate"/>
        </w:r>
      </w:ins>
      <w:r w:rsidR="00BB39E2">
        <w:rPr>
          <w:noProof/>
        </w:rPr>
        <w:t>9</w:t>
      </w:r>
      <w:ins w:id="101" w:author="Peter Roberts" w:date="2013-05-08T09:19:00Z">
        <w:r w:rsidR="00C41361">
          <w:fldChar w:fldCharType="end"/>
        </w:r>
        <w:bookmarkEnd w:id="98"/>
        <w:r w:rsidRPr="00084655">
          <w:t>: Dataflow and involved hardware</w:t>
        </w:r>
        <w:bookmarkEnd w:id="99"/>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02" w:name="_Ref131844226"/>
      <w:r w:rsidRPr="00084655">
        <w:t xml:space="preserve">Creation of a new </w:t>
      </w:r>
      <w:bookmarkEnd w:id="102"/>
      <w:r>
        <w:t>C</w:t>
      </w:r>
      <w:r w:rsidRPr="00084655">
        <w:t>ampaign</w:t>
      </w:r>
      <w:r>
        <w:t xml:space="preserve"> in </w:t>
      </w:r>
      <w:r w:rsidR="00F52044">
        <w:t>SPECCHIO</w:t>
      </w:r>
      <w:r>
        <w:t xml:space="preserve"> and linking it to the </w:t>
      </w:r>
      <w:r w:rsidR="00EE5F6F">
        <w:t>sub-folder</w:t>
      </w:r>
      <w:r>
        <w:t xml:space="preserve"> of spectra on your computer’s disk</w:t>
      </w:r>
    </w:p>
    <w:p w:rsidR="00606196" w:rsidRPr="00084655" w:rsidRDefault="00606196" w:rsidP="00606196">
      <w:pPr>
        <w:pStyle w:val="Bullet"/>
      </w:pPr>
      <w:r>
        <w:t>Upl</w:t>
      </w:r>
      <w:r w:rsidRPr="00084655">
        <w:t>oading of spectra</w:t>
      </w:r>
      <w:r>
        <w:t xml:space="preserve"> data from your local disk to the </w:t>
      </w:r>
      <w:r w:rsidR="00F52044">
        <w:t>SPECCHIO</w:t>
      </w:r>
      <w:r>
        <w:t xml:space="preserve"> database</w:t>
      </w:r>
    </w:p>
    <w:p w:rsidR="00606196" w:rsidRPr="00084655" w:rsidRDefault="00606196" w:rsidP="00606196">
      <w:pPr>
        <w:pStyle w:val="Bullet"/>
      </w:pPr>
      <w:r w:rsidRPr="00084655">
        <w:t>Entering of metadata</w:t>
      </w:r>
      <w:r>
        <w:t xml:space="preserve"> into the </w:t>
      </w:r>
      <w:r w:rsidR="00F52044">
        <w:t>SPECCHIO</w:t>
      </w:r>
      <w:r>
        <w:t xml:space="preserve">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03" w:name="_Ref358394245"/>
      <w:bookmarkStart w:id="104" w:name="_Toc359416685"/>
      <w:r>
        <w:t xml:space="preserve">Research Groups and Accessing </w:t>
      </w:r>
      <w:r w:rsidR="00F52044">
        <w:t>SPECCHIO</w:t>
      </w:r>
      <w:r>
        <w:t xml:space="preserve"> </w:t>
      </w:r>
      <w:bookmarkEnd w:id="81"/>
      <w:r w:rsidR="00DC4705">
        <w:t>Campaigns</w:t>
      </w:r>
      <w:bookmarkEnd w:id="103"/>
      <w:bookmarkEnd w:id="104"/>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metadata for the Campaign. </w:t>
      </w:r>
      <w:r w:rsidR="00606196">
        <w:t>Each Research Group applies only to one Campaign. (</w:t>
      </w:r>
      <w:r>
        <w:t xml:space="preserve">See </w:t>
      </w:r>
      <w:fldSimple w:instr=" REF _Ref357586090 \r \h  \* MERGEFORMAT ">
        <w:r w:rsidR="00BB39E2" w:rsidRPr="00BB39E2">
          <w:rPr>
            <w:rStyle w:val="CrossReference"/>
          </w:rPr>
          <w:t>3.13</w:t>
        </w:r>
      </w:fldSimple>
      <w:r w:rsidR="00F80E71" w:rsidRPr="00F80E71">
        <w:rPr>
          <w:rStyle w:val="CrossReference"/>
        </w:rPr>
        <w:t xml:space="preserve"> </w:t>
      </w:r>
      <w:fldSimple w:instr=" REF _Ref357586090 \h  \* MERGEFORMAT ">
        <w:r w:rsidR="00BB39E2" w:rsidRPr="00BB39E2">
          <w:rPr>
            <w:rStyle w:val="CrossReference"/>
          </w:rPr>
          <w:t>Campaign-related Metadata</w:t>
        </w:r>
      </w:fldSimple>
      <w:r>
        <w:t xml:space="preserve"> for more information about metadata and </w:t>
      </w:r>
      <w:fldSimple w:instr=" REF _Ref354142563 \r \h  \* MERGEFORMAT ">
        <w:r w:rsidR="00BB39E2" w:rsidRPr="00BB39E2">
          <w:rPr>
            <w:rStyle w:val="CrossReference"/>
          </w:rPr>
          <w:t>4.16.1</w:t>
        </w:r>
      </w:fldSimple>
      <w:r w:rsidRPr="001A42EB">
        <w:rPr>
          <w:rStyle w:val="CrossReference"/>
        </w:rPr>
        <w:t xml:space="preserve"> </w:t>
      </w:r>
      <w:fldSimple w:instr=" REF _Ref354142567 \h  \* MERGEFORMAT ">
        <w:ins w:id="105" w:author="Peter" w:date="2013-05-08T09:19:00Z">
          <w:r w:rsidR="00BB39E2" w:rsidRPr="00BB39E2">
            <w:rPr>
              <w:rStyle w:val="CrossReference"/>
            </w:rPr>
            <w:t xml:space="preserve">Displaying and </w:t>
          </w:r>
        </w:ins>
        <w:r w:rsidR="00BB39E2" w:rsidRPr="00BB39E2">
          <w:rPr>
            <w:rStyle w:val="CrossReference"/>
          </w:rPr>
          <w:t>Editing Campaign Metadata</w:t>
        </w:r>
      </w:fldSimple>
      <w:r>
        <w:t xml:space="preserve"> for instructions for updatin</w:t>
      </w:r>
      <w:r w:rsidR="00606196">
        <w:t>g it.)</w:t>
      </w:r>
    </w:p>
    <w:p w:rsidR="001310CE"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r w:rsidR="00A930A1">
        <w:t xml:space="preserve"> It is not possible to remove the original uploader of the Campaign from the list of Users in the Research group.</w:t>
      </w:r>
    </w:p>
    <w:p w:rsidR="001310CE" w:rsidRPr="00084655" w:rsidRDefault="001310CE" w:rsidP="00306258">
      <w:pPr>
        <w:pStyle w:val="Heading2"/>
      </w:pPr>
      <w:bookmarkStart w:id="106" w:name="_Toc355280344"/>
      <w:bookmarkStart w:id="107" w:name="_Toc359416686"/>
      <w:bookmarkEnd w:id="28"/>
      <w:r w:rsidRPr="00084655">
        <w:t>Time Data</w:t>
      </w:r>
      <w:bookmarkEnd w:id="106"/>
      <w:bookmarkEnd w:id="107"/>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C41361">
            <w:fldChar w:fldCharType="begin"/>
          </w:r>
          <w:r w:rsidR="00243D76">
            <w:rPr>
              <w:lang w:val="en-AU"/>
            </w:rPr>
            <w:instrText xml:space="preserve"> CITATION Ast03 \l 3081 </w:instrText>
          </w:r>
          <w:r w:rsidR="00C41361">
            <w:fldChar w:fldCharType="separate"/>
          </w:r>
          <w:r w:rsidR="00D51039" w:rsidRPr="00D51039">
            <w:rPr>
              <w:noProof/>
              <w:lang w:val="en-AU"/>
            </w:rPr>
            <w:t>(Astronomical Applications Department of the U.S. Naval Observatory, 2003)</w:t>
          </w:r>
          <w:r w:rsidR="00C41361">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spectra upload times and calibration times, are </w:t>
      </w:r>
      <w:r w:rsidR="00D63F99">
        <w:t xml:space="preserve">usually </w:t>
      </w:r>
      <w:r>
        <w:t>stored in local time.</w:t>
      </w:r>
    </w:p>
    <w:p w:rsidR="001310CE" w:rsidRPr="00084655" w:rsidRDefault="001310CE" w:rsidP="00306258">
      <w:pPr>
        <w:pStyle w:val="Heading2"/>
      </w:pPr>
      <w:bookmarkStart w:id="108" w:name="_Ref153677830"/>
      <w:bookmarkStart w:id="109" w:name="_Toc355280345"/>
      <w:bookmarkStart w:id="110" w:name="_Toc359416687"/>
      <w:r w:rsidRPr="00084655">
        <w:t>Data Links</w:t>
      </w:r>
      <w:bookmarkEnd w:id="108"/>
      <w:bookmarkEnd w:id="109"/>
      <w:bookmarkEnd w:id="110"/>
    </w:p>
    <w:p w:rsidR="00C9189A" w:rsidRDefault="00C9189A" w:rsidP="00C9189A">
      <w:pPr>
        <w:pStyle w:val="DocAction"/>
        <w:rPr>
          <w:del w:id="111" w:author="Peter Roberts" w:date="2013-05-08T09:19:00Z"/>
        </w:rPr>
      </w:pPr>
      <w:del w:id="112" w:author="Peter Roberts" w:date="2013-05-08T09:19:00Z">
        <w:r>
          <w:delText>%%% Are there still three varieties of data link?</w:delText>
        </w:r>
        <w:r w:rsidR="00E56406">
          <w:delText xml:space="preserve"> 2/5 Nick will check with Andy.</w:delText>
        </w:r>
      </w:del>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w:t>
      </w:r>
      <w:ins w:id="113" w:author="Peter Roberts" w:date="2013-05-08T09:19:00Z">
        <w:r>
          <w:t>Spectralon</w:t>
        </w:r>
      </w:ins>
      <w:r>
        <w:t xml:space="preserve">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ins w:id="114" w:author="Peter Roberts" w:date="2013-05-08T09:19:00Z">
        <w:r>
          <w:t>Cosine</w:t>
        </w:r>
      </w:ins>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115" w:name="_Ref153696358"/>
      <w:bookmarkStart w:id="116" w:name="_Toc355280346"/>
      <w:bookmarkStart w:id="117" w:name="_Toc359416688"/>
      <w:r>
        <w:t xml:space="preserve">Manufacturers, </w:t>
      </w:r>
      <w:r w:rsidR="00BE1D96">
        <w:t xml:space="preserve">Sensors, </w:t>
      </w:r>
      <w:r w:rsidR="001310CE" w:rsidRPr="00084655">
        <w:t>Instruments</w:t>
      </w:r>
      <w:bookmarkEnd w:id="115"/>
      <w:bookmarkEnd w:id="116"/>
      <w:r w:rsidR="00BE1D96">
        <w:t xml:space="preserve"> and Calibrations</w:t>
      </w:r>
      <w:bookmarkEnd w:id="117"/>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r w:rsidRPr="00D5550F">
        <w:rPr>
          <w:rStyle w:val="Strong"/>
        </w:rPr>
        <w:t>Manufacturer</w:t>
      </w:r>
      <w:r>
        <w:tab/>
        <w:t>A manufacturer of spectro</w:t>
      </w:r>
      <w:r w:rsidR="008A2A97">
        <w:t>radi</w:t>
      </w:r>
      <w:r w:rsidR="00E9540C">
        <w:t>ometric instruments.</w:t>
      </w:r>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fldSimple w:instr=" REF _Ref357589894 \r \h  \* MERGEFORMAT ">
        <w:r w:rsidR="00BB39E2" w:rsidRPr="00BB39E2">
          <w:rPr>
            <w:rStyle w:val="CrossReference"/>
          </w:rPr>
          <w:t xml:space="preserve">Appendix B: </w:t>
        </w:r>
      </w:fldSimple>
      <w:fldSimple w:instr=" REF _Ref357589894 \h  \* MERGEFORMAT ">
        <w:r w:rsidR="00BB39E2" w:rsidRPr="00BB39E2">
          <w:rPr>
            <w:rStyle w:val="CrossReference"/>
          </w:rPr>
          <w:t>Predefined Manufacturer Table</w:t>
        </w:r>
      </w:fldSimple>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310CE" w:rsidRPr="00084655">
        <w:t>sensor</w:t>
      </w:r>
      <w:r w:rsidR="00E9540C">
        <w:t xml:space="preserve"> or a model of a </w:t>
      </w:r>
      <w:r w:rsidR="008A2A97">
        <w:t xml:space="preserve">spectroradiometric </w:t>
      </w:r>
      <w:r w:rsidR="00E9540C">
        <w:t>instrument</w:t>
      </w:r>
      <w:r w:rsidR="008A2A97">
        <w:t>.</w:t>
      </w:r>
      <w:r w:rsidR="00C670E2">
        <w:t xml:space="preserve"> </w:t>
      </w:r>
      <w:r w:rsidR="008A2A97">
        <w:t>A sensor is usually identified by a sensor type designator (also referred to as a “instrument type” or “instrument model”) which is generally defined by the manufacturer.</w:t>
      </w:r>
    </w:p>
    <w:p w:rsidR="00DC15DA" w:rsidRDefault="00DC15DA" w:rsidP="00E0577E">
      <w:pPr>
        <w:pStyle w:val="HangingIndent"/>
      </w:pPr>
      <w:r>
        <w:tab/>
      </w:r>
      <w:r w:rsidR="00E9540C">
        <w:t>Each sensor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310CE" w:rsidRPr="00084655">
        <w:t xml:space="preserve">sensor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t>SPECCHIO</w:t>
      </w:r>
      <w:r w:rsidR="00C670E2">
        <w:t xml:space="preserve"> has a standard set of Sensors already defined in its database. The table as released with this version of </w:t>
      </w:r>
      <w:r w:rsidR="00F52044">
        <w:t>SPECCHIO</w:t>
      </w:r>
      <w:r w:rsidR="00C670E2">
        <w:t xml:space="preserve"> can be found in </w:t>
      </w:r>
      <w:fldSimple w:instr=" REF _Ref358389904 \r \h  \* MERGEFORMAT ">
        <w:r w:rsidR="00BB39E2" w:rsidRPr="00BB39E2">
          <w:rPr>
            <w:rStyle w:val="CrossReference"/>
          </w:rPr>
          <w:t xml:space="preserve">Appendix C: </w:t>
        </w:r>
      </w:fldSimple>
      <w:fldSimple w:instr=" REF _Ref358389907 \h  \* MERGEFORMAT ">
        <w:r w:rsidR="00BB39E2" w:rsidRPr="00BB39E2">
          <w:rPr>
            <w:rStyle w:val="CrossReference"/>
          </w:rPr>
          <w:t>Predefined Sensor Table</w:t>
        </w:r>
      </w:fldSimple>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sensor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C41361"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D51039" w:rsidRPr="00F650F0" w:rsidRDefault="00D51039">
                    <w:pPr>
                      <w:rPr>
                        <w:rStyle w:val="Strong"/>
                        <w:sz w:val="20"/>
                      </w:rPr>
                    </w:pPr>
                    <w:r w:rsidRPr="00F650F0">
                      <w:rPr>
                        <w:rStyle w:val="Strong"/>
                        <w:sz w:val="20"/>
                      </w:rPr>
                      <w:t>Calibration 1</w:t>
                    </w:r>
                  </w:p>
                </w:txbxContent>
              </v:textbox>
            </v:rect>
            <v:rect id="_x0000_s1091" style="position:absolute;left:8801;top:2877;width:1773;height:1428">
              <v:textbox>
                <w:txbxContent>
                  <w:p w:rsidR="00D51039" w:rsidRPr="00F650F0" w:rsidRDefault="00D51039">
                    <w:pPr>
                      <w:rPr>
                        <w:rStyle w:val="Strong"/>
                        <w:sz w:val="20"/>
                      </w:rPr>
                    </w:pPr>
                    <w:r w:rsidRPr="00F650F0">
                      <w:rPr>
                        <w:rStyle w:val="Strong"/>
                        <w:sz w:val="20"/>
                      </w:rPr>
                      <w:t>Calibration 2</w:t>
                    </w:r>
                  </w:p>
                </w:txbxContent>
              </v:textbox>
            </v:rect>
            <v:rect id="_x0000_s1087" style="position:absolute;left:6567;top:2050;width:1615;height:2076">
              <v:textbox>
                <w:txbxContent>
                  <w:p w:rsidR="00D51039" w:rsidRPr="00F650F0" w:rsidRDefault="00D51039">
                    <w:pPr>
                      <w:rPr>
                        <w:rStyle w:val="Strong"/>
                        <w:sz w:val="20"/>
                      </w:rPr>
                    </w:pPr>
                    <w:r w:rsidRPr="00F650F0">
                      <w:rPr>
                        <w:rStyle w:val="Strong"/>
                        <w:sz w:val="20"/>
                      </w:rPr>
                      <w:t>Instrument “Joe’s GER 3700”</w:t>
                    </w:r>
                  </w:p>
                  <w:p w:rsidR="00D51039" w:rsidRPr="00F650F0" w:rsidRDefault="00D51039">
                    <w:pPr>
                      <w:rPr>
                        <w:sz w:val="14"/>
                        <w:szCs w:val="18"/>
                        <w:lang w:val="en-AU"/>
                      </w:rPr>
                    </w:pPr>
                  </w:p>
                  <w:p w:rsidR="00D51039" w:rsidRDefault="00D51039">
                    <w:pPr>
                      <w:rPr>
                        <w:sz w:val="14"/>
                        <w:szCs w:val="18"/>
                        <w:lang w:val="en-AU"/>
                      </w:rPr>
                    </w:pPr>
                    <w:r>
                      <w:rPr>
                        <w:sz w:val="14"/>
                        <w:szCs w:val="18"/>
                        <w:lang w:val="en-AU"/>
                      </w:rPr>
                      <w:t>Instrument Number,</w:t>
                    </w:r>
                  </w:p>
                  <w:p w:rsidR="00D51039" w:rsidRPr="00F650F0" w:rsidRDefault="00D51039">
                    <w:pPr>
                      <w:rPr>
                        <w:sz w:val="14"/>
                        <w:szCs w:val="18"/>
                        <w:lang w:val="en-AU"/>
                      </w:rPr>
                    </w:pPr>
                    <w:r w:rsidRPr="00F650F0">
                      <w:rPr>
                        <w:sz w:val="14"/>
                        <w:szCs w:val="18"/>
                        <w:lang w:val="en-AU"/>
                      </w:rPr>
                      <w:t>Name,</w:t>
                    </w:r>
                  </w:p>
                  <w:p w:rsidR="00D51039" w:rsidRPr="00F650F0" w:rsidRDefault="00D51039">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D51039" w:rsidRPr="00F650F0" w:rsidRDefault="00D51039">
                    <w:pPr>
                      <w:rPr>
                        <w:rStyle w:val="Strong"/>
                        <w:sz w:val="20"/>
                      </w:rPr>
                    </w:pPr>
                    <w:r w:rsidRPr="00F650F0">
                      <w:rPr>
                        <w:rStyle w:val="Strong"/>
                        <w:sz w:val="20"/>
                      </w:rPr>
                      <w:t>Sensor “GER 3700”</w:t>
                    </w:r>
                  </w:p>
                  <w:p w:rsidR="00D51039" w:rsidRPr="00F650F0" w:rsidRDefault="00D51039">
                    <w:pPr>
                      <w:rPr>
                        <w:sz w:val="14"/>
                        <w:szCs w:val="18"/>
                        <w:lang w:val="en-AU"/>
                      </w:rPr>
                    </w:pPr>
                  </w:p>
                  <w:p w:rsidR="00D51039" w:rsidRPr="00F650F0" w:rsidRDefault="00D51039">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D51039" w:rsidRPr="00F650F0" w:rsidRDefault="00D51039">
                    <w:pPr>
                      <w:rPr>
                        <w:sz w:val="14"/>
                        <w:szCs w:val="18"/>
                        <w:lang w:val="en-AU"/>
                      </w:rPr>
                    </w:pPr>
                    <w:r w:rsidRPr="00F650F0">
                      <w:rPr>
                        <w:sz w:val="14"/>
                        <w:szCs w:val="18"/>
                        <w:lang w:val="en-AU"/>
                      </w:rPr>
                      <w:t>Description,</w:t>
                    </w:r>
                  </w:p>
                  <w:p w:rsidR="00D51039" w:rsidRPr="00F650F0" w:rsidRDefault="00D51039">
                    <w:pPr>
                      <w:rPr>
                        <w:sz w:val="14"/>
                        <w:szCs w:val="18"/>
                        <w:lang w:val="en-AU"/>
                      </w:rPr>
                    </w:pPr>
                    <w:r w:rsidRPr="00F650F0">
                      <w:rPr>
                        <w:sz w:val="14"/>
                        <w:szCs w:val="18"/>
                        <w:lang w:val="en-AU"/>
                      </w:rPr>
                      <w:t>Manufacturer ID,</w:t>
                    </w:r>
                  </w:p>
                  <w:p w:rsidR="00D51039" w:rsidRPr="00F650F0" w:rsidRDefault="00D51039">
                    <w:pPr>
                      <w:rPr>
                        <w:sz w:val="14"/>
                        <w:szCs w:val="18"/>
                        <w:lang w:val="en-AU"/>
                      </w:rPr>
                    </w:pPr>
                    <w:r w:rsidRPr="00F650F0">
                      <w:rPr>
                        <w:sz w:val="14"/>
                        <w:szCs w:val="18"/>
                        <w:lang w:val="en-AU"/>
                      </w:rPr>
                      <w:t>Type No,</w:t>
                    </w:r>
                  </w:p>
                  <w:p w:rsidR="00D51039" w:rsidRPr="00F650F0" w:rsidRDefault="00D51039">
                    <w:pPr>
                      <w:rPr>
                        <w:sz w:val="14"/>
                        <w:szCs w:val="18"/>
                        <w:lang w:val="en-AU"/>
                      </w:rPr>
                    </w:pPr>
                    <w:r w:rsidRPr="00F650F0">
                      <w:rPr>
                        <w:sz w:val="14"/>
                        <w:szCs w:val="18"/>
                        <w:lang w:val="en-AU"/>
                      </w:rPr>
                      <w:t>No of Bands,</w:t>
                    </w:r>
                  </w:p>
                  <w:p w:rsidR="00D51039" w:rsidRPr="00F650F0" w:rsidRDefault="00D51039">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D51039" w:rsidRPr="00F650F0" w:rsidRDefault="00D51039">
                    <w:pPr>
                      <w:rPr>
                        <w:rStyle w:val="Strong"/>
                        <w:sz w:val="20"/>
                      </w:rPr>
                    </w:pPr>
                    <w:r w:rsidRPr="00F650F0">
                      <w:rPr>
                        <w:rStyle w:val="Strong"/>
                        <w:sz w:val="20"/>
                      </w:rPr>
                      <w:t>Calibration 3</w:t>
                    </w:r>
                  </w:p>
                  <w:p w:rsidR="00D51039" w:rsidRPr="00F650F0" w:rsidRDefault="00D51039">
                    <w:pPr>
                      <w:rPr>
                        <w:sz w:val="14"/>
                        <w:szCs w:val="18"/>
                        <w:lang w:val="en-AU"/>
                      </w:rPr>
                    </w:pPr>
                  </w:p>
                  <w:p w:rsidR="00D51039" w:rsidRPr="00F650F0" w:rsidRDefault="00D51039">
                    <w:pPr>
                      <w:rPr>
                        <w:sz w:val="14"/>
                        <w:szCs w:val="18"/>
                        <w:lang w:val="en-AU"/>
                      </w:rPr>
                    </w:pPr>
                    <w:r w:rsidRPr="00F650F0">
                      <w:rPr>
                        <w:sz w:val="14"/>
                        <w:szCs w:val="18"/>
                        <w:lang w:val="en-AU"/>
                      </w:rPr>
                      <w:t>Date,</w:t>
                    </w:r>
                  </w:p>
                  <w:p w:rsidR="00D51039" w:rsidRPr="00F650F0" w:rsidRDefault="00D51039">
                    <w:pPr>
                      <w:rPr>
                        <w:sz w:val="14"/>
                        <w:szCs w:val="18"/>
                        <w:lang w:val="en-AU"/>
                      </w:rPr>
                    </w:pPr>
                    <w:r w:rsidRPr="00F650F0">
                      <w:rPr>
                        <w:sz w:val="14"/>
                        <w:szCs w:val="18"/>
                        <w:lang w:val="en-AU"/>
                      </w:rPr>
                      <w:t>Calibration Number, Comments,</w:t>
                    </w:r>
                  </w:p>
                  <w:p w:rsidR="00D51039" w:rsidRPr="00F650F0" w:rsidRDefault="00D51039">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D51039" w:rsidRPr="006B7D47" w:rsidRDefault="00D51039">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D51039" w:rsidRPr="00F650F0" w:rsidRDefault="00D51039">
                    <w:pPr>
                      <w:rPr>
                        <w:rStyle w:val="Strong"/>
                        <w:sz w:val="20"/>
                      </w:rPr>
                    </w:pPr>
                    <w:r>
                      <w:rPr>
                        <w:rStyle w:val="Strong"/>
                        <w:sz w:val="20"/>
                      </w:rPr>
                      <w:t>Manufacturer</w:t>
                    </w:r>
                    <w:r w:rsidRPr="00F650F0">
                      <w:rPr>
                        <w:rStyle w:val="Strong"/>
                        <w:sz w:val="20"/>
                      </w:rPr>
                      <w:t xml:space="preserve"> “GER”</w:t>
                    </w:r>
                  </w:p>
                  <w:p w:rsidR="00D51039" w:rsidRPr="00F650F0" w:rsidRDefault="00D51039">
                    <w:pPr>
                      <w:rPr>
                        <w:sz w:val="14"/>
                        <w:szCs w:val="18"/>
                        <w:lang w:val="en-AU"/>
                      </w:rPr>
                    </w:pPr>
                  </w:p>
                  <w:p w:rsidR="00D51039" w:rsidRPr="00F650F0" w:rsidRDefault="00D51039">
                    <w:pPr>
                      <w:rPr>
                        <w:sz w:val="14"/>
                        <w:szCs w:val="18"/>
                        <w:lang w:val="en-AU"/>
                      </w:rPr>
                    </w:pPr>
                    <w:r w:rsidRPr="00F650F0">
                      <w:rPr>
                        <w:sz w:val="14"/>
                        <w:szCs w:val="18"/>
                        <w:lang w:val="en-AU"/>
                      </w:rPr>
                      <w:t>Manufacturer ID,</w:t>
                    </w:r>
                  </w:p>
                  <w:p w:rsidR="00D51039" w:rsidRDefault="00D51039" w:rsidP="00F650F0">
                    <w:pPr>
                      <w:rPr>
                        <w:sz w:val="14"/>
                        <w:szCs w:val="18"/>
                        <w:lang w:val="en-AU"/>
                      </w:rPr>
                    </w:pPr>
                    <w:r w:rsidRPr="00F650F0">
                      <w:rPr>
                        <w:sz w:val="14"/>
                        <w:szCs w:val="18"/>
                        <w:lang w:val="en-AU"/>
                      </w:rPr>
                      <w:t>Name,</w:t>
                    </w:r>
                    <w:r>
                      <w:rPr>
                        <w:sz w:val="14"/>
                        <w:szCs w:val="18"/>
                        <w:lang w:val="en-AU"/>
                      </w:rPr>
                      <w:br/>
                      <w:t>URL,</w:t>
                    </w:r>
                  </w:p>
                  <w:p w:rsidR="00D51039" w:rsidRPr="00F650F0" w:rsidRDefault="00D51039"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rPr>
          <w:ins w:id="118" w:author="Peter Roberts" w:date="2013-05-08T09:19:00Z"/>
        </w:rPr>
      </w:pPr>
      <w:ins w:id="119" w:author="Peter Roberts" w:date="2013-05-08T09:19:00Z">
        <w:r w:rsidRPr="00084655">
          <w:t xml:space="preserve">Figure </w:t>
        </w:r>
        <w:r w:rsidR="00C41361">
          <w:fldChar w:fldCharType="begin"/>
        </w:r>
        <w:r>
          <w:instrText xml:space="preserve"> SEQ Figure \* ARABIC </w:instrText>
        </w:r>
        <w:r w:rsidR="00C41361">
          <w:fldChar w:fldCharType="separate"/>
        </w:r>
      </w:ins>
      <w:r w:rsidR="00BB39E2">
        <w:rPr>
          <w:noProof/>
        </w:rPr>
        <w:t>10</w:t>
      </w:r>
      <w:ins w:id="120" w:author="Peter Roberts" w:date="2013-05-08T09:19:00Z">
        <w:r w:rsidR="00C41361">
          <w:fldChar w:fldCharType="end"/>
        </w:r>
        <w:r w:rsidRPr="00084655">
          <w:t xml:space="preserve">: </w:t>
        </w:r>
      </w:ins>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spectral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C41361">
            <w:fldChar w:fldCharType="begin"/>
          </w:r>
          <w:r w:rsidR="00E0577E">
            <w:rPr>
              <w:lang w:val="en-AU"/>
            </w:rPr>
            <w:instrText xml:space="preserve"> CITATION Hün07 \l 3081 </w:instrText>
          </w:r>
          <w:r w:rsidR="00C41361">
            <w:fldChar w:fldCharType="separate"/>
          </w:r>
          <w:r w:rsidR="00D51039" w:rsidRPr="00D51039">
            <w:rPr>
              <w:noProof/>
              <w:lang w:val="en-AU"/>
            </w:rPr>
            <w:t>(Hüni &amp; Kneubühler, 2007)</w:t>
          </w:r>
          <w:r w:rsidR="00C41361">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spectral bands based on user configurations (such as is possible with the new SVC HR-1024) </w:t>
      </w:r>
      <w:r w:rsidR="00C92BD0">
        <w:t>is</w:t>
      </w:r>
      <w:r w:rsidR="001310CE">
        <w:t xml:space="preserve"> not yet supported.</w:t>
      </w:r>
    </w:p>
    <w:p w:rsidR="003A363C" w:rsidRPr="00084655" w:rsidRDefault="003A363C" w:rsidP="003A363C">
      <w:pPr>
        <w:pStyle w:val="Heading2"/>
      </w:pPr>
      <w:bookmarkStart w:id="121" w:name="_Toc355280353"/>
      <w:bookmarkStart w:id="122" w:name="_Ref357161197"/>
      <w:bookmarkStart w:id="123" w:name="_Ref357161199"/>
      <w:bookmarkStart w:id="124" w:name="_Ref357583982"/>
      <w:bookmarkStart w:id="125" w:name="_Ref357583985"/>
      <w:bookmarkStart w:id="126" w:name="_Ref358132268"/>
      <w:bookmarkStart w:id="127" w:name="_Ref358132290"/>
      <w:bookmarkStart w:id="128" w:name="_Ref356491633"/>
      <w:bookmarkStart w:id="129" w:name="_Toc359416689"/>
      <w:r>
        <w:t>Supported Input Spectrum File Formats</w:t>
      </w:r>
      <w:bookmarkEnd w:id="121"/>
      <w:bookmarkEnd w:id="122"/>
      <w:bookmarkEnd w:id="123"/>
      <w:bookmarkEnd w:id="124"/>
      <w:bookmarkEnd w:id="125"/>
      <w:bookmarkEnd w:id="126"/>
      <w:bookmarkEnd w:id="127"/>
      <w:bookmarkEnd w:id="129"/>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Note that ASD Binary and ASD Indico 7 are different files types and cannot be mixed. Similarly, UniSpec and UniSpec SPU are different file types and cannot be mixed.</w:t>
      </w:r>
    </w:p>
    <w:p w:rsidR="003A363C" w:rsidRDefault="003A363C" w:rsidP="007D43F6">
      <w:pPr>
        <w:pStyle w:val="Heading3"/>
      </w:pPr>
      <w:bookmarkStart w:id="130" w:name="_Toc355280370"/>
      <w:bookmarkStart w:id="131" w:name="_Ref153795826"/>
      <w:bookmarkStart w:id="132" w:name="_Toc359416690"/>
      <w:r>
        <w:t>ASD Binary Files</w:t>
      </w:r>
      <w:bookmarkEnd w:id="130"/>
      <w:bookmarkEnd w:id="132"/>
    </w:p>
    <w:tbl>
      <w:tblPr>
        <w:tblStyle w:val="TableGrid"/>
        <w:tblW w:w="0" w:type="auto"/>
        <w:tblInd w:w="709" w:type="dxa"/>
        <w:tblLook w:val="04A0"/>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ASD FieldSpecPro</w:t>
            </w:r>
            <w:r>
              <w:t>/FS3 s</w:t>
            </w:r>
            <w:r w:rsidRPr="00084655">
              <w:t>pectroradiometer</w:t>
            </w:r>
            <w:r>
              <w:t>s</w:t>
            </w:r>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E04C7D" w:rsidRDefault="00E04C7D" w:rsidP="00E04C7D">
            <w:pPr>
              <w:pStyle w:val="Body"/>
              <w:ind w:left="0"/>
              <w:rPr>
                <w:lang w:val="en-US"/>
              </w:rPr>
            </w:pPr>
            <w:r>
              <w:t xml:space="preserve">Indico Version 7 files are read by a different file reader and so cannot be mixed in the same </w:t>
            </w:r>
            <w:r w:rsidR="00EE5F6F">
              <w:t>folder</w:t>
            </w:r>
            <w:r>
              <w:t xml:space="preserve"> as ASD binary files.</w:t>
            </w:r>
          </w:p>
        </w:tc>
      </w:tr>
    </w:tbl>
    <w:p w:rsidR="00923E7C" w:rsidRDefault="00923E7C" w:rsidP="00923E7C">
      <w:pPr>
        <w:pStyle w:val="Note"/>
      </w:pPr>
      <w:bookmarkStart w:id="133" w:name="_Toc355280371"/>
      <w:r>
        <w:t>Note</w:t>
      </w:r>
      <w:r>
        <w:tab/>
        <w:t>ASD Calibration files</w:t>
      </w:r>
      <w:r w:rsidR="00013DA4">
        <w:t xml:space="preserve"> (*.raw)</w:t>
      </w:r>
      <w:r>
        <w:t xml:space="preserve"> </w:t>
      </w:r>
      <w:r w:rsidR="00013DA4">
        <w:t xml:space="preserve">as stored on ASD laptops can also </w:t>
      </w:r>
      <w:r>
        <w:t xml:space="preserve">be </w:t>
      </w:r>
      <w:r w:rsidR="0007482B">
        <w:t xml:space="preserve">loaded using </w:t>
      </w:r>
      <w:r w:rsidR="00F52044">
        <w:t>SPECCHIO</w:t>
      </w:r>
      <w:r w:rsidR="0007482B">
        <w:t xml:space="preserve">’s Spectrum load functions. </w:t>
      </w:r>
      <w:r w:rsidR="00013DA4">
        <w:t>This permits advanced users to explore the information content of the Calibrations they describe. (In the current release, loading *.ILL, *.REF files will cause an error.)</w:t>
      </w:r>
    </w:p>
    <w:p w:rsidR="00CB5B33" w:rsidRDefault="00CB5B33" w:rsidP="00CB5B33">
      <w:pPr>
        <w:pStyle w:val="Heading3"/>
        <w:numPr>
          <w:ilvl w:val="2"/>
          <w:numId w:val="25"/>
        </w:numPr>
      </w:pPr>
      <w:bookmarkStart w:id="134" w:name="_Toc359416691"/>
      <w:r>
        <w:t>ASD Indico Versio</w:t>
      </w:r>
      <w:r w:rsidR="00E04C7D">
        <w:t>n</w:t>
      </w:r>
      <w:r>
        <w:t xml:space="preserve"> 7 Files</w:t>
      </w:r>
      <w:bookmarkEnd w:id="134"/>
    </w:p>
    <w:tbl>
      <w:tblPr>
        <w:tblStyle w:val="TableGrid"/>
        <w:tblW w:w="0" w:type="auto"/>
        <w:tblInd w:w="709" w:type="dxa"/>
        <w:tblLook w:val="04A0"/>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r>
              <w:t>Indico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r>
              <w:t>Indico Version 7</w:t>
            </w:r>
          </w:p>
        </w:tc>
      </w:tr>
      <w:tr w:rsidR="00E04C7D" w:rsidTr="007F7627">
        <w:tc>
          <w:tcPr>
            <w:tcW w:w="1644" w:type="dxa"/>
          </w:tcPr>
          <w:p w:rsidR="00E04C7D" w:rsidRDefault="00E04C7D" w:rsidP="00CD2E77">
            <w:pPr>
              <w:pStyle w:val="Body"/>
              <w:ind w:left="0"/>
            </w:pPr>
            <w:r>
              <w:t>Comments</w:t>
            </w:r>
          </w:p>
        </w:tc>
        <w:tc>
          <w:tcPr>
            <w:tcW w:w="0" w:type="auto"/>
          </w:tcPr>
          <w:p w:rsidR="00E04C7D" w:rsidRDefault="00E04C7D" w:rsidP="00E04C7D">
            <w:pPr>
              <w:pStyle w:val="Body"/>
              <w:ind w:left="0"/>
              <w:rPr>
                <w:lang w:val="en-US"/>
              </w:rPr>
            </w:pPr>
            <w:r>
              <w:t xml:space="preserve">ASD Binary files are read by a different file reader and so cannot be mixed in the same </w:t>
            </w:r>
            <w:r w:rsidR="00EE5F6F">
              <w:t>folder</w:t>
            </w:r>
            <w:r>
              <w:t xml:space="preserve"> as Indico 7 format files.</w:t>
            </w:r>
          </w:p>
        </w:tc>
      </w:tr>
    </w:tbl>
    <w:p w:rsidR="007F7627" w:rsidRDefault="007F7627" w:rsidP="007F7627">
      <w:pPr>
        <w:pStyle w:val="Note"/>
      </w:pPr>
      <w:r>
        <w:t>Note</w:t>
      </w:r>
      <w:r>
        <w:tab/>
      </w:r>
      <w:r w:rsidR="00013DA4">
        <w:t xml:space="preserve">Loading of </w:t>
      </w:r>
      <w:r>
        <w:t xml:space="preserve">ASD Calibration files </w:t>
      </w:r>
      <w:r w:rsidR="00013DA4">
        <w:t>of this version using the Spectrum load functions has not been tested and may not work.</w:t>
      </w:r>
    </w:p>
    <w:p w:rsidR="003A363C" w:rsidRDefault="003A363C" w:rsidP="007D43F6">
      <w:pPr>
        <w:pStyle w:val="Heading3"/>
      </w:pPr>
      <w:bookmarkStart w:id="135" w:name="_Toc359416692"/>
      <w:r w:rsidRPr="00084655">
        <w:t>GER Signature Files</w:t>
      </w:r>
      <w:bookmarkEnd w:id="131"/>
      <w:bookmarkEnd w:id="133"/>
      <w:bookmarkEnd w:id="135"/>
    </w:p>
    <w:tbl>
      <w:tblPr>
        <w:tblStyle w:val="TableGrid"/>
        <w:tblW w:w="0" w:type="auto"/>
        <w:tblInd w:w="709" w:type="dxa"/>
        <w:tblLook w:val="04A0"/>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spectral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rPr>
              <w:drawing>
                <wp:inline distT="0" distB="0" distL="0" distR="0">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36" w:name="_Ref153795734"/>
            <w:r w:rsidRPr="00084655">
              <w:t xml:space="preserve">Figure </w:t>
            </w:r>
            <w:fldSimple w:instr=" SEQ Figure \* ARABIC ">
              <w:r w:rsidR="00BB39E2">
                <w:rPr>
                  <w:noProof/>
                </w:rPr>
                <w:t>11</w:t>
              </w:r>
            </w:fldSimple>
            <w:bookmarkEnd w:id="136"/>
            <w:r>
              <w:rPr>
                <w:noProof/>
              </w:rPr>
              <w:t xml:space="preserve">: </w:t>
            </w:r>
            <w:r w:rsidRPr="00084655">
              <w:t xml:space="preserve"> Automatically created hierarchies for GER files</w:t>
            </w:r>
          </w:p>
        </w:tc>
      </w:tr>
    </w:tbl>
    <w:p w:rsidR="003A363C" w:rsidRDefault="003A363C" w:rsidP="007D43F6">
      <w:pPr>
        <w:pStyle w:val="Heading3"/>
      </w:pPr>
      <w:bookmarkStart w:id="137" w:name="_Toc355280372"/>
      <w:bookmarkStart w:id="138" w:name="_Toc359416693"/>
      <w:r w:rsidRPr="00084655">
        <w:t>MFR OUT Files</w:t>
      </w:r>
      <w:bookmarkEnd w:id="137"/>
      <w:bookmarkEnd w:id="138"/>
    </w:p>
    <w:tbl>
      <w:tblPr>
        <w:tblStyle w:val="TableGrid"/>
        <w:tblW w:w="0" w:type="auto"/>
        <w:tblInd w:w="709" w:type="dxa"/>
        <w:tblLook w:val="04A0"/>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rPr>
              <w:drawing>
                <wp:inline distT="0" distB="0" distL="0" distR="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CB5B33">
            <w:pPr>
              <w:pStyle w:val="CaptioninTable"/>
            </w:pPr>
            <w:r w:rsidRPr="00084655">
              <w:t xml:space="preserve">Figure </w:t>
            </w:r>
            <w:fldSimple w:instr=" SEQ Figure \* ARABIC ">
              <w:r w:rsidR="00BB39E2">
                <w:rPr>
                  <w:noProof/>
                </w:rPr>
                <w:t>12</w:t>
              </w:r>
            </w:fldSimple>
            <w:r w:rsidRPr="00084655">
              <w:t>: Automatically created total and diffuse hierarchies for MFR dat</w:t>
            </w:r>
            <w:r w:rsidR="00CB5B33">
              <w:t>a</w:t>
            </w:r>
          </w:p>
        </w:tc>
      </w:tr>
    </w:tbl>
    <w:p w:rsidR="003A363C" w:rsidRDefault="003A363C" w:rsidP="007D43F6">
      <w:pPr>
        <w:pStyle w:val="Heading3"/>
      </w:pPr>
      <w:bookmarkStart w:id="139" w:name="_Toc355280373"/>
      <w:bookmarkStart w:id="140" w:name="_Toc359416694"/>
      <w:r w:rsidRPr="00A7583F">
        <w:t>SVC HR-1024 Files</w:t>
      </w:r>
      <w:bookmarkEnd w:id="139"/>
      <w:bookmarkEnd w:id="140"/>
    </w:p>
    <w:tbl>
      <w:tblPr>
        <w:tblStyle w:val="TableGrid"/>
        <w:tblW w:w="0" w:type="auto"/>
        <w:tblInd w:w="709" w:type="dxa"/>
        <w:tblLook w:val="04A0"/>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fldSimple w:instr=" REF _Ref145054801 \h  \* MERGEFORMAT ">
              <w:r w:rsidR="00BB39E2">
                <w:t xml:space="preserve">Figure </w:t>
              </w:r>
              <w:r w:rsidR="00BB39E2">
                <w:rPr>
                  <w:noProof/>
                </w:rPr>
                <w:t>13</w:t>
              </w:r>
            </w:fldSimple>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6D42F9" w:rsidRDefault="006D42F9" w:rsidP="006D42F9">
            <w:pPr>
              <w:pStyle w:val="FigureinTable"/>
            </w:pPr>
            <w:r>
              <w:rPr>
                <w:lang w:val="en-AU"/>
              </w:rPr>
              <w:drawing>
                <wp:inline distT="0" distB="0" distL="0" distR="0">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1" w:name="_Ref145054801"/>
            <w:r>
              <w:t xml:space="preserve">Figure </w:t>
            </w:r>
            <w:fldSimple w:instr=" SEQ Figure \* ARABIC ">
              <w:r w:rsidR="00BB39E2">
                <w:rPr>
                  <w:noProof/>
                </w:rPr>
                <w:t>13</w:t>
              </w:r>
            </w:fldSimple>
            <w:bookmarkEnd w:id="141"/>
            <w:r>
              <w:t>: Automatically generated hierarchy for HR-1024 files</w:t>
            </w:r>
          </w:p>
        </w:tc>
      </w:tr>
    </w:tbl>
    <w:p w:rsidR="003A363C" w:rsidRDefault="003A363C" w:rsidP="003A363C">
      <w:pPr>
        <w:pStyle w:val="Note"/>
      </w:pPr>
      <w:r w:rsidRPr="006F0D43">
        <w:t>Note</w:t>
      </w:r>
      <w:r>
        <w:tab/>
        <w:t xml:space="preserve">It is highly recommended to enter the instrument into the database and load a wavelengths calibration. The wavelengths between instruments differ quite a lot and the </w:t>
      </w:r>
      <w:r w:rsidR="00C670E2">
        <w:t>standard</w:t>
      </w:r>
      <w:r>
        <w:t xml:space="preserve"> sensor definition </w:t>
      </w:r>
      <w:r w:rsidR="007F7627">
        <w:t xml:space="preserve">pre-stored </w:t>
      </w:r>
      <w:r>
        <w:t>in SPECCHIO is only a poor representation of the real wavelengths.</w:t>
      </w:r>
    </w:p>
    <w:p w:rsidR="003A363C" w:rsidRDefault="003A363C" w:rsidP="003A363C">
      <w:pPr>
        <w:pStyle w:val="Body"/>
      </w:pPr>
      <w:r>
        <w:t>Examples of two valid files are given below:</w:t>
      </w:r>
    </w:p>
    <w:p w:rsidR="003A363C" w:rsidRPr="006F0D43" w:rsidRDefault="003A363C" w:rsidP="003A363C">
      <w:pPr>
        <w:pStyle w:val="Code"/>
      </w:pPr>
      <w:r w:rsidRPr="006F0D43">
        <w:t>/*** Spectra Vista HR-1024 ***/</w:t>
      </w:r>
    </w:p>
    <w:p w:rsidR="003A363C" w:rsidRPr="006F0D43" w:rsidRDefault="003A363C" w:rsidP="003A363C">
      <w:pPr>
        <w:pStyle w:val="Code"/>
      </w:pPr>
      <w:r w:rsidRPr="006F0D43">
        <w:t>name= \My Documents\HR1024_Data\HR.071710.0017.sig</w:t>
      </w:r>
    </w:p>
    <w:p w:rsidR="003A363C" w:rsidRPr="006F0D43" w:rsidRDefault="003A363C" w:rsidP="003A363C">
      <w:pPr>
        <w:pStyle w:val="Code"/>
      </w:pPr>
      <w:r w:rsidRPr="006F0D43">
        <w:t>instrument= HR: 0761008</w:t>
      </w:r>
    </w:p>
    <w:p w:rsidR="003A363C" w:rsidRPr="006F0D43" w:rsidRDefault="003A363C" w:rsidP="003A363C">
      <w:pPr>
        <w:pStyle w:val="Code"/>
      </w:pPr>
      <w:r w:rsidRPr="006F0D43">
        <w:t>integration= 2, 22, 20, 12, 50, 30</w:t>
      </w:r>
    </w:p>
    <w:p w:rsidR="003A363C" w:rsidRPr="006F0D43" w:rsidRDefault="003A363C" w:rsidP="003A363C">
      <w:pPr>
        <w:pStyle w:val="Code"/>
      </w:pPr>
      <w:r w:rsidRPr="006F0D43">
        <w:t>scan time=1, 1</w:t>
      </w:r>
    </w:p>
    <w:p w:rsidR="003A363C" w:rsidRPr="006F0D43" w:rsidRDefault="003A363C" w:rsidP="003A363C">
      <w:pPr>
        <w:pStyle w:val="Code"/>
      </w:pPr>
      <w:r w:rsidRPr="006F0D43">
        <w:t>optic= LENS14, LENS14</w:t>
      </w:r>
    </w:p>
    <w:p w:rsidR="003A363C" w:rsidRPr="006F0D43" w:rsidRDefault="003A363C" w:rsidP="003A363C">
      <w:pPr>
        <w:pStyle w:val="Code"/>
      </w:pPr>
      <w:r w:rsidRPr="006F0D43">
        <w:t>temp= 31.29, 0.41, -5.71, 31.53, 0.41, -5.77</w:t>
      </w:r>
    </w:p>
    <w:p w:rsidR="003A363C" w:rsidRPr="006F0D43" w:rsidRDefault="003A363C" w:rsidP="003A363C">
      <w:pPr>
        <w:pStyle w:val="Code"/>
      </w:pPr>
      <w:r w:rsidRPr="006F0D43">
        <w:t>battery= 7.7, 7.7</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7/18/10 9:47:09 AM, 7/18/10 9:47:31 AM</w:t>
      </w:r>
    </w:p>
    <w:p w:rsidR="003A363C" w:rsidRPr="006F0D43" w:rsidRDefault="003A363C" w:rsidP="003A363C">
      <w:pPr>
        <w:pStyle w:val="Code"/>
      </w:pPr>
      <w:r w:rsidRPr="006F0D43">
        <w:t>longitude= 11121.2335,W, 11121.2324,W</w:t>
      </w:r>
    </w:p>
    <w:p w:rsidR="003A363C" w:rsidRPr="006F0D43" w:rsidRDefault="003A363C" w:rsidP="003A363C">
      <w:pPr>
        <w:pStyle w:val="Code"/>
      </w:pPr>
      <w:r w:rsidRPr="006F0D43">
        <w:t>latitude= 5330.5955,N, 5330.5964,N</w:t>
      </w:r>
    </w:p>
    <w:p w:rsidR="003A363C" w:rsidRPr="006F0D43" w:rsidRDefault="003A363C" w:rsidP="003A363C">
      <w:pPr>
        <w:pStyle w:val="Code"/>
      </w:pPr>
      <w:r w:rsidRPr="006F0D43">
        <w:t>gpstime= 154336.000, 154356.000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344.2 56023.55 4381.86 7.82</w:t>
      </w:r>
    </w:p>
    <w:p w:rsidR="003A363C" w:rsidRPr="006F0D43" w:rsidRDefault="003A363C" w:rsidP="003A363C">
      <w:pPr>
        <w:pStyle w:val="Code"/>
      </w:pPr>
      <w:r w:rsidRPr="006F0D43">
        <w:t>345.8 54418.00 4186.00 7.69</w:t>
      </w:r>
    </w:p>
    <w:p w:rsidR="003A363C" w:rsidRPr="006F0D43" w:rsidRDefault="003A363C" w:rsidP="003A363C">
      <w:pPr>
        <w:pStyle w:val="Code"/>
      </w:pPr>
      <w:r w:rsidRPr="006F0D43">
        <w:t>347.3 56037.65 4365.57 7.79</w:t>
      </w:r>
    </w:p>
    <w:p w:rsidR="003A363C" w:rsidRPr="006F0D43" w:rsidRDefault="003A363C" w:rsidP="003A363C">
      <w:pPr>
        <w:pStyle w:val="Code"/>
      </w:pPr>
      <w:r w:rsidRPr="006F0D43">
        <w:t>348.9 59474.63 4568.75 7.68</w:t>
      </w:r>
    </w:p>
    <w:p w:rsidR="003A363C" w:rsidRPr="006F0D43" w:rsidRDefault="003A363C" w:rsidP="003A363C">
      <w:pPr>
        <w:pStyle w:val="Code"/>
      </w:pPr>
      <w:r>
        <w:t>…</w:t>
      </w:r>
    </w:p>
    <w:p w:rsidR="003A363C" w:rsidRDefault="003A363C" w:rsidP="003A363C">
      <w:pPr>
        <w:pStyle w:val="Body"/>
      </w:pPr>
    </w:p>
    <w:p w:rsidR="003A363C" w:rsidRPr="006F0D43" w:rsidRDefault="003A363C" w:rsidP="003A363C">
      <w:pPr>
        <w:pStyle w:val="Code"/>
      </w:pPr>
      <w:r w:rsidRPr="006F0D43">
        <w:t>/*** Spectra Vista SIG Data ***/</w:t>
      </w:r>
    </w:p>
    <w:p w:rsidR="003A363C" w:rsidRPr="006F0D43" w:rsidRDefault="003A363C" w:rsidP="003A363C">
      <w:pPr>
        <w:pStyle w:val="Code"/>
      </w:pPr>
      <w:r w:rsidRPr="006F0D43">
        <w:t>name= \My Documents\HR1024_Data\HR.080910.0010.sig</w:t>
      </w:r>
    </w:p>
    <w:p w:rsidR="003A363C" w:rsidRPr="006F0D43" w:rsidRDefault="003A363C" w:rsidP="003A363C">
      <w:pPr>
        <w:pStyle w:val="Code"/>
      </w:pPr>
      <w:r w:rsidRPr="006F0D43">
        <w:t>instrument= HR: 0971030</w:t>
      </w:r>
    </w:p>
    <w:p w:rsidR="003A363C" w:rsidRPr="006F0D43" w:rsidRDefault="003A363C" w:rsidP="003A363C">
      <w:pPr>
        <w:pStyle w:val="Code"/>
      </w:pPr>
      <w:r w:rsidRPr="006F0D43">
        <w:t>integration= 20, 19.2, 30, 200, 60, 30</w:t>
      </w:r>
    </w:p>
    <w:p w:rsidR="003A363C" w:rsidRPr="006F0D43" w:rsidRDefault="003A363C" w:rsidP="003A363C">
      <w:pPr>
        <w:pStyle w:val="Code"/>
      </w:pPr>
      <w:r w:rsidRPr="006F0D43">
        <w:t>scan time= 3, 3</w:t>
      </w:r>
    </w:p>
    <w:p w:rsidR="003A363C" w:rsidRPr="006F0D43" w:rsidRDefault="003A363C" w:rsidP="003A363C">
      <w:pPr>
        <w:pStyle w:val="Code"/>
      </w:pPr>
      <w:r w:rsidRPr="006F0D43">
        <w:t>scan settings= AD, AI, AD, AI</w:t>
      </w:r>
    </w:p>
    <w:p w:rsidR="003A363C" w:rsidRPr="006F0D43" w:rsidRDefault="003A363C" w:rsidP="003A363C">
      <w:pPr>
        <w:pStyle w:val="Code"/>
      </w:pPr>
      <w:r w:rsidRPr="006F0D43">
        <w:t>external data set1= 8224, 8224, 8224, 8224, 8224, 8224, 8224, 8224, 8224, 8224, 8224, 8224, 8224, 8224, 8224, 8224</w:t>
      </w:r>
    </w:p>
    <w:p w:rsidR="003A363C" w:rsidRPr="006F0D43" w:rsidRDefault="003A363C" w:rsidP="003A363C">
      <w:pPr>
        <w:pStyle w:val="Code"/>
      </w:pPr>
      <w:r w:rsidRPr="006F0D43">
        <w:t>external data set2= 8224, 8224, 8224, 8224, 8224, 8224, 8224, 8224, 8224, 8224, 8224, 8224, 8224, 8224, 8224, 8224</w:t>
      </w:r>
    </w:p>
    <w:p w:rsidR="003A363C" w:rsidRPr="006F0D43" w:rsidRDefault="003A363C" w:rsidP="003A363C">
      <w:pPr>
        <w:pStyle w:val="Code"/>
      </w:pPr>
      <w:r w:rsidRPr="006F0D43">
        <w:t>external data dark= 0,0,0,0,0,0,0,0</w:t>
      </w:r>
    </w:p>
    <w:p w:rsidR="003A363C" w:rsidRPr="006F0D43" w:rsidRDefault="003A363C" w:rsidP="003A363C">
      <w:pPr>
        <w:pStyle w:val="Code"/>
      </w:pPr>
      <w:r w:rsidRPr="006F0D43">
        <w:t>external data mask= 0</w:t>
      </w:r>
    </w:p>
    <w:p w:rsidR="003A363C" w:rsidRPr="006F0D43" w:rsidRDefault="003A363C" w:rsidP="003A363C">
      <w:pPr>
        <w:pStyle w:val="Code"/>
      </w:pPr>
      <w:r w:rsidRPr="006F0D43">
        <w:t>optic= LENS 4, LENS 4</w:t>
      </w:r>
    </w:p>
    <w:p w:rsidR="003A363C" w:rsidRPr="006F0D43" w:rsidRDefault="003A363C" w:rsidP="003A363C">
      <w:pPr>
        <w:pStyle w:val="Code"/>
      </w:pPr>
      <w:r w:rsidRPr="006F0D43">
        <w:t>temp= 36.21, 9.08, -5.30, 36.45, 9.08, -5.37</w:t>
      </w:r>
    </w:p>
    <w:p w:rsidR="003A363C" w:rsidRPr="006F0D43" w:rsidRDefault="003A363C" w:rsidP="003A363C">
      <w:pPr>
        <w:pStyle w:val="Code"/>
      </w:pPr>
      <w:r w:rsidRPr="006F0D43">
        <w:t>battery= 7.5, 7.4</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8/9/10 10:49:47 AM, 8/9/10 10:52:36 AM</w:t>
      </w:r>
    </w:p>
    <w:p w:rsidR="003A363C" w:rsidRPr="006F0D43" w:rsidRDefault="003A363C" w:rsidP="003A363C">
      <w:pPr>
        <w:pStyle w:val="Code"/>
      </w:pPr>
      <w:r w:rsidRPr="006F0D43">
        <w:t>longitude= 01116.9879,E, 01116.9933,E</w:t>
      </w:r>
    </w:p>
    <w:p w:rsidR="003A363C" w:rsidRPr="006F0D43" w:rsidRDefault="003A363C" w:rsidP="003A363C">
      <w:pPr>
        <w:pStyle w:val="Code"/>
      </w:pPr>
      <w:r w:rsidRPr="006F0D43">
        <w:t>latitude= 4806.4988,N, 4806.5075,N</w:t>
      </w:r>
    </w:p>
    <w:p w:rsidR="003A363C" w:rsidRPr="006F0D43" w:rsidRDefault="003A363C" w:rsidP="003A363C">
      <w:pPr>
        <w:pStyle w:val="Code"/>
      </w:pPr>
      <w:r w:rsidRPr="006F0D43">
        <w:t>gpstime= 084748.000, 085034.000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350.6 127369.73 4658.17 3.66</w:t>
      </w:r>
    </w:p>
    <w:p w:rsidR="003A363C" w:rsidRPr="006F0D43" w:rsidRDefault="003A363C" w:rsidP="003A363C">
      <w:pPr>
        <w:pStyle w:val="Code"/>
      </w:pPr>
      <w:r w:rsidRPr="006F0D43">
        <w:t>352.1 130962.30 4815.39 3.68</w:t>
      </w:r>
    </w:p>
    <w:p w:rsidR="003A363C" w:rsidRPr="006F0D43" w:rsidRDefault="003A363C" w:rsidP="003A363C">
      <w:pPr>
        <w:pStyle w:val="Code"/>
      </w:pPr>
      <w:r w:rsidRPr="006F0D43">
        <w:t>353.7 132239.65 4916.35 3.72</w:t>
      </w:r>
    </w:p>
    <w:p w:rsidR="003A363C" w:rsidRPr="006F0D43" w:rsidRDefault="003A363C" w:rsidP="003A363C">
      <w:pPr>
        <w:pStyle w:val="Code"/>
      </w:pPr>
      <w:r w:rsidRPr="006F0D43">
        <w:t>355.3 128726.40 4836.48 3.76</w:t>
      </w:r>
    </w:p>
    <w:p w:rsidR="003A363C" w:rsidRPr="006F0D43" w:rsidRDefault="003A363C" w:rsidP="003A363C">
      <w:pPr>
        <w:pStyle w:val="Code"/>
      </w:pPr>
      <w:r w:rsidRPr="006F0D43">
        <w:t>356.8 124030.10 4677.99 3.77</w:t>
      </w:r>
    </w:p>
    <w:p w:rsidR="003A363C" w:rsidRPr="006F0D43" w:rsidRDefault="003A363C" w:rsidP="003A363C">
      <w:pPr>
        <w:pStyle w:val="Code"/>
      </w:pPr>
      <w:r w:rsidRPr="006F0D43">
        <w:t>358.4 123421.08 4677.13 3.79</w:t>
      </w:r>
    </w:p>
    <w:p w:rsidR="003A363C" w:rsidRPr="006F0D43" w:rsidRDefault="003A363C" w:rsidP="003A363C">
      <w:pPr>
        <w:pStyle w:val="Code"/>
      </w:pPr>
      <w:r w:rsidRPr="006F0D43">
        <w:t>359.9 130810.10 4966.42 3.80</w:t>
      </w:r>
    </w:p>
    <w:p w:rsidR="003A363C" w:rsidRPr="006F0D43" w:rsidRDefault="003A363C" w:rsidP="003A363C">
      <w:pPr>
        <w:pStyle w:val="Code"/>
      </w:pPr>
      <w:r w:rsidRPr="006F0D43">
        <w:t>…</w:t>
      </w:r>
    </w:p>
    <w:p w:rsidR="003A363C" w:rsidRDefault="003A363C" w:rsidP="007D43F6">
      <w:pPr>
        <w:pStyle w:val="Heading3"/>
      </w:pPr>
      <w:bookmarkStart w:id="142" w:name="_Toc355280374"/>
      <w:bookmarkStart w:id="143" w:name="_Toc359416695"/>
      <w:r>
        <w:t>Apogee Files</w:t>
      </w:r>
      <w:bookmarkEnd w:id="142"/>
      <w:bookmarkEnd w:id="143"/>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6F0D43" w:rsidRDefault="003A363C" w:rsidP="003A363C">
      <w:pPr>
        <w:pStyle w:val="CodeSmall"/>
      </w:pPr>
      <w:r w:rsidRPr="006F0D43">
        <w:t>" File: cachimbalito2\p5_2.TRM</w:t>
      </w:r>
    </w:p>
    <w:p w:rsidR="003A363C" w:rsidRPr="002100B4" w:rsidRDefault="003A363C" w:rsidP="003A363C">
      <w:pPr>
        <w:pStyle w:val="CodeSmall"/>
      </w:pPr>
      <w:r w:rsidRPr="002100B4">
        <w:t xml:space="preserve">" TRANS-&gt;  Wave:733.53nm  Pix:1050  Val: 25.767  Time:23ms  Avg:7  Sm:0  Sg:0  Tc:on  Xt:1  Ch:1 </w:t>
      </w:r>
    </w:p>
    <w:p w:rsidR="003A363C" w:rsidRPr="006F0D43" w:rsidRDefault="003A363C" w:rsidP="003A363C">
      <w:pPr>
        <w:pStyle w:val="CodeSmall"/>
      </w:pPr>
      <w:r w:rsidRPr="006F0D43">
        <w:t xml:space="preserve"> 400.00  1.102E+000</w:t>
      </w:r>
    </w:p>
    <w:p w:rsidR="003A363C" w:rsidRPr="006F0D43" w:rsidRDefault="003A363C" w:rsidP="003A363C">
      <w:pPr>
        <w:pStyle w:val="CodeSmall"/>
      </w:pPr>
      <w:r w:rsidRPr="006F0D43">
        <w:t xml:space="preserve"> 400.50  1.131E+000</w:t>
      </w:r>
    </w:p>
    <w:p w:rsidR="003A363C" w:rsidRPr="006F0D43" w:rsidRDefault="003A363C" w:rsidP="003A363C">
      <w:pPr>
        <w:pStyle w:val="CodeSmall"/>
      </w:pPr>
      <w:r w:rsidRPr="006F0D43">
        <w:t xml:space="preserve"> 401.00  1.205E+000</w:t>
      </w:r>
    </w:p>
    <w:p w:rsidR="003A363C" w:rsidRPr="006F0D43" w:rsidRDefault="003A363C" w:rsidP="003A363C">
      <w:pPr>
        <w:pStyle w:val="CodeSmall"/>
      </w:pPr>
      <w:r w:rsidRPr="006F0D43">
        <w:t xml:space="preserve"> 401.50  1.257E+000</w:t>
      </w:r>
    </w:p>
    <w:p w:rsidR="003A363C" w:rsidRPr="006F0D43" w:rsidRDefault="003A363C" w:rsidP="003A363C">
      <w:pPr>
        <w:pStyle w:val="CodeSmall"/>
      </w:pPr>
      <w:r w:rsidRPr="006F0D43">
        <w:t xml:space="preserve"> 402.00  1.260E+000</w:t>
      </w:r>
    </w:p>
    <w:p w:rsidR="003A363C" w:rsidRPr="006F0D43" w:rsidRDefault="003A363C" w:rsidP="003A363C">
      <w:pPr>
        <w:pStyle w:val="CodeSmall"/>
      </w:pPr>
      <w:r w:rsidRPr="006F0D43">
        <w:t xml:space="preserve"> 402.50  1.336E+000</w:t>
      </w:r>
    </w:p>
    <w:p w:rsidR="003A363C" w:rsidRPr="006F0D43" w:rsidRDefault="003A363C" w:rsidP="003A363C">
      <w:pPr>
        <w:pStyle w:val="CodeSmall"/>
      </w:pPr>
      <w:r w:rsidRPr="006F0D43">
        <w:t xml:space="preserve"> 403.00  1.341E+000</w:t>
      </w:r>
    </w:p>
    <w:p w:rsidR="003A363C" w:rsidRPr="006F0D43" w:rsidRDefault="003A363C" w:rsidP="003A363C">
      <w:pPr>
        <w:pStyle w:val="CodeSmall"/>
      </w:pPr>
      <w:r w:rsidRPr="006F0D43">
        <w:t xml:space="preserve"> 403.50  1.418E+000</w:t>
      </w:r>
    </w:p>
    <w:p w:rsidR="003A363C" w:rsidRPr="006F0D43" w:rsidRDefault="003A363C" w:rsidP="003A363C">
      <w:pPr>
        <w:pStyle w:val="CodeSmall"/>
      </w:pPr>
      <w:r w:rsidRPr="006F0D43">
        <w:t xml:space="preserve"> 404.00  1.451E+000</w:t>
      </w:r>
    </w:p>
    <w:p w:rsidR="003A363C" w:rsidRPr="006F0D43" w:rsidRDefault="003A363C" w:rsidP="003A363C">
      <w:pPr>
        <w:pStyle w:val="CodeSmall"/>
      </w:pPr>
      <w:r w:rsidRPr="006F0D43">
        <w:t xml:space="preserve"> 404.50  1.444E+000</w:t>
      </w:r>
    </w:p>
    <w:p w:rsidR="003A363C" w:rsidRPr="006F0D43" w:rsidRDefault="003A363C" w:rsidP="003A363C">
      <w:pPr>
        <w:pStyle w:val="CodeSmall"/>
      </w:pPr>
      <w:r w:rsidRPr="006F0D43">
        <w:t xml:space="preserve"> 405.00  1.488E+000</w:t>
      </w:r>
    </w:p>
    <w:p w:rsidR="003A363C" w:rsidRPr="006F0D43" w:rsidRDefault="003A363C" w:rsidP="003A363C">
      <w:pPr>
        <w:pStyle w:val="CodeSmall"/>
      </w:pPr>
      <w:r w:rsidRPr="006F0D43">
        <w:t>…</w:t>
      </w:r>
    </w:p>
    <w:p w:rsidR="003A363C" w:rsidRPr="00084655" w:rsidRDefault="003A363C" w:rsidP="007D43F6">
      <w:pPr>
        <w:pStyle w:val="Heading3"/>
      </w:pPr>
      <w:bookmarkStart w:id="144" w:name="_Ref355167308"/>
      <w:bookmarkStart w:id="145" w:name="_Ref355167311"/>
      <w:bookmarkStart w:id="146" w:name="_Toc355280375"/>
      <w:bookmarkStart w:id="147" w:name="_Toc359416696"/>
      <w:r w:rsidRPr="00084655">
        <w:t>ENVI Spectral Library Files</w:t>
      </w:r>
      <w:bookmarkEnd w:id="144"/>
      <w:bookmarkEnd w:id="145"/>
      <w:bookmarkEnd w:id="146"/>
      <w:bookmarkEnd w:id="147"/>
    </w:p>
    <w:tbl>
      <w:tblPr>
        <w:tblStyle w:val="TableGrid"/>
        <w:tblW w:w="0" w:type="auto"/>
        <w:tblInd w:w="709" w:type="dxa"/>
        <w:tblLook w:val="04A0"/>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r>
              <w:t>Exelis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CB5B33">
              <w:rPr>
                <w:rStyle w:val="CodeChar"/>
              </w:rPr>
              <w:t>.hdr</w:t>
            </w:r>
            <w:r w:rsidR="00CB5B33">
              <w:t xml:space="preserve"> file in the </w:t>
            </w:r>
            <w:r w:rsidR="00EE5F6F">
              <w:t>folder</w:t>
            </w:r>
            <w:r w:rsidR="00CB5B33">
              <w:t xml:space="preserve">. Each </w:t>
            </w:r>
            <w:r w:rsidR="00CB5B33" w:rsidRPr="00CB5B33">
              <w:rPr>
                <w:rStyle w:val="CodeChar"/>
              </w:rPr>
              <w:t>.hdr</w:t>
            </w:r>
            <w:r w:rsidR="00CB5B33">
              <w:t xml:space="preserve"> file refers to </w:t>
            </w:r>
            <w:r w:rsidR="00C670E2">
              <w:t xml:space="preserve">either </w:t>
            </w:r>
            <w:r w:rsidR="00CB5B33">
              <w:t xml:space="preserve">an </w:t>
            </w:r>
            <w:r w:rsidR="00C670E2" w:rsidRPr="00CB5B33">
              <w:rPr>
                <w:rStyle w:val="CodeChar"/>
              </w:rPr>
              <w:t>.slb</w:t>
            </w:r>
            <w:r w:rsidR="00C670E2">
              <w:t xml:space="preserve"> or </w:t>
            </w:r>
            <w:r w:rsidR="00C670E2" w:rsidRPr="00CB5B33">
              <w:rPr>
                <w:rStyle w:val="CodeChar"/>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r w:rsidRPr="00851208">
              <w:t>my_spectra.hdr</w:t>
            </w:r>
          </w:p>
          <w:p w:rsidR="00CB1FEC" w:rsidRPr="00851208" w:rsidRDefault="00CB1FEC" w:rsidP="00CB1FEC">
            <w:pPr>
              <w:pStyle w:val="CodeinTable"/>
            </w:pPr>
            <w:r w:rsidRPr="00851208">
              <w:t>my_spectra.slb</w:t>
            </w:r>
          </w:p>
          <w:p w:rsidR="00CB5B33" w:rsidRDefault="00CB5B33" w:rsidP="00CB5B33">
            <w:pPr>
              <w:pStyle w:val="TableText"/>
            </w:pPr>
            <w:r>
              <w:t>or</w:t>
            </w:r>
          </w:p>
          <w:p w:rsidR="00CB5B33" w:rsidRPr="00851208" w:rsidRDefault="00CB5B33" w:rsidP="00CB5B33">
            <w:pPr>
              <w:pStyle w:val="CodeinTable"/>
            </w:pPr>
            <w:r w:rsidRPr="00851208">
              <w:t>my_spectra.hdr</w:t>
            </w:r>
          </w:p>
          <w:p w:rsidR="00CB5B33" w:rsidRPr="00851208" w:rsidRDefault="00CB5B33" w:rsidP="00CB5B33">
            <w:pPr>
              <w:pStyle w:val="CodeinTable"/>
            </w:pPr>
            <w:r>
              <w:t>my_spectra.sli</w:t>
            </w:r>
          </w:p>
          <w:p w:rsidR="007F7627" w:rsidRDefault="007F7627" w:rsidP="00502EC9">
            <w:pPr>
              <w:pStyle w:val="TableText"/>
            </w:pPr>
            <w:r>
              <w:t xml:space="preserve">Both </w:t>
            </w:r>
            <w:r w:rsidRPr="007F7627">
              <w:rPr>
                <w:rStyle w:val="CodeChar"/>
              </w:rPr>
              <w:t>.slb</w:t>
            </w:r>
            <w:r>
              <w:t xml:space="preserve"> and </w:t>
            </w:r>
            <w:r w:rsidRPr="007F7627">
              <w:rPr>
                <w:rStyle w:val="CodeChar"/>
              </w:rPr>
              <w:t>.sli</w:t>
            </w:r>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rsidR="009F0545" w:rsidRPr="00CB1FEC" w:rsidRDefault="009F0545" w:rsidP="0074749A">
            <w:pPr>
              <w:pStyle w:val="TableText"/>
            </w:pPr>
            <w:r>
              <w:t>T</w:t>
            </w:r>
            <w:r w:rsidRPr="00084655">
              <w:t>he sensor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fldSimple w:instr=" REF _Ref358896286 \r \h  \* MERGEFORMAT ">
              <w:r w:rsidR="00BB39E2" w:rsidRPr="00BB39E2">
                <w:rPr>
                  <w:rStyle w:val="CrossReference"/>
                </w:rPr>
                <w:t>9.4</w:t>
              </w:r>
            </w:fldSimple>
            <w:r w:rsidR="0074749A" w:rsidRPr="0074749A">
              <w:rPr>
                <w:rStyle w:val="CrossReference"/>
              </w:rPr>
              <w:t xml:space="preserve"> </w:t>
            </w:r>
            <w:fldSimple w:instr=" REF _Ref358896264 \h  \* MERGEFORMAT ">
              <w:r w:rsidR="00BB39E2" w:rsidRPr="00BB39E2">
                <w:rPr>
                  <w:rStyle w:val="CrossReference"/>
                </w:rPr>
                <w:t>Definition of new Sensors</w:t>
              </w:r>
            </w:fldSimple>
            <w:r w:rsidR="0074749A">
              <w:t>.</w:t>
            </w:r>
          </w:p>
        </w:tc>
      </w:tr>
    </w:tbl>
    <w:p w:rsidR="003A363C" w:rsidRDefault="003A363C" w:rsidP="007D43F6">
      <w:pPr>
        <w:pStyle w:val="Heading3"/>
      </w:pPr>
      <w:bookmarkStart w:id="148" w:name="_Toc355280376"/>
      <w:bookmarkStart w:id="149" w:name="_Ref356813987"/>
      <w:bookmarkStart w:id="150" w:name="_Ref356813989"/>
      <w:bookmarkStart w:id="151" w:name="_Toc359416697"/>
      <w:r>
        <w:t>Ocean Optics SpectraSuite Data Files</w:t>
      </w:r>
      <w:bookmarkEnd w:id="148"/>
      <w:bookmarkEnd w:id="149"/>
      <w:bookmarkEnd w:id="150"/>
      <w:bookmarkEnd w:id="151"/>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3D4CCB">
              <w:rPr>
                <w:rStyle w:val="CodeChar"/>
              </w:rPr>
              <w:t>.csv</w:t>
            </w:r>
            <w:r>
              <w:t>, although the files are not comma separated.</w:t>
            </w:r>
          </w:p>
        </w:tc>
      </w:tr>
    </w:tbl>
    <w:p w:rsidR="003A363C" w:rsidRDefault="00B61E92" w:rsidP="007D43F6">
      <w:pPr>
        <w:pStyle w:val="HeadingSubUnnumbered"/>
      </w:pPr>
      <w:r>
        <w:t>Example file</w:t>
      </w:r>
    </w:p>
    <w:p w:rsidR="003A363C" w:rsidRPr="00851208" w:rsidRDefault="003A363C" w:rsidP="003A363C">
      <w:pPr>
        <w:pStyle w:val="Code"/>
      </w:pPr>
      <w:r w:rsidRPr="00851208">
        <w:t>SpectraSuite Data File</w:t>
      </w:r>
    </w:p>
    <w:p w:rsidR="003A363C" w:rsidRPr="00851208" w:rsidRDefault="003A363C" w:rsidP="003A363C">
      <w:pPr>
        <w:pStyle w:val="Code"/>
      </w:pPr>
      <w:r w:rsidRPr="00851208">
        <w:t>++++++++++++++++++++++++++++++++++++</w:t>
      </w:r>
    </w:p>
    <w:p w:rsidR="003A363C" w:rsidRPr="00851208" w:rsidRDefault="003A363C" w:rsidP="003A363C">
      <w:pPr>
        <w:pStyle w:val="Code"/>
      </w:pPr>
      <w:r w:rsidRPr="00851208">
        <w:t>Date: Wed Sep 15 19:14:15 CEST 2010</w:t>
      </w:r>
    </w:p>
    <w:p w:rsidR="003A363C" w:rsidRPr="00851208" w:rsidRDefault="003A363C" w:rsidP="003A363C">
      <w:pPr>
        <w:pStyle w:val="Code"/>
      </w:pPr>
      <w:r w:rsidRPr="00851208">
        <w:t>User: telerilevamento</w:t>
      </w:r>
    </w:p>
    <w:p w:rsidR="003A363C" w:rsidRPr="00851208" w:rsidRDefault="003A363C" w:rsidP="003A363C">
      <w:pPr>
        <w:pStyle w:val="Code"/>
      </w:pPr>
      <w:r w:rsidRPr="00851208">
        <w:t>Dark Spectrum Present: No</w:t>
      </w:r>
    </w:p>
    <w:p w:rsidR="003A363C" w:rsidRPr="00851208" w:rsidRDefault="003A363C" w:rsidP="003A363C">
      <w:pPr>
        <w:pStyle w:val="Code"/>
      </w:pPr>
      <w:r w:rsidRPr="00851208">
        <w:t>Reference Spectrum Present: No</w:t>
      </w:r>
    </w:p>
    <w:p w:rsidR="003A363C" w:rsidRPr="00851208" w:rsidRDefault="003A363C" w:rsidP="003A363C">
      <w:pPr>
        <w:pStyle w:val="Code"/>
      </w:pPr>
      <w:r w:rsidRPr="00851208">
        <w:t>Number of Sampled Component Spectra: 1</w:t>
      </w:r>
    </w:p>
    <w:p w:rsidR="003A363C" w:rsidRPr="00851208" w:rsidRDefault="003A363C" w:rsidP="003A363C">
      <w:pPr>
        <w:pStyle w:val="Code"/>
      </w:pPr>
      <w:r w:rsidRPr="00851208">
        <w:t>Spectrometers: HR4C1076</w:t>
      </w:r>
    </w:p>
    <w:p w:rsidR="003A363C" w:rsidRPr="00851208" w:rsidRDefault="003A363C" w:rsidP="003A363C">
      <w:pPr>
        <w:pStyle w:val="Code"/>
      </w:pPr>
      <w:r w:rsidRPr="00851208">
        <w:t>Integration Time (usec): 1000000 (HR4C1076)</w:t>
      </w:r>
    </w:p>
    <w:p w:rsidR="003A363C" w:rsidRPr="00851208" w:rsidRDefault="003A363C" w:rsidP="003A363C">
      <w:pPr>
        <w:pStyle w:val="Code"/>
      </w:pPr>
      <w:r w:rsidRPr="00851208">
        <w:t>Spectra Averaged: 10 (HR4C1076)</w:t>
      </w:r>
    </w:p>
    <w:p w:rsidR="003A363C" w:rsidRPr="00851208" w:rsidRDefault="003A363C" w:rsidP="003A363C">
      <w:pPr>
        <w:pStyle w:val="Code"/>
      </w:pPr>
      <w:r w:rsidRPr="00851208">
        <w:t>Boxcar Smoothing: 0 (HR4C1076)</w:t>
      </w:r>
    </w:p>
    <w:p w:rsidR="003A363C" w:rsidRPr="00851208" w:rsidRDefault="003A363C" w:rsidP="003A363C">
      <w:pPr>
        <w:pStyle w:val="Code"/>
      </w:pPr>
      <w:r w:rsidRPr="00851208">
        <w:t>Correct for Electrical Dark: No (HR4C1076)</w:t>
      </w:r>
    </w:p>
    <w:p w:rsidR="003A363C" w:rsidRPr="00851208" w:rsidRDefault="003A363C" w:rsidP="003A363C">
      <w:pPr>
        <w:pStyle w:val="Code"/>
      </w:pPr>
      <w:r w:rsidRPr="00851208">
        <w:t>Strobe/Lamp Enabled: No (HR4C1076)</w:t>
      </w:r>
    </w:p>
    <w:p w:rsidR="003A363C" w:rsidRPr="00851208" w:rsidRDefault="003A363C" w:rsidP="003A363C">
      <w:pPr>
        <w:pStyle w:val="Code"/>
      </w:pPr>
      <w:r w:rsidRPr="00851208">
        <w:t>Correct for Detector Non-linearity: No (HR4C1076)</w:t>
      </w:r>
    </w:p>
    <w:p w:rsidR="003A363C" w:rsidRPr="00851208" w:rsidRDefault="003A363C" w:rsidP="003A363C">
      <w:pPr>
        <w:pStyle w:val="Code"/>
      </w:pPr>
      <w:r w:rsidRPr="00851208">
        <w:t>Correct for Stray Light: No (HR4C1076)</w:t>
      </w:r>
    </w:p>
    <w:p w:rsidR="003A363C" w:rsidRPr="00851208" w:rsidRDefault="003A363C" w:rsidP="003A363C">
      <w:pPr>
        <w:pStyle w:val="Code"/>
      </w:pPr>
      <w:r w:rsidRPr="00851208">
        <w:t>Number of Pixels in Processed Spectrum: 3648</w:t>
      </w:r>
    </w:p>
    <w:p w:rsidR="003A363C" w:rsidRPr="00851208" w:rsidRDefault="003A363C" w:rsidP="003A363C">
      <w:pPr>
        <w:pStyle w:val="Code"/>
      </w:pPr>
      <w:r w:rsidRPr="00851208">
        <w:t>&gt;&gt;&gt;&gt;&gt;Begin Processed Spectral Data&lt;&lt;&lt;&lt;&lt;</w:t>
      </w:r>
    </w:p>
    <w:p w:rsidR="003A363C" w:rsidRPr="00851208" w:rsidRDefault="003A363C" w:rsidP="003A363C">
      <w:pPr>
        <w:pStyle w:val="Code"/>
      </w:pPr>
      <w:r w:rsidRPr="00851208">
        <w:t>Wavelength(nm); radiance(W*m-2*sr-1*nm-1)</w:t>
      </w:r>
    </w:p>
    <w:p w:rsidR="003A363C" w:rsidRPr="00851208" w:rsidRDefault="003A363C" w:rsidP="003A363C">
      <w:pPr>
        <w:pStyle w:val="Code"/>
      </w:pPr>
      <w:r w:rsidRPr="00851208">
        <w:t>717.00000;0.17904775</w:t>
      </w:r>
    </w:p>
    <w:p w:rsidR="003A363C" w:rsidRPr="00851208" w:rsidRDefault="003A363C" w:rsidP="003A363C">
      <w:pPr>
        <w:pStyle w:val="Code"/>
      </w:pPr>
      <w:r w:rsidRPr="00851208">
        <w:t>717.02000;0.17878146</w:t>
      </w:r>
    </w:p>
    <w:p w:rsidR="003A363C" w:rsidRPr="00851208" w:rsidRDefault="003A363C" w:rsidP="003A363C">
      <w:pPr>
        <w:pStyle w:val="Code"/>
      </w:pPr>
      <w:r w:rsidRPr="00851208">
        <w:t>717.04000;0.17849983</w:t>
      </w:r>
    </w:p>
    <w:p w:rsidR="003A363C" w:rsidRPr="00851208" w:rsidRDefault="003A363C" w:rsidP="003A363C">
      <w:pPr>
        <w:pStyle w:val="Code"/>
      </w:pPr>
      <w:r w:rsidRPr="00851208">
        <w:t>717.06000;0.17820124</w:t>
      </w:r>
    </w:p>
    <w:p w:rsidR="003A363C" w:rsidRPr="00851208" w:rsidRDefault="003A363C" w:rsidP="003A363C">
      <w:pPr>
        <w:pStyle w:val="Code"/>
      </w:pPr>
      <w:r w:rsidRPr="00851208">
        <w:t>…</w:t>
      </w:r>
    </w:p>
    <w:p w:rsidR="003A363C" w:rsidRDefault="003A363C" w:rsidP="007D43F6">
      <w:pPr>
        <w:pStyle w:val="Heading3"/>
      </w:pPr>
      <w:bookmarkStart w:id="152" w:name="_Toc355280377"/>
      <w:bookmarkStart w:id="153" w:name="_Toc359416698"/>
      <w:r>
        <w:t>HDF5 Files containing FGI goniometer measurements</w:t>
      </w:r>
      <w:bookmarkEnd w:id="152"/>
      <w:bookmarkEnd w:id="153"/>
    </w:p>
    <w:tbl>
      <w:tblPr>
        <w:tblStyle w:val="TableGrid"/>
        <w:tblW w:w="0" w:type="auto"/>
        <w:tblInd w:w="709" w:type="dxa"/>
        <w:tblLook w:val="04A0"/>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with a coupled xml-file, containing all the 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6E169B">
              <w:t>spectrum</w:t>
            </w:r>
            <w:r>
              <w:t xml:space="preserve"> per file, each spectrum is saved separately. The name of each spectrum is constructed from the campaign name, the beam geometry (if HDRF or BRF), a data structure identifier and an auto numbered identifier (e.g. Snow7.HDRF.lib2.14).</w:t>
            </w:r>
          </w:p>
        </w:tc>
      </w:tr>
    </w:tbl>
    <w:p w:rsidR="00632319" w:rsidRDefault="00632319" w:rsidP="007D43F6">
      <w:pPr>
        <w:pStyle w:val="Heading3"/>
      </w:pPr>
      <w:bookmarkStart w:id="154" w:name="_Toc355280378"/>
      <w:bookmarkStart w:id="155" w:name="_Toc359416699"/>
      <w:r>
        <w:t>UniSpec</w:t>
      </w:r>
      <w:r w:rsidR="00E75CBA">
        <w:t xml:space="preserve"> Single Channel</w:t>
      </w:r>
      <w:bookmarkEnd w:id="155"/>
    </w:p>
    <w:tbl>
      <w:tblPr>
        <w:tblStyle w:val="TableGrid"/>
        <w:tblW w:w="0" w:type="auto"/>
        <w:tblInd w:w="709" w:type="dxa"/>
        <w:tblLook w:val="04A0"/>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r>
              <w:t>UniSpec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r>
              <w:t xml:space="preserve">UniSpec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502EC9">
            <w:pPr>
              <w:pStyle w:val="TableText"/>
            </w:pPr>
            <w:r>
              <w:t xml:space="preserve">Note that UniSpec and UniSpec SPU files are read by different file readers and so cannot be mixed in the one input Spectrum </w:t>
            </w:r>
            <w:r w:rsidR="00EE5F6F">
              <w:t>folder</w:t>
            </w:r>
            <w:r>
              <w:t>.</w:t>
            </w:r>
          </w:p>
        </w:tc>
      </w:tr>
    </w:tbl>
    <w:p w:rsidR="00502EC9" w:rsidRDefault="00502EC9" w:rsidP="00502EC9">
      <w:pPr>
        <w:pStyle w:val="Heading3"/>
      </w:pPr>
      <w:bookmarkStart w:id="156" w:name="_Toc359416700"/>
      <w:r>
        <w:t xml:space="preserve">UniSpec </w:t>
      </w:r>
      <w:r w:rsidR="00E75CBA">
        <w:t xml:space="preserve">Double Channel </w:t>
      </w:r>
      <w:r>
        <w:t>SPU</w:t>
      </w:r>
      <w:bookmarkEnd w:id="156"/>
    </w:p>
    <w:tbl>
      <w:tblPr>
        <w:tblStyle w:val="TableGrid"/>
        <w:tblW w:w="0" w:type="auto"/>
        <w:tblInd w:w="709" w:type="dxa"/>
        <w:tblLook w:val="04A0"/>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r>
              <w:t>UniSpec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r>
              <w:t>UniSpec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502EC9">
            <w:pPr>
              <w:pStyle w:val="TableText"/>
            </w:pPr>
            <w:r>
              <w:t xml:space="preserve">Note that UniSpec and UniSpec SPU files are read by different file readers and so cannot be mixed in the one input Spectrum </w:t>
            </w:r>
            <w:r w:rsidR="00EE5F6F">
              <w:t>folder</w:t>
            </w:r>
            <w:r>
              <w:t>.</w:t>
            </w:r>
          </w:p>
        </w:tc>
      </w:tr>
    </w:tbl>
    <w:p w:rsidR="00632319" w:rsidRDefault="00632319" w:rsidP="007D43F6">
      <w:pPr>
        <w:pStyle w:val="Heading3"/>
      </w:pPr>
      <w:bookmarkStart w:id="157" w:name="_Toc359416701"/>
      <w:r>
        <w:t>SPECPR</w:t>
      </w:r>
      <w:bookmarkEnd w:id="157"/>
    </w:p>
    <w:tbl>
      <w:tblPr>
        <w:tblStyle w:val="TableGrid"/>
        <w:tblW w:w="0" w:type="auto"/>
        <w:tblInd w:w="709" w:type="dxa"/>
        <w:tblLook w:val="04A0"/>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58" w:name="_Toc359416702"/>
      <w:r>
        <w:t>Modtran Albedo File</w:t>
      </w:r>
      <w:bookmarkEnd w:id="158"/>
    </w:p>
    <w:tbl>
      <w:tblPr>
        <w:tblStyle w:val="TableGrid"/>
        <w:tblW w:w="0" w:type="auto"/>
        <w:tblInd w:w="709" w:type="dxa"/>
        <w:tblLook w:val="04A0"/>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r>
              <w:t>Modtran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Modtran web site at </w:t>
            </w:r>
            <w:hyperlink r:id="rId34" w:history="1">
              <w:r w:rsidRPr="00E35BF7">
                <w:rPr>
                  <w:rStyle w:val="Hyperlink"/>
                </w:rPr>
                <w:t>http://www.Modtran5.com</w:t>
              </w:r>
            </w:hyperlink>
            <w:r>
              <w:t>.</w:t>
            </w:r>
          </w:p>
        </w:tc>
      </w:tr>
    </w:tbl>
    <w:p w:rsidR="003A363C" w:rsidRDefault="003A363C" w:rsidP="007D43F6">
      <w:pPr>
        <w:pStyle w:val="Heading3"/>
      </w:pPr>
      <w:bookmarkStart w:id="159" w:name="_Toc359416703"/>
      <w:r>
        <w:t>Excel files</w:t>
      </w:r>
      <w:bookmarkEnd w:id="154"/>
      <w:bookmarkEnd w:id="159"/>
    </w:p>
    <w:tbl>
      <w:tblPr>
        <w:tblStyle w:val="TableGrid"/>
        <w:tblW w:w="0" w:type="auto"/>
        <w:tblInd w:w="709" w:type="dxa"/>
        <w:tblLook w:val="04A0"/>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fldSimple w:instr=" REF _Ref356813987 \r \h  \* MERGEFORMAT ">
              <w:r w:rsidR="00BB39E2" w:rsidRPr="00BB39E2">
                <w:rPr>
                  <w:rStyle w:val="CrossReference"/>
                </w:rPr>
                <w:t>3.11.7</w:t>
              </w:r>
            </w:fldSimple>
            <w:r w:rsidRPr="007B39B1">
              <w:rPr>
                <w:rStyle w:val="CrossReference"/>
              </w:rPr>
              <w:t xml:space="preserve"> </w:t>
            </w:r>
            <w:fldSimple w:instr=" REF _Ref356813989 \h  \* MERGEFORMAT ">
              <w:r w:rsidR="00BB39E2" w:rsidRPr="00BB39E2">
                <w:rPr>
                  <w:rStyle w:val="CrossReference"/>
                </w:rPr>
                <w:t>Ocean Optics SpectraSuite Data Files</w:t>
              </w:r>
            </w:fldSimple>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B61E92" w:rsidRDefault="00B61E92" w:rsidP="00B61E92">
            <w:pPr>
              <w:pStyle w:val="TableText"/>
            </w:pPr>
            <w:r>
              <w:t xml:space="preserve">The </w:t>
            </w:r>
            <w:r w:rsidR="00D4398D">
              <w:t>S</w:t>
            </w:r>
            <w:r>
              <w:t>pectra “file names” are constructed from the Excel file name and the spectrum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rPr>
        <w:drawing>
          <wp:inline distT="0" distB="0" distL="0" distR="0">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363C" w:rsidRDefault="003A363C" w:rsidP="003A363C">
      <w:pPr>
        <w:pStyle w:val="Caption"/>
      </w:pPr>
      <w:r w:rsidRPr="00084655">
        <w:t xml:space="preserve">Figure </w:t>
      </w:r>
      <w:fldSimple w:instr=" SEQ Figure \* ARABIC ">
        <w:r w:rsidR="00BB39E2">
          <w:rPr>
            <w:noProof/>
          </w:rPr>
          <w:t>14</w:t>
        </w:r>
      </w:fldSimple>
      <w:r w:rsidRPr="00084655">
        <w:t xml:space="preserve">: </w:t>
      </w:r>
      <w:r>
        <w:t>Top-left corner of example spreadsheet</w:t>
      </w:r>
    </w:p>
    <w:p w:rsidR="003A363C" w:rsidRPr="00084655" w:rsidRDefault="003A363C" w:rsidP="007D43F6">
      <w:pPr>
        <w:pStyle w:val="Heading3"/>
      </w:pPr>
      <w:bookmarkStart w:id="160" w:name="_Toc355280379"/>
      <w:bookmarkStart w:id="161" w:name="_Toc359416704"/>
      <w:r w:rsidRPr="00084655">
        <w:t>TXT Space Formatted Text Files</w:t>
      </w:r>
      <w:bookmarkEnd w:id="160"/>
      <w:bookmarkEnd w:id="161"/>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spectral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 xml:space="preserve">values are used as the names of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851208" w:rsidRDefault="003A363C" w:rsidP="003A363C">
      <w:pPr>
        <w:pStyle w:val="Code"/>
      </w:pPr>
      <w:r w:rsidRPr="00851208">
        <w:t xml:space="preserve">        wvl              mean_090499              mean_020599           </w:t>
      </w:r>
    </w:p>
    <w:p w:rsidR="003A363C" w:rsidRPr="00851208" w:rsidRDefault="003A363C" w:rsidP="003A363C">
      <w:pPr>
        <w:pStyle w:val="Code"/>
      </w:pPr>
      <w:r w:rsidRPr="00851208">
        <w:t xml:space="preserve">      350.000                0.0246756                0.0229771         </w:t>
      </w:r>
    </w:p>
    <w:p w:rsidR="003A363C" w:rsidRPr="00851208" w:rsidRDefault="003A363C" w:rsidP="003A363C">
      <w:pPr>
        <w:pStyle w:val="Code"/>
      </w:pPr>
      <w:r w:rsidRPr="00851208">
        <w:t xml:space="preserve">      351.000                0.0246917                0.0228430         </w:t>
      </w:r>
    </w:p>
    <w:p w:rsidR="003A363C" w:rsidRPr="00851208" w:rsidRDefault="003A363C" w:rsidP="003A363C">
      <w:pPr>
        <w:pStyle w:val="Code"/>
      </w:pPr>
      <w:r w:rsidRPr="00851208">
        <w:t xml:space="preserve">      352.000                0.0247316                0.0229652         </w:t>
      </w:r>
    </w:p>
    <w:p w:rsidR="003A363C" w:rsidRPr="00851208" w:rsidRDefault="003A363C" w:rsidP="003A363C">
      <w:pPr>
        <w:pStyle w:val="Code"/>
      </w:pPr>
      <w:r w:rsidRPr="00851208">
        <w:t xml:space="preserve">      353.000                0.0248502                0.0231014         </w:t>
      </w:r>
    </w:p>
    <w:p w:rsidR="003A363C" w:rsidRPr="00851208" w:rsidRDefault="003A363C" w:rsidP="003A363C">
      <w:pPr>
        <w:pStyle w:val="Code"/>
      </w:pPr>
      <w:r w:rsidRPr="00851208">
        <w:t xml:space="preserve">      354.000                0.0250081                0.0232272         </w:t>
      </w:r>
    </w:p>
    <w:p w:rsidR="003A363C" w:rsidRPr="00851208" w:rsidRDefault="003A363C" w:rsidP="003A363C">
      <w:pPr>
        <w:pStyle w:val="Code"/>
      </w:pPr>
      <w:r w:rsidRPr="00851208">
        <w:t xml:space="preserve">      355.000                0.0250736                0.0232273         </w:t>
      </w:r>
    </w:p>
    <w:p w:rsidR="003A363C" w:rsidRPr="00851208" w:rsidRDefault="003A363C" w:rsidP="003A363C">
      <w:pPr>
        <w:pStyle w:val="Code"/>
      </w:pPr>
      <w:r w:rsidRPr="00851208">
        <w:t xml:space="preserve">      356.000                0.0249883                0.0233005         </w:t>
      </w:r>
    </w:p>
    <w:p w:rsidR="003A363C" w:rsidRPr="00851208" w:rsidRDefault="003A363C" w:rsidP="003A363C">
      <w:pPr>
        <w:pStyle w:val="Code"/>
      </w:pPr>
      <w:r w:rsidRPr="00851208">
        <w:t xml:space="preserve">      357.000                0.0249174                0.0233962         </w:t>
      </w:r>
    </w:p>
    <w:p w:rsidR="003A363C" w:rsidRPr="00851208" w:rsidRDefault="003A363C" w:rsidP="003A363C">
      <w:pPr>
        <w:pStyle w:val="Code"/>
      </w:pPr>
      <w:r w:rsidRPr="00851208">
        <w:t xml:space="preserve">      358.000                0.0250481                0.0234734         </w:t>
      </w:r>
    </w:p>
    <w:p w:rsidR="003A363C" w:rsidRPr="00851208" w:rsidRDefault="003A363C" w:rsidP="003A363C">
      <w:pPr>
        <w:pStyle w:val="Code"/>
      </w:pPr>
      <w:r w:rsidRPr="00851208">
        <w:t xml:space="preserve">      359.000                0.0252141                0.0235376         </w:t>
      </w:r>
    </w:p>
    <w:p w:rsidR="003A363C" w:rsidRPr="00851208" w:rsidRDefault="003A363C" w:rsidP="003A363C">
      <w:pPr>
        <w:pStyle w:val="Code"/>
      </w:pPr>
      <w:r w:rsidRPr="00851208">
        <w:t xml:space="preserve">      360.000                0.0253346                0.0236057         </w:t>
      </w:r>
    </w:p>
    <w:p w:rsidR="003A363C" w:rsidRPr="00851208" w:rsidRDefault="003A363C" w:rsidP="003A363C">
      <w:pPr>
        <w:pStyle w:val="Code"/>
      </w:pPr>
      <w:r w:rsidRPr="00851208">
        <w:t xml:space="preserve">      361.000                0.0253806                0.0236832         </w:t>
      </w:r>
    </w:p>
    <w:p w:rsidR="003A363C" w:rsidRDefault="003A363C" w:rsidP="003A363C">
      <w:pPr>
        <w:pStyle w:val="Heading2"/>
      </w:pPr>
      <w:bookmarkStart w:id="162" w:name="_Toc359416705"/>
      <w:r>
        <w:t xml:space="preserve">Supported Output </w:t>
      </w:r>
      <w:r w:rsidR="00C65D61">
        <w:t xml:space="preserve">Spectrum </w:t>
      </w:r>
      <w:r>
        <w:t>File Formats</w:t>
      </w:r>
      <w:bookmarkEnd w:id="162"/>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63" w:name="_Ref357586090"/>
      <w:bookmarkStart w:id="164" w:name="_Toc359416706"/>
      <w:bookmarkEnd w:id="128"/>
      <w:r>
        <w:t>Campaign-related Metadata</w:t>
      </w:r>
      <w:bookmarkEnd w:id="163"/>
      <w:bookmarkEnd w:id="164"/>
    </w:p>
    <w:p w:rsidR="001310CE" w:rsidRDefault="00F52044" w:rsidP="00A7583F">
      <w:pPr>
        <w:pStyle w:val="Body"/>
      </w:pPr>
      <w:r>
        <w:t>SPECCHIO</w:t>
      </w:r>
      <w:r w:rsidR="001310CE">
        <w:t xml:space="preserve"> allows Users to store metadata about the </w:t>
      </w:r>
      <w:r w:rsidR="00152B61">
        <w:t xml:space="preserve">spectral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65" w:name="_Ref354084522"/>
      <w:bookmarkStart w:id="166" w:name="_Ref354084526"/>
      <w:bookmarkStart w:id="167" w:name="_Toc355280349"/>
      <w:bookmarkStart w:id="168" w:name="_Toc359416707"/>
      <w:r>
        <w:t>Spectrum</w:t>
      </w:r>
      <w:r w:rsidR="00152B61">
        <w:t>-r</w:t>
      </w:r>
      <w:r>
        <w:t>elated Metadata</w:t>
      </w:r>
      <w:bookmarkEnd w:id="165"/>
      <w:bookmarkEnd w:id="166"/>
      <w:bookmarkEnd w:id="167"/>
      <w:bookmarkEnd w:id="168"/>
    </w:p>
    <w:p w:rsidR="00F3610B" w:rsidRDefault="00F3610B" w:rsidP="00F3610B">
      <w:pPr>
        <w:pStyle w:val="Body"/>
      </w:pPr>
      <w:r>
        <w:t>For more information on the metadata parameters supported by SPECCHIO please refer to</w:t>
      </w:r>
      <w:r w:rsidRPr="00084655">
        <w:t xml:space="preserve"> </w:t>
      </w:r>
      <w:sdt>
        <w:sdtPr>
          <w:id w:val="12084322"/>
          <w:citation/>
        </w:sdtPr>
        <w:sdtContent>
          <w:r w:rsidR="00C41361">
            <w:fldChar w:fldCharType="begin"/>
          </w:r>
          <w:r>
            <w:rPr>
              <w:lang w:val="en-AU"/>
            </w:rPr>
            <w:instrText xml:space="preserve"> CITATION Hün07 \l 3081 </w:instrText>
          </w:r>
          <w:r w:rsidR="00C41361">
            <w:fldChar w:fldCharType="separate"/>
          </w:r>
          <w:r w:rsidR="00D51039" w:rsidRPr="00D51039">
            <w:rPr>
              <w:noProof/>
              <w:lang w:val="en-AU"/>
            </w:rPr>
            <w:t>(Hüni &amp; Kneubühler, 2007)</w:t>
          </w:r>
          <w:r w:rsidR="00C41361">
            <w:fldChar w:fldCharType="end"/>
          </w:r>
        </w:sdtContent>
      </w:sdt>
      <w:r>
        <w:t>.</w:t>
      </w:r>
      <w:bookmarkStart w:id="169" w:name="_Ref354084379"/>
      <w:bookmarkStart w:id="170" w:name="_Ref354084382"/>
      <w:bookmarkStart w:id="171" w:name="_Toc355280348"/>
    </w:p>
    <w:bookmarkEnd w:id="169"/>
    <w:bookmarkEnd w:id="170"/>
    <w:bookmarkEnd w:id="171"/>
    <w:p w:rsidR="002B10D8" w:rsidRDefault="0079636E" w:rsidP="00A7583F">
      <w:pPr>
        <w:pStyle w:val="Body"/>
      </w:pPr>
      <w:r>
        <w:t xml:space="preserve">When Spectra are uploaded to a Campaign, the </w:t>
      </w:r>
      <w:r w:rsidR="00F52044">
        <w:t>SPECCHIO</w:t>
      </w:r>
      <w:r>
        <w:t xml:space="preserve"> upload process identifies metadata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fldSimple w:instr=" REF _Ref357757289 \r \h  \* MERGEFORMAT ">
        <w:r w:rsidR="00BB39E2" w:rsidRPr="00BB39E2">
          <w:rPr>
            <w:rStyle w:val="CrossReference"/>
          </w:rPr>
          <w:t>4.17</w:t>
        </w:r>
      </w:fldSimple>
      <w:r w:rsidR="002D4E89" w:rsidRPr="002D4E89">
        <w:rPr>
          <w:rStyle w:val="CrossReference"/>
        </w:rPr>
        <w:t xml:space="preserve"> </w:t>
      </w:r>
      <w:fldSimple w:instr=" REF _Ref357757292 \h  \* MERGEFORMAT ">
        <w:r w:rsidR="00BB39E2" w:rsidRPr="00BB39E2">
          <w:rPr>
            <w:rStyle w:val="CrossReference"/>
          </w:rPr>
          <w:t>Uploading Metadata from Excel files</w:t>
        </w:r>
      </w:fldSimple>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BB39E2" w:rsidRPr="00BB39E2">
          <w:rPr>
            <w:rStyle w:val="CrossReference"/>
          </w:rPr>
          <w:t>6.1</w:t>
        </w:r>
      </w:fldSimple>
      <w:r w:rsidRPr="009F581D">
        <w:rPr>
          <w:rStyle w:val="CrossReference"/>
        </w:rPr>
        <w:t xml:space="preserve"> </w:t>
      </w:r>
      <w:fldSimple w:instr=" REF _Ref356400902 \h  \* MERGEFORMAT ">
        <w:r w:rsidR="00BB39E2" w:rsidRPr="00BB39E2">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72" w:name="_Toc359416708"/>
      <w:r w:rsidRPr="00155FA4">
        <w:t>Campaign Details</w:t>
      </w:r>
      <w:r w:rsidR="00F3610B">
        <w:t xml:space="preserve"> Group</w:t>
      </w:r>
      <w:bookmarkEnd w:id="172"/>
    </w:p>
    <w:p w:rsidR="005E66DA" w:rsidRDefault="005E66DA" w:rsidP="005E66DA">
      <w:pPr>
        <w:pStyle w:val="Body"/>
      </w:pPr>
      <w:r>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w:t>
      </w:r>
      <w:r w:rsidR="002D4E89">
        <w:t xml:space="preserve"> </w:t>
      </w:r>
      <w:fldSimple w:instr=" REF _Ref357586090 \r \h  \* MERGEFORMAT ">
        <w:r w:rsidR="00BB39E2" w:rsidRPr="00BB39E2">
          <w:rPr>
            <w:rStyle w:val="CrossReference"/>
          </w:rPr>
          <w:t>3.13</w:t>
        </w:r>
      </w:fldSimple>
      <w:r w:rsidR="002D4E89" w:rsidRPr="0044706E">
        <w:rPr>
          <w:rStyle w:val="CrossReference"/>
        </w:rPr>
        <w:t xml:space="preserve"> </w:t>
      </w:r>
      <w:fldSimple w:instr=" REF _Ref357586090 \h  \* MERGEFORMAT ">
        <w:r w:rsidR="00BB39E2" w:rsidRPr="00BB39E2">
          <w:rPr>
            <w:rStyle w:val="CrossReference"/>
          </w:rPr>
          <w:t>Campaign-related Metadata</w:t>
        </w:r>
      </w:fldSimple>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It is not recommended to generally enter Campaign metadata into these Spectrum-related metadata fields. Instead, use the Campaign Metadata fields described in section</w:t>
      </w:r>
      <w:r w:rsidR="0044706E">
        <w:t xml:space="preserve"> </w:t>
      </w:r>
      <w:fldSimple w:instr=" REF _Ref357586090 \r \h  \* MERGEFORMAT ">
        <w:r w:rsidR="00BB39E2" w:rsidRPr="00BB39E2">
          <w:rPr>
            <w:rStyle w:val="CrossReference"/>
          </w:rPr>
          <w:t>3.13</w:t>
        </w:r>
      </w:fldSimple>
      <w:r w:rsidR="0044706E" w:rsidRPr="0044706E">
        <w:rPr>
          <w:rStyle w:val="CrossReference"/>
        </w:rPr>
        <w:t xml:space="preserve"> </w:t>
      </w:r>
      <w:fldSimple w:instr=" REF _Ref357586090 \h  \* MERGEFORMAT ">
        <w:r w:rsidR="00BB39E2" w:rsidRPr="00BB39E2">
          <w:rPr>
            <w:rStyle w:val="CrossReference"/>
          </w:rPr>
          <w:t>Campaign-related Metadata</w:t>
        </w:r>
      </w:fldSimple>
      <w:r w:rsidR="005E66DA">
        <w:t xml:space="preserve">. </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9636E">
              <w:t>spectrum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637AC0">
            <w:pPr>
              <w:pStyle w:val="TableText"/>
            </w:pPr>
            <w:r>
              <w:t xml:space="preserve">Copied from the Project ID field if it is set in the related </w:t>
            </w:r>
            <w:r w:rsidR="00CC29F0">
              <w:t xml:space="preserve">input </w:t>
            </w:r>
            <w:r>
              <w:t>spectrum file when it is loaded.</w:t>
            </w:r>
          </w:p>
        </w:tc>
      </w:tr>
    </w:tbl>
    <w:p w:rsidR="001310CE" w:rsidRPr="00155FA4" w:rsidRDefault="001310CE" w:rsidP="00F3610B">
      <w:pPr>
        <w:pStyle w:val="Heading3"/>
      </w:pPr>
      <w:bookmarkStart w:id="173" w:name="_Toc359416709"/>
      <w:r w:rsidRPr="00155FA4">
        <w:t>Data Portal</w:t>
      </w:r>
      <w:r w:rsidR="00F3610B" w:rsidRPr="00F3610B">
        <w:t xml:space="preserve"> </w:t>
      </w:r>
      <w:r w:rsidR="00F3610B">
        <w:t>Group</w:t>
      </w:r>
      <w:bookmarkEnd w:id="173"/>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fldSimple w:instr=" REF _Ref358385166 \r \h  \* MERGEFORMAT ">
        <w:r w:rsidR="00BB39E2" w:rsidRPr="00BB39E2">
          <w:rPr>
            <w:rStyle w:val="CrossReference"/>
          </w:rPr>
          <w:t>7</w:t>
        </w:r>
      </w:fldSimple>
      <w:r w:rsidR="0095776F" w:rsidRPr="0095776F">
        <w:rPr>
          <w:rStyle w:val="CrossReference"/>
        </w:rPr>
        <w:t xml:space="preserve"> </w:t>
      </w:r>
      <w:fldSimple w:instr=" REF _Ref358385166 \h  \* MERGEFORMAT ">
        <w:r w:rsidR="00BB39E2" w:rsidRPr="00BB39E2">
          <w:rPr>
            <w:rStyle w:val="CrossReference"/>
          </w:rPr>
          <w:t>Publishing Data to ANDS</w:t>
        </w:r>
      </w:fldSimple>
      <w:r w:rsidR="0095776F">
        <w:rPr>
          <w:rStyle w:val="CrossReference"/>
        </w:rPr>
        <w:t xml:space="preserve"> </w:t>
      </w:r>
      <w:r w:rsidR="004A2EFA">
        <w:t>for more information about the use of the Attributes in this Group.</w:t>
      </w:r>
    </w:p>
    <w:tbl>
      <w:tblPr>
        <w:tblStyle w:val="TableSimple"/>
        <w:tblW w:w="0" w:type="auto"/>
        <w:tblLook w:val="04A0"/>
      </w:tblPr>
      <w:tblGrid>
        <w:gridCol w:w="1562"/>
        <w:gridCol w:w="7300"/>
      </w:tblGrid>
      <w:tr w:rsidR="00A930A1"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930A1"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A930A1" w:rsidTr="0061012D">
        <w:tc>
          <w:tcPr>
            <w:tcW w:w="0" w:type="auto"/>
          </w:tcPr>
          <w:p w:rsidR="00623286" w:rsidRDefault="001310CE" w:rsidP="00623286">
            <w:pPr>
              <w:pStyle w:val="TableText"/>
              <w:rPr>
                <w:rStyle w:val="GUIWord"/>
              </w:rPr>
            </w:pPr>
            <w:r w:rsidRPr="00F2736F">
              <w:rPr>
                <w:rStyle w:val="GUIWord"/>
              </w:rPr>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Content>
                <w:r w:rsidR="00C41361">
                  <w:fldChar w:fldCharType="begin"/>
                </w:r>
                <w:r w:rsidR="0087393F">
                  <w:rPr>
                    <w:lang w:val="en-AU"/>
                  </w:rPr>
                  <w:instrText xml:space="preserve"> CITATION Aus08 \l 3081  </w:instrText>
                </w:r>
                <w:r w:rsidR="00C41361">
                  <w:fldChar w:fldCharType="separate"/>
                </w:r>
                <w:r w:rsidR="00D51039" w:rsidRPr="00D51039">
                  <w:rPr>
                    <w:noProof/>
                    <w:lang w:val="en-AU"/>
                  </w:rPr>
                  <w:t>(Australian Research Council, 2008)</w:t>
                </w:r>
                <w:r w:rsidR="00C41361">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r w:rsidR="00A930A1"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8E6E6B" w:rsidP="005B4723">
            <w:pPr>
              <w:pStyle w:val="TableText"/>
            </w:pPr>
            <w:r>
              <w:t xml:space="preserve">[Alpha string] </w:t>
            </w:r>
            <w:r w:rsidRPr="008E6E6B">
              <w:rPr>
                <w:rStyle w:val="DocActionChar"/>
              </w:rPr>
              <w:t>%%%</w:t>
            </w:r>
            <w:r w:rsidR="00DA17D3">
              <w:rPr>
                <w:rStyle w:val="DocActionChar"/>
              </w:rPr>
              <w:t>%</w:t>
            </w:r>
            <w:r w:rsidRPr="008E6E6B">
              <w:rPr>
                <w:rStyle w:val="DocActionChar"/>
              </w:rPr>
              <w:t xml:space="preserve"> How should this be described? </w:t>
            </w:r>
            <w:r w:rsidR="00623286">
              <w:rPr>
                <w:rStyle w:val="DocActionChar"/>
              </w:rPr>
              <w:t xml:space="preserve">Does this relate to </w:t>
            </w:r>
            <w:hyperlink r:id="rId36" w:history="1">
              <w:r w:rsidR="00623286">
                <w:rPr>
                  <w:rStyle w:val="Hyperlink"/>
                </w:rPr>
                <w:t>http://www.doi.org/</w:t>
              </w:r>
            </w:hyperlink>
            <w:r w:rsidR="00623286">
              <w:rPr>
                <w:rStyle w:val="DocActionChar"/>
              </w:rPr>
              <w:t xml:space="preserve">? </w:t>
            </w:r>
            <w:r w:rsidRPr="008E6E6B">
              <w:rPr>
                <w:rStyle w:val="DocActionChar"/>
              </w:rPr>
              <w:t>Elaine</w:t>
            </w:r>
          </w:p>
          <w:p w:rsidR="008E6E6B" w:rsidRDefault="008E6E6B" w:rsidP="005B4723">
            <w:pPr>
              <w:pStyle w:val="TableText"/>
            </w:pPr>
            <w:r>
              <w:t xml:space="preserve">The value of this </w:t>
            </w:r>
            <w:r w:rsidRPr="004A2EFA">
              <w:t xml:space="preserve">Attribute </w:t>
            </w:r>
            <w:r>
              <w:t>is copied to the Published Collection when this spectrum is published to ANDS.</w:t>
            </w:r>
          </w:p>
        </w:tc>
      </w:tr>
    </w:tbl>
    <w:p w:rsidR="001310CE" w:rsidRPr="00155FA4" w:rsidRDefault="001310CE" w:rsidP="00F3610B">
      <w:pPr>
        <w:pStyle w:val="Heading3"/>
      </w:pPr>
      <w:bookmarkStart w:id="174" w:name="_Toc359416710"/>
      <w:r w:rsidRPr="00155FA4">
        <w:t>Environmental Conditions</w:t>
      </w:r>
      <w:r w:rsidR="00F3610B" w:rsidRPr="00F3610B">
        <w:t xml:space="preserve"> </w:t>
      </w:r>
      <w:r w:rsidR="00F3610B">
        <w:t>Group</w:t>
      </w:r>
      <w:bookmarkEnd w:id="174"/>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175" w:author="Peter" w:date="2013-05-08T09:19:00Z">
              <w:r>
                <w:t>]</w:t>
              </w:r>
            </w:ins>
            <w:r w:rsidR="006C44F0">
              <w:t xml:space="preserve"> Ambient air pressure</w:t>
            </w:r>
            <w:del w:id="176"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177" w:author="Peter" w:date="2013-05-08T09:19:00Z">
              <w:r>
                <w:t>]</w:t>
              </w:r>
            </w:ins>
            <w:r w:rsidR="006C44F0">
              <w:t xml:space="preserve"> Ambient air temperature</w:t>
            </w:r>
            <w:del w:id="178"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79" w:author="Peter" w:date="2013-05-08T09:19:00Z">
              <w:r>
                <w:t>[</w:t>
              </w:r>
            </w:ins>
            <w:r w:rsidR="006C44F0">
              <w:t>Percentage</w:t>
            </w:r>
            <w:ins w:id="180" w:author="Peter" w:date="2013-05-08T09:19:00Z">
              <w:r>
                <w:t>]</w:t>
              </w:r>
            </w:ins>
            <w:r w:rsidR="006C44F0">
              <w:t xml:space="preserve"> </w:t>
            </w:r>
            <w:r w:rsidR="006C44F0" w:rsidRPr="006C44F0">
              <w:t xml:space="preserve">Relative air humidity </w:t>
            </w:r>
            <w:del w:id="181"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82" w:name="_Toc359416711"/>
      <w:r w:rsidRPr="00155FA4">
        <w:t>General</w:t>
      </w:r>
      <w:r w:rsidR="00F3610B" w:rsidRPr="00F3610B">
        <w:t xml:space="preserve"> </w:t>
      </w:r>
      <w:r w:rsidR="00F3610B">
        <w:t>Group</w:t>
      </w:r>
      <w:bookmarkEnd w:id="182"/>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617"/>
        <w:gridCol w:w="7245"/>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1310CE" w:rsidRDefault="00C96D90" w:rsidP="00C96D90">
            <w:pPr>
              <w:pStyle w:val="TableText"/>
              <w:rPr>
                <w:del w:id="183" w:author="Peter" w:date="2013-05-08T09:19:00Z"/>
              </w:rPr>
            </w:pPr>
            <w:ins w:id="184" w:author="Peter" w:date="2013-05-08T09:19:00Z">
              <w:r>
                <w:t xml:space="preserve">If </w:t>
              </w:r>
              <w:r w:rsidR="002935FF">
                <w:t>the acquisition system’s</w:t>
              </w:r>
            </w:ins>
            <w:del w:id="185" w:author="Peter" w:date="2013-05-08T09:19:00Z">
              <w:r>
                <w:delText xml:space="preserve"> This</w:delText>
              </w:r>
            </w:del>
            <w:r>
              <w:t xml:space="preserve"> time </w:t>
            </w:r>
            <w:ins w:id="186" w:author="Peter" w:date="2013-05-08T09:19:00Z">
              <w:r w:rsidR="002935FF">
                <w:t>was</w:t>
              </w:r>
            </w:ins>
            <w:del w:id="187" w:author="Peter" w:date="2013-05-08T09:19:00Z">
              <w:r>
                <w:delText>is set from %%%. If this is</w:delText>
              </w:r>
            </w:del>
            <w:r>
              <w:t xml:space="preserve"> not set to UTC, </w:t>
            </w:r>
            <w:ins w:id="188" w:author="Peter" w:date="2013-05-08T09:19:00Z">
              <w:r w:rsidR="002935FF">
                <w:t>then</w:t>
              </w:r>
            </w:ins>
            <w:del w:id="189"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w:t>
            </w:r>
            <w:r w:rsidR="0095776F">
              <w:t xml:space="preserve"> </w:t>
            </w:r>
            <w:fldSimple w:instr=" REF _Ref359316679 \r \h  \* MERGEFORMAT ">
              <w:r w:rsidR="00BB39E2" w:rsidRPr="00BB39E2">
                <w:rPr>
                  <w:rStyle w:val="CrossReference"/>
                </w:rPr>
                <w:t>4.14</w:t>
              </w:r>
            </w:fldSimple>
            <w:r w:rsidR="00EF08F9" w:rsidRPr="00EF08F9">
              <w:rPr>
                <w:rStyle w:val="CrossReference"/>
              </w:rPr>
              <w:t xml:space="preserve"> </w:t>
            </w:r>
            <w:fldSimple w:instr=" REF _Ref359316685 \h  \* MERGEFORMAT ">
              <w:r w:rsidR="00BB39E2" w:rsidRPr="00BB39E2">
                <w:rPr>
                  <w:rStyle w:val="CrossReference"/>
                </w:rPr>
                <w:t>UTC Time Correction</w:t>
              </w:r>
            </w:fldSimple>
            <w:ins w:id="190" w:author="Peter" w:date="2013-05-08T09:19:00Z">
              <w:r>
                <w:t>.</w:t>
              </w:r>
            </w:ins>
            <w:del w:id="191" w:author="Peter" w:date="2013-05-08T09:19:00Z">
              <w:r>
                <w:delText>%%%.</w:delText>
              </w:r>
            </w:del>
          </w:p>
          <w:p w:rsidR="002820CF" w:rsidRDefault="00C96D90">
            <w:pPr>
              <w:pStyle w:val="TableText"/>
              <w:pPrChange w:id="192" w:author="Peter" w:date="2013-05-08T09:19:00Z">
                <w:pPr>
                  <w:pStyle w:val="DocAction"/>
                </w:pPr>
              </w:pPrChange>
            </w:pPr>
            <w:del w:id="193" w:author="Peter" w:date="2013-05-08T09:19:00Z">
              <w:r>
                <w:delText>%%% Is this ever correct at upload? Is it always set from the system time – client or server’s?</w:delText>
              </w:r>
            </w:del>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F52044" w:rsidP="0061012D">
            <w:pPr>
              <w:pStyle w:val="TableText"/>
            </w:pPr>
            <w:r>
              <w:t>SPECCHIO</w:t>
            </w:r>
            <w:r w:rsidR="001310CE">
              <w:t xml:space="preserve"> sets any</w:t>
            </w:r>
            <w:r w:rsidR="001310CE" w:rsidRPr="00084655">
              <w:t xml:space="preserve"> comments entered when capturing the spectrum </w:t>
            </w:r>
            <w:r w:rsidR="001310CE">
              <w:t>into this field on spectrum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FA1F82" w:rsidRDefault="002935FF" w:rsidP="0061012D">
            <w:pPr>
              <w:pStyle w:val="TableText"/>
            </w:pPr>
            <w:ins w:id="194" w:author="Peter" w:date="2013-05-08T09:19:00Z">
              <w:r>
                <w:t xml:space="preserve">This Attribute </w:t>
              </w:r>
            </w:ins>
            <w:r w:rsidR="0061012D">
              <w:t>is</w:t>
            </w:r>
            <w:ins w:id="195" w:author="Peter" w:date="2013-05-08T09:19:00Z">
              <w:r>
                <w:t xml:space="preserve"> always present</w:t>
              </w:r>
            </w:ins>
            <w:r w:rsidR="0061012D">
              <w:t xml:space="preserve"> and is generally set by </w:t>
            </w:r>
            <w:r w:rsidR="00F52044">
              <w:t>SPECCHIO</w:t>
            </w:r>
            <w:r w:rsidR="0061012D">
              <w:t xml:space="preserve"> when the spectrum is read</w:t>
            </w:r>
            <w:ins w:id="196" w:author="Peter" w:date="2013-05-08T09:19:00Z">
              <w:r>
                <w:t>.</w:t>
              </w:r>
            </w:ins>
            <w:r w:rsidR="00FA1F82">
              <w:t xml:space="preserve"> </w:t>
            </w:r>
            <w:ins w:id="197" w:author="Peter" w:date="2013-05-08T09:19:00Z">
              <w:r>
                <w:t xml:space="preserve">If no data is available, </w:t>
              </w:r>
            </w:ins>
            <w:r w:rsidR="0061012D">
              <w:t xml:space="preserve">it should be </w:t>
            </w:r>
            <w:ins w:id="198" w:author="Peter" w:date="2013-05-08T09:19:00Z">
              <w:r>
                <w:t xml:space="preserve">set to </w:t>
              </w:r>
              <w:r w:rsidRPr="00EF56D8">
                <w:rPr>
                  <w:rStyle w:val="GUIWord"/>
                </w:rPr>
                <w:t>Nil</w:t>
              </w:r>
              <w:r>
                <w:t>.</w:t>
              </w:r>
            </w:ins>
          </w:p>
          <w:p w:rsidR="002935FF" w:rsidRDefault="00FA1F82" w:rsidP="0061012D">
            <w:pPr>
              <w:pStyle w:val="TableText"/>
              <w:rPr>
                <w:ins w:id="199" w:author="Peter" w:date="2013-05-08T09:19:00Z"/>
              </w:rPr>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00" w:author="Peter" w:date="2013-05-08T09:19:00Z">
              <w:r w:rsidR="002935FF">
                <w:t>S</w:t>
              </w:r>
              <w:r>
                <w:t>pectra</w:t>
              </w:r>
            </w:ins>
            <w:del w:id="201" w:author="Peter" w:date="2013-05-08T09:19:00Z">
              <w:r>
                <w:delText>spectra</w:delText>
              </w:r>
            </w:del>
            <w:r>
              <w:t xml:space="preserve"> when a subsequent </w:t>
            </w:r>
            <w:r w:rsidR="0061012D">
              <w:t xml:space="preserve">spectrum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02" w:author="Peter" w:date="2013-05-08T09:19:00Z"/>
              </w:rPr>
            </w:pPr>
            <w:ins w:id="203" w:author="Peter" w:date="2013-05-08T09:19:00Z">
              <w:r>
                <w:t xml:space="preserve">This value is automatically set </w:t>
              </w:r>
            </w:ins>
            <w:r w:rsidR="006E169B">
              <w:t xml:space="preserve">to the </w:t>
            </w:r>
            <w:r w:rsidR="00F52044">
              <w:t>SPECCHIO</w:t>
            </w:r>
            <w:r w:rsidR="006E169B">
              <w:t xml:space="preserve"> server’s system time </w:t>
            </w:r>
            <w:ins w:id="204" w:author="Peter" w:date="2013-05-08T09:19:00Z">
              <w:r>
                <w:t xml:space="preserve">when the Spectrum is uploaded to </w:t>
              </w:r>
            </w:ins>
            <w:r w:rsidR="00F52044">
              <w:t>SPECCHIO</w:t>
            </w:r>
            <w:ins w:id="205" w:author="Peter" w:date="2013-05-08T09:19:00Z">
              <w:r>
                <w:t>.</w:t>
              </w:r>
            </w:ins>
            <w:r w:rsidR="006E169B">
              <w:t xml:space="preserve"> Note that this may not be the same as the client’s system time.</w:t>
            </w:r>
          </w:p>
          <w:p w:rsidR="001310CE" w:rsidRDefault="00C96D90" w:rsidP="00C96D90">
            <w:pPr>
              <w:pStyle w:val="TableText"/>
            </w:pPr>
            <w:del w:id="206"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07" w:author="Peter" w:date="2013-05-08T09:19:00Z">
              <w:r>
                <w:t>.</w:t>
              </w:r>
            </w:ins>
            <w:del w:id="208" w:author="Peter" w:date="2013-05-08T09:19:00Z">
              <w:r>
                <w:delText>.)</w:delText>
              </w:r>
            </w:del>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09" w:author="Peter" w:date="2013-05-08T09:19:00Z">
              <w:r w:rsidR="00D642A9">
                <w:t>Describes the nature</w:t>
              </w:r>
            </w:ins>
            <w:del w:id="210" w:author="Peter" w:date="2013-05-08T09:19:00Z">
              <w:r w:rsidR="00D642A9" w:rsidRPr="00084655">
                <w:delText>Name</w:delText>
              </w:r>
            </w:del>
            <w:r w:rsidR="00D642A9" w:rsidRPr="00084655">
              <w:t xml:space="preserve"> of the </w:t>
            </w:r>
            <w:del w:id="211" w:author="Peter" w:date="2013-05-08T09:19:00Z">
              <w:r w:rsidR="00D642A9" w:rsidRPr="00084655">
                <w:delText xml:space="preserve">spectral </w:delText>
              </w:r>
            </w:del>
            <w:r w:rsidR="00D642A9" w:rsidRPr="00084655">
              <w:t>measurement</w:t>
            </w:r>
            <w:r w:rsidR="00D642A9">
              <w:t xml:space="preserve"> - s</w:t>
            </w:r>
            <w:ins w:id="212" w:author="Peter" w:date="2013-05-08T09:19:00Z">
              <w:r w:rsidR="00D642A9">
                <w:t>elect from</w:t>
              </w:r>
            </w:ins>
            <w:r w:rsidR="00D642A9">
              <w:t xml:space="preserve">: </w:t>
            </w:r>
            <w:r w:rsidR="00D642A9" w:rsidRPr="00B93C94">
              <w:t>Reflectance, Radiance, Transmission, Absorbance, DNs, Irradiance, Mueller10, Mueller20, Wavelength</w:t>
            </w:r>
            <w:ins w:id="213" w:author="Peter" w:date="2013-05-08T09:19:00Z">
              <w:r w:rsidR="00D642A9">
                <w:t>.</w:t>
              </w:r>
            </w:ins>
          </w:p>
          <w:p w:rsidR="006E0394" w:rsidRDefault="00EF56D8" w:rsidP="00305207">
            <w:pPr>
              <w:pStyle w:val="TableText"/>
            </w:pPr>
            <w:ins w:id="214" w:author="Peter" w:date="2013-05-08T09:19:00Z">
              <w:r>
                <w:t xml:space="preserve">This Attribute is </w:t>
              </w:r>
            </w:ins>
            <w:r w:rsidR="00FA1F82">
              <w:t>mandatory</w:t>
            </w:r>
            <w:ins w:id="215" w:author="Peter" w:date="2013-05-08T09:19:00Z">
              <w:r>
                <w:t xml:space="preserve"> and cannot be deleted.</w:t>
              </w:r>
            </w:ins>
          </w:p>
          <w:p w:rsidR="001310CE" w:rsidRDefault="006E0394" w:rsidP="006E0394">
            <w:pPr>
              <w:pStyle w:val="TableText"/>
            </w:pPr>
            <w:r>
              <w:t xml:space="preserve">This Attribute is set automatically depending on the file format being read. However, for some formats it is not known and is therefore set to </w:t>
            </w:r>
            <w:ins w:id="216" w:author="Peter" w:date="2013-05-08T09:19:00Z">
              <w:r w:rsidR="00EF56D8" w:rsidRPr="00EF56D8">
                <w:rPr>
                  <w:rStyle w:val="GUIWord"/>
                </w:rPr>
                <w:t>Nil</w:t>
              </w:r>
              <w:r w:rsidR="00EF56D8">
                <w:t>.</w:t>
              </w:r>
            </w:ins>
            <w:r>
              <w:t xml:space="preserve"> If it is not set, or is set incorrectly, plotting may not be correct.</w:t>
            </w:r>
            <w:r w:rsidRPr="00084655">
              <w:t xml:space="preserve"> </w:t>
            </w:r>
            <w:del w:id="217"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ins w:id="218" w:author="Peter" w:date="2013-05-08T09:19:00Z">
              <w:r w:rsidR="00723D0B">
                <w:t xml:space="preserve">and file formats </w:t>
              </w:r>
            </w:ins>
            <w:r w:rsidR="002B10D8">
              <w:t>apply a number which is recorded in the Spectrum file</w:t>
            </w:r>
            <w:del w:id="219"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220" w:name="_Toc359416712"/>
      <w:r w:rsidRPr="00155FA4">
        <w:t>Generic Target Properties</w:t>
      </w:r>
      <w:r w:rsidR="00F3610B" w:rsidRPr="00F3610B">
        <w:t xml:space="preserve"> </w:t>
      </w:r>
      <w:r w:rsidR="00F3610B">
        <w:t>Group</w:t>
      </w:r>
      <w:bookmarkEnd w:id="220"/>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Generic Target Properties group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21" w:author="Peter" w:date="2013-05-08T09:19:00Z">
              <w:r>
                <w:t>.</w:t>
              </w:r>
            </w:ins>
            <w:del w:id="222" w:author="Peter" w:date="2013-05-08T09:19:00Z">
              <w:r>
                <w:delText>.)</w:delText>
              </w:r>
            </w:del>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ins w:id="223" w:author="Peter Roberts" w:date="2013-05-08T09:19:00Z">
              <w:r w:rsidR="001D57A4">
                <w:t xml:space="preserve"> </w:t>
              </w:r>
            </w:ins>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224" w:name="_Toc359416713"/>
      <w:r w:rsidRPr="00155FA4">
        <w:t>Illumination</w:t>
      </w:r>
      <w:r w:rsidR="00F3610B" w:rsidRPr="00F3610B">
        <w:t xml:space="preserve"> </w:t>
      </w:r>
      <w:r w:rsidR="00F3610B">
        <w:t>Group</w:t>
      </w:r>
      <w:bookmarkEnd w:id="224"/>
    </w:p>
    <w:tbl>
      <w:tblPr>
        <w:tblStyle w:val="TableSimple"/>
        <w:tblW w:w="0" w:type="auto"/>
        <w:tblLook w:val="04A0"/>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225" w:name="_Toc359416714"/>
      <w:r w:rsidRPr="00155FA4">
        <w:t>Instrument</w:t>
      </w:r>
      <w:r w:rsidR="00F3610B" w:rsidRPr="00F3610B">
        <w:t xml:space="preserve"> </w:t>
      </w:r>
      <w:r w:rsidR="00F3610B">
        <w:t>Group</w:t>
      </w:r>
      <w:bookmarkEnd w:id="225"/>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tblPr>
      <w:tblGrid>
        <w:gridCol w:w="1655"/>
        <w:gridCol w:w="7207"/>
        <w:tblGridChange w:id="226">
          <w:tblGrid>
            <w:gridCol w:w="709"/>
            <w:gridCol w:w="885"/>
            <w:gridCol w:w="770"/>
            <w:gridCol w:w="6390"/>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27" w:author="Peter" w:date="2013-05-08T09:19:00Z">
              <w:r w:rsidR="00CB4748">
                <w:t>Th</w:t>
              </w:r>
            </w:ins>
            <w:r w:rsidR="00CB4748">
              <w:t>e</w:t>
            </w:r>
            <w:ins w:id="228" w:author="Peter" w:date="2013-05-08T09:19:00Z">
              <w:r w:rsidR="00CB4748">
                <w:t xml:space="preserve"> name </w:t>
              </w:r>
            </w:ins>
            <w:r w:rsidR="00CB4748">
              <w:t>of</w:t>
            </w:r>
            <w:ins w:id="229"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30" w:author="Peter" w:date="2013-05-08T09:19:00Z">
              <w:r w:rsidR="00CB4748">
                <w:t>used to take these measurements</w:t>
              </w:r>
            </w:ins>
          </w:p>
          <w:p w:rsidR="00CB4748" w:rsidRPr="00C41199" w:rsidRDefault="00CB4748" w:rsidP="00CB4748">
            <w:pPr>
              <w:pStyle w:val="TableText"/>
              <w:tabs>
                <w:tab w:val="right" w:leader="dot" w:pos="8788"/>
              </w:tabs>
              <w:rPr>
                <w:rPrChange w:id="231" w:author="Peter" w:date="2013-05-08T09:19:00Z">
                  <w:rPr>
                    <w:rStyle w:val="DocActionChar"/>
                    <w:i w:val="0"/>
                  </w:rPr>
                </w:rPrChange>
              </w:rPr>
            </w:pPr>
            <w:r>
              <w:t xml:space="preserve">The drop down list is a list of </w:t>
            </w:r>
            <w:ins w:id="232" w:author="Peter" w:date="2013-05-08T09:19:00Z">
              <w:r>
                <w:t xml:space="preserve">Instruments which is created using the </w:t>
              </w:r>
              <w:r w:rsidRPr="00C41199">
                <w:rPr>
                  <w:rStyle w:val="GUIWord"/>
                </w:rPr>
                <w:t>Data maintenance/</w:t>
              </w:r>
            </w:ins>
            <w:del w:id="233"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C41361" w:rsidRPr="00C41361">
              <w:rPr>
                <w:rStyle w:val="GUIWord"/>
                <w:rPrChange w:id="234" w:author="Peter" w:date="2013-05-08T09:19:00Z">
                  <w:rPr>
                    <w:rStyle w:val="DocActionChar"/>
                  </w:rPr>
                </w:rPrChange>
              </w:rPr>
              <w:t xml:space="preserve">Instrument </w:t>
            </w:r>
            <w:ins w:id="235" w:author="Peter" w:date="2013-05-08T09:19:00Z">
              <w:r w:rsidRPr="00C41199">
                <w:rPr>
                  <w:rStyle w:val="GUIWord"/>
                </w:rPr>
                <w:t>admin.</w:t>
              </w:r>
              <w:r>
                <w:t xml:space="preserve"> </w:t>
              </w:r>
            </w:ins>
            <w:r w:rsidR="00C41361" w:rsidRPr="00C41361">
              <w:rPr>
                <w:rPrChange w:id="236" w:author="Peter" w:date="2013-05-08T09:19:00Z">
                  <w:rPr>
                    <w:rStyle w:val="DocActionChar"/>
                  </w:rPr>
                </w:rPrChange>
              </w:rPr>
              <w:t>function</w:t>
            </w:r>
            <w:del w:id="237" w:author="Peter" w:date="2013-05-08T09:19:00Z">
              <w:r>
                <w:rPr>
                  <w:rStyle w:val="DocActionChar"/>
                </w:rPr>
                <w:delText xml:space="preserve"> metadata editor</w:delText>
              </w:r>
            </w:del>
            <w:r w:rsidR="00C41361" w:rsidRPr="00C41361">
              <w:rPr>
                <w:rPrChange w:id="238" w:author="Peter" w:date="2013-05-08T09:19:00Z">
                  <w:rPr>
                    <w:rStyle w:val="DocActionChar"/>
                  </w:rPr>
                </w:rPrChange>
              </w:rPr>
              <w:t>.</w:t>
            </w:r>
          </w:p>
          <w:p w:rsidR="00CB4748" w:rsidRDefault="00CB4748" w:rsidP="00305207">
            <w:pPr>
              <w:pStyle w:val="TableText"/>
            </w:pPr>
            <w:r>
              <w:t>Th</w:t>
            </w:r>
            <w:ins w:id="239" w:author="Peter" w:date="2013-05-08T09:19:00Z">
              <w:r w:rsidR="002935FF">
                <w:t xml:space="preserve">is Attribute is </w:t>
              </w:r>
            </w:ins>
            <w:r w:rsidR="00BE1D96">
              <w:t>always present</w:t>
            </w:r>
            <w:ins w:id="240" w:author="Peter" w:date="2013-05-08T09:19:00Z">
              <w:r w:rsidR="002935FF">
                <w:t xml:space="preserve"> and cannot be deleted. </w:t>
              </w:r>
            </w:ins>
            <w:r w:rsidR="00BF00B7">
              <w:t xml:space="preserve">It should be set if known. </w:t>
            </w:r>
            <w:ins w:id="241" w:author="Peter" w:date="2013-05-08T09:19:00Z">
              <w:r w:rsidR="002935FF">
                <w:t xml:space="preserve">If no data is available, set it to </w:t>
              </w:r>
              <w:r w:rsidR="002935FF" w:rsidRPr="00EF56D8">
                <w:rPr>
                  <w:rStyle w:val="GUIWord"/>
                </w:rPr>
                <w:t>Nil</w:t>
              </w:r>
              <w:r w:rsidR="002935FF">
                <w:t>.</w:t>
              </w:r>
            </w:ins>
          </w:p>
          <w:p w:rsidR="004D7399" w:rsidRDefault="00CB4748" w:rsidP="00BF00B7">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has been determined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C41199" w:rsidRDefault="00BF00B7" w:rsidP="00BF00B7">
            <w:pPr>
              <w:pStyle w:val="TableText"/>
              <w:tabs>
                <w:tab w:val="right" w:leader="dot" w:pos="8788"/>
              </w:tabs>
              <w:rPr>
                <w:rPrChange w:id="242" w:author="Peter" w:date="2013-05-08T09:19:00Z">
                  <w:rPr>
                    <w:rStyle w:val="DocActionChar"/>
                    <w:i w:val="0"/>
                  </w:rPr>
                </w:rPrChange>
              </w:rPr>
            </w:pPr>
            <w:r>
              <w:t>The drop down list is a list of Sensors</w:t>
            </w:r>
            <w:ins w:id="243" w:author="Peter" w:date="2013-05-08T09:19:00Z">
              <w:r>
                <w:t xml:space="preserve"> which is created using the </w:t>
              </w:r>
              <w:r w:rsidRPr="00C41199">
                <w:rPr>
                  <w:rStyle w:val="GUIWord"/>
                </w:rPr>
                <w:t>Data maintenance/</w:t>
              </w:r>
            </w:ins>
            <w:del w:id="244"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Pr>
                <w:rStyle w:val="GUIWord"/>
              </w:rPr>
              <w:t>Load sensor definition</w:t>
            </w:r>
            <w:ins w:id="245" w:author="Peter" w:date="2013-05-08T09:19:00Z">
              <w:r>
                <w:t xml:space="preserve"> </w:t>
              </w:r>
            </w:ins>
            <w:r w:rsidR="00C41361" w:rsidRPr="00C41361">
              <w:rPr>
                <w:rPrChange w:id="246" w:author="Peter" w:date="2013-05-08T09:19:00Z">
                  <w:rPr>
                    <w:rStyle w:val="DocActionChar"/>
                  </w:rPr>
                </w:rPrChange>
              </w:rPr>
              <w:t>function</w:t>
            </w:r>
            <w:del w:id="247" w:author="Peter" w:date="2013-05-08T09:19:00Z">
              <w:r>
                <w:rPr>
                  <w:rStyle w:val="DocActionChar"/>
                </w:rPr>
                <w:delText xml:space="preserve"> metadata editor</w:delText>
              </w:r>
            </w:del>
            <w:r w:rsidR="00C41361" w:rsidRPr="00C41361">
              <w:rPr>
                <w:rPrChange w:id="248" w:author="Peter" w:date="2013-05-08T09:19:00Z">
                  <w:rPr>
                    <w:rStyle w:val="DocActionChar"/>
                  </w:rPr>
                </w:rPrChange>
              </w:rPr>
              <w:t>.</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rPr>
                <w:ins w:id="249" w:author="Peter" w:date="2013-05-08T09:19:00Z"/>
              </w:rPr>
            </w:pPr>
            <w:ins w:id="250" w:author="Peter" w:date="2013-05-08T09:19:00Z">
              <w:r>
                <w:t xml:space="preserve">This Attribute is </w:t>
              </w:r>
            </w:ins>
            <w:r w:rsidR="00BE1D96">
              <w:t>always present</w:t>
            </w:r>
            <w:ins w:id="251" w:author="Peter" w:date="2013-05-08T09:19:00Z">
              <w:r>
                <w:t xml:space="preserve"> and cannot be deleted. If </w:t>
              </w:r>
            </w:ins>
            <w:r w:rsidR="0014777F">
              <w:t>not required</w:t>
            </w:r>
            <w:ins w:id="252" w:author="Peter" w:date="2013-05-08T09:19:00Z">
              <w:r>
                <w:t xml:space="preserve">, </w:t>
              </w:r>
            </w:ins>
            <w:r w:rsidR="00BE1D96">
              <w:t xml:space="preserve">it can be </w:t>
            </w:r>
            <w:ins w:id="253" w:author="Peter" w:date="2013-05-08T09:19:00Z">
              <w:r>
                <w:t xml:space="preserve">set to </w:t>
              </w:r>
              <w:r w:rsidRPr="00EF56D8">
                <w:rPr>
                  <w:rStyle w:val="GUIWord"/>
                </w:rPr>
                <w:t>Nil</w:t>
              </w:r>
              <w:r>
                <w:t>.</w:t>
              </w:r>
            </w:ins>
          </w:p>
          <w:p w:rsidR="006A683F" w:rsidRDefault="00BE1D96" w:rsidP="007D43F6">
            <w:pPr>
              <w:pStyle w:val="TableText"/>
            </w:pPr>
            <w:r>
              <w:t>This Attribute is generally set when Spectra are loaded</w:t>
            </w:r>
            <w:r w:rsidR="007D43F6">
              <w:t>, but should be checked to ensure that it has been set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CB4748">
        <w:tblPrEx>
          <w:tblW w:w="0" w:type="auto"/>
          <w:tblPrExChange w:id="254" w:author="Peter" w:date="2013-05-08T09:19:00Z">
            <w:tblPrEx>
              <w:tblW w:w="0" w:type="auto"/>
              <w:tblInd w:w="817" w:type="dxa"/>
            </w:tblPrEx>
          </w:tblPrExChange>
        </w:tblPrEx>
        <w:trPr>
          <w:trPrChange w:id="255" w:author="Peter" w:date="2013-05-08T09:19:00Z">
            <w:trPr>
              <w:gridAfter w:val="0"/>
            </w:trPr>
          </w:trPrChange>
        </w:trPr>
        <w:tc>
          <w:tcPr>
            <w:tcW w:w="0" w:type="auto"/>
            <w:tcPrChange w:id="256"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57"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p>
        </w:tc>
      </w:tr>
      <w:tr w:rsidR="004D7399" w:rsidTr="00CB4748">
        <w:tblPrEx>
          <w:tblW w:w="0" w:type="auto"/>
          <w:tblPrExChange w:id="258" w:author="Peter" w:date="2013-05-08T09:19:00Z">
            <w:tblPrEx>
              <w:tblW w:w="0" w:type="auto"/>
              <w:tblInd w:w="817" w:type="dxa"/>
            </w:tblPrEx>
          </w:tblPrExChange>
        </w:tblPrEx>
        <w:trPr>
          <w:trPrChange w:id="259" w:author="Peter" w:date="2013-05-08T09:19:00Z">
            <w:trPr>
              <w:gridAfter w:val="0"/>
            </w:trPr>
          </w:trPrChange>
        </w:trPr>
        <w:tc>
          <w:tcPr>
            <w:tcW w:w="0" w:type="auto"/>
            <w:tcPrChange w:id="26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61"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262" w:name="_Toc359416715"/>
      <w:r w:rsidRPr="00155FA4">
        <w:t>Instrument Settings</w:t>
      </w:r>
      <w:r w:rsidR="00F3610B" w:rsidRPr="00F3610B">
        <w:t xml:space="preserve"> </w:t>
      </w:r>
      <w:r w:rsidR="00F3610B">
        <w:t>Group</w:t>
      </w:r>
      <w:bookmarkEnd w:id="262"/>
    </w:p>
    <w:p w:rsidR="00637AC0" w:rsidRDefault="005679CD" w:rsidP="00A7583F">
      <w:pPr>
        <w:pStyle w:val="Body"/>
        <w:rPr>
          <w:ins w:id="263" w:author="Peter" w:date="2013-05-08T09:19:00Z"/>
        </w:rPr>
      </w:pPr>
      <w:ins w:id="264" w:author="Peter" w:date="2013-05-08T09:19:00Z">
        <w:r>
          <w:t xml:space="preserve">These attributes describe the settings of the </w:t>
        </w:r>
      </w:ins>
      <w:r w:rsidR="001310CE">
        <w:t xml:space="preserve">Instrument </w:t>
      </w:r>
      <w:ins w:id="265" w:author="Peter" w:date="2013-05-08T09:19:00Z">
        <w:r>
          <w:t>at the time the Spect</w:t>
        </w:r>
      </w:ins>
      <w:r w:rsidR="00D93CA9">
        <w:t>r</w:t>
      </w:r>
      <w:ins w:id="266" w:author="Peter" w:date="2013-05-08T09:19:00Z">
        <w:r>
          <w:t xml:space="preserve">um was </w:t>
        </w:r>
      </w:ins>
      <w:r w:rsidR="00637AC0">
        <w:t>acquired.</w:t>
      </w:r>
    </w:p>
    <w:p w:rsidR="001310CE" w:rsidRPr="007C3917" w:rsidRDefault="005679CD" w:rsidP="00A7583F">
      <w:pPr>
        <w:pStyle w:val="Body"/>
      </w:pPr>
      <w:ins w:id="267" w:author="Peter" w:date="2013-05-08T09:19:00Z">
        <w:r>
          <w:t xml:space="preserve">For some Instruments and file formats, the following </w:t>
        </w:r>
        <w:r w:rsidR="001310CE">
          <w:t>Instrument settings</w:t>
        </w:r>
        <w:r>
          <w:t xml:space="preserve"> are read</w:t>
        </w:r>
      </w:ins>
      <w:del w:id="268" w:author="Peter" w:date="2013-05-08T09:19:00Z">
        <w:r w:rsidR="001310CE">
          <w:delText>settings, depending on the sensor. Automatically generated</w:delText>
        </w:r>
      </w:del>
      <w:r w:rsidR="001310CE">
        <w:t xml:space="preserve"> from the </w:t>
      </w:r>
      <w:ins w:id="269" w:author="Peter" w:date="2013-05-08T09:19:00Z">
        <w:r>
          <w:t>Spectrum</w:t>
        </w:r>
      </w:ins>
      <w:del w:id="270" w:author="Peter" w:date="2013-05-08T09:19:00Z">
        <w:r w:rsidR="001310CE">
          <w:delText>spectral</w:delText>
        </w:r>
      </w:del>
      <w:r w:rsidR="001310CE">
        <w:t xml:space="preserve"> input file</w:t>
      </w:r>
      <w:ins w:id="271" w:author="Peter" w:date="2013-05-08T09:19:00Z">
        <w:r>
          <w:t xml:space="preserve"> and set into the Spectrum metadata</w:t>
        </w:r>
      </w:ins>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Dark current has been compensated for by the instrume</w:t>
            </w:r>
            <w:r w:rsidR="007C3917">
              <w:t>nt</w:t>
            </w:r>
          </w:p>
          <w:p w:rsidR="007A535E" w:rsidRDefault="007C3917" w:rsidP="00637AC0">
            <w:pPr>
              <w:pStyle w:val="TableText"/>
            </w:pPr>
            <w:r>
              <w:t xml:space="preserve">If </w:t>
            </w:r>
            <w:r w:rsidR="00F52044">
              <w:t>SPECCHIO</w:t>
            </w:r>
            <w:r>
              <w:t xml:space="preserve"> loads this value from the input Spectrum file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 i</w:t>
            </w:r>
            <w:r w:rsidR="00637AC0">
              <w:t>t</w:t>
            </w:r>
            <w:r>
              <w:t xml:space="preserve"> will set one of the values “ON” or “OFF”.</w:t>
            </w:r>
          </w:p>
        </w:tc>
      </w:tr>
    </w:tbl>
    <w:p w:rsidR="001310CE" w:rsidRPr="00F3610B" w:rsidRDefault="001310CE" w:rsidP="00F3610B">
      <w:pPr>
        <w:pStyle w:val="Heading3"/>
      </w:pPr>
      <w:bookmarkStart w:id="272" w:name="_Toc359416716"/>
      <w:r w:rsidRPr="00F3610B">
        <w:t>Instrumentation</w:t>
      </w:r>
      <w:r w:rsidR="00F3610B" w:rsidRPr="00F3610B">
        <w:t xml:space="preserve"> </w:t>
      </w:r>
      <w:r w:rsidR="00F3610B">
        <w:t>Group</w:t>
      </w:r>
      <w:bookmarkEnd w:id="272"/>
    </w:p>
    <w:p w:rsidR="002820CF" w:rsidRDefault="005679CD">
      <w:pPr>
        <w:pStyle w:val="Body"/>
        <w:pPrChange w:id="273" w:author="Peter" w:date="2013-05-08T09:19:00Z">
          <w:pPr>
            <w:pStyle w:val="DocAction"/>
          </w:pPr>
        </w:pPrChange>
      </w:pPr>
      <w:ins w:id="274" w:author="Peter" w:date="2013-05-08T09:19:00Z">
        <w:r>
          <w:t>These attributes describe</w:t>
        </w:r>
      </w:ins>
      <w:del w:id="275" w:author="Peter" w:date="2013-05-08T09:19:00Z">
        <w:r w:rsidR="000F2D03" w:rsidRPr="000F2D03">
          <w:delText>This group defines how</w:delText>
        </w:r>
      </w:del>
      <w:r w:rsidR="000F2D03" w:rsidRPr="000F2D03">
        <w:t xml:space="preserve"> the </w:t>
      </w:r>
      <w:del w:id="276" w:author="Peter" w:date="2013-05-08T09:19:00Z">
        <w:r w:rsidR="001310CE" w:rsidRPr="00245A33">
          <w:delText xml:space="preserve">objective of this group differ from </w:delText>
        </w:r>
      </w:del>
      <w:r w:rsidR="00637AC0" w:rsidRPr="00245A33">
        <w:t>Instrument</w:t>
      </w:r>
      <w:r w:rsidR="00637AC0">
        <w:t xml:space="preserve">ation </w:t>
      </w:r>
      <w:ins w:id="277" w:author="Peter" w:date="2013-05-08T09:19:00Z">
        <w:r>
          <w:t xml:space="preserve">used </w:t>
        </w:r>
        <w:r w:rsidR="00C82A81">
          <w:t>at</w:t>
        </w:r>
      </w:ins>
      <w:del w:id="278" w:author="Peter" w:date="2013-05-08T09:19:00Z">
        <w:r w:rsidR="001310CE" w:rsidRPr="00245A33">
          <w:delText>and Instrument Settings?</w:delText>
        </w:r>
        <w:r w:rsidR="00E97B4D">
          <w:delText xml:space="preserve"> This is any further manually recorded information related to</w:delText>
        </w:r>
      </w:del>
      <w:r w:rsidR="00E97B4D">
        <w:t xml:space="preserve"> the </w:t>
      </w:r>
      <w:ins w:id="279" w:author="Peter" w:date="2013-05-08T09:19:00Z">
        <w:r w:rsidR="00C82A81">
          <w:t xml:space="preserve">time the Spectrum was </w:t>
        </w:r>
      </w:ins>
      <w:r w:rsidR="00637AC0">
        <w:t>acquired</w:t>
      </w:r>
      <w:del w:id="280"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281" w:author="Peter" w:date="2013-05-08T09:19:00Z"/>
        </w:rPr>
      </w:pPr>
      <w:ins w:id="282" w:author="Peter" w:date="2013-05-08T09:19:00Z">
        <w:r>
          <w:t>For some file formats (particularly HDF files), the following Instrumentation settings are read from the Spectrum input file and set into the Spectrum metadata.</w:t>
        </w:r>
      </w:ins>
      <w:r w:rsidR="007C3917">
        <w:t xml:space="preserve"> For other formats, it must be set manually.</w:t>
      </w:r>
    </w:p>
    <w:tbl>
      <w:tblPr>
        <w:tblStyle w:val="TableGrid"/>
        <w:tblW w:w="0" w:type="auto"/>
        <w:tblInd w:w="817" w:type="dxa"/>
        <w:tblLook w:val="04A0"/>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ins w:id="283" w:author="Peter" w:date="2013-05-08T09:19:00Z">
              <w:r>
                <w:t xml:space="preserve">This Attribute is </w:t>
              </w:r>
            </w:ins>
            <w:r w:rsidR="00FA1F82">
              <w:t>mandatory</w:t>
            </w:r>
            <w:ins w:id="284" w:author="Peter" w:date="2013-05-08T09:19:00Z">
              <w:r>
                <w:t xml:space="preserve"> and cannot be deleted. If </w:t>
              </w:r>
            </w:ins>
            <w:r w:rsidR="00FA1F82">
              <w:t xml:space="preserve">it is not relevant or </w:t>
            </w:r>
            <w:ins w:id="285" w:author="Peter" w:date="2013-05-08T09:19:00Z">
              <w:r>
                <w:t xml:space="preserve">no data is available, set it to </w:t>
              </w:r>
              <w:r w:rsidRPr="00EF56D8">
                <w:rPr>
                  <w:rStyle w:val="GUIWord"/>
                </w:rPr>
                <w:t>Nil</w:t>
              </w:r>
              <w:r>
                <w:t>.</w:t>
              </w:r>
            </w:ins>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7A1927">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at after the </w:t>
            </w:r>
            <w:r w:rsidR="00F3610B">
              <w:t xml:space="preserve">Spectrum </w:t>
            </w:r>
            <w:r>
              <w:t>load is completed.</w:t>
            </w:r>
          </w:p>
        </w:tc>
      </w:tr>
    </w:tbl>
    <w:p w:rsidR="001310CE" w:rsidRPr="00F3610B" w:rsidRDefault="001310CE" w:rsidP="00F3610B">
      <w:pPr>
        <w:pStyle w:val="Heading3"/>
      </w:pPr>
      <w:bookmarkStart w:id="286" w:name="_Toc359416717"/>
      <w:r w:rsidRPr="00F3610B">
        <w:t>Keywords</w:t>
      </w:r>
      <w:r w:rsidR="00F3610B" w:rsidRPr="00F3610B">
        <w:t xml:space="preserve"> </w:t>
      </w:r>
      <w:r w:rsidR="00F3610B">
        <w:t>Group</w:t>
      </w:r>
      <w:bookmarkEnd w:id="286"/>
    </w:p>
    <w:p w:rsidR="00C974FC" w:rsidRDefault="001310CE" w:rsidP="00A7583F">
      <w:pPr>
        <w:pStyle w:val="Body"/>
      </w:pPr>
      <w:r w:rsidRPr="00612627">
        <w:t>Keywords can be used to search for particular spectra</w:t>
      </w:r>
      <w:r w:rsidR="00C974FC">
        <w:t xml:space="preserve"> in the </w:t>
      </w:r>
      <w:r w:rsidR="00F52044">
        <w:t>SPECCHIO</w:t>
      </w:r>
      <w:r w:rsidR="00C974FC">
        <w:t>’s Spectrum Query function</w:t>
      </w:r>
      <w:r w:rsidRPr="00612627">
        <w:t>.</w:t>
      </w:r>
    </w:p>
    <w:tbl>
      <w:tblPr>
        <w:tblStyle w:val="TableGrid"/>
        <w:tblW w:w="0" w:type="auto"/>
        <w:tblInd w:w="817" w:type="dxa"/>
        <w:tblLook w:val="04A0"/>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spectrum or a spectral collection</w:t>
            </w:r>
          </w:p>
          <w:p w:rsidR="00D85F6B" w:rsidRDefault="003E508C" w:rsidP="007B0A47">
            <w:pPr>
              <w:pStyle w:val="TableText"/>
            </w:pPr>
            <w:ins w:id="287" w:author="Peter" w:date="2013-05-08T09:19:00Z">
              <w:r>
                <w:t xml:space="preserve">Take care </w:t>
              </w:r>
            </w:ins>
            <w:r w:rsidR="007B0A47">
              <w:t>with</w:t>
            </w:r>
            <w:ins w:id="288" w:author="Peter" w:date="2013-05-08T09:19:00Z">
              <w:r>
                <w:t xml:space="preserve"> spelling and avoid leading or trailing spaces to avoid confusion when searching. Keyword</w:t>
              </w:r>
            </w:ins>
            <w:r w:rsidR="00C974FC">
              <w:t xml:space="preserve"> searching is</w:t>
            </w:r>
            <w:ins w:id="289" w:author="Peter" w:date="2013-05-08T09:19:00Z">
              <w:r>
                <w:t xml:space="preserve"> not case sensitive.</w:t>
              </w:r>
            </w:ins>
          </w:p>
        </w:tc>
      </w:tr>
    </w:tbl>
    <w:p w:rsidR="001310CE" w:rsidRPr="00F3610B" w:rsidRDefault="001310CE" w:rsidP="00F3610B">
      <w:pPr>
        <w:pStyle w:val="Heading3"/>
      </w:pPr>
      <w:bookmarkStart w:id="290" w:name="_Toc359416718"/>
      <w:r w:rsidRPr="00F3610B">
        <w:t>Location</w:t>
      </w:r>
      <w:r w:rsidR="00F3610B" w:rsidRPr="00F3610B">
        <w:t xml:space="preserve"> </w:t>
      </w:r>
      <w:r w:rsidR="00F3610B">
        <w:t>Group</w:t>
      </w:r>
      <w:bookmarkEnd w:id="290"/>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291" w:author="Peter" w:date="2013-05-08T09:19:00Z">
          <w:tblPr>
            <w:tblStyle w:val="TableGrid"/>
            <w:tblW w:w="0" w:type="auto"/>
            <w:tblInd w:w="817" w:type="dxa"/>
            <w:tblLook w:val="04A0"/>
          </w:tblPr>
        </w:tblPrChange>
      </w:tblPr>
      <w:tblGrid>
        <w:gridCol w:w="1268"/>
        <w:gridCol w:w="7486"/>
        <w:tblGridChange w:id="292">
          <w:tblGrid>
            <w:gridCol w:w="817"/>
            <w:gridCol w:w="591"/>
            <w:gridCol w:w="677"/>
            <w:gridCol w:w="6669"/>
            <w:gridCol w:w="817"/>
          </w:tblGrid>
        </w:tblGridChange>
      </w:tblGrid>
      <w:tr w:rsidR="001310CE" w:rsidTr="00963352">
        <w:trPr>
          <w:cantSplit/>
          <w:trPrChange w:id="293" w:author="Peter" w:date="2013-05-08T09:19:00Z">
            <w:trPr>
              <w:gridAfter w:val="0"/>
            </w:trPr>
          </w:trPrChange>
        </w:trPr>
        <w:tc>
          <w:tcPr>
            <w:tcW w:w="0" w:type="auto"/>
            <w:tcPrChange w:id="29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295"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296" w:author="Peter" w:date="2013-05-08T09:19:00Z">
            <w:trPr>
              <w:gridAfter w:val="0"/>
            </w:trPr>
          </w:trPrChange>
        </w:trPr>
        <w:tc>
          <w:tcPr>
            <w:tcW w:w="0" w:type="auto"/>
            <w:tcPrChange w:id="29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298"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299" w:author="Peter" w:date="2013-05-08T09:19:00Z">
            <w:trPr>
              <w:gridAfter w:val="0"/>
            </w:trPr>
          </w:trPrChange>
        </w:trPr>
        <w:tc>
          <w:tcPr>
            <w:tcW w:w="0" w:type="auto"/>
            <w:tcPrChange w:id="30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301"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963352">
        <w:trPr>
          <w:cantSplit/>
          <w:trPrChange w:id="302" w:author="Peter" w:date="2013-05-08T09:19:00Z">
            <w:trPr>
              <w:gridAfter w:val="0"/>
            </w:trPr>
          </w:trPrChange>
        </w:trPr>
        <w:tc>
          <w:tcPr>
            <w:tcW w:w="0" w:type="auto"/>
            <w:tcPrChange w:id="30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304"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05" w:author="Peter" w:date="2013-05-08T09:19:00Z"/>
              </w:rPr>
            </w:pPr>
            <w:r>
              <w:t xml:space="preserve">[alpha string] </w:t>
            </w:r>
            <w:r w:rsidR="00392B0B">
              <w:t xml:space="preserve">Identifier of </w:t>
            </w:r>
            <w:ins w:id="306" w:author="Peter" w:date="2013-05-08T09:19:00Z">
              <w:r w:rsidR="003E508C">
                <w:t xml:space="preserve">the State in which the observations were made. </w:t>
              </w:r>
            </w:ins>
          </w:p>
          <w:p w:rsidR="001310CE" w:rsidRDefault="003E508C" w:rsidP="00392B0B">
            <w:pPr>
              <w:pStyle w:val="TableText"/>
            </w:pPr>
            <w:ins w:id="307" w:author="Peter" w:date="2013-05-08T09:19:00Z">
              <w:r>
                <w:t xml:space="preserve">To avoid confusion in searching later, </w:t>
              </w:r>
              <w:r w:rsidR="00842401">
                <w:t xml:space="preserve">it is suggested to use the standard abbreviation for the state </w:t>
              </w:r>
            </w:ins>
            <w:r w:rsidR="00392B0B">
              <w:t>–</w:t>
            </w:r>
            <w:ins w:id="308" w:author="Peter" w:date="2013-05-08T09:19:00Z">
              <w:r w:rsidR="00842401">
                <w:t xml:space="preserve"> for</w:t>
              </w:r>
            </w:ins>
            <w:r w:rsidR="00392B0B">
              <w:t xml:space="preserve"> </w:t>
            </w:r>
            <w:ins w:id="309" w:author="Peter" w:date="2013-05-08T09:19:00Z">
              <w:r w:rsidR="00842401">
                <w:t>example</w:t>
              </w:r>
            </w:ins>
            <w:del w:id="310" w:author="Peter" w:date="2013-05-08T09:19:00Z">
              <w:r w:rsidR="001310CE" w:rsidRPr="00612627">
                <w:rPr>
                  <w:rStyle w:val="DocActionChar"/>
                </w:rPr>
                <w:delText>%%% Presumably SA</w:delText>
              </w:r>
            </w:del>
            <w:r w:rsidR="00C41361" w:rsidRPr="00C41361">
              <w:rPr>
                <w:rPrChange w:id="311" w:author="Peter" w:date="2013-05-08T09:19:00Z">
                  <w:rPr>
                    <w:rStyle w:val="DocActionChar"/>
                  </w:rPr>
                </w:rPrChange>
              </w:rPr>
              <w:t xml:space="preserve">, </w:t>
            </w:r>
            <w:r w:rsidR="00C974FC">
              <w:t xml:space="preserve">in Australia use </w:t>
            </w:r>
            <w:r w:rsidR="00C41361" w:rsidRPr="00C41361">
              <w:rPr>
                <w:rPrChange w:id="312" w:author="Peter" w:date="2013-05-08T09:19:00Z">
                  <w:rPr>
                    <w:rStyle w:val="DocActionChar"/>
                  </w:rPr>
                </w:rPrChange>
              </w:rPr>
              <w:t>NSW</w:t>
            </w:r>
            <w:ins w:id="313" w:author="Peter" w:date="2013-05-08T09:19:00Z">
              <w:r w:rsidR="00842401">
                <w:t>, Qld, Vic... D</w:t>
              </w:r>
              <w:r>
                <w:t>o</w:t>
              </w:r>
            </w:ins>
            <w:del w:id="314" w:author="Peter" w:date="2013-05-08T09:19:00Z">
              <w:r w:rsidR="001310CE" w:rsidRPr="00612627">
                <w:rPr>
                  <w:rStyle w:val="DocActionChar"/>
                </w:rPr>
                <w:delText xml:space="preserve"> etc. Why</w:delText>
              </w:r>
            </w:del>
            <w:r w:rsidR="00C41361" w:rsidRPr="00C41361">
              <w:rPr>
                <w:rPrChange w:id="315" w:author="Peter" w:date="2013-05-08T09:19:00Z">
                  <w:rPr>
                    <w:rStyle w:val="DocActionChar"/>
                  </w:rPr>
                </w:rPrChange>
              </w:rPr>
              <w:t xml:space="preserve"> not </w:t>
            </w:r>
            <w:ins w:id="316" w:author="Peter" w:date="2013-05-08T09:19:00Z">
              <w:r>
                <w:t xml:space="preserve">use periods, </w:t>
              </w:r>
              <w:r w:rsidR="00842401">
                <w:t xml:space="preserve">leading, embedded or </w:t>
              </w:r>
              <w:r>
                <w:t xml:space="preserve">trailing spaces in the field. </w:t>
              </w:r>
              <w:r w:rsidR="00842401">
                <w:t>Searching is not case sensitive</w:t>
              </w:r>
            </w:ins>
            <w:del w:id="317" w:author="Peter" w:date="2013-05-08T09:19:00Z">
              <w:r w:rsidR="001310CE" w:rsidRPr="00612627">
                <w:rPr>
                  <w:rStyle w:val="DocActionChar"/>
                </w:rPr>
                <w:delText>a drop down? Is it international? Could be a configured list</w:delText>
              </w:r>
            </w:del>
            <w:r w:rsidR="00C41361" w:rsidRPr="00C41361">
              <w:rPr>
                <w:rPrChange w:id="318" w:author="Peter" w:date="2013-05-08T09:19:00Z">
                  <w:rPr>
                    <w:rStyle w:val="DocActionChar"/>
                  </w:rPr>
                </w:rPrChange>
              </w:rPr>
              <w:t>.</w:t>
            </w:r>
          </w:p>
        </w:tc>
      </w:tr>
    </w:tbl>
    <w:p w:rsidR="001310CE" w:rsidRPr="00F3610B" w:rsidRDefault="001310CE" w:rsidP="00F3610B">
      <w:pPr>
        <w:pStyle w:val="Heading3"/>
      </w:pPr>
      <w:bookmarkStart w:id="319" w:name="_Toc359416719"/>
      <w:r w:rsidRPr="00F3610B">
        <w:t>Names</w:t>
      </w:r>
      <w:r w:rsidR="00F3610B" w:rsidRPr="00F3610B">
        <w:t xml:space="preserve"> </w:t>
      </w:r>
      <w:r w:rsidR="00F3610B">
        <w:t>Group</w:t>
      </w:r>
      <w:bookmarkEnd w:id="319"/>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20" w:author="Peter" w:date="2013-05-08T09:19:00Z">
          <w:tblPr>
            <w:tblStyle w:val="TableGrid"/>
            <w:tblW w:w="0" w:type="auto"/>
            <w:tblInd w:w="817" w:type="dxa"/>
            <w:tblLook w:val="04A0"/>
          </w:tblPr>
        </w:tblPrChange>
      </w:tblPr>
      <w:tblGrid>
        <w:gridCol w:w="1257"/>
        <w:gridCol w:w="7497"/>
        <w:tblGridChange w:id="321">
          <w:tblGrid>
            <w:gridCol w:w="817"/>
            <w:gridCol w:w="445"/>
            <w:gridCol w:w="812"/>
            <w:gridCol w:w="6680"/>
            <w:gridCol w:w="817"/>
          </w:tblGrid>
        </w:tblGridChange>
      </w:tblGrid>
      <w:tr w:rsidR="001310CE" w:rsidTr="00305207">
        <w:trPr>
          <w:trPrChange w:id="322" w:author="Peter" w:date="2013-05-08T09:19:00Z">
            <w:trPr>
              <w:gridAfter w:val="0"/>
            </w:trPr>
          </w:trPrChange>
        </w:trPr>
        <w:tc>
          <w:tcPr>
            <w:tcW w:w="0" w:type="auto"/>
            <w:tcPrChange w:id="32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24"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BB39E2" w:rsidRPr="00BB39E2">
                <w:rPr>
                  <w:rStyle w:val="CrossReference"/>
                </w:rPr>
                <w:t>3.11.6</w:t>
              </w:r>
            </w:fldSimple>
            <w:r w:rsidRPr="0040574B">
              <w:rPr>
                <w:rStyle w:val="CrossReference"/>
              </w:rPr>
              <w:t xml:space="preserve"> </w:t>
            </w:r>
            <w:fldSimple w:instr=" REF _Ref355167311 \h  \* MERGEFORMAT ">
              <w:r w:rsidR="00BB39E2" w:rsidRPr="00BB39E2">
                <w:rPr>
                  <w:rStyle w:val="CrossReference"/>
                </w:rPr>
                <w:t>ENVI Spectral Library Files</w:t>
              </w:r>
            </w:fldSimple>
            <w:r>
              <w:t>), the content of the Spectrum Names tag is copied here if it is set</w:t>
            </w:r>
            <w:ins w:id="325" w:author="Peter" w:date="2013-05-08T09:19:00Z">
              <w:r w:rsidR="00842401">
                <w:t xml:space="preserve"> in the input file</w:t>
              </w:r>
              <w:r>
                <w:t>.</w:t>
              </w:r>
            </w:ins>
            <w:del w:id="326" w:author="Peter" w:date="2013-05-08T09:19:00Z">
              <w:r>
                <w:delText>.</w:delText>
              </w:r>
            </w:del>
          </w:p>
        </w:tc>
      </w:tr>
      <w:tr w:rsidR="001310CE" w:rsidTr="00305207">
        <w:trPr>
          <w:trPrChange w:id="327" w:author="Peter" w:date="2013-05-08T09:19:00Z">
            <w:trPr>
              <w:gridAfter w:val="0"/>
            </w:trPr>
          </w:trPrChange>
        </w:trPr>
        <w:tc>
          <w:tcPr>
            <w:tcW w:w="0" w:type="auto"/>
            <w:tcPrChange w:id="32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29"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330" w:name="_Toc359416720"/>
      <w:r w:rsidRPr="00F3610B">
        <w:t>Optics</w:t>
      </w:r>
      <w:r w:rsidR="00F3610B" w:rsidRPr="00F3610B">
        <w:t xml:space="preserve"> </w:t>
      </w:r>
      <w:r w:rsidR="00F3610B">
        <w:t>Group</w:t>
      </w:r>
      <w:bookmarkEnd w:id="330"/>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F3610B" w:rsidRDefault="001310CE" w:rsidP="00F3610B">
      <w:pPr>
        <w:pStyle w:val="Heading3"/>
      </w:pPr>
      <w:bookmarkStart w:id="331" w:name="_Toc359416721"/>
      <w:r w:rsidRPr="00F3610B">
        <w:t>PDFs</w:t>
      </w:r>
      <w:r w:rsidR="00F3610B" w:rsidRPr="00F3610B">
        <w:t xml:space="preserve"> </w:t>
      </w:r>
      <w:r w:rsidR="00F3610B">
        <w:t>Group</w:t>
      </w:r>
      <w:bookmarkEnd w:id="331"/>
    </w:p>
    <w:p w:rsidR="00A863FC" w:rsidRPr="00A863FC" w:rsidRDefault="00F52044" w:rsidP="00A863FC">
      <w:pPr>
        <w:pStyle w:val="Body"/>
        <w:rPr>
          <w:ins w:id="332" w:author="Peter" w:date="2013-05-08T09:19:00Z"/>
          <w:rStyle w:val="Strong"/>
          <w:b w:val="0"/>
          <w:bCs w:val="0"/>
        </w:rPr>
      </w:pPr>
      <w:r>
        <w:rPr>
          <w:rStyle w:val="Strong"/>
          <w:b w:val="0"/>
          <w:bCs w:val="0"/>
        </w:rPr>
        <w:t>SPECCHIO</w:t>
      </w:r>
      <w:ins w:id="333" w:author="Peter" w:date="2013-05-08T09:19:00Z">
        <w:r w:rsidR="00A863FC" w:rsidRPr="00A863FC">
          <w:rPr>
            <w:rStyle w:val="Strong"/>
            <w:b w:val="0"/>
            <w:bCs w:val="0"/>
          </w:rPr>
          <w:t xml:space="preserve"> supports uploading </w:t>
        </w:r>
      </w:ins>
      <w:r w:rsidR="00323FF2">
        <w:rPr>
          <w:rStyle w:val="Strong"/>
          <w:b w:val="0"/>
          <w:bCs w:val="0"/>
        </w:rPr>
        <w:t xml:space="preserve">of </w:t>
      </w:r>
      <w:ins w:id="334" w:author="Peter" w:date="2013-05-08T09:19:00Z">
        <w:r w:rsidR="00A863FC" w:rsidRPr="00A863FC">
          <w:rPr>
            <w:rStyle w:val="Strong"/>
            <w:b w:val="0"/>
            <w:bCs w:val="0"/>
          </w:rPr>
          <w:t>up to two PDF files for each Spectrum.</w:t>
        </w:r>
        <w:r w:rsidR="00A863FC">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35"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36" w:author="Peter" w:date="2013-05-08T09:19:00Z">
              <w:r w:rsidR="001310CE">
                <w:delText xml:space="preserve">[Uploaded PDF file] </w:delText>
              </w:r>
              <w:r w:rsidR="0040574B">
                <w:delText>%%%</w:delText>
              </w:r>
            </w:del>
          </w:p>
        </w:tc>
      </w:tr>
    </w:tbl>
    <w:p w:rsidR="001310CE" w:rsidRPr="00F3610B" w:rsidRDefault="00842401" w:rsidP="00F3610B">
      <w:pPr>
        <w:pStyle w:val="Heading3"/>
        <w:rPr>
          <w:ins w:id="337" w:author="Peter" w:date="2013-05-08T09:19:00Z"/>
        </w:rPr>
      </w:pPr>
      <w:bookmarkStart w:id="338" w:name="_Toc359416722"/>
      <w:ins w:id="339" w:author="Peter" w:date="2013-05-08T09:19:00Z">
        <w:r w:rsidRPr="00F3610B">
          <w:t>Personnel</w:t>
        </w:r>
      </w:ins>
      <w:r w:rsidR="00F3610B" w:rsidRPr="00F3610B">
        <w:t xml:space="preserve"> </w:t>
      </w:r>
      <w:r w:rsidR="00F3610B">
        <w:t>Group</w:t>
      </w:r>
      <w:bookmarkEnd w:id="338"/>
    </w:p>
    <w:p w:rsidR="001310CE" w:rsidRPr="00BC4E01" w:rsidRDefault="001310CE" w:rsidP="00A7583F">
      <w:pPr>
        <w:pStyle w:val="Body"/>
        <w:rPr>
          <w:del w:id="340" w:author="Peter" w:date="2013-05-08T09:19:00Z"/>
          <w:rStyle w:val="Strong"/>
        </w:rPr>
      </w:pPr>
      <w:del w:id="341" w:author="Peter" w:date="2013-05-08T09:19:00Z">
        <w:r w:rsidRPr="00BC4E01">
          <w:rPr>
            <w:rStyle w:val="Strong"/>
          </w:rPr>
          <w:delText>Personell</w:delText>
        </w:r>
      </w:del>
    </w:p>
    <w:tbl>
      <w:tblPr>
        <w:tblStyle w:val="TableGrid"/>
        <w:tblW w:w="0" w:type="auto"/>
        <w:tblInd w:w="817" w:type="dxa"/>
        <w:tblLook w:val="04A0"/>
      </w:tblPr>
      <w:tblGrid>
        <w:gridCol w:w="1489"/>
        <w:gridCol w:w="7265"/>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ins w:id="342" w:author="Peter" w:date="2013-05-08T09:19:00Z">
              <w:r w:rsidR="00842401">
                <w:t>Investigator’s name</w:t>
              </w:r>
            </w:ins>
          </w:p>
          <w:p w:rsidR="00842401" w:rsidRDefault="00E67DCB" w:rsidP="00842401">
            <w:pPr>
              <w:pStyle w:val="TableText"/>
              <w:rPr>
                <w:ins w:id="343" w:author="Peter" w:date="2013-05-08T09:19:00Z"/>
              </w:rPr>
            </w:pPr>
            <w:r>
              <w:t xml:space="preserve">It </w:t>
            </w:r>
            <w:ins w:id="344" w:author="Peter" w:date="2013-05-08T09:19:00Z">
              <w:r w:rsidR="00842401">
                <w:t>is not necessar</w:t>
              </w:r>
            </w:ins>
            <w:r>
              <w:t>il</w:t>
            </w:r>
            <w:ins w:id="345" w:author="Peter" w:date="2013-05-08T09:19:00Z">
              <w:r w:rsidR="00842401">
                <w:t xml:space="preserve">y related to any </w:t>
              </w:r>
            </w:ins>
            <w:r w:rsidR="00F52044">
              <w:t>SPECCHIO</w:t>
            </w:r>
            <w:ins w:id="346" w:author="Peter" w:date="2013-05-08T09:19:00Z">
              <w:r w:rsidR="00842401">
                <w:t xml:space="preserve">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47" w:author="Peter" w:date="2013-05-08T09:19:00Z"/>
              </w:rPr>
            </w:pPr>
            <w:ins w:id="348"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2820CF" w:rsidRDefault="00A863FC">
            <w:pPr>
              <w:pStyle w:val="TableText"/>
              <w:rPr>
                <w:b/>
              </w:rPr>
              <w:pPrChange w:id="349" w:author="Peter" w:date="2013-05-08T09:19:00Z">
                <w:pPr>
                  <w:pStyle w:val="DocAction"/>
                  <w:tabs>
                    <w:tab w:val="right" w:leader="dot" w:pos="8788"/>
                  </w:tabs>
                </w:pPr>
              </w:pPrChange>
            </w:pPr>
            <w:ins w:id="350" w:author="Peter" w:date="2013-05-08T09:19:00Z">
              <w:r>
                <w:t xml:space="preserve">Users are </w:t>
              </w:r>
            </w:ins>
            <w:r w:rsidR="00323FF2">
              <w:t xml:space="preserve">generally </w:t>
            </w:r>
            <w:ins w:id="351" w:author="Peter" w:date="2013-05-08T09:19:00Z">
              <w:r>
                <w:t>encouraged to rely on the Campaign Metadata (either the Investigator, Research Group Members or Description fields) for this function.</w:t>
              </w:r>
            </w:ins>
            <w:del w:id="352"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Pr="00F3610B" w:rsidRDefault="001310CE" w:rsidP="00F3610B">
      <w:pPr>
        <w:pStyle w:val="Heading3"/>
      </w:pPr>
      <w:bookmarkStart w:id="353" w:name="_Toc359416723"/>
      <w:r w:rsidRPr="00F3610B">
        <w:t>Pictures</w:t>
      </w:r>
      <w:r w:rsidR="00F3610B" w:rsidRPr="00F3610B">
        <w:t xml:space="preserve"> </w:t>
      </w:r>
      <w:r w:rsidR="00F3610B">
        <w:t>Group</w:t>
      </w:r>
      <w:bookmarkEnd w:id="353"/>
    </w:p>
    <w:p w:rsidR="00323FF2" w:rsidRPr="00A863FC" w:rsidRDefault="00F52044" w:rsidP="00323FF2">
      <w:pPr>
        <w:pStyle w:val="Body"/>
        <w:rPr>
          <w:ins w:id="354" w:author="Peter" w:date="2013-05-08T09:19:00Z"/>
          <w:rStyle w:val="Strong"/>
          <w:b w:val="0"/>
          <w:bCs w:val="0"/>
        </w:rPr>
      </w:pPr>
      <w:r>
        <w:rPr>
          <w:rStyle w:val="Strong"/>
          <w:b w:val="0"/>
          <w:bCs w:val="0"/>
        </w:rPr>
        <w:t>SPECCHIO</w:t>
      </w:r>
      <w:ins w:id="355" w:author="Peter" w:date="2013-05-08T09:19:00Z">
        <w:r w:rsidR="00323FF2" w:rsidRPr="00A863FC">
          <w:rPr>
            <w:rStyle w:val="Strong"/>
            <w:b w:val="0"/>
            <w:bCs w:val="0"/>
          </w:rPr>
          <w:t xml:space="preserve"> supports uploading </w:t>
        </w:r>
      </w:ins>
      <w:r w:rsidR="00323FF2">
        <w:rPr>
          <w:rStyle w:val="Strong"/>
          <w:b w:val="0"/>
          <w:bCs w:val="0"/>
        </w:rPr>
        <w:t xml:space="preserve">of </w:t>
      </w:r>
      <w:ins w:id="356" w:author="Peter" w:date="2013-05-08T09:19:00Z">
        <w:r w:rsidR="00323FF2" w:rsidRPr="00A863FC">
          <w:rPr>
            <w:rStyle w:val="Strong"/>
            <w:b w:val="0"/>
            <w:bCs w:val="0"/>
          </w:rPr>
          <w:t xml:space="preserve">up to </w:t>
        </w:r>
      </w:ins>
      <w:r w:rsidR="00323FF2">
        <w:rPr>
          <w:rStyle w:val="Strong"/>
          <w:b w:val="0"/>
          <w:bCs w:val="0"/>
        </w:rPr>
        <w:t xml:space="preserve">four images </w:t>
      </w:r>
      <w:ins w:id="357" w:author="Peter" w:date="2013-05-08T09:19:00Z">
        <w:r w:rsidR="00323FF2" w:rsidRPr="00A863FC">
          <w:rPr>
            <w:rStyle w:val="Strong"/>
            <w:b w:val="0"/>
            <w:bCs w:val="0"/>
          </w:rPr>
          <w:t>for each Spectrum.</w:t>
        </w:r>
        <w:r w:rsidR="00323FF2">
          <w:rPr>
            <w:rStyle w:val="Strong"/>
            <w:b w:val="0"/>
            <w:bCs w:val="0"/>
          </w:rPr>
          <w:t xml:space="preserve"> </w:t>
        </w:r>
      </w:ins>
      <w:r w:rsidR="00323FF2">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ins w:id="358" w:author="Peter" w:date="2013-05-08T09:19:00Z">
        <w:r>
          <w:rPr>
            <w:rStyle w:val="Strong"/>
            <w:b w:val="0"/>
            <w:bCs w:val="0"/>
          </w:rPr>
          <w:t>The</w:t>
        </w:r>
      </w:ins>
      <w:r>
        <w:rPr>
          <w:rStyle w:val="Strong"/>
          <w:b w:val="0"/>
          <w:bCs w:val="0"/>
        </w:rPr>
        <w:t>se images</w:t>
      </w:r>
      <w:ins w:id="359" w:author="Peter" w:date="2013-05-08T09:19:00Z">
        <w:r>
          <w:rPr>
            <w:rStyle w:val="Strong"/>
            <w:b w:val="0"/>
            <w:bCs w:val="0"/>
          </w:rPr>
          <w:t xml:space="preserve"> can be viewed directly </w:t>
        </w:r>
      </w:ins>
      <w:r w:rsidR="00323FF2">
        <w:rPr>
          <w:rStyle w:val="Strong"/>
          <w:b w:val="0"/>
          <w:bCs w:val="0"/>
        </w:rPr>
        <w:t>on</w:t>
      </w:r>
      <w:ins w:id="360" w:author="Peter" w:date="2013-05-08T09:19:00Z">
        <w:r>
          <w:rPr>
            <w:rStyle w:val="Strong"/>
            <w:b w:val="0"/>
            <w:bCs w:val="0"/>
          </w:rPr>
          <w:t xml:space="preserve"> the Metadata Editor screen.</w:t>
        </w:r>
      </w:ins>
    </w:p>
    <w:p w:rsidR="001310CE" w:rsidRPr="00084655" w:rsidRDefault="001310CE" w:rsidP="00A7583F">
      <w:pPr>
        <w:pStyle w:val="Note"/>
      </w:pPr>
      <w:r>
        <w:t>Note</w:t>
      </w:r>
      <w:r>
        <w:tab/>
      </w:r>
      <w:ins w:id="361" w:author="Peter" w:date="2013-05-08T09:19:00Z">
        <w:r>
          <w:t>Pictures</w:t>
        </w:r>
      </w:ins>
      <w:del w:id="362" w:author="Peter" w:date="2013-05-08T09:19:00Z">
        <w:r w:rsidR="001D57A4">
          <w:delText>For speed reasons, p</w:delText>
        </w:r>
        <w:r>
          <w:delText>ictures</w:delText>
        </w:r>
      </w:del>
      <w:r>
        <w:t xml:space="preserve"> should be reduced in size before loading to the database</w:t>
      </w:r>
      <w:del w:id="363"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64">
          <w:tblGrid>
            <w:gridCol w:w="817"/>
            <w:gridCol w:w="1196"/>
            <w:gridCol w:w="1184"/>
            <w:gridCol w:w="5557"/>
            <w:gridCol w:w="817"/>
          </w:tblGrid>
        </w:tblGridChange>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305207">
        <w:tblPrEx>
          <w:tblW w:w="0" w:type="auto"/>
          <w:tblInd w:w="817" w:type="dxa"/>
          <w:tblPrExChange w:id="365" w:author="Peter" w:date="2013-05-08T09:19:00Z">
            <w:tblPrEx>
              <w:tblW w:w="0" w:type="auto"/>
              <w:tblInd w:w="817" w:type="dxa"/>
            </w:tblPrEx>
          </w:tblPrExChange>
        </w:tblPrEx>
        <w:trPr>
          <w:trPrChange w:id="366" w:author="Peter" w:date="2013-05-08T09:19:00Z">
            <w:trPr>
              <w:gridAfter w:val="0"/>
            </w:trPr>
          </w:trPrChange>
        </w:trPr>
        <w:tc>
          <w:tcPr>
            <w:tcW w:w="0" w:type="auto"/>
            <w:tcPrChange w:id="367" w:author="Peter" w:date="2013-05-08T09:19:00Z">
              <w:tcPr>
                <w:tcW w:w="0" w:type="auto"/>
                <w:gridSpan w:val="2"/>
              </w:tcPr>
            </w:tcPrChange>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68"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positions of sensor and illumination in relation to the target</w:t>
            </w:r>
          </w:p>
        </w:tc>
      </w:tr>
      <w:tr w:rsidR="001310CE" w:rsidRPr="00BC4E01" w:rsidTr="00305207">
        <w:tblPrEx>
          <w:tblW w:w="0" w:type="auto"/>
          <w:tblInd w:w="817" w:type="dxa"/>
          <w:tblPrExChange w:id="369" w:author="Peter" w:date="2013-05-08T09:19:00Z">
            <w:tblPrEx>
              <w:tblW w:w="0" w:type="auto"/>
              <w:tblInd w:w="817" w:type="dxa"/>
            </w:tblPrEx>
          </w:tblPrExChange>
        </w:tblPrEx>
        <w:trPr>
          <w:trPrChange w:id="370" w:author="Peter" w:date="2013-05-08T09:19:00Z">
            <w:trPr>
              <w:gridAfter w:val="0"/>
            </w:trPr>
          </w:trPrChange>
        </w:trPr>
        <w:tc>
          <w:tcPr>
            <w:tcW w:w="0" w:type="auto"/>
            <w:tcPrChange w:id="371" w:author="Peter" w:date="2013-05-08T09:19:00Z">
              <w:tcPr>
                <w:tcW w:w="0" w:type="auto"/>
                <w:gridSpan w:val="2"/>
              </w:tcPr>
            </w:tcPrChange>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72"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305207">
        <w:tblPrEx>
          <w:tblW w:w="0" w:type="auto"/>
          <w:tblInd w:w="817" w:type="dxa"/>
          <w:tblPrExChange w:id="373" w:author="Peter" w:date="2013-05-08T09:19:00Z">
            <w:tblPrEx>
              <w:tblW w:w="0" w:type="auto"/>
              <w:tblInd w:w="817" w:type="dxa"/>
            </w:tblPrEx>
          </w:tblPrExChange>
        </w:tblPrEx>
        <w:trPr>
          <w:trPrChange w:id="374" w:author="Peter" w:date="2013-05-08T09:19:00Z">
            <w:trPr>
              <w:gridAfter w:val="0"/>
            </w:trPr>
          </w:trPrChange>
        </w:trPr>
        <w:tc>
          <w:tcPr>
            <w:tcW w:w="0" w:type="auto"/>
            <w:tcPrChange w:id="375" w:author="Peter" w:date="2013-05-08T09:19:00Z">
              <w:tcPr>
                <w:tcW w:w="0" w:type="auto"/>
                <w:gridSpan w:val="2"/>
              </w:tcPr>
            </w:tcPrChange>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76"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377" w:name="_Toc359416724"/>
      <w:r w:rsidRPr="00F3610B">
        <w:t>Processing</w:t>
      </w:r>
      <w:r w:rsidR="00F3610B" w:rsidRPr="00F3610B">
        <w:t xml:space="preserve"> </w:t>
      </w:r>
      <w:r w:rsidR="00F3610B">
        <w:t>Group</w:t>
      </w:r>
      <w:bookmarkEnd w:id="377"/>
    </w:p>
    <w:p w:rsidR="00323FF2" w:rsidRDefault="00A863FC" w:rsidP="00A863FC">
      <w:pPr>
        <w:pStyle w:val="Body"/>
      </w:pPr>
      <w:ins w:id="378" w:author="Peter" w:date="2013-05-08T09:19:00Z">
        <w:r w:rsidRPr="00A863FC">
          <w:t>These Attributes describe processing which has been performed on the Spectrum.</w:t>
        </w:r>
      </w:ins>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Matlab program, a Java program, or a program written using any other tool or language.</w:t>
      </w:r>
    </w:p>
    <w:p w:rsidR="00323FF2" w:rsidRPr="00A863FC" w:rsidRDefault="00323FF2" w:rsidP="00A863FC">
      <w:pPr>
        <w:pStyle w:val="Body"/>
        <w:rPr>
          <w:ins w:id="379" w:author="Peter" w:date="2013-05-08T09:19:00Z"/>
        </w:rPr>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tblPr>
      <w:tblGrid>
        <w:gridCol w:w="1447"/>
        <w:gridCol w:w="7307"/>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F52170" w:rsidP="00305207">
            <w:pPr>
              <w:pStyle w:val="TableText"/>
            </w:pPr>
            <w:r>
              <w:t xml:space="preserve">[Integer] </w:t>
            </w:r>
            <w:r w:rsidRPr="00F52170">
              <w:t>Designates this spectrum as dark current spectrum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spectrum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specific spectra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such as processes written using Matlab</w:t>
            </w:r>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C96D90">
            <w:pPr>
              <w:pStyle w:val="TableText"/>
            </w:pPr>
            <w:r>
              <w:t xml:space="preserve">[Alpha string] </w:t>
            </w:r>
            <w:r w:rsidR="00C96D90">
              <w:t xml:space="preserve">This records the time shift processing that was applied to the spectrum using the Special functions/Correct local time to UTC operation. See </w:t>
            </w:r>
            <w:fldSimple w:instr=" REF _Ref359316679 \r \h  \* MERGEFORMAT ">
              <w:r w:rsidR="00BB39E2">
                <w:rPr>
                  <w:rStyle w:val="CrossReference"/>
                </w:rPr>
                <w:t>4.14</w:t>
              </w:r>
            </w:fldSimple>
            <w:r w:rsidR="0030199B" w:rsidRPr="0030199B">
              <w:rPr>
                <w:rStyle w:val="CrossReference"/>
              </w:rPr>
              <w:t xml:space="preserve"> </w:t>
            </w:r>
            <w:fldSimple w:instr=" REF _Ref359316679 \h  \* MERGEFORMAT ">
              <w:r w:rsidR="00BB39E2" w:rsidRPr="00BB39E2">
                <w:rPr>
                  <w:rStyle w:val="CrossReference"/>
                </w:rPr>
                <w:t>UTC Time Correction</w:t>
              </w:r>
            </w:fldSimple>
            <w:del w:id="380"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381" w:name="_Toc359416725"/>
      <w:r w:rsidRPr="00F3610B">
        <w:t>Sampling Geometry</w:t>
      </w:r>
      <w:r w:rsidR="00F3610B" w:rsidRPr="00F3610B">
        <w:t xml:space="preserve"> </w:t>
      </w:r>
      <w:r w:rsidR="00F3610B">
        <w:t>Group</w:t>
      </w:r>
      <w:bookmarkEnd w:id="381"/>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C41361">
                  <w:fldChar w:fldCharType="begin"/>
                </w:r>
                <w:r w:rsidR="00547F47">
                  <w:rPr>
                    <w:lang w:val="en-AU"/>
                  </w:rPr>
                  <w:instrText xml:space="preserve"> CITATION Sch \l 3081 </w:instrText>
                </w:r>
                <w:r w:rsidR="00C41361">
                  <w:fldChar w:fldCharType="separate"/>
                </w:r>
                <w:r w:rsidR="00D51039" w:rsidRPr="00D51039">
                  <w:rPr>
                    <w:noProof/>
                    <w:lang w:val="en-AU"/>
                  </w:rPr>
                  <w:t>(Schaepman-Strub, et al., 2006)</w:t>
                </w:r>
                <w:r w:rsidR="00C41361">
                  <w:fldChar w:fldCharType="end"/>
                </w:r>
              </w:sdtContent>
            </w:sdt>
            <w:r>
              <w:t xml:space="preserve"> and </w:t>
            </w:r>
            <w:r w:rsidR="00C41361">
              <w:fldChar w:fldCharType="begin"/>
            </w:r>
            <w:r>
              <w:instrText xml:space="preserve"> REF _Ref190487291 \h </w:instrText>
            </w:r>
            <w:r w:rsidR="00C41361">
              <w:fldChar w:fldCharType="separate"/>
            </w:r>
            <w:r w:rsidR="00BB39E2">
              <w:t xml:space="preserve">Figure </w:t>
            </w:r>
            <w:r w:rsidR="00BB39E2">
              <w:rPr>
                <w:noProof/>
              </w:rPr>
              <w:t>15</w:t>
            </w:r>
            <w:r w:rsidR="00C41361">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C41361"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D51039" w:rsidRDefault="00D51039" w:rsidP="00A3780A">
                          <w:r>
                            <w:rPr>
                              <w:rFonts w:cs="Tahoma"/>
                            </w:rPr>
                            <w:t>θ</w:t>
                          </w:r>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C41361"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D51039" w:rsidRDefault="00D51039" w:rsidP="00A10FF5">
                          <w:r>
                            <w:rPr>
                              <w:rFonts w:cs="Tahoma"/>
                            </w:rPr>
                            <w:t>θ</w:t>
                          </w:r>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gridSpan w:val="2"/>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C41361"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D51039" w:rsidRDefault="00D51039" w:rsidP="00A3780A">
                          <w:r>
                            <w:rPr>
                              <w:rFonts w:cs="Tahoma"/>
                            </w:rPr>
                            <w:t>θ</w:t>
                          </w:r>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277EAA" w:rsidP="00EB49E0">
      <w:pPr>
        <w:pStyle w:val="Figure"/>
      </w:pPr>
      <w:r>
        <w:rPr>
          <w:lang w:val="en-AU"/>
        </w:rPr>
        <w:t>`</w:t>
      </w:r>
      <w:r w:rsidR="001310CE">
        <w:rPr>
          <w:lang w:val="en-AU"/>
        </w:rPr>
        <w:drawing>
          <wp:inline distT="0" distB="0" distL="0" distR="0">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382" w:name="_Ref190487291"/>
      <w:r>
        <w:t xml:space="preserve">Figure </w:t>
      </w:r>
      <w:fldSimple w:instr=" SEQ Figure \* ARABIC ">
        <w:r w:rsidR="00BB39E2">
          <w:rPr>
            <w:noProof/>
          </w:rPr>
          <w:t>15</w:t>
        </w:r>
      </w:fldSimple>
      <w:bookmarkEnd w:id="382"/>
      <w:r>
        <w:t>: The nine beam geometry cases</w:t>
      </w:r>
    </w:p>
    <w:p w:rsidR="001310CE" w:rsidRPr="00F3610B" w:rsidRDefault="001310CE" w:rsidP="00F3610B">
      <w:pPr>
        <w:pStyle w:val="Heading3"/>
      </w:pPr>
      <w:bookmarkStart w:id="383" w:name="_Toc359416726"/>
      <w:r w:rsidRPr="00F3610B">
        <w:t>Scientific References</w:t>
      </w:r>
      <w:r w:rsidR="00F3610B" w:rsidRPr="00F3610B">
        <w:t xml:space="preserve"> </w:t>
      </w:r>
      <w:r w:rsidR="00F3610B">
        <w:t>Group</w:t>
      </w:r>
      <w:bookmarkEnd w:id="383"/>
    </w:p>
    <w:tbl>
      <w:tblPr>
        <w:tblStyle w:val="TableGrid"/>
        <w:tblW w:w="0" w:type="auto"/>
        <w:tblInd w:w="817" w:type="dxa"/>
        <w:tblLook w:val="04A0"/>
      </w:tblPr>
      <w:tblGrid>
        <w:gridCol w:w="1968"/>
        <w:gridCol w:w="6786"/>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Publication to be cited when using these spectral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Publication relevant to these spectral data</w:t>
            </w:r>
          </w:p>
        </w:tc>
      </w:tr>
    </w:tbl>
    <w:p w:rsidR="001310CE" w:rsidRDefault="001310CE" w:rsidP="00F3610B">
      <w:pPr>
        <w:pStyle w:val="Heading3"/>
      </w:pPr>
      <w:bookmarkStart w:id="384" w:name="_Toc359416727"/>
      <w:r w:rsidRPr="00F3610B">
        <w:t>Soil Parameters</w:t>
      </w:r>
      <w:r w:rsidR="00F3610B" w:rsidRPr="00F3610B">
        <w:t xml:space="preserve"> </w:t>
      </w:r>
      <w:r w:rsidR="00F3610B">
        <w:t>Group</w:t>
      </w:r>
      <w:bookmarkEnd w:id="384"/>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t xml:space="preserve">At the time of writing this document, an explanation of this classification system </w:t>
      </w:r>
      <w:r w:rsidR="00C208D7">
        <w:t xml:space="preserve">can be found at </w:t>
      </w:r>
      <w:hyperlink r:id="rId38" w:history="1">
        <w:r w:rsidR="00C208D7">
          <w:rPr>
            <w:rStyle w:val="Hyperlink"/>
          </w:rPr>
          <w:t>http://www.clw.csiro.au/aclep/asc_re_on_line/soilhome.htm</w:t>
        </w:r>
      </w:hyperlink>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385" w:name="_Toc359416728"/>
      <w:r w:rsidRPr="00F3610B">
        <w:t>Vegetation Biophysical Variables</w:t>
      </w:r>
      <w:bookmarkEnd w:id="385"/>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386" w:name="_Ref97181069"/>
      <w:bookmarkStart w:id="387" w:name="_Ref354146650"/>
      <w:bookmarkStart w:id="388" w:name="_Ref354146654"/>
      <w:bookmarkStart w:id="389" w:name="_Toc355280351"/>
      <w:bookmarkStart w:id="390" w:name="_Toc359416729"/>
      <w:r>
        <w:t>Spaces, Space Factory and Data Processing using the Space Network</w:t>
      </w:r>
      <w:bookmarkEnd w:id="386"/>
      <w:bookmarkEnd w:id="387"/>
      <w:bookmarkEnd w:id="388"/>
      <w:bookmarkEnd w:id="389"/>
      <w:bookmarkEnd w:id="390"/>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C41361">
            <w:fldChar w:fldCharType="begin"/>
          </w:r>
          <w:r w:rsidR="0046580D">
            <w:rPr>
              <w:lang w:val="en-AU"/>
            </w:rPr>
            <w:instrText xml:space="preserve"> CITATION Lan97 \l 3081 </w:instrText>
          </w:r>
          <w:r w:rsidR="00C41361">
            <w:fldChar w:fldCharType="separate"/>
          </w:r>
          <w:r w:rsidR="00D51039" w:rsidRPr="00D51039">
            <w:rPr>
              <w:noProof/>
              <w:lang w:val="en-AU"/>
            </w:rPr>
            <w:t>(Landgrebe, 1997)</w:t>
          </w:r>
          <w:r w:rsidR="00C41361">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C41361">
            <w:fldChar w:fldCharType="begin"/>
          </w:r>
          <w:r w:rsidR="0046580D">
            <w:rPr>
              <w:lang w:val="en-AU"/>
            </w:rPr>
            <w:instrText xml:space="preserve"> CITATION Hue092 \l 3081 </w:instrText>
          </w:r>
          <w:r w:rsidR="00C41361">
            <w:fldChar w:fldCharType="separate"/>
          </w:r>
          <w:r w:rsidR="00D51039" w:rsidRPr="00D51039">
            <w:rPr>
              <w:noProof/>
              <w:lang w:val="en-AU"/>
            </w:rPr>
            <w:t>(Hueni, et al., 2009)</w:t>
          </w:r>
          <w:r w:rsidR="00C41361">
            <w:fldChar w:fldCharType="end"/>
          </w:r>
        </w:sdtContent>
      </w:sdt>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C41361" w:rsidRPr="00FF4CE5">
            <w:fldChar w:fldCharType="begin"/>
          </w:r>
          <w:r w:rsidR="0046580D" w:rsidRPr="00FF4CE5">
            <w:instrText xml:space="preserve"> CITATION Hün072 \l 3081 </w:instrText>
          </w:r>
          <w:r w:rsidR="00C41361" w:rsidRPr="00FF4CE5">
            <w:fldChar w:fldCharType="separate"/>
          </w:r>
          <w:r w:rsidR="00D51039">
            <w:rPr>
              <w:noProof/>
            </w:rPr>
            <w:t>(Hüni, et al., 2007)</w:t>
          </w:r>
          <w:r w:rsidR="00C41361"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C41361">
        <w:fldChar w:fldCharType="begin"/>
      </w:r>
      <w:r>
        <w:instrText xml:space="preserve"> REF _Ref95120608 \h </w:instrText>
      </w:r>
      <w:r w:rsidR="00C41361">
        <w:fldChar w:fldCharType="separate"/>
      </w:r>
      <w:r w:rsidR="00BB39E2">
        <w:t xml:space="preserve">Figure </w:t>
      </w:r>
      <w:r w:rsidR="00BB39E2">
        <w:rPr>
          <w:noProof/>
        </w:rPr>
        <w:t>16</w:t>
      </w:r>
      <w:r w:rsidR="00C41361">
        <w:fldChar w:fldCharType="end"/>
      </w:r>
      <w:r>
        <w:t>).</w:t>
      </w:r>
    </w:p>
    <w:p w:rsidR="001310CE" w:rsidRDefault="00C41361" w:rsidP="00EB49E0">
      <w:pPr>
        <w:pStyle w:val="Figure"/>
      </w:pPr>
      <w:r>
        <w:rPr>
          <w:lang w:val="en-AU"/>
        </w:rPr>
      </w:r>
      <w:r w:rsidRPr="00C41361">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9" o:title=""/>
            </v:shape>
            <v:shape id="_x0000_s1344" type="#_x0000_t202" style="position:absolute;left:2478;top:8641;width:1843;height:691">
              <v:textbox>
                <w:txbxContent>
                  <w:p w:rsidR="00D51039" w:rsidRPr="00F52044" w:rsidRDefault="00D51039">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391" w:name="_Ref95120608"/>
      <w:r>
        <w:t xml:space="preserve">Figure </w:t>
      </w:r>
      <w:fldSimple w:instr=" SEQ Figure \* ARABIC ">
        <w:r w:rsidR="00BB39E2">
          <w:rPr>
            <w:noProof/>
          </w:rPr>
          <w:t>16</w:t>
        </w:r>
      </w:fldSimple>
      <w:bookmarkEnd w:id="391"/>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40"/>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392" w:name="_Ref69211722"/>
      <w:r w:rsidRPr="00A71C6E">
        <w:t xml:space="preserve">Figure </w:t>
      </w:r>
      <w:fldSimple w:instr=" SEQ Figure \* ARABIC ">
        <w:r w:rsidR="00BB39E2">
          <w:rPr>
            <w:noProof/>
          </w:rPr>
          <w:t>17</w:t>
        </w:r>
      </w:fldSimple>
      <w:bookmarkEnd w:id="392"/>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C41361">
        <w:fldChar w:fldCharType="begin"/>
      </w:r>
      <w:r>
        <w:instrText xml:space="preserve"> REF _Ref69211722 \h </w:instrText>
      </w:r>
      <w:r w:rsidR="00C41361">
        <w:fldChar w:fldCharType="separate"/>
      </w:r>
      <w:r w:rsidR="00BB39E2" w:rsidRPr="00A71C6E">
        <w:t xml:space="preserve">Figure </w:t>
      </w:r>
      <w:r w:rsidR="00BB39E2">
        <w:rPr>
          <w:noProof/>
        </w:rPr>
        <w:t>17</w:t>
      </w:r>
      <w:r w:rsidR="00C41361">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393" w:name="_Toc355280360"/>
      <w:bookmarkStart w:id="394" w:name="_Toc359416730"/>
      <w:bookmarkEnd w:id="26"/>
      <w:r w:rsidRPr="00084655">
        <w:t xml:space="preserve">SPECCHIO </w:t>
      </w:r>
      <w:r w:rsidR="001A05D9">
        <w:t>Basic Operation</w:t>
      </w:r>
      <w:bookmarkEnd w:id="393"/>
      <w:bookmarkEnd w:id="394"/>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on Windows </w:t>
      </w:r>
      <w:r w:rsidR="00A250FC">
        <w:t>Vista</w:t>
      </w:r>
      <w:r w:rsidR="00384FF3">
        <w:t xml:space="preserve"> and MacOS X</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ins w:id="395"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CA3756" w:rsidRDefault="00CA3756" w:rsidP="00CA3756">
      <w:pPr>
        <w:pStyle w:val="Heading2"/>
      </w:pPr>
      <w:bookmarkStart w:id="396" w:name="_Ref355008998"/>
      <w:bookmarkStart w:id="397" w:name="_Ref355009000"/>
      <w:bookmarkStart w:id="398" w:name="_Toc355280361"/>
      <w:bookmarkStart w:id="399" w:name="_Toc359416731"/>
      <w:r>
        <w:t>Mac Operation</w:t>
      </w:r>
      <w:bookmarkEnd w:id="399"/>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 as shown in the 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r w:rsidRPr="00592325">
        <w:rPr>
          <w:rStyle w:val="Strong"/>
        </w:rPr>
        <w:t>Control+Left Click</w:t>
      </w:r>
      <w:r w:rsidR="00592325">
        <w:tab/>
        <w:t>Adding a single item to the selection. Control+Click adds the item clicked to any already selected items.</w:t>
      </w:r>
    </w:p>
    <w:p w:rsidR="00160B9E" w:rsidRDefault="00160B9E" w:rsidP="00592325">
      <w:pPr>
        <w:pStyle w:val="HangingIndent"/>
      </w:pPr>
      <w:r w:rsidRPr="00592325">
        <w:rPr>
          <w:rStyle w:val="Strong"/>
        </w:rPr>
        <w:t>Shift+Left Click</w:t>
      </w:r>
      <w:r w:rsidR="00592325">
        <w:tab/>
        <w:t>Adding a range of items to the selection. Shift+Click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his mouse button settings prior to starting SPECCHIO operation so all of the above functions are accessible. </w:t>
      </w:r>
    </w:p>
    <w:p w:rsidR="00B40030" w:rsidRDefault="00B40030" w:rsidP="00B40030">
      <w:pPr>
        <w:pStyle w:val="Heading2"/>
      </w:pPr>
      <w:bookmarkStart w:id="400" w:name="_Ref358393092"/>
      <w:bookmarkStart w:id="401" w:name="_Ref358393095"/>
      <w:bookmarkStart w:id="402" w:name="_Toc359416732"/>
      <w:r>
        <w:t>Unix Operation</w:t>
      </w:r>
      <w:bookmarkEnd w:id="396"/>
      <w:bookmarkEnd w:id="397"/>
      <w:bookmarkEnd w:id="398"/>
      <w:bookmarkEnd w:id="400"/>
      <w:bookmarkEnd w:id="401"/>
      <w:bookmarkEnd w:id="402"/>
    </w:p>
    <w:p w:rsidR="00592325" w:rsidRDefault="00592325" w:rsidP="00A7583F">
      <w:pPr>
        <w:pStyle w:val="Body"/>
      </w:pPr>
      <w:r>
        <w:t>As described under Mac Operation above, Unix users should 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filename box (</w:t>
      </w:r>
      <w:r w:rsidR="00C41361">
        <w:fldChar w:fldCharType="begin"/>
      </w:r>
      <w:r w:rsidR="00A30B2D">
        <w:instrText xml:space="preserve"> REF _Ref157221331 \h </w:instrText>
      </w:r>
      <w:r w:rsidR="00C41361">
        <w:fldChar w:fldCharType="separate"/>
      </w:r>
      <w:r w:rsidR="00BB39E2" w:rsidRPr="00084655">
        <w:t xml:space="preserve">Figure </w:t>
      </w:r>
      <w:r w:rsidR="00BB39E2">
        <w:rPr>
          <w:noProof/>
        </w:rPr>
        <w:t>18</w:t>
      </w:r>
      <w:r w:rsidR="00C41361">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41"/>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03" w:name="_Ref157221331"/>
      <w:r w:rsidRPr="00084655">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18</w:t>
      </w:r>
      <w:r w:rsidR="00C41361">
        <w:rPr>
          <w:noProof/>
        </w:rPr>
        <w:fldChar w:fldCharType="end"/>
      </w:r>
      <w:bookmarkEnd w:id="403"/>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04" w:name="_Ref180291208"/>
      <w:bookmarkStart w:id="405" w:name="_Toc355280362"/>
      <w:bookmarkStart w:id="406" w:name="_Toc359416733"/>
      <w:r w:rsidRPr="00084655">
        <w:t>Main Window</w:t>
      </w:r>
      <w:bookmarkEnd w:id="404"/>
      <w:bookmarkEnd w:id="405"/>
      <w:bookmarkEnd w:id="406"/>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rsidR="002E1EF5" w:rsidRDefault="00DE0BAC" w:rsidP="002E1EF5">
      <w:pPr>
        <w:pStyle w:val="Figure"/>
      </w:pPr>
      <w:bookmarkStart w:id="407" w:name="_Ref130601899"/>
      <w:r>
        <w:t xml:space="preserve"> </w:t>
      </w:r>
      <w:r>
        <w:pict>
          <v:group id="_x0000_s1111" editas="canvas" style="width:428.5pt;height:263.45pt;mso-position-horizontal-relative:char;mso-position-vertical-relative:line" coordorigin="2661,5985" coordsize="6596,4055">
            <o:lock v:ext="edit" aspectratio="t"/>
            <v:shape id="_x0000_s1110" type="#_x0000_t75" style="position:absolute;left:2661;top:5985;width:6596;height:4055" o:preferrelative="f">
              <v:fill o:detectmouseclick="t"/>
              <v:path o:extrusionok="t" o:connecttype="none"/>
              <o:lock v:ext="edit" text="t"/>
            </v:shape>
            <v:shape id="_x0000_s1358" type="#_x0000_t75" style="position:absolute;left:2661;top:6881;width:6283;height:3159">
              <v:imagedata r:id="rId42" o:title=""/>
            </v:shape>
            <v:roundrect id="_x0000_s1114" style="position:absolute;left:6187;top:6069;width:1163;height:462" arcsize="10923f" fillcolor="#dbe5f1 [660]" strokecolor="#0070c0" strokeweight=".25pt">
              <v:shadow color="#868686"/>
              <v:textbox style="mso-next-textbox:#_x0000_s1114">
                <w:txbxContent>
                  <w:p w:rsidR="00D51039" w:rsidRPr="002E1EF5" w:rsidRDefault="00D51039" w:rsidP="00DE0BAC">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5801;top:6531;width:972;height:1887;flip:x"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D51039" w:rsidRPr="002E1EF5" w:rsidRDefault="00D51039" w:rsidP="00DE0BAC">
                    <w:pPr>
                      <w:jc w:val="center"/>
                      <w:rPr>
                        <w:sz w:val="16"/>
                        <w:lang w:val="en-AU"/>
                      </w:rPr>
                    </w:pPr>
                    <w:r>
                      <w:rPr>
                        <w:sz w:val="16"/>
                        <w:lang w:val="en-AU"/>
                      </w:rPr>
                      <w:t>Progress Report Panel</w:t>
                    </w:r>
                  </w:p>
                </w:txbxContent>
              </v:textbox>
            </v:roundrect>
            <v:roundrect id="_x0000_s1122" style="position:absolute;left:2859;top:6069;width:1164;height:462" arcsize="10923f" fillcolor="#dbe5f1 [660]" strokecolor="#0070c0" strokeweight=".25pt">
              <v:shadow color="#868686"/>
              <v:textbox style="mso-next-textbox:#_x0000_s1122">
                <w:txbxContent>
                  <w:p w:rsidR="00D51039" w:rsidRPr="002E1EF5" w:rsidRDefault="00D51039" w:rsidP="00DE0BAC">
                    <w:pPr>
                      <w:jc w:val="center"/>
                      <w:rPr>
                        <w:sz w:val="16"/>
                        <w:lang w:val="en-AU"/>
                      </w:rPr>
                    </w:pPr>
                    <w:r>
                      <w:rPr>
                        <w:sz w:val="16"/>
                        <w:lang w:val="en-AU"/>
                      </w:rPr>
                      <w:t>Main Menu</w:t>
                    </w:r>
                  </w:p>
                </w:txbxContent>
              </v:textbox>
            </v:roundrect>
            <v:shape id="_x0000_s1123" style="position:absolute;left:4577;top:6531;width:526;height:1052;flip:x" coordsize="340,2390" path="m,c151,970,303,1940,340,2390e" filled="f" strokecolor="#0070c0">
              <v:stroke endarrow="open"/>
              <v:path arrowok="t"/>
            </v:shape>
            <v:shape id="_x0000_s1124" style="position:absolute;left:3460;top:6531;width:513;height:721"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19</w:t>
      </w:r>
      <w:r w:rsidR="00C41361">
        <w:rPr>
          <w:noProof/>
        </w:rPr>
        <w:fldChar w:fldCharType="end"/>
      </w:r>
      <w:bookmarkEnd w:id="407"/>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408" w:name="_Ref180396043"/>
      <w:bookmarkStart w:id="409" w:name="_Toc355280363"/>
      <w:bookmarkStart w:id="410" w:name="_Ref130639221"/>
      <w:bookmarkStart w:id="411" w:name="_Ref131844250"/>
      <w:bookmarkStart w:id="412" w:name="_Toc359416734"/>
      <w:r>
        <w:t>Logging In</w:t>
      </w:r>
      <w:r w:rsidRPr="00084655">
        <w:t xml:space="preserve"> </w:t>
      </w:r>
      <w:r>
        <w:t xml:space="preserve">and </w:t>
      </w:r>
      <w:r w:rsidR="002A0FFE" w:rsidRPr="00084655">
        <w:t>Connecting to a Database</w:t>
      </w:r>
      <w:bookmarkEnd w:id="408"/>
      <w:bookmarkEnd w:id="409"/>
      <w:bookmarkEnd w:id="412"/>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ins w:id="413" w:author="Peter" w:date="2013-05-08T09:19:00Z">
        <w:r w:rsidR="00D04BE3">
          <w:t>as one operation</w:t>
        </w:r>
      </w:ins>
      <w:del w:id="414" w:author="Peter" w:date="2013-05-08T09:19:00Z">
        <w:r w:rsidR="00D778C5">
          <w:delText>together</w:delText>
        </w:r>
      </w:del>
      <w:r w:rsidR="00D778C5">
        <w:t>.</w:t>
      </w:r>
    </w:p>
    <w:p w:rsidR="00BB39E2" w:rsidRDefault="00015032" w:rsidP="00BB39E2">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BB39E2" w:rsidRPr="00BB39E2">
          <w:rPr>
            <w:rStyle w:val="CrossReference"/>
          </w:rPr>
          <w:t>3.1</w:t>
        </w:r>
      </w:fldSimple>
      <w:r w:rsidRPr="00E9051F">
        <w:rPr>
          <w:rStyle w:val="CrossReference"/>
        </w:rPr>
        <w:t xml:space="preserve"> </w:t>
      </w:r>
      <w:r w:rsidR="00C41361">
        <w:fldChar w:fldCharType="begin"/>
      </w:r>
      <w:r w:rsidR="00C41361">
        <w:instrText xml:space="preserve"> REF _Ref353786223 \h  \* MERGEFORMAT </w:instrText>
      </w:r>
      <w:r w:rsidR="00C41361">
        <w:fldChar w:fldCharType="separate"/>
      </w:r>
      <w:r w:rsidR="00BB39E2" w:rsidRPr="00BB39E2">
        <w:rPr>
          <w:rStyle w:val="CrossReference"/>
        </w:rPr>
        <w:t>Before You</w:t>
      </w:r>
      <w:r w:rsidR="00BB39E2">
        <w:t xml:space="preserve"> Start</w:t>
      </w:r>
    </w:p>
    <w:p w:rsidR="00BB39E2" w:rsidRDefault="00BB39E2" w:rsidP="00334CF9">
      <w:pPr>
        <w:pStyle w:val="Body"/>
      </w:pPr>
      <w:r>
        <w:t>Please check the Release Notes that were included in the SPECCHIO Installation Kit. The Release Notes detail...</w:t>
      </w:r>
    </w:p>
    <w:p w:rsidR="00BB39E2" w:rsidRDefault="00BB39E2" w:rsidP="00334CF9">
      <w:pPr>
        <w:pStyle w:val="Bullet"/>
      </w:pPr>
      <w:r>
        <w:t>the system pre-requisites you will need to run the SPECCHIO Client,</w:t>
      </w:r>
    </w:p>
    <w:p w:rsidR="00BB39E2" w:rsidRDefault="00BB39E2" w:rsidP="00334CF9">
      <w:pPr>
        <w:pStyle w:val="Bullet"/>
      </w:pPr>
      <w:r>
        <w:t>the SPECCHIO installation process,</w:t>
      </w:r>
    </w:p>
    <w:p w:rsidR="00BB39E2" w:rsidRDefault="00BB39E2" w:rsidP="00334CF9">
      <w:pPr>
        <w:pStyle w:val="Bullet"/>
      </w:pPr>
      <w:r>
        <w:t xml:space="preserve">the SPECCHIO URL, Port Number and Application path you must use and </w:t>
      </w:r>
    </w:p>
    <w:p w:rsidR="00BB39E2" w:rsidRPr="00334CF9" w:rsidRDefault="00BB39E2" w:rsidP="00334CF9">
      <w:pPr>
        <w:pStyle w:val="Bullet"/>
      </w:pPr>
      <w:r>
        <w:t>any specific instructions or limitations related to the version you have installed.</w:t>
      </w:r>
    </w:p>
    <w:p w:rsidR="00015032" w:rsidRDefault="00BB39E2" w:rsidP="00A7583F">
      <w:pPr>
        <w:pStyle w:val="Body"/>
      </w:pPr>
      <w:r>
        <w:t>User Accounts</w:t>
      </w:r>
      <w:r w:rsidR="00C41361">
        <w:fldChar w:fldCharType="end"/>
      </w:r>
      <w:r w:rsidR="00015032" w:rsidRPr="00E9051F">
        <w:rPr>
          <w:rStyle w:val="CrossReference"/>
        </w:rPr>
        <w:t xml:space="preserve"> </w:t>
      </w:r>
      <w:r w:rsidR="00015032">
        <w:t>for instructions on creating a User Account.</w:t>
      </w:r>
    </w:p>
    <w:p w:rsidR="00ED55EC" w:rsidRDefault="00ED55EC" w:rsidP="00ED55EC">
      <w:pPr>
        <w:pStyle w:val="ProcessHeading"/>
      </w:pPr>
      <w:r>
        <w:t xml:space="preserve">To log in to a </w:t>
      </w:r>
      <w:r w:rsidR="00F52044">
        <w:t>SPECCHIO</w:t>
      </w:r>
      <w:r>
        <w:t xml:space="preserve">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Windows to display the following dialog box.</w:t>
            </w:r>
          </w:p>
          <w:p w:rsidR="00ED55EC" w:rsidRDefault="00DE0BAC" w:rsidP="00ED55EC">
            <w:pPr>
              <w:pStyle w:val="Figure"/>
            </w:pPr>
            <w:r>
              <w:rPr>
                <w:lang w:val="en-AU"/>
              </w:rPr>
              <w:drawing>
                <wp:inline distT="0" distB="0" distL="0" distR="0">
                  <wp:extent cx="3506608" cy="1691242"/>
                  <wp:effectExtent l="0" t="19050" r="74792" b="61358"/>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Pr="00084655" w:rsidRDefault="00ED55EC" w:rsidP="00ED55EC">
            <w:pPr>
              <w:pStyle w:val="Caption"/>
            </w:pPr>
            <w:r w:rsidRPr="00084655">
              <w:t xml:space="preserve">Figure </w:t>
            </w:r>
            <w:fldSimple w:instr=" SEQ Figure \* ARABIC ">
              <w:r w:rsidR="00BB39E2">
                <w:rPr>
                  <w:noProof/>
                </w:rPr>
                <w:t>20</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xml:space="preserve">. The dialog box will close and there will be short delay while the database is read. The details of your database and log in account will be displayed in the left hand panel of the Main Windows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15" w:name="_Toc355280365"/>
      <w:bookmarkStart w:id="416" w:name="_Ref153711531"/>
      <w:bookmarkStart w:id="417" w:name="_Toc359416735"/>
      <w:r>
        <w:t>Logging Out</w:t>
      </w:r>
      <w:bookmarkEnd w:id="415"/>
      <w:bookmarkEnd w:id="417"/>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418" w:name="_Toc355280366"/>
      <w:bookmarkStart w:id="419" w:name="_Toc359416736"/>
      <w:r>
        <w:t>Changing your User Details</w:t>
      </w:r>
      <w:bookmarkEnd w:id="418"/>
      <w:bookmarkEnd w:id="419"/>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DE0BAC" w:rsidP="00ED55EC">
            <w:pPr>
              <w:pStyle w:val="Figure"/>
            </w:pPr>
            <w:r>
              <w:rPr>
                <w:lang w:val="en-AU"/>
              </w:rPr>
              <w:drawing>
                <wp:inline distT="0" distB="0" distL="0" distR="0">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Default="00ED55EC" w:rsidP="00ED55EC">
            <w:pPr>
              <w:pStyle w:val="Caption"/>
            </w:pPr>
            <w:r>
              <w:t xml:space="preserve">Figure </w:t>
            </w:r>
            <w:fldSimple w:instr=" SEQ Figure \* ARABIC ">
              <w:r w:rsidR="00BB39E2">
                <w:rPr>
                  <w:noProof/>
                </w:rPr>
                <w:t>21</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bookmarkStart w:id="420" w:name="_Ref356820291"/>
      <w:bookmarkStart w:id="421" w:name="_Ref356820294"/>
      <w:bookmarkStart w:id="422" w:name="_Toc359416737"/>
      <w:r>
        <w:t>Browsing the Hierarchy Tree</w:t>
      </w:r>
      <w:bookmarkEnd w:id="420"/>
      <w:bookmarkEnd w:id="421"/>
      <w:bookmarkEnd w:id="422"/>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8C6B13" w:rsidRPr="008C6B13" w:rsidRDefault="008C6B13" w:rsidP="008C6B13">
      <w:pPr>
        <w:pStyle w:val="Figure"/>
        <w:pageBreakBefore/>
        <w:rPr>
          <w:lang w:val="en-AU"/>
        </w:rPr>
      </w:pPr>
      <w:r>
        <w:rPr>
          <w:lang w:val="en-AU"/>
        </w:rPr>
        <w:t xml:space="preserve">        Windows                         Mac</w:t>
      </w:r>
      <w:r>
        <w:rPr>
          <w:lang w:val="en-AU"/>
        </w:rPr>
        <w:br/>
      </w:r>
      <w:r w:rsidR="002D3448">
        <w:rPr>
          <w:lang w:val="en-AU"/>
        </w:rPr>
        <w:drawing>
          <wp:inline distT="0" distB="0" distL="0" distR="0">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6"/>
                    <a:srcRect l="5970" t="19850" r="74584" b="13670"/>
                    <a:stretch>
                      <a:fillRect/>
                    </a:stretch>
                  </pic:blipFill>
                  <pic:spPr>
                    <a:xfrm>
                      <a:off x="0" y="0"/>
                      <a:ext cx="1183469" cy="2479869"/>
                    </a:xfrm>
                    <a:prstGeom prst="rect">
                      <a:avLst/>
                    </a:prstGeom>
                  </pic:spPr>
                </pic:pic>
              </a:graphicData>
            </a:graphic>
          </wp:inline>
        </w:drawing>
      </w:r>
    </w:p>
    <w:p w:rsidR="006C4689" w:rsidRDefault="006C4689" w:rsidP="006C4689">
      <w:pPr>
        <w:pStyle w:val="Caption"/>
      </w:pPr>
      <w:r>
        <w:t xml:space="preserve">Figure </w:t>
      </w:r>
      <w:fldSimple w:instr=" SEQ Figure \* ARABIC ">
        <w:r w:rsidR="00BB39E2">
          <w:rPr>
            <w:noProof/>
          </w:rPr>
          <w:t>22</w:t>
        </w:r>
      </w:fldSimple>
      <w:r>
        <w:t xml:space="preserve">: Campaign Hierarchy browse </w:t>
      </w:r>
      <w:r w:rsidR="001322B6">
        <w:t>control</w:t>
      </w:r>
      <w:r w:rsidR="008C6B13">
        <w:t>s for Windows and Mac</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Click on t</w:t>
      </w:r>
      <w:r w:rsidRPr="008C6B13">
        <w:t xml:space="preserve">he </w:t>
      </w:r>
      <w:r w:rsidR="008C6B13" w:rsidRPr="008C6B13">
        <w:drawing>
          <wp:inline distT="0" distB="0" distL="0" distR="0">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008C6B13" w:rsidRPr="008C6B13">
        <w:drawing>
          <wp:inline distT="0" distB="0" distL="0" distR="0">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drawing>
          <wp:inline distT="0" distB="0" distL="0" distR="0">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6"/>
                    <a:srcRect l="6667" t="67283" r="91960" b="30501"/>
                    <a:stretch>
                      <a:fillRect/>
                    </a:stretch>
                  </pic:blipFill>
                  <pic:spPr>
                    <a:xfrm>
                      <a:off x="0" y="0"/>
                      <a:ext cx="117428" cy="117516"/>
                    </a:xfrm>
                    <a:prstGeom prst="rect">
                      <a:avLst/>
                    </a:prstGeom>
                  </pic:spPr>
                </pic:pic>
              </a:graphicData>
            </a:graphic>
          </wp:inline>
        </w:drawing>
      </w:r>
      <w:r w:rsidR="005844B5">
        <w:t xml:space="preserve"> or </w:t>
      </w:r>
      <w:r w:rsidR="005844B5" w:rsidRPr="005844B5">
        <w:drawing>
          <wp:inline distT="0" distB="0" distL="0" distR="0">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6"/>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t>spectrum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Select a second node or spectrum by holding the</w:t>
      </w:r>
      <w:r w:rsidR="005844B5">
        <w:t xml:space="preserve"> Control key and clicking on it (or equivalent Mac mouse action).</w:t>
      </w:r>
    </w:p>
    <w:p w:rsidR="008030FC" w:rsidRDefault="008030FC" w:rsidP="008030FC">
      <w:pPr>
        <w:pStyle w:val="Bullet"/>
      </w:pPr>
      <w:r>
        <w:t>Select a range of spectra, by clicking on the first spectrum to select it, holding the Shift key</w:t>
      </w:r>
      <w:r w:rsidR="005844B5">
        <w:t xml:space="preserve"> (or equivalent Mac mouse action)</w:t>
      </w:r>
      <w:r>
        <w:t>, and clicking on the last spectrum.</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Use the drop down menu to choose the sort order for Spectra within the lowest hierarchy level.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423" w:name="_Ref357695510"/>
      <w:bookmarkStart w:id="424" w:name="_Toc359416738"/>
      <w:r>
        <w:t>SQL Matching Strings</w:t>
      </w:r>
      <w:bookmarkEnd w:id="423"/>
      <w:bookmarkEnd w:id="424"/>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MySQL Query LIKE clause. </w:t>
      </w:r>
      <w:r>
        <w:t>This SQL feature supports wildcard characters for matching variable strings.</w:t>
      </w:r>
    </w:p>
    <w:p w:rsidR="0053475F" w:rsidRPr="00017673" w:rsidRDefault="0053475F" w:rsidP="0053475F">
      <w:pPr>
        <w:pStyle w:val="Body"/>
      </w:pPr>
      <w:r w:rsidRPr="00017673">
        <w:t>Therefore, the following is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17673">
        <w:t>%</w:t>
      </w:r>
      <w:r w:rsidRPr="00017673">
        <w:tab/>
        <w:t>Matches zero or more characters.</w:t>
      </w:r>
    </w:p>
    <w:p w:rsidR="0053475F" w:rsidRPr="00017673" w:rsidRDefault="0053475F" w:rsidP="0053475F">
      <w:pPr>
        <w:pStyle w:val="BulletFollowing"/>
        <w:ind w:left="1560" w:hanging="426"/>
      </w:pPr>
      <w:r w:rsidRPr="00017673">
        <w:t>_</w:t>
      </w:r>
      <w:r w:rsidRPr="00017673">
        <w:tab/>
        <w:t>Matches exactly one character.</w:t>
      </w:r>
    </w:p>
    <w:p w:rsidR="0053475F" w:rsidRDefault="0053475F" w:rsidP="0053475F">
      <w:pPr>
        <w:pStyle w:val="BulletFollowing"/>
        <w:ind w:left="1560" w:hanging="426"/>
      </w:pPr>
      <w:r w:rsidRPr="00017673">
        <w:t>\</w:t>
      </w:r>
      <w:r w:rsidRPr="00017673">
        <w:tab/>
        <w:t>Causes the next character to be matched. That is, \% will match a % sign and \_ will match an underscore character.</w:t>
      </w:r>
    </w:p>
    <w:p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rsidR="005077C8" w:rsidRDefault="005077C8" w:rsidP="005077C8">
      <w:pPr>
        <w:pStyle w:val="Heading2"/>
      </w:pPr>
      <w:bookmarkStart w:id="425" w:name="_Toc359416739"/>
      <w:r>
        <w:t>Entering Dates and Times</w:t>
      </w:r>
      <w:bookmarkEnd w:id="425"/>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426" w:name="_Ref357162221"/>
    <w:p w:rsidR="00355DEE" w:rsidRDefault="00C41361" w:rsidP="00277EAA">
      <w:pPr>
        <w:pStyle w:val="Figure"/>
        <w:pageBreakBefore/>
      </w:pPr>
      <w:r>
        <w:pict>
          <v:group id="_x0000_s1106" editas="canvas" style="width:318.65pt;height:132.65pt;mso-position-horizontal-relative:char;mso-position-vertical-relative:line" coordorigin="2620,10014" coordsize="4905,2041">
            <o:lock v:ext="edit" aspectratio="t"/>
            <v:shape id="_x0000_s1105" type="#_x0000_t75" style="position:absolute;left:2620;top:10014;width:4905;height:2041" o:preferrelative="f">
              <v:fill o:detectmouseclick="t"/>
              <v:path o:extrusionok="t" o:connecttype="none"/>
              <o:lock v:ext="edit" text="t"/>
            </v:shape>
            <v:shape id="_x0000_s1107" type="#_x0000_t75" style="position:absolute;left:2742;top:10194;width:2661;height:1861">
              <v:imagedata r:id="rId47" o:title=""/>
            </v:shape>
            <v:roundrect id="_x0000_s1108" style="position:absolute;left:6047;top:10056;width:1247;height:589;v-text-anchor:middle" arcsize="10923f" fillcolor="#dbe5f1 [660]" strokecolor="#0070c0">
              <v:textbox inset=".5mm,0,0">
                <w:txbxContent>
                  <w:p w:rsidR="00D51039" w:rsidRPr="00F95E13" w:rsidRDefault="00D51039">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inset=".5mm,0,0">
                <w:txbxContent>
                  <w:p w:rsidR="00D51039" w:rsidRPr="00F95E13" w:rsidRDefault="00D51039">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BB39E2">
          <w:rPr>
            <w:noProof/>
          </w:rPr>
          <w:t>23</w:t>
        </w:r>
      </w:fldSimple>
      <w:r>
        <w:t>: Date and Time picker dialog</w:t>
      </w:r>
      <w:bookmarkEnd w:id="426"/>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427" w:name="_Toc355280367"/>
    </w:p>
    <w:p w:rsidR="006B4F6F" w:rsidRDefault="00A821AE" w:rsidP="00FF4CE5">
      <w:pPr>
        <w:pStyle w:val="Heading2"/>
      </w:pPr>
      <w:bookmarkStart w:id="428" w:name="_Ref358105086"/>
      <w:bookmarkStart w:id="429" w:name="_Ref358105089"/>
      <w:bookmarkStart w:id="430" w:name="_Toc359416740"/>
      <w:r>
        <w:t xml:space="preserve">Overview of </w:t>
      </w:r>
      <w:r w:rsidR="00F52044">
        <w:t>SPECCHIO</w:t>
      </w:r>
      <w:bookmarkEnd w:id="427"/>
      <w:bookmarkEnd w:id="428"/>
      <w:bookmarkEnd w:id="429"/>
      <w:r>
        <w:t xml:space="preserve"> Data Loading</w:t>
      </w:r>
      <w:bookmarkEnd w:id="430"/>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2"/>
        <w:gridCol w:w="6942"/>
      </w:tblGrid>
      <w:tr w:rsidR="00493D72" w:rsidTr="00A821AE">
        <w:trPr>
          <w:cantSplit/>
        </w:trPr>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 xml:space="preserve">This establishes a name for your Campaign and sets up structures in the </w:t>
            </w:r>
            <w:r w:rsidR="00F52044">
              <w:t>SPECCHIO</w:t>
            </w:r>
            <w:r>
              <w:t xml:space="preserve"> database to receive the Campaign spectra and other information.</w:t>
            </w:r>
            <w:r w:rsidR="00493D72">
              <w:t xml:space="preserve"> See section </w:t>
            </w:r>
            <w:fldSimple w:instr=" REF _Ref356551522 \r \h  \* MERGEFORMAT ">
              <w:r w:rsidR="00BB39E2" w:rsidRPr="00BB39E2">
                <w:rPr>
                  <w:rStyle w:val="CrossReference"/>
                </w:rPr>
                <w:t>4.11</w:t>
              </w:r>
            </w:fldSimple>
            <w:r w:rsidR="00493D72" w:rsidRPr="00493D72">
              <w:rPr>
                <w:rStyle w:val="CrossReference"/>
              </w:rPr>
              <w:t xml:space="preserve"> </w:t>
            </w:r>
            <w:fldSimple w:instr=" REF _Ref356551524 \h  \* MERGEFORMAT ">
              <w:r w:rsidR="00BB39E2" w:rsidRPr="00BB39E2">
                <w:rPr>
                  <w:rStyle w:val="CrossReference"/>
                </w:rPr>
                <w:t>Creating a new Campaign</w:t>
              </w:r>
            </w:fldSimple>
            <w:r w:rsidR="00493D72">
              <w:t>.</w:t>
            </w:r>
          </w:p>
        </w:tc>
      </w:tr>
      <w:tr w:rsidR="00493D72" w:rsidTr="00A821AE">
        <w:trPr>
          <w:cantSplit/>
        </w:trPr>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880773" w:rsidP="00277EAA">
            <w:pPr>
              <w:pStyle w:val="TableText"/>
            </w:pPr>
            <w:r>
              <w:t xml:space="preserve">This examines the format of the Spectral data on your hard disk, parses its content from your hard disk and inserts into the </w:t>
            </w:r>
            <w:r w:rsidR="00F52044">
              <w:t>SPECCHIO</w:t>
            </w:r>
            <w:r>
              <w:t xml:space="preserve"> database</w:t>
            </w:r>
            <w:r w:rsidR="00D0301C">
              <w:t>.</w:t>
            </w:r>
            <w:r w:rsidR="00493D72">
              <w:t xml:space="preserve"> See section </w:t>
            </w:r>
            <w:fldSimple w:instr=" REF _Ref356551550 \r \h  \* MERGEFORMAT ">
              <w:r w:rsidR="00BB39E2" w:rsidRPr="00BB39E2">
                <w:rPr>
                  <w:rStyle w:val="CrossReference"/>
                </w:rPr>
                <w:t>4.12</w:t>
              </w:r>
            </w:fldSimple>
            <w:r w:rsidR="00277EAA">
              <w:rPr>
                <w:rStyle w:val="CrossReference"/>
              </w:rPr>
              <w:t xml:space="preserve"> </w:t>
            </w:r>
            <w:fldSimple w:instr=" REF _Ref356551553 \h  \* MERGEFORMAT ">
              <w:r w:rsidR="00BB39E2" w:rsidRPr="00BB39E2">
                <w:rPr>
                  <w:rStyle w:val="CrossReference"/>
                </w:rPr>
                <w:t>Loading Campaign Spectral Data</w:t>
              </w:r>
            </w:fldSimple>
            <w:r w:rsidR="00493D72">
              <w:t>.</w:t>
            </w:r>
          </w:p>
        </w:tc>
      </w:tr>
      <w:tr w:rsidR="000E3E59" w:rsidTr="00A821AE">
        <w:trPr>
          <w:cantSplit/>
        </w:trPr>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0E3E59" w:rsidRDefault="00F52044" w:rsidP="00A821AE">
            <w:pPr>
              <w:pStyle w:val="TableText"/>
            </w:pPr>
            <w:r>
              <w:t>SPECCHIO</w:t>
            </w:r>
            <w:r w:rsidR="000E3E59">
              <w:t xml:space="preserve"> expects Acquisition Times to be UTC, but many devices record a local time. </w:t>
            </w:r>
            <w:r>
              <w:t>SPECCHIO</w:t>
            </w:r>
            <w:r w:rsidR="000E3E59">
              <w:t xml:space="preserve"> provides a function to change local times to UTC. See section</w:t>
            </w:r>
            <w:r w:rsidR="00DF74A9">
              <w:t xml:space="preserve"> </w:t>
            </w:r>
            <w:fldSimple w:instr=" REF _Ref359333954 \r \h  \* MERGEFORMAT ">
              <w:r w:rsidR="00BB39E2" w:rsidRPr="00BB39E2">
                <w:rPr>
                  <w:rStyle w:val="CrossReference"/>
                </w:rPr>
                <w:t>4.14</w:t>
              </w:r>
            </w:fldSimple>
            <w:r w:rsidR="00A821AE" w:rsidRPr="00A821AE">
              <w:rPr>
                <w:rStyle w:val="CrossReference"/>
              </w:rPr>
              <w:t xml:space="preserve"> </w:t>
            </w:r>
            <w:fldSimple w:instr=" REF _Ref359333957 \h  \* MERGEFORMAT ">
              <w:r w:rsidR="00BB39E2" w:rsidRPr="00BB39E2">
                <w:rPr>
                  <w:rStyle w:val="CrossReference"/>
                </w:rPr>
                <w:t>UTC Time Correction</w:t>
              </w:r>
            </w:fldSimple>
            <w:r w:rsidR="000E3E59">
              <w:t>.</w:t>
            </w:r>
          </w:p>
        </w:tc>
      </w:tr>
      <w:tr w:rsidR="00493D72" w:rsidTr="00A821AE">
        <w:trPr>
          <w:cantSplit/>
        </w:trPr>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BB39E2" w:rsidRPr="00BB39E2">
                <w:rPr>
                  <w:rStyle w:val="CrossReference"/>
                </w:rPr>
                <w:t>4.15</w:t>
              </w:r>
            </w:fldSimple>
            <w:r w:rsidR="000E3E59" w:rsidRPr="000E3E59">
              <w:rPr>
                <w:rStyle w:val="CrossReference"/>
              </w:rPr>
              <w:t xml:space="preserve"> </w:t>
            </w:r>
            <w:fldSimple w:instr=" REF _Ref356553971 \h  \* MERGEFORMAT ">
              <w:r w:rsidR="00BB39E2" w:rsidRPr="00BB39E2">
                <w:rPr>
                  <w:rStyle w:val="CrossReference"/>
                </w:rPr>
                <w:t>Manag</w:t>
              </w:r>
              <w:ins w:id="431" w:author="Peter Roberts" w:date="2013-05-08T09:19:00Z">
                <w:r w:rsidR="00BB39E2" w:rsidRPr="00BB39E2">
                  <w:rPr>
                    <w:rStyle w:val="CrossReference"/>
                  </w:rPr>
                  <w:t xml:space="preserve">ing </w:t>
                </w:r>
              </w:ins>
              <w:r w:rsidR="00BB39E2" w:rsidRPr="00BB39E2">
                <w:rPr>
                  <w:rStyle w:val="CrossReference"/>
                </w:rPr>
                <w:t>Target-Reference Links</w:t>
              </w:r>
            </w:fldSimple>
            <w:r>
              <w:t>.</w:t>
            </w:r>
          </w:p>
        </w:tc>
      </w:tr>
      <w:tr w:rsidR="00493D72" w:rsidTr="00A821AE">
        <w:trPr>
          <w:cantSplit/>
        </w:trPr>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D0301C" w:rsidRDefault="00493D72" w:rsidP="00DF74A9">
            <w:pPr>
              <w:pStyle w:val="TableText"/>
            </w:pPr>
            <w:r>
              <w:t xml:space="preserve">The Spectral Metadata that was not included in the Spectral files must be uploaded, either from an Excel file or manually entered using </w:t>
            </w:r>
            <w:r w:rsidR="00F52044">
              <w:t>SPECCHIO</w:t>
            </w:r>
            <w:r>
              <w:t xml:space="preserve">’s Metadata editor. See sections </w:t>
            </w:r>
            <w:fldSimple w:instr=" REF _Ref357586671 \r \h  \* MERGEFORMAT ">
              <w:r w:rsidR="00BB39E2" w:rsidRPr="00BB39E2">
                <w:rPr>
                  <w:rStyle w:val="CrossReference"/>
                </w:rPr>
                <w:t>4.16</w:t>
              </w:r>
            </w:fldSimple>
            <w:r w:rsidR="00DF74A9" w:rsidRPr="00DF74A9">
              <w:rPr>
                <w:rStyle w:val="CrossReference"/>
              </w:rPr>
              <w:t xml:space="preserve"> </w:t>
            </w:r>
            <w:fldSimple w:instr=" REF _Ref357586671 \h  \* MERGEFORMAT ">
              <w:ins w:id="432" w:author="Peter" w:date="2013-05-08T09:19:00Z">
                <w:r w:rsidR="00BB39E2" w:rsidRPr="00BB39E2">
                  <w:rPr>
                    <w:rStyle w:val="CrossReference"/>
                  </w:rPr>
                  <w:t xml:space="preserve">Displaying and </w:t>
                </w:r>
              </w:ins>
              <w:r w:rsidR="00BB39E2" w:rsidRPr="00BB39E2">
                <w:rPr>
                  <w:rStyle w:val="CrossReference"/>
                </w:rPr>
                <w:t>Editing Metadata</w:t>
              </w:r>
            </w:fldSimple>
            <w:r w:rsidR="00DF74A9">
              <w:t xml:space="preserve"> </w:t>
            </w:r>
            <w:r>
              <w:t xml:space="preserve">and </w:t>
            </w:r>
            <w:fldSimple w:instr=" REF _Ref356551623 \r \h  \* MERGEFORMAT ">
              <w:r w:rsidR="00BB39E2" w:rsidRPr="00BB39E2">
                <w:rPr>
                  <w:rStyle w:val="CrossReference"/>
                </w:rPr>
                <w:t>4.17</w:t>
              </w:r>
            </w:fldSimple>
            <w:r w:rsidRPr="00493D72">
              <w:rPr>
                <w:rStyle w:val="CrossReference"/>
              </w:rPr>
              <w:t xml:space="preserve"> </w:t>
            </w:r>
            <w:fldSimple w:instr=" REF _Ref356551635 \h  \* MERGEFORMAT ">
              <w:r w:rsidR="00BB39E2" w:rsidRPr="00BB39E2">
                <w:rPr>
                  <w:rStyle w:val="CrossReference"/>
                </w:rPr>
                <w:t>Uploading Metadata from Excel files</w:t>
              </w:r>
            </w:fldSimple>
          </w:p>
        </w:tc>
      </w:tr>
      <w:tr w:rsidR="00493D72" w:rsidTr="00A821AE">
        <w:trPr>
          <w:cantSplit/>
        </w:trPr>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F52044" w:rsidP="00493D72">
            <w:pPr>
              <w:pStyle w:val="TableText"/>
            </w:pPr>
            <w:r>
              <w:t>SPECCHIO</w:t>
            </w:r>
            <w:r w:rsidR="00493D72">
              <w:t xml:space="preserve">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BB39E2" w:rsidRPr="00BB39E2">
                <w:rPr>
                  <w:rStyle w:val="CrossReference"/>
                </w:rPr>
                <w:t>4.18</w:t>
              </w:r>
            </w:fldSimple>
            <w:r w:rsidR="00493D72" w:rsidRPr="00493D72">
              <w:rPr>
                <w:rStyle w:val="CrossReference"/>
              </w:rPr>
              <w:t xml:space="preserve"> </w:t>
            </w:r>
            <w:fldSimple w:instr=" REF _Ref356551679 \h  \* MERGEFORMAT ">
              <w:r w:rsidR="00BB39E2" w:rsidRPr="00BB39E2">
                <w:rPr>
                  <w:rStyle w:val="CrossReference"/>
                </w:rPr>
                <w:t>Calculation of Sun Angles</w:t>
              </w:r>
            </w:fldSimple>
            <w:r w:rsidR="00493D72">
              <w:t>.</w:t>
            </w:r>
          </w:p>
        </w:tc>
      </w:tr>
      <w:tr w:rsidR="00493D72" w:rsidTr="00A821AE">
        <w:trPr>
          <w:cantSplit/>
        </w:trPr>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w:t>
            </w:r>
            <w:r w:rsidR="00F52044">
              <w:t>SPECCHIO</w:t>
            </w:r>
            <w:r>
              <w:t xml:space="preserve"> provides a function to calculate the sensor orientation parameters and write them into the spectra metadata. See section </w:t>
            </w:r>
            <w:fldSimple w:instr=" REF _Ref157353485 \r \h  \* MERGEFORMAT ">
              <w:r w:rsidR="00BB39E2" w:rsidRPr="00BB39E2">
                <w:rPr>
                  <w:rStyle w:val="CrossReference"/>
                </w:rPr>
                <w:t>4.19</w:t>
              </w:r>
            </w:fldSimple>
            <w:r w:rsidRPr="00493D72">
              <w:rPr>
                <w:rStyle w:val="CrossReference"/>
              </w:rPr>
              <w:t xml:space="preserve"> </w:t>
            </w:r>
            <w:fldSimple w:instr=" REF _Ref157353485 \h  \* MERGEFORMAT ">
              <w:r w:rsidR="00BB39E2" w:rsidRPr="00BB39E2">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33" w:name="_Toc355280368"/>
      <w:bookmarkStart w:id="434" w:name="_Ref356551522"/>
      <w:bookmarkStart w:id="435" w:name="_Ref356551524"/>
      <w:bookmarkStart w:id="436" w:name="_Ref359334186"/>
      <w:bookmarkStart w:id="437" w:name="_Ref359334189"/>
      <w:bookmarkStart w:id="438" w:name="_Toc359416741"/>
      <w:r w:rsidRPr="00084655">
        <w:t xml:space="preserve">Creating a new </w:t>
      </w:r>
      <w:bookmarkEnd w:id="410"/>
      <w:bookmarkEnd w:id="411"/>
      <w:r w:rsidRPr="00084655">
        <w:t>Campaign</w:t>
      </w:r>
      <w:bookmarkEnd w:id="416"/>
      <w:bookmarkEnd w:id="433"/>
      <w:bookmarkEnd w:id="434"/>
      <w:bookmarkEnd w:id="435"/>
      <w:bookmarkEnd w:id="436"/>
      <w:bookmarkEnd w:id="437"/>
      <w:bookmarkEnd w:id="438"/>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5844B5" w:rsidP="0096594F">
            <w:pPr>
              <w:pStyle w:val="Figure"/>
            </w:pPr>
            <w:r>
              <w:rPr>
                <w:lang w:val="en-AU"/>
              </w:rPr>
              <w:drawing>
                <wp:inline distT="0" distB="0" distL="0" distR="0">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6594F" w:rsidRPr="00084655" w:rsidRDefault="0096594F" w:rsidP="0096594F">
            <w:pPr>
              <w:pStyle w:val="Caption"/>
            </w:pPr>
            <w:bookmarkStart w:id="439" w:name="_Ref130604624"/>
            <w:r w:rsidRPr="00084655">
              <w:t xml:space="preserve">Figure </w:t>
            </w:r>
            <w:fldSimple w:instr=" SEQ Figure \* ARABIC ">
              <w:r w:rsidR="00BB39E2">
                <w:rPr>
                  <w:noProof/>
                </w:rPr>
                <w:t>24</w:t>
              </w:r>
            </w:fldSimple>
            <w:bookmarkEnd w:id="439"/>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40" w:author="Peter" w:date="2013-05-08T09:19:00Z">
              <w:r w:rsidRPr="00084655">
                <w:t xml:space="preserve">To set the </w:t>
              </w:r>
              <w:r w:rsidRPr="00D23C16">
                <w:rPr>
                  <w:rStyle w:val="GUIWord"/>
                </w:rPr>
                <w:t xml:space="preserve">Main </w:t>
              </w:r>
            </w:ins>
            <w:r w:rsidR="00EE5F6F">
              <w:rPr>
                <w:rStyle w:val="GUIWord"/>
              </w:rPr>
              <w:t>folder</w:t>
            </w:r>
            <w:ins w:id="441" w:author="Peter" w:date="2013-05-08T09:19:00Z">
              <w:r>
                <w:t>,</w:t>
              </w:r>
              <w:r w:rsidRPr="00084655">
                <w:t xml:space="preserve"> select the </w:t>
              </w:r>
            </w:ins>
            <w:r w:rsidRPr="00653690">
              <w:rPr>
                <w:rStyle w:val="ActionButton"/>
              </w:rPr>
              <w:t> </w:t>
            </w:r>
            <w:ins w:id="442" w:author="Peter" w:date="2013-05-08T09:19:00Z">
              <w:r w:rsidRPr="00D23C16">
                <w:rPr>
                  <w:rStyle w:val="ActionButton"/>
                </w:rPr>
                <w:t>Browse</w:t>
              </w:r>
            </w:ins>
            <w:r>
              <w:rPr>
                <w:rStyle w:val="ActionButton"/>
              </w:rPr>
              <w:t> </w:t>
            </w:r>
            <w:ins w:id="443" w:author="Peter" w:date="2013-05-08T09:19:00Z">
              <w:r w:rsidRPr="00084655">
                <w:t xml:space="preserve"> button </w:t>
              </w:r>
              <w:r>
                <w:t>to display</w:t>
              </w:r>
              <w:r w:rsidRPr="00084655">
                <w:t xml:space="preserve"> a </w:t>
              </w:r>
            </w:ins>
            <w:r w:rsidR="00EE5F6F">
              <w:t>folder</w:t>
            </w:r>
            <w:ins w:id="444" w:author="Peter" w:date="2013-05-08T09:19:00Z">
              <w:r w:rsidRPr="00084655">
                <w:t xml:space="preserve"> tree. </w:t>
              </w:r>
            </w:ins>
          </w:p>
          <w:p w:rsidR="0096594F" w:rsidRDefault="0096594F" w:rsidP="0096594F">
            <w:pPr>
              <w:pStyle w:val="ProcessStep"/>
            </w:pPr>
            <w:r w:rsidRPr="00084655">
              <w:t xml:space="preserve">The </w:t>
            </w:r>
            <w:r w:rsidRPr="00D23C16">
              <w:rPr>
                <w:rStyle w:val="GUIWord"/>
              </w:rPr>
              <w:t xml:space="preserve">Main </w:t>
            </w:r>
            <w:r w:rsidR="00EE5F6F">
              <w:rPr>
                <w:rStyle w:val="GUIWord"/>
              </w:rPr>
              <w:t>folder</w:t>
            </w:r>
            <w:r w:rsidRPr="00084655">
              <w:t xml:space="preserve"> path is a file system pathname pointing to the </w:t>
            </w:r>
            <w:r w:rsidR="00EE5F6F">
              <w:t>folder</w:t>
            </w:r>
            <w:r w:rsidRPr="00084655">
              <w:t xml:space="preserve"> that contains all hierarchies and </w:t>
            </w:r>
            <w:del w:id="445" w:author="Peter Roberts" w:date="2013-05-08T09:19:00Z">
              <w:r w:rsidRPr="00084655">
                <w:delText>spectra of this study.</w:delText>
              </w:r>
            </w:del>
            <w:ins w:id="446" w:author="Peter Roberts" w:date="2013-05-08T09:19:00Z">
              <w:r>
                <w:t>S</w:t>
              </w:r>
              <w:r w:rsidRPr="00084655">
                <w:t xml:space="preserve">pectra </w:t>
              </w:r>
              <w:r>
                <w:t>for this Campaign</w:t>
              </w:r>
              <w:r w:rsidRPr="00084655">
                <w:t>.</w:t>
              </w:r>
              <w:r>
                <w:t xml:space="preserve"> When you load Spectral data, it will be loaded from this </w:t>
              </w:r>
            </w:ins>
            <w:r w:rsidR="00EE5F6F">
              <w:t>folder</w:t>
            </w:r>
            <w:ins w:id="447" w:author="Peter Roberts" w:date="2013-05-08T09:19:00Z">
              <w:r>
                <w:t xml:space="preserve">. </w:t>
              </w:r>
              <w:r w:rsidRPr="00084655">
                <w:t xml:space="preserve">To set the </w:t>
              </w:r>
              <w:r w:rsidRPr="00D23C16">
                <w:rPr>
                  <w:rStyle w:val="GUIWord"/>
                </w:rPr>
                <w:t xml:space="preserve">Main </w:t>
              </w:r>
            </w:ins>
            <w:r w:rsidR="00EE5F6F">
              <w:rPr>
                <w:rStyle w:val="GUIWord"/>
              </w:rPr>
              <w:t>folder</w:t>
            </w:r>
            <w:r w:rsidR="00D63F99">
              <w:rPr>
                <w:rStyle w:val="GUIWord"/>
              </w:rPr>
              <w:t>:</w:t>
            </w:r>
            <w:ins w:id="448" w:author="Peter Roberts" w:date="2013-05-08T09:19:00Z">
              <w:r>
                <w:t>,</w:t>
              </w:r>
              <w:r w:rsidRPr="00084655">
                <w:t xml:space="preserve"> </w:t>
              </w:r>
              <w:r>
                <w:t>click on</w:t>
              </w:r>
              <w:r w:rsidRPr="00084655">
                <w:t xml:space="preserve"> the </w:t>
              </w:r>
            </w:ins>
            <w:r w:rsidRPr="00653690">
              <w:rPr>
                <w:rStyle w:val="ActionButton"/>
              </w:rPr>
              <w:t> </w:t>
            </w:r>
            <w:ins w:id="449" w:author="Peter Roberts" w:date="2013-05-08T09:19:00Z">
              <w:r w:rsidRPr="00D23C16">
                <w:rPr>
                  <w:rStyle w:val="ActionButton"/>
                </w:rPr>
                <w:t>Browse</w:t>
              </w:r>
            </w:ins>
            <w:r>
              <w:rPr>
                <w:rStyle w:val="ActionButton"/>
              </w:rPr>
              <w:t> </w:t>
            </w:r>
            <w:ins w:id="450" w:author="Peter Roberts" w:date="2013-05-08T09:19:00Z">
              <w:r w:rsidRPr="00084655">
                <w:t xml:space="preserve"> button </w:t>
              </w:r>
              <w:r>
                <w:t>to display</w:t>
              </w:r>
              <w:r w:rsidRPr="00084655">
                <w:t xml:space="preserve"> a </w:t>
              </w:r>
            </w:ins>
            <w:r w:rsidR="00EE5F6F">
              <w:t>folder</w:t>
            </w:r>
            <w:ins w:id="451" w:author="Peter Roberts" w:date="2013-05-08T09:19:00Z">
              <w:r w:rsidRPr="00084655">
                <w:t xml:space="preserve">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r w:rsidR="00D63F99">
              <w:t>section</w:t>
            </w:r>
            <w:r w:rsidR="0033520F">
              <w:t xml:space="preserve"> </w:t>
            </w:r>
            <w:fldSimple w:instr=" REF _Ref358393092 \r \h  \* MERGEFORMAT ">
              <w:r w:rsidR="00BB39E2" w:rsidRPr="00BB39E2">
                <w:rPr>
                  <w:rStyle w:val="CrossReference"/>
                </w:rPr>
                <w:t>4.2</w:t>
              </w:r>
            </w:fldSimple>
            <w:r w:rsidR="0033520F" w:rsidRPr="0033520F">
              <w:rPr>
                <w:rStyle w:val="CrossReference"/>
              </w:rPr>
              <w:t xml:space="preserve"> </w:t>
            </w:r>
            <w:fldSimple w:instr=" REF _Ref358393095 \h  \* MERGEFORMAT ">
              <w:r w:rsidR="00BB39E2" w:rsidRPr="00BB39E2">
                <w:rPr>
                  <w:rStyle w:val="CrossReference"/>
                </w:rPr>
                <w:t>Unix Operation</w:t>
              </w:r>
            </w:fldSimple>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52" w:author="Peter Roberts" w:date="2013-05-08T09:19:00Z">
              <w:r w:rsidRPr="00084655">
                <w:delText>,</w:delText>
              </w:r>
            </w:del>
            <w:r>
              <w:t xml:space="preserve"> empty </w:t>
            </w:r>
            <w:del w:id="453" w:author="Peter Roberts" w:date="2013-05-08T09:19:00Z">
              <w:r>
                <w:delText>campaign on</w:delText>
              </w:r>
            </w:del>
            <w:ins w:id="454" w:author="Peter Roberts" w:date="2013-05-08T09:19:00Z">
              <w:r>
                <w:t>Campaign in</w:t>
              </w:r>
            </w:ins>
            <w:r w:rsidR="006B299A">
              <w:t xml:space="preserve"> the database.</w:t>
            </w:r>
          </w:p>
          <w:p w:rsidR="0096594F" w:rsidRPr="00084655" w:rsidRDefault="0096594F" w:rsidP="0096594F">
            <w:pPr>
              <w:pStyle w:val="ProcessStep"/>
              <w:rPr>
                <w:del w:id="455" w:author="Peter Roberts" w:date="2013-05-08T09:19:00Z"/>
              </w:rPr>
            </w:pPr>
            <w:r w:rsidRPr="00084655">
              <w:t xml:space="preserve">A message box will appear once the </w:t>
            </w:r>
            <w:del w:id="456" w:author="Peter Roberts" w:date="2013-05-08T09:19:00Z">
              <w:r w:rsidRPr="00084655">
                <w:delText>campaign</w:delText>
              </w:r>
            </w:del>
            <w:ins w:id="457" w:author="Peter Roberts" w:date="2013-05-08T09:19:00Z">
              <w:r>
                <w:t>C</w:t>
              </w:r>
              <w:r w:rsidRPr="00084655">
                <w:t>ampaign</w:t>
              </w:r>
            </w:ins>
            <w:r w:rsidRPr="00084655">
              <w:t xml:space="preserve"> has been successfully created.</w:t>
            </w:r>
          </w:p>
          <w:p w:rsidR="0096594F" w:rsidRDefault="0096594F" w:rsidP="0096594F">
            <w:pPr>
              <w:pStyle w:val="ProcessStep"/>
            </w:pPr>
            <w:del w:id="458"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59" w:author="Peter Roberts" w:date="2013-05-08T09:19:00Z">
              <w:r>
                <w:t xml:space="preserve"> Click </w:t>
              </w:r>
              <w:r w:rsidRPr="000874EE">
                <w:rPr>
                  <w:rStyle w:val="ActionButton"/>
                </w:rPr>
                <w:t> OK </w:t>
              </w:r>
            </w:ins>
            <w:r>
              <w:t xml:space="preserve"> to </w:t>
            </w:r>
            <w:del w:id="460" w:author="Peter Roberts" w:date="2013-05-08T09:19:00Z">
              <w:r w:rsidRPr="00084655">
                <w:delText>have two campaigns named the same. However,</w:delText>
              </w:r>
            </w:del>
            <w:ins w:id="461" w:author="Peter Roberts" w:date="2013-05-08T09:19:00Z">
              <w:r>
                <w:t>close</w:t>
              </w:r>
            </w:ins>
            <w:r>
              <w:t xml:space="preserve"> it</w:t>
            </w:r>
            <w:del w:id="462" w:author="Peter Roberts" w:date="2013-05-08T09:19:00Z">
              <w:r w:rsidRPr="00084655">
                <w:delText xml:space="preserve"> is suggested to check on existing campaigns to avoid multiple campaigns with identical names. </w:delText>
              </w:r>
            </w:del>
            <w:ins w:id="463" w:author="Peter Roberts" w:date="2013-05-08T09:19:00Z">
              <w:r>
                <w:t>.</w:t>
              </w:r>
            </w:ins>
          </w:p>
          <w:p w:rsidR="0096594F" w:rsidRDefault="0096594F" w:rsidP="006B299A">
            <w:pPr>
              <w:pStyle w:val="ProcessStep"/>
            </w:pPr>
            <w:del w:id="464" w:author="Peter Roberts" w:date="2013-05-08T09:19:00Z">
              <w:r w:rsidRPr="00084655">
                <w:delText xml:space="preserve">No automatic loading of </w:delText>
              </w:r>
            </w:del>
            <w:r w:rsidR="006B299A">
              <w:t xml:space="preserve">Click </w:t>
            </w:r>
            <w:r w:rsidR="006B299A" w:rsidRPr="006B299A">
              <w:rPr>
                <w:rStyle w:val="ActionButton"/>
              </w:rPr>
              <w:t> Cancel </w:t>
            </w:r>
            <w:r w:rsidR="006B299A">
              <w:t xml:space="preserve"> to close the Campaign creation dialog.</w:t>
            </w:r>
          </w:p>
        </w:tc>
      </w:tr>
    </w:tbl>
    <w:p w:rsidR="00893B8C" w:rsidRPr="00084655" w:rsidRDefault="00893B8C" w:rsidP="00893B8C">
      <w:pPr>
        <w:pStyle w:val="Note"/>
        <w:rPr>
          <w:ins w:id="465" w:author="Peter Roberts" w:date="2013-05-08T09:19:00Z"/>
        </w:rPr>
      </w:pPr>
      <w:ins w:id="466" w:author="Peter Roberts" w:date="2013-05-08T09:19:00Z">
        <w:r w:rsidRPr="00084655">
          <w:t xml:space="preserve">Note </w:t>
        </w:r>
        <w:r>
          <w:tab/>
        </w:r>
      </w:ins>
      <w:r w:rsidR="00C671CF">
        <w:t xml:space="preserve">It is not advisable to have two Campaigns with the same name. </w:t>
      </w:r>
      <w:ins w:id="467" w:author="Peter Roberts" w:date="2013-05-08T09:19:00Z">
        <w:r>
          <w:t>T</w:t>
        </w:r>
        <w:r w:rsidRPr="00084655">
          <w:t xml:space="preserve">here is no check </w:t>
        </w:r>
      </w:ins>
      <w:r>
        <w:t>for the existence o</w:t>
      </w:r>
      <w:ins w:id="468" w:author="Peter Roberts" w:date="2013-05-08T09:19:00Z">
        <w:r w:rsidRPr="00084655">
          <w:t>f a Campaign of the same name</w:t>
        </w:r>
      </w:ins>
      <w:r w:rsidR="006B299A">
        <w:t xml:space="preserve">, so </w:t>
      </w:r>
      <w:r w:rsidR="0033520F">
        <w:t xml:space="preserve">please </w:t>
      </w:r>
      <w:r w:rsidR="006B299A">
        <w:t>c</w:t>
      </w:r>
      <w:ins w:id="469" w:author="Peter Roberts" w:date="2013-05-08T09:19:00Z">
        <w:r w:rsidRPr="00084655">
          <w:t xml:space="preserve">heck </w:t>
        </w:r>
      </w:ins>
      <w:r>
        <w:t xml:space="preserve">the </w:t>
      </w:r>
      <w:r w:rsidR="006B299A">
        <w:t xml:space="preserve">names of the </w:t>
      </w:r>
      <w:ins w:id="470" w:author="Peter Roberts" w:date="2013-05-08T09:19:00Z">
        <w:r>
          <w:t>e</w:t>
        </w:r>
        <w:r w:rsidRPr="00084655">
          <w:t xml:space="preserve">xisting Campaigns </w:t>
        </w:r>
      </w:ins>
      <w:r w:rsidR="0033520F">
        <w:t xml:space="preserve">before you create your own in order </w:t>
      </w:r>
      <w:ins w:id="471" w:author="Peter Roberts" w:date="2013-05-08T09:19:00Z">
        <w:r w:rsidRPr="00084655">
          <w:t xml:space="preserve">to avoid multiple Campaigns with identical </w:t>
        </w:r>
      </w:ins>
      <w:r>
        <w:t xml:space="preserve">or confusing </w:t>
      </w:r>
      <w:ins w:id="472" w:author="Peter Roberts" w:date="2013-05-08T09:19:00Z">
        <w:r w:rsidRPr="00084655">
          <w:t>names.</w:t>
        </w:r>
      </w:ins>
    </w:p>
    <w:p w:rsidR="00AA303E" w:rsidRDefault="00AA303E" w:rsidP="00AA303E">
      <w:pPr>
        <w:pStyle w:val="Body"/>
        <w:rPr>
          <w:ins w:id="473" w:author="Peter Roberts" w:date="2013-05-08T09:19:00Z"/>
        </w:rPr>
      </w:pPr>
      <w:ins w:id="474" w:author="Peter Roberts" w:date="2013-05-08T09:19:00Z">
        <w:r>
          <w:t xml:space="preserve">You can now load </w:t>
        </w:r>
      </w:ins>
      <w:r w:rsidR="006D1BDC">
        <w:t>S</w:t>
      </w:r>
      <w:r>
        <w:t xml:space="preserve">pectral </w:t>
      </w:r>
      <w:del w:id="475" w:author="Peter Roberts" w:date="2013-05-08T09:19:00Z">
        <w:r w:rsidR="002A0FFE" w:rsidRPr="00084655">
          <w:delText xml:space="preserve">files is initiated when a new campaign is created. To load </w:delText>
        </w:r>
      </w:del>
      <w:r>
        <w:t xml:space="preserve">data into </w:t>
      </w:r>
      <w:del w:id="476" w:author="Peter Roberts" w:date="2013-05-08T09:19:00Z">
        <w:r w:rsidR="002A0FFE" w:rsidRPr="00084655">
          <w:delText>a new campaign</w:delText>
        </w:r>
      </w:del>
      <w:ins w:id="477"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478" w:author="Peter Roberts" w:date="2013-05-08T09:19:00Z">
        <w:r>
          <w:t xml:space="preserve">It is </w:t>
        </w:r>
      </w:ins>
      <w:r w:rsidR="00D63F99">
        <w:t xml:space="preserve">also </w:t>
      </w:r>
      <w:ins w:id="479" w:author="Peter Roberts" w:date="2013-05-08T09:19:00Z">
        <w:r>
          <w:t>possible to</w:t>
        </w:r>
      </w:ins>
      <w:r>
        <w:t xml:space="preserve"> use the</w:t>
      </w:r>
      <w:r w:rsidR="000874EE">
        <w:t xml:space="preserve"> </w:t>
      </w:r>
      <w:del w:id="480" w:author="Peter Roberts" w:date="2013-05-08T09:19:00Z">
        <w:r w:rsidR="002A0FFE" w:rsidRPr="00084655">
          <w:delText>function ‘load campaign data’</w:delText>
        </w:r>
      </w:del>
      <w:ins w:id="481"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482" w:author="Peter Roberts" w:date="2013-05-08T09:19:00Z"/>
        </w:rPr>
      </w:pPr>
      <w:bookmarkStart w:id="483" w:name="_Ref153794251"/>
      <w:bookmarkStart w:id="484" w:name="_Ref130607984"/>
      <w:del w:id="485" w:author="Peter Roberts" w:date="2013-05-08T09:19:00Z">
        <w:r>
          <w:delText>%%% Create and Load button isn’t documented.</w:delText>
        </w:r>
        <w:bookmarkStart w:id="486" w:name="_Toc356807293"/>
        <w:bookmarkStart w:id="487" w:name="_Toc357580481"/>
        <w:bookmarkStart w:id="488" w:name="_Toc357598064"/>
        <w:bookmarkStart w:id="489" w:name="_Toc357782283"/>
        <w:bookmarkStart w:id="490" w:name="_Toc358385794"/>
        <w:bookmarkStart w:id="491" w:name="_Toc358395261"/>
        <w:bookmarkStart w:id="492" w:name="_Toc358992597"/>
        <w:bookmarkStart w:id="493" w:name="_Toc359336813"/>
        <w:bookmarkStart w:id="494" w:name="_Toc359396424"/>
        <w:bookmarkStart w:id="495" w:name="_Toc359416742"/>
        <w:bookmarkEnd w:id="486"/>
        <w:bookmarkEnd w:id="487"/>
        <w:bookmarkEnd w:id="488"/>
        <w:bookmarkEnd w:id="489"/>
        <w:bookmarkEnd w:id="490"/>
        <w:bookmarkEnd w:id="491"/>
        <w:bookmarkEnd w:id="492"/>
        <w:bookmarkEnd w:id="493"/>
        <w:bookmarkEnd w:id="494"/>
        <w:bookmarkEnd w:id="495"/>
      </w:del>
    </w:p>
    <w:p w:rsidR="002A0FFE" w:rsidRDefault="002A0FFE" w:rsidP="00BA3445">
      <w:pPr>
        <w:pStyle w:val="Heading2"/>
      </w:pPr>
      <w:bookmarkStart w:id="496" w:name="_Toc355280369"/>
      <w:bookmarkStart w:id="497" w:name="_Ref356551550"/>
      <w:bookmarkStart w:id="498" w:name="_Ref356551553"/>
      <w:bookmarkStart w:id="499" w:name="_Ref358983057"/>
      <w:bookmarkStart w:id="500" w:name="_Ref358983060"/>
      <w:bookmarkStart w:id="501" w:name="_Toc359416743"/>
      <w:r w:rsidRPr="00084655">
        <w:t xml:space="preserve">Loading Campaign </w:t>
      </w:r>
      <w:r w:rsidR="00363277">
        <w:t>Spectr</w:t>
      </w:r>
      <w:r w:rsidR="00A821AE">
        <w:t>al</w:t>
      </w:r>
      <w:r w:rsidR="00363277">
        <w:t xml:space="preserve"> </w:t>
      </w:r>
      <w:r w:rsidRPr="00084655">
        <w:t>Data</w:t>
      </w:r>
      <w:bookmarkEnd w:id="483"/>
      <w:bookmarkEnd w:id="496"/>
      <w:bookmarkEnd w:id="497"/>
      <w:bookmarkEnd w:id="498"/>
      <w:bookmarkEnd w:id="499"/>
      <w:bookmarkEnd w:id="500"/>
      <w:bookmarkEnd w:id="501"/>
    </w:p>
    <w:p w:rsidR="00FE5251" w:rsidRDefault="00363277" w:rsidP="00363277">
      <w:pPr>
        <w:pStyle w:val="Body"/>
        <w:rPr>
          <w:ins w:id="502" w:author="Peter Roberts" w:date="2013-05-08T09:19:00Z"/>
        </w:rPr>
      </w:pPr>
      <w:del w:id="503" w:author="Peter Roberts" w:date="2013-05-08T09:19:00Z">
        <w:r>
          <w:delText xml:space="preserve">Loading of Campaign </w:delText>
        </w:r>
      </w:del>
      <w:ins w:id="504" w:author="Peter Roberts" w:date="2013-05-08T09:19:00Z">
        <w:r w:rsidR="00AA303E">
          <w:t xml:space="preserve">All </w:t>
        </w:r>
      </w:ins>
      <w:r w:rsidR="0033520F">
        <w:t>s</w:t>
      </w:r>
      <w:r>
        <w:t>pectr</w:t>
      </w:r>
      <w:r w:rsidR="006D1BDC">
        <w:t>al</w:t>
      </w:r>
      <w:r>
        <w:t xml:space="preserve"> data </w:t>
      </w:r>
      <w:del w:id="505" w:author="Peter Roberts" w:date="2013-05-08T09:19:00Z">
        <w:r>
          <w:delText>occurs</w:delText>
        </w:r>
      </w:del>
      <w:ins w:id="506" w:author="Peter Roberts" w:date="2013-05-08T09:19:00Z">
        <w:r w:rsidR="00AA303E">
          <w:t xml:space="preserve">in the </w:t>
        </w:r>
      </w:ins>
      <w:r w:rsidR="00EE5F6F">
        <w:t>sub-folder</w:t>
      </w:r>
      <w:r w:rsidR="006B299A">
        <w:t xml:space="preserve"> tree at the </w:t>
      </w:r>
      <w:ins w:id="507" w:author="Peter Roberts" w:date="2013-05-08T09:19:00Z">
        <w:r w:rsidR="00AA303E">
          <w:t>disk</w:t>
        </w:r>
        <w:r>
          <w:t xml:space="preserve"> </w:t>
        </w:r>
        <w:r w:rsidR="00633AC3">
          <w:t xml:space="preserve">location </w:t>
        </w:r>
      </w:ins>
      <w:r w:rsidR="006B299A">
        <w:t>you specify</w:t>
      </w:r>
      <w:ins w:id="508" w:author="Peter Roberts" w:date="2013-05-08T09:19:00Z">
        <w:r w:rsidR="00633AC3">
          <w:t xml:space="preserve">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w:t>
      </w:r>
      <w:del w:id="509" w:author="Peter Roberts" w:date="2013-05-08T09:19:00Z">
        <w:r>
          <w:delText>sub-directory structure</w:delText>
        </w:r>
      </w:del>
      <w:ins w:id="510" w:author="Peter Roberts" w:date="2013-05-08T09:19:00Z">
        <w:r>
          <w:t xml:space="preserve">structure. </w:t>
        </w:r>
      </w:ins>
      <w:r w:rsidR="00AE0AA7">
        <w:t xml:space="preserve">See </w:t>
      </w:r>
      <w:r w:rsidR="00AE0AA7" w:rsidRPr="00AE0AA7">
        <w:rPr>
          <w:rStyle w:val="CrossReference"/>
        </w:rPr>
        <w:t xml:space="preserve">Chapter </w:t>
      </w:r>
      <w:r w:rsidR="00C41361">
        <w:fldChar w:fldCharType="begin"/>
      </w:r>
      <w:r w:rsidR="00C41361">
        <w:instrText xml:space="preserve"> REF _Ref356466848 \r \h  \* MERGEFORMAT </w:instrText>
      </w:r>
      <w:r w:rsidR="00C41361">
        <w:fldChar w:fldCharType="separate"/>
      </w:r>
      <w:r w:rsidR="00BB39E2">
        <w:rPr>
          <w:b/>
          <w:bCs/>
          <w:lang w:val="en-US"/>
        </w:rPr>
        <w:t>Error! Reference source not found.</w:t>
      </w:r>
      <w:r w:rsidR="00C41361">
        <w:fldChar w:fldCharType="end"/>
      </w:r>
      <w:r w:rsidR="00AE0AA7" w:rsidRPr="00AE0AA7">
        <w:rPr>
          <w:rStyle w:val="CrossReference"/>
        </w:rPr>
        <w:t xml:space="preserve"> </w:t>
      </w:r>
      <w:r w:rsidR="00C41361">
        <w:fldChar w:fldCharType="begin"/>
      </w:r>
      <w:r w:rsidR="00C41361">
        <w:instrText xml:space="preserve"> REF _Ref356466853 \h  \* MERGEFORMAT </w:instrText>
      </w:r>
      <w:r w:rsidR="00C41361">
        <w:fldChar w:fldCharType="separate"/>
      </w:r>
      <w:r w:rsidR="00BB39E2">
        <w:rPr>
          <w:b/>
          <w:bCs/>
          <w:lang w:val="en-US"/>
        </w:rPr>
        <w:t>Error! Reference source not found.</w:t>
      </w:r>
      <w:r w:rsidR="00C41361">
        <w:fldChar w:fldCharType="end"/>
      </w:r>
      <w:r w:rsidR="00AE0AA7">
        <w:t xml:space="preserve"> for more information on designing this structure.</w:t>
      </w:r>
    </w:p>
    <w:p w:rsidR="00204599" w:rsidRDefault="00204599" w:rsidP="00204599">
      <w:pPr>
        <w:pStyle w:val="Body"/>
      </w:pPr>
      <w:r>
        <w:t>The</w:t>
      </w:r>
      <w:ins w:id="511" w:author="Peter Roberts" w:date="2013-05-08T09:19:00Z">
        <w:r>
          <w:t xml:space="preserve"> </w:t>
        </w:r>
        <w:r w:rsidR="00FE5251">
          <w:t>entire</w:t>
        </w:r>
      </w:ins>
      <w:r w:rsidR="00FE5251">
        <w:t xml:space="preserv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ins w:id="512" w:author="Peter Roberts" w:date="2013-05-08T09:19:00Z">
        <w:r w:rsidR="00A42ED3">
          <w:t xml:space="preserve">Spectrum </w:t>
        </w:r>
      </w:ins>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ins w:id="513" w:author="Peter Roberts" w:date="2013-05-08T09:19:00Z">
        <w:r w:rsidR="006D1BDC">
          <w:t xml:space="preserve">for </w:t>
        </w:r>
      </w:ins>
      <w:r w:rsidR="006D1BDC">
        <w:t xml:space="preserve">your Campaign </w:t>
      </w:r>
      <w:r w:rsidR="00A42ED3">
        <w:t xml:space="preserve">in </w:t>
      </w:r>
      <w:ins w:id="514" w:author="Peter Roberts" w:date="2013-05-08T09:19:00Z">
        <w:r w:rsidR="00A42ED3">
          <w:t>the database</w:t>
        </w:r>
      </w:ins>
      <w:r>
        <w:t xml:space="preserve">. For each </w:t>
      </w:r>
      <w:r w:rsidR="00EE5F6F">
        <w:t>sub-folder</w:t>
      </w:r>
      <w:r>
        <w:t xml:space="preserve">, it will </w:t>
      </w:r>
      <w:r w:rsidR="00DC15DA">
        <w:t xml:space="preserve">use the various Spectrum File loaders listed in section </w:t>
      </w:r>
      <w:fldSimple w:instr=" REF _Ref358132268 \r \h  \* MERGEFORMAT ">
        <w:r w:rsidR="00BB39E2" w:rsidRPr="00BB39E2">
          <w:rPr>
            <w:rStyle w:val="CrossReference"/>
          </w:rPr>
          <w:t>3.11</w:t>
        </w:r>
      </w:fldSimple>
      <w:r w:rsidR="00DC15DA" w:rsidRPr="00DC15DA">
        <w:rPr>
          <w:rStyle w:val="CrossReference"/>
        </w:rPr>
        <w:t xml:space="preserve"> </w:t>
      </w:r>
      <w:fldSimple w:instr=" REF _Ref358132290 \h  \* MERGEFORMAT ">
        <w:r w:rsidR="00BB39E2" w:rsidRPr="00BB39E2">
          <w:rPr>
            <w:rStyle w:val="CrossReference"/>
          </w:rPr>
          <w:t>Supported Input Spectrum File Formats</w:t>
        </w:r>
      </w:fldSimple>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spectrum file, </w:t>
      </w:r>
      <w:r w:rsidR="006D1BDC">
        <w:t xml:space="preserve">sorting it into a </w:t>
      </w:r>
      <w:r w:rsidR="00EE5F6F">
        <w:t>sub-folder</w:t>
      </w:r>
      <w:r w:rsidR="006D1BDC">
        <w:t xml:space="preserve">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p>
          <w:p w:rsidR="002E3320" w:rsidRPr="00084655" w:rsidRDefault="005844B5" w:rsidP="0096594F">
            <w:pPr>
              <w:pStyle w:val="Figure"/>
            </w:pPr>
            <w:r>
              <w:rPr>
                <w:lang w:val="en-AU"/>
              </w:rPr>
              <w:drawing>
                <wp:inline distT="0" distB="0" distL="0" distR="0">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E3320" w:rsidRPr="00084655" w:rsidRDefault="002E3320" w:rsidP="0096594F">
            <w:pPr>
              <w:pStyle w:val="Caption"/>
            </w:pPr>
            <w:r w:rsidRPr="00084655">
              <w:t xml:space="preserve">Figure </w:t>
            </w:r>
            <w:fldSimple w:instr=" SEQ Figure \* ARABIC ">
              <w:r w:rsidR="00BB39E2">
                <w:rPr>
                  <w:noProof/>
                </w:rPr>
                <w:t>25</w:t>
              </w:r>
            </w:fldSimple>
            <w:r w:rsidRPr="00084655">
              <w:t>: Load Spectral Data dialog</w:t>
            </w:r>
          </w:p>
          <w:p w:rsidR="002E3320" w:rsidRDefault="002E3320" w:rsidP="0096594F">
            <w:pPr>
              <w:pStyle w:val="ProcessStep"/>
            </w:pPr>
            <w:ins w:id="515"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16" w:author="Peter Roberts" w:date="2013-05-08T09:19:00Z"/>
              </w:rPr>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w:t>
            </w:r>
            <w:ins w:id="517" w:author="Peter Roberts" w:date="2013-05-08T09:19:00Z">
              <w:r>
                <w:t xml:space="preserve">dialog box closes and the </w:t>
              </w:r>
            </w:ins>
            <w:r w:rsidRPr="00084655">
              <w:t xml:space="preserve">loading progress is shown in the </w:t>
            </w:r>
            <w:ins w:id="518" w:author="Peter Roberts" w:date="2013-05-08T09:19:00Z">
              <w:r>
                <w:t xml:space="preserve">left panel of the </w:t>
              </w:r>
            </w:ins>
            <w:r w:rsidRPr="00084655">
              <w:t>Main Window. A message box will appear once all data</w:t>
            </w:r>
            <w:r>
              <w:t xml:space="preserve"> has been loaded to the system.</w:t>
            </w:r>
            <w:r w:rsidR="006B299A">
              <w:t xml:space="preserve"> </w:t>
            </w:r>
            <w:ins w:id="519" w:author="Peter Roberts" w:date="2013-05-08T09:19:00Z">
              <w:r>
                <w:t>Do not perform other operations on this Campaign until the load has completed.</w:t>
              </w:r>
            </w:ins>
          </w:p>
          <w:p w:rsidR="00A956D2" w:rsidRDefault="002E3320" w:rsidP="00DC15DA">
            <w:pPr>
              <w:pStyle w:val="ProcessStep"/>
            </w:pPr>
            <w:ins w:id="520" w:author="Peter Roberts" w:date="2013-05-08T09:19:00Z">
              <w:r>
                <w:t xml:space="preserve">Click </w:t>
              </w:r>
              <w:r w:rsidRPr="005E1014">
                <w:rPr>
                  <w:rStyle w:val="ActionButton"/>
                </w:rPr>
                <w:t> OK </w:t>
              </w:r>
              <w:r>
                <w:t xml:space="preserve"> to clear the message box.</w:t>
              </w:r>
            </w:ins>
          </w:p>
        </w:tc>
      </w:tr>
    </w:tbl>
    <w:p w:rsidR="008A4456" w:rsidRDefault="008A4456" w:rsidP="008A4456">
      <w:pPr>
        <w:pStyle w:val="Note"/>
        <w:rPr>
          <w:ins w:id="521" w:author="Peter Roberts" w:date="2013-05-08T09:19:00Z"/>
        </w:rPr>
      </w:pPr>
      <w:ins w:id="522" w:author="Peter Roberts" w:date="2013-05-08T09:19:00Z">
        <w:r>
          <w:t>Note</w:t>
        </w:r>
        <w:r>
          <w:tab/>
          <w:t xml:space="preserve">After uploading your Spectral data to </w:t>
        </w:r>
      </w:ins>
      <w:r w:rsidR="00F52044">
        <w:t>SPECCHIO</w:t>
      </w:r>
      <w:ins w:id="523" w:author="Peter Roberts" w:date="2013-05-08T09:19:00Z">
        <w:r>
          <w:t xml:space="preserve">, do not change the </w:t>
        </w:r>
      </w:ins>
      <w:r w:rsidR="00EE5F6F">
        <w:t>sub-folder</w:t>
      </w:r>
      <w:ins w:id="524" w:author="Peter Roberts" w:date="2013-05-08T09:19:00Z">
        <w:r>
          <w:t xml:space="preserve"> structure on the hard disk that you set up and used. You will need this</w:t>
        </w:r>
      </w:ins>
      <w:r>
        <w:t xml:space="preserve"> again</w:t>
      </w:r>
      <w:ins w:id="525" w:author="Peter Roberts" w:date="2013-05-08T09:19:00Z">
        <w:r>
          <w:t xml:space="preserve"> if you wish to upload further spectral data to this Campaign in the future.</w:t>
        </w:r>
      </w:ins>
    </w:p>
    <w:p w:rsidR="00EF08F9" w:rsidRDefault="00EF08F9" w:rsidP="00EF08F9">
      <w:pPr>
        <w:pStyle w:val="HeadingSubUnnumbered"/>
      </w:pPr>
      <w:r>
        <w:t>Instrument and Sensor selection</w:t>
      </w:r>
    </w:p>
    <w:p w:rsidR="00160B9E" w:rsidRDefault="00160B9E" w:rsidP="00EF08F9">
      <w:pPr>
        <w:pStyle w:val="Body"/>
      </w:pPr>
      <w:r>
        <w:t>SPECCHIO searches the existing Sensor and Instrument definitions in the database to find a match for the Spectrum data loaded. It sets the Instrument and Sensor Metadata Attrinutes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After uploading Spectra, use the Metadata Editor to check the settings of the Instrument, Sensor Type and Reference Panel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fldSimple w:instr=" REF _Ref357586671 \r \h  \* MERGEFORMAT ">
        <w:r w:rsidR="00BB39E2" w:rsidRPr="00BB39E2">
          <w:rPr>
            <w:rStyle w:val="CrossReference"/>
          </w:rPr>
          <w:t>4.16</w:t>
        </w:r>
      </w:fldSimple>
      <w:r w:rsidRPr="00A956D2">
        <w:rPr>
          <w:rStyle w:val="CrossReference"/>
        </w:rPr>
        <w:t xml:space="preserve"> </w:t>
      </w:r>
      <w:fldSimple w:instr=" REF _Ref357586673 \h  \* MERGEFORMAT ">
        <w:ins w:id="526" w:author="Peter" w:date="2013-05-08T09:19:00Z">
          <w:r w:rsidR="00BB39E2" w:rsidRPr="00BB39E2">
            <w:rPr>
              <w:rStyle w:val="CrossReference"/>
            </w:rPr>
            <w:t xml:space="preserve">Displaying and </w:t>
          </w:r>
        </w:ins>
        <w:r w:rsidR="00BB39E2" w:rsidRPr="00BB39E2">
          <w:rPr>
            <w:rStyle w:val="CrossReference"/>
          </w:rPr>
          <w:t>Editing Metadata</w:t>
        </w:r>
      </w:fldSimple>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fldSimple w:instr=" REF _Ref357586671 \r \h  \* MERGEFORMAT ">
        <w:r w:rsidR="00BB39E2" w:rsidRPr="00BB39E2">
          <w:rPr>
            <w:rStyle w:val="CrossReference"/>
          </w:rPr>
          <w:t>4.16</w:t>
        </w:r>
      </w:fldSimple>
      <w:r w:rsidRPr="00A956D2">
        <w:rPr>
          <w:rStyle w:val="CrossReference"/>
        </w:rPr>
        <w:t xml:space="preserve"> </w:t>
      </w:r>
      <w:fldSimple w:instr=" REF _Ref357586673 \h  \* MERGEFORMAT ">
        <w:ins w:id="527" w:author="Peter" w:date="2013-05-08T09:19:00Z">
          <w:r w:rsidR="00BB39E2" w:rsidRPr="00BB39E2">
            <w:rPr>
              <w:rStyle w:val="CrossReference"/>
            </w:rPr>
            <w:t xml:space="preserve">Displaying and </w:t>
          </w:r>
        </w:ins>
        <w:r w:rsidR="00BB39E2" w:rsidRPr="00BB39E2">
          <w:rPr>
            <w:rStyle w:val="CrossReference"/>
          </w:rPr>
          <w:t>Editing Metadata</w:t>
        </w:r>
      </w:fldSimple>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spectra </w:t>
      </w:r>
      <w:r w:rsidR="0033520F">
        <w:t>to determine how much</w:t>
      </w:r>
      <w:r>
        <w:t xml:space="preserve"> was completed. See below for information on recovering from upload errors.</w:t>
      </w:r>
    </w:p>
    <w:p w:rsidR="00204599" w:rsidRDefault="00204599" w:rsidP="00204599">
      <w:pPr>
        <w:pStyle w:val="DocAction"/>
        <w:rPr>
          <w:del w:id="528" w:author="Peter Roberts" w:date="2013-05-08T09:19:00Z"/>
        </w:rPr>
      </w:pPr>
      <w:del w:id="529" w:author="Peter Roberts" w:date="2013-05-08T09:19:00Z">
        <w:r>
          <w:delText>%%% Clarify the following...</w:delText>
        </w:r>
      </w:del>
    </w:p>
    <w:p w:rsidR="002574CB" w:rsidRPr="00084655" w:rsidRDefault="002574CB" w:rsidP="00A7583F">
      <w:pPr>
        <w:pStyle w:val="Body"/>
        <w:rPr>
          <w:del w:id="530" w:author="Peter Roberts" w:date="2013-05-08T09:19:00Z"/>
        </w:rPr>
      </w:pPr>
      <w:del w:id="531"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32" w:author="Peter Roberts" w:date="2013-05-08T09:19:00Z"/>
        </w:rPr>
      </w:pPr>
      <w:del w:id="533"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34" w:author="Peter Roberts" w:date="2013-05-08T09:19:00Z"/>
        </w:rPr>
      </w:pPr>
      <w:del w:id="535"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rPr>
          <w:ins w:id="536" w:author="Peter Roberts" w:date="2013-05-08T09:19:00Z"/>
        </w:rPr>
      </w:pPr>
      <w:bookmarkStart w:id="537" w:name="_Ref157236952"/>
      <w:bookmarkStart w:id="538" w:name="_Toc359416744"/>
      <w:bookmarkEnd w:id="484"/>
      <w:ins w:id="539" w:author="Peter Roberts" w:date="2013-05-08T09:19:00Z">
        <w:r>
          <w:t xml:space="preserve">Loading </w:t>
        </w:r>
      </w:ins>
      <w:r w:rsidR="00D806CC">
        <w:t>A</w:t>
      </w:r>
      <w:ins w:id="540" w:author="Peter Roberts" w:date="2013-05-08T09:19:00Z">
        <w:r>
          <w:t>dditional Spectral Data</w:t>
        </w:r>
        <w:bookmarkEnd w:id="538"/>
      </w:ins>
    </w:p>
    <w:p w:rsidR="00FE5251" w:rsidRDefault="00FE5251" w:rsidP="00FE5251">
      <w:pPr>
        <w:pStyle w:val="Body"/>
      </w:pPr>
      <w:ins w:id="541" w:author="Peter Roberts" w:date="2013-05-08T09:19:00Z">
        <w:r>
          <w:t xml:space="preserve">If further spectral data becomes available for your Campaign, it is possible to conveniently add it to your existing </w:t>
        </w:r>
      </w:ins>
      <w:r w:rsidR="00F52044">
        <w:t>SPECCHIO</w:t>
      </w:r>
      <w:ins w:id="542" w:author="Peter Roberts" w:date="2013-05-08T09:19:00Z">
        <w:r>
          <w:t xml:space="preserve"> Campaign.</w:t>
        </w:r>
      </w:ins>
    </w:p>
    <w:p w:rsidR="00D806CC" w:rsidRDefault="00D806CC" w:rsidP="00FE5251">
      <w:pPr>
        <w:pStyle w:val="Body"/>
      </w:pPr>
      <w:r>
        <w:t>There are a number of different scenarios which may apply.</w:t>
      </w:r>
    </w:p>
    <w:p w:rsidR="00D806CC" w:rsidRDefault="00D806CC" w:rsidP="00D806CC">
      <w:pPr>
        <w:pStyle w:val="Heading3"/>
      </w:pPr>
      <w:bookmarkStart w:id="543" w:name="_Toc359416745"/>
      <w:r>
        <w:t>Uploading Addition Spectral Data from the Same Computer</w:t>
      </w:r>
      <w:bookmarkEnd w:id="543"/>
    </w:p>
    <w:p w:rsidR="00CA7565" w:rsidRDefault="00D806CC" w:rsidP="00D806CC">
      <w:pPr>
        <w:pStyle w:val="Body"/>
      </w:pPr>
      <w:r>
        <w:t>In this case, a</w:t>
      </w:r>
      <w:ins w:id="544" w:author="Peter Roberts" w:date="2013-05-08T09:19:00Z">
        <w:r w:rsidR="00CA7565" w:rsidRPr="008E2F3C">
          <w:t xml:space="preserve">dd the new spectral data to the existing </w:t>
        </w:r>
      </w:ins>
      <w:r w:rsidR="00EE5F6F">
        <w:t>sub-folder</w:t>
      </w:r>
      <w:ins w:id="545" w:author="Peter Roberts" w:date="2013-05-08T09:19:00Z">
        <w:r w:rsidR="00CA7565" w:rsidRPr="008E2F3C">
          <w:t xml:space="preserve"> structure </w:t>
        </w:r>
      </w:ins>
      <w:r w:rsidR="00CA7565">
        <w:t xml:space="preserve">on your computer’s disk </w:t>
      </w:r>
      <w:ins w:id="546" w:author="Peter Roberts" w:date="2013-05-08T09:19:00Z">
        <w:r w:rsidR="00CA7565" w:rsidRPr="008E2F3C">
          <w:t>from which you uploaded the original spectral data.</w:t>
        </w:r>
      </w:ins>
    </w:p>
    <w:p w:rsidR="00CA7565" w:rsidRDefault="00CA7565" w:rsidP="00CA7565">
      <w:pPr>
        <w:pStyle w:val="Bullet"/>
      </w:pPr>
      <w:ins w:id="547" w:author="Peter Roberts" w:date="2013-05-08T09:19:00Z">
        <w:r w:rsidRPr="008E2F3C">
          <w:t xml:space="preserve">Do not add any files other than Spectral data and ensure that all files within each </w:t>
        </w:r>
      </w:ins>
      <w:r w:rsidR="00EE5F6F">
        <w:t>sub-folder</w:t>
      </w:r>
      <w:ins w:id="548" w:author="Peter Roberts" w:date="2013-05-08T09:19:00Z">
        <w:r w:rsidRPr="008E2F3C">
          <w:t xml:space="preserve"> </w:t>
        </w:r>
      </w:ins>
      <w:r>
        <w:t>have</w:t>
      </w:r>
      <w:ins w:id="549" w:author="Peter Roberts" w:date="2013-05-08T09:19:00Z">
        <w:r w:rsidRPr="008E2F3C">
          <w:t xml:space="preserve"> the same file format.</w:t>
        </w:r>
      </w:ins>
    </w:p>
    <w:p w:rsidR="00CA7565" w:rsidRDefault="00CA7565" w:rsidP="00CA7565">
      <w:pPr>
        <w:pStyle w:val="Bullet"/>
      </w:pPr>
      <w:ins w:id="550" w:author="Peter Roberts" w:date="2013-05-08T09:19:00Z">
        <w:r w:rsidRPr="008E2F3C">
          <w:t>Do not change the file names of any of the original files.</w:t>
        </w:r>
      </w:ins>
    </w:p>
    <w:p w:rsidR="00CA7565" w:rsidRDefault="00CA7565" w:rsidP="00CA7565">
      <w:pPr>
        <w:pStyle w:val="Bullet"/>
      </w:pPr>
      <w:ins w:id="551" w:author="Peter Roberts" w:date="2013-05-08T09:19:00Z">
        <w:r w:rsidRPr="008E2F3C">
          <w:t xml:space="preserve">Do not change or rename the </w:t>
        </w:r>
      </w:ins>
      <w:r>
        <w:t>sub-</w:t>
      </w:r>
      <w:r w:rsidR="00EE5F6F">
        <w:t>folders</w:t>
      </w:r>
      <w:ins w:id="552" w:author="Peter Roberts" w:date="2013-05-08T09:19:00Z">
        <w:r w:rsidRPr="008E2F3C">
          <w:t>, but you may add new sub-</w:t>
        </w:r>
      </w:ins>
      <w:r w:rsidR="00EE5F6F">
        <w:t>folders</w:t>
      </w:r>
      <w:ins w:id="553" w:author="Peter Roberts" w:date="2013-05-08T09:19:00Z">
        <w:r w:rsidRPr="008E2F3C">
          <w:t>.</w:t>
        </w:r>
      </w:ins>
    </w:p>
    <w:p w:rsidR="00CA7565" w:rsidRDefault="00CA7565" w:rsidP="00CA7565">
      <w:pPr>
        <w:pStyle w:val="Body"/>
      </w:pPr>
      <w:r>
        <w:t>To upload the new Spectral data, follow the process described in section</w:t>
      </w:r>
      <w:r w:rsidR="00D806CC">
        <w:t xml:space="preserve"> </w:t>
      </w:r>
      <w:fldSimple w:instr=" REF _Ref358983057 \r \h  \* MERGEFORMAT ">
        <w:r w:rsidR="00BB39E2" w:rsidRPr="00BB39E2">
          <w:rPr>
            <w:rStyle w:val="CrossReference"/>
          </w:rPr>
          <w:t>4.12</w:t>
        </w:r>
      </w:fldSimple>
      <w:r w:rsidR="00D806CC" w:rsidRPr="00D806CC">
        <w:rPr>
          <w:rStyle w:val="CrossReference"/>
        </w:rPr>
        <w:t xml:space="preserve"> </w:t>
      </w:r>
      <w:fldSimple w:instr=" REF _Ref358983060 \h  \* MERGEFORMAT ">
        <w:r w:rsidR="00BB39E2" w:rsidRPr="00BB39E2">
          <w:rPr>
            <w:rStyle w:val="CrossReference"/>
          </w:rPr>
          <w:t>Loading Campaign Spectral Data</w:t>
        </w:r>
      </w:fldSimple>
      <w:r>
        <w:t>. Only 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rPr>
          <w:ins w:id="554" w:author="Peter Roberts" w:date="2013-05-08T09:19:00Z"/>
        </w:rPr>
      </w:pPr>
      <w:bookmarkStart w:id="555" w:name="_Toc359416746"/>
      <w:ins w:id="556" w:author="Peter Roberts" w:date="2013-05-08T09:19:00Z">
        <w:r>
          <w:t>Uploading Additional Spectral Data from a Second Computer</w:t>
        </w:r>
        <w:bookmarkEnd w:id="555"/>
      </w:ins>
    </w:p>
    <w:p w:rsidR="00106B3F" w:rsidRDefault="00F52044" w:rsidP="00C20C86">
      <w:pPr>
        <w:pStyle w:val="Body"/>
      </w:pPr>
      <w:r>
        <w:t>SPECCHIO</w:t>
      </w:r>
      <w:r w:rsidR="00106B3F">
        <w:t xml:space="preserve"> permits multiple Paths to be stored against each Campaign</w:t>
      </w:r>
      <w:r w:rsidR="007E101B">
        <w:t xml:space="preserve">. This permits the same data to me managed and augmented </w:t>
      </w:r>
      <w:ins w:id="557" w:author="Peter Roberts" w:date="2013-05-08T09:19:00Z">
        <w:r w:rsidR="00C20C86">
          <w:t>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425801">
        <w:tc>
          <w:tcPr>
            <w:tcW w:w="8862" w:type="dxa"/>
          </w:tcPr>
          <w:p w:rsidR="00106B3F" w:rsidRDefault="00106B3F" w:rsidP="00106B3F">
            <w:pPr>
              <w:pStyle w:val="ProcessStep"/>
            </w:pPr>
            <w:r>
              <w:t xml:space="preserve">On the second computer, make an exact copy of the entire Campaign </w:t>
            </w:r>
            <w:r w:rsidR="00EE5F6F">
              <w:t>folder</w:t>
            </w:r>
            <w:r>
              <w:t xml:space="preserve"> tree as 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022B31" w:rsidRDefault="00022B31" w:rsidP="00022B31">
            <w:pPr>
              <w:pStyle w:val="Figure"/>
            </w:pPr>
            <w:r>
              <w:rPr>
                <w:lang w:val="en-AU"/>
              </w:rPr>
              <w:drawing>
                <wp:inline distT="0" distB="0" distL="0" distR="0">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22B31" w:rsidRDefault="00022B31" w:rsidP="00022B31">
            <w:pPr>
              <w:pStyle w:val="Caption"/>
            </w:pPr>
            <w:r w:rsidRPr="00084655">
              <w:t xml:space="preserve">Figure </w:t>
            </w:r>
            <w:fldSimple w:instr=" SEQ Figure \* ARABIC ">
              <w:r w:rsidR="00BB39E2">
                <w:rPr>
                  <w:noProof/>
                </w:rPr>
                <w:t>26</w:t>
              </w:r>
            </w:fldSimple>
            <w:r w:rsidRPr="00084655">
              <w:t xml:space="preserve">: </w:t>
            </w:r>
            <w:r>
              <w:t>File upload dialog showing no paths</w:t>
            </w:r>
          </w:p>
          <w:p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70613F">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left hand part of the Main Window indicating the total number of files that have been found, and the number of new Spectra which have been loaded.</w:t>
            </w:r>
          </w:p>
        </w:tc>
      </w:tr>
    </w:tbl>
    <w:p w:rsidR="00425801" w:rsidRDefault="00425801" w:rsidP="00425801">
      <w:pPr>
        <w:pStyle w:val="Warning"/>
      </w:pPr>
      <w:bookmarkStart w:id="558" w:name="_Ref157338239"/>
      <w:bookmarkStart w:id="559" w:name="_Toc355280384"/>
      <w:bookmarkStart w:id="560" w:name="_Ref356551581"/>
      <w:bookmarkStart w:id="561" w:name="_Ref356551584"/>
      <w:r>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rPr>
          <w:ins w:id="562" w:author="Peter Roberts" w:date="2013-05-08T09:19:00Z"/>
        </w:rPr>
      </w:pPr>
      <w:bookmarkStart w:id="563" w:name="_Ref357690312"/>
      <w:bookmarkStart w:id="564" w:name="_Ref357690316"/>
      <w:bookmarkStart w:id="565" w:name="_Toc359416747"/>
      <w:ins w:id="566" w:author="Peter Roberts" w:date="2013-05-08T09:19:00Z">
        <w:r>
          <w:t xml:space="preserve">Uploading Additional Spectral Data </w:t>
        </w:r>
      </w:ins>
      <w:r w:rsidR="003C09DA">
        <w:t>in</w:t>
      </w:r>
      <w:ins w:id="567" w:author="Peter Roberts" w:date="2013-05-08T09:19:00Z">
        <w:r>
          <w:t xml:space="preserve"> a </w:t>
        </w:r>
      </w:ins>
      <w:r>
        <w:t>New Data Hierarchy</w:t>
      </w:r>
      <w:bookmarkEnd w:id="565"/>
    </w:p>
    <w:p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ins w:id="568" w:author="Peter Roberts" w:date="2013-05-08T09:19:00Z">
        <w:r w:rsidR="00D806CC">
          <w:t>.</w:t>
        </w:r>
      </w:ins>
      <w:r>
        <w:t xml:space="preserve"> In this case, a new </w:t>
      </w:r>
      <w:r w:rsidR="00EE5F6F">
        <w:t>folder</w:t>
      </w:r>
      <w:r>
        <w:t xml:space="preserve"> structure can be created at the top </w:t>
      </w:r>
      <w:r w:rsidR="00212938">
        <w:t>level</w:t>
      </w:r>
      <w:r>
        <w:t xml:space="preserve"> of the Campaign.</w:t>
      </w:r>
    </w:p>
    <w:p w:rsidR="007E101B" w:rsidRDefault="003C09DA" w:rsidP="003C09DA">
      <w:pPr>
        <w:pStyle w:val="Figure"/>
      </w:pPr>
      <w:r>
        <w:drawing>
          <wp:inline distT="0" distB="0" distL="0" distR="0">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12938" w:rsidRDefault="00212938" w:rsidP="00212938">
      <w:pPr>
        <w:pStyle w:val="Caption"/>
      </w:pPr>
      <w:r w:rsidRPr="00084655">
        <w:t xml:space="preserve">Figure </w:t>
      </w:r>
      <w:fldSimple w:instr=" SEQ Figure \* ARABIC ">
        <w:r w:rsidR="00BB39E2">
          <w:rPr>
            <w:noProof/>
          </w:rPr>
          <w:t>27</w:t>
        </w:r>
      </w:fldSimple>
      <w:r w:rsidRPr="00084655">
        <w:t xml:space="preserve">: </w:t>
      </w:r>
      <w:r>
        <w:t>Data Hierarchy of GER example after initial load</w:t>
      </w:r>
    </w:p>
    <w:p w:rsidR="007E101B" w:rsidRDefault="00212938" w:rsidP="00D806CC">
      <w:pPr>
        <w:pStyle w:val="Body"/>
      </w:pPr>
      <w:r>
        <w:t>In the above example, there is one sub-folder of the GER Example. If the user has performed a second largely independent part of the experiment, its results may be loaded as a new top level folder in the Campaign.</w:t>
      </w:r>
    </w:p>
    <w:p w:rsidR="007E101B" w:rsidRDefault="00C41361" w:rsidP="00AA31FF">
      <w:pPr>
        <w:pStyle w:val="Figure"/>
      </w:pPr>
      <w:r>
        <w:rPr>
          <w:lang w:val="en-AU"/>
        </w:rPr>
      </w:r>
      <w:r w:rsidRPr="00C41361">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59" type="#_x0000_t75" style="position:absolute;left:2676;top:3784;width:1829;height:1371">
              <v:imagedata r:id="rId52" o:title=""/>
            </v:shape>
            <v:roundrect id="_x0000_s1348" style="position:absolute;left:4892;top:3601;width:2710;height:758" arcsize="5428f" strokecolor="#0070c0">
              <v:textbox>
                <w:txbxContent>
                  <w:p w:rsidR="00D51039" w:rsidRPr="00212938" w:rsidRDefault="00D51039" w:rsidP="003C09DA">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D51039" w:rsidRPr="00212938" w:rsidRDefault="00D51039" w:rsidP="003C09DA">
                    <w:pPr>
                      <w:rPr>
                        <w:lang w:val="en-AU"/>
                      </w:rPr>
                    </w:pPr>
                    <w:r>
                      <w:rPr>
                        <w:lang w:val="en-AU"/>
                      </w:rPr>
                      <w:t>Second GER Example Campaign upload top-level folder which relates to a new upload path</w:t>
                    </w:r>
                  </w:p>
                </w:txbxContent>
              </v:textbox>
            </v:roundrect>
            <v:shape id="_x0000_s1351" style="position:absolute;left:4101;top:3953;width:791;height:128" coordsize="1027,271" path="m1027,c1027,,513,135,,271e" filled="f" strokecolor="#0070c0">
              <v:stroke endarrow="open"/>
              <v:path arrowok="t"/>
            </v:shape>
            <v:shape id="_x0000_s1352" style="position:absolute;left:4442;top:4610;width:450;height:320" coordsize="585,229" path="m585,229c585,229,292,114,,e" filled="f" strokecolor="#0070c0">
              <v:stroke endarrow="open"/>
              <v:path arrowok="t"/>
            </v:shape>
            <v:roundrect id="_x0000_s1353" style="position:absolute;left:1315;top:3708;width:1115;height:958" arcsize="5428f" strokecolor="#0070c0">
              <v:textbox>
                <w:txbxContent>
                  <w:p w:rsidR="00D51039" w:rsidRPr="00212938" w:rsidRDefault="00D51039" w:rsidP="003C09DA">
                    <w:pPr>
                      <w:rPr>
                        <w:lang w:val="en-AU"/>
                      </w:rPr>
                    </w:pPr>
                    <w:r>
                      <w:rPr>
                        <w:lang w:val="en-AU"/>
                      </w:rPr>
                      <w:t>Main GER Example Campaign folder</w:t>
                    </w:r>
                  </w:p>
                </w:txbxContent>
              </v:textbox>
            </v:roundrect>
            <v:shape id="_x0000_s1354" style="position:absolute;left:2430;top:3890;width:527;height:248;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fldSimple w:instr=" SEQ Figure \* ARABIC ">
        <w:r w:rsidR="00BB39E2">
          <w:rPr>
            <w:noProof/>
          </w:rPr>
          <w:t>28</w:t>
        </w:r>
      </w:fldSimple>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tblPr>
      <w:tblGrid>
        <w:gridCol w:w="8862"/>
      </w:tblGrid>
      <w:tr w:rsidR="00D806CC" w:rsidTr="00334CF9">
        <w:tc>
          <w:tcPr>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BD2387" w:rsidRDefault="00BD2387" w:rsidP="00BD2387">
            <w:pPr>
              <w:pStyle w:val="Figure"/>
            </w:pPr>
            <w:r>
              <w:rPr>
                <w:lang w:val="en-AU"/>
              </w:rPr>
              <w:drawing>
                <wp:inline distT="0" distB="0" distL="0" distR="0">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2387" w:rsidRDefault="00BD2387" w:rsidP="00BD2387">
            <w:pPr>
              <w:pStyle w:val="Caption"/>
            </w:pPr>
            <w:r w:rsidRPr="00084655">
              <w:t xml:space="preserve">Figure </w:t>
            </w:r>
            <w:fldSimple w:instr=" SEQ Figure \* ARABIC ">
              <w:r w:rsidR="00BB39E2">
                <w:rPr>
                  <w:noProof/>
                </w:rPr>
                <w:t>29</w:t>
              </w:r>
            </w:fldSimple>
            <w:r w:rsidRPr="00084655">
              <w:t xml:space="preserve">: </w:t>
            </w:r>
            <w:r>
              <w:t>File upload dialog showing multiple paths</w:t>
            </w:r>
          </w:p>
          <w:p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rsidR="00D806CC" w:rsidRDefault="00D806CC" w:rsidP="00334CF9">
            <w:pPr>
              <w:pStyle w:val="ProcessStep"/>
            </w:pPr>
            <w:r>
              <w:t xml:space="preserve">Click on </w:t>
            </w:r>
            <w:r w:rsidRPr="0070613F">
              <w:rPr>
                <w:rStyle w:val="ActionButton"/>
              </w:rPr>
              <w:t> New Path </w:t>
            </w:r>
            <w:r>
              <w:t>. A file selection dialog will open.</w:t>
            </w:r>
          </w:p>
          <w:p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the </w:t>
            </w:r>
            <w:r w:rsidR="00BD2387">
              <w:t>correct folder</w:t>
            </w:r>
            <w:r>
              <w:t xml:space="preserve"> level.</w:t>
            </w:r>
          </w:p>
          <w:p w:rsidR="00D806CC" w:rsidRDefault="00D806CC" w:rsidP="00334CF9">
            <w:pPr>
              <w:pStyle w:val="ProcessStep"/>
            </w:pPr>
            <w:r>
              <w:t xml:space="preserve">Click </w:t>
            </w:r>
            <w:r w:rsidRPr="0070613F">
              <w:rPr>
                <w:rStyle w:val="ActionButton"/>
              </w:rPr>
              <w:t> Load </w:t>
            </w:r>
            <w:r>
              <w:t>. The dialog box will close and progress messages will be shown in the left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569" w:name="_Ref359316679"/>
      <w:bookmarkStart w:id="570" w:name="_Ref359316685"/>
      <w:bookmarkStart w:id="571" w:name="_Ref359333954"/>
      <w:bookmarkStart w:id="572" w:name="_Ref359333957"/>
      <w:bookmarkStart w:id="573" w:name="_Toc359416748"/>
      <w:r w:rsidRPr="00084655">
        <w:t>UTC Time Correction</w:t>
      </w:r>
      <w:bookmarkEnd w:id="558"/>
      <w:bookmarkEnd w:id="559"/>
      <w:bookmarkEnd w:id="563"/>
      <w:bookmarkEnd w:id="564"/>
      <w:bookmarkEnd w:id="569"/>
      <w:bookmarkEnd w:id="570"/>
      <w:bookmarkEnd w:id="571"/>
      <w:bookmarkEnd w:id="572"/>
      <w:bookmarkEnd w:id="573"/>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BD2387" w:rsidP="00D0645C">
            <w:pPr>
              <w:pStyle w:val="Figure"/>
            </w:pPr>
            <w:r>
              <w:rPr>
                <w:lang w:val="en-AU"/>
              </w:rPr>
              <w:drawing>
                <wp:inline distT="0" distB="0" distL="0" distR="0">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D0645C">
            <w:pPr>
              <w:pStyle w:val="Caption"/>
            </w:pPr>
            <w:r w:rsidRPr="00084655">
              <w:t xml:space="preserve">Figure </w:t>
            </w:r>
            <w:fldSimple w:instr=" SEQ Figure \* ARABIC ">
              <w:r w:rsidR="00BB39E2">
                <w:rPr>
                  <w:noProof/>
                </w:rPr>
                <w:t>30</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containing the spectra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r>
      <w:r w:rsidR="00413360">
        <w:t xml:space="preserve">Do not click the UTC dialog’s </w:t>
      </w:r>
      <w:r w:rsidR="00413360" w:rsidRPr="008A45EC">
        <w:rPr>
          <w:rStyle w:val="ActionButton"/>
        </w:rPr>
        <w:t> </w:t>
      </w:r>
      <w:r w:rsidR="00413360">
        <w:rPr>
          <w:rStyle w:val="ActionButton"/>
        </w:rPr>
        <w:t>Apply</w:t>
      </w:r>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0E3E59">
      <w:pPr>
        <w:pStyle w:val="Caption"/>
      </w:pPr>
      <w:bookmarkStart w:id="574" w:name="_Ref190937860"/>
      <w:r>
        <w:t xml:space="preserve">Figure </w:t>
      </w:r>
      <w:fldSimple w:instr=" SEQ Figure \* ARABIC ">
        <w:r w:rsidR="00BB39E2">
          <w:rPr>
            <w:noProof/>
          </w:rPr>
          <w:t>31</w:t>
        </w:r>
      </w:fldSimple>
      <w:bookmarkEnd w:id="574"/>
      <w:r>
        <w:t>:  Time Shift Metadata Attribute after applying a UTC Time Shift</w:t>
      </w:r>
    </w:p>
    <w:p w:rsidR="00EC5FA4" w:rsidRDefault="00995455" w:rsidP="00BA3445">
      <w:pPr>
        <w:pStyle w:val="Heading2"/>
      </w:pPr>
      <w:bookmarkStart w:id="575" w:name="_Ref356553971"/>
      <w:bookmarkStart w:id="576" w:name="_Toc359416749"/>
      <w:r>
        <w:t>Manag</w:t>
      </w:r>
      <w:ins w:id="577" w:author="Peter Roberts" w:date="2013-05-08T09:19:00Z">
        <w:r w:rsidR="00FE5251">
          <w:t xml:space="preserve">ing </w:t>
        </w:r>
      </w:ins>
      <w:bookmarkStart w:id="578" w:name="_Toc355280380"/>
      <w:r w:rsidR="00EC5FA4">
        <w:t>Target</w:t>
      </w:r>
      <w:r w:rsidR="00C5121B">
        <w:t>-</w:t>
      </w:r>
      <w:r w:rsidR="00EC5FA4">
        <w:t>Reference Links</w:t>
      </w:r>
      <w:bookmarkEnd w:id="560"/>
      <w:bookmarkEnd w:id="561"/>
      <w:bookmarkEnd w:id="575"/>
      <w:bookmarkEnd w:id="576"/>
      <w:bookmarkEnd w:id="578"/>
    </w:p>
    <w:p w:rsidR="004831E0" w:rsidRDefault="00C5121B" w:rsidP="00C5121B">
      <w:pPr>
        <w:pStyle w:val="Body"/>
      </w:pPr>
      <w:r>
        <w:t xml:space="preserve">You will need to add links from your target spectra to the related reference spectra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579" w:name="_Toc359416750"/>
      <w:r>
        <w:t xml:space="preserve">Viewing </w:t>
      </w:r>
      <w:r w:rsidR="004831E0">
        <w:t xml:space="preserve">or deleting </w:t>
      </w:r>
      <w:r>
        <w:t>existing Target-Reference links</w:t>
      </w:r>
      <w:bookmarkEnd w:id="579"/>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BD2387" w:rsidP="00C5121B">
      <w:pPr>
        <w:pStyle w:val="Figure"/>
      </w:pPr>
      <w:r>
        <w:rPr>
          <w:lang w:val="en-AU"/>
        </w:rPr>
        <w:drawing>
          <wp:inline distT="0" distB="0" distL="0" distR="0">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5121B" w:rsidRDefault="00C5121B" w:rsidP="00C5121B">
      <w:pPr>
        <w:pStyle w:val="Caption"/>
      </w:pPr>
      <w:r>
        <w:t xml:space="preserve">Figure </w:t>
      </w:r>
      <w:fldSimple w:instr=" SEQ Figure \* ARABIC ">
        <w:r w:rsidR="00BB39E2">
          <w:rPr>
            <w:noProof/>
          </w:rPr>
          <w:t>32</w:t>
        </w:r>
      </w:fldSimple>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C5121B" w:rsidRDefault="00C00B57" w:rsidP="002767D2">
      <w:pPr>
        <w:pStyle w:val="Body"/>
      </w:pPr>
      <w:r>
        <w:t>Use t</w:t>
      </w:r>
      <w:r w:rsidR="00C5121B">
        <w:t>h</w:t>
      </w:r>
      <w:r w:rsidR="006F6ED8">
        <w:t>is side</w:t>
      </w:r>
      <w:r w:rsidR="00C5121B">
        <w:t xml:space="preserve"> to select Target Spectra and see their related Reference Spectra.</w:t>
      </w:r>
    </w:p>
    <w:p w:rsidR="00F82D6F" w:rsidRDefault="00F82D6F" w:rsidP="002767D2">
      <w:pPr>
        <w:pStyle w:val="Body"/>
      </w:pPr>
    </w:p>
    <w:p w:rsidR="00C5121B" w:rsidRDefault="00F82D6F" w:rsidP="001C312D">
      <w:pPr>
        <w:pStyle w:val="FigureNewPage"/>
      </w:pPr>
      <w:r>
        <w:pict>
          <v:group id="_x0000_s1249" editas="canvas" style="width:411.6pt;height:213.6pt;mso-position-horizontal-relative:char;mso-position-vertical-relative:line" coordorigin="2127,180" coordsize="8232,4272">
            <o:lock v:ext="edit" aspectratio="t"/>
            <v:shape id="_x0000_s1248" type="#_x0000_t75" style="position:absolute;left:2127;top:180;width:8232;height:4272" o:preferrelative="f">
              <v:fill o:detectmouseclick="t"/>
              <v:path o:extrusionok="t" o:connecttype="none"/>
              <o:lock v:ext="edit" text="t"/>
            </v:shape>
            <v:shape id="_x0000_s1367" type="#_x0000_t75" style="position:absolute;left:2127;top:180;width:5049;height:4272">
              <v:imagedata r:id="rId57" o:title=""/>
            </v:shape>
            <v:roundrect id="_x0000_s1251" style="position:absolute;left:7320;top:246;width:2427;height:1303" arcsize="6305f" fillcolor="#dbe5f1 [660]" strokecolor="#0070c0">
              <v:textbox>
                <w:txbxContent>
                  <w:p w:rsidR="00D51039" w:rsidRPr="00A51821" w:rsidRDefault="00D51039" w:rsidP="00F82D6F">
                    <w:pPr>
                      <w:rPr>
                        <w:sz w:val="16"/>
                        <w:szCs w:val="16"/>
                        <w:lang w:val="en-AU"/>
                      </w:rPr>
                    </w:pPr>
                    <w:r w:rsidRPr="00A51821">
                      <w:rPr>
                        <w:sz w:val="16"/>
                        <w:szCs w:val="16"/>
                        <w:lang w:val="en-AU"/>
                      </w:rPr>
                      <w:t>These Target Spectra</w:t>
                    </w:r>
                  </w:p>
                  <w:p w:rsidR="00D51039" w:rsidRPr="00A51821" w:rsidRDefault="00D51039" w:rsidP="00F82D6F">
                    <w:pPr>
                      <w:spacing w:before="60"/>
                      <w:rPr>
                        <w:sz w:val="16"/>
                        <w:szCs w:val="16"/>
                        <w:lang w:val="en-AU"/>
                      </w:rPr>
                    </w:pPr>
                    <w:r w:rsidRPr="00A51821">
                      <w:rPr>
                        <w:sz w:val="16"/>
                        <w:szCs w:val="16"/>
                        <w:lang w:val="en-AU"/>
                      </w:rPr>
                      <w:t xml:space="preserve">        …link to…</w:t>
                    </w:r>
                  </w:p>
                  <w:p w:rsidR="00D51039" w:rsidRPr="00A51821" w:rsidRDefault="00D51039"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7331;top:1844;width:2427;height:994" arcsize="7500f" fillcolor="#dbe5f1 [660]" strokecolor="#0070c0">
              <v:textbox>
                <w:txbxContent>
                  <w:p w:rsidR="00D51039" w:rsidRPr="00A51821" w:rsidRDefault="00D51039"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688;top:463;width:3729;height:2063" coordsize="3729,1945" path="m3729,c2354,729,980,1458,,1945e" filled="f" strokecolor="#0070c0" strokeweight="1pt">
              <v:stroke endarrow="open"/>
              <v:path arrowok="t"/>
            </v:shape>
            <v:shape id="_x0000_s1254" style="position:absolute;left:5654;top:990;width:1763;height:230;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903;top:1495;width:785;height:1982" arcsize="6429f" filled="f" strokecolor="#0070c0" strokeweight="1pt"/>
            <v:roundrect id="_x0000_s1256" style="position:absolute;left:4696;top:801;width:958;height:1043" arcsize="6429f" filled="f" strokecolor="#0070c0" strokeweight="1pt"/>
            <v:shape id="_x0000_s1257" style="position:absolute;left:3688;top:2644;width:3729;height:194;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7331;top:3058;width:2427;height:1177" arcsize="5331f" fillcolor="#dbe5f1 [660]" strokecolor="#0070c0">
              <v:textbox>
                <w:txbxContent>
                  <w:p w:rsidR="00D51039" w:rsidRPr="00A51821" w:rsidRDefault="00D51039"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482;top:3802;width:2935;height:239;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BB39E2">
          <w:rPr>
            <w:noProof/>
          </w:rPr>
          <w:t>33</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fldSimple w:instr=" REF _Ref357695510 \r \h  \* MERGEFORMAT ">
        <w:r w:rsidR="00BB39E2" w:rsidRPr="00BB39E2">
          <w:rPr>
            <w:rStyle w:val="CrossReference"/>
          </w:rPr>
          <w:t>4.8</w:t>
        </w:r>
      </w:fldSimple>
      <w:r w:rsidR="0053475F" w:rsidRPr="0053475F">
        <w:rPr>
          <w:rStyle w:val="CrossReference"/>
        </w:rPr>
        <w:t xml:space="preserve"> </w:t>
      </w:r>
      <w:fldSimple w:instr=" REF _Ref357695510 \h  \* MERGEFORMAT ">
        <w:r w:rsidR="00BB39E2" w:rsidRPr="00BB39E2">
          <w:rPr>
            <w:rStyle w:val="CrossReference"/>
          </w:rPr>
          <w:t>SQL Matching Strings</w:t>
        </w:r>
      </w:fldSimple>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F82D6F" w:rsidRDefault="00F82D6F" w:rsidP="002767D2">
      <w:pPr>
        <w:pStyle w:val="Body"/>
      </w:pPr>
    </w:p>
    <w:p w:rsidR="002767D2" w:rsidRDefault="00F82D6F" w:rsidP="001C312D">
      <w:pPr>
        <w:pStyle w:val="FigureNewPage"/>
      </w:pPr>
      <w:r>
        <w:pict>
          <v:group id="_x0000_s1259" editas="canvas" style="width:461.6pt;height:213.6pt;mso-position-horizontal-relative:char;mso-position-vertical-relative:line" coordorigin="2127,1860" coordsize="9232,4272">
            <o:lock v:ext="edit" aspectratio="t"/>
            <v:shape id="_x0000_s1258" type="#_x0000_t75" style="position:absolute;left:2127;top:1860;width:9232;height:4272" o:preferrelative="f">
              <v:fill o:detectmouseclick="t"/>
              <v:path o:extrusionok="t" o:connecttype="none"/>
              <o:lock v:ext="edit" text="t"/>
            </v:shape>
            <v:shape id="_x0000_s1365" type="#_x0000_t75" style="position:absolute;left:2127;top:1860;width:5002;height:4272">
              <v:imagedata r:id="rId58" o:title=""/>
            </v:shape>
            <v:roundrect id="_x0000_s1261" style="position:absolute;left:7353;top:1926;width:2729;height:1346" arcsize="4675f" fillcolor="#dbe5f1 [660]" strokecolor="#0070c0">
              <v:textbox style="mso-next-textbox:#_x0000_s1261">
                <w:txbxContent>
                  <w:p w:rsidR="00D51039" w:rsidRPr="00A51821" w:rsidRDefault="00D51039" w:rsidP="00F82D6F">
                    <w:pPr>
                      <w:rPr>
                        <w:sz w:val="16"/>
                        <w:szCs w:val="16"/>
                        <w:lang w:val="en-AU"/>
                      </w:rPr>
                    </w:pPr>
                    <w:r w:rsidRPr="00A51821">
                      <w:rPr>
                        <w:sz w:val="16"/>
                        <w:szCs w:val="16"/>
                        <w:lang w:val="en-AU"/>
                      </w:rPr>
                      <w:t>These Target Spectra (duplicates are removed from this list, although there shouldn’t be any)</w:t>
                    </w:r>
                  </w:p>
                  <w:p w:rsidR="00D51039" w:rsidRPr="00A51821" w:rsidRDefault="00D51039" w:rsidP="00F82D6F">
                    <w:pPr>
                      <w:spacing w:before="60"/>
                      <w:rPr>
                        <w:sz w:val="16"/>
                        <w:szCs w:val="16"/>
                        <w:lang w:val="en-AU"/>
                      </w:rPr>
                    </w:pPr>
                    <w:r w:rsidRPr="00A51821">
                      <w:rPr>
                        <w:sz w:val="16"/>
                        <w:szCs w:val="16"/>
                        <w:lang w:val="en-AU"/>
                      </w:rPr>
                      <w:t xml:space="preserve">        …link to…</w:t>
                    </w:r>
                  </w:p>
                  <w:p w:rsidR="00D51039" w:rsidRPr="00A51821" w:rsidRDefault="00D51039" w:rsidP="00F82D6F">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237;top:2141;width:4202;height:1064" coordsize="3729,1945" path="m3729,c2354,729,980,1458,,1945e" filled="f" strokecolor="#0070c0" strokeweight="1pt">
              <v:stroke endarrow="open"/>
              <v:path arrowok="t"/>
            </v:shape>
            <v:roundrect id="_x0000_s1263" style="position:absolute;left:2323;top:2537;width:925;height:2794" arcsize="6429f" filled="f" strokecolor="#0070c0" strokeweight="1pt"/>
            <v:roundrect id="_x0000_s1264" style="position:absolute;left:5320;top:3034;width:559;height:946" arcsize="6429f" filled="f" strokecolor="#0070c0" strokeweight="1pt"/>
            <v:shape id="_x0000_s1265" style="position:absolute;left:5879;top:3046;width:1560;height:312" coordsize="3729,1945" path="m3729,c2354,729,980,1458,,1945e" filled="f" strokecolor="#0070c0" strokeweight="1pt">
              <v:stroke endarrow="open"/>
              <v:path arrowok="t"/>
            </v:shape>
            <v:roundrect id="_x0000_s1266" style="position:absolute;left:7353;top:3486;width:2729;height:1212" arcsize="5282f" fillcolor="#dbe5f1 [660]" strokecolor="#0070c0">
              <v:textbox style="mso-next-textbox:#_x0000_s1266">
                <w:txbxContent>
                  <w:p w:rsidR="00D51039" w:rsidRPr="00A51821" w:rsidRDefault="00D51039"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353;top:4956;width:2729;height:938" arcsize="6848f" fillcolor="#dbe5f1 [660]" strokecolor="#0070c0">
              <v:textbox style="mso-next-textbox:#_x0000_s1299">
                <w:txbxContent>
                  <w:p w:rsidR="00D51039" w:rsidRPr="00A51821" w:rsidRDefault="00D51039"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79;top:3616;width:1560;height:469;flip:y" coordsize="3729,1945" path="m3729,c2354,729,980,1458,,1945e" filled="f" strokecolor="#0070c0" strokeweight="1pt">
              <v:stroke endarrow="open"/>
              <v:path arrowok="t"/>
            </v:shape>
            <v:shape id="_x0000_s1267" style="position:absolute;left:6762;top:5526;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BB39E2">
          <w:rPr>
            <w:noProof/>
          </w:rPr>
          <w:t>34</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580" w:name="_Toc359416751"/>
      <w:r>
        <w:t>Deleting Existing Target-Reference Links</w:t>
      </w:r>
      <w:bookmarkEnd w:id="580"/>
    </w:p>
    <w:p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box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644C4D" w:rsidP="009853E9">
      <w:pPr>
        <w:pStyle w:val="Figure"/>
        <w:pageBreakBefore/>
      </w:pPr>
      <w:r>
        <w:pict>
          <v:group id="_x0000_s1313" editas="canvas" style="width:441.15pt;height:239.75pt;mso-position-horizontal-relative:char;mso-position-vertical-relative:line" coordorigin="2127,1651" coordsize="8823,4795">
            <o:lock v:ext="edit" aspectratio="t"/>
            <v:roundrect id="_x0000_s1312" style="position:absolute;left:2127;top:1651;width:8823;height:4795" arcsize="10923f" filled="f" stroked="f">
              <v:fill o:detectmouseclick="t"/>
              <v:path o:connecttype="none"/>
              <o:lock v:ext="edit" text="t"/>
            </v:roundrect>
            <v:shape id="_x0000_s1369" type="#_x0000_t75" style="position:absolute;left:2127;top:2529;width:8823;height:3917">
              <v:imagedata r:id="rId59" o:title=""/>
            </v:shape>
            <v:roundrect id="_x0000_s1315" style="position:absolute;left:3256;top:4386;width:2279;height:1029" arcsize="7218f" fillcolor="#dbe5f1" strokecolor="#0070c0">
              <v:textbox style="mso-next-textbox:#_x0000_s1315">
                <w:txbxContent>
                  <w:p w:rsidR="00D51039" w:rsidRPr="009853E9" w:rsidRDefault="00D51039"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814;width:2525;height:1125;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style="mso-next-textbox:#_x0000_s1319">
                <w:txbxContent>
                  <w:p w:rsidR="00D51039" w:rsidRPr="00A51821" w:rsidRDefault="00D51039"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193;height:995" coordsize="1203,1053" path="m,c,,601,526,1203,1053e" filled="f" strokecolor="#0070c0" strokeweight="1pt">
              <v:stroke endarrow="open"/>
              <v:path arrowok="t"/>
            </v:shape>
            <v:shape id="_x0000_s1321" style="position:absolute;left:3095;top:2529;width:2601;height:769;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fldSimple w:instr=" SEQ Figure \* ARABIC ">
        <w:r w:rsidR="00BB39E2">
          <w:rPr>
            <w:noProof/>
          </w:rPr>
          <w:t>35</w:t>
        </w:r>
      </w:fldSimple>
      <w:r>
        <w:t xml:space="preserve">:  </w:t>
      </w:r>
      <w:r w:rsidR="00C00B57">
        <w:t>Deleting</w:t>
      </w:r>
      <w:r>
        <w:t xml:space="preserve"> Target-Reference Spectra link</w:t>
      </w:r>
      <w:r w:rsidR="00C00B57">
        <w:t>s</w:t>
      </w:r>
    </w:p>
    <w:p w:rsidR="00C5121B" w:rsidRDefault="00C5121B" w:rsidP="007D43F6">
      <w:pPr>
        <w:pStyle w:val="Heading3"/>
      </w:pPr>
      <w:bookmarkStart w:id="581" w:name="_Toc359416752"/>
      <w:r>
        <w:t>Adding new Target-Reference links</w:t>
      </w:r>
      <w:bookmarkEnd w:id="581"/>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343837" w:rsidRDefault="00644C4D" w:rsidP="00343837">
      <w:pPr>
        <w:pStyle w:val="Figure"/>
      </w:pPr>
      <w:r>
        <w:rPr>
          <w:lang w:val="en-AU"/>
        </w:rPr>
        <w:drawing>
          <wp:inline distT="0" distB="0" distL="0" distR="0">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43837" w:rsidRDefault="00343837" w:rsidP="00343837">
      <w:pPr>
        <w:pStyle w:val="Caption"/>
      </w:pPr>
      <w:r>
        <w:t xml:space="preserve">Figure </w:t>
      </w:r>
      <w:fldSimple w:instr=" SEQ Figure \* ARABIC ">
        <w:r w:rsidR="00BB39E2">
          <w:rPr>
            <w:noProof/>
          </w:rPr>
          <w:t>36</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tblPr>
      <w:tblGrid>
        <w:gridCol w:w="8862"/>
      </w:tblGrid>
      <w:tr w:rsidR="00EB05CD" w:rsidTr="00EB05CD">
        <w:tc>
          <w:tcPr>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t>Warnings</w:t>
      </w:r>
      <w:r>
        <w:tab/>
        <w:t xml:space="preserve">Do not click the </w:t>
      </w:r>
      <w:r w:rsidRPr="00814C36">
        <w:rPr>
          <w:rStyle w:val="ActionButton"/>
        </w:rPr>
        <w:t> Link </w:t>
      </w:r>
      <w:r>
        <w:t xml:space="preserve"> button twice. This will add the link twice, </w:t>
      </w:r>
      <w:r w:rsidR="00390514">
        <w:t xml:space="preserve">even though it is still displayed only once. However, duplicated links </w:t>
      </w:r>
      <w:r w:rsidR="00DE1117">
        <w:t xml:space="preserve">generally </w:t>
      </w:r>
      <w:r w:rsidR="00390514">
        <w:t>do not cause problems in later processing.</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582" w:name="_Toc355280381"/>
      <w:bookmarkStart w:id="583" w:name="_Ref356551608"/>
      <w:bookmarkStart w:id="584"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rPr>
        <w:drawing>
          <wp:inline distT="0" distB="0" distL="0" distR="0">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BB39E2">
          <w:rPr>
            <w:noProof/>
          </w:rPr>
          <w:t>37</w:t>
        </w:r>
      </w:fldSimple>
      <w:r>
        <w:t xml:space="preserve">: </w:t>
      </w:r>
      <w:r w:rsidRPr="00CC3D88">
        <w:t>Referencing of reference panel spectra by target spectra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644C4D" w:rsidP="001A1F98">
      <w:pPr>
        <w:pStyle w:val="Figure"/>
      </w:pPr>
      <w:r>
        <w:rPr>
          <w:lang w:val="en-AU"/>
        </w:rPr>
        <w:drawing>
          <wp:inline distT="0" distB="0" distL="0" distR="0">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2"/>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rsidR="001A1F98" w:rsidRDefault="001A1F98" w:rsidP="001A1F98">
      <w:pPr>
        <w:pStyle w:val="Caption"/>
      </w:pPr>
      <w:r>
        <w:t xml:space="preserve">Figure </w:t>
      </w:r>
      <w:fldSimple w:instr=" SEQ Figure \* ARABIC ">
        <w:r w:rsidR="00BB39E2">
          <w:rPr>
            <w:noProof/>
          </w:rPr>
          <w:t>38</w:t>
        </w:r>
      </w:fldSimple>
      <w:r>
        <w:t>:  Creating multiple new Target-Reference Spectra links</w:t>
      </w:r>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tblPr>
      <w:tblGrid>
        <w:gridCol w:w="8862"/>
      </w:tblGrid>
      <w:tr w:rsidR="00814C36" w:rsidRPr="00814C36" w:rsidTr="00CD667E">
        <w:tc>
          <w:tcPr>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fldSimple w:instr=" REF _Ref357695510 \r \h  \* MERGEFORMAT ">
              <w:r w:rsidR="00BB39E2" w:rsidRPr="00BB39E2">
                <w:rPr>
                  <w:rStyle w:val="CrossReference"/>
                </w:rPr>
                <w:t>4.8</w:t>
              </w:r>
            </w:fldSimple>
            <w:r w:rsidR="001A1F98" w:rsidRPr="0053475F">
              <w:rPr>
                <w:rStyle w:val="CrossReference"/>
              </w:rPr>
              <w:t xml:space="preserve"> </w:t>
            </w:r>
            <w:fldSimple w:instr=" REF _Ref357695510 \h  \* MERGEFORMAT ">
              <w:r w:rsidR="00BB39E2" w:rsidRPr="00BB39E2">
                <w:rPr>
                  <w:rStyle w:val="CrossReference"/>
                </w:rPr>
                <w:t>SQL Matching Strings</w:t>
              </w:r>
            </w:fldSimple>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fldSimple w:instr=" REF _Ref357695510 \r \h  \* MERGEFORMAT ">
              <w:r w:rsidR="00BB39E2" w:rsidRPr="00BB39E2">
                <w:rPr>
                  <w:rStyle w:val="CrossReference"/>
                </w:rPr>
                <w:t>4.8</w:t>
              </w:r>
            </w:fldSimple>
            <w:r w:rsidR="001A1F98" w:rsidRPr="0053475F">
              <w:rPr>
                <w:rStyle w:val="CrossReference"/>
              </w:rPr>
              <w:t xml:space="preserve"> </w:t>
            </w:r>
            <w:fldSimple w:instr=" REF _Ref357695510 \h  \* MERGEFORMAT ">
              <w:r w:rsidR="00BB39E2" w:rsidRPr="00BB39E2">
                <w:rPr>
                  <w:rStyle w:val="CrossReference"/>
                </w:rPr>
                <w:t>SQL Matching Strings</w:t>
              </w:r>
            </w:fldSimple>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2A0FFE" w:rsidRPr="00084655" w:rsidRDefault="00DD57E2" w:rsidP="000E3E59">
      <w:pPr>
        <w:pStyle w:val="Heading2"/>
      </w:pPr>
      <w:bookmarkStart w:id="585" w:name="_Ref356553888"/>
      <w:bookmarkStart w:id="586" w:name="_Ref357586671"/>
      <w:bookmarkStart w:id="587" w:name="_Ref357586673"/>
      <w:bookmarkStart w:id="588" w:name="_Toc359416753"/>
      <w:ins w:id="589" w:author="Peter" w:date="2013-05-08T09:19:00Z">
        <w:r>
          <w:t xml:space="preserve">Displaying and </w:t>
        </w:r>
      </w:ins>
      <w:r w:rsidR="002A0FFE" w:rsidRPr="00084655">
        <w:t>Editing Metadata</w:t>
      </w:r>
      <w:bookmarkEnd w:id="537"/>
      <w:bookmarkEnd w:id="582"/>
      <w:bookmarkEnd w:id="583"/>
      <w:bookmarkEnd w:id="584"/>
      <w:bookmarkEnd w:id="585"/>
      <w:bookmarkEnd w:id="586"/>
      <w:bookmarkEnd w:id="587"/>
      <w:bookmarkEnd w:id="588"/>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fldSimple w:instr=" REF _Ref357586090 \r \h  \* MERGEFORMAT ">
        <w:r w:rsidR="00BB39E2" w:rsidRPr="00BB39E2">
          <w:rPr>
            <w:rStyle w:val="CrossReference"/>
          </w:rPr>
          <w:t>3.13</w:t>
        </w:r>
      </w:fldSimple>
      <w:r w:rsidR="0033520F">
        <w:t xml:space="preserve"> and </w:t>
      </w:r>
      <w:r w:rsidR="00C41361" w:rsidRPr="0033520F">
        <w:rPr>
          <w:rStyle w:val="CrossReference"/>
        </w:rPr>
        <w:fldChar w:fldCharType="begin"/>
      </w:r>
      <w:r w:rsidR="0033520F" w:rsidRPr="0033520F">
        <w:rPr>
          <w:rStyle w:val="CrossReference"/>
        </w:rPr>
        <w:instrText xml:space="preserve"> REF _Ref354084522 \r \h </w:instrText>
      </w:r>
      <w:r w:rsidR="00C41361" w:rsidRPr="0033520F">
        <w:rPr>
          <w:rStyle w:val="CrossReference"/>
        </w:rPr>
      </w:r>
      <w:r w:rsidR="00C41361" w:rsidRPr="0033520F">
        <w:rPr>
          <w:rStyle w:val="CrossReference"/>
        </w:rPr>
        <w:fldChar w:fldCharType="separate"/>
      </w:r>
      <w:r w:rsidR="00BB39E2">
        <w:rPr>
          <w:rStyle w:val="CrossReference"/>
        </w:rPr>
        <w:t>3.14</w:t>
      </w:r>
      <w:r w:rsidR="00C41361"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rPr>
          <w:ins w:id="590" w:author="Peter" w:date="2013-05-08T09:19:00Z"/>
        </w:rPr>
      </w:pPr>
      <w:ins w:id="591" w:author="Peter" w:date="2013-05-08T09:19:00Z">
        <w:r>
          <w:t xml:space="preserve">Metadata is </w:t>
        </w:r>
      </w:ins>
      <w:r w:rsidR="0033520F">
        <w:t xml:space="preserve">most easily </w:t>
      </w:r>
      <w:ins w:id="592" w:author="Peter" w:date="2013-05-08T09:19:00Z">
        <w:r>
          <w:t xml:space="preserve">displayed using </w:t>
        </w:r>
      </w:ins>
      <w:r w:rsidR="00F52044">
        <w:t>SPECCHIO</w:t>
      </w:r>
      <w:ins w:id="593" w:author="Peter" w:date="2013-05-08T09:19:00Z">
        <w:r>
          <w:t>’s Metadata editor.</w:t>
        </w:r>
      </w:ins>
    </w:p>
    <w:p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594" w:name="_Ref356580132"/>
    <w:p w:rsidR="00CB39EE" w:rsidRDefault="005F3BB2" w:rsidP="0033520F">
      <w:pPr>
        <w:pStyle w:val="Figure"/>
        <w:pageBreakBefore/>
      </w:pPr>
      <w:r>
        <w:pict>
          <v:group id="_x0000_s1128" editas="canvas" style="width:404.4pt;height:246.05pt;mso-position-horizontal-relative:char;mso-position-vertical-relative:line" coordorigin="2260,302" coordsize="8088,4921">
            <o:lock v:ext="edit" aspectratio="t"/>
            <v:shape id="_x0000_s1127" type="#_x0000_t75" style="position:absolute;left:2260;top:302;width:8088;height:4921" o:preferrelative="f">
              <v:fill o:detectmouseclick="t"/>
              <v:path o:extrusionok="t" o:connecttype="none"/>
              <o:lock v:ext="edit" text="t"/>
            </v:shape>
            <v:shape id="_x0000_s1370" type="#_x0000_t75" style="position:absolute;left:3921;top:1019;width:6427;height:4204">
              <v:imagedata r:id="rId63" o:title=""/>
            </v:shape>
            <v:roundrect id="_x0000_s1132" style="position:absolute;left:4046;top:1676;width:1140;height:2743" arcsize="7069f" filled="f" strokecolor="red" strokeweight="1pt"/>
            <v:roundrect id="_x0000_s1133" style="position:absolute;left:2260;top:922;width:1400;height:619" arcsize="10923f" fillcolor="#dbe5f1 [660]" strokecolor="#0070c0">
              <v:textbox>
                <w:txbxContent>
                  <w:p w:rsidR="00D51039" w:rsidRPr="00A64B00" w:rsidRDefault="00D51039"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320;top:1541;width:726;height:311" coordsize="640,310" path="m,c,,320,155,640,310e" filled="f" strokecolor="#0070c0">
              <v:stroke endarrow="open"/>
              <v:path arrowok="t"/>
            </v:shape>
            <v:roundrect id="_x0000_s1135" style="position:absolute;left:2260;top:1902;width:1400;height:619" arcsize="10923f" fillcolor="#dbe5f1 [660]" strokecolor="#0070c0">
              <v:textbox>
                <w:txbxContent>
                  <w:p w:rsidR="00D51039" w:rsidRPr="00A64B00" w:rsidRDefault="00D51039" w:rsidP="00644C4D">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3660;top:1852;width:830;height:360;flip:y" coordsize="640,310" path="m,c,,320,155,640,310e" filled="f" strokecolor="#0070c0">
              <v:stroke endarrow="open"/>
              <v:path arrowok="t"/>
            </v:shape>
            <v:roundrect id="_x0000_s1137" style="position:absolute;left:3830;top:302;width:1400;height:620" arcsize="10923f" fillcolor="#dbe5f1 [660]" strokecolor="#0070c0">
              <v:textbox>
                <w:txbxContent>
                  <w:p w:rsidR="00D51039" w:rsidRPr="00A64B00" w:rsidRDefault="00D51039" w:rsidP="00644C4D">
                    <w:pPr>
                      <w:rPr>
                        <w:sz w:val="16"/>
                      </w:rPr>
                    </w:pPr>
                    <w:r w:rsidRPr="00A64B00">
                      <w:rPr>
                        <w:sz w:val="16"/>
                      </w:rPr>
                      <w:t>Metadata selection tabs</w:t>
                    </w:r>
                  </w:p>
                </w:txbxContent>
              </v:textbox>
            </v:roundrect>
            <v:roundrect id="_x0000_s1140" style="position:absolute;left:5203;top:1274;width:890;height:209" arcsize="10923f" filled="f" strokecolor="red" strokeweight="1pt"/>
            <v:shape id="_x0000_s1141" style="position:absolute;left:4830;top:922;width:356;height:352" coordsize="640,310" path="m,c,,320,155,640,310e" filled="f" strokecolor="#0070c0">
              <v:stroke endarrow="open"/>
              <v:path arrowok="t"/>
            </v:shape>
            <v:roundrect id="_x0000_s1142" style="position:absolute;left:6290;top:302;width:1400;height:620" arcsize="10923f" fillcolor="#dbe5f1 [660]" strokecolor="#0070c0">
              <v:textbox>
                <w:txbxContent>
                  <w:p w:rsidR="00D51039" w:rsidRPr="00A64B00" w:rsidRDefault="00D51039" w:rsidP="00644C4D">
                    <w:pPr>
                      <w:rPr>
                        <w:sz w:val="16"/>
                      </w:rPr>
                    </w:pPr>
                    <w:r w:rsidRPr="00A64B00">
                      <w:rPr>
                        <w:sz w:val="16"/>
                      </w:rPr>
                      <w:t xml:space="preserve">Metadata </w:t>
                    </w:r>
                    <w:r>
                      <w:rPr>
                        <w:sz w:val="16"/>
                      </w:rPr>
                      <w:t>display area</w:t>
                    </w:r>
                  </w:p>
                </w:txbxContent>
              </v:textbox>
            </v:roundrect>
            <v:roundrect id="_x0000_s1143" style="position:absolute;left:5243;top:1536;width:3581;height:3461" arcsize="3116f" filled="f" strokecolor="red" strokeweight="1pt"/>
            <v:shape id="_x0000_s1144" style="position:absolute;left:6650;top:932;width:260;height:604" coordsize="640,310" path="m,c,,320,155,640,310e" filled="f" strokecolor="#0070c0">
              <v:stroke endarrow="open"/>
              <v:path arrowok="t"/>
            </v:shape>
            <v:roundrect id="_x0000_s1145" style="position:absolute;left:8857;top:1274;width:1277;height:3723" arcsize="6502f" filled="f" strokecolor="red" strokeweight="1pt"/>
            <v:roundrect id="_x0000_s1146" style="position:absolute;left:8080;top:312;width:1860;height:620" arcsize="10923f" fillcolor="#dbe5f1 [660]" strokecolor="#0070c0">
              <v:textbox>
                <w:txbxContent>
                  <w:p w:rsidR="00D51039" w:rsidRPr="00A64B00" w:rsidRDefault="00D51039"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8750;top:932;width:245;height:34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BB39E2">
          <w:rPr>
            <w:noProof/>
          </w:rPr>
          <w:t>39</w:t>
        </w:r>
      </w:fldSimple>
      <w:r w:rsidRPr="00084655">
        <w:t xml:space="preserve">: Metadata editor </w:t>
      </w:r>
      <w:r>
        <w:t>dialog</w:t>
      </w:r>
      <w:bookmarkEnd w:id="594"/>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ins w:id="595" w:author="Peter" w:date="2013-05-08T09:19:00Z">
              <w:r>
                <w:rPr>
                  <w:rStyle w:val="ActionButton"/>
                </w:rPr>
                <w:t> </w:t>
              </w:r>
            </w:ins>
            <w:r w:rsidR="00C20C86" w:rsidRPr="00C20C86">
              <w:rPr>
                <w:rStyle w:val="ActionButton"/>
              </w:rPr>
              <w:t>Refresh</w:t>
            </w:r>
            <w:ins w:id="596"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ins w:id="597" w:author="Peter" w:date="2013-05-08T09:19:00Z">
              <w:r>
                <w:rPr>
                  <w:rStyle w:val="ActionButton"/>
                </w:rPr>
                <w:t> </w:t>
              </w:r>
            </w:ins>
            <w:r w:rsidR="00C20C86" w:rsidRPr="00C20C86">
              <w:rPr>
                <w:rStyle w:val="ActionButton"/>
              </w:rPr>
              <w:t>Update</w:t>
            </w:r>
            <w:ins w:id="598"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ins w:id="599" w:author="Peter" w:date="2013-05-08T09:19:00Z">
              <w:r>
                <w:rPr>
                  <w:rStyle w:val="ActionButton"/>
                </w:rPr>
                <w:t> </w:t>
              </w:r>
            </w:ins>
            <w:r w:rsidR="00C20C86" w:rsidRPr="00C20C86">
              <w:rPr>
                <w:rStyle w:val="ActionButton"/>
              </w:rPr>
              <w:t>Reset</w:t>
            </w:r>
            <w:ins w:id="600"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16B67" w:rsidRDefault="00016B67" w:rsidP="00A7583F">
      <w:pPr>
        <w:pStyle w:val="Body"/>
        <w:rPr>
          <w:del w:id="601" w:author="Peter" w:date="2013-05-08T09:19:00Z"/>
        </w:rPr>
      </w:pPr>
      <w:r>
        <w:t xml:space="preserve">In this editor, whenever changes are made to any Metadata entries, they are saved in an action list. They are not written immediately to the database. When the </w:t>
      </w:r>
      <w:ins w:id="602" w:author="Peter" w:date="2013-05-08T09:19:00Z">
        <w:r w:rsidR="00DD57E2" w:rsidRPr="00DD57E2">
          <w:rPr>
            <w:rStyle w:val="ActionButton"/>
          </w:rPr>
          <w:t> </w:t>
        </w:r>
      </w:ins>
      <w:r w:rsidR="00C41361" w:rsidRPr="00C41361">
        <w:rPr>
          <w:rStyle w:val="ActionButton"/>
          <w:rPrChange w:id="603" w:author="Peter" w:date="2013-05-08T09:19:00Z">
            <w:rPr>
              <w:i/>
              <w:color w:val="FF0000"/>
            </w:rPr>
          </w:rPrChange>
        </w:rPr>
        <w:t>Update</w:t>
      </w:r>
      <w:ins w:id="604" w:author="Peter" w:date="2013-05-08T09:19:00Z">
        <w:r w:rsidR="00DD57E2" w:rsidRPr="00DD57E2">
          <w:rPr>
            <w:rStyle w:val="ActionButton"/>
          </w:rPr>
          <w:t> </w:t>
        </w:r>
      </w:ins>
      <w:r>
        <w:t xml:space="preserve"> button is clicked, the action list is processed and the database is updated.</w:t>
      </w:r>
      <w:ins w:id="605" w:author="Peter" w:date="2013-05-08T09:19:00Z">
        <w:r w:rsidR="00DD57E2">
          <w:t xml:space="preserve"> </w:t>
        </w:r>
      </w:ins>
    </w:p>
    <w:p w:rsidR="000758C5" w:rsidRDefault="000758C5" w:rsidP="00A7583F">
      <w:pPr>
        <w:pStyle w:val="Body"/>
      </w:pPr>
      <w:r>
        <w:t xml:space="preserve">When the </w:t>
      </w:r>
      <w:ins w:id="606" w:author="Peter" w:date="2013-05-08T09:19:00Z">
        <w:r w:rsidR="00D04BE3" w:rsidRPr="00D04BE3">
          <w:rPr>
            <w:rStyle w:val="ActionButton"/>
          </w:rPr>
          <w:t> </w:t>
        </w:r>
      </w:ins>
      <w:r w:rsidRPr="0049064B">
        <w:rPr>
          <w:rStyle w:val="ActionButton"/>
        </w:rPr>
        <w:t>Reset</w:t>
      </w:r>
      <w:ins w:id="607"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08" w:author="Peter" w:date="2013-05-08T09:19:00Z"/>
        </w:rPr>
      </w:pPr>
      <w:ins w:id="609" w:author="Peter" w:date="2013-05-08T09:19:00Z">
        <w:r>
          <w:t>Warning</w:t>
        </w:r>
        <w:r>
          <w:tab/>
          <w:t xml:space="preserve">Click on </w:t>
        </w:r>
        <w:r w:rsidRPr="00DA5322">
          <w:rPr>
            <w:rStyle w:val="ActionButton"/>
          </w:rPr>
          <w:t> Update </w:t>
        </w:r>
        <w:r>
          <w:t xml:space="preserve"> </w:t>
        </w:r>
      </w:ins>
      <w:r w:rsidR="00D63F99">
        <w:t>after every</w:t>
      </w:r>
      <w:ins w:id="610" w:author="Peter" w:date="2013-05-08T09:19:00Z">
        <w:r>
          <w:t xml:space="preserve"> change to a metadata item. If you make multiple changes 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w:t>
        </w:r>
      </w:ins>
      <w:r w:rsidR="00957BFD">
        <w:t>change</w:t>
      </w:r>
      <w:ins w:id="611" w:author="Peter" w:date="2013-05-08T09:19:00Z">
        <w:r>
          <w:t xml:space="preserve"> you made may not be the last one to be written. </w:t>
        </w:r>
      </w:ins>
    </w:p>
    <w:p w:rsidR="00016B67" w:rsidRDefault="00A7583F" w:rsidP="00AE7011">
      <w:pPr>
        <w:pStyle w:val="Warning"/>
        <w:rPr>
          <w:del w:id="612" w:author="Peter" w:date="2013-05-08T09:19:00Z"/>
        </w:rPr>
      </w:pPr>
      <w:del w:id="613"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14"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15" w:author="Peter" w:date="2013-05-08T09:19:00Z">
        <w:r w:rsidR="00D04BE3">
          <w:t>attribute</w:t>
        </w:r>
      </w:ins>
      <w:del w:id="616" w:author="Peter" w:date="2013-05-08T09:19:00Z">
        <w:r>
          <w:delText>value</w:delText>
        </w:r>
      </w:del>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617" w:name="_Ref354142563"/>
      <w:bookmarkStart w:id="618" w:name="_Ref354142567"/>
      <w:bookmarkStart w:id="619" w:name="_Toc355280382"/>
      <w:bookmarkStart w:id="620" w:name="_Toc359416754"/>
      <w:ins w:id="621" w:author="Peter" w:date="2013-05-08T09:19:00Z">
        <w:r>
          <w:t xml:space="preserve">Displaying and </w:t>
        </w:r>
      </w:ins>
      <w:r w:rsidR="006B60CC" w:rsidRPr="00A7583F">
        <w:t>Editing Campaign Metadata</w:t>
      </w:r>
      <w:bookmarkEnd w:id="617"/>
      <w:bookmarkEnd w:id="618"/>
      <w:bookmarkEnd w:id="619"/>
      <w:bookmarkEnd w:id="620"/>
    </w:p>
    <w:p w:rsidR="0049064B" w:rsidRDefault="0049064B" w:rsidP="00A7583F">
      <w:pPr>
        <w:pStyle w:val="Body"/>
      </w:pPr>
      <w:r>
        <w:t xml:space="preserve">See section </w:t>
      </w:r>
      <w:fldSimple w:instr=" REF _Ref357586090 \r \h  \* MERGEFORMAT ">
        <w:r w:rsidR="00BB39E2" w:rsidRPr="00BB39E2">
          <w:rPr>
            <w:rStyle w:val="CrossReference"/>
          </w:rPr>
          <w:t>3.13</w:t>
        </w:r>
      </w:fldSimple>
      <w:r w:rsidR="00E01B93" w:rsidRPr="00E01B93">
        <w:rPr>
          <w:rStyle w:val="CrossReference"/>
        </w:rPr>
        <w:t xml:space="preserve"> </w:t>
      </w:r>
      <w:fldSimple w:instr=" REF _Ref357586090 \h  \* MERGEFORMAT ">
        <w:r w:rsidR="00BB39E2" w:rsidRPr="00BB39E2">
          <w:rPr>
            <w:rStyle w:val="CrossReference"/>
          </w:rPr>
          <w:t>Campaign-related Metadata</w:t>
        </w:r>
      </w:fldSimple>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 Refer to</w:t>
            </w:r>
            <w:r w:rsidR="007D43F6">
              <w:t xml:space="preserve"> </w:t>
            </w:r>
            <w:fldSimple w:instr=" REF _Ref357586090 \r \h  \* MERGEFORMAT ">
              <w:r w:rsidR="00BB39E2" w:rsidRPr="00BB39E2">
                <w:rPr>
                  <w:rStyle w:val="CrossReference"/>
                </w:rPr>
                <w:t>3.13</w:t>
              </w:r>
            </w:fldSimple>
            <w:r w:rsidR="007D43F6" w:rsidRPr="007D43F6">
              <w:rPr>
                <w:rStyle w:val="CrossReference"/>
              </w:rPr>
              <w:t xml:space="preserve"> </w:t>
            </w:r>
            <w:fldSimple w:instr=" REF _Ref357586090 \h  \* MERGEFORMAT ">
              <w:r w:rsidR="00BB39E2" w:rsidRPr="00BB39E2">
                <w:rPr>
                  <w:rStyle w:val="CrossReference"/>
                </w:rPr>
                <w:t>Campaign-related Metadata</w:t>
              </w:r>
            </w:fldSimple>
            <w:r>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622" w:name="_Toc355280383"/>
      <w:bookmarkStart w:id="623" w:name="_Toc359416755"/>
      <w:ins w:id="624" w:author="Peter" w:date="2013-05-08T09:19:00Z">
        <w:r>
          <w:t xml:space="preserve">Displaying and </w:t>
        </w:r>
      </w:ins>
      <w:r w:rsidR="006B60CC">
        <w:t>Editing Spectrum Metadata</w:t>
      </w:r>
      <w:bookmarkEnd w:id="622"/>
      <w:bookmarkEnd w:id="623"/>
    </w:p>
    <w:p w:rsidR="0049064B" w:rsidRDefault="0049064B" w:rsidP="0049064B">
      <w:pPr>
        <w:pStyle w:val="Body"/>
      </w:pPr>
      <w:r>
        <w:t xml:space="preserve">See section </w:t>
      </w:r>
      <w:fldSimple w:instr=" REF _Ref354084522 \r \h  \* MERGEFORMAT ">
        <w:r w:rsidR="00BB39E2" w:rsidRPr="00BB39E2">
          <w:rPr>
            <w:rStyle w:val="CrossReference"/>
          </w:rPr>
          <w:t>3.14</w:t>
        </w:r>
      </w:fldSimple>
      <w:r w:rsidRPr="0049064B">
        <w:rPr>
          <w:rStyle w:val="CrossReference"/>
        </w:rPr>
        <w:t xml:space="preserve"> </w:t>
      </w:r>
      <w:fldSimple w:instr=" REF _Ref354084526 \h  \* MERGEFORMAT ">
        <w:r w:rsidR="00BB39E2" w:rsidRPr="00BB39E2">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25" w:author="Peter" w:date="2013-05-08T09:19:00Z"/>
        </w:rPr>
      </w:pPr>
      <w:r>
        <w:t xml:space="preserve">In order to understand the operation of this Editor, it is helpful to understand how Spectrum Metadata are stored by </w:t>
      </w:r>
      <w:r w:rsidR="00F52044">
        <w:t>SPECCHIO</w:t>
      </w:r>
      <w:r>
        <w:t xml:space="preserve">. </w:t>
      </w:r>
      <w:ins w:id="626" w:author="Peter" w:date="2013-05-08T09:19:00Z">
        <w:r w:rsidR="00D04BE3">
          <w:t>There are two storage methods.</w:t>
        </w:r>
      </w:ins>
    </w:p>
    <w:p w:rsidR="00B465C8" w:rsidRPr="00B465C8" w:rsidRDefault="00FA1F82" w:rsidP="00D04BE3">
      <w:pPr>
        <w:pStyle w:val="HangingIndent"/>
        <w:rPr>
          <w:ins w:id="627" w:author="Peter" w:date="2013-05-08T09:19:00Z"/>
        </w:rPr>
      </w:pPr>
      <w:r>
        <w:t>Mandatory</w:t>
      </w:r>
      <w:ins w:id="628" w:author="Peter" w:date="2013-05-08T09:19:00Z">
        <w:r w:rsidR="00D04BE3">
          <w:t xml:space="preserve"> </w:t>
        </w:r>
        <w:r w:rsidR="00B465C8">
          <w:t>Metadata</w:t>
        </w:r>
        <w:r w:rsidR="00D04BE3">
          <w:t xml:space="preserve"> </w:t>
        </w:r>
      </w:ins>
      <w:r>
        <w:t xml:space="preserve"> </w:t>
      </w:r>
      <w:ins w:id="629" w:author="Peter" w:date="2013-05-08T09:19:00Z">
        <w:r w:rsidR="00D04BE3">
          <w:t xml:space="preserve"> </w:t>
        </w:r>
        <w:r w:rsidR="00D04BE3">
          <w:tab/>
          <w:t xml:space="preserve">The following </w:t>
        </w:r>
        <w:r w:rsidR="00B465C8">
          <w:t>attributes</w:t>
        </w:r>
        <w:r w:rsidR="00D04BE3">
          <w:t xml:space="preserve"> are stored for all Spectra and are always displayed</w:t>
        </w:r>
      </w:ins>
      <w:r>
        <w:t xml:space="preserve"> –</w:t>
      </w:r>
      <w:ins w:id="630" w:author="Peter" w:date="2013-05-08T09:19:00Z">
        <w:r w:rsidR="00B465C8">
          <w:t xml:space="preserve"> M</w:t>
        </w:r>
        <w:r w:rsidR="00B465C8" w:rsidRPr="00B465C8">
          <w:t>easurement</w:t>
        </w:r>
      </w:ins>
      <w:r>
        <w:t xml:space="preserve"> </w:t>
      </w:r>
      <w:ins w:id="631" w:author="Peter" w:date="2013-05-08T09:19:00Z">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r>
        <w:t xml:space="preserve"> If they are not relevant or no data is available, set them to </w:t>
      </w:r>
      <w:r w:rsidRPr="00FA1F82">
        <w:rPr>
          <w:rStyle w:val="GUIWord"/>
        </w:rPr>
        <w:t>Nil</w:t>
      </w:r>
      <w:r>
        <w:t>.</w:t>
      </w:r>
    </w:p>
    <w:p w:rsidR="002820CF" w:rsidRDefault="00D04BE3">
      <w:pPr>
        <w:pStyle w:val="HangingIndent"/>
        <w:pPrChange w:id="632" w:author="Peter" w:date="2013-05-08T09:19:00Z">
          <w:pPr>
            <w:pStyle w:val="Body"/>
          </w:pPr>
        </w:pPrChange>
      </w:pPr>
      <w:ins w:id="633" w:author="Peter" w:date="2013-05-08T09:19:00Z">
        <w:r>
          <w:t xml:space="preserve">EAV </w:t>
        </w:r>
        <w:r w:rsidR="00B465C8">
          <w:t xml:space="preserve">Metadata </w:t>
        </w:r>
        <w:r>
          <w:t xml:space="preserve">  </w:t>
        </w:r>
        <w:r>
          <w:tab/>
        </w:r>
      </w:ins>
      <w:r w:rsidR="006B60CC">
        <w:t xml:space="preserve">So that </w:t>
      </w:r>
      <w:del w:id="634" w:author="Peter" w:date="2013-05-08T09:19:00Z">
        <w:r w:rsidR="006B60CC">
          <w:delText xml:space="preserve">the </w:delText>
        </w:r>
      </w:del>
      <w:r w:rsidR="006B60CC">
        <w:t xml:space="preserve">space is optimised, </w:t>
      </w:r>
      <w:ins w:id="635" w:author="Peter" w:date="2013-05-08T09:19:00Z">
        <w:r w:rsidR="00B465C8">
          <w:t xml:space="preserve">for all other Metadata </w:t>
        </w:r>
        <w:r w:rsidR="00300FF1">
          <w:t>attributes</w:t>
        </w:r>
        <w:r w:rsidR="00B465C8">
          <w:t xml:space="preserve"> </w:t>
        </w:r>
      </w:ins>
      <w:r w:rsidR="00F52044">
        <w:t>SPECCHIO</w:t>
      </w:r>
      <w:r w:rsidR="006B60CC">
        <w:t xml:space="preserve"> </w:t>
      </w:r>
      <w:del w:id="636" w:author="Peter" w:date="2013-05-08T09:19:00Z">
        <w:r w:rsidR="006B60CC">
          <w:delText xml:space="preserve">only </w:delText>
        </w:r>
      </w:del>
      <w:r w:rsidR="006B60CC">
        <w:t xml:space="preserve">stores </w:t>
      </w:r>
      <w:ins w:id="637" w:author="Peter" w:date="2013-05-08T09:19:00Z">
        <w:r w:rsidR="00B465C8">
          <w:t>only those</w:t>
        </w:r>
      </w:ins>
      <w:del w:id="638" w:author="Peter" w:date="2013-05-08T09:19:00Z">
        <w:r w:rsidR="006B60CC">
          <w:delText>Metadata</w:delText>
        </w:r>
      </w:del>
      <w:r w:rsidR="006B60CC">
        <w:t xml:space="preserve"> values which are set. They are stored in an Entity/Attribute/Value table, where one Metadata </w:t>
      </w:r>
      <w:ins w:id="639" w:author="Peter" w:date="2013-05-08T09:19:00Z">
        <w:r w:rsidR="00B465C8">
          <w:t>value</w:t>
        </w:r>
      </w:ins>
      <w:del w:id="640" w:author="Peter" w:date="2013-05-08T09:19:00Z">
        <w:r w:rsidR="006B60CC">
          <w:delText>item</w:delText>
        </w:r>
      </w:del>
      <w:r w:rsidR="006B60CC">
        <w:t xml:space="preserve"> is stored in each row of the table as an Attribute</w:t>
      </w:r>
      <w:ins w:id="641" w:author="Peter" w:date="2013-05-08T09:19:00Z">
        <w:r w:rsidR="00B465C8">
          <w:t>=</w:t>
        </w:r>
      </w:ins>
      <w:del w:id="642" w:author="Peter" w:date="2013-05-08T09:19:00Z">
        <w:r w:rsidR="006B60CC">
          <w:delText>/</w:delText>
        </w:r>
      </w:del>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43" w:author="Peter" w:date="2013-05-08T09:19:00Z"/>
        </w:rPr>
      </w:pPr>
      <w:ins w:id="644" w:author="Peter" w:date="2013-05-08T09:19:00Z">
        <w:r>
          <w:t>Note</w:t>
        </w:r>
        <w:r>
          <w:tab/>
        </w:r>
      </w:ins>
      <w:r w:rsidR="00F52044">
        <w:t>SPECCHIO</w:t>
      </w:r>
      <w:ins w:id="645" w:author="Peter" w:date="2013-05-08T09:19:00Z">
        <w:r>
          <w:t xml:space="preserve">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46"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47" w:author="Peter" w:date="2013-05-08T09:19:00Z"/>
        </w:rPr>
      </w:pPr>
      <w:moveToRangeStart w:id="648" w:author="Peter" w:date="2013-05-08T09:19:00Z" w:name="move355768088"/>
      <w:moveTo w:id="649"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48"/>
      <w:ins w:id="650" w:author="Peter" w:date="2013-05-08T09:19:00Z">
        <w:r w:rsidR="00F442DF">
          <w:t xml:space="preserve"> </w:t>
        </w:r>
        <w:r w:rsidR="00B465C8">
          <w:t>There are other cases too.</w:t>
        </w:r>
      </w:ins>
    </w:p>
    <w:p w:rsidR="00B465C8" w:rsidRDefault="00B465C8" w:rsidP="007D43F6">
      <w:pPr>
        <w:pStyle w:val="Heading4"/>
        <w:rPr>
          <w:ins w:id="651" w:author="Peter" w:date="2013-05-08T09:19:00Z"/>
        </w:rPr>
      </w:pPr>
      <w:ins w:id="652" w:author="Peter" w:date="2013-05-08T09:19:00Z">
        <w:r>
          <w:t xml:space="preserve">Displaying a </w:t>
        </w:r>
        <w:r w:rsidR="00CD22EF">
          <w:t xml:space="preserve">Single </w:t>
        </w:r>
        <w:r>
          <w:t>Spectrum’s Metadata</w:t>
        </w:r>
      </w:ins>
    </w:p>
    <w:p w:rsidR="00B465C8" w:rsidRDefault="00B465C8" w:rsidP="00B465C8">
      <w:pPr>
        <w:pStyle w:val="Body"/>
        <w:rPr>
          <w:ins w:id="653" w:author="Peter" w:date="2013-05-08T09:19:00Z"/>
        </w:rPr>
      </w:pPr>
      <w:ins w:id="654" w:author="Peter" w:date="2013-05-08T09:19:00Z">
        <w:r>
          <w:t>Displaying Metadata values is done using the Metadata editor window.</w:t>
        </w:r>
      </w:ins>
    </w:p>
    <w:p w:rsidR="00121DE8" w:rsidRDefault="00A64B00" w:rsidP="00A64B00">
      <w:pPr>
        <w:pStyle w:val="ProcessHeading"/>
        <w:rPr>
          <w:ins w:id="655" w:author="Peter" w:date="2013-05-08T09:19:00Z"/>
        </w:rPr>
      </w:pPr>
      <w:r>
        <w:t>To display a single Spectrum’s Metadata...</w:t>
      </w:r>
    </w:p>
    <w:tbl>
      <w:tblPr>
        <w:tblStyle w:val="Instructions"/>
        <w:tblW w:w="0" w:type="auto"/>
        <w:tblLook w:val="04A0"/>
      </w:tblPr>
      <w:tblGrid>
        <w:gridCol w:w="8862"/>
      </w:tblGrid>
      <w:tr w:rsidR="00CD22EF" w:rsidTr="00666C33">
        <w:trPr>
          <w:ins w:id="656" w:author="Peter" w:date="2013-05-08T09:19:00Z"/>
        </w:trPr>
        <w:tc>
          <w:tcPr>
            <w:tcW w:w="9571" w:type="dxa"/>
          </w:tcPr>
          <w:p w:rsidR="00CD22EF" w:rsidRDefault="00CD22EF" w:rsidP="00A64B00">
            <w:pPr>
              <w:pStyle w:val="ProcessStep"/>
              <w:rPr>
                <w:ins w:id="657" w:author="Peter" w:date="2013-05-08T09:19:00Z"/>
              </w:rPr>
            </w:pPr>
            <w:ins w:id="658" w:author="Peter" w:date="2013-05-08T09:19:00Z">
              <w:r>
                <w:t>Using the hierarchy browser, select the Spectrum or Spectra for which you wish to display the Metadata values.</w:t>
              </w:r>
            </w:ins>
          </w:p>
          <w:p w:rsidR="00CD22EF" w:rsidRDefault="00CD22EF" w:rsidP="00A64B00">
            <w:pPr>
              <w:pStyle w:val="ProcessStep"/>
              <w:rPr>
                <w:ins w:id="659" w:author="Peter" w:date="2013-05-08T09:19:00Z"/>
              </w:rPr>
            </w:pPr>
            <w:ins w:id="660" w:author="Peter" w:date="2013-05-08T09:19:00Z">
              <w:r>
                <w:t xml:space="preserve">Click on the </w:t>
              </w:r>
              <w:r w:rsidRPr="0049064B">
                <w:rPr>
                  <w:rStyle w:val="GUIWord"/>
                </w:rPr>
                <w:t>Metadata</w:t>
              </w:r>
              <w:r>
                <w:t xml:space="preserve"> tab to display Spectrum Metadata.</w:t>
              </w:r>
            </w:ins>
          </w:p>
          <w:p w:rsidR="00CD22EF" w:rsidRDefault="005F3BB2" w:rsidP="00CD22EF">
            <w:pPr>
              <w:pStyle w:val="FigureIndented"/>
              <w:ind w:left="425"/>
              <w:rPr>
                <w:ins w:id="661" w:author="Peter" w:date="2013-05-08T09:19:00Z"/>
              </w:rPr>
            </w:pPr>
            <w:r>
              <w:rPr>
                <w:lang w:val="en-AU"/>
              </w:rPr>
              <w:drawing>
                <wp:inline distT="0" distB="0" distL="0" distR="0">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4"/>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D22EF" w:rsidRPr="005A0497" w:rsidRDefault="00CD22EF" w:rsidP="00CD22EF">
            <w:pPr>
              <w:pStyle w:val="CaptionIndented"/>
              <w:ind w:left="425"/>
              <w:rPr>
                <w:ins w:id="662" w:author="Peter" w:date="2013-05-08T09:19:00Z"/>
              </w:rPr>
            </w:pPr>
            <w:ins w:id="663" w:author="Peter" w:date="2013-05-08T09:19:00Z">
              <w:r w:rsidRPr="00084655">
                <w:t xml:space="preserve">Figure </w:t>
              </w:r>
              <w:r w:rsidR="00C41361">
                <w:fldChar w:fldCharType="begin"/>
              </w:r>
              <w:r w:rsidR="00410625">
                <w:instrText xml:space="preserve"> SEQ Figure \* ARABIC </w:instrText>
              </w:r>
              <w:r w:rsidR="00C41361">
                <w:fldChar w:fldCharType="separate"/>
              </w:r>
            </w:ins>
            <w:r w:rsidR="00BB39E2">
              <w:rPr>
                <w:noProof/>
              </w:rPr>
              <w:t>40</w:t>
            </w:r>
            <w:ins w:id="664" w:author="Peter" w:date="2013-05-08T09:19:00Z">
              <w:r w:rsidR="00C41361">
                <w:fldChar w:fldCharType="end"/>
              </w:r>
              <w:r w:rsidRPr="00084655">
                <w:t xml:space="preserve">: Metadata editor </w:t>
              </w:r>
              <w:r>
                <w:t>dialog</w:t>
              </w:r>
            </w:ins>
          </w:p>
          <w:p w:rsidR="00CD22EF" w:rsidRDefault="00CD22EF" w:rsidP="00CD22EF">
            <w:pPr>
              <w:pStyle w:val="Bullet"/>
              <w:ind w:left="425"/>
              <w:rPr>
                <w:ins w:id="665" w:author="Peter" w:date="2013-05-08T09:19:00Z"/>
              </w:rPr>
            </w:pPr>
            <w:ins w:id="666" w:author="Peter" w:date="2013-05-08T09:19:00Z">
              <w:r>
                <w:t xml:space="preserve">Select or de-select the check boxes for the Metadata Groups. The check boxes are displayed on the right </w:t>
              </w:r>
            </w:ins>
            <w:r w:rsidR="00CB28A6">
              <w:t xml:space="preserve">in the </w:t>
            </w:r>
            <w:r w:rsidR="00CB28A6" w:rsidRPr="00C20C86">
              <w:t>Spe</w:t>
            </w:r>
            <w:r w:rsidR="00CB28A6">
              <w:t>ctrum Metadata Group selection area</w:t>
            </w:r>
            <w:ins w:id="667" w:author="Peter" w:date="2013-05-08T09:19:00Z">
              <w:r>
                <w:t>.</w:t>
              </w:r>
            </w:ins>
          </w:p>
          <w:p w:rsidR="00CD22EF" w:rsidRDefault="00CD22EF" w:rsidP="00CD22EF">
            <w:pPr>
              <w:pStyle w:val="Bullet"/>
              <w:ind w:left="425"/>
              <w:rPr>
                <w:ins w:id="668" w:author="Peter" w:date="2013-05-08T09:19:00Z"/>
              </w:rPr>
            </w:pPr>
            <w:ins w:id="669" w:author="Peter" w:date="2013-05-08T09:19:00Z">
              <w:r>
                <w:t>Scroll to the required Metadata Group to see the values of the Metadata attribute in that group.</w:t>
              </w:r>
            </w:ins>
          </w:p>
        </w:tc>
      </w:tr>
    </w:tbl>
    <w:p w:rsidR="00CD22EF" w:rsidRDefault="005F3BB2" w:rsidP="005F3BB2">
      <w:pPr>
        <w:pStyle w:val="Note"/>
        <w:rPr>
          <w:ins w:id="670" w:author="Peter" w:date="2013-05-08T09:19:00Z"/>
        </w:rPr>
      </w:pPr>
      <w:r>
        <w:t>Note</w:t>
      </w:r>
      <w:r>
        <w:tab/>
        <w:t xml:space="preserve">Only </w:t>
      </w:r>
      <w:ins w:id="671" w:author="Peter" w:date="2013-05-08T09:19:00Z">
        <w:r w:rsidR="00CD22EF">
          <w:t xml:space="preserve">Metadata </w:t>
        </w:r>
      </w:ins>
      <w:r w:rsidR="00CB28A6">
        <w:t>A</w:t>
      </w:r>
      <w:ins w:id="672" w:author="Peter" w:date="2013-05-08T09:19:00Z">
        <w:r w:rsidR="00CD22EF">
          <w:t>ttributes which have values are displayed.</w:t>
        </w:r>
      </w:ins>
    </w:p>
    <w:p w:rsidR="00BE3829" w:rsidRDefault="00BE3829" w:rsidP="007D43F6">
      <w:pPr>
        <w:pStyle w:val="Heading4"/>
      </w:pPr>
      <w:r>
        <w:t xml:space="preserve">Editing Metadata for a </w:t>
      </w:r>
      <w:r w:rsidR="0007175F">
        <w:t>S</w:t>
      </w:r>
      <w:r>
        <w:t>ingle Spectrum</w:t>
      </w:r>
    </w:p>
    <w:p w:rsidR="005A0497" w:rsidRDefault="008160AA" w:rsidP="00A7583F">
      <w:pPr>
        <w:pStyle w:val="Body"/>
      </w:pPr>
      <w:ins w:id="673"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674" w:author="Peter" w:date="2013-05-08T09:19:00Z">
        <w:r w:rsidR="00300FF1">
          <w:t>hierarchy browser</w:t>
        </w:r>
        <w:r>
          <w:t xml:space="preserve"> and c</w:t>
        </w:r>
        <w:r w:rsidR="0049064B">
          <w:t xml:space="preserve">lick </w:t>
        </w:r>
      </w:ins>
      <w:del w:id="675" w:author="Peter" w:date="2013-05-08T09:19:00Z">
        <w:r w:rsidR="005A0497">
          <w:delText>Tree Navigator</w:delText>
        </w:r>
        <w:r w:rsidR="00AE7011">
          <w:delText>. C</w:delText>
        </w:r>
        <w:r w:rsidR="0049064B">
          <w:delText xml:space="preserve">lick </w:delText>
        </w:r>
      </w:del>
      <w:r w:rsidR="0049064B">
        <w:t>on it to highlight it</w:t>
      </w:r>
      <w:ins w:id="676" w:author="Peter" w:date="2013-05-08T09:19:00Z">
        <w:r>
          <w:t>,</w:t>
        </w:r>
      </w:ins>
      <w:del w:id="677" w:author="Peter" w:date="2013-05-08T09:19:00Z">
        <w:r w:rsidR="0049064B">
          <w:delText xml:space="preserve"> and</w:delText>
        </w:r>
        <w:r w:rsidR="005A0497">
          <w:delText xml:space="preserve"> to display</w:delText>
        </w:r>
      </w:del>
      <w:r w:rsidR="005A0497">
        <w:t xml:space="preserve"> that Spectrum’s Metadata</w:t>
      </w:r>
      <w:ins w:id="678" w:author="Peter" w:date="2013-05-08T09:19:00Z">
        <w:r>
          <w:t xml:space="preserve"> is displayed. </w:t>
        </w:r>
      </w:ins>
      <w:del w:id="679" w:author="Peter" w:date="2013-05-08T09:19:00Z">
        <w:r w:rsidR="005A0497">
          <w:delText>.</w:delText>
        </w:r>
      </w:del>
    </w:p>
    <w:p w:rsidR="005A0497" w:rsidRDefault="002820CF" w:rsidP="00EB49E0">
      <w:pPr>
        <w:pStyle w:val="Figure"/>
        <w:rPr>
          <w:del w:id="680" w:author="Peter" w:date="2013-05-08T09:19:00Z"/>
        </w:rPr>
      </w:pPr>
      <w:del w:id="681" w:author="Peter" w:date="2013-05-08T09:19:00Z">
        <w:r>
          <w:rPr>
            <w:lang w:val="en-AU"/>
            <w:rPrChange w:id="682"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5"/>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683" w:author="Peter" w:date="2013-05-08T09:19:00Z"/>
        </w:rPr>
      </w:pPr>
      <w:del w:id="684" w:author="Peter" w:date="2013-05-08T09:19:00Z">
        <w:r w:rsidRPr="00084655">
          <w:delText xml:space="preserve">Figure </w:delText>
        </w:r>
        <w:r w:rsidR="00C41361">
          <w:rPr>
            <w:i w:val="0"/>
          </w:rPr>
          <w:fldChar w:fldCharType="begin"/>
        </w:r>
        <w:r w:rsidR="0059560A">
          <w:delInstrText xml:space="preserve"> SEQ Figure \* ARABIC </w:delInstrText>
        </w:r>
        <w:r w:rsidR="00C41361">
          <w:rPr>
            <w:i w:val="0"/>
          </w:rPr>
          <w:fldChar w:fldCharType="separate"/>
        </w:r>
        <w:r w:rsidR="00C20C86">
          <w:rPr>
            <w:noProof/>
          </w:rPr>
          <w:delText>28</w:delText>
        </w:r>
        <w:r w:rsidR="00C41361">
          <w:rPr>
            <w:i w:val="0"/>
          </w:rPr>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Click on the Metadata group check boxes in the right hand panel to show or hide the various Metadata groups.</w:t>
      </w:r>
    </w:p>
    <w:p w:rsidR="00F50667" w:rsidRDefault="00A44F61" w:rsidP="00A7583F">
      <w:pPr>
        <w:pStyle w:val="Body"/>
      </w:pPr>
      <w:r>
        <w:t>In each of the processes in this section, a</w:t>
      </w:r>
      <w:r w:rsidR="00CB28A6">
        <w:t>fter</w:t>
      </w:r>
      <w:del w:id="685" w:author="Peter" w:date="2013-05-08T09:19:00Z">
        <w:r w:rsidR="00F50667">
          <w:delText>Whenever a</w:delText>
        </w:r>
      </w:del>
      <w:r w:rsidR="00F50667">
        <w:t xml:space="preserve"> </w:t>
      </w:r>
      <w:ins w:id="686" w:author="Peter" w:date="2013-05-08T09:19:00Z">
        <w:r w:rsidR="00CB28A6">
          <w:t>you change or delete</w:t>
        </w:r>
      </w:ins>
      <w:r w:rsidR="00CB28A6">
        <w:t xml:space="preserve"> any </w:t>
      </w:r>
      <w:r w:rsidR="00F50667">
        <w:t xml:space="preserve">Metadata value </w:t>
      </w:r>
      <w:ins w:id="687" w:author="Peter" w:date="2013-05-08T09:19:00Z">
        <w:r w:rsidR="00CB28A6">
          <w:t xml:space="preserve">click </w:t>
        </w:r>
        <w:r w:rsidR="00CB28A6" w:rsidRPr="00300FF1">
          <w:rPr>
            <w:rStyle w:val="ActionButton"/>
          </w:rPr>
          <w:t> Update</w:t>
        </w:r>
        <w:r w:rsidR="00CB28A6" w:rsidRPr="00121DE8">
          <w:rPr>
            <w:rStyle w:val="ActionButton"/>
          </w:rPr>
          <w:t> </w:t>
        </w:r>
      </w:ins>
      <w:r w:rsidR="00CB28A6">
        <w:t xml:space="preserve"> to write your change back into the database</w:t>
      </w:r>
      <w:ins w:id="688" w:author="Peter" w:date="2013-05-08T09:19:00Z">
        <w:r w:rsidR="00CB28A6">
          <w:t>.</w:t>
        </w:r>
      </w:ins>
      <w:r w:rsidR="00CB28A6">
        <w:t xml:space="preserve"> I</w:t>
      </w:r>
      <w:del w:id="689" w:author="Peter" w:date="2013-05-08T09:19:00Z">
        <w:r w:rsidR="00F50667">
          <w:delText>is changed</w:delText>
        </w:r>
      </w:del>
      <w:r w:rsidR="00F50667">
        <w:t xml:space="preserve">f that metadata value is shared by </w:t>
      </w:r>
      <w:ins w:id="690" w:author="Peter" w:date="2013-05-08T09:19:00Z">
        <w:r w:rsidR="00300FF1">
          <w:t>another unselected</w:t>
        </w:r>
      </w:ins>
      <w:del w:id="691" w:author="Peter" w:date="2013-05-08T09:19:00Z">
        <w:r w:rsidR="00F50667">
          <w:delText>more than one</w:delText>
        </w:r>
      </w:del>
      <w:r w:rsidR="00F50667">
        <w:t xml:space="preserve"> Spectrum, the following dialog will be displayed</w:t>
      </w:r>
      <w:r w:rsidR="00CB28A6">
        <w:t xml:space="preserve">. </w:t>
      </w:r>
    </w:p>
    <w:p w:rsidR="00F50667" w:rsidRDefault="005F3BB2" w:rsidP="00EB49E0">
      <w:pPr>
        <w:pStyle w:val="Figure"/>
      </w:pPr>
      <w:r>
        <w:rPr>
          <w:lang w:val="en-AU"/>
        </w:rPr>
        <w:drawing>
          <wp:inline distT="0" distB="0" distL="0" distR="0">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6"/>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50667" w:rsidRPr="005A0497" w:rsidRDefault="00F50667" w:rsidP="00EB49E0">
      <w:pPr>
        <w:pStyle w:val="Caption"/>
      </w:pPr>
      <w:bookmarkStart w:id="692" w:name="_Ref354068263"/>
      <w:r w:rsidRPr="00084655">
        <w:t xml:space="preserve">Figure </w:t>
      </w:r>
      <w:fldSimple w:instr=" SEQ Figure \* ARABIC ">
        <w:r w:rsidR="00BB39E2">
          <w:rPr>
            <w:noProof/>
          </w:rPr>
          <w:t>41</w:t>
        </w:r>
      </w:fldSimple>
      <w:r w:rsidRPr="00084655">
        <w:t xml:space="preserve">: </w:t>
      </w:r>
      <w:bookmarkEnd w:id="692"/>
      <w:r w:rsidR="0007175F">
        <w:t>Shared data operation selector dialog</w:t>
      </w:r>
    </w:p>
    <w:p w:rsidR="005F3BB2" w:rsidRDefault="005F3BB2" w:rsidP="00CB28A6">
      <w:pPr>
        <w:pStyle w:val="Body"/>
      </w:pPr>
      <w:ins w:id="693" w:author="Peter" w:date="2013-05-08T09:19:00Z">
        <w:r>
          <w:t xml:space="preserve">The </w:t>
        </w:r>
      </w:ins>
      <w:r>
        <w:t>second</w:t>
      </w:r>
      <w:ins w:id="694" w:author="Peter" w:date="2013-05-08T09:19:00Z">
        <w:r>
          <w:t xml:space="preserve"> sentence </w:t>
        </w:r>
      </w:ins>
      <w:r>
        <w:t>in the dialog box will</w:t>
      </w:r>
      <w:ins w:id="695" w:author="Peter" w:date="2013-05-08T09:19:00Z">
        <w:r>
          <w:t xml:space="preserve"> change to “You </w:t>
        </w:r>
      </w:ins>
      <w:r>
        <w:t>can</w:t>
      </w:r>
      <w:ins w:id="696" w:author="Peter" w:date="2013-05-08T09:19:00Z">
        <w:r>
          <w:t xml:space="preserve"> </w:t>
        </w:r>
        <w:r w:rsidRPr="0043642F">
          <w:rPr>
            <w:rStyle w:val="iEmphasis"/>
          </w:rPr>
          <w:t>delete</w:t>
        </w:r>
        <w:r>
          <w:t xml:space="preserve"> </w:t>
        </w:r>
      </w:ins>
      <w:r>
        <w:t xml:space="preserve">metadata for all </w:t>
      </w:r>
      <w:ins w:id="697" w:author="Peter" w:date="2013-05-08T09:19:00Z">
        <w:r>
          <w:t>record</w:t>
        </w:r>
      </w:ins>
      <w:r>
        <w:t>s</w:t>
      </w:r>
      <w:ins w:id="698" w:author="Peter" w:date="2013-05-08T09:19:00Z">
        <w:r>
          <w:t>...” if you have deleted the Metadata value</w:t>
        </w:r>
      </w:ins>
      <w:r>
        <w:t xml:space="preserve"> rather than changed it.</w:t>
      </w:r>
    </w:p>
    <w:p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t xml:space="preserve">The shared record in the Entity/Attribute/Value table will be updated </w:t>
      </w:r>
      <w:ins w:id="699" w:author="Peter" w:date="2013-05-08T09:19:00Z">
        <w:r w:rsidR="008160AA">
          <w:t xml:space="preserve">or deleted </w:t>
        </w:r>
      </w:ins>
      <w:r w:rsidR="00F50667">
        <w:t xml:space="preserve">and </w:t>
      </w:r>
      <w:ins w:id="700" w:author="Peter" w:date="2013-05-08T09:19:00Z">
        <w:r w:rsidR="008160AA">
          <w:t xml:space="preserve">therefore </w:t>
        </w:r>
      </w:ins>
      <w:r w:rsidR="00F50667">
        <w:t xml:space="preserve">all </w:t>
      </w:r>
      <w:ins w:id="701" w:author="Peter" w:date="2013-05-08T09:19:00Z">
        <w:r w:rsidR="008160AA">
          <w:t>S</w:t>
        </w:r>
        <w:r w:rsidR="00F50667">
          <w:t>pectra</w:t>
        </w:r>
      </w:ins>
      <w:del w:id="702" w:author="Peter" w:date="2013-05-08T09:19:00Z">
        <w:r w:rsidR="00F50667">
          <w:delText>spectra</w:delText>
        </w:r>
      </w:del>
      <w:r w:rsidR="00F50667">
        <w:t xml:space="preserve"> which </w:t>
      </w:r>
      <w:r w:rsidR="0007175F">
        <w:t>share</w:t>
      </w:r>
      <w:r w:rsidR="00F50667">
        <w:t xml:space="preserve"> this Metadata value will be </w:t>
      </w:r>
      <w:ins w:id="703" w:author="Peter" w:date="2013-05-08T09:19:00Z">
        <w:r w:rsidR="008160AA">
          <w:t>affected</w:t>
        </w:r>
        <w:r w:rsidR="00F50667">
          <w:t xml:space="preserve"> </w:t>
        </w:r>
        <w:r w:rsidR="0043642F">
          <w:t>by</w:t>
        </w:r>
      </w:ins>
      <w:del w:id="704" w:author="Peter" w:date="2013-05-08T09:19:00Z">
        <w:r w:rsidR="00F50667">
          <w:delText>updated with</w:delText>
        </w:r>
      </w:del>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t>Only the selected 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ins w:id="705" w:author="Peter" w:date="2013-05-08T09:19:00Z">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ins>
      <w:del w:id="706" w:author="Peter" w:date="2013-05-08T09:19:00Z">
        <w:r w:rsidR="00F50667">
          <w:delText>spectr</w:delText>
        </w:r>
        <w:r w:rsidR="0007175F">
          <w:delText>um</w:delText>
        </w:r>
        <w:r w:rsidR="00F50667">
          <w:delText xml:space="preserve"> to it. </w:delText>
        </w:r>
        <w:r w:rsidR="0007175F">
          <w:delText>No o</w:delText>
        </w:r>
        <w:r w:rsidR="00F50667">
          <w:delText>ther spectra</w:delText>
        </w:r>
      </w:del>
      <w:r w:rsidR="00F50667">
        <w:t xml:space="preserve"> will be affected.</w:t>
      </w:r>
    </w:p>
    <w:p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ins w:id="707" w:author="Peter" w:date="2013-05-08T09:19:00Z">
        <w:r w:rsidR="0043642F">
          <w:t xml:space="preserve">for this Metadata value </w:t>
        </w:r>
      </w:ins>
      <w:r w:rsidR="00F50667">
        <w:t>will be made.</w:t>
      </w:r>
      <w:r w:rsidR="00A44F61" w:rsidRPr="00A44F61">
        <w:t xml:space="preserve"> </w:t>
      </w:r>
      <w:r w:rsidR="00A44F61">
        <w:t>You should</w:t>
      </w:r>
      <w:ins w:id="708" w:author="Peter" w:date="2013-05-08T09:19:00Z">
        <w:r w:rsidR="00A44F61">
          <w:t xml:space="preserve"> then</w:t>
        </w:r>
      </w:ins>
      <w:r w:rsidR="00A44F61">
        <w:t xml:space="preserve">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del w:id="709" w:author="Peter" w:date="2013-05-08T09:19:00Z">
        <w:r w:rsidR="00ED21BA">
          <w:delText>to be redisplayed</w:delText>
        </w:r>
      </w:del>
    </w:p>
    <w:p w:rsidR="005A0497" w:rsidRPr="00561482" w:rsidRDefault="00A44F61" w:rsidP="00561482">
      <w:pPr>
        <w:pStyle w:val="ProcessHeading"/>
        <w:rPr>
          <w:rPrChange w:id="710" w:author="Peter" w:date="2013-05-08T09:19:00Z">
            <w:rPr/>
          </w:rPrChange>
        </w:rPr>
      </w:pPr>
      <w:r w:rsidRPr="00561482">
        <w:t>To modify a Metadata value...</w:t>
      </w:r>
    </w:p>
    <w:tbl>
      <w:tblPr>
        <w:tblStyle w:val="Instructions"/>
        <w:tblW w:w="0" w:type="auto"/>
        <w:tblLook w:val="04A0"/>
      </w:tblPr>
      <w:tblGrid>
        <w:gridCol w:w="8862"/>
      </w:tblGrid>
      <w:tr w:rsidR="00CD22EF" w:rsidTr="00666C33">
        <w:trPr>
          <w:ins w:id="711" w:author="Peter" w:date="2013-05-08T09:19:00Z"/>
        </w:trPr>
        <w:tc>
          <w:tcPr>
            <w:tcW w:w="8862" w:type="dxa"/>
          </w:tcPr>
          <w:p w:rsidR="00CD22EF" w:rsidRPr="00F50667" w:rsidRDefault="00CD22EF" w:rsidP="00CD22EF">
            <w:pPr>
              <w:pStyle w:val="Bullet"/>
              <w:ind w:left="425"/>
              <w:rPr>
                <w:ins w:id="712" w:author="Peter" w:date="2013-05-08T09:19:00Z"/>
              </w:rPr>
            </w:pPr>
            <w:ins w:id="713" w:author="Peter" w:date="2013-05-08T09:19:00Z">
              <w:r w:rsidRPr="00F50667">
                <w:t>Ensure the value to be modified is displayed</w:t>
              </w:r>
            </w:ins>
            <w:r w:rsidR="00A44F61">
              <w:t xml:space="preserve"> by n</w:t>
            </w:r>
            <w:ins w:id="714" w:author="Peter" w:date="2013-05-08T09:19:00Z">
              <w:r w:rsidRPr="00F50667">
                <w:t>avigat</w:t>
              </w:r>
            </w:ins>
            <w:r w:rsidR="00A44F61">
              <w:t>ing</w:t>
            </w:r>
            <w:ins w:id="715" w:author="Peter" w:date="2013-05-08T09:19:00Z">
              <w:r w:rsidRPr="00F50667">
                <w:t xml:space="preserve"> to the correct Spectrum, ensur</w:t>
              </w:r>
            </w:ins>
            <w:r w:rsidR="00A44F61">
              <w:t>ing</w:t>
            </w:r>
            <w:ins w:id="716" w:author="Peter" w:date="2013-05-08T09:19:00Z">
              <w:r w:rsidRPr="00F50667">
                <w:t xml:space="preserve"> that the check box for the required Metadata g</w:t>
              </w:r>
              <w:r>
                <w:t>roup is ticked and scroll</w:t>
              </w:r>
            </w:ins>
            <w:r w:rsidR="00A44F61">
              <w:t>ing</w:t>
            </w:r>
            <w:ins w:id="717" w:author="Peter" w:date="2013-05-08T09:19:00Z">
              <w:r>
                <w:t xml:space="preserve"> to that</w:t>
              </w:r>
              <w:r w:rsidRPr="00F50667">
                <w:t xml:space="preserve"> Metadata group.</w:t>
              </w:r>
            </w:ins>
          </w:p>
          <w:p w:rsidR="00CD22EF" w:rsidRPr="00F50667" w:rsidRDefault="00CD22EF" w:rsidP="00CD22EF">
            <w:pPr>
              <w:pStyle w:val="Bullet"/>
              <w:ind w:left="425"/>
              <w:rPr>
                <w:ins w:id="718" w:author="Peter" w:date="2013-05-08T09:19:00Z"/>
              </w:rPr>
            </w:pPr>
            <w:ins w:id="719" w:author="Peter" w:date="2013-05-08T09:19:00Z">
              <w:r>
                <w:t>Click in the field and type in</w:t>
              </w:r>
              <w:r w:rsidRPr="00F50667">
                <w:t xml:space="preserve"> the required value. When the field contains a valid value the </w:t>
              </w:r>
            </w:ins>
            <w:r w:rsidR="00A44F61" w:rsidRPr="00A44F61">
              <w:rPr>
                <w:rStyle w:val="ActionButton"/>
              </w:rPr>
              <w:t> </w:t>
            </w:r>
            <w:ins w:id="720" w:author="Peter" w:date="2013-05-08T09:19:00Z">
              <w:r w:rsidRPr="00BE3829">
                <w:rPr>
                  <w:rStyle w:val="ActionButton"/>
                </w:rPr>
                <w:t>Update</w:t>
              </w:r>
            </w:ins>
            <w:r w:rsidR="00A44F61">
              <w:rPr>
                <w:rStyle w:val="ActionButton"/>
              </w:rPr>
              <w:t> </w:t>
            </w:r>
            <w:ins w:id="721" w:author="Peter" w:date="2013-05-08T09:19:00Z">
              <w:r w:rsidRPr="00F50667">
                <w:t xml:space="preserve"> button will become valid.</w:t>
              </w:r>
            </w:ins>
          </w:p>
          <w:p w:rsidR="00CD22EF" w:rsidRPr="00CD22EF" w:rsidRDefault="00CD22EF" w:rsidP="00CD22EF">
            <w:pPr>
              <w:pStyle w:val="Bullet"/>
              <w:ind w:left="425"/>
              <w:rPr>
                <w:ins w:id="722" w:author="Peter" w:date="2013-05-08T09:19:00Z"/>
                <w:rStyle w:val="Strong"/>
                <w:b w:val="0"/>
                <w:bCs w:val="0"/>
              </w:rPr>
            </w:pPr>
            <w:ins w:id="723" w:author="Peter" w:date="2013-05-08T09:19:00Z">
              <w:r w:rsidRPr="00F50667">
                <w:t xml:space="preserve">Click on the </w:t>
              </w:r>
            </w:ins>
            <w:r w:rsidR="00A44F61" w:rsidRPr="00A44F61">
              <w:rPr>
                <w:rStyle w:val="ActionButton"/>
              </w:rPr>
              <w:t> </w:t>
            </w:r>
            <w:ins w:id="724" w:author="Peter" w:date="2013-05-08T09:19:00Z">
              <w:r w:rsidRPr="00BE3829">
                <w:rPr>
                  <w:rStyle w:val="ActionButton"/>
                </w:rPr>
                <w:t>Update</w:t>
              </w:r>
            </w:ins>
            <w:r w:rsidR="00A44F61">
              <w:rPr>
                <w:rStyle w:val="ActionButton"/>
              </w:rPr>
              <w:t> </w:t>
            </w:r>
            <w:ins w:id="725" w:author="Peter" w:date="2013-05-08T09:19:00Z">
              <w:r w:rsidRPr="00F50667">
                <w:t xml:space="preserve"> button to write the </w:t>
              </w:r>
              <w:r>
                <w:t>modified value</w:t>
              </w:r>
              <w:r w:rsidRPr="00F50667">
                <w:t xml:space="preserve"> back to the database.</w:t>
              </w:r>
              <w:r>
                <w:t xml:space="preserve"> If the Metadata is shared by more than one Spectrum, the dialog in </w:t>
              </w:r>
              <w:r w:rsidR="00C41361">
                <w:fldChar w:fldCharType="begin"/>
              </w:r>
              <w:r>
                <w:instrText xml:space="preserve"> REF _Ref354068263 \h </w:instrText>
              </w:r>
            </w:ins>
            <w:r w:rsidR="00666C33">
              <w:instrText xml:space="preserve"> \* MERGEFORMAT </w:instrText>
            </w:r>
            <w:ins w:id="726" w:author="Peter" w:date="2013-05-08T09:19:00Z">
              <w:r w:rsidR="00C41361">
                <w:fldChar w:fldCharType="separate"/>
              </w:r>
            </w:ins>
            <w:r w:rsidR="00BB39E2" w:rsidRPr="00084655">
              <w:t xml:space="preserve">Figure </w:t>
            </w:r>
            <w:r w:rsidR="00BB39E2">
              <w:rPr>
                <w:noProof/>
              </w:rPr>
              <w:t>41</w:t>
            </w:r>
            <w:r w:rsidR="00BB39E2" w:rsidRPr="00084655">
              <w:t xml:space="preserve">: </w:t>
            </w:r>
            <w:ins w:id="727" w:author="Peter" w:date="2013-05-08T09:19:00Z">
              <w:r w:rsidR="00C41361">
                <w:fldChar w:fldCharType="end"/>
              </w:r>
              <w:r>
                <w:t xml:space="preserve"> will be displayed. Select your desired action and click </w:t>
              </w:r>
            </w:ins>
            <w:r w:rsidR="00A44F61" w:rsidRPr="00A44F61">
              <w:rPr>
                <w:rStyle w:val="ActionButton"/>
              </w:rPr>
              <w:t> </w:t>
            </w:r>
            <w:ins w:id="728" w:author="Peter" w:date="2013-05-08T09:19:00Z">
              <w:r w:rsidRPr="00BE3829">
                <w:rPr>
                  <w:rStyle w:val="ActionButton"/>
                </w:rPr>
                <w:t>OK</w:t>
              </w:r>
            </w:ins>
            <w:r w:rsidR="00A44F61">
              <w:rPr>
                <w:rStyle w:val="ActionButton"/>
              </w:rPr>
              <w:t> </w:t>
            </w:r>
            <w:ins w:id="729" w:author="Peter" w:date="2013-05-08T09:19:00Z">
              <w:r>
                <w:t>.</w:t>
              </w:r>
            </w:ins>
          </w:p>
        </w:tc>
      </w:tr>
    </w:tbl>
    <w:p w:rsidR="005A0497" w:rsidRPr="00561482" w:rsidRDefault="005A0497" w:rsidP="00561482">
      <w:pPr>
        <w:pStyle w:val="ProcessHeading"/>
        <w:rPr>
          <w:del w:id="730" w:author="Peter" w:date="2013-05-08T09:19:00Z"/>
        </w:rPr>
      </w:pPr>
      <w:del w:id="731" w:author="Peter" w:date="2013-05-08T09:19:00Z">
        <w:r w:rsidRPr="00561482">
          <w:delText>Ensure the value to be modified is displayed. Navigate to the correct Spectrum, ensure that the check box for the required Metadata group is ticked and scroll to the Metadata group.</w:delText>
        </w:r>
      </w:del>
    </w:p>
    <w:p w:rsidR="005A0497" w:rsidRPr="00561482" w:rsidRDefault="00AE7011" w:rsidP="00561482">
      <w:pPr>
        <w:pStyle w:val="ProcessHeading"/>
        <w:rPr>
          <w:del w:id="732" w:author="Peter" w:date="2013-05-08T09:19:00Z"/>
        </w:rPr>
      </w:pPr>
      <w:del w:id="733" w:author="Peter" w:date="2013-05-08T09:19:00Z">
        <w:r w:rsidRPr="00561482">
          <w:delText>Click in the field and edit it</w:delText>
        </w:r>
        <w:r w:rsidR="005A0497" w:rsidRPr="00561482">
          <w:delText xml:space="preserve"> so that it contains the required value. When the field contains a valid value the Update button will be</w:delText>
        </w:r>
        <w:r w:rsidR="00F50667" w:rsidRPr="00561482">
          <w:delText>come valid.</w:delText>
        </w:r>
      </w:del>
    </w:p>
    <w:p w:rsidR="005A0497" w:rsidRPr="00561482" w:rsidRDefault="00F50667" w:rsidP="00561482">
      <w:pPr>
        <w:pStyle w:val="ProcessHeading"/>
        <w:rPr>
          <w:del w:id="734" w:author="Peter" w:date="2013-05-08T09:19:00Z"/>
        </w:rPr>
      </w:pPr>
      <w:del w:id="735" w:author="Peter" w:date="2013-05-08T09:19:00Z">
        <w:r w:rsidRPr="00561482">
          <w:delText>Click on the Update button to write the change back to the database.</w:delText>
        </w:r>
        <w:r w:rsidR="00BE3829" w:rsidRPr="00561482">
          <w:delText xml:space="preserve"> If the Metadata is shared by more than one Spectrum, the dialog in </w:delText>
        </w:r>
        <w:r w:rsidR="00C41361" w:rsidRPr="00561482">
          <w:fldChar w:fldCharType="begin"/>
        </w:r>
        <w:r w:rsidR="00A30B2D" w:rsidRPr="00561482">
          <w:delInstrText xml:space="preserve"> REF _Ref354068263 \h </w:delInstrText>
        </w:r>
      </w:del>
      <w:r w:rsidR="00561482">
        <w:instrText xml:space="preserve"> \* MERGEFORMAT </w:instrText>
      </w:r>
      <w:del w:id="736" w:author="Peter" w:date="2013-05-08T09:19:00Z">
        <w:r w:rsidR="00C41361" w:rsidRPr="00561482">
          <w:fldChar w:fldCharType="separate"/>
        </w:r>
        <w:r w:rsidR="00C20C86" w:rsidRPr="00561482">
          <w:delText xml:space="preserve">Figure 29: </w:delText>
        </w:r>
        <w:r w:rsidR="00C41361" w:rsidRPr="00561482">
          <w:fldChar w:fldCharType="end"/>
        </w:r>
        <w:r w:rsidR="00BE3829" w:rsidRPr="00561482">
          <w:delText xml:space="preserve"> will be displayed. Select your desired action and click OK.</w:delText>
        </w:r>
      </w:del>
    </w:p>
    <w:p w:rsidR="00F50667" w:rsidRPr="00561482" w:rsidRDefault="00A44F61" w:rsidP="00561482">
      <w:pPr>
        <w:pStyle w:val="ProcessHeading"/>
        <w:rPr>
          <w:rPrChange w:id="737" w:author="Peter" w:date="2013-05-08T09:19:00Z">
            <w:rPr/>
          </w:rPrChange>
        </w:rPr>
      </w:pPr>
      <w:r w:rsidRPr="00561482">
        <w:t>To delete a Metadata value...</w:t>
      </w:r>
    </w:p>
    <w:tbl>
      <w:tblPr>
        <w:tblStyle w:val="Instructions"/>
        <w:tblW w:w="0" w:type="auto"/>
        <w:tblLook w:val="04A0"/>
      </w:tblPr>
      <w:tblGrid>
        <w:gridCol w:w="8862"/>
      </w:tblGrid>
      <w:tr w:rsidR="00CD22EF" w:rsidTr="00666C33">
        <w:trPr>
          <w:ins w:id="738" w:author="Peter" w:date="2013-05-08T09:19:00Z"/>
        </w:trPr>
        <w:tc>
          <w:tcPr>
            <w:tcW w:w="9571" w:type="dxa"/>
          </w:tcPr>
          <w:p w:rsidR="00A44F61" w:rsidRPr="00F50667" w:rsidRDefault="00A44F61" w:rsidP="00A44F61">
            <w:pPr>
              <w:pStyle w:val="Bullet"/>
              <w:ind w:left="425"/>
              <w:rPr>
                <w:ins w:id="739" w:author="Peter" w:date="2013-05-08T09:19:00Z"/>
              </w:rPr>
            </w:pPr>
            <w:ins w:id="740" w:author="Peter" w:date="2013-05-08T09:19:00Z">
              <w:r w:rsidRPr="00F50667">
                <w:t>Ensure the value to be modified is displayed</w:t>
              </w:r>
            </w:ins>
            <w:r>
              <w:t xml:space="preserve"> by n</w:t>
            </w:r>
            <w:ins w:id="741" w:author="Peter" w:date="2013-05-08T09:19:00Z">
              <w:r w:rsidRPr="00F50667">
                <w:t>avigat</w:t>
              </w:r>
            </w:ins>
            <w:r>
              <w:t>ing</w:t>
            </w:r>
            <w:ins w:id="742" w:author="Peter" w:date="2013-05-08T09:19:00Z">
              <w:r w:rsidRPr="00F50667">
                <w:t xml:space="preserve"> to the correct Spectrum, ensur</w:t>
              </w:r>
            </w:ins>
            <w:r>
              <w:t>ing</w:t>
            </w:r>
            <w:ins w:id="743" w:author="Peter" w:date="2013-05-08T09:19:00Z">
              <w:r w:rsidRPr="00F50667">
                <w:t xml:space="preserve"> that the check box for the required Metadata g</w:t>
              </w:r>
              <w:r>
                <w:t>roup is ticked and scroll</w:t>
              </w:r>
            </w:ins>
            <w:r>
              <w:t>ing</w:t>
            </w:r>
            <w:ins w:id="744" w:author="Peter" w:date="2013-05-08T09:19:00Z">
              <w:r>
                <w:t xml:space="preserve"> to that</w:t>
              </w:r>
              <w:r w:rsidRPr="00F50667">
                <w:t xml:space="preserve"> Metadata group.</w:t>
              </w:r>
            </w:ins>
          </w:p>
          <w:p w:rsidR="00CD22EF" w:rsidRDefault="00CD22EF" w:rsidP="00CD22EF">
            <w:pPr>
              <w:pStyle w:val="Bullet"/>
              <w:ind w:left="425"/>
              <w:rPr>
                <w:ins w:id="745" w:author="Peter" w:date="2013-05-08T09:19:00Z"/>
              </w:rPr>
            </w:pPr>
            <w:ins w:id="746" w:author="Peter" w:date="2013-05-08T09:19:00Z">
              <w:r>
                <w:t>Right c</w:t>
              </w:r>
              <w:r w:rsidRPr="00F50667">
                <w:t xml:space="preserve">lick </w:t>
              </w:r>
              <w:r>
                <w:t xml:space="preserve">on the name of the field you wish to delete. A </w:t>
              </w:r>
            </w:ins>
            <w:r w:rsidR="00A44F61" w:rsidRPr="00A44F61">
              <w:rPr>
                <w:rStyle w:val="ActionButton"/>
              </w:rPr>
              <w:t> </w:t>
            </w:r>
            <w:ins w:id="747" w:author="Peter" w:date="2013-05-08T09:19:00Z">
              <w:r w:rsidRPr="00BE3829">
                <w:rPr>
                  <w:rStyle w:val="ActionButton"/>
                </w:rPr>
                <w:t>Delete</w:t>
              </w:r>
            </w:ins>
            <w:r w:rsidR="00A44F61">
              <w:rPr>
                <w:rStyle w:val="ActionButton"/>
              </w:rPr>
              <w:t> </w:t>
            </w:r>
            <w:ins w:id="748" w:author="Peter" w:date="2013-05-08T09:19:00Z">
              <w:r>
                <w:t xml:space="preserve"> button will appear.</w:t>
              </w:r>
            </w:ins>
          </w:p>
          <w:p w:rsidR="00CD22EF" w:rsidRPr="00F50667" w:rsidRDefault="00CD22EF" w:rsidP="00CD22EF">
            <w:pPr>
              <w:pStyle w:val="Bullet"/>
              <w:ind w:left="425"/>
              <w:rPr>
                <w:ins w:id="749" w:author="Peter" w:date="2013-05-08T09:19:00Z"/>
              </w:rPr>
            </w:pPr>
            <w:ins w:id="750" w:author="Peter" w:date="2013-05-08T09:19:00Z">
              <w:r>
                <w:t xml:space="preserve">Click on this </w:t>
              </w:r>
            </w:ins>
            <w:r w:rsidR="00A44F61" w:rsidRPr="00A44F61">
              <w:rPr>
                <w:rStyle w:val="ActionButton"/>
              </w:rPr>
              <w:t> </w:t>
            </w:r>
            <w:ins w:id="751" w:author="Peter" w:date="2013-05-08T09:19:00Z">
              <w:r w:rsidR="00A44F61" w:rsidRPr="00BE3829">
                <w:rPr>
                  <w:rStyle w:val="ActionButton"/>
                </w:rPr>
                <w:t>Delete</w:t>
              </w:r>
            </w:ins>
            <w:r w:rsidR="00A44F61">
              <w:rPr>
                <w:rStyle w:val="ActionButton"/>
              </w:rPr>
              <w:t> </w:t>
            </w:r>
            <w:r w:rsidR="00A44F61">
              <w:t xml:space="preserve"> </w:t>
            </w:r>
            <w:ins w:id="752" w:author="Peter" w:date="2013-05-08T09:19:00Z">
              <w:r>
                <w:t xml:space="preserve">button. The Metadata field will disappear from the display and </w:t>
              </w:r>
              <w:r w:rsidRPr="00F50667">
                <w:t xml:space="preserve">the </w:t>
              </w:r>
            </w:ins>
            <w:r w:rsidR="00A44F61" w:rsidRPr="00A44F61">
              <w:rPr>
                <w:rStyle w:val="ActionButton"/>
              </w:rPr>
              <w:t> </w:t>
            </w:r>
            <w:ins w:id="753" w:author="Peter" w:date="2013-05-08T09:19:00Z">
              <w:r w:rsidRPr="00BE3829">
                <w:rPr>
                  <w:rStyle w:val="ActionButton"/>
                </w:rPr>
                <w:t>Update</w:t>
              </w:r>
            </w:ins>
            <w:r w:rsidR="00A44F61">
              <w:rPr>
                <w:rStyle w:val="ActionButton"/>
              </w:rPr>
              <w:t> </w:t>
            </w:r>
            <w:ins w:id="754" w:author="Peter" w:date="2013-05-08T09:19:00Z">
              <w:r w:rsidRPr="00F50667">
                <w:t xml:space="preserve"> button will become valid.</w:t>
              </w:r>
            </w:ins>
          </w:p>
          <w:p w:rsidR="00CD22EF" w:rsidRDefault="00CD22EF" w:rsidP="00CD22EF">
            <w:pPr>
              <w:pStyle w:val="Bullet"/>
              <w:ind w:left="425"/>
              <w:rPr>
                <w:ins w:id="755" w:author="Peter" w:date="2013-05-08T09:19:00Z"/>
              </w:rPr>
            </w:pPr>
            <w:ins w:id="756" w:author="Peter" w:date="2013-05-08T09:19:00Z">
              <w:r w:rsidRPr="00F50667">
                <w:t xml:space="preserve">Click on the </w:t>
              </w:r>
            </w:ins>
            <w:r w:rsidR="00A44F61" w:rsidRPr="00A44F61">
              <w:rPr>
                <w:rStyle w:val="ActionButton"/>
              </w:rPr>
              <w:t> </w:t>
            </w:r>
            <w:ins w:id="757" w:author="Peter" w:date="2013-05-08T09:19:00Z">
              <w:r w:rsidR="00A44F61" w:rsidRPr="00BE3829">
                <w:rPr>
                  <w:rStyle w:val="ActionButton"/>
                </w:rPr>
                <w:t>Update</w:t>
              </w:r>
            </w:ins>
            <w:r w:rsidR="00A44F61">
              <w:rPr>
                <w:rStyle w:val="ActionButton"/>
              </w:rPr>
              <w:t> </w:t>
            </w:r>
            <w:r w:rsidR="00A44F61" w:rsidRPr="00F50667">
              <w:t xml:space="preserve"> </w:t>
            </w:r>
            <w:ins w:id="758" w:author="Peter" w:date="2013-05-08T09:19:00Z">
              <w:r w:rsidRPr="00F50667">
                <w:t>button to write the change back to the database.</w:t>
              </w:r>
              <w:r>
                <w:t xml:space="preserve"> If the Metadata is shared by other Spectra, the dialog in </w:t>
              </w:r>
              <w:r w:rsidR="00C41361">
                <w:fldChar w:fldCharType="begin"/>
              </w:r>
              <w:r>
                <w:instrText xml:space="preserve"> REF _Ref354068263 \h </w:instrText>
              </w:r>
            </w:ins>
            <w:r w:rsidR="00666C33">
              <w:instrText xml:space="preserve"> \* MERGEFORMAT </w:instrText>
            </w:r>
            <w:ins w:id="759" w:author="Peter" w:date="2013-05-08T09:19:00Z">
              <w:r w:rsidR="00C41361">
                <w:fldChar w:fldCharType="separate"/>
              </w:r>
            </w:ins>
            <w:r w:rsidR="00BB39E2" w:rsidRPr="00084655">
              <w:t xml:space="preserve">Figure </w:t>
            </w:r>
            <w:r w:rsidR="00BB39E2">
              <w:rPr>
                <w:noProof/>
              </w:rPr>
              <w:t>41</w:t>
            </w:r>
            <w:r w:rsidR="00BB39E2" w:rsidRPr="00084655">
              <w:t xml:space="preserve">: </w:t>
            </w:r>
            <w:ins w:id="760" w:author="Peter" w:date="2013-05-08T09:19:00Z">
              <w:r w:rsidR="00C41361">
                <w:fldChar w:fldCharType="end"/>
              </w:r>
              <w:r>
                <w:t xml:space="preserve"> will be displayed. Select your desired action and click </w:t>
              </w:r>
            </w:ins>
            <w:r w:rsidR="00A44F61" w:rsidRPr="00A44F61">
              <w:rPr>
                <w:rStyle w:val="ActionButton"/>
              </w:rPr>
              <w:t> </w:t>
            </w:r>
            <w:ins w:id="761" w:author="Peter" w:date="2013-05-08T09:19:00Z">
              <w:r w:rsidRPr="00BE3829">
                <w:rPr>
                  <w:rStyle w:val="ActionButton"/>
                </w:rPr>
                <w:t>OK</w:t>
              </w:r>
            </w:ins>
            <w:r w:rsidR="00A44F61">
              <w:rPr>
                <w:rStyle w:val="ActionButton"/>
              </w:rPr>
              <w:t> </w:t>
            </w:r>
            <w:ins w:id="762" w:author="Peter" w:date="2013-05-08T09:19:00Z">
              <w:r>
                <w:t>.</w:t>
              </w:r>
            </w:ins>
          </w:p>
        </w:tc>
      </w:tr>
    </w:tbl>
    <w:p w:rsidR="00BE3829" w:rsidRPr="00561482" w:rsidRDefault="00BE3829" w:rsidP="00561482">
      <w:pPr>
        <w:pStyle w:val="ProcessHeading"/>
        <w:rPr>
          <w:del w:id="763" w:author="Peter" w:date="2013-05-08T09:19:00Z"/>
        </w:rPr>
      </w:pPr>
      <w:del w:id="764" w:author="Peter" w:date="2013-05-08T09:19:00Z">
        <w:r w:rsidRPr="00561482">
          <w:delText>Ensure the value to be deleted is displayed. Navigate to the correct Spectrum, ensure that the check box for the required Metadata group is ticked and scroll to the Metadata group.</w:delText>
        </w:r>
      </w:del>
    </w:p>
    <w:p w:rsidR="00BE3829" w:rsidRPr="00561482" w:rsidRDefault="00BE3829" w:rsidP="00561482">
      <w:pPr>
        <w:pStyle w:val="ProcessHeading"/>
        <w:rPr>
          <w:del w:id="765" w:author="Peter" w:date="2013-05-08T09:19:00Z"/>
        </w:rPr>
      </w:pPr>
      <w:del w:id="766" w:author="Peter" w:date="2013-05-08T09:19:00Z">
        <w:r w:rsidRPr="00561482">
          <w:delText>Right click on the name of the field you wish to delete. A Delete button will appear.</w:delText>
        </w:r>
      </w:del>
    </w:p>
    <w:p w:rsidR="00BE3829" w:rsidRPr="00561482" w:rsidRDefault="00BE3829" w:rsidP="00561482">
      <w:pPr>
        <w:pStyle w:val="ProcessHeading"/>
        <w:rPr>
          <w:del w:id="767" w:author="Peter" w:date="2013-05-08T09:19:00Z"/>
        </w:rPr>
      </w:pPr>
      <w:del w:id="768" w:author="Peter" w:date="2013-05-08T09:19:00Z">
        <w:r w:rsidRPr="00561482">
          <w:delText>Click on this Delete button. The Metadata field will disappear from the display and the Update button will become valid.</w:delText>
        </w:r>
      </w:del>
    </w:p>
    <w:p w:rsidR="00BE3829" w:rsidRPr="00561482" w:rsidRDefault="00BE3829" w:rsidP="00561482">
      <w:pPr>
        <w:pStyle w:val="ProcessHeading"/>
        <w:rPr>
          <w:del w:id="769" w:author="Peter" w:date="2013-05-08T09:19:00Z"/>
        </w:rPr>
      </w:pPr>
      <w:del w:id="770" w:author="Peter" w:date="2013-05-08T09:19:00Z">
        <w:r w:rsidRPr="00561482">
          <w:delText xml:space="preserve">Click on the Update button to write the change back to the database. If the Metadata is shared by </w:delText>
        </w:r>
        <w:r w:rsidR="008D475E" w:rsidRPr="00561482">
          <w:delText>other Spectra</w:delText>
        </w:r>
        <w:r w:rsidRPr="00561482">
          <w:delText xml:space="preserve">, the dialog in </w:delText>
        </w:r>
        <w:r w:rsidR="00C41361" w:rsidRPr="00561482">
          <w:fldChar w:fldCharType="begin"/>
        </w:r>
        <w:r w:rsidR="00A30B2D" w:rsidRPr="00561482">
          <w:delInstrText xml:space="preserve"> REF _Ref354068263 \h </w:delInstrText>
        </w:r>
      </w:del>
      <w:r w:rsidR="00561482">
        <w:instrText xml:space="preserve"> \* MERGEFORMAT </w:instrText>
      </w:r>
      <w:del w:id="771" w:author="Peter" w:date="2013-05-08T09:19:00Z">
        <w:r w:rsidR="00C41361" w:rsidRPr="00561482">
          <w:fldChar w:fldCharType="separate"/>
        </w:r>
        <w:r w:rsidR="00C20C86" w:rsidRPr="00561482">
          <w:delText xml:space="preserve">Figure 29: </w:delText>
        </w:r>
        <w:r w:rsidR="00C41361" w:rsidRPr="00561482">
          <w:fldChar w:fldCharType="end"/>
        </w:r>
        <w:r w:rsidRPr="00561482">
          <w:delText xml:space="preserve"> will be displayed. Select your desired action and click OK.</w:delText>
        </w:r>
      </w:del>
    </w:p>
    <w:p w:rsidR="00BE3829" w:rsidRPr="00561482" w:rsidRDefault="00C41361" w:rsidP="00561482">
      <w:pPr>
        <w:pStyle w:val="ProcessHeading"/>
      </w:pPr>
      <w:r w:rsidRPr="00561482">
        <w:rPr>
          <w:rPrChange w:id="772" w:author="Peter" w:date="2013-05-08T09:19:00Z">
            <w:rPr>
              <w:color w:val="FF0000"/>
            </w:rPr>
          </w:rPrChange>
        </w:rPr>
        <w:t>To add a new Metadata value</w:t>
      </w:r>
      <w:r w:rsidR="002415EF" w:rsidRPr="00561482">
        <w:t>...</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w:t>
            </w:r>
            <w:r w:rsidR="002415EF">
              <w:t>, by n</w:t>
            </w:r>
            <w:r w:rsidRPr="00F50667">
              <w:t>avigat</w:t>
            </w:r>
            <w:r w:rsidR="002415EF">
              <w:t>ing</w:t>
            </w:r>
            <w:r w:rsidRPr="00F50667">
              <w:t xml:space="preserve"> to the correct Spectrum, ensur</w:t>
            </w:r>
            <w:r w:rsidR="002415EF">
              <w:t>ing</w:t>
            </w:r>
            <w:r w:rsidRPr="00F50667">
              <w:t xml:space="preserve"> that the check box for the required Metadata group is ticked and scroll to the Metadata group.</w:t>
            </w:r>
          </w:p>
          <w:p w:rsidR="00666C33" w:rsidRDefault="00666C33" w:rsidP="00666C33">
            <w:pPr>
              <w:pStyle w:val="Bullet"/>
              <w:ind w:left="425"/>
            </w:pPr>
            <w:r>
              <w:t xml:space="preserve">Right click </w:t>
            </w:r>
            <w:r w:rsidR="002415EF">
              <w:t>on any blank space with</w:t>
            </w:r>
            <w:r>
              <w:t>in the Metadata Group’s display box. A menu of Metadata items that can be added for that group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ins w:id="773" w:author="Peter" w:date="2013-05-08T09:19:00Z">
              <w:r>
                <w:t>Enter</w:t>
              </w:r>
            </w:ins>
            <w:del w:id="774"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8D475E" w:rsidRPr="00F50667" w:rsidRDefault="008D475E" w:rsidP="007D43F6">
      <w:pPr>
        <w:pStyle w:val="Heading4"/>
        <w:rPr>
          <w:del w:id="775" w:author="Peter" w:date="2013-05-08T09:19:00Z"/>
        </w:rPr>
      </w:pPr>
      <w:del w:id="776"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77" w:author="Peter" w:date="2013-05-08T09:19:00Z" w:name="move355768088"/>
      <w:moveFrom w:id="778"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77"/>
      <w:del w:id="779" w:author="Peter" w:date="2013-05-08T09:19:00Z">
        <w:r>
          <w:delText xml:space="preserve"> </w:delText>
        </w:r>
      </w:del>
    </w:p>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This is a common scenario, as metadata of spectra are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Pr="00561482" w:rsidRDefault="00C41361" w:rsidP="00561482">
      <w:pPr>
        <w:pStyle w:val="ProcessHeading"/>
        <w:rPr>
          <w:rPrChange w:id="780" w:author="Peter" w:date="2013-05-08T09:19:00Z">
            <w:rPr/>
          </w:rPrChange>
        </w:rPr>
      </w:pPr>
      <w:r w:rsidRPr="00561482">
        <w:rPr>
          <w:rPrChange w:id="781" w:author="Peter" w:date="2013-05-08T09:19:00Z">
            <w:rPr>
              <w:color w:val="FF0000"/>
            </w:rPr>
          </w:rPrChange>
        </w:rPr>
        <w:t xml:space="preserve">To change </w:t>
      </w:r>
      <w:del w:id="782" w:author="Peter" w:date="2013-05-08T09:19:00Z">
        <w:r w:rsidR="00ED21BA" w:rsidRPr="00561482">
          <w:delText xml:space="preserve">all values </w:delText>
        </w:r>
        <w:r w:rsidR="0028286B" w:rsidRPr="00561482">
          <w:delText xml:space="preserve">for </w:delText>
        </w:r>
      </w:del>
      <w:r w:rsidRPr="00561482">
        <w:rPr>
          <w:rPrChange w:id="783" w:author="Peter" w:date="2013-05-08T09:19:00Z">
            <w:rPr>
              <w:color w:val="FF0000"/>
            </w:rPr>
          </w:rPrChange>
        </w:rPr>
        <w:t>a specific Metadata it</w:t>
      </w:r>
      <w:r w:rsidR="002415EF" w:rsidRPr="00561482">
        <w:t>em for all Spectra under a node...</w:t>
      </w:r>
    </w:p>
    <w:p w:rsidR="003479CF" w:rsidRDefault="003479CF" w:rsidP="003479CF">
      <w:pPr>
        <w:pStyle w:val="Body"/>
      </w:pPr>
      <w:ins w:id="784" w:author="Peter" w:date="2013-05-08T09:19:00Z">
        <w:r w:rsidRPr="003479CF">
          <w:t>This method requires that</w:t>
        </w:r>
      </w:ins>
      <w:del w:id="785" w:author="Peter" w:date="2013-05-08T09:19:00Z">
        <w:r w:rsidR="00ED21BA" w:rsidRPr="00F50667">
          <w:delText>Ensure</w:delText>
        </w:r>
      </w:del>
      <w:r w:rsidR="00ED21BA" w:rsidRPr="00F50667">
        <w:t xml:space="preserve"> the </w:t>
      </w:r>
      <w:del w:id="786" w:author="Peter" w:date="2013-05-08T09:19:00Z">
        <w:r w:rsidR="00ED21BA">
          <w:delText xml:space="preserve">required </w:delText>
        </w:r>
      </w:del>
      <w:r w:rsidR="00ED21BA">
        <w:t xml:space="preserve">Metadata </w:t>
      </w:r>
      <w:ins w:id="787" w:author="Peter" w:date="2013-05-08T09:19:00Z">
        <w:r w:rsidRPr="003479CF">
          <w:t>attribute has the same value</w:t>
        </w:r>
      </w:ins>
      <w:del w:id="788" w:author="Peter" w:date="2013-05-08T09:19:00Z">
        <w:r w:rsidR="00ED21BA">
          <w:delText>group</w:delText>
        </w:r>
      </w:del>
      <w:r w:rsidR="00ED21BA">
        <w:t xml:space="preserve"> for </w:t>
      </w:r>
      <w:ins w:id="789" w:author="Peter" w:date="2013-05-08T09:19:00Z">
        <w:r w:rsidRPr="003479CF">
          <w:t>all</w:t>
        </w:r>
      </w:ins>
      <w:del w:id="790" w:author="Peter" w:date="2013-05-08T09:19:00Z">
        <w:r w:rsidR="00ED21BA">
          <w:delText>the</w:delText>
        </w:r>
      </w:del>
      <w:r w:rsidR="00ED21BA">
        <w:t xml:space="preserve"> Spectra</w:t>
      </w:r>
      <w:ins w:id="791" w:author="Peter" w:date="2013-05-08T09:19:00Z">
        <w:r w:rsidRPr="003479CF">
          <w:t>. See</w:t>
        </w:r>
      </w:ins>
      <w:del w:id="792" w:author="Peter" w:date="2013-05-08T09:19:00Z">
        <w:r w:rsidR="00ED21BA">
          <w:delText xml:space="preserve"> under</w:delText>
        </w:r>
      </w:del>
      <w:r w:rsidR="00ED21BA">
        <w:t xml:space="preserve"> the </w:t>
      </w:r>
      <w:ins w:id="793" w:author="Peter" w:date="2013-05-08T09:19:00Z">
        <w:r w:rsidRPr="003479CF">
          <w:t xml:space="preserve">next procedure if that </w:t>
        </w:r>
      </w:ins>
      <w:del w:id="794" w:author="Peter" w:date="2013-05-08T09:19:00Z">
        <w:r w:rsidR="00ED21BA">
          <w:delText xml:space="preserve">require Campaign tree node </w:delText>
        </w:r>
      </w:del>
      <w:r w:rsidR="00ED21BA">
        <w:t xml:space="preserve">is </w:t>
      </w:r>
      <w:ins w:id="795" w:author="Peter" w:date="2013-05-08T09:19:00Z">
        <w:r w:rsidRPr="003479CF">
          <w:t>not the case.</w:t>
        </w:r>
      </w:ins>
    </w:p>
    <w:tbl>
      <w:tblPr>
        <w:tblStyle w:val="Instructions"/>
        <w:tblW w:w="0" w:type="auto"/>
        <w:tblLook w:val="04A0"/>
      </w:tblPr>
      <w:tblGrid>
        <w:gridCol w:w="8862"/>
      </w:tblGrid>
      <w:tr w:rsidR="00666C33" w:rsidTr="00CA4B6B">
        <w:tc>
          <w:tcPr>
            <w:tcW w:w="8862" w:type="dxa"/>
          </w:tcPr>
          <w:p w:rsidR="00666C33" w:rsidRDefault="00666C33" w:rsidP="00666C33">
            <w:pPr>
              <w:pStyle w:val="Bullet"/>
              <w:ind w:left="425"/>
              <w:rPr>
                <w:ins w:id="796" w:author="Peter" w:date="2013-05-08T09:19:00Z"/>
              </w:rPr>
            </w:pPr>
            <w:del w:id="797" w:author="Peter" w:date="2013-05-08T09:19:00Z">
              <w:r w:rsidRPr="00F50667">
                <w:delText xml:space="preserve">displayed. </w:delText>
              </w:r>
            </w:del>
            <w:r w:rsidRPr="00F50667">
              <w:t xml:space="preserve">Navigate to the correct </w:t>
            </w:r>
            <w:ins w:id="798" w:author="Peter" w:date="2013-05-08T09:19:00Z">
              <w:r>
                <w:t xml:space="preserve">Campaign hierarchy </w:t>
              </w:r>
            </w:ins>
            <w:r>
              <w:t xml:space="preserve">node and </w:t>
            </w:r>
            <w:ins w:id="799" w:author="Peter" w:date="2013-05-08T09:19:00Z">
              <w:r>
                <w:t xml:space="preserve">click on it to </w:t>
              </w:r>
            </w:ins>
            <w:r>
              <w:t>highlight it</w:t>
            </w:r>
            <w:ins w:id="800" w:author="Peter" w:date="2013-05-08T09:19:00Z">
              <w:r>
                <w:t>.</w:t>
              </w:r>
            </w:ins>
          </w:p>
          <w:p w:rsidR="00666C33" w:rsidRPr="00F50667" w:rsidRDefault="00666C33" w:rsidP="00666C33">
            <w:pPr>
              <w:pStyle w:val="Bullet"/>
              <w:ind w:left="425"/>
            </w:pPr>
            <w:ins w:id="801" w:author="Peter" w:date="2013-05-08T09:19:00Z">
              <w:r w:rsidRPr="00F50667">
                <w:t>Ensure</w:t>
              </w:r>
            </w:ins>
            <w:del w:id="802" w:author="Peter" w:date="2013-05-08T09:19:00Z">
              <w:r w:rsidRPr="00F50667">
                <w:delText>, ensure</w:delText>
              </w:r>
            </w:del>
            <w:r w:rsidRPr="00F50667">
              <w:t xml:space="preserve"> that the check box for the required Metadata group is ticked and scroll to </w:t>
            </w:r>
            <w:ins w:id="803" w:author="Peter" w:date="2013-05-08T09:19:00Z">
              <w:r w:rsidRPr="00F50667">
                <w:t>th</w:t>
              </w:r>
              <w:r>
                <w:t>at</w:t>
              </w:r>
            </w:ins>
            <w:del w:id="804"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805" w:author="Peter" w:date="2013-05-08T09:19:00Z">
              <w:r>
                <w:t>type in</w:t>
              </w:r>
            </w:ins>
            <w:del w:id="806"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561482"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rsidR="00666C33" w:rsidRDefault="00666C33" w:rsidP="00B25CED">
            <w:pPr>
              <w:pStyle w:val="Bullet"/>
              <w:ind w:left="425"/>
            </w:pPr>
            <w:r>
              <w:t>If the Metadata value is shared</w:t>
            </w:r>
            <w:r w:rsidR="00561482">
              <w:t xml:space="preserve"> with</w:t>
            </w:r>
            <w:r>
              <w:t xml:space="preserve"> other Spectra not under the scope of this node, the dialog in </w:t>
            </w:r>
            <w:fldSimple w:instr=" REF _Ref354068263 \h  \* MERGEFORMAT ">
              <w:r w:rsidR="00BB39E2" w:rsidRPr="00BB39E2">
                <w:rPr>
                  <w:rStyle w:val="CrossReference"/>
                </w:rPr>
                <w:t xml:space="preserve">Figure 41: </w:t>
              </w:r>
            </w:fldSimple>
            <w:r w:rsidR="00561482">
              <w:t xml:space="preserve">will be displayed. Click on either </w:t>
            </w:r>
            <w:r w:rsidR="00561482" w:rsidRPr="00561482">
              <w:rPr>
                <w:rStyle w:val="ActionButton"/>
              </w:rPr>
              <w:t> Apply to all spectra </w:t>
            </w:r>
            <w:r w:rsidR="00561482">
              <w:t xml:space="preserve"> if all Spectra which share this value are to be changed. Click on </w:t>
            </w:r>
            <w:r w:rsidR="00561482" w:rsidRPr="00561482">
              <w:rPr>
                <w:rStyle w:val="ActionButton"/>
              </w:rPr>
              <w:t> Selected spectra only </w:t>
            </w:r>
            <w:r w:rsidR="00561482">
              <w:t xml:space="preserve"> if only the Spectra under this node are to have the Metadata Attribute value changed.</w:t>
            </w:r>
          </w:p>
        </w:tc>
      </w:tr>
    </w:tbl>
    <w:p w:rsidR="00CA4B6B" w:rsidRPr="00561482" w:rsidRDefault="00CA4B6B" w:rsidP="00561482">
      <w:pPr>
        <w:pStyle w:val="ProcessHeading"/>
        <w:rPr>
          <w:rPrChange w:id="807" w:author="Peter" w:date="2013-05-08T09:19:00Z">
            <w:rPr/>
          </w:rPrChange>
        </w:rPr>
      </w:pPr>
      <w:r w:rsidRPr="00561482">
        <w:t>To delete a Metadata value from all Spectra under a node...</w:t>
      </w:r>
    </w:p>
    <w:tbl>
      <w:tblPr>
        <w:tblStyle w:val="Instructions"/>
        <w:tblW w:w="0" w:type="auto"/>
        <w:tblLook w:val="04A0"/>
      </w:tblPr>
      <w:tblGrid>
        <w:gridCol w:w="8862"/>
      </w:tblGrid>
      <w:tr w:rsidR="00CA4B6B" w:rsidTr="003C0124">
        <w:trPr>
          <w:ins w:id="808" w:author="Peter" w:date="2013-05-08T09:19:00Z"/>
        </w:trPr>
        <w:tc>
          <w:tcPr>
            <w:tcW w:w="9571" w:type="dxa"/>
          </w:tcPr>
          <w:p w:rsidR="00CA4B6B" w:rsidRDefault="00CA4B6B" w:rsidP="00CA4B6B">
            <w:pPr>
              <w:pStyle w:val="Bullet"/>
              <w:ind w:left="425"/>
              <w:rPr>
                <w:ins w:id="809" w:author="Peter" w:date="2013-05-08T09:19:00Z"/>
              </w:rPr>
            </w:pPr>
            <w:del w:id="810" w:author="Peter" w:date="2013-05-08T09:19:00Z">
              <w:r w:rsidRPr="00F50667">
                <w:delText xml:space="preserve">displayed. </w:delText>
              </w:r>
            </w:del>
            <w:r w:rsidRPr="00F50667">
              <w:t xml:space="preserve">Navigate to the correct </w:t>
            </w:r>
            <w:ins w:id="811" w:author="Peter" w:date="2013-05-08T09:19:00Z">
              <w:r>
                <w:t xml:space="preserve">Campaign hierarchy </w:t>
              </w:r>
            </w:ins>
            <w:r>
              <w:t xml:space="preserve">node and </w:t>
            </w:r>
            <w:ins w:id="812" w:author="Peter" w:date="2013-05-08T09:19:00Z">
              <w:r>
                <w:t xml:space="preserve">click on it to </w:t>
              </w:r>
            </w:ins>
            <w:r>
              <w:t>highlight it</w:t>
            </w:r>
            <w:ins w:id="813" w:author="Peter" w:date="2013-05-08T09:19:00Z">
              <w:r>
                <w:t>.</w:t>
              </w:r>
            </w:ins>
          </w:p>
          <w:p w:rsidR="00CA4B6B" w:rsidRPr="00F50667" w:rsidRDefault="00CA4B6B" w:rsidP="00CA4B6B">
            <w:pPr>
              <w:pStyle w:val="Bullet"/>
              <w:ind w:left="425"/>
            </w:pPr>
            <w:ins w:id="814" w:author="Peter" w:date="2013-05-08T09:19:00Z">
              <w:r w:rsidRPr="00F50667">
                <w:t>Ensure</w:t>
              </w:r>
            </w:ins>
            <w:del w:id="815" w:author="Peter" w:date="2013-05-08T09:19:00Z">
              <w:r w:rsidRPr="00F50667">
                <w:delText>, ensure</w:delText>
              </w:r>
            </w:del>
            <w:r w:rsidRPr="00F50667">
              <w:t xml:space="preserve"> that the check box for the required Metadata group is ticked and scroll to </w:t>
            </w:r>
            <w:ins w:id="816" w:author="Peter" w:date="2013-05-08T09:19:00Z">
              <w:r w:rsidRPr="00F50667">
                <w:t>th</w:t>
              </w:r>
              <w:r>
                <w:t>at</w:t>
              </w:r>
            </w:ins>
            <w:del w:id="817" w:author="Peter" w:date="2013-05-08T09:19:00Z">
              <w:r w:rsidRPr="00F50667">
                <w:delText>the</w:delText>
              </w:r>
            </w:del>
            <w:r w:rsidRPr="00F50667">
              <w:t xml:space="preserve"> Metadata group.</w:t>
            </w:r>
          </w:p>
          <w:p w:rsidR="00CA4B6B" w:rsidRDefault="00CA4B6B" w:rsidP="003C0124">
            <w:pPr>
              <w:pStyle w:val="Bullet"/>
              <w:ind w:left="425"/>
              <w:rPr>
                <w:ins w:id="818" w:author="Peter" w:date="2013-05-08T09:19:00Z"/>
              </w:rPr>
            </w:pPr>
            <w:ins w:id="819" w:author="Peter" w:date="2013-05-08T09:19:00Z">
              <w:r>
                <w:t>Right c</w:t>
              </w:r>
              <w:r w:rsidRPr="00F50667">
                <w:t xml:space="preserve">lick </w:t>
              </w:r>
              <w:r>
                <w:t xml:space="preserve">on the name of the field you wish to delete. A </w:t>
              </w:r>
            </w:ins>
            <w:r w:rsidRPr="00A44F61">
              <w:rPr>
                <w:rStyle w:val="ActionButton"/>
              </w:rPr>
              <w:t> </w:t>
            </w:r>
            <w:ins w:id="820" w:author="Peter" w:date="2013-05-08T09:19:00Z">
              <w:r w:rsidRPr="00BE3829">
                <w:rPr>
                  <w:rStyle w:val="ActionButton"/>
                </w:rPr>
                <w:t>Delete</w:t>
              </w:r>
            </w:ins>
            <w:r>
              <w:rPr>
                <w:rStyle w:val="ActionButton"/>
              </w:rPr>
              <w:t> </w:t>
            </w:r>
            <w:ins w:id="821" w:author="Peter" w:date="2013-05-08T09:19:00Z">
              <w:r>
                <w:t xml:space="preserve"> button will appear.</w:t>
              </w:r>
            </w:ins>
          </w:p>
          <w:p w:rsidR="00CA4B6B" w:rsidRPr="00F50667" w:rsidRDefault="00CA4B6B" w:rsidP="003C0124">
            <w:pPr>
              <w:pStyle w:val="Bullet"/>
              <w:ind w:left="425"/>
              <w:rPr>
                <w:ins w:id="822" w:author="Peter" w:date="2013-05-08T09:19:00Z"/>
              </w:rPr>
            </w:pPr>
            <w:ins w:id="823" w:author="Peter" w:date="2013-05-08T09:19:00Z">
              <w:r>
                <w:t xml:space="preserve">Click on this </w:t>
              </w:r>
            </w:ins>
            <w:r w:rsidRPr="00A44F61">
              <w:rPr>
                <w:rStyle w:val="ActionButton"/>
              </w:rPr>
              <w:t> </w:t>
            </w:r>
            <w:ins w:id="824" w:author="Peter" w:date="2013-05-08T09:19:00Z">
              <w:r w:rsidRPr="00BE3829">
                <w:rPr>
                  <w:rStyle w:val="ActionButton"/>
                </w:rPr>
                <w:t>Delete</w:t>
              </w:r>
            </w:ins>
            <w:r>
              <w:rPr>
                <w:rStyle w:val="ActionButton"/>
              </w:rPr>
              <w:t> </w:t>
            </w:r>
            <w:r>
              <w:t xml:space="preserve"> </w:t>
            </w:r>
            <w:ins w:id="825" w:author="Peter" w:date="2013-05-08T09:19:00Z">
              <w:r>
                <w:t xml:space="preserve">button. The Metadata field will disappear from the display and </w:t>
              </w:r>
              <w:r w:rsidRPr="00F50667">
                <w:t xml:space="preserve">the </w:t>
              </w:r>
            </w:ins>
            <w:r w:rsidRPr="00A44F61">
              <w:rPr>
                <w:rStyle w:val="ActionButton"/>
              </w:rPr>
              <w:t> </w:t>
            </w:r>
            <w:ins w:id="826" w:author="Peter" w:date="2013-05-08T09:19:00Z">
              <w:r w:rsidRPr="00BE3829">
                <w:rPr>
                  <w:rStyle w:val="ActionButton"/>
                </w:rPr>
                <w:t>Update</w:t>
              </w:r>
            </w:ins>
            <w:r>
              <w:rPr>
                <w:rStyle w:val="ActionButton"/>
              </w:rPr>
              <w:t> </w:t>
            </w:r>
            <w:ins w:id="827" w:author="Peter" w:date="2013-05-08T09:19:00Z">
              <w:r w:rsidRPr="00F50667">
                <w:t xml:space="preserve"> button will become valid.</w:t>
              </w:r>
            </w:ins>
          </w:p>
          <w:p w:rsidR="00B25CED" w:rsidRDefault="00CA4B6B" w:rsidP="00B25CED">
            <w:pPr>
              <w:pStyle w:val="Bullet"/>
              <w:ind w:left="425"/>
            </w:pPr>
            <w:ins w:id="828" w:author="Peter" w:date="2013-05-08T09:19:00Z">
              <w:r w:rsidRPr="00F50667">
                <w:t xml:space="preserve">Click on the </w:t>
              </w:r>
            </w:ins>
            <w:r w:rsidRPr="00A44F61">
              <w:rPr>
                <w:rStyle w:val="ActionButton"/>
              </w:rPr>
              <w:t> </w:t>
            </w:r>
            <w:ins w:id="829" w:author="Peter" w:date="2013-05-08T09:19:00Z">
              <w:r w:rsidRPr="00BE3829">
                <w:rPr>
                  <w:rStyle w:val="ActionButton"/>
                </w:rPr>
                <w:t>Update</w:t>
              </w:r>
            </w:ins>
            <w:r>
              <w:rPr>
                <w:rStyle w:val="ActionButton"/>
              </w:rPr>
              <w:t> </w:t>
            </w:r>
            <w:r w:rsidRPr="00F50667">
              <w:t xml:space="preserve"> </w:t>
            </w:r>
            <w:ins w:id="830" w:author="Peter" w:date="2013-05-08T09:19:00Z">
              <w:r w:rsidRPr="00F50667">
                <w:t>button to write the change back to the database.</w:t>
              </w:r>
            </w:ins>
          </w:p>
          <w:p w:rsidR="00CA4B6B" w:rsidRDefault="00B25CED" w:rsidP="00B25CED">
            <w:pPr>
              <w:pStyle w:val="Bullet"/>
              <w:ind w:left="425"/>
              <w:rPr>
                <w:ins w:id="831" w:author="Peter" w:date="2013-05-08T09:19:00Z"/>
              </w:rPr>
            </w:pPr>
            <w:r>
              <w:t xml:space="preserve">If the Metadata value is shared with other Spectra not under the scope of this node, the dialog in </w:t>
            </w:r>
            <w:fldSimple w:instr=" REF _Ref354068263 \h  \* MERGEFORMAT ">
              <w:r w:rsidR="00BB39E2" w:rsidRPr="00BB39E2">
                <w:rPr>
                  <w:rStyle w:val="CrossReference"/>
                </w:rPr>
                <w:t xml:space="preserve">Figure 41: </w:t>
              </w:r>
            </w:fldSimple>
            <w:r>
              <w:t xml:space="preserve">will be displayed. Click on either </w:t>
            </w:r>
            <w:r w:rsidRPr="00561482">
              <w:rPr>
                <w:rStyle w:val="ActionButton"/>
              </w:rPr>
              <w:t> Apply to all spectra </w:t>
            </w:r>
            <w:r>
              <w:t xml:space="preserve"> if all Spectra which share this value are to have it deleted. Click on </w:t>
            </w:r>
            <w:r w:rsidRPr="00561482">
              <w:rPr>
                <w:rStyle w:val="ActionButton"/>
              </w:rPr>
              <w:t> Selected spectra only </w:t>
            </w:r>
            <w:r>
              <w:t xml:space="preserve"> if only the Spectra under this node are to have the Metadata Attribute value deleted.</w:t>
            </w:r>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rsidR="0028286B" w:rsidRPr="00B25CED" w:rsidRDefault="00C41361" w:rsidP="00B25CED">
      <w:pPr>
        <w:pStyle w:val="ProcessHeading"/>
      </w:pPr>
      <w:r w:rsidRPr="00B25CED">
        <w:rPr>
          <w:rPrChange w:id="832" w:author="Peter" w:date="2013-05-08T09:19:00Z">
            <w:rPr>
              <w:color w:val="FF0000"/>
            </w:rPr>
          </w:rPrChange>
        </w:rPr>
        <w:t>To reset a specific Metadata item for all Spectra under a node to have the same value</w:t>
      </w:r>
      <w:r w:rsidR="002415EF" w:rsidRPr="00B25CED">
        <w:t>...</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833" w:author="Peter" w:date="2013-05-08T09:19:00Z"/>
              </w:rPr>
            </w:pPr>
            <w:del w:id="834"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835" w:author="Peter" w:date="2013-05-08T09:19:00Z">
              <w:r>
                <w:t xml:space="preserve">Campaign hierarchy </w:t>
              </w:r>
            </w:ins>
            <w:r>
              <w:t xml:space="preserve">node and </w:t>
            </w:r>
            <w:ins w:id="836" w:author="Peter" w:date="2013-05-08T09:19:00Z">
              <w:r>
                <w:t xml:space="preserve">click on it to </w:t>
              </w:r>
            </w:ins>
            <w:r>
              <w:t>highlight it</w:t>
            </w:r>
            <w:ins w:id="837" w:author="Peter" w:date="2013-05-08T09:19:00Z">
              <w:r>
                <w:t>.</w:t>
              </w:r>
            </w:ins>
          </w:p>
          <w:p w:rsidR="00666C33" w:rsidRPr="00F50667" w:rsidRDefault="00666C33" w:rsidP="00666C33">
            <w:pPr>
              <w:pStyle w:val="Bullet"/>
              <w:ind w:left="425"/>
            </w:pPr>
            <w:ins w:id="838" w:author="Peter" w:date="2013-05-08T09:19:00Z">
              <w:r w:rsidRPr="00F50667">
                <w:t>Ensure</w:t>
              </w:r>
            </w:ins>
            <w:del w:id="839" w:author="Peter" w:date="2013-05-08T09:19:00Z">
              <w:r w:rsidRPr="00F50667">
                <w:delText>, ensure</w:delText>
              </w:r>
            </w:del>
            <w:r w:rsidRPr="00F50667">
              <w:t xml:space="preserve"> that the check box for the required Metadata group is ticked and scroll to </w:t>
            </w:r>
            <w:ins w:id="840" w:author="Peter" w:date="2013-05-08T09:19:00Z">
              <w:r w:rsidRPr="00F50667">
                <w:t>th</w:t>
              </w:r>
              <w:r>
                <w:t>at</w:t>
              </w:r>
            </w:ins>
            <w:del w:id="841" w:author="Peter" w:date="2013-05-08T09:19:00Z">
              <w:r w:rsidRPr="00F50667">
                <w:delText>the</w:delText>
              </w:r>
            </w:del>
            <w:r w:rsidRPr="00F50667">
              <w:t xml:space="preserve"> Metadata group.</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w:t>
            </w:r>
            <w:ins w:id="842" w:author="Peter" w:date="2013-05-08T09:19:00Z">
              <w:r>
                <w:t>Metadata Attributes</w:t>
              </w:r>
            </w:ins>
            <w:del w:id="843" w:author="Peter" w:date="2013-05-08T09:19:00Z">
              <w:r>
                <w:delText>items</w:delText>
              </w:r>
            </w:del>
            <w:r>
              <w:t xml:space="preserve"> that can be added to this Metadata group. Click on the Metadata </w:t>
            </w:r>
            <w:ins w:id="844" w:author="Peter" w:date="2013-05-08T09:19:00Z">
              <w:r>
                <w:t>Attribute</w:t>
              </w:r>
            </w:ins>
            <w:del w:id="845" w:author="Peter" w:date="2013-05-08T09:19:00Z">
              <w:r>
                <w:delText>item</w:delText>
              </w:r>
            </w:del>
            <w:r>
              <w:t xml:space="preserve"> to be added back.</w:t>
            </w:r>
          </w:p>
          <w:p w:rsidR="00666C33" w:rsidRDefault="00666C33" w:rsidP="00666C33">
            <w:pPr>
              <w:pStyle w:val="Bullet"/>
              <w:ind w:left="425"/>
            </w:pPr>
            <w:r>
              <w:t>Ent</w:t>
            </w:r>
            <w:r w:rsidR="002415EF">
              <w:t>er</w:t>
            </w:r>
            <w:r>
              <w:t xml:space="preserve"> the value you require for this Metadata </w:t>
            </w:r>
            <w:ins w:id="846" w:author="Peter" w:date="2013-05-08T09:19:00Z">
              <w:r>
                <w:t>Attribute</w:t>
              </w:r>
            </w:ins>
            <w:del w:id="847"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8D475E" w:rsidRDefault="00B1220E" w:rsidP="007D43F6">
      <w:pPr>
        <w:pStyle w:val="Heading4"/>
        <w:rPr>
          <w:del w:id="848" w:author="Peter" w:date="2013-05-08T09:19:00Z"/>
        </w:rPr>
      </w:pPr>
      <w:del w:id="849"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50" w:author="Peter" w:date="2013-05-08T09:19:00Z">
        <w:r w:rsidR="003479CF">
          <w:t>select multiple</w:t>
        </w:r>
      </w:ins>
      <w:del w:id="851" w:author="Peter" w:date="2013-05-08T09:19:00Z">
        <w:r w:rsidR="00D61320">
          <w:delText>add a Spectrum to the set of selected</w:delText>
        </w:r>
      </w:del>
      <w:r w:rsidR="00D61320">
        <w:t xml:space="preserve"> Spectra by holding the Control key while clicking on </w:t>
      </w:r>
      <w:ins w:id="852" w:author="Peter" w:date="2013-05-08T09:19:00Z">
        <w:r w:rsidR="003479CF">
          <w:t>each</w:t>
        </w:r>
        <w:r w:rsidR="00D61320">
          <w:t xml:space="preserve"> </w:t>
        </w:r>
        <w:r w:rsidR="003479CF">
          <w:t>additional</w:t>
        </w:r>
      </w:ins>
      <w:del w:id="853" w:author="Peter" w:date="2013-05-08T09:19:00Z">
        <w:r w:rsidR="00D61320">
          <w:delText>the</w:delText>
        </w:r>
      </w:del>
      <w:r w:rsidR="00D61320">
        <w:t xml:space="preserve"> Spectrum</w:t>
      </w:r>
      <w:ins w:id="854" w:author="Peter" w:date="2013-05-08T09:19:00Z">
        <w:r w:rsidR="003479CF">
          <w:t xml:space="preserve"> to be selected</w:t>
        </w:r>
      </w:ins>
      <w:r w:rsidR="00D61320">
        <w:t>. It is</w:t>
      </w:r>
      <w:ins w:id="855"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56" w:author="Peter" w:date="2013-05-08T09:19:00Z">
        <w:r w:rsidR="003479CF">
          <w:t>.</w:t>
        </w:r>
        <w:r w:rsidR="003479CF" w:rsidRPr="003479CF">
          <w:t>)</w:t>
        </w:r>
      </w:ins>
      <w:del w:id="857" w:author="Peter" w:date="2013-05-08T09:19:00Z">
        <w:r w:rsidR="00D61320">
          <w:delText>.)</w:delText>
        </w:r>
      </w:del>
      <w:r w:rsidR="00D61320">
        <w:t xml:space="preserve"> The operations </w:t>
      </w:r>
      <w:ins w:id="858" w:author="Peter" w:date="2013-05-08T09:19:00Z">
        <w:r w:rsidR="003479CF">
          <w:t>in the preceding section</w:t>
        </w:r>
      </w:ins>
      <w:del w:id="859"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60" w:author="Peter" w:date="2013-05-08T09:19:00Z">
        <w:r>
          <w:t>no</w:t>
        </w:r>
        <w:r w:rsidR="003479CF">
          <w:t>d</w:t>
        </w:r>
        <w:r>
          <w:t>es</w:t>
        </w:r>
      </w:ins>
      <w:del w:id="861" w:author="Peter" w:date="2013-05-08T09:19:00Z">
        <w:r>
          <w:delText>notes</w:delText>
        </w:r>
      </w:del>
      <w:r>
        <w:t xml:space="preserve"> in the Campaign </w:t>
      </w:r>
      <w:ins w:id="862" w:author="Peter" w:date="2013-05-08T09:19:00Z">
        <w:r w:rsidR="003479CF">
          <w:t>hierarchy</w:t>
        </w:r>
      </w:ins>
      <w:del w:id="863"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00B25CED" w:rsidRPr="00561482">
        <w:rPr>
          <w:rStyle w:val="ActionButton"/>
        </w:rPr>
        <w:t> Apply to all spectra </w:t>
      </w:r>
      <w:r w:rsidR="00B25CED">
        <w:t xml:space="preserve"> button</w:t>
      </w:r>
      <w:r>
        <w:t xml:space="preserve"> when editing Metadata, it will change the Metadata across both Campaigns, which is a very unexpected and c</w:t>
      </w:r>
      <w:r w:rsidR="002415EF">
        <w:t>onfusing result.</w:t>
      </w:r>
    </w:p>
    <w:p w:rsidR="003B29B2" w:rsidRDefault="003B29B2" w:rsidP="003B29B2">
      <w:pPr>
        <w:pStyle w:val="Heading2"/>
      </w:pPr>
      <w:bookmarkStart w:id="864" w:name="_Toc355280385"/>
      <w:bookmarkStart w:id="865" w:name="_Ref356551623"/>
      <w:bookmarkStart w:id="866" w:name="_Ref356551635"/>
      <w:bookmarkStart w:id="867" w:name="_Ref357757289"/>
      <w:bookmarkStart w:id="868" w:name="_Ref357757292"/>
      <w:bookmarkStart w:id="869" w:name="_Toc359416756"/>
      <w:r>
        <w:t>Uploading Metadata from Excel files</w:t>
      </w:r>
      <w:bookmarkEnd w:id="864"/>
      <w:bookmarkEnd w:id="865"/>
      <w:bookmarkEnd w:id="866"/>
      <w:bookmarkEnd w:id="867"/>
      <w:bookmarkEnd w:id="868"/>
      <w:bookmarkEnd w:id="869"/>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C41361"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7" o:title=""/>
            </v:shape>
            <v:shape id="_x0000_s1163" type="#_x0000_t45" style="position:absolute;left:5756;top:4692;width:1784;height:981" adj="31347,8191,27339,3985,21939,3985,10279,8191" fillcolor="#dbe5f1 [660]" strokecolor="black [3213]">
              <v:stroke startarrow="open"/>
              <v:textbox>
                <w:txbxContent>
                  <w:p w:rsidR="00D51039" w:rsidRPr="00141131" w:rsidRDefault="00D51039"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8"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D51039" w:rsidRPr="008646FA" w:rsidRDefault="00D51039"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D51039" w:rsidRPr="008646FA" w:rsidRDefault="00D51039"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D51039" w:rsidRPr="008646FA" w:rsidRDefault="00D51039"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9"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D51039" w:rsidRPr="00AF35D7" w:rsidRDefault="00D51039"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975B29">
        <w:t>is</w:t>
      </w:r>
      <w:r w:rsidR="00DE3175">
        <w:t xml:space="preserve"> selectable as described below.</w:t>
      </w:r>
    </w:p>
    <w:p w:rsidR="000C3727" w:rsidRDefault="00C356CB" w:rsidP="007D43F6">
      <w:pPr>
        <w:pStyle w:val="HeadingSubUnnumbered"/>
      </w:pPr>
      <w:r>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C41361"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70" o:title=""/>
            </v:shape>
            <v:roundrect id="_x0000_s1168" style="position:absolute;left:9298;top:1735;width:1488;height:794" arcsize="10923f" fillcolor="#dbe5f1 [660]" strokecolor="#0070c0">
              <v:textbox inset="1mm">
                <w:txbxContent>
                  <w:p w:rsidR="00D51039" w:rsidRPr="00C303D9" w:rsidRDefault="00D51039"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D51039" w:rsidRPr="00C303D9" w:rsidRDefault="00D51039"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D51039" w:rsidRPr="00C303D9" w:rsidRDefault="00D51039"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D51039" w:rsidRPr="00C303D9" w:rsidRDefault="00D51039"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fldSimple w:instr=" SEQ Figure \* ARABIC ">
        <w:r w:rsidR="00BB39E2">
          <w:rPr>
            <w:noProof/>
          </w:rPr>
          <w:t>42</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tblPr>
      <w:tblGrid>
        <w:gridCol w:w="1054"/>
        <w:gridCol w:w="5852"/>
        <w:gridCol w:w="1956"/>
      </w:tblGrid>
      <w:tr w:rsidR="00103802" w:rsidTr="003F3FD3">
        <w:tc>
          <w:tcPr>
            <w:tcW w:w="0" w:type="auto"/>
          </w:tcPr>
          <w:p w:rsidR="00103802" w:rsidRDefault="00103802" w:rsidP="003F3FD3">
            <w:pPr>
              <w:pStyle w:val="TableText"/>
            </w:pPr>
            <w:r>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This indicates the column that will be used to search for the Spectrum to receive the metadata for each row.</w:t>
            </w:r>
          </w:p>
        </w:tc>
        <w:tc>
          <w:tcPr>
            <w:tcW w:w="0" w:type="auto"/>
          </w:tcPr>
          <w:p w:rsidR="00103802" w:rsidRDefault="003F3FD3" w:rsidP="003F3FD3">
            <w:pPr>
              <w:pStyle w:val="TableText"/>
            </w:pPr>
            <w:r>
              <w:rPr>
                <w:noProof/>
                <w:lang w:val="en-AU" w:eastAsia="ja-JP"/>
              </w:rPr>
              <w:drawing>
                <wp:inline distT="0" distB="0" distL="0" distR="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1"/>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ja-JP"/>
              </w:rPr>
              <w:drawing>
                <wp:inline distT="0" distB="0" distL="0" distR="0">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66"/>
        <w:gridCol w:w="5793"/>
      </w:tblGrid>
      <w:tr w:rsidR="003F3FD3" w:rsidTr="00C7255F">
        <w:tc>
          <w:tcPr>
            <w:tcW w:w="0" w:type="auto"/>
          </w:tcPr>
          <w:p w:rsidR="003F3FD3" w:rsidRDefault="00AF6F5F" w:rsidP="0033520F">
            <w:r>
              <w:rPr>
                <w:noProof/>
                <w:lang w:val="en-AU" w:eastAsia="ja-JP"/>
              </w:rPr>
              <w:drawing>
                <wp:inline distT="0" distB="0" distL="0" distR="0">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3"/>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be loaded into the metadata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tblPr>
      <w:tblGrid>
        <w:gridCol w:w="8862"/>
      </w:tblGrid>
      <w:tr w:rsidR="001D236D" w:rsidTr="002237E8">
        <w:tc>
          <w:tcPr>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1D236D" w:rsidRPr="00EB49E0" w:rsidRDefault="00B25CED" w:rsidP="001D236D">
            <w:pPr>
              <w:pStyle w:val="Figure"/>
            </w:pPr>
            <w:r>
              <w:rPr>
                <w:lang w:val="en-AU"/>
              </w:rPr>
              <w:drawing>
                <wp:inline distT="0" distB="0" distL="0" distR="0">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4"/>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D236D" w:rsidRPr="006E6A31" w:rsidRDefault="001D236D" w:rsidP="001D236D">
            <w:pPr>
              <w:pStyle w:val="Caption"/>
            </w:pPr>
            <w:r w:rsidRPr="006E6A31">
              <w:t xml:space="preserve">Figure </w:t>
            </w:r>
            <w:fldSimple w:instr=" SEQ Figure \* ARABIC ">
              <w:r w:rsidR="00BB39E2">
                <w:rPr>
                  <w:noProof/>
                </w:rPr>
                <w:t>43</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DE5EF6" w:rsidP="001D236D">
            <w:pPr>
              <w:pStyle w:val="Figure"/>
            </w:pPr>
            <w:r>
              <w:rPr>
                <w:lang w:val="en-AU"/>
              </w:rPr>
              <w:drawing>
                <wp:inline distT="0" distB="0" distL="0" distR="0">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5"/>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BB39E2">
                <w:rPr>
                  <w:noProof/>
                </w:rPr>
                <w:t>44</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rsidR="00A411D9" w:rsidRDefault="00A411D9" w:rsidP="00A411D9">
            <w:pPr>
              <w:pStyle w:val="Figure"/>
            </w:pPr>
            <w:r>
              <w:drawing>
                <wp:inline distT="0" distB="0" distL="0" distR="0">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6"/>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411D9" w:rsidRDefault="00A411D9" w:rsidP="00A411D9">
            <w:pPr>
              <w:pStyle w:val="Caption"/>
            </w:pPr>
            <w:r>
              <w:t xml:space="preserve">Figure </w:t>
            </w:r>
            <w:fldSimple w:instr=" SEQ Figure \* ARABIC ">
              <w:r w:rsidR="00BB39E2">
                <w:rPr>
                  <w:noProof/>
                </w:rPr>
                <w:t>45</w:t>
              </w:r>
            </w:fldSimple>
            <w:r>
              <w:t>: Metadata upload dialog after setting parameters</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ause the metadata to be loaded.</w:t>
            </w:r>
          </w:p>
        </w:tc>
      </w:tr>
    </w:tbl>
    <w:p w:rsidR="007521AC" w:rsidRPr="007521AC" w:rsidRDefault="007521AC" w:rsidP="007521AC">
      <w:pPr>
        <w:pStyle w:val="Body"/>
      </w:pPr>
      <w:bookmarkStart w:id="870" w:name="_Toc356807313"/>
      <w:bookmarkEnd w:id="870"/>
      <w:r>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rPr>
        <w:drawing>
          <wp:inline distT="0" distB="0" distL="0" distR="0">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the Metadata Attribute values in the database, you can use the REGEX box to assist in the match.</w:t>
      </w:r>
    </w:p>
    <w:p w:rsidR="00A20DB0" w:rsidRDefault="00C41361"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8" o:title=""/>
            </v:shape>
            <v:shape id="_x0000_s1192" type="#_x0000_t202" style="position:absolute;left:2561;top:2729;width:1086;height:300">
              <v:textbox inset=".5mm,.5mm,.5mm,.5mm">
                <w:txbxContent>
                  <w:p w:rsidR="00D51039" w:rsidRPr="007D716F" w:rsidRDefault="00D51039"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D51039" w:rsidRPr="007D716F" w:rsidRDefault="00D51039"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D51039" w:rsidRPr="007D716F" w:rsidRDefault="00D51039" w:rsidP="00A24446"/>
                </w:txbxContent>
              </v:textbox>
            </v:shape>
            <v:shape id="_x0000_s1195" type="#_x0000_t202" style="position:absolute;left:2801;top:4168;width:1972;height:302">
              <v:textbox inset=".5mm,.5mm,.5mm,.5mm">
                <w:txbxContent>
                  <w:p w:rsidR="00D51039" w:rsidRPr="007D716F" w:rsidRDefault="00D51039"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D51039" w:rsidRPr="007D716F" w:rsidRDefault="00D51039" w:rsidP="00A24446">
                    <w:pPr>
                      <w:rPr>
                        <w:lang w:val="en-AU"/>
                      </w:rPr>
                    </w:pPr>
                    <w:r>
                      <w:rPr>
                        <w:lang w:val="en-AU"/>
                      </w:rPr>
                      <w:t>$</w:t>
                    </w:r>
                  </w:p>
                </w:txbxContent>
              </v:textbox>
            </v:shape>
            <v:shape id="_x0000_s1197" type="#_x0000_t202" style="position:absolute;left:2291;top:2729;width:196;height:300">
              <v:textbox inset=".5mm,.5mm,.5mm,.5mm">
                <w:txbxContent>
                  <w:p w:rsidR="00D51039" w:rsidRPr="007D716F" w:rsidRDefault="00D51039"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D51039" w:rsidRPr="00A24446" w:rsidRDefault="00D51039"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D51039" w:rsidRPr="00A24446" w:rsidRDefault="00D51039"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D51039" w:rsidRPr="00204D07" w:rsidRDefault="00D51039"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D51039" w:rsidRPr="009D3992" w:rsidRDefault="00D51039"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fldSimple w:instr=" SEQ Figure \* ARABIC ">
        <w:r w:rsidR="00BB39E2">
          <w:rPr>
            <w:noProof/>
          </w:rPr>
          <w:t>46</w:t>
        </w:r>
      </w:fldSimple>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REGEX start </w:t>
      </w:r>
      <w:r>
        <w:t xml:space="preserve">and REGEC end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regular expressions. (See </w:t>
      </w:r>
      <w:fldSimple w:instr=" REF _Ref353800559 \r \h  \* MERGEFORMAT ">
        <w:r w:rsidR="00BB39E2" w:rsidRPr="00BB39E2">
          <w:rPr>
            <w:rStyle w:val="CrossReference"/>
          </w:rPr>
          <w:t xml:space="preserve">Appendix A: </w:t>
        </w:r>
      </w:fldSimple>
      <w:r w:rsidR="005B1A36" w:rsidRPr="0098598E">
        <w:rPr>
          <w:rStyle w:val="CrossReference"/>
        </w:rPr>
        <w:t xml:space="preserve"> </w:t>
      </w:r>
      <w:fldSimple w:instr=" REF _Ref353800559 \h  \* MERGEFORMAT ">
        <w:r w:rsidR="00BB39E2" w:rsidRPr="00BB39E2">
          <w:rPr>
            <w:rStyle w:val="CrossReference"/>
          </w:rPr>
          <w:t xml:space="preserve">Regular Expressions </w:t>
        </w:r>
      </w:fldSimple>
      <w:r w:rsidR="005B1A36">
        <w:t>for information on regular expressions.)</w:t>
      </w:r>
      <w:r w:rsidR="00A00BB6">
        <w:t xml:space="preserve"> In the above example: the </w:t>
      </w:r>
      <w:r w:rsidR="00A00BB6" w:rsidRPr="00A00BB6">
        <w:rPr>
          <w:rStyle w:val="CodeChar"/>
        </w:rPr>
        <w:t>^</w:t>
      </w:r>
      <w:r w:rsidR="00A00BB6">
        <w:t xml:space="preserve"> forces the matching to start at the beginning of the string; </w:t>
      </w:r>
      <w:r w:rsidR="00A00BB6" w:rsidRPr="00A00BB6">
        <w:rPr>
          <w:rStyle w:val="CodeChar"/>
        </w:rPr>
        <w:t>.</w:t>
      </w:r>
      <w:r w:rsidR="00A00BB6">
        <w:t xml:space="preserve"> is a special character so </w:t>
      </w:r>
      <w:r w:rsidR="00A00BB6" w:rsidRPr="00A00BB6">
        <w:rPr>
          <w:rStyle w:val="CodeChar"/>
        </w:rPr>
        <w:t>\</w:t>
      </w:r>
      <w:r w:rsidR="00A00BB6">
        <w:t xml:space="preserve"> must be used to escape it, so </w:t>
      </w:r>
      <w:r w:rsidR="00A00BB6" w:rsidRPr="00A00BB6">
        <w:rPr>
          <w:rStyle w:val="CodeChar"/>
        </w:rPr>
        <w:t>\.</w:t>
      </w:r>
      <w:r w:rsidR="00A00BB6">
        <w:t xml:space="preserve"> matches the </w:t>
      </w:r>
      <w:r w:rsidR="00A00BB6" w:rsidRPr="00A00BB6">
        <w:rPr>
          <w:rStyle w:val="CodeChar"/>
        </w:rPr>
        <w:t>.</w:t>
      </w:r>
      <w:r w:rsidR="00A00BB6">
        <w:t xml:space="preserve"> in the file name; </w:t>
      </w:r>
      <w:r w:rsidR="00A00BB6" w:rsidRPr="00A00BB6">
        <w:rPr>
          <w:rStyle w:val="CodeChar"/>
        </w:rPr>
        <w:t>0*</w:t>
      </w:r>
      <w:r w:rsidR="00A00BB6">
        <w:t xml:space="preserve"> matches any number of </w:t>
      </w:r>
      <w:r w:rsidR="00A00BB6" w:rsidRPr="00A00BB6">
        <w:rPr>
          <w:rStyle w:val="CodeChar"/>
        </w:rPr>
        <w:t>0</w:t>
      </w:r>
      <w:r w:rsidR="00A00BB6">
        <w:t xml:space="preserve"> characters; </w:t>
      </w:r>
      <w:r w:rsidR="00A00BB6" w:rsidRPr="00A00BB6">
        <w:rPr>
          <w:rStyle w:val="CodeChar"/>
        </w:rPr>
        <w:t>5</w:t>
      </w:r>
      <w:r w:rsidR="00A00BB6">
        <w:t xml:space="preserve"> matches </w:t>
      </w:r>
      <w:r w:rsidR="00A00BB6" w:rsidRPr="00A00BB6">
        <w:rPr>
          <w:rStyle w:val="CodeChar"/>
        </w:rPr>
        <w:t>5</w:t>
      </w:r>
      <w:r w:rsidR="00A00BB6">
        <w:t xml:space="preserve">; and the </w:t>
      </w:r>
      <w:r w:rsidR="00A00BB6" w:rsidRPr="00A00BB6">
        <w:rPr>
          <w:rStyle w:val="CodeChar"/>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C41361"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70" o:title="" croptop="8768f" cropbottom="40039f"/>
            </v:shape>
            <v:shape id="_x0000_s1218" type="#_x0000_t75" style="position:absolute;left:4761;top:5620;width:3288;height:1838">
              <v:imagedata r:id="rId79"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D51039" w:rsidRPr="0019048D" w:rsidRDefault="00D51039"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D51039" w:rsidRPr="0019048D" w:rsidRDefault="00D51039"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D51039" w:rsidRPr="0019048D" w:rsidRDefault="00D51039"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fldSimple w:instr=" SEQ Figure \* ARABIC ">
        <w:r w:rsidR="00BB39E2">
          <w:rPr>
            <w:noProof/>
          </w:rPr>
          <w:t>47</w:t>
        </w:r>
      </w:fldSimple>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tblPr>
      <w:tblGrid>
        <w:gridCol w:w="8862"/>
      </w:tblGrid>
      <w:tr w:rsidR="00831986" w:rsidTr="00831986">
        <w:tc>
          <w:tcPr>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metadata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rPr>
              <w:drawing>
                <wp:inline distT="0" distB="0" distL="0" distR="0">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0"/>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2237E8" w:rsidRPr="002237E8" w:rsidRDefault="002237E8" w:rsidP="002237E8">
      <w:pPr>
        <w:rPr>
          <w:del w:id="871" w:author="Peter" w:date="2013-05-08T09:19:00Z"/>
        </w:rPr>
      </w:pPr>
      <w:bookmarkStart w:id="872" w:name="_Toc357580507"/>
      <w:bookmarkStart w:id="873" w:name="_Toc357598076"/>
      <w:bookmarkStart w:id="874" w:name="_Toc357782296"/>
      <w:bookmarkStart w:id="875" w:name="_Toc358385807"/>
      <w:bookmarkStart w:id="876" w:name="_Toc358395274"/>
      <w:bookmarkStart w:id="877" w:name="_Toc358992612"/>
      <w:bookmarkStart w:id="878" w:name="_Toc359336828"/>
      <w:bookmarkStart w:id="879" w:name="_Toc359396439"/>
      <w:bookmarkStart w:id="880" w:name="_Toc359416757"/>
      <w:bookmarkEnd w:id="872"/>
      <w:bookmarkEnd w:id="873"/>
      <w:bookmarkEnd w:id="874"/>
      <w:bookmarkEnd w:id="875"/>
      <w:bookmarkEnd w:id="876"/>
      <w:bookmarkEnd w:id="877"/>
      <w:bookmarkEnd w:id="878"/>
      <w:bookmarkEnd w:id="879"/>
      <w:bookmarkEnd w:id="880"/>
    </w:p>
    <w:p w:rsidR="000400EA" w:rsidRDefault="000400EA" w:rsidP="000400EA">
      <w:pPr>
        <w:spacing w:before="100" w:beforeAutospacing="1" w:after="100" w:afterAutospacing="1"/>
        <w:rPr>
          <w:del w:id="881" w:author="Peter" w:date="2013-05-08T09:19:00Z"/>
          <w:rFonts w:ascii="Arial" w:hAnsi="Arial" w:cs="Arial"/>
          <w:color w:val="222222"/>
          <w:sz w:val="14"/>
          <w:szCs w:val="14"/>
          <w:lang w:val="en-AU" w:eastAsia="ja-JP"/>
        </w:rPr>
      </w:pPr>
      <w:del w:id="882" w:author="Peter" w:date="2013-05-08T09:19:00Z">
        <w:r>
          <w:rPr>
            <w:rFonts w:ascii="Arial" w:hAnsi="Arial" w:cs="Arial"/>
            <w:color w:val="222222"/>
            <w:sz w:val="14"/>
            <w:szCs w:val="14"/>
            <w:lang w:val="en-AU" w:eastAsia="ja-JP"/>
          </w:rPr>
          <w:delText>From JIRA DC10-164, Nick says...</w:delText>
        </w:r>
        <w:bookmarkStart w:id="883" w:name="_Toc356807314"/>
        <w:bookmarkStart w:id="884" w:name="_Toc357580508"/>
        <w:bookmarkStart w:id="885" w:name="_Toc357598077"/>
        <w:bookmarkStart w:id="886" w:name="_Toc357782297"/>
        <w:bookmarkStart w:id="887" w:name="_Toc358385808"/>
        <w:bookmarkStart w:id="888" w:name="_Toc358395275"/>
        <w:bookmarkStart w:id="889" w:name="_Toc358992613"/>
        <w:bookmarkStart w:id="890" w:name="_Toc359336829"/>
        <w:bookmarkStart w:id="891" w:name="_Toc359396440"/>
        <w:bookmarkStart w:id="892" w:name="_Toc359416758"/>
        <w:bookmarkEnd w:id="883"/>
        <w:bookmarkEnd w:id="884"/>
        <w:bookmarkEnd w:id="885"/>
        <w:bookmarkEnd w:id="886"/>
        <w:bookmarkEnd w:id="887"/>
        <w:bookmarkEnd w:id="888"/>
        <w:bookmarkEnd w:id="889"/>
        <w:bookmarkEnd w:id="890"/>
        <w:bookmarkEnd w:id="891"/>
        <w:bookmarkEnd w:id="892"/>
      </w:del>
    </w:p>
    <w:p w:rsidR="000400EA" w:rsidRPr="000400EA" w:rsidRDefault="000400EA" w:rsidP="000400EA">
      <w:pPr>
        <w:spacing w:before="100" w:beforeAutospacing="1" w:after="100" w:afterAutospacing="1"/>
        <w:rPr>
          <w:del w:id="893" w:author="Peter" w:date="2013-05-08T09:19:00Z"/>
          <w:rFonts w:ascii="Arial" w:hAnsi="Arial" w:cs="Arial"/>
          <w:color w:val="222222"/>
          <w:sz w:val="14"/>
          <w:szCs w:val="14"/>
          <w:lang w:val="en-AU" w:eastAsia="ja-JP"/>
        </w:rPr>
      </w:pPr>
      <w:del w:id="894"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895" w:name="_Toc356807315"/>
        <w:bookmarkStart w:id="896" w:name="_Toc357580509"/>
        <w:bookmarkStart w:id="897" w:name="_Toc357598078"/>
        <w:bookmarkStart w:id="898" w:name="_Toc357782298"/>
        <w:bookmarkStart w:id="899" w:name="_Toc358385809"/>
        <w:bookmarkStart w:id="900" w:name="_Toc358395276"/>
        <w:bookmarkStart w:id="901" w:name="_Toc358992614"/>
        <w:bookmarkStart w:id="902" w:name="_Toc359336830"/>
        <w:bookmarkStart w:id="903" w:name="_Toc359396441"/>
        <w:bookmarkStart w:id="904" w:name="_Toc359416759"/>
        <w:bookmarkEnd w:id="895"/>
        <w:bookmarkEnd w:id="896"/>
        <w:bookmarkEnd w:id="897"/>
        <w:bookmarkEnd w:id="898"/>
        <w:bookmarkEnd w:id="899"/>
        <w:bookmarkEnd w:id="900"/>
        <w:bookmarkEnd w:id="901"/>
        <w:bookmarkEnd w:id="902"/>
        <w:bookmarkEnd w:id="903"/>
        <w:bookmarkEnd w:id="904"/>
      </w:del>
    </w:p>
    <w:p w:rsidR="000400EA" w:rsidRPr="000400EA" w:rsidRDefault="000400EA" w:rsidP="0059008C">
      <w:pPr>
        <w:numPr>
          <w:ilvl w:val="0"/>
          <w:numId w:val="6"/>
        </w:numPr>
        <w:spacing w:before="100" w:beforeAutospacing="1" w:after="100" w:afterAutospacing="1"/>
        <w:ind w:left="891"/>
        <w:rPr>
          <w:del w:id="905" w:author="Peter" w:date="2013-05-08T09:19:00Z"/>
          <w:rFonts w:ascii="Arial" w:hAnsi="Arial" w:cs="Arial"/>
          <w:color w:val="222222"/>
          <w:sz w:val="14"/>
          <w:szCs w:val="14"/>
          <w:lang w:val="en-AU" w:eastAsia="ja-JP"/>
        </w:rPr>
      </w:pPr>
      <w:del w:id="906" w:author="Peter" w:date="2013-05-08T09:19:00Z">
        <w:r w:rsidRPr="000400EA">
          <w:rPr>
            <w:rFonts w:ascii="Arial" w:hAnsi="Arial" w:cs="Arial"/>
            <w:color w:val="222222"/>
            <w:sz w:val="14"/>
            <w:szCs w:val="14"/>
            <w:lang w:val="en-AU" w:eastAsia="ja-JP"/>
          </w:rPr>
          <w:delText>the cursor keys, delete and backspace can be used in any field</w:delText>
        </w:r>
        <w:bookmarkStart w:id="907" w:name="_Toc356807316"/>
        <w:bookmarkStart w:id="908" w:name="_Toc357580510"/>
        <w:bookmarkStart w:id="909" w:name="_Toc357598079"/>
        <w:bookmarkStart w:id="910" w:name="_Toc357782299"/>
        <w:bookmarkStart w:id="911" w:name="_Toc358385810"/>
        <w:bookmarkStart w:id="912" w:name="_Toc358395277"/>
        <w:bookmarkStart w:id="913" w:name="_Toc358992615"/>
        <w:bookmarkStart w:id="914" w:name="_Toc359336831"/>
        <w:bookmarkStart w:id="915" w:name="_Toc359396442"/>
        <w:bookmarkStart w:id="916" w:name="_Toc359416760"/>
        <w:bookmarkEnd w:id="907"/>
        <w:bookmarkEnd w:id="908"/>
        <w:bookmarkEnd w:id="909"/>
        <w:bookmarkEnd w:id="910"/>
        <w:bookmarkEnd w:id="911"/>
        <w:bookmarkEnd w:id="912"/>
        <w:bookmarkEnd w:id="913"/>
        <w:bookmarkEnd w:id="914"/>
        <w:bookmarkEnd w:id="915"/>
        <w:bookmarkEnd w:id="916"/>
      </w:del>
    </w:p>
    <w:p w:rsidR="000400EA" w:rsidRPr="000400EA" w:rsidRDefault="000400EA" w:rsidP="0059008C">
      <w:pPr>
        <w:numPr>
          <w:ilvl w:val="0"/>
          <w:numId w:val="6"/>
        </w:numPr>
        <w:spacing w:before="100" w:beforeAutospacing="1" w:after="100" w:afterAutospacing="1"/>
        <w:ind w:left="891"/>
        <w:rPr>
          <w:del w:id="917" w:author="Peter" w:date="2013-05-08T09:19:00Z"/>
          <w:rFonts w:ascii="Arial" w:hAnsi="Arial" w:cs="Arial"/>
          <w:color w:val="222222"/>
          <w:sz w:val="14"/>
          <w:szCs w:val="14"/>
          <w:lang w:val="en-AU" w:eastAsia="ja-JP"/>
        </w:rPr>
      </w:pPr>
      <w:del w:id="918" w:author="Peter" w:date="2013-05-08T09:19:00Z">
        <w:r w:rsidRPr="000400EA">
          <w:rPr>
            <w:rFonts w:ascii="Arial" w:hAnsi="Arial" w:cs="Arial"/>
            <w:color w:val="222222"/>
            <w:sz w:val="14"/>
            <w:szCs w:val="14"/>
            <w:lang w:val="en-AU" w:eastAsia="ja-JP"/>
          </w:rPr>
          <w:delText>digits and the minus sign can be input into any numeric field</w:delText>
        </w:r>
        <w:bookmarkStart w:id="919" w:name="_Toc356807317"/>
        <w:bookmarkStart w:id="920" w:name="_Toc357580511"/>
        <w:bookmarkStart w:id="921" w:name="_Toc357598080"/>
        <w:bookmarkStart w:id="922" w:name="_Toc357782300"/>
        <w:bookmarkStart w:id="923" w:name="_Toc358385811"/>
        <w:bookmarkStart w:id="924" w:name="_Toc358395278"/>
        <w:bookmarkStart w:id="925" w:name="_Toc358992616"/>
        <w:bookmarkStart w:id="926" w:name="_Toc359336832"/>
        <w:bookmarkStart w:id="927" w:name="_Toc359396443"/>
        <w:bookmarkStart w:id="928" w:name="_Toc359416761"/>
        <w:bookmarkEnd w:id="919"/>
        <w:bookmarkEnd w:id="920"/>
        <w:bookmarkEnd w:id="921"/>
        <w:bookmarkEnd w:id="922"/>
        <w:bookmarkEnd w:id="923"/>
        <w:bookmarkEnd w:id="924"/>
        <w:bookmarkEnd w:id="925"/>
        <w:bookmarkEnd w:id="926"/>
        <w:bookmarkEnd w:id="927"/>
        <w:bookmarkEnd w:id="928"/>
      </w:del>
    </w:p>
    <w:p w:rsidR="000400EA" w:rsidRPr="000400EA" w:rsidRDefault="000400EA" w:rsidP="0059008C">
      <w:pPr>
        <w:numPr>
          <w:ilvl w:val="0"/>
          <w:numId w:val="6"/>
        </w:numPr>
        <w:spacing w:before="100" w:beforeAutospacing="1" w:after="100" w:afterAutospacing="1"/>
        <w:ind w:left="891"/>
        <w:rPr>
          <w:del w:id="929" w:author="Peter" w:date="2013-05-08T09:19:00Z"/>
          <w:rFonts w:ascii="Arial" w:hAnsi="Arial" w:cs="Arial"/>
          <w:color w:val="222222"/>
          <w:sz w:val="14"/>
          <w:szCs w:val="14"/>
          <w:lang w:val="en-AU" w:eastAsia="ja-JP"/>
        </w:rPr>
      </w:pPr>
      <w:del w:id="930"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931" w:name="_Toc356807318"/>
        <w:bookmarkStart w:id="932" w:name="_Toc357580512"/>
        <w:bookmarkStart w:id="933" w:name="_Toc357598081"/>
        <w:bookmarkStart w:id="934" w:name="_Toc357782301"/>
        <w:bookmarkStart w:id="935" w:name="_Toc358385812"/>
        <w:bookmarkStart w:id="936" w:name="_Toc358395279"/>
        <w:bookmarkStart w:id="937" w:name="_Toc358992617"/>
        <w:bookmarkStart w:id="938" w:name="_Toc359336833"/>
        <w:bookmarkStart w:id="939" w:name="_Toc359396444"/>
        <w:bookmarkStart w:id="940" w:name="_Toc359416762"/>
        <w:bookmarkEnd w:id="931"/>
        <w:bookmarkEnd w:id="932"/>
        <w:bookmarkEnd w:id="933"/>
        <w:bookmarkEnd w:id="934"/>
        <w:bookmarkEnd w:id="935"/>
        <w:bookmarkEnd w:id="936"/>
        <w:bookmarkEnd w:id="937"/>
        <w:bookmarkEnd w:id="938"/>
        <w:bookmarkEnd w:id="939"/>
        <w:bookmarkEnd w:id="940"/>
      </w:del>
    </w:p>
    <w:p w:rsidR="000400EA" w:rsidRPr="000400EA" w:rsidRDefault="000400EA" w:rsidP="0059008C">
      <w:pPr>
        <w:numPr>
          <w:ilvl w:val="0"/>
          <w:numId w:val="6"/>
        </w:numPr>
        <w:spacing w:before="100" w:beforeAutospacing="1" w:after="100" w:afterAutospacing="1"/>
        <w:ind w:left="891"/>
        <w:rPr>
          <w:del w:id="941" w:author="Peter" w:date="2013-05-08T09:19:00Z"/>
          <w:rFonts w:ascii="Arial" w:hAnsi="Arial" w:cs="Arial"/>
          <w:color w:val="222222"/>
          <w:sz w:val="14"/>
          <w:szCs w:val="14"/>
          <w:lang w:val="en-AU" w:eastAsia="ja-JP"/>
        </w:rPr>
      </w:pPr>
      <w:del w:id="942"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943" w:name="_Toc356807319"/>
        <w:bookmarkStart w:id="944" w:name="_Toc357580513"/>
        <w:bookmarkStart w:id="945" w:name="_Toc357598082"/>
        <w:bookmarkStart w:id="946" w:name="_Toc357782302"/>
        <w:bookmarkStart w:id="947" w:name="_Toc358385813"/>
        <w:bookmarkStart w:id="948" w:name="_Toc358395280"/>
        <w:bookmarkStart w:id="949" w:name="_Toc358992618"/>
        <w:bookmarkStart w:id="950" w:name="_Toc359336834"/>
        <w:bookmarkStart w:id="951" w:name="_Toc359396445"/>
        <w:bookmarkStart w:id="952" w:name="_Toc359416763"/>
        <w:bookmarkEnd w:id="943"/>
        <w:bookmarkEnd w:id="944"/>
        <w:bookmarkEnd w:id="945"/>
        <w:bookmarkEnd w:id="946"/>
        <w:bookmarkEnd w:id="947"/>
        <w:bookmarkEnd w:id="948"/>
        <w:bookmarkEnd w:id="949"/>
        <w:bookmarkEnd w:id="950"/>
        <w:bookmarkEnd w:id="951"/>
        <w:bookmarkEnd w:id="952"/>
      </w:del>
    </w:p>
    <w:p w:rsidR="000400EA" w:rsidRPr="000400EA" w:rsidRDefault="000400EA" w:rsidP="0059008C">
      <w:pPr>
        <w:numPr>
          <w:ilvl w:val="0"/>
          <w:numId w:val="6"/>
        </w:numPr>
        <w:spacing w:before="100" w:beforeAutospacing="1" w:after="100" w:afterAutospacing="1"/>
        <w:ind w:left="891"/>
        <w:rPr>
          <w:del w:id="953" w:author="Peter" w:date="2013-05-08T09:19:00Z"/>
          <w:rFonts w:ascii="Arial" w:hAnsi="Arial" w:cs="Arial"/>
          <w:color w:val="222222"/>
          <w:sz w:val="14"/>
          <w:szCs w:val="14"/>
          <w:lang w:val="en-AU" w:eastAsia="ja-JP"/>
        </w:rPr>
      </w:pPr>
      <w:del w:id="954" w:author="Peter" w:date="2013-05-08T09:19:00Z">
        <w:r w:rsidRPr="000400EA">
          <w:rPr>
            <w:rFonts w:ascii="Arial" w:hAnsi="Arial" w:cs="Arial"/>
            <w:color w:val="222222"/>
            <w:sz w:val="14"/>
            <w:szCs w:val="14"/>
            <w:lang w:val="en-AU" w:eastAsia="ja-JP"/>
          </w:rPr>
          <w:delText>all number format exceptions are caught and handled</w:delText>
        </w:r>
        <w:bookmarkStart w:id="955" w:name="_Toc356807320"/>
        <w:bookmarkStart w:id="956" w:name="_Toc357580514"/>
        <w:bookmarkStart w:id="957" w:name="_Toc357598083"/>
        <w:bookmarkStart w:id="958" w:name="_Toc357782303"/>
        <w:bookmarkStart w:id="959" w:name="_Toc358385814"/>
        <w:bookmarkStart w:id="960" w:name="_Toc358395281"/>
        <w:bookmarkStart w:id="961" w:name="_Toc358992619"/>
        <w:bookmarkStart w:id="962" w:name="_Toc359336835"/>
        <w:bookmarkStart w:id="963" w:name="_Toc359396446"/>
        <w:bookmarkStart w:id="964" w:name="_Toc359416764"/>
        <w:bookmarkEnd w:id="955"/>
        <w:bookmarkEnd w:id="956"/>
        <w:bookmarkEnd w:id="957"/>
        <w:bookmarkEnd w:id="958"/>
        <w:bookmarkEnd w:id="959"/>
        <w:bookmarkEnd w:id="960"/>
        <w:bookmarkEnd w:id="961"/>
        <w:bookmarkEnd w:id="962"/>
        <w:bookmarkEnd w:id="963"/>
        <w:bookmarkEnd w:id="964"/>
      </w:del>
    </w:p>
    <w:p w:rsidR="000400EA" w:rsidRPr="000400EA" w:rsidRDefault="000400EA" w:rsidP="000400EA">
      <w:pPr>
        <w:spacing w:before="100" w:beforeAutospacing="1" w:after="100" w:afterAutospacing="1"/>
        <w:rPr>
          <w:del w:id="965" w:author="Peter" w:date="2013-05-08T09:19:00Z"/>
          <w:rFonts w:ascii="Arial" w:hAnsi="Arial" w:cs="Arial"/>
          <w:color w:val="222222"/>
          <w:sz w:val="14"/>
          <w:szCs w:val="14"/>
          <w:lang w:val="en-AU" w:eastAsia="ja-JP"/>
        </w:rPr>
      </w:pPr>
      <w:del w:id="966"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967" w:name="_Toc356807321"/>
        <w:bookmarkStart w:id="968" w:name="_Toc357580515"/>
        <w:bookmarkStart w:id="969" w:name="_Toc357598084"/>
        <w:bookmarkStart w:id="970" w:name="_Toc357782304"/>
        <w:bookmarkStart w:id="971" w:name="_Toc358385815"/>
        <w:bookmarkStart w:id="972" w:name="_Toc358395282"/>
        <w:bookmarkStart w:id="973" w:name="_Toc358992620"/>
        <w:bookmarkStart w:id="974" w:name="_Toc359336836"/>
        <w:bookmarkStart w:id="975" w:name="_Toc359396447"/>
        <w:bookmarkStart w:id="976" w:name="_Toc359416765"/>
        <w:bookmarkEnd w:id="967"/>
        <w:bookmarkEnd w:id="968"/>
        <w:bookmarkEnd w:id="969"/>
        <w:bookmarkEnd w:id="970"/>
        <w:bookmarkEnd w:id="971"/>
        <w:bookmarkEnd w:id="972"/>
        <w:bookmarkEnd w:id="973"/>
        <w:bookmarkEnd w:id="974"/>
        <w:bookmarkEnd w:id="975"/>
        <w:bookmarkEnd w:id="976"/>
      </w:del>
    </w:p>
    <w:p w:rsidR="000400EA" w:rsidRPr="000400EA" w:rsidRDefault="000400EA" w:rsidP="000400EA">
      <w:pPr>
        <w:rPr>
          <w:del w:id="977" w:author="Peter" w:date="2013-05-08T09:19:00Z"/>
        </w:rPr>
      </w:pPr>
      <w:bookmarkStart w:id="978" w:name="_Toc356807322"/>
      <w:bookmarkStart w:id="979" w:name="_Toc357580516"/>
      <w:bookmarkStart w:id="980" w:name="_Toc357598085"/>
      <w:bookmarkStart w:id="981" w:name="_Toc357782305"/>
      <w:bookmarkStart w:id="982" w:name="_Toc358385816"/>
      <w:bookmarkStart w:id="983" w:name="_Toc358395283"/>
      <w:bookmarkStart w:id="984" w:name="_Toc358992621"/>
      <w:bookmarkStart w:id="985" w:name="_Toc359336837"/>
      <w:bookmarkStart w:id="986" w:name="_Toc359396448"/>
      <w:bookmarkStart w:id="987" w:name="_Toc359416766"/>
      <w:bookmarkEnd w:id="978"/>
      <w:bookmarkEnd w:id="979"/>
      <w:bookmarkEnd w:id="980"/>
      <w:bookmarkEnd w:id="981"/>
      <w:bookmarkEnd w:id="982"/>
      <w:bookmarkEnd w:id="983"/>
      <w:bookmarkEnd w:id="984"/>
      <w:bookmarkEnd w:id="985"/>
      <w:bookmarkEnd w:id="986"/>
      <w:bookmarkEnd w:id="987"/>
    </w:p>
    <w:p w:rsidR="003B29B2" w:rsidRPr="00084655" w:rsidRDefault="003B29B2" w:rsidP="000E3E59">
      <w:pPr>
        <w:pStyle w:val="Heading2"/>
      </w:pPr>
      <w:bookmarkStart w:id="988" w:name="_Ref356551679"/>
      <w:bookmarkStart w:id="989" w:name="_Toc359416767"/>
      <w:r w:rsidRPr="00084655">
        <w:t>Calculation of Sun Angles</w:t>
      </w:r>
      <w:bookmarkEnd w:id="988"/>
      <w:bookmarkEnd w:id="989"/>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A411D9" w:rsidP="003B29B2">
            <w:pPr>
              <w:pStyle w:val="Figure"/>
            </w:pPr>
            <w:r>
              <w:rPr>
                <w:lang w:val="en-AU"/>
              </w:rPr>
              <w:drawing>
                <wp:inline distT="0" distB="0" distL="0" distR="0">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1"/>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B29B2" w:rsidRPr="00084655" w:rsidRDefault="003B29B2" w:rsidP="003B29B2">
            <w:pPr>
              <w:pStyle w:val="Caption"/>
            </w:pPr>
            <w:r w:rsidRPr="00084655">
              <w:t xml:space="preserve">Figure </w:t>
            </w:r>
            <w:fldSimple w:instr=" SEQ Figure \* ARABIC ">
              <w:r w:rsidR="00BB39E2">
                <w:rPr>
                  <w:noProof/>
                </w:rPr>
                <w:t>48</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9402C5">
            <w:pPr>
              <w:pStyle w:val="ProcessStep"/>
            </w:pPr>
            <w:r>
              <w:t xml:space="preserve">Click </w:t>
            </w:r>
            <w:r w:rsidRPr="001417E3">
              <w:rPr>
                <w:rStyle w:val="ActionButton"/>
              </w:rPr>
              <w:t> </w:t>
            </w:r>
            <w:r w:rsidR="009402C5">
              <w:rPr>
                <w:rStyle w:val="ActionButton"/>
              </w:rPr>
              <w:t>Close</w:t>
            </w:r>
            <w:r w:rsidRPr="001417E3">
              <w:rPr>
                <w:rStyle w:val="ActionButton"/>
              </w:rPr>
              <w:t>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990" w:name="_Ref157353485"/>
      <w:bookmarkStart w:id="991" w:name="_Toc359416768"/>
      <w:r w:rsidRPr="00D8645A">
        <w:t>Calculation of Goniometer Angles</w:t>
      </w:r>
      <w:bookmarkEnd w:id="990"/>
      <w:bookmarkEnd w:id="991"/>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6E1590">
        <w:t xml:space="preserve">sensor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992" w:name="_Ref97880617"/>
      <w:r>
        <w:t xml:space="preserve">Figure </w:t>
      </w:r>
      <w:fldSimple w:instr=" SEQ Figure \* ARABIC ">
        <w:r w:rsidR="00BB39E2">
          <w:rPr>
            <w:noProof/>
          </w:rPr>
          <w:t>49</w:t>
        </w:r>
      </w:fldSimple>
      <w:bookmarkEnd w:id="992"/>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To calculate goniometer angles for a set of spectra...</w:t>
      </w:r>
    </w:p>
    <w:tbl>
      <w:tblPr>
        <w:tblStyle w:val="Instructions"/>
        <w:tblW w:w="0" w:type="auto"/>
        <w:tblLook w:val="04A0"/>
      </w:tblPr>
      <w:tblGrid>
        <w:gridCol w:w="8862"/>
      </w:tblGrid>
      <w:tr w:rsidR="00FB6D95" w:rsidTr="00DA70D7">
        <w:tc>
          <w:tcPr>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A411D9" w:rsidP="00FB6D95">
            <w:pPr>
              <w:pStyle w:val="Figure"/>
            </w:pPr>
            <w:r>
              <w:rPr>
                <w:lang w:val="en-AU"/>
              </w:rPr>
              <w:drawing>
                <wp:inline distT="0" distB="0" distL="0" distR="0">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3"/>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B6D95" w:rsidRPr="00084655" w:rsidRDefault="00FB6D95" w:rsidP="00FB6D95">
            <w:pPr>
              <w:pStyle w:val="Caption"/>
            </w:pPr>
            <w:r w:rsidRPr="00084655">
              <w:t xml:space="preserve">Figure </w:t>
            </w:r>
            <w:fldSimple w:instr=" SEQ Figure \* ARABIC ">
              <w:r w:rsidR="00BB39E2">
                <w:rPr>
                  <w:noProof/>
                </w:rPr>
                <w:t>50</w:t>
              </w:r>
            </w:fldSimple>
            <w:r w:rsidRPr="00084655">
              <w:t>: Goniometer angle calculation dialog</w:t>
            </w:r>
          </w:p>
          <w:p w:rsidR="00FB6D95" w:rsidRDefault="00FB6D95" w:rsidP="00FB6D95">
            <w:pPr>
              <w:pStyle w:val="ProcessStep"/>
            </w:pPr>
            <w:r w:rsidRPr="00084655">
              <w:t xml:space="preserve">In the </w:t>
            </w:r>
            <w:r w:rsidR="00975B29" w:rsidRPr="00084655">
              <w:t xml:space="preserve">Spectral </w:t>
            </w:r>
            <w:r w:rsidRPr="00084655">
              <w:t>data browser</w:t>
            </w:r>
            <w:r w:rsidR="00D0301C">
              <w:t xml:space="preserve"> of the </w:t>
            </w:r>
            <w:r w:rsidR="00975B29">
              <w:t xml:space="preserve">Metadata Editor </w:t>
            </w:r>
            <w:r w:rsidR="00D0301C">
              <w:t>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w:t>
            </w:r>
          </w:p>
          <w:p w:rsidR="00975B29" w:rsidRDefault="00A411D9" w:rsidP="00975B29">
            <w:pPr>
              <w:pStyle w:val="Figure"/>
            </w:pPr>
            <w:r>
              <w:rPr>
                <w:lang w:val="en-AU"/>
              </w:rPr>
              <w:drawing>
                <wp:inline distT="0" distB="0" distL="0" distR="0">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4"/>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dummes:</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 xml:space="preserve">where the </w:t>
            </w:r>
            <w:r w:rsidR="00CC56AF">
              <w:t xml:space="preserve">gonio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When the results in this box are correct, click  </w:t>
            </w:r>
            <w:r w:rsidRPr="00DA70D7">
              <w:rPr>
                <w:rStyle w:val="ActionButton"/>
              </w:rPr>
              <w:t>Apply </w:t>
            </w:r>
            <w:r>
              <w:t xml:space="preserve"> and the results will be written to the database.</w:t>
            </w:r>
          </w:p>
          <w:p w:rsidR="00FB6D95" w:rsidRDefault="00555090" w:rsidP="00CB32BA">
            <w:pPr>
              <w:pStyle w:val="ProcessStep"/>
            </w:pPr>
            <w:r>
              <w:t xml:space="preserve">Click </w:t>
            </w:r>
            <w:r w:rsidRPr="00555090">
              <w:rPr>
                <w:rStyle w:val="ActionButton"/>
              </w:rPr>
              <w:t> </w:t>
            </w:r>
            <w:r w:rsidR="00CB32BA">
              <w:rPr>
                <w:rStyle w:val="ActionButton"/>
              </w:rPr>
              <w:t>Close</w:t>
            </w:r>
            <w:r w:rsidRPr="00555090">
              <w:rPr>
                <w:rStyle w:val="ActionButton"/>
              </w:rPr>
              <w:t> </w:t>
            </w:r>
            <w:r>
              <w:t xml:space="preserve"> to close this dialog box.</w:t>
            </w:r>
          </w:p>
        </w:tc>
      </w:tr>
    </w:tbl>
    <w:p w:rsidR="00DA70D7" w:rsidRDefault="00CC56AF" w:rsidP="00360D13">
      <w:pPr>
        <w:pStyle w:val="Body"/>
      </w:pPr>
      <w:r>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993" w:name="_Toc355280386"/>
      <w:bookmarkStart w:id="994" w:name="_Ref358383795"/>
      <w:bookmarkStart w:id="995" w:name="_Ref358383802"/>
      <w:bookmarkStart w:id="996" w:name="_Ref153765394"/>
      <w:bookmarkStart w:id="997" w:name="_Toc359416769"/>
      <w:r>
        <w:t>Data Query and Output</w:t>
      </w:r>
      <w:bookmarkEnd w:id="993"/>
      <w:bookmarkEnd w:id="994"/>
      <w:bookmarkEnd w:id="995"/>
      <w:bookmarkEnd w:id="997"/>
    </w:p>
    <w:p w:rsidR="006E6A31" w:rsidRDefault="004F3F9E" w:rsidP="00BA3445">
      <w:pPr>
        <w:pStyle w:val="Heading2"/>
      </w:pPr>
      <w:bookmarkStart w:id="998" w:name="_Toc355280387"/>
      <w:bookmarkStart w:id="999" w:name="_Toc359416770"/>
      <w:r>
        <w:t>The</w:t>
      </w:r>
      <w:r w:rsidR="006E6A31">
        <w:t xml:space="preserve"> Spectrum </w:t>
      </w:r>
      <w:r w:rsidR="0039469A">
        <w:t>Browser</w:t>
      </w:r>
      <w:bookmarkEnd w:id="998"/>
      <w:bookmarkEnd w:id="999"/>
    </w:p>
    <w:p w:rsidR="006E6A31" w:rsidRDefault="00185AD4" w:rsidP="00185AD4">
      <w:pPr>
        <w:pStyle w:val="Body"/>
      </w:pPr>
      <w:r>
        <w:t xml:space="preserve">The </w:t>
      </w:r>
      <w:r w:rsidR="00F52044">
        <w:t>SPECCHIO</w:t>
      </w:r>
      <w:r>
        <w:t xml:space="preserve">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2A14D7" w:rsidP="00185AD4">
      <w:pPr>
        <w:pStyle w:val="Figure"/>
      </w:pPr>
      <w:r>
        <w:rPr>
          <w:lang w:val="en-AU"/>
        </w:rPr>
        <w:drawing>
          <wp:inline distT="0" distB="0" distL="0" distR="0">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5"/>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85AD4" w:rsidRDefault="00185AD4" w:rsidP="00185AD4">
      <w:pPr>
        <w:pStyle w:val="Caption"/>
      </w:pPr>
      <w:r>
        <w:t xml:space="preserve">Figure </w:t>
      </w:r>
      <w:fldSimple w:instr=" SEQ Figure \* ARABIC ">
        <w:r w:rsidR="00BB39E2">
          <w:rPr>
            <w:noProof/>
          </w:rPr>
          <w:t>51</w:t>
        </w:r>
      </w:fldSimple>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fldSimple w:instr=" REF _Ref358988511 \r \h  \* MERGEFORMAT ">
        <w:r w:rsidR="00BB39E2" w:rsidRPr="00BB39E2">
          <w:rPr>
            <w:rStyle w:val="CrossReference"/>
          </w:rPr>
          <w:t>8.5</w:t>
        </w:r>
      </w:fldSimple>
      <w:r w:rsidRPr="00ED39B9">
        <w:rPr>
          <w:rStyle w:val="CrossReference"/>
        </w:rPr>
        <w:t xml:space="preserve"> </w:t>
      </w:r>
      <w:fldSimple w:instr=" REF _Ref358988515 \h  \* MERGEFORMAT ">
        <w:r w:rsidR="00BB39E2" w:rsidRPr="00BB39E2">
          <w:rPr>
            <w:rStyle w:val="CrossReference"/>
          </w:rPr>
          <w:t>Visualisation Modules</w:t>
        </w:r>
      </w:fldSimple>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spectra can be selected. See </w:t>
      </w:r>
      <w:fldSimple w:instr=" REF _Ref356820291 \r \h  \* MERGEFORMAT ">
        <w:r w:rsidR="00BB39E2" w:rsidRPr="00BB39E2">
          <w:rPr>
            <w:rStyle w:val="CrossReference"/>
          </w:rPr>
          <w:t>4.7</w:t>
        </w:r>
      </w:fldSimple>
      <w:r w:rsidR="00F764C7" w:rsidRPr="00F764C7">
        <w:rPr>
          <w:rStyle w:val="CrossReference"/>
        </w:rPr>
        <w:t xml:space="preserve"> </w:t>
      </w:r>
      <w:fldSimple w:instr=" REF _Ref356820294 \h  \* MERGEFORMAT ">
        <w:r w:rsidR="00BB39E2" w:rsidRPr="00BB39E2">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Refl.calc </w:t>
      </w:r>
      <w:r>
        <w:t xml:space="preserve"> will become active when you have selected one or more Spectra.</w:t>
      </w:r>
      <w:r w:rsidR="00CB32BA">
        <w:t xml:space="preserve"> The</w:t>
      </w:r>
      <w:r>
        <w:t xml:space="preserve"> </w:t>
      </w:r>
      <w:r w:rsidR="00CB32BA" w:rsidRPr="00CB32BA">
        <w:rPr>
          <w:rStyle w:val="ActionButton"/>
        </w:rPr>
        <w:t> </w:t>
      </w:r>
      <w:r w:rsidR="00CB32BA" w:rsidRPr="00BD4D89">
        <w:rPr>
          <w:rStyle w:val="ActionButton"/>
        </w:rPr>
        <w:t>Publish</w:t>
      </w:r>
      <w:r w:rsidR="00CB32BA">
        <w:rPr>
          <w:rStyle w:val="ActionButton"/>
        </w:rPr>
        <w:t> </w:t>
      </w:r>
      <w:r w:rsidR="00CB32BA" w:rsidRPr="00BD4D89">
        <w:rPr>
          <w:rStyle w:val="ActionButton"/>
        </w:rPr>
        <w:t>Collection </w:t>
      </w:r>
      <w:r w:rsidR="00CB32BA">
        <w:t xml:space="preserve"> 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w:t>
      </w:r>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1000" w:name="_Toc359416771"/>
      <w:bookmarkEnd w:id="996"/>
      <w:r>
        <w:t>Query Builder</w:t>
      </w:r>
      <w:bookmarkEnd w:id="1000"/>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2A14D7" w:rsidP="00BD4D89">
      <w:pPr>
        <w:pStyle w:val="Figure"/>
      </w:pPr>
      <w:r>
        <w:rPr>
          <w:lang w:val="en-AU"/>
        </w:rPr>
        <w:drawing>
          <wp:inline distT="0" distB="0" distL="0" distR="0">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6"/>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4D89" w:rsidRDefault="00BD4D89" w:rsidP="00BD4D89">
      <w:pPr>
        <w:pStyle w:val="Caption"/>
      </w:pPr>
      <w:r>
        <w:t xml:space="preserve">Figure </w:t>
      </w:r>
      <w:fldSimple w:instr=" SEQ Figure \* ARABIC ">
        <w:r w:rsidR="00BB39E2">
          <w:rPr>
            <w:noProof/>
          </w:rPr>
          <w:t>52</w:t>
        </w:r>
      </w:fldSimple>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fldSimple w:instr=" REF _Ref358988511 \r \h  \* MERGEFORMAT ">
        <w:r w:rsidR="00BB39E2" w:rsidRPr="00BB39E2">
          <w:rPr>
            <w:rStyle w:val="CrossReference"/>
          </w:rPr>
          <w:t>8.5</w:t>
        </w:r>
      </w:fldSimple>
      <w:r w:rsidRPr="00ED39B9">
        <w:rPr>
          <w:rStyle w:val="CrossReference"/>
        </w:rPr>
        <w:t xml:space="preserve"> </w:t>
      </w:r>
      <w:fldSimple w:instr=" REF _Ref358988515 \h  \* MERGEFORMAT ">
        <w:r w:rsidR="00BB39E2" w:rsidRPr="00BB39E2">
          <w:rPr>
            <w:rStyle w:val="CrossReference"/>
          </w:rPr>
          <w:t>Visualisation Modules</w:t>
        </w:r>
      </w:fldSimple>
      <w:r>
        <w:t xml:space="preserve">. Depending on the option and Spectra selected, some of these Visualisation options may take several minutes to process. </w:t>
      </w:r>
    </w:p>
    <w:p w:rsidR="00BD4D89" w:rsidRDefault="00BD4D89" w:rsidP="00BD4D89">
      <w:pPr>
        <w:pStyle w:val="HangingIndent"/>
      </w:pPr>
      <w:r>
        <w:t>Left panel</w:t>
      </w:r>
      <w:r>
        <w:tab/>
        <w:t xml:space="preserve">There is one box for each </w:t>
      </w:r>
      <w:r w:rsidR="00F52044">
        <w:t>SPECCHIO</w:t>
      </w:r>
      <w:r>
        <w:t xml:space="preserve"> </w:t>
      </w:r>
      <w:r w:rsidR="00763F24">
        <w:t>Spectrum-related M</w:t>
      </w:r>
      <w:r>
        <w:t>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A search condition is created by making the search conditions for a Metadata attribute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spectrum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is supported.</w:t>
      </w:r>
    </w:p>
    <w:p w:rsidR="00017673" w:rsidRPr="00017673" w:rsidRDefault="00017673" w:rsidP="00017673">
      <w:pPr>
        <w:pStyle w:val="BulletFollowing"/>
        <w:ind w:left="1560" w:hanging="426"/>
      </w:pPr>
      <w:r w:rsidRPr="00017673">
        <w:t>%</w:t>
      </w:r>
      <w:r w:rsidRPr="00017673">
        <w:tab/>
        <w:t>Matches zero or more characters.</w:t>
      </w:r>
    </w:p>
    <w:p w:rsidR="00017673" w:rsidRPr="00017673" w:rsidRDefault="00017673" w:rsidP="00017673">
      <w:pPr>
        <w:pStyle w:val="BulletFollowing"/>
        <w:ind w:left="1560" w:hanging="426"/>
      </w:pPr>
      <w:r w:rsidRPr="00017673">
        <w:t>_</w:t>
      </w:r>
      <w:r w:rsidRPr="00017673">
        <w:tab/>
        <w:t>Matches exactly one character.</w:t>
      </w:r>
    </w:p>
    <w:p w:rsidR="00017673" w:rsidRDefault="00017673" w:rsidP="00017673">
      <w:pPr>
        <w:pStyle w:val="BulletFollowing"/>
        <w:ind w:left="1560" w:hanging="426"/>
      </w:pPr>
      <w:r w:rsidRPr="00017673">
        <w:t>\</w:t>
      </w:r>
      <w:r w:rsidRPr="00017673">
        <w:tab/>
        <w:t>Causes the next character to be matched. That is, \% will match a % sign and \_ will match an underscore character.</w:t>
      </w:r>
    </w:p>
    <w:p w:rsidR="00017673" w:rsidRDefault="00017673" w:rsidP="00017673">
      <w:pPr>
        <w:pStyle w:val="Bullet"/>
      </w:pPr>
      <w:r>
        <w:t>For dropdown lists, the test is not performed if Nil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 but not by _.</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 _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metadata group, Campaign Details. This is NOT the Campaign’s name and will generally not be </w:t>
      </w:r>
      <w:r w:rsidR="000B2A90">
        <w:t>present</w:t>
      </w:r>
      <w:r>
        <w:t xml:space="preserve">. See section </w:t>
      </w:r>
      <w:fldSimple w:instr=" REF _Ref354084522 \r \h  \* MERGEFORMAT ">
        <w:r w:rsidR="00BB39E2" w:rsidRPr="00BB39E2">
          <w:rPr>
            <w:rStyle w:val="CrossReference"/>
          </w:rPr>
          <w:t>3.14</w:t>
        </w:r>
      </w:fldSimple>
      <w:r w:rsidRPr="00D3641C">
        <w:rPr>
          <w:rStyle w:val="CrossReference"/>
        </w:rPr>
        <w:t xml:space="preserve"> </w:t>
      </w:r>
      <w:fldSimple w:instr=" REF _Ref354084522 \h  \* MERGEFORMAT ">
        <w:r w:rsidR="00BB39E2" w:rsidRPr="00BB39E2">
          <w:rPr>
            <w:rStyle w:val="CrossReference"/>
          </w:rPr>
          <w:t>Spectrum-related Metadata</w:t>
        </w:r>
      </w:fldSimple>
      <w:r w:rsidR="003A1458">
        <w:t xml:space="preserve"> for more information o</w:t>
      </w:r>
      <w:r>
        <w:t>n the Spectrum-related Campaign Details Group of metadata attributes.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1001" w:name="_Ref153761959"/>
      <w:bookmarkStart w:id="1002" w:name="_Toc355280389"/>
      <w:bookmarkStart w:id="1003" w:name="_Toc359416772"/>
      <w:r>
        <w:t xml:space="preserve">Show </w:t>
      </w:r>
      <w:r w:rsidR="002A0FFE" w:rsidRPr="00084655">
        <w:t>Report</w:t>
      </w:r>
      <w:bookmarkEnd w:id="1001"/>
      <w:bookmarkEnd w:id="1002"/>
      <w:bookmarkEnd w:id="1003"/>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2A14D7" w:rsidP="00EB49E0">
      <w:pPr>
        <w:pStyle w:val="Figure"/>
      </w:pPr>
      <w:r>
        <w:rPr>
          <w:lang w:val="en-AU"/>
        </w:rPr>
        <w:drawing>
          <wp:inline distT="0" distB="0" distL="0" distR="0">
            <wp:extent cx="2463013" cy="4885899"/>
            <wp:effectExtent l="0" t="19050" r="70637" b="48051"/>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7"/>
                    <a:srcRect/>
                    <a:stretch>
                      <a:fillRect/>
                    </a:stretch>
                  </pic:blipFill>
                  <pic:spPr bwMode="auto">
                    <a:xfrm>
                      <a:off x="0" y="0"/>
                      <a:ext cx="2463785" cy="488743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2046F" w:rsidRPr="00084655" w:rsidRDefault="0042046F" w:rsidP="00EB49E0">
      <w:pPr>
        <w:pStyle w:val="Caption"/>
      </w:pPr>
      <w:r w:rsidRPr="00084655">
        <w:t xml:space="preserve">Figure </w:t>
      </w:r>
      <w:fldSimple w:instr=" SEQ Figure \* ARABIC ">
        <w:r w:rsidR="00BB39E2">
          <w:rPr>
            <w:noProof/>
          </w:rPr>
          <w:t>53</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BB39E2">
          <w:rPr>
            <w:noProof/>
          </w:rPr>
          <w:t>54</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w:t>
      </w:r>
      <w:r w:rsidR="00CB32BA">
        <w:rPr>
          <w:rStyle w:val="ActionButton"/>
        </w:rPr>
        <w:t>Close</w:t>
      </w:r>
      <w:r w:rsidRPr="000E7DFA">
        <w:rPr>
          <w:rStyle w:val="ActionButton"/>
        </w:rPr>
        <w:t> </w:t>
      </w:r>
      <w:r>
        <w:t xml:space="preserve"> button to close this window.</w:t>
      </w:r>
    </w:p>
    <w:p w:rsidR="000E7DFA" w:rsidRDefault="000E7DFA" w:rsidP="00A7583F">
      <w:pPr>
        <w:pStyle w:val="Body"/>
      </w:pPr>
      <w:bookmarkStart w:id="1004"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3"/>
        <w:gridCol w:w="6680"/>
      </w:tblGrid>
      <w:tr w:rsidR="006A68C3" w:rsidRPr="006A68C3" w:rsidTr="006A68C3">
        <w:tc>
          <w:tcPr>
            <w:tcW w:w="0" w:type="auto"/>
            <w:tcBorders>
              <w:right w:val="nil"/>
            </w:tcBorders>
          </w:tcPr>
          <w:bookmarkEnd w:id="1004"/>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rPr>
              <w:drawing>
                <wp:inline distT="0" distB="0" distL="0" distR="0">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15EB7" w:rsidRPr="00084655" w:rsidRDefault="00D15EB7" w:rsidP="00D15EB7">
            <w:pPr>
              <w:pStyle w:val="CaptioninTable"/>
            </w:pPr>
            <w:r w:rsidRPr="00084655">
              <w:t xml:space="preserve">Figure </w:t>
            </w:r>
            <w:fldSimple w:instr=" SEQ Figure \* ARABIC ">
              <w:r w:rsidR="00BB39E2">
                <w:rPr>
                  <w:noProof/>
                </w:rPr>
                <w:t>55</w:t>
              </w:r>
            </w:fldSimple>
            <w:r w:rsidRPr="00084655">
              <w:t>: File output dialog</w:t>
            </w:r>
          </w:p>
          <w:p w:rsidR="00D15EB7" w:rsidRDefault="00D15EB7" w:rsidP="00D15EB7">
            <w:pPr>
              <w:pStyle w:val="HangingIndentinTable"/>
            </w:pPr>
            <w:r w:rsidRPr="001A43B4">
              <w:rPr>
                <w:rStyle w:val="GUIWord"/>
              </w:rPr>
              <w:t>Title:</w:t>
            </w:r>
            <w:r>
              <w:tab/>
              <w:t>Enter a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Enter the lowest and highest values that you want to appear on the X and Y axes. The two values in each 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Max Y Axis value = Mean + 3 * StdDev</w:t>
      </w:r>
    </w:p>
    <w:p w:rsidR="00D07FCC" w:rsidRPr="00084655" w:rsidRDefault="00427012" w:rsidP="00A7583F">
      <w:pPr>
        <w:pStyle w:val="Body"/>
      </w:pPr>
      <w:r>
        <w:t xml:space="preserve">When </w:t>
      </w:r>
      <w:r w:rsidR="00D07FCC" w:rsidRPr="00084655">
        <w:t xml:space="preserve">Spectra having no sensor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1005" w:name="_Ref153761992"/>
      <w:bookmarkStart w:id="1006" w:name="_Ref157230540"/>
      <w:bookmarkStart w:id="1007" w:name="_Toc355280390"/>
      <w:bookmarkStart w:id="1008" w:name="_Toc359416773"/>
      <w:r w:rsidRPr="00084655">
        <w:t xml:space="preserve">File </w:t>
      </w:r>
      <w:bookmarkEnd w:id="1005"/>
      <w:bookmarkEnd w:id="1006"/>
      <w:bookmarkEnd w:id="1007"/>
      <w:r w:rsidR="009750E6">
        <w:t>Export</w:t>
      </w:r>
      <w:bookmarkEnd w:id="1008"/>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7C40" w:rsidRPr="00084655" w:rsidRDefault="006C7C40" w:rsidP="006C7C40">
      <w:pPr>
        <w:pStyle w:val="Caption"/>
      </w:pPr>
      <w:bookmarkStart w:id="1009" w:name="_Ref153767385"/>
      <w:r w:rsidRPr="00084655">
        <w:t xml:space="preserve">Figure </w:t>
      </w:r>
      <w:fldSimple w:instr=" SEQ Figure \* ARABIC ">
        <w:r w:rsidR="00BB39E2">
          <w:rPr>
            <w:noProof/>
          </w:rPr>
          <w:t>56</w:t>
        </w:r>
      </w:fldSimple>
      <w:bookmarkEnd w:id="1009"/>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00BB39E2" w:rsidRPr="00BB39E2">
          <w:rPr>
            <w:rStyle w:val="CrossReference"/>
          </w:rPr>
          <w:t>5.4.1</w:t>
        </w:r>
      </w:fldSimple>
      <w:r w:rsidRPr="00BE6811">
        <w:rPr>
          <w:rStyle w:val="CrossReference"/>
        </w:rPr>
        <w:t xml:space="preserve"> </w:t>
      </w:r>
      <w:fldSimple w:instr=" REF _Ref356826592 \h  \* MERGEFORMAT ">
        <w:r w:rsidR="00BB39E2" w:rsidRPr="00BB39E2">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spectral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on </w:t>
      </w:r>
      <w:r w:rsidR="007D38E4" w:rsidRPr="007D38E4">
        <w:rPr>
          <w:rStyle w:val="ActionButton"/>
        </w:rPr>
        <w:t> Browse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fldSimple w:instr=" REF _Ref358393092 \r \h  \* MERGEFORMAT ">
        <w:r w:rsidR="00BB39E2" w:rsidRPr="00BB39E2">
          <w:rPr>
            <w:rStyle w:val="CrossReference"/>
          </w:rPr>
          <w:t>4.2</w:t>
        </w:r>
      </w:fldSimple>
      <w:r w:rsidR="003A1458" w:rsidRPr="003A1458">
        <w:rPr>
          <w:rStyle w:val="CrossReference"/>
        </w:rPr>
        <w:t xml:space="preserve"> </w:t>
      </w:r>
      <w:fldSimple w:instr=" REF _Ref358393092 \h  \* MERGEFORMAT ">
        <w:r w:rsidR="00BB39E2" w:rsidRPr="00BB39E2">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If no instrument has been defined the sensor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spectra data will be split into two separate CSV files. The body file will have the string </w:t>
      </w:r>
      <w:r w:rsidR="00340BAD" w:rsidRPr="00340BAD">
        <w:rPr>
          <w:rStyle w:val="CodeChar"/>
        </w:rPr>
        <w:t>_BODY</w:t>
      </w:r>
      <w:r w:rsidR="00340BAD">
        <w:t xml:space="preserve"> appended to the file name and </w:t>
      </w:r>
      <w:r w:rsidR="00340BAD" w:rsidRPr="00340BAD">
        <w:rPr>
          <w:rStyle w:val="CodeChar"/>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is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if want 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1A43B4">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893E73">
        <w:t>Unit</w:t>
      </w:r>
      <w:r w:rsidR="00893E73">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rsidR="00893E73" w:rsidRPr="00893E73" w:rsidRDefault="00893E73" w:rsidP="001A43B4">
      <w:pPr>
        <w:pStyle w:val="HangingIndent"/>
      </w:pPr>
      <w: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campaign containing </w:t>
      </w:r>
      <w:r w:rsidR="00893E73" w:rsidRPr="00084655">
        <w:t xml:space="preserve">Spectra </w:t>
      </w:r>
      <w:r w:rsidR="002A0FFE" w:rsidRPr="00084655">
        <w:t>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rPr>
          <w:lang w:val="en-AU"/>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1010" w:name="_Toc355280391"/>
      <w:bookmarkStart w:id="1011" w:name="_Ref356826590"/>
      <w:bookmarkStart w:id="1012" w:name="_Ref356826592"/>
      <w:bookmarkStart w:id="1013" w:name="_Toc359416774"/>
      <w:r w:rsidRPr="00084655">
        <w:t xml:space="preserve">CSV </w:t>
      </w:r>
      <w:r w:rsidR="00BE6811">
        <w:t>Spectrum</w:t>
      </w:r>
      <w:r w:rsidRPr="00084655">
        <w:t xml:space="preserve"> </w:t>
      </w:r>
      <w:r w:rsidR="00BE6811">
        <w:t xml:space="preserve">Export </w:t>
      </w:r>
      <w:r w:rsidRPr="00084655">
        <w:t>Format</w:t>
      </w:r>
      <w:bookmarkEnd w:id="1010"/>
      <w:bookmarkEnd w:id="1011"/>
      <w:bookmarkEnd w:id="1012"/>
      <w:bookmarkEnd w:id="1013"/>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Pr="00084655" w:rsidRDefault="002A0FFE" w:rsidP="00EB49E0">
      <w:pPr>
        <w:pStyle w:val="Caption"/>
      </w:pPr>
      <w:bookmarkStart w:id="1014" w:name="_Ref153770960"/>
      <w:r w:rsidRPr="00084655">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57</w:t>
      </w:r>
      <w:r w:rsidR="00C41361">
        <w:rPr>
          <w:noProof/>
        </w:rPr>
        <w:fldChar w:fldCharType="end"/>
      </w:r>
      <w:bookmarkEnd w:id="1014"/>
      <w:r w:rsidRPr="00084655">
        <w:t>: CSV file example (loaded into Excel)</w:t>
      </w:r>
    </w:p>
    <w:p w:rsidR="003579B4" w:rsidRDefault="003579B4" w:rsidP="003579B4">
      <w:pPr>
        <w:pStyle w:val="Heading2"/>
      </w:pPr>
      <w:bookmarkStart w:id="1015" w:name="_Toc359416775"/>
      <w:r w:rsidRPr="003579B4">
        <w:t>Process</w:t>
      </w:r>
      <w:bookmarkEnd w:id="1015"/>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BB39E2" w:rsidRPr="00BB39E2">
          <w:rPr>
            <w:rStyle w:val="CrossReference"/>
          </w:rPr>
          <w:t>8</w:t>
        </w:r>
      </w:fldSimple>
      <w:r w:rsidRPr="003579B4">
        <w:rPr>
          <w:rStyle w:val="CrossReference"/>
        </w:rPr>
        <w:t xml:space="preserve"> </w:t>
      </w:r>
      <w:fldSimple w:instr=" REF _Ref355793053 \h  \* MERGEFORMAT ">
        <w:r w:rsidR="00BB39E2" w:rsidRPr="00BB39E2">
          <w:rPr>
            <w:rStyle w:val="CrossReference"/>
          </w:rPr>
          <w:t>Interactive Processing using Space Networks</w:t>
        </w:r>
      </w:fldSimple>
      <w:r>
        <w:t>.</w:t>
      </w:r>
    </w:p>
    <w:p w:rsidR="003579B4" w:rsidRDefault="003579B4" w:rsidP="003579B4">
      <w:pPr>
        <w:pStyle w:val="Heading2"/>
      </w:pPr>
      <w:bookmarkStart w:id="1016" w:name="_Toc359416776"/>
      <w:r w:rsidRPr="003579B4">
        <w:t>Spectral plot</w:t>
      </w:r>
      <w:bookmarkEnd w:id="1016"/>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rPr>
        <w:drawing>
          <wp:inline distT="0" distB="0" distL="0" distR="0">
            <wp:extent cx="3791147" cy="2859206"/>
            <wp:effectExtent l="0" t="19050" r="76003" b="55444"/>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srcRect/>
                    <a:stretch>
                      <a:fillRect/>
                    </a:stretch>
                  </pic:blipFill>
                  <pic:spPr bwMode="auto">
                    <a:xfrm>
                      <a:off x="0" y="0"/>
                      <a:ext cx="3790240" cy="285852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E6811" w:rsidRPr="00084655" w:rsidRDefault="00BE6811" w:rsidP="00BE6811">
      <w:pPr>
        <w:pStyle w:val="Caption"/>
      </w:pPr>
      <w:r w:rsidRPr="00084655">
        <w:t xml:space="preserve">Figure </w:t>
      </w:r>
      <w:fldSimple w:instr=" SEQ Figure \* ARABIC ">
        <w:r w:rsidR="00BB39E2">
          <w:rPr>
            <w:noProof/>
          </w:rPr>
          <w:t>58</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C41361">
        <w:fldChar w:fldCharType="begin"/>
      </w:r>
      <w:r>
        <w:instrText xml:space="preserve"> PAGEREF FourPlotOptions \h </w:instrText>
      </w:r>
      <w:r w:rsidR="00C41361">
        <w:fldChar w:fldCharType="separate"/>
      </w:r>
      <w:r w:rsidR="00BB39E2">
        <w:rPr>
          <w:noProof/>
        </w:rPr>
        <w:t>88</w:t>
      </w:r>
      <w:r w:rsidR="00C41361">
        <w:fldChar w:fldCharType="end"/>
      </w:r>
      <w:r>
        <w:t xml:space="preserve"> in the section </w:t>
      </w:r>
      <w:fldSimple w:instr=" REF _Ref153761959 \r \h  \* MERGEFORMAT ">
        <w:r w:rsidR="00BB39E2" w:rsidRPr="00BB39E2">
          <w:rPr>
            <w:rStyle w:val="CrossReference"/>
          </w:rPr>
          <w:t>5.3</w:t>
        </w:r>
      </w:fldSimple>
      <w:r w:rsidRPr="00684760">
        <w:rPr>
          <w:rStyle w:val="CrossReference"/>
        </w:rPr>
        <w:t xml:space="preserve"> </w:t>
      </w:r>
      <w:fldSimple w:instr=" REF _Ref153761959 \h  \* MERGEFORMAT ">
        <w:r w:rsidR="00BB39E2" w:rsidRPr="00BB39E2">
          <w:rPr>
            <w:rStyle w:val="CrossReference"/>
          </w:rPr>
          <w:t>Show Report</w:t>
        </w:r>
      </w:fldSimple>
      <w:r>
        <w:t xml:space="preserve"> are also available for the Spectral Plot option.</w:t>
      </w:r>
      <w:r w:rsidR="00893E73">
        <w:t xml:space="preserve"> They relate to the four buttons shown at the top right of the above window.</w:t>
      </w:r>
    </w:p>
    <w:p w:rsidR="003579B4" w:rsidRDefault="003579B4" w:rsidP="003579B4">
      <w:pPr>
        <w:pStyle w:val="Heading2"/>
      </w:pPr>
      <w:bookmarkStart w:id="1017" w:name="_Toc359416777"/>
      <w:r w:rsidRPr="003579B4">
        <w:t>Refl.calc</w:t>
      </w:r>
      <w:bookmarkEnd w:id="1017"/>
    </w:p>
    <w:p w:rsidR="003579B4" w:rsidRDefault="00893E73" w:rsidP="001D236D">
      <w:pPr>
        <w:pStyle w:val="Body"/>
      </w:pPr>
      <w:r>
        <w:t>This</w:t>
      </w:r>
      <w:r w:rsidR="001D236D">
        <w:t xml:space="preserve"> function is the same as Process,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spectra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fldSimple w:instr=" REF _Ref355793051 \r \h  \* MERGEFORMAT ">
        <w:r w:rsidR="00BB39E2" w:rsidRPr="00BB39E2">
          <w:rPr>
            <w:rStyle w:val="CrossReference"/>
          </w:rPr>
          <w:t>8</w:t>
        </w:r>
      </w:fldSimple>
      <w:r w:rsidRPr="003579B4">
        <w:rPr>
          <w:rStyle w:val="CrossReference"/>
        </w:rPr>
        <w:t xml:space="preserve"> </w:t>
      </w:r>
      <w:fldSimple w:instr=" REF _Ref355793053 \h  \* MERGEFORMAT ">
        <w:r w:rsidR="00BB39E2" w:rsidRPr="00BB39E2">
          <w:rPr>
            <w:rStyle w:val="CrossReference"/>
          </w:rPr>
          <w:t>Interactive Processing using Space Networks</w:t>
        </w:r>
      </w:fldSimple>
      <w:r>
        <w:t xml:space="preserve"> for further information.</w:t>
      </w:r>
    </w:p>
    <w:p w:rsidR="002A0FFE" w:rsidRDefault="003579B4" w:rsidP="003579B4">
      <w:pPr>
        <w:pStyle w:val="Heading2"/>
      </w:pPr>
      <w:bookmarkStart w:id="1018" w:name="_Toc359416778"/>
      <w:r w:rsidRPr="003579B4">
        <w:t>Publish Collection</w:t>
      </w:r>
      <w:bookmarkEnd w:id="1018"/>
    </w:p>
    <w:p w:rsidR="003579B4" w:rsidRPr="003579B4" w:rsidRDefault="003579B4" w:rsidP="003579B4">
      <w:pPr>
        <w:pStyle w:val="Body"/>
      </w:pPr>
      <w:r>
        <w:t xml:space="preserve">A </w:t>
      </w:r>
      <w:r w:rsidR="00350C84">
        <w:t>separate</w:t>
      </w:r>
      <w:r>
        <w:t xml:space="preserve"> chapter is devoted to this topic. </w:t>
      </w:r>
      <w:r w:rsidR="00816EF8">
        <w:t xml:space="preserve">Please see </w:t>
      </w:r>
      <w:r w:rsidR="00816EF8" w:rsidRPr="008C6ACF">
        <w:rPr>
          <w:rStyle w:val="CrossReference"/>
        </w:rPr>
        <w:t>Chapter</w:t>
      </w:r>
      <w:r w:rsidR="008C6ACF" w:rsidRPr="008C6ACF">
        <w:rPr>
          <w:rStyle w:val="CrossReference"/>
        </w:rPr>
        <w:t xml:space="preserve"> </w:t>
      </w:r>
      <w:fldSimple w:instr=" REF _Ref358385166 \r \h  \* MERGEFORMAT ">
        <w:r w:rsidR="00BB39E2" w:rsidRPr="00BB39E2">
          <w:rPr>
            <w:rStyle w:val="CrossReference"/>
          </w:rPr>
          <w:t>7</w:t>
        </w:r>
      </w:fldSimple>
      <w:r w:rsidR="008C6ACF" w:rsidRPr="008C6ACF">
        <w:rPr>
          <w:rStyle w:val="CrossReference"/>
        </w:rPr>
        <w:t xml:space="preserve"> </w:t>
      </w:r>
      <w:fldSimple w:instr=" REF _Ref358385166 \h  \* MERGEFORMAT ">
        <w:r w:rsidR="00BB39E2" w:rsidRPr="00BB39E2">
          <w:rPr>
            <w:rStyle w:val="CrossReference"/>
          </w:rPr>
          <w:t>Publishing Data to ANDS</w:t>
        </w:r>
      </w:fldSimple>
      <w:r w:rsidR="00816EF8">
        <w:t>.</w:t>
      </w:r>
    </w:p>
    <w:p w:rsidR="001572A2" w:rsidRDefault="002353F8" w:rsidP="00E5047C">
      <w:pPr>
        <w:pStyle w:val="Heading1"/>
      </w:pPr>
      <w:bookmarkStart w:id="1019" w:name="_Ref355008517"/>
      <w:bookmarkStart w:id="1020" w:name="_Ref355008521"/>
      <w:bookmarkStart w:id="1021" w:name="_Toc355280392"/>
      <w:bookmarkStart w:id="1022" w:name="_Ref97114440"/>
      <w:bookmarkStart w:id="1023" w:name="_Toc359416779"/>
      <w:r>
        <w:t>Help F</w:t>
      </w:r>
      <w:r w:rsidR="001572A2">
        <w:t>unctions</w:t>
      </w:r>
      <w:bookmarkEnd w:id="1023"/>
    </w:p>
    <w:p w:rsidR="001572A2" w:rsidRPr="001572A2" w:rsidRDefault="001572A2" w:rsidP="001941F1">
      <w:pPr>
        <w:pStyle w:val="Body"/>
      </w:pPr>
      <w:r>
        <w:t xml:space="preserve">The Info functions do not </w:t>
      </w:r>
      <w:r w:rsidR="007B1E7E">
        <w:t xml:space="preserve">read or </w:t>
      </w:r>
      <w:r>
        <w:t xml:space="preserve">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1024" w:name="_Ref356400902"/>
      <w:bookmarkStart w:id="1025" w:name="_Toc359416780"/>
      <w:r>
        <w:t>List available Metadata Elements</w:t>
      </w:r>
      <w:bookmarkEnd w:id="1024"/>
      <w:bookmarkEnd w:id="1025"/>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2353F8" w:rsidRDefault="002353F8" w:rsidP="002353F8">
      <w:pPr>
        <w:pStyle w:val="Heading2"/>
      </w:pPr>
      <w:bookmarkStart w:id="1026" w:name="_Ref356399222"/>
      <w:bookmarkStart w:id="1027" w:name="_Toc359416781"/>
      <w:r>
        <w:t>About</w:t>
      </w:r>
      <w:bookmarkEnd w:id="1027"/>
    </w:p>
    <w:p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rsidR="00AC30B0" w:rsidRDefault="00AC30B0" w:rsidP="00E5047C">
      <w:pPr>
        <w:pStyle w:val="Heading1"/>
      </w:pPr>
      <w:bookmarkStart w:id="1028" w:name="_Ref358385166"/>
      <w:bookmarkStart w:id="1029" w:name="_Toc359416782"/>
      <w:r>
        <w:t>Publishing Data to ANDS</w:t>
      </w:r>
      <w:bookmarkEnd w:id="1019"/>
      <w:bookmarkEnd w:id="1020"/>
      <w:bookmarkEnd w:id="1021"/>
      <w:bookmarkEnd w:id="1026"/>
      <w:bookmarkEnd w:id="1028"/>
      <w:bookmarkEnd w:id="1029"/>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r w:rsidR="00A07DB7">
        <w:t xml:space="preserve">From the ANDS website... </w:t>
      </w:r>
    </w:p>
    <w:p w:rsidR="00A07DB7" w:rsidRPr="00A07DB7" w:rsidRDefault="00A07DB7" w:rsidP="00A07DB7">
      <w:pPr>
        <w:pStyle w:val="Quotation"/>
      </w:pPr>
      <w:r w:rsidRPr="00A07DB7">
        <w:t>Research Data Australia, the flagship service of the Australian National Data Service (</w:t>
      </w:r>
      <w:hyperlink r:id="rId94"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5"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6" w:history="1">
        <w:r>
          <w:rPr>
            <w:rStyle w:val="Hyperlink"/>
          </w:rPr>
          <w:t>http://www.ands.org.au/</w:t>
        </w:r>
      </w:hyperlink>
      <w:r>
        <w:t xml:space="preserve"> </w:t>
      </w:r>
      <w:r w:rsidR="00A07DB7">
        <w:t xml:space="preserve">and </w:t>
      </w:r>
      <w:hyperlink r:id="rId97"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ou can only Publish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collection and writes it to all Spectra in the collection key as a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Published, there is no way to retract the Publication using the </w:t>
      </w:r>
      <w:r w:rsidR="00F52044">
        <w:t>SPECCHIO</w:t>
      </w:r>
      <w:r>
        <w:t xml:space="preserve"> client. You will need to approach your System Administrator if you have </w:t>
      </w:r>
      <w:r w:rsidR="00286262">
        <w:t>P</w:t>
      </w:r>
      <w:r>
        <w:t xml:space="preserve">ublished in error. </w:t>
      </w:r>
    </w:p>
    <w:p w:rsidR="00CD3D1B" w:rsidRDefault="00CD3D1B" w:rsidP="00CD3D1B">
      <w:pPr>
        <w:pStyle w:val="Note"/>
      </w:pPr>
      <w:r>
        <w:t>Note</w:t>
      </w:r>
      <w:r>
        <w:tab/>
        <w:t xml:space="preserve">The RIF-CS file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286262" w:rsidRDefault="00286262" w:rsidP="00286262">
      <w:pPr>
        <w:pStyle w:val="DocAction"/>
      </w:pPr>
      <w:r>
        <w:t>%%% Are any of these optional? DOI for example?</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r w:rsidR="00957BFD">
        <w:t xml:space="preserve"> </w:t>
      </w:r>
      <w:r w:rsidR="00957BFD" w:rsidRPr="00957BFD">
        <w:rPr>
          <w:rStyle w:val="DocActionChar"/>
        </w:rPr>
        <w:t>%%% How do you get one of these. Elaine</w:t>
      </w:r>
      <w:r w:rsidR="00957BFD">
        <w:t xml:space="preserve"> </w:t>
      </w:r>
      <w:r w:rsidR="00957BFD" w:rsidRPr="00957BFD">
        <w:rPr>
          <w:color w:val="00B050"/>
          <w:u w:val="single"/>
        </w:rPr>
        <w:t>Currently we are figuring this out with the library.</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BB39E2" w:rsidRDefault="00957BFD" w:rsidP="00BB39E2">
      <w:pPr>
        <w:pStyle w:val="Body"/>
      </w:pPr>
      <w:r>
        <w:t xml:space="preserve">Refer to </w:t>
      </w:r>
      <w:fldSimple w:instr=" REF _Ref353786217 \r \h  \* MERGEFORMAT ">
        <w:r w:rsidR="00BB39E2" w:rsidRPr="00BB39E2">
          <w:rPr>
            <w:rStyle w:val="CrossReference"/>
          </w:rPr>
          <w:t>3.1</w:t>
        </w:r>
      </w:fldSimple>
      <w:r w:rsidRPr="00957BFD">
        <w:rPr>
          <w:rStyle w:val="CrossReference"/>
        </w:rPr>
        <w:t xml:space="preserve"> </w:t>
      </w:r>
      <w:r w:rsidR="00C41361">
        <w:fldChar w:fldCharType="begin"/>
      </w:r>
      <w:r w:rsidR="00C41361">
        <w:instrText xml:space="preserve"> REF _Ref353786217 \h  \* MERGEFORMAT </w:instrText>
      </w:r>
      <w:r w:rsidR="00C41361">
        <w:fldChar w:fldCharType="separate"/>
      </w:r>
      <w:r w:rsidR="00BB39E2" w:rsidRPr="00BB39E2">
        <w:rPr>
          <w:rStyle w:val="CrossReference"/>
        </w:rPr>
        <w:t>Before You</w:t>
      </w:r>
      <w:r w:rsidR="00BB39E2">
        <w:t xml:space="preserve"> Start</w:t>
      </w:r>
    </w:p>
    <w:p w:rsidR="00BB39E2" w:rsidRDefault="00BB39E2" w:rsidP="00334CF9">
      <w:pPr>
        <w:pStyle w:val="Body"/>
      </w:pPr>
      <w:r>
        <w:t>Please check the Release Notes that were included in the SPECCHIO Installation Kit. The Release Notes detail...</w:t>
      </w:r>
    </w:p>
    <w:p w:rsidR="00BB39E2" w:rsidRDefault="00BB39E2" w:rsidP="00334CF9">
      <w:pPr>
        <w:pStyle w:val="Bullet"/>
      </w:pPr>
      <w:r>
        <w:t>the system pre-requisites you will need to run the SPECCHIO Client,</w:t>
      </w:r>
    </w:p>
    <w:p w:rsidR="00BB39E2" w:rsidRDefault="00BB39E2" w:rsidP="00334CF9">
      <w:pPr>
        <w:pStyle w:val="Bullet"/>
      </w:pPr>
      <w:r>
        <w:t>the SPECCHIO installation process,</w:t>
      </w:r>
    </w:p>
    <w:p w:rsidR="00BB39E2" w:rsidRDefault="00BB39E2" w:rsidP="00334CF9">
      <w:pPr>
        <w:pStyle w:val="Bullet"/>
      </w:pPr>
      <w:r>
        <w:t xml:space="preserve">the SPECCHIO URL, Port Number and Application path you must use and </w:t>
      </w:r>
    </w:p>
    <w:p w:rsidR="00BB39E2" w:rsidRPr="00334CF9" w:rsidRDefault="00BB39E2" w:rsidP="00334CF9">
      <w:pPr>
        <w:pStyle w:val="Bullet"/>
      </w:pPr>
      <w:r>
        <w:t>any specific instructions or limitations related to the version you have installed.</w:t>
      </w:r>
    </w:p>
    <w:p w:rsidR="00957BFD" w:rsidRDefault="00BB39E2" w:rsidP="005F48C4">
      <w:pPr>
        <w:pStyle w:val="Body"/>
      </w:pPr>
      <w:r>
        <w:t>User Accounts</w:t>
      </w:r>
      <w:r w:rsidR="00C41361">
        <w:fldChar w:fldCharType="end"/>
      </w:r>
      <w:r w:rsidR="00957BFD">
        <w:t xml:space="preserve"> for more information, especially information on the ANDS Party Identifier.</w:t>
      </w:r>
    </w:p>
    <w:p w:rsidR="0018135B" w:rsidRDefault="00562076" w:rsidP="005F48C4">
      <w:pPr>
        <w:pStyle w:val="Body"/>
      </w:pPr>
      <w:r>
        <w:t xml:space="preserve">When data is published, </w:t>
      </w:r>
      <w:r w:rsidR="00F52044">
        <w:t>SPECCHIO</w:t>
      </w:r>
      <w:r>
        <w:t xml:space="preserve"> reformats the Metadata from the selected Spectra into the RIF-CS format, which is an XML format involving two files, and places those files in a discovery location on the server. On a regular basis (currently daily), the RDA service inspects this location</w:t>
      </w:r>
      <w:r w:rsidR="0018135B">
        <w:t>. If there are any RIF-CS files present, it copies them, validates them and</w:t>
      </w:r>
      <w:r w:rsidR="00027D37">
        <w:t>,</w:t>
      </w:r>
      <w:r w:rsidR="0018135B">
        <w:t xml:space="preserve"> if they pass validation, </w:t>
      </w:r>
      <w:r w:rsidR="00027D37">
        <w:t>publishes the Collection description on RDA for discoverability.</w:t>
      </w:r>
      <w:r w:rsidR="00CD3D1B">
        <w:t xml:space="preserve"> Information about the RIF-CS format can be found on the ANDS website referred to at the start of this Chapter.</w:t>
      </w:r>
    </w:p>
    <w:p w:rsidR="005F48C4" w:rsidRDefault="00562076" w:rsidP="00562076">
      <w:pPr>
        <w:pStyle w:val="ProcessHeading"/>
      </w:pPr>
      <w:r>
        <w:t xml:space="preserve">To Publish a </w:t>
      </w:r>
      <w:r w:rsidR="002727A2">
        <w:t>C</w:t>
      </w:r>
      <w:r>
        <w:t>ollection to ANDS…</w:t>
      </w:r>
    </w:p>
    <w:tbl>
      <w:tblPr>
        <w:tblStyle w:val="Instructions"/>
        <w:tblW w:w="0" w:type="auto"/>
        <w:tblLook w:val="04A0"/>
      </w:tblPr>
      <w:tblGrid>
        <w:gridCol w:w="8862"/>
      </w:tblGrid>
      <w:tr w:rsidR="00562076" w:rsidTr="00562076">
        <w:tc>
          <w:tcPr>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rPr>
              <w:drawing>
                <wp:inline distT="0" distB="0" distL="0" distR="0">
                  <wp:extent cx="1605034" cy="1686552"/>
                  <wp:effectExtent l="0" t="19050" r="71366" b="66048"/>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srcRect/>
                          <a:stretch>
                            <a:fillRect/>
                          </a:stretch>
                        </pic:blipFill>
                        <pic:spPr bwMode="auto">
                          <a:xfrm>
                            <a:off x="0" y="0"/>
                            <a:ext cx="1604869" cy="168637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r>
              <w:t xml:space="preserve">Click </w:t>
            </w:r>
            <w:r w:rsidRPr="001E70D6">
              <w:rPr>
                <w:rStyle w:val="ActionButton"/>
              </w:rPr>
              <w:t> Submit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r>
              <w:t xml:space="preserve">Click </w:t>
            </w:r>
            <w:r w:rsidRPr="00037DAE">
              <w:rPr>
                <w:rStyle w:val="ActionButton"/>
              </w:rPr>
              <w:t> Close </w:t>
            </w:r>
            <w:r>
              <w:t xml:space="preserve"> to close the ANDS Collection Key dialog.</w:t>
            </w:r>
          </w:p>
        </w:tc>
      </w:tr>
    </w:tbl>
    <w:p w:rsidR="00A51D78" w:rsidRDefault="00A51D78" w:rsidP="005F48C4">
      <w:pPr>
        <w:pStyle w:val="Body"/>
      </w:pPr>
      <w:r>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1030" w:name="_Toc355280393"/>
      <w:bookmarkStart w:id="1031" w:name="_Ref355788800"/>
      <w:bookmarkStart w:id="1032" w:name="_Ref355788803"/>
      <w:bookmarkStart w:id="1033" w:name="_Ref355793051"/>
      <w:bookmarkStart w:id="1034" w:name="_Ref355793053"/>
      <w:bookmarkStart w:id="1035" w:name="_Ref357671161"/>
      <w:bookmarkStart w:id="1036" w:name="_Ref357671165"/>
      <w:bookmarkStart w:id="1037" w:name="_Toc359416783"/>
      <w:r>
        <w:t>Interactive Processing using Space Networks</w:t>
      </w:r>
      <w:bookmarkEnd w:id="1022"/>
      <w:bookmarkEnd w:id="1030"/>
      <w:bookmarkEnd w:id="1031"/>
      <w:bookmarkEnd w:id="1032"/>
      <w:bookmarkEnd w:id="1033"/>
      <w:bookmarkEnd w:id="1034"/>
      <w:bookmarkEnd w:id="1035"/>
      <w:bookmarkEnd w:id="1036"/>
      <w:bookmarkEnd w:id="1037"/>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BB39E2" w:rsidRPr="00BB39E2">
          <w:rPr>
            <w:rStyle w:val="CrossReference"/>
          </w:rPr>
          <w:t>3.15</w:t>
        </w:r>
      </w:fldSimple>
      <w:r w:rsidR="00A307F9" w:rsidRPr="00A307F9">
        <w:rPr>
          <w:rStyle w:val="CrossReference"/>
        </w:rPr>
        <w:t xml:space="preserve"> </w:t>
      </w:r>
      <w:fldSimple w:instr=" REF _Ref354146654 \h  \* MERGEFORMAT ">
        <w:r w:rsidR="00BB39E2" w:rsidRPr="00BB39E2">
          <w:rPr>
            <w:rStyle w:val="CrossReference"/>
          </w:rPr>
          <w:t>Spaces, Space Factory and Data Processing using the Space Network</w:t>
        </w:r>
      </w:fldSimple>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1038" w:name="_Ref97181427"/>
      <w:r>
        <w:t xml:space="preserve">Figure </w:t>
      </w:r>
      <w:fldSimple w:instr=" SEQ Figure \* ARABIC ">
        <w:r w:rsidR="00BB39E2">
          <w:rPr>
            <w:noProof/>
          </w:rPr>
          <w:t>59</w:t>
        </w:r>
      </w:fldSimple>
      <w:bookmarkEnd w:id="1038"/>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C41361" w:rsidP="00F2736F">
      <w:pPr>
        <w:pStyle w:val="Body"/>
      </w:pPr>
      <w:fldSimple w:instr=" REF _Ref97181427 \h  \* MERGEFORMAT ">
        <w:r w:rsidR="00BB39E2">
          <w:t xml:space="preserve">Figure </w:t>
        </w:r>
        <w:r w:rsidR="00BB39E2">
          <w:rPr>
            <w:noProof/>
          </w:rPr>
          <w:t>59</w:t>
        </w:r>
      </w:fldSimple>
      <w:r w:rsidR="000255E5">
        <w:t xml:space="preserve"> </w:t>
      </w:r>
      <w:r w:rsidR="00CA0697">
        <w:t>shows a space containing 66 spectra</w:t>
      </w:r>
      <w:r w:rsidR="00565AD3">
        <w:t>, created based on a selection in the Query Builder.</w:t>
      </w:r>
    </w:p>
    <w:p w:rsidR="00916CBE" w:rsidRDefault="00C41361"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BB39E2">
        <w:t xml:space="preserve">Figure </w:t>
      </w:r>
      <w:r w:rsidR="00BB39E2">
        <w:rPr>
          <w:noProof/>
        </w:rPr>
        <w:t>60</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00"/>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1039" w:name="_Ref97182487"/>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60</w:t>
      </w:r>
      <w:r w:rsidR="00C41361">
        <w:rPr>
          <w:noProof/>
        </w:rPr>
        <w:fldChar w:fldCharType="end"/>
      </w:r>
      <w:bookmarkEnd w:id="1039"/>
      <w:r>
        <w:t>: Elements of the Space Network Processor</w:t>
      </w:r>
    </w:p>
    <w:p w:rsidR="00916CBE" w:rsidRDefault="00916CBE" w:rsidP="00E5047C">
      <w:pPr>
        <w:pStyle w:val="Heading2"/>
      </w:pPr>
      <w:bookmarkStart w:id="1040" w:name="_Toc355280394"/>
      <w:bookmarkStart w:id="1041" w:name="_Toc359416784"/>
      <w:r>
        <w:t>Graphical Representations of Spaces and Modules</w:t>
      </w:r>
      <w:bookmarkEnd w:id="1040"/>
      <w:bookmarkEnd w:id="1041"/>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1042" w:author="Peter Roberts" w:date="2013-05-08T09:19:00Z"/>
        </w:rPr>
      </w:pPr>
      <w:ins w:id="1043" w:author="Peter Roberts" w:date="2013-05-08T09:19:00Z">
        <w:r>
          <w:t xml:space="preserve">Figure </w:t>
        </w:r>
        <w:r w:rsidR="00C41361">
          <w:fldChar w:fldCharType="begin"/>
        </w:r>
        <w:r w:rsidR="0059560A">
          <w:instrText xml:space="preserve"> SEQ Figure \* ARABIC </w:instrText>
        </w:r>
        <w:r w:rsidR="00C41361">
          <w:fldChar w:fldCharType="separate"/>
        </w:r>
      </w:ins>
      <w:r w:rsidR="00BB39E2">
        <w:rPr>
          <w:noProof/>
        </w:rPr>
        <w:t>61</w:t>
      </w:r>
      <w:ins w:id="1044" w:author="Peter Roberts" w:date="2013-05-08T09:19:00Z">
        <w:r w:rsidR="00C41361">
          <w:fldChar w:fldCharType="end"/>
        </w:r>
        <w:r>
          <w:t>: Examples of the graphical representation of a space (left) and a processing module (right)</w:t>
        </w:r>
      </w:ins>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1045" w:author="Peter" w:date="2013-05-08T09:19:00Z"/>
        </w:rPr>
      </w:pPr>
      <w:bookmarkStart w:id="1046" w:name="_Ref97260388"/>
      <w:ins w:id="1047" w:author="Peter" w:date="2013-05-08T09:19:00Z">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ins>
      <w:r w:rsidR="00BB39E2">
        <w:rPr>
          <w:noProof/>
        </w:rPr>
        <w:t>62</w:t>
      </w:r>
      <w:ins w:id="1048" w:author="Peter" w:date="2013-05-08T09:19:00Z">
        <w:r w:rsidR="00C41361">
          <w:rPr>
            <w:noProof/>
          </w:rPr>
          <w:fldChar w:fldCharType="end"/>
        </w:r>
        <w:r>
          <w:t>: Examples of the graphical representation of a space (left) and a processing module (right)</w:t>
        </w:r>
      </w:ins>
    </w:p>
    <w:p w:rsidR="00802E63" w:rsidRDefault="00916CBE" w:rsidP="00EB49E0">
      <w:pPr>
        <w:pStyle w:val="Caption"/>
      </w:pPr>
      <w:ins w:id="1049" w:author="Peter Roberts" w:date="2013-05-08T09:19:00Z">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ins>
      <w:r w:rsidR="00BB39E2">
        <w:rPr>
          <w:noProof/>
        </w:rPr>
        <w:t>63</w:t>
      </w:r>
      <w:ins w:id="1050" w:author="Peter Roberts" w:date="2013-05-08T09:19:00Z">
        <w:r w:rsidR="00C41361">
          <w:rPr>
            <w:noProof/>
          </w:rPr>
          <w:fldChar w:fldCharType="end"/>
        </w:r>
        <w:bookmarkEnd w:id="1046"/>
        <w:r>
          <w:t>: Examples of the graphical representation of a space (left) and a processing module (right)</w:t>
        </w:r>
      </w:ins>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C41361">
        <w:fldChar w:fldCharType="begin"/>
      </w:r>
      <w:r w:rsidR="00A7040E">
        <w:instrText xml:space="preserve"> </w:instrText>
      </w:r>
      <w:r w:rsidR="00567E0A">
        <w:instrText>REF</w:instrText>
      </w:r>
      <w:r w:rsidR="00A7040E">
        <w:instrText xml:space="preserve"> _Ref97361386 \h </w:instrText>
      </w:r>
      <w:r w:rsidR="00C41361">
        <w:fldChar w:fldCharType="separate"/>
      </w:r>
      <w:r w:rsidR="00BB39E2">
        <w:t xml:space="preserve">Figure </w:t>
      </w:r>
      <w:r w:rsidR="00BB39E2">
        <w:rPr>
          <w:noProof/>
        </w:rPr>
        <w:t>64</w:t>
      </w:r>
      <w:r w:rsidR="00C41361">
        <w:fldChar w:fldCharType="end"/>
      </w:r>
      <w:r>
        <w:t>).</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1051" w:name="_Ref97361386"/>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64</w:t>
      </w:r>
      <w:r w:rsidR="00C41361">
        <w:rPr>
          <w:noProof/>
        </w:rPr>
        <w:fldChar w:fldCharType="end"/>
      </w:r>
      <w:bookmarkEnd w:id="1051"/>
      <w:r>
        <w:t>: Multiple-selection of elements after dragging a box around them</w:t>
      </w:r>
    </w:p>
    <w:p w:rsidR="00462F12" w:rsidRDefault="00462F12" w:rsidP="00E5047C">
      <w:pPr>
        <w:pStyle w:val="Heading2"/>
      </w:pPr>
      <w:bookmarkStart w:id="1052" w:name="_Toc355280395"/>
      <w:bookmarkStart w:id="1053" w:name="_Toc359416785"/>
      <w:r>
        <w:t>Adding Modules and linking with Spaces</w:t>
      </w:r>
      <w:bookmarkEnd w:id="1052"/>
      <w:bookmarkEnd w:id="1053"/>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BB39E2">
          <w:t xml:space="preserve">Figure </w:t>
        </w:r>
        <w:r w:rsidR="00BB39E2">
          <w:rPr>
            <w:noProof/>
          </w:rPr>
          <w:t>60</w:t>
        </w:r>
      </w:fldSimple>
      <w:r>
        <w:t xml:space="preserve">. Select ‘Add Module’ and a selection of the available modules </w:t>
      </w:r>
      <w:r w:rsidR="005A36AA">
        <w:t>will appear</w:t>
      </w:r>
      <w:r>
        <w:t xml:space="preserve"> (</w:t>
      </w:r>
      <w:fldSimple w:instr=" REF _Ref97182841 \h  \* MERGEFORMAT ">
        <w:r w:rsidR="00BB39E2">
          <w:t xml:space="preserve">Figure </w:t>
        </w:r>
        <w:r w:rsidR="00BB39E2">
          <w:rPr>
            <w:noProof/>
          </w:rPr>
          <w:t>65</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BB39E2">
          <w:t xml:space="preserve">Figure </w:t>
        </w:r>
        <w:r w:rsidR="00BB39E2">
          <w:rPr>
            <w:noProof/>
          </w:rPr>
          <w:t>66</w:t>
        </w:r>
      </w:fldSimple>
      <w:r>
        <w:t>). Select ‘Set Input Spaces’ and in the ‘Input Space Selection’ dialog select the number of the space to connect and click ‘OK’</w:t>
      </w:r>
      <w:r w:rsidR="006E03D5">
        <w:t xml:space="preserve"> (</w:t>
      </w:r>
      <w:fldSimple w:instr=" REF _Ref97183007 \h  \* MERGEFORMAT ">
        <w:r w:rsidR="00BB39E2">
          <w:t xml:space="preserve">Figure </w:t>
        </w:r>
        <w:r w:rsidR="00BB39E2">
          <w:rPr>
            <w:noProof/>
          </w:rPr>
          <w:t>66</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1054" w:name="_Ref97182841"/>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65</w:t>
      </w:r>
      <w:r w:rsidR="00C41361">
        <w:rPr>
          <w:noProof/>
        </w:rPr>
        <w:fldChar w:fldCharType="end"/>
      </w:r>
      <w:bookmarkEnd w:id="1054"/>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1055" w:name="_Ref97183007"/>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66</w:t>
      </w:r>
      <w:r w:rsidR="00C41361">
        <w:rPr>
          <w:noProof/>
        </w:rPr>
        <w:fldChar w:fldCharType="end"/>
      </w:r>
      <w:bookmarkEnd w:id="1055"/>
      <w:r>
        <w:t xml:space="preserve">: </w:t>
      </w:r>
      <w:r w:rsidR="00027485">
        <w:t>Popup</w:t>
      </w:r>
      <w:r>
        <w:t xml:space="preserve"> menu of a module (left) and the input space selection dialog (right)</w:t>
      </w:r>
    </w:p>
    <w:p w:rsidR="006E03D5" w:rsidRDefault="006E03D5" w:rsidP="00E5047C">
      <w:pPr>
        <w:pStyle w:val="Heading2"/>
      </w:pPr>
      <w:bookmarkStart w:id="1056" w:name="_Toc355280396"/>
      <w:bookmarkStart w:id="1057" w:name="_Toc359416786"/>
      <w:r>
        <w:t>Configuration of Modules</w:t>
      </w:r>
      <w:bookmarkEnd w:id="1056"/>
      <w:bookmarkEnd w:id="1057"/>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1058" w:name="_Toc355280397"/>
      <w:bookmarkStart w:id="1059" w:name="_Toc359416787"/>
      <w:r>
        <w:t>Processing Module Descriptions</w:t>
      </w:r>
      <w:bookmarkEnd w:id="1058"/>
      <w:bookmarkEnd w:id="1059"/>
    </w:p>
    <w:p w:rsidR="00B5325A" w:rsidRDefault="00B5325A" w:rsidP="007D43F6">
      <w:pPr>
        <w:pStyle w:val="Heading3"/>
      </w:pPr>
      <w:bookmarkStart w:id="1060" w:name="_Toc355280398"/>
      <w:bookmarkStart w:id="1061" w:name="_Toc359416788"/>
      <w:r>
        <w:t>Radiance to Reflectance Transformation</w:t>
      </w:r>
      <w:bookmarkEnd w:id="1060"/>
      <w:bookmarkEnd w:id="1061"/>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spectra and the corresponding reference spectra. </w:t>
      </w:r>
      <w:r w:rsidR="00C91308">
        <w:t xml:space="preserve">For an explanation of how such links are created please refer to </w:t>
      </w:r>
      <w:fldSimple w:instr=" REF _Ref356553971 \r \h  \* MERGEFORMAT ">
        <w:r w:rsidR="00BB39E2" w:rsidRPr="00BB39E2">
          <w:rPr>
            <w:rStyle w:val="CrossReference"/>
          </w:rPr>
          <w:t>4.15</w:t>
        </w:r>
      </w:fldSimple>
      <w:r w:rsidR="00427012" w:rsidRPr="00427012">
        <w:rPr>
          <w:rStyle w:val="CrossReference"/>
        </w:rPr>
        <w:t xml:space="preserve"> </w:t>
      </w:r>
      <w:fldSimple w:instr=" REF _Ref356553971 \h  \* MERGEFORMAT ">
        <w:r w:rsidR="00BB39E2" w:rsidRPr="00BB39E2">
          <w:rPr>
            <w:rStyle w:val="CrossReference"/>
          </w:rPr>
          <w:t>Manag</w:t>
        </w:r>
        <w:ins w:id="1062" w:author="Peter Roberts" w:date="2013-05-08T09:19:00Z">
          <w:r w:rsidR="00BB39E2" w:rsidRPr="00BB39E2">
            <w:rPr>
              <w:rStyle w:val="CrossReference"/>
            </w:rPr>
            <w:t xml:space="preserve">ing </w:t>
          </w:r>
        </w:ins>
        <w:r w:rsidR="00BB39E2" w:rsidRPr="00BB39E2">
          <w:rPr>
            <w:rStyle w:val="CrossReference"/>
          </w:rPr>
          <w:t>Target-Reference Links</w:t>
        </w:r>
      </w:fldSimple>
      <w:r w:rsidR="00427012">
        <w:t>.</w:t>
      </w:r>
    </w:p>
    <w:p w:rsidR="002B31FB" w:rsidRDefault="002B31FB" w:rsidP="007D43F6">
      <w:pPr>
        <w:pStyle w:val="Heading3"/>
      </w:pPr>
      <w:bookmarkStart w:id="1063" w:name="_Ref97735916"/>
      <w:bookmarkStart w:id="1064" w:name="_Toc355280399"/>
      <w:bookmarkStart w:id="1065" w:name="_Toc359416789"/>
      <w:r>
        <w:t>Reference Panel Correction Factors</w:t>
      </w:r>
      <w:bookmarkEnd w:id="1063"/>
      <w:bookmarkEnd w:id="1064"/>
      <w:bookmarkEnd w:id="1065"/>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BB39E2">
          <w:t xml:space="preserve">Figure </w:t>
        </w:r>
        <w:r w:rsidR="00BB39E2">
          <w:rPr>
            <w:noProof/>
          </w:rPr>
          <w:t>67</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BB39E2">
          <w:t>9.5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1066" w:name="_Ref97354438"/>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67</w:t>
      </w:r>
      <w:r w:rsidR="00C41361">
        <w:rPr>
          <w:noProof/>
        </w:rPr>
        <w:fldChar w:fldCharType="end"/>
      </w:r>
      <w:bookmarkEnd w:id="1066"/>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C41361" w:rsidP="00A41FBF">
      <w:pPr>
        <w:pStyle w:val="Body"/>
      </w:pPr>
      <w:fldSimple w:instr=" REF _Ref97354667 \h  \* MERGEFORMAT ">
        <w:r w:rsidR="00BB39E2">
          <w:t xml:space="preserve">Figure </w:t>
        </w:r>
        <w:r w:rsidR="00BB39E2">
          <w:rPr>
            <w:noProof/>
          </w:rPr>
          <w:t>68</w:t>
        </w:r>
      </w:fldSimple>
      <w:r w:rsidR="008F153A">
        <w:t xml:space="preserve"> shows a processing chain that selects the panel correction factors and plots using a spectral line plot (</w:t>
      </w:r>
      <w:fldSimple w:instr=" REF _Ref97354714 \h  \* MERGEFORMAT ">
        <w:r w:rsidR="00BB39E2">
          <w:t xml:space="preserve">Figure </w:t>
        </w:r>
        <w:r w:rsidR="00BB39E2">
          <w:rPr>
            <w:noProof/>
          </w:rPr>
          <w:t>69</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1067" w:name="_Ref97354667"/>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68</w:t>
      </w:r>
      <w:r w:rsidR="00C41361">
        <w:rPr>
          <w:noProof/>
        </w:rPr>
        <w:fldChar w:fldCharType="end"/>
      </w:r>
      <w:bookmarkEnd w:id="1067"/>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1068" w:name="_Ref97354714"/>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69</w:t>
      </w:r>
      <w:r w:rsidR="00C41361">
        <w:rPr>
          <w:noProof/>
        </w:rPr>
        <w:fldChar w:fldCharType="end"/>
      </w:r>
      <w:bookmarkEnd w:id="1068"/>
      <w:r>
        <w:t>: Reference panel correction factors</w:t>
      </w:r>
    </w:p>
    <w:p w:rsidR="008F153A" w:rsidRDefault="008F153A" w:rsidP="007D43F6">
      <w:pPr>
        <w:pStyle w:val="Heading3"/>
      </w:pPr>
      <w:bookmarkStart w:id="1069" w:name="_Ref97735928"/>
      <w:bookmarkStart w:id="1070" w:name="_Toc355280400"/>
      <w:bookmarkStart w:id="1071" w:name="_Toc359416790"/>
      <w:r>
        <w:t>Correct for Reference Panel Non-Idealness</w:t>
      </w:r>
      <w:bookmarkEnd w:id="1069"/>
      <w:bookmarkEnd w:id="1070"/>
      <w:bookmarkEnd w:id="1071"/>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BB39E2">
          <w:t xml:space="preserve">Figure </w:t>
        </w:r>
        <w:r w:rsidR="00BB39E2">
          <w:rPr>
            <w:noProof/>
          </w:rPr>
          <w:t>70</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1072" w:name="_Ref97356042"/>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70</w:t>
      </w:r>
      <w:r w:rsidR="00C41361">
        <w:rPr>
          <w:noProof/>
        </w:rPr>
        <w:fldChar w:fldCharType="end"/>
      </w:r>
      <w:bookmarkEnd w:id="1072"/>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BB39E2">
          <w:t xml:space="preserve">Figure </w:t>
        </w:r>
        <w:r w:rsidR="00BB39E2">
          <w:rPr>
            <w:noProof/>
          </w:rPr>
          <w:t>71</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1073" w:name="_Ref97356180"/>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71</w:t>
      </w:r>
      <w:r w:rsidR="00C41361">
        <w:rPr>
          <w:noProof/>
        </w:rPr>
        <w:fldChar w:fldCharType="end"/>
      </w:r>
      <w:bookmarkEnd w:id="1073"/>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7D43F6">
      <w:pPr>
        <w:pStyle w:val="Heading3"/>
      </w:pPr>
      <w:bookmarkStart w:id="1074" w:name="_Toc355280401"/>
      <w:bookmarkStart w:id="1075" w:name="_Toc359416791"/>
      <w:r>
        <w:t>Delta</w:t>
      </w:r>
      <w:bookmarkEnd w:id="1074"/>
      <w:bookmarkEnd w:id="1075"/>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2820CF" w:rsidP="00A924E3">
      <w:pPr>
        <w:pStyle w:val="Formula"/>
      </w:pPr>
      <w:r>
        <w:pict>
          <v:shape id="_x0000_i1042" type="#_x0000_t75" style="width:61.3pt;height:17.8pt">
            <v:imagedata r:id="rId114"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BB39E2">
          <w:t xml:space="preserve">Figure </w:t>
        </w:r>
        <w:r w:rsidR="00BB39E2">
          <w:rPr>
            <w:noProof/>
          </w:rPr>
          <w:t>72</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1076" w:name="_Ref97362822"/>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72</w:t>
      </w:r>
      <w:r w:rsidR="00C41361">
        <w:rPr>
          <w:noProof/>
        </w:rPr>
        <w:fldChar w:fldCharType="end"/>
      </w:r>
      <w:bookmarkEnd w:id="1076"/>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C41361">
        <w:fldChar w:fldCharType="begin"/>
      </w:r>
      <w:r>
        <w:instrText xml:space="preserve"> </w:instrText>
      </w:r>
      <w:r w:rsidR="00567E0A">
        <w:instrText>REF</w:instrText>
      </w:r>
      <w:r>
        <w:instrText xml:space="preserve"> _Ref97362654 \h </w:instrText>
      </w:r>
      <w:r w:rsidR="00C41361">
        <w:fldChar w:fldCharType="separate"/>
      </w:r>
      <w:r w:rsidR="00BB39E2">
        <w:t>Figure 73</w:t>
      </w:r>
      <w:r w:rsidR="00C41361">
        <w:fldChar w:fldCharType="end"/>
      </w:r>
      <w:r>
        <w:t xml:space="preserve"> shows a processing network for this purpose and </w:t>
      </w:r>
      <w:r w:rsidR="00C41361">
        <w:fldChar w:fldCharType="begin"/>
      </w:r>
      <w:r>
        <w:instrText xml:space="preserve"> </w:instrText>
      </w:r>
      <w:r w:rsidR="00567E0A">
        <w:instrText>REF</w:instrText>
      </w:r>
      <w:r>
        <w:instrText xml:space="preserve"> _Ref97362692 \h </w:instrText>
      </w:r>
      <w:r w:rsidR="00C41361">
        <w:fldChar w:fldCharType="separate"/>
      </w:r>
      <w:r w:rsidR="00BB39E2">
        <w:t>Figure 74</w:t>
      </w:r>
      <w:r w:rsidR="00C41361">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1077" w:name="_Ref97362654"/>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73</w:t>
      </w:r>
      <w:r w:rsidR="00C41361">
        <w:rPr>
          <w:noProof/>
        </w:rPr>
        <w:fldChar w:fldCharType="end"/>
      </w:r>
      <w:bookmarkEnd w:id="1077"/>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7"/>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9"/>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1078" w:name="_Ref97362692"/>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74</w:t>
      </w:r>
      <w:r w:rsidR="00C41361">
        <w:rPr>
          <w:noProof/>
        </w:rPr>
        <w:fldChar w:fldCharType="end"/>
      </w:r>
      <w:bookmarkEnd w:id="1078"/>
      <w:r>
        <w:t>: Spectral plots of: input spectrum (left), panel corrected spectrum (middle) and delta spectrum (left)</w:t>
      </w:r>
    </w:p>
    <w:p w:rsidR="00C479EA" w:rsidRDefault="00C479EA" w:rsidP="007D43F6">
      <w:pPr>
        <w:pStyle w:val="Heading3"/>
      </w:pPr>
      <w:bookmarkStart w:id="1079" w:name="_Toc355280402"/>
      <w:bookmarkStart w:id="1080" w:name="_Toc359416792"/>
      <w:r>
        <w:t>Waveband Filter</w:t>
      </w:r>
      <w:bookmarkEnd w:id="1079"/>
      <w:bookmarkEnd w:id="1080"/>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BB39E2">
          <w:t xml:space="preserve">Figure </w:t>
        </w:r>
        <w:r w:rsidR="00BB39E2">
          <w:rPr>
            <w:noProof/>
          </w:rPr>
          <w:t>75</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1081" w:name="_Ref97264909"/>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75</w:t>
      </w:r>
      <w:r w:rsidR="00C41361">
        <w:rPr>
          <w:noProof/>
        </w:rPr>
        <w:fldChar w:fldCharType="end"/>
      </w:r>
      <w:bookmarkEnd w:id="1081"/>
      <w:r>
        <w:t>: Filter configuration window</w:t>
      </w:r>
    </w:p>
    <w:p w:rsidR="00F90971" w:rsidRDefault="00F90971" w:rsidP="00EB49E0">
      <w:pPr>
        <w:pStyle w:val="Figure"/>
      </w:pPr>
      <w:r>
        <w:t>To add a new filter region, click ‘New’ and enter the upper and lower wavelengths in nanometres in the Filter Definition dialog (</w:t>
      </w:r>
      <w:r w:rsidR="00C41361">
        <w:fldChar w:fldCharType="begin"/>
      </w:r>
      <w:r w:rsidR="00A7040E">
        <w:instrText xml:space="preserve"> </w:instrText>
      </w:r>
      <w:r w:rsidR="00567E0A">
        <w:instrText>REF</w:instrText>
      </w:r>
      <w:r w:rsidR="00A7040E">
        <w:instrText xml:space="preserve"> _Ref97265295 \h </w:instrText>
      </w:r>
      <w:r w:rsidR="00C41361">
        <w:fldChar w:fldCharType="separate"/>
      </w:r>
      <w:r w:rsidR="00BB39E2">
        <w:t>Figure 76</w:t>
      </w:r>
      <w:r w:rsidR="00C41361">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1082" w:name="_Ref97265295"/>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76</w:t>
      </w:r>
      <w:r w:rsidR="00C41361">
        <w:rPr>
          <w:noProof/>
        </w:rPr>
        <w:fldChar w:fldCharType="end"/>
      </w:r>
      <w:bookmarkEnd w:id="1082"/>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1083" w:name="_Toc355280403"/>
      <w:bookmarkStart w:id="1084" w:name="_Toc359416793"/>
      <w:r>
        <w:t xml:space="preserve">Broadband </w:t>
      </w:r>
      <w:r w:rsidR="00436FF7">
        <w:t>and Narrowband Filters</w:t>
      </w:r>
      <w:bookmarkEnd w:id="1083"/>
      <w:bookmarkEnd w:id="1084"/>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BB39E2">
          <w:t xml:space="preserve">Figure </w:t>
        </w:r>
        <w:r w:rsidR="00BB39E2">
          <w:rPr>
            <w:noProof/>
          </w:rPr>
          <w:t>77</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1085" w:name="_Ref97294709"/>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77</w:t>
      </w:r>
      <w:r w:rsidR="00C41361">
        <w:rPr>
          <w:noProof/>
        </w:rPr>
        <w:fldChar w:fldCharType="end"/>
      </w:r>
      <w:bookmarkEnd w:id="1085"/>
      <w:r>
        <w:t xml:space="preserve">: Spectral plot of </w:t>
      </w:r>
      <w:r w:rsidR="009D718F">
        <w:t>broad- and narrowband</w:t>
      </w:r>
      <w:r>
        <w:t xml:space="preserve"> MFR </w:t>
      </w:r>
      <w:r w:rsidR="009D718F">
        <w:t xml:space="preserve">channels </w:t>
      </w:r>
    </w:p>
    <w:p w:rsidR="00CE67ED" w:rsidRDefault="00C41361"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BB39E2">
        <w:t>Figure 78</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1086" w:name="_Ref97303290"/>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78</w:t>
      </w:r>
      <w:r w:rsidR="00C41361">
        <w:rPr>
          <w:noProof/>
        </w:rPr>
        <w:fldChar w:fldCharType="end"/>
      </w:r>
      <w:bookmarkEnd w:id="1086"/>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BB39E2">
          <w:t xml:space="preserve">Figure </w:t>
        </w:r>
        <w:r w:rsidR="00BB39E2">
          <w:rPr>
            <w:noProof/>
          </w:rPr>
          <w:t>77</w:t>
        </w:r>
      </w:fldSimple>
      <w:r>
        <w:t xml:space="preserve"> was generated by the ‘Spectral Line Plot’ of space number 0.</w:t>
      </w:r>
    </w:p>
    <w:p w:rsidR="00F2338E" w:rsidRDefault="00C41361" w:rsidP="00A41FBF">
      <w:pPr>
        <w:pStyle w:val="Body"/>
      </w:pPr>
      <w:fldSimple w:instr=" REF _Ref97303558 \h  \* MERGEFORMAT ">
        <w:r w:rsidR="00BB39E2">
          <w:t xml:space="preserve">Figure </w:t>
        </w:r>
        <w:r w:rsidR="00BB39E2">
          <w:rPr>
            <w:noProof/>
          </w:rPr>
          <w:t>79</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1087" w:name="_Ref97303558"/>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79</w:t>
      </w:r>
      <w:r w:rsidR="00C41361">
        <w:rPr>
          <w:noProof/>
        </w:rPr>
        <w:fldChar w:fldCharType="end"/>
      </w:r>
      <w:bookmarkEnd w:id="1087"/>
      <w:r>
        <w:t>: Plots of the narrowband channels (left) and of the broadband channel (right)</w:t>
      </w:r>
    </w:p>
    <w:p w:rsidR="00F04290" w:rsidRDefault="00F04290" w:rsidP="00E5047C">
      <w:pPr>
        <w:pStyle w:val="Heading2"/>
      </w:pPr>
      <w:bookmarkStart w:id="1088" w:name="_Toc355280404"/>
      <w:bookmarkStart w:id="1089" w:name="_Ref358988511"/>
      <w:bookmarkStart w:id="1090" w:name="_Ref358988515"/>
      <w:bookmarkStart w:id="1091" w:name="_Toc359416794"/>
      <w:r>
        <w:t>Visualisation Module</w:t>
      </w:r>
      <w:r w:rsidR="00897F15">
        <w:t>s</w:t>
      </w:r>
      <w:bookmarkEnd w:id="1088"/>
      <w:bookmarkEnd w:id="1089"/>
      <w:bookmarkEnd w:id="1090"/>
      <w:bookmarkEnd w:id="1091"/>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BB39E2">
          <w:t xml:space="preserve">Figure </w:t>
        </w:r>
        <w:r w:rsidR="00BB39E2">
          <w:rPr>
            <w:noProof/>
          </w:rPr>
          <w:t>80</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1092" w:name="_Ref97305807"/>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80</w:t>
      </w:r>
      <w:r w:rsidR="00C41361">
        <w:rPr>
          <w:noProof/>
        </w:rPr>
        <w:fldChar w:fldCharType="end"/>
      </w:r>
      <w:bookmarkEnd w:id="1092"/>
      <w:r>
        <w:t>: Information displayed in the window title</w:t>
      </w:r>
    </w:p>
    <w:p w:rsidR="00F04290" w:rsidRDefault="00F04290" w:rsidP="007D43F6">
      <w:pPr>
        <w:pStyle w:val="Heading3"/>
      </w:pPr>
      <w:bookmarkStart w:id="1093" w:name="_Toc355280405"/>
      <w:bookmarkStart w:id="1094" w:name="_Toc359416795"/>
      <w:r>
        <w:t>Spectral Line Plot</w:t>
      </w:r>
      <w:bookmarkEnd w:id="1093"/>
      <w:bookmarkEnd w:id="1094"/>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81</w:t>
      </w:r>
      <w:r w:rsidR="00C41361">
        <w:rPr>
          <w:noProof/>
        </w:rPr>
        <w:fldChar w:fldCharType="end"/>
      </w:r>
      <w:r>
        <w:t>: Spectral line plot of snow avalanche reflectance spectra</w:t>
      </w:r>
    </w:p>
    <w:p w:rsidR="00F04290" w:rsidRDefault="00F04290" w:rsidP="007D43F6">
      <w:pPr>
        <w:pStyle w:val="Heading3"/>
      </w:pPr>
      <w:bookmarkStart w:id="1095" w:name="_Toc355280406"/>
      <w:bookmarkStart w:id="1096" w:name="_Toc359416796"/>
      <w:r>
        <w:t>Spectral Scatter Plot</w:t>
      </w:r>
      <w:bookmarkEnd w:id="1095"/>
      <w:bookmarkEnd w:id="1096"/>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BB39E2">
          <w:t xml:space="preserve">Figure </w:t>
        </w:r>
        <w:r w:rsidR="00BB39E2">
          <w:rPr>
            <w:noProof/>
          </w:rPr>
          <w:t>82</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1097" w:name="_Ref97305442"/>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82</w:t>
      </w:r>
      <w:r w:rsidR="00C41361">
        <w:rPr>
          <w:noProof/>
        </w:rPr>
        <w:fldChar w:fldCharType="end"/>
      </w:r>
      <w:bookmarkEnd w:id="1097"/>
      <w:r>
        <w:t>: Scatterplot showing the variation per channel for several MFR sunphotometer readings</w:t>
      </w:r>
    </w:p>
    <w:p w:rsidR="00F04290" w:rsidRDefault="00F04290" w:rsidP="007D43F6">
      <w:pPr>
        <w:pStyle w:val="Heading3"/>
      </w:pPr>
      <w:bookmarkStart w:id="1098" w:name="_Toc355280407"/>
      <w:bookmarkStart w:id="1099" w:name="_Toc359416797"/>
      <w:r>
        <w:t>Gonio Sampling Points Plot</w:t>
      </w:r>
      <w:bookmarkEnd w:id="1098"/>
      <w:bookmarkEnd w:id="1099"/>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BB39E2">
          <w:t xml:space="preserve">Figure </w:t>
        </w:r>
        <w:r w:rsidR="00BB39E2">
          <w:rPr>
            <w:noProof/>
          </w:rPr>
          <w:t>83</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1100" w:name="_Ref97344728"/>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83</w:t>
      </w:r>
      <w:r w:rsidR="00C41361">
        <w:rPr>
          <w:noProof/>
        </w:rPr>
        <w:fldChar w:fldCharType="end"/>
      </w:r>
      <w:bookmarkEnd w:id="1100"/>
      <w:r>
        <w:t>: Goniometer sampling point positions</w:t>
      </w:r>
    </w:p>
    <w:p w:rsidR="00ED6903" w:rsidRDefault="00F04290" w:rsidP="007D43F6">
      <w:pPr>
        <w:pStyle w:val="Heading3"/>
      </w:pPr>
      <w:bookmarkStart w:id="1101" w:name="_Toc355280408"/>
      <w:bookmarkStart w:id="1102" w:name="_Toc359416798"/>
      <w:r>
        <w:t>Gonio Hemisphere Explorer</w:t>
      </w:r>
      <w:bookmarkEnd w:id="1101"/>
      <w:bookmarkEnd w:id="1102"/>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BB39E2">
          <w:t xml:space="preserve">Figure </w:t>
        </w:r>
        <w:r w:rsidR="00BB39E2">
          <w:rPr>
            <w:noProof/>
          </w:rPr>
          <w:t>84</w:t>
        </w:r>
      </w:fldSimple>
      <w:r>
        <w:t xml:space="preserve"> shows an explorer window displaying a LAGOS (Laboratory goniometer system) dataset </w:t>
      </w:r>
      <w:r w:rsidR="00C41361">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C41361">
        <w:fldChar w:fldCharType="separate"/>
      </w:r>
      <w:r>
        <w:rPr>
          <w:noProof/>
        </w:rPr>
        <w:t>(Schopfer 2008)</w:t>
      </w:r>
      <w:r w:rsidR="00C41361">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1103" w:name="_Ref97345025"/>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84</w:t>
      </w:r>
      <w:r w:rsidR="00C41361">
        <w:rPr>
          <w:noProof/>
        </w:rPr>
        <w:fldChar w:fldCharType="end"/>
      </w:r>
      <w:bookmarkEnd w:id="1103"/>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BB39E2">
          <w:t xml:space="preserve">Figure </w:t>
        </w:r>
        <w:r w:rsidR="00BB39E2">
          <w:rPr>
            <w:noProof/>
          </w:rPr>
          <w:t>85</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1104" w:name="_Ref97345670"/>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85</w:t>
      </w:r>
      <w:r w:rsidR="00C41361">
        <w:rPr>
          <w:noProof/>
        </w:rPr>
        <w:fldChar w:fldCharType="end"/>
      </w:r>
      <w:bookmarkEnd w:id="1104"/>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C41361">
        <w:fldChar w:fldCharType="begin"/>
      </w:r>
      <w:r>
        <w:instrText xml:space="preserve"> </w:instrText>
      </w:r>
      <w:r w:rsidR="00567E0A">
        <w:instrText>REF</w:instrText>
      </w:r>
      <w:r>
        <w:instrText xml:space="preserve"> _Ref97346093 \h </w:instrText>
      </w:r>
      <w:r w:rsidR="00C41361">
        <w:fldChar w:fldCharType="separate"/>
      </w:r>
      <w:r w:rsidR="00BB39E2">
        <w:t xml:space="preserve">Figure </w:t>
      </w:r>
      <w:r w:rsidR="00BB39E2">
        <w:rPr>
          <w:noProof/>
        </w:rPr>
        <w:t>86</w:t>
      </w:r>
      <w:r w:rsidR="00C41361">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1105" w:name="_Ref97346093"/>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86</w:t>
      </w:r>
      <w:r w:rsidR="00C41361">
        <w:rPr>
          <w:noProof/>
        </w:rPr>
        <w:fldChar w:fldCharType="end"/>
      </w:r>
      <w:bookmarkEnd w:id="1105"/>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BB39E2">
          <w:t xml:space="preserve">Figure </w:t>
        </w:r>
        <w:r w:rsidR="00BB39E2">
          <w:rPr>
            <w:noProof/>
          </w:rPr>
          <w:t>87</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1106" w:name="_Ref97346691"/>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87</w:t>
      </w:r>
      <w:r w:rsidR="00C41361">
        <w:rPr>
          <w:noProof/>
        </w:rPr>
        <w:fldChar w:fldCharType="end"/>
      </w:r>
      <w:bookmarkEnd w:id="1106"/>
      <w:r>
        <w:t>: Sampling point position plot and information about the selected sampling point</w:t>
      </w:r>
    </w:p>
    <w:p w:rsidR="00484682" w:rsidRDefault="00484682" w:rsidP="00A41FBF">
      <w:pPr>
        <w:pStyle w:val="Body"/>
      </w:pPr>
      <w:r>
        <w:t>The spectral plot component displays the spectrum of the selected sampling point (</w:t>
      </w:r>
      <w:r w:rsidR="00C41361">
        <w:fldChar w:fldCharType="begin"/>
      </w:r>
      <w:r>
        <w:instrText xml:space="preserve"> </w:instrText>
      </w:r>
      <w:r w:rsidR="00567E0A">
        <w:instrText>REF</w:instrText>
      </w:r>
      <w:r>
        <w:instrText xml:space="preserve"> _Ref97346783 \h </w:instrText>
      </w:r>
      <w:r w:rsidR="00C41361">
        <w:fldChar w:fldCharType="separate"/>
      </w:r>
      <w:r w:rsidR="00BB39E2">
        <w:t xml:space="preserve">Figure </w:t>
      </w:r>
      <w:r w:rsidR="00BB39E2">
        <w:rPr>
          <w:noProof/>
        </w:rPr>
        <w:t>88</w:t>
      </w:r>
      <w:r w:rsidR="00C41361">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5"/>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1107" w:name="_Ref97346783"/>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88</w:t>
      </w:r>
      <w:r w:rsidR="00C41361">
        <w:rPr>
          <w:noProof/>
        </w:rPr>
        <w:fldChar w:fldCharType="end"/>
      </w:r>
      <w:bookmarkEnd w:id="1107"/>
      <w:r>
        <w:t>: Spectral plot component with wavelength indicator and spectrum statistic information</w:t>
      </w:r>
    </w:p>
    <w:p w:rsidR="00484682" w:rsidRDefault="00F04290" w:rsidP="007D43F6">
      <w:pPr>
        <w:pStyle w:val="Heading3"/>
      </w:pPr>
      <w:bookmarkStart w:id="1108" w:name="_Toc355280409"/>
      <w:bookmarkStart w:id="1109" w:name="_Toc359416799"/>
      <w:r>
        <w:t>Time Line Plot</w:t>
      </w:r>
      <w:bookmarkEnd w:id="1108"/>
      <w:bookmarkEnd w:id="1109"/>
    </w:p>
    <w:p w:rsidR="007A25D6" w:rsidRDefault="00EF3153" w:rsidP="00A41FBF">
      <w:pPr>
        <w:pStyle w:val="Body"/>
      </w:pPr>
      <w:r>
        <w:t xml:space="preserve">Use a time line plot to plot a spectral band versus time. </w:t>
      </w:r>
      <w:r w:rsidR="00C41361">
        <w:fldChar w:fldCharType="begin"/>
      </w:r>
      <w:r>
        <w:instrText xml:space="preserve"> </w:instrText>
      </w:r>
      <w:r w:rsidR="00567E0A">
        <w:instrText>REF</w:instrText>
      </w:r>
      <w:r>
        <w:instrText xml:space="preserve"> _Ref97347357 \h </w:instrText>
      </w:r>
      <w:r w:rsidR="00C41361">
        <w:fldChar w:fldCharType="separate"/>
      </w:r>
      <w:r w:rsidR="00BB39E2">
        <w:t xml:space="preserve">Figure </w:t>
      </w:r>
      <w:r w:rsidR="00BB39E2">
        <w:rPr>
          <w:noProof/>
        </w:rPr>
        <w:t>89</w:t>
      </w:r>
      <w:r w:rsidR="00C41361">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6"/>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1110" w:name="_Ref97347357"/>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89</w:t>
      </w:r>
      <w:r w:rsidR="00C41361">
        <w:rPr>
          <w:noProof/>
        </w:rPr>
        <w:fldChar w:fldCharType="end"/>
      </w:r>
      <w:bookmarkEnd w:id="1110"/>
      <w:r>
        <w:t>:</w:t>
      </w:r>
      <w:r w:rsidR="00EF3153">
        <w:t xml:space="preserve"> Time Line Plot showing the direct irradiance over time for centre wavelength 496.4nm</w:t>
      </w:r>
    </w:p>
    <w:p w:rsidR="00792893" w:rsidRDefault="00F04290" w:rsidP="007D43F6">
      <w:pPr>
        <w:pStyle w:val="Heading3"/>
      </w:pPr>
      <w:bookmarkStart w:id="1111" w:name="_Toc355280410"/>
      <w:bookmarkStart w:id="1112" w:name="_Toc359416800"/>
      <w:r>
        <w:t>Time Line Explorer</w:t>
      </w:r>
      <w:bookmarkEnd w:id="1111"/>
      <w:bookmarkEnd w:id="1112"/>
    </w:p>
    <w:p w:rsidR="00792893" w:rsidRDefault="00A0057F" w:rsidP="00A41FBF">
      <w:pPr>
        <w:pStyle w:val="Body"/>
      </w:pPr>
      <w:r>
        <w:t>The time line explorer consists of a time line plot and a spectral plot (</w:t>
      </w:r>
      <w:fldSimple w:instr=" REF _Ref97350704 \h  \* MERGEFORMAT ">
        <w:r w:rsidR="00BB39E2">
          <w:t xml:space="preserve">Figure </w:t>
        </w:r>
        <w:r w:rsidR="00BB39E2">
          <w:rPr>
            <w:noProof/>
          </w:rPr>
          <w:t>90</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1113" w:name="_Ref97350704"/>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90</w:t>
      </w:r>
      <w:r w:rsidR="00C41361">
        <w:rPr>
          <w:noProof/>
        </w:rPr>
        <w:fldChar w:fldCharType="end"/>
      </w:r>
      <w:bookmarkEnd w:id="1113"/>
      <w:r>
        <w:t>: Time Line Explorer window</w:t>
      </w:r>
    </w:p>
    <w:p w:rsidR="00792893" w:rsidRPr="00A0057F" w:rsidRDefault="00A0057F" w:rsidP="00A41FBF">
      <w:pPr>
        <w:pStyle w:val="Body"/>
      </w:pPr>
      <w:r>
        <w:t xml:space="preserve">The example given in </w:t>
      </w:r>
      <w:r w:rsidR="00C41361">
        <w:fldChar w:fldCharType="begin"/>
      </w:r>
      <w:r>
        <w:instrText xml:space="preserve"> </w:instrText>
      </w:r>
      <w:r w:rsidR="00567E0A">
        <w:instrText>REF</w:instrText>
      </w:r>
      <w:r>
        <w:instrText xml:space="preserve"> _Ref97350704 \h </w:instrText>
      </w:r>
      <w:r w:rsidR="00C41361">
        <w:fldChar w:fldCharType="separate"/>
      </w:r>
      <w:r w:rsidR="00BB39E2">
        <w:t xml:space="preserve">Figure </w:t>
      </w:r>
      <w:r w:rsidR="00BB39E2">
        <w:rPr>
          <w:noProof/>
        </w:rPr>
        <w:t>90</w:t>
      </w:r>
      <w:r w:rsidR="00C41361">
        <w:fldChar w:fldCharType="end"/>
      </w:r>
      <w:r>
        <w:t xml:space="preserve"> is using MFR sunphotometer data. A removal of the broadband channel is needed for the spectral plot to work properly. The according processing chain is shown in </w:t>
      </w:r>
      <w:r w:rsidR="00C41361">
        <w:fldChar w:fldCharType="begin"/>
      </w:r>
      <w:r>
        <w:instrText xml:space="preserve"> </w:instrText>
      </w:r>
      <w:r w:rsidR="00567E0A">
        <w:instrText>REF</w:instrText>
      </w:r>
      <w:r>
        <w:instrText xml:space="preserve"> _Ref97351016 \h </w:instrText>
      </w:r>
      <w:r w:rsidR="00C41361">
        <w:fldChar w:fldCharType="separate"/>
      </w:r>
      <w:r w:rsidR="00BB39E2">
        <w:t xml:space="preserve">Figure </w:t>
      </w:r>
      <w:r w:rsidR="00BB39E2">
        <w:rPr>
          <w:noProof/>
        </w:rPr>
        <w:t>91</w:t>
      </w:r>
      <w:r w:rsidR="00C41361">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1114" w:name="_Ref97351016"/>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91</w:t>
      </w:r>
      <w:r w:rsidR="00C41361">
        <w:rPr>
          <w:noProof/>
        </w:rPr>
        <w:fldChar w:fldCharType="end"/>
      </w:r>
      <w:bookmarkEnd w:id="1114"/>
      <w:r>
        <w:t>: Processing chain for the exploration of the narrowband MFR channels in the Time Line Explorer</w:t>
      </w:r>
    </w:p>
    <w:p w:rsidR="00897F15" w:rsidRDefault="00897F15" w:rsidP="00E5047C">
      <w:pPr>
        <w:pStyle w:val="Heading2"/>
      </w:pPr>
      <w:bookmarkStart w:id="1115" w:name="_Toc355280411"/>
      <w:bookmarkStart w:id="1116" w:name="_Toc359416801"/>
      <w:r>
        <w:t>File Export Module</w:t>
      </w:r>
      <w:bookmarkEnd w:id="1115"/>
      <w:bookmarkEnd w:id="1116"/>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BB39E2">
          <w:t xml:space="preserve">Figure </w:t>
        </w:r>
        <w:r w:rsidR="00BB39E2">
          <w:rPr>
            <w:noProof/>
          </w:rPr>
          <w:t>92</w:t>
        </w:r>
      </w:fldSimple>
      <w:r>
        <w:t>).</w:t>
      </w:r>
      <w:r w:rsidR="0051485C">
        <w:t xml:space="preserve"> The dialog is identical to the one described in </w:t>
      </w:r>
      <w:fldSimple w:instr=" REF _Ref153761992 \r \h  \* MERGEFORMAT ">
        <w:r w:rsidR="00BB39E2">
          <w:t>5.4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1117" w:name="_Ref97811200"/>
      <w:r>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92</w:t>
      </w:r>
      <w:r w:rsidR="00C41361">
        <w:rPr>
          <w:noProof/>
        </w:rPr>
        <w:fldChar w:fldCharType="end"/>
      </w:r>
      <w:bookmarkEnd w:id="1117"/>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1118" w:name="_Toc355280412"/>
      <w:bookmarkStart w:id="1119" w:name="_Toc359416802"/>
      <w:r w:rsidRPr="00084655">
        <w:t>Data Administration</w:t>
      </w:r>
      <w:bookmarkEnd w:id="1118"/>
      <w:bookmarkEnd w:id="1119"/>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1120" w:name="_Toc355280413"/>
      <w:bookmarkStart w:id="1121" w:name="_Toc359416803"/>
      <w:r w:rsidRPr="00084655">
        <w:t>Removing data</w:t>
      </w:r>
      <w:bookmarkEnd w:id="1120"/>
      <w:bookmarkEnd w:id="1121"/>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fldSimple w:instr=" REF _Ref358394245 \r \h  \* MERGEFORMAT ">
        <w:r w:rsidR="00BB39E2" w:rsidRPr="00BB39E2">
          <w:rPr>
            <w:rStyle w:val="CrossReference"/>
          </w:rPr>
          <w:t>3.7</w:t>
        </w:r>
      </w:fldSimple>
      <w:r w:rsidR="00E1195F" w:rsidRPr="00E1195F">
        <w:rPr>
          <w:rStyle w:val="CrossReference"/>
        </w:rPr>
        <w:t xml:space="preserve"> </w:t>
      </w:r>
      <w:fldSimple w:instr=" REF _Ref358394245 \h  \* MERGEFORMAT ">
        <w:r w:rsidR="00BB39E2" w:rsidRPr="00BB39E2">
          <w:rPr>
            <w:rStyle w:val="CrossReference"/>
          </w:rPr>
          <w:t>Research Groups and Accessing SPECCHIO Campaigns</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2A14D7" w:rsidP="00D0645C">
            <w:pPr>
              <w:pStyle w:val="Figure"/>
            </w:pPr>
            <w:r>
              <w:rPr>
                <w:lang w:val="en-AU"/>
              </w:rPr>
              <w:drawing>
                <wp:inline distT="0" distB="0" distL="0" distR="0">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0"/>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0645C" w:rsidRPr="00084655" w:rsidRDefault="00D0645C" w:rsidP="00D0645C">
            <w:pPr>
              <w:pStyle w:val="Caption"/>
            </w:pPr>
            <w:r w:rsidRPr="00084655">
              <w:t xml:space="preserve">Figure </w:t>
            </w:r>
            <w:fldSimple w:instr=" SEQ Figure \* ARABIC ">
              <w:r w:rsidR="00BB39E2">
                <w:rPr>
                  <w:noProof/>
                </w:rPr>
                <w:t>93</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684760">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037DAE">
            <w:pPr>
              <w:pStyle w:val="ProcessStep"/>
            </w:pPr>
            <w:r>
              <w:t xml:space="preserve">Close the dialog box by clicking on </w:t>
            </w:r>
            <w:r w:rsidRPr="005035EE">
              <w:rPr>
                <w:rStyle w:val="ActionButton"/>
              </w:rPr>
              <w:t> C</w:t>
            </w:r>
            <w:r w:rsidR="00037DAE">
              <w:rPr>
                <w:rStyle w:val="ActionButton"/>
              </w:rPr>
              <w:t>lose</w:t>
            </w:r>
            <w:r w:rsidRPr="005035EE">
              <w:rPr>
                <w:rStyle w:val="ActionButton"/>
              </w:rPr>
              <w:t xml:space="preserve"> </w:t>
            </w:r>
            <w:r>
              <w:t>.</w:t>
            </w: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1122" w:name="_Toc355280414"/>
      <w:bookmarkStart w:id="1123" w:name="_Toc359416804"/>
      <w:r w:rsidRPr="00084655">
        <w:t>Campaign Export</w:t>
      </w:r>
      <w:bookmarkEnd w:id="1122"/>
      <w:bookmarkEnd w:id="1123"/>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campaign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c>
          <w:tcPr>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AB7D14" w:rsidP="00413DFD">
            <w:pPr>
              <w:pStyle w:val="Figure"/>
            </w:pPr>
            <w:r>
              <w:rPr>
                <w:lang w:val="en-AU"/>
              </w:rPr>
              <w:drawing>
                <wp:inline distT="0" distB="0" distL="0" distR="0">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1"/>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3DFD" w:rsidRDefault="00413DFD" w:rsidP="00413DFD">
            <w:pPr>
              <w:pStyle w:val="Caption"/>
            </w:pPr>
            <w:r w:rsidRPr="00084655">
              <w:t xml:space="preserve">Figure </w:t>
            </w:r>
            <w:fldSimple w:instr=" SEQ Figure \* ARABIC ">
              <w:r w:rsidR="00BB39E2">
                <w:rPr>
                  <w:noProof/>
                </w:rPr>
                <w:t>94</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1124" w:name="_Toc355280415"/>
      <w:bookmarkStart w:id="1125" w:name="_Toc359416805"/>
      <w:r>
        <w:t>Campaign Import</w:t>
      </w:r>
      <w:bookmarkEnd w:id="1124"/>
      <w:bookmarkEnd w:id="1125"/>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c>
          <w:tcPr>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AB7D14" w:rsidP="009B73BB">
            <w:pPr>
              <w:pStyle w:val="Figure"/>
            </w:pPr>
            <w:r>
              <w:rPr>
                <w:lang w:val="en-AU"/>
              </w:rPr>
              <w:drawing>
                <wp:inline distT="0" distB="0" distL="0" distR="0">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2"/>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BB39E2">
                <w:rPr>
                  <w:noProof/>
                </w:rPr>
                <w:t>95</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1126" w:name="_Toc355280416"/>
      <w:bookmarkStart w:id="1127" w:name="_Ref357089162"/>
      <w:bookmarkStart w:id="1128" w:name="_Ref357089166"/>
      <w:bookmarkStart w:id="1129" w:name="_Ref358896264"/>
      <w:bookmarkStart w:id="1130" w:name="_Ref358896286"/>
      <w:bookmarkStart w:id="1131" w:name="_Toc359416806"/>
      <w:r w:rsidRPr="00084655">
        <w:t>Definition of new Sensors</w:t>
      </w:r>
      <w:bookmarkEnd w:id="1126"/>
      <w:bookmarkEnd w:id="1127"/>
      <w:bookmarkEnd w:id="1128"/>
      <w:bookmarkEnd w:id="1129"/>
      <w:bookmarkEnd w:id="1130"/>
      <w:bookmarkEnd w:id="1131"/>
    </w:p>
    <w:p w:rsidR="00684366" w:rsidRDefault="002E2FCF" w:rsidP="00561BB8">
      <w:pPr>
        <w:pStyle w:val="Body"/>
      </w:pPr>
      <w:r>
        <w:t>A n</w:t>
      </w:r>
      <w:r w:rsidR="002A0FFE" w:rsidRPr="00084655">
        <w:t>ew sensor can be defined by lo</w:t>
      </w:r>
      <w:r w:rsidR="00561BB8">
        <w:t>ading a sensor definition file.</w:t>
      </w:r>
      <w:r w:rsidR="00684366">
        <w:t xml:space="preserve"> Once defined, it will appear in the dropdown list of sensor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sensor information using the </w:t>
      </w:r>
      <w:r w:rsidR="00F52044">
        <w:t>SPECCHIO</w:t>
      </w:r>
      <w:r>
        <w:t xml:space="preserve"> Client. Therefore, there is no method of confirming that your data was entered correctly, so prepare your input sensor definition file very carefully.</w:t>
      </w:r>
    </w:p>
    <w:p w:rsidR="00571329" w:rsidRDefault="00571329" w:rsidP="00571329">
      <w:pPr>
        <w:pStyle w:val="ProcessHeading"/>
      </w:pPr>
      <w:r>
        <w:t>To load a Sensor Definition file…</w:t>
      </w:r>
    </w:p>
    <w:tbl>
      <w:tblPr>
        <w:tblStyle w:val="Instructions"/>
        <w:tblW w:w="0" w:type="auto"/>
        <w:tblLook w:val="04A0"/>
      </w:tblPr>
      <w:tblGrid>
        <w:gridCol w:w="8862"/>
      </w:tblGrid>
      <w:tr w:rsidR="00D74D14" w:rsidTr="00571329">
        <w:tc>
          <w:tcPr>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AB7D14" w:rsidP="00D74D14">
            <w:pPr>
              <w:pStyle w:val="Figure"/>
            </w:pPr>
            <w:r>
              <w:rPr>
                <w:lang w:val="en-AU"/>
              </w:rPr>
              <w:drawing>
                <wp:inline distT="0" distB="0" distL="0" distR="0">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3"/>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74D14" w:rsidRPr="00084655" w:rsidRDefault="00D74D14" w:rsidP="00D74D14">
            <w:pPr>
              <w:pStyle w:val="Caption"/>
            </w:pPr>
            <w:bookmarkStart w:id="1132" w:name="_Ref153771867"/>
            <w:r w:rsidRPr="00084655">
              <w:t xml:space="preserve">Figure </w:t>
            </w:r>
            <w:fldSimple w:instr=" SEQ Figure \* ARABIC ">
              <w:r w:rsidR="00BB39E2">
                <w:rPr>
                  <w:noProof/>
                </w:rPr>
                <w:t>96</w:t>
              </w:r>
            </w:fldSimple>
            <w:bookmarkEnd w:id="1132"/>
            <w:r w:rsidRPr="00084655">
              <w:t>: Read Sensor Definition File dialog</w:t>
            </w:r>
          </w:p>
          <w:p w:rsidR="00D74D14" w:rsidRDefault="00D74D14" w:rsidP="00D74D14">
            <w:pPr>
              <w:pStyle w:val="ProcessStep"/>
            </w:pPr>
            <w:r w:rsidRPr="00084655">
              <w:t>In th</w:t>
            </w:r>
            <w:r>
              <w:t>is</w:t>
            </w:r>
            <w:r w:rsidRPr="00084655">
              <w:t xml:space="preserve"> dialog</w:t>
            </w:r>
            <w:r>
              <w:t>,</w:t>
            </w:r>
            <w:r w:rsidRPr="00084655">
              <w:t xml:space="preserve"> specify the sensor definition file and click </w:t>
            </w:r>
            <w:r w:rsidRPr="00564907">
              <w:rPr>
                <w:rStyle w:val="ActionButton"/>
              </w:rPr>
              <w:t> </w:t>
            </w:r>
            <w:r w:rsidRPr="00FC40BE">
              <w:rPr>
                <w:rStyle w:val="ActionButton"/>
              </w:rPr>
              <w:t>OK</w:t>
            </w:r>
            <w:r>
              <w:rPr>
                <w:rStyle w:val="ActionButton"/>
              </w:rPr>
              <w:t> </w:t>
            </w:r>
            <w:r w:rsidRPr="00084655">
              <w:t xml:space="preserve"> to read the file and insert </w:t>
            </w:r>
            <w:r>
              <w:t>the</w:t>
            </w:r>
            <w:r w:rsidRPr="00084655">
              <w:t xml:space="preserve"> new sensor into the database.</w:t>
            </w:r>
          </w:p>
        </w:tc>
      </w:tr>
    </w:tbl>
    <w:p w:rsidR="002A0FFE" w:rsidRPr="00084655" w:rsidRDefault="002A0FFE" w:rsidP="00561BB8">
      <w:pPr>
        <w:pStyle w:val="Body"/>
      </w:pPr>
      <w:r w:rsidRPr="00084655">
        <w:t xml:space="preserve">Sensor definition files are </w:t>
      </w:r>
      <w:r w:rsidR="00D74D14">
        <w:t xml:space="preserve">a proprietary format </w:t>
      </w:r>
      <w:r w:rsidRPr="00084655">
        <w:t xml:space="preserve">tab separated text files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256F45">
      <w:pPr>
        <w:pStyle w:val="Code"/>
        <w:tabs>
          <w:tab w:val="clear" w:pos="1134"/>
          <w:tab w:val="clear" w:pos="1701"/>
          <w:tab w:val="clear" w:pos="2835"/>
          <w:tab w:val="clear" w:pos="3402"/>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E77A98">
        <w:rPr>
          <w:rStyle w:val="CodeChar"/>
        </w:rPr>
        <w:t>&lt;sensor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E77A98">
        <w:rPr>
          <w:rStyle w:val="CodeChar"/>
        </w:rPr>
        <w:t>&lt;sensor descr&gt;</w:t>
      </w:r>
      <w:r>
        <w:tab/>
        <w:t>A short description of this Sensor</w:t>
      </w:r>
    </w:p>
    <w:p w:rsidR="00256F45" w:rsidRDefault="00256F45" w:rsidP="00256F45">
      <w:pPr>
        <w:pStyle w:val="HangingIndent"/>
      </w:pPr>
      <w:r w:rsidRPr="00E77A98">
        <w:rPr>
          <w:rStyle w:val="CodeChar"/>
        </w:rPr>
        <w:t>&lt;company name&gt;</w:t>
      </w:r>
      <w:r>
        <w:tab/>
        <w:t xml:space="preserve">The name of the company which manufactures this sensor. It must exactly match the value in the </w:t>
      </w:r>
      <w:r w:rsidRPr="00256F45">
        <w:rPr>
          <w:rStyle w:val="GUIWord"/>
        </w:rPr>
        <w:t>short_name</w:t>
      </w:r>
      <w:r>
        <w:t xml:space="preserve"> column for one of the manufacturers in </w:t>
      </w:r>
      <w:r w:rsidR="00F52044">
        <w:t>SPECCHIO</w:t>
      </w:r>
      <w:r>
        <w:t xml:space="preserve">’s predefined manufacturer’s table. </w:t>
      </w:r>
      <w:r w:rsidRPr="00256F45">
        <w:rPr>
          <w:rStyle w:val="CrossReference"/>
        </w:rPr>
        <w:t xml:space="preserve">See </w:t>
      </w:r>
      <w:fldSimple w:instr=" REF _Ref357589894 \r \h  \* MERGEFORMAT ">
        <w:r w:rsidR="00BB39E2" w:rsidRPr="00BB39E2">
          <w:rPr>
            <w:rStyle w:val="CrossReference"/>
          </w:rPr>
          <w:t xml:space="preserve">Appendix B: </w:t>
        </w:r>
      </w:fldSimple>
      <w:fldSimple w:instr=" REF _Ref357589894 \h  \* MERGEFORMAT ">
        <w:r w:rsidR="00BB39E2" w:rsidRPr="00BB39E2">
          <w:rPr>
            <w:rStyle w:val="CrossReference"/>
          </w:rPr>
          <w:t>Predefined Manufacturer Table</w:t>
        </w:r>
      </w:fldSimple>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E77A98">
        <w:rPr>
          <w:rStyle w:val="CodeChar"/>
        </w:rPr>
        <w:t>&lt;type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E77A98">
        <w:rPr>
          <w:rStyle w:val="CodeChar"/>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E77A98">
        <w:rPr>
          <w:rStyle w:val="CodeChar"/>
        </w:rPr>
        <w:t>&lt;band number&gt;</w:t>
      </w:r>
      <w:r>
        <w:tab/>
      </w:r>
      <w:r w:rsidR="00E77A98">
        <w:t>An integer number, starting at 1 and incrementing for each band in the Band Table.</w:t>
      </w:r>
    </w:p>
    <w:p w:rsidR="00256F45" w:rsidRDefault="00256F45" w:rsidP="00256F45">
      <w:pPr>
        <w:pStyle w:val="HangingIndent"/>
      </w:pPr>
      <w:r w:rsidRPr="00E77A98">
        <w:rPr>
          <w:rStyle w:val="CodeChar"/>
        </w:rPr>
        <w:t>&lt;wavelength&gt;</w:t>
      </w:r>
      <w:r w:rsidR="00E77A98">
        <w:tab/>
        <w:t>The central wavelength of this band in nanometers.</w:t>
      </w:r>
    </w:p>
    <w:p w:rsidR="00256F45" w:rsidRDefault="00256F45" w:rsidP="00256F45">
      <w:pPr>
        <w:pStyle w:val="HangingIndent"/>
      </w:pPr>
      <w:r w:rsidRPr="00E77A98">
        <w:rPr>
          <w:rStyle w:val="CodeChar"/>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rPr>
        <w:drawing>
          <wp:inline distT="0" distB="0" distL="0" distR="0">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Default="002A0FFE" w:rsidP="00EB49E0">
      <w:pPr>
        <w:pStyle w:val="Caption"/>
      </w:pPr>
      <w:bookmarkStart w:id="1133" w:name="_Ref153772038"/>
      <w:r w:rsidRPr="00084655">
        <w:t xml:space="preserve">Figure </w:t>
      </w:r>
      <w:r w:rsidR="00C41361">
        <w:fldChar w:fldCharType="begin"/>
      </w:r>
      <w:r w:rsidR="00FB7375">
        <w:instrText xml:space="preserve"> </w:instrText>
      </w:r>
      <w:r w:rsidR="00567E0A">
        <w:instrText>SEQ</w:instrText>
      </w:r>
      <w:r w:rsidR="00FB7375">
        <w:instrText xml:space="preserve"> Figure \* ARABIC </w:instrText>
      </w:r>
      <w:r w:rsidR="00C41361">
        <w:fldChar w:fldCharType="separate"/>
      </w:r>
      <w:r w:rsidR="00BB39E2">
        <w:rPr>
          <w:noProof/>
        </w:rPr>
        <w:t>97</w:t>
      </w:r>
      <w:r w:rsidR="00C41361">
        <w:rPr>
          <w:noProof/>
        </w:rPr>
        <w:fldChar w:fldCharType="end"/>
      </w:r>
      <w:bookmarkEnd w:id="1133"/>
      <w:r w:rsidRPr="00084655">
        <w:t>: Part of a sensor definition file being edited in Excel</w:t>
      </w:r>
    </w:p>
    <w:p w:rsidR="00826992" w:rsidRDefault="00571329" w:rsidP="00571329">
      <w:pPr>
        <w:pStyle w:val="Body"/>
      </w:pPr>
      <w:r>
        <w:t>A text file view of the same file. Note that the tab positions do not appear to line up when displayed this way.</w:t>
      </w:r>
    </w:p>
    <w:p w:rsidR="00826992" w:rsidRDefault="00826992" w:rsidP="00826992">
      <w:pPr>
        <w:pStyle w:val="Code"/>
        <w:tabs>
          <w:tab w:val="left" w:pos="4678"/>
          <w:tab w:val="left" w:pos="5954"/>
          <w:tab w:val="left" w:pos="7230"/>
        </w:tabs>
      </w:pPr>
      <w:r>
        <w:t>Name</w:t>
      </w:r>
      <w:r>
        <w:tab/>
        <w:t>Description</w:t>
      </w:r>
      <w:r>
        <w:tab/>
        <w:t>Company</w:t>
      </w:r>
      <w:r>
        <w:tab/>
        <w:t>Type no</w:t>
      </w:r>
      <w:r>
        <w:tab/>
        <w:t>no of channels</w:t>
      </w:r>
    </w:p>
    <w:p w:rsidR="00826992" w:rsidRDefault="00826992" w:rsidP="00826992">
      <w:pPr>
        <w:pStyle w:val="Code"/>
        <w:tabs>
          <w:tab w:val="left" w:pos="4678"/>
          <w:tab w:val="left" w:pos="5954"/>
          <w:tab w:val="left" w:pos="7230"/>
        </w:tabs>
      </w:pPr>
      <w:r>
        <w:t>ASD FSFR</w:t>
      </w:r>
      <w:r>
        <w:tab/>
        <w:t>ASD Fieldspec FR</w:t>
      </w:r>
      <w:r>
        <w:tab/>
        <w:t>ASD</w:t>
      </w:r>
      <w:r>
        <w:tab/>
        <w:t>4</w:t>
      </w:r>
      <w:r>
        <w:tab/>
        <w:t>2151</w:t>
      </w:r>
    </w:p>
    <w:p w:rsidR="00826992" w:rsidRDefault="00826992" w:rsidP="00826992">
      <w:pPr>
        <w:pStyle w:val="Code"/>
        <w:tabs>
          <w:tab w:val="left" w:pos="4678"/>
          <w:tab w:val="left" w:pos="5954"/>
          <w:tab w:val="left" w:pos="7230"/>
        </w:tabs>
      </w:pPr>
      <w:r>
        <w:t>Band</w:t>
      </w:r>
      <w:r>
        <w:tab/>
        <w:t>Average Wavelength (nm)</w:t>
      </w:r>
      <w:r>
        <w:tab/>
        <w:t>Full Width at Half the Maximum FWHM (nm)</w:t>
      </w:r>
      <w:r>
        <w:tab/>
      </w:r>
      <w:r>
        <w:tab/>
      </w:r>
    </w:p>
    <w:p w:rsidR="00826992" w:rsidRDefault="00826992" w:rsidP="00826992">
      <w:pPr>
        <w:pStyle w:val="Code"/>
        <w:tabs>
          <w:tab w:val="left" w:pos="4678"/>
          <w:tab w:val="left" w:pos="5954"/>
          <w:tab w:val="left" w:pos="7230"/>
        </w:tabs>
      </w:pPr>
      <w:r>
        <w:t>1</w:t>
      </w:r>
      <w:r>
        <w:tab/>
        <w:t>350</w:t>
      </w:r>
      <w:r>
        <w:tab/>
        <w:t>2</w:t>
      </w:r>
      <w:r>
        <w:tab/>
      </w:r>
      <w:r>
        <w:tab/>
      </w:r>
    </w:p>
    <w:p w:rsidR="00826992" w:rsidRDefault="00826992" w:rsidP="00826992">
      <w:pPr>
        <w:pStyle w:val="Code"/>
        <w:tabs>
          <w:tab w:val="left" w:pos="4678"/>
          <w:tab w:val="left" w:pos="5954"/>
          <w:tab w:val="left" w:pos="7230"/>
        </w:tabs>
      </w:pPr>
      <w:r>
        <w:t>2</w:t>
      </w:r>
      <w:r>
        <w:tab/>
        <w:t>351</w:t>
      </w:r>
      <w:r>
        <w:tab/>
        <w:t>2</w:t>
      </w:r>
      <w:r>
        <w:tab/>
      </w:r>
      <w:r>
        <w:tab/>
      </w:r>
    </w:p>
    <w:p w:rsidR="00826992" w:rsidRDefault="00826992" w:rsidP="00826992">
      <w:pPr>
        <w:pStyle w:val="Code"/>
        <w:tabs>
          <w:tab w:val="left" w:pos="4678"/>
          <w:tab w:val="left" w:pos="5954"/>
          <w:tab w:val="left" w:pos="7230"/>
        </w:tabs>
      </w:pPr>
      <w:r>
        <w:t>3</w:t>
      </w:r>
      <w:r>
        <w:tab/>
        <w:t>352</w:t>
      </w:r>
      <w:r>
        <w:tab/>
        <w:t>2</w:t>
      </w:r>
      <w:r>
        <w:tab/>
      </w:r>
      <w:r>
        <w:tab/>
      </w:r>
    </w:p>
    <w:p w:rsidR="00826992" w:rsidRDefault="00826992" w:rsidP="00826992">
      <w:pPr>
        <w:pStyle w:val="Code"/>
        <w:tabs>
          <w:tab w:val="left" w:pos="4678"/>
          <w:tab w:val="left" w:pos="5954"/>
          <w:tab w:val="left" w:pos="7230"/>
        </w:tabs>
      </w:pPr>
      <w:r>
        <w:t>4</w:t>
      </w:r>
      <w:r>
        <w:tab/>
        <w:t>353</w:t>
      </w:r>
      <w:r>
        <w:tab/>
        <w:t>2</w:t>
      </w:r>
      <w:r>
        <w:tab/>
      </w:r>
      <w:r>
        <w:tab/>
      </w:r>
    </w:p>
    <w:p w:rsidR="00826992" w:rsidRDefault="00826992" w:rsidP="00826992">
      <w:pPr>
        <w:pStyle w:val="Code"/>
        <w:tabs>
          <w:tab w:val="left" w:pos="4678"/>
          <w:tab w:val="left" w:pos="5954"/>
          <w:tab w:val="left" w:pos="7230"/>
        </w:tabs>
      </w:pPr>
      <w:r>
        <w:t>5</w:t>
      </w:r>
      <w:r>
        <w:tab/>
        <w:t>354</w:t>
      </w:r>
      <w:r>
        <w:tab/>
        <w:t>2</w:t>
      </w:r>
      <w:r>
        <w:tab/>
      </w:r>
      <w:r>
        <w:tab/>
      </w:r>
    </w:p>
    <w:p w:rsidR="00826992" w:rsidRDefault="00826992" w:rsidP="00826992">
      <w:pPr>
        <w:pStyle w:val="Code"/>
        <w:tabs>
          <w:tab w:val="left" w:pos="4678"/>
          <w:tab w:val="left" w:pos="5954"/>
          <w:tab w:val="left" w:pos="7230"/>
        </w:tabs>
      </w:pPr>
      <w:r>
        <w:t>6</w:t>
      </w:r>
      <w:r>
        <w:tab/>
        <w:t>355</w:t>
      </w:r>
      <w:r>
        <w:tab/>
        <w:t>2</w:t>
      </w:r>
      <w:r>
        <w:tab/>
      </w:r>
      <w:r>
        <w:tab/>
      </w:r>
    </w:p>
    <w:p w:rsidR="00826992" w:rsidRDefault="00826992" w:rsidP="00826992">
      <w:pPr>
        <w:pStyle w:val="Code"/>
        <w:tabs>
          <w:tab w:val="left" w:pos="4678"/>
          <w:tab w:val="left" w:pos="5954"/>
          <w:tab w:val="left" w:pos="7230"/>
        </w:tabs>
      </w:pPr>
      <w:r>
        <w:t>7</w:t>
      </w:r>
      <w:r>
        <w:tab/>
        <w:t>356</w:t>
      </w:r>
      <w:r>
        <w:tab/>
        <w:t>2</w:t>
      </w:r>
      <w:r>
        <w:tab/>
      </w:r>
      <w:r>
        <w:tab/>
      </w:r>
    </w:p>
    <w:p w:rsidR="00826992" w:rsidRDefault="00826992" w:rsidP="00826992">
      <w:pPr>
        <w:pStyle w:val="Code"/>
        <w:tabs>
          <w:tab w:val="left" w:pos="4678"/>
          <w:tab w:val="left" w:pos="5954"/>
          <w:tab w:val="left" w:pos="7230"/>
        </w:tabs>
      </w:pPr>
      <w:r>
        <w:t>8</w:t>
      </w:r>
      <w:r>
        <w:tab/>
        <w:t>357</w:t>
      </w:r>
      <w:r>
        <w:tab/>
        <w:t>2</w:t>
      </w:r>
      <w:r>
        <w:tab/>
      </w:r>
      <w:r>
        <w:tab/>
      </w:r>
    </w:p>
    <w:p w:rsidR="00826992" w:rsidRDefault="00826992" w:rsidP="00826992">
      <w:pPr>
        <w:pStyle w:val="Code"/>
        <w:tabs>
          <w:tab w:val="left" w:pos="4678"/>
          <w:tab w:val="left" w:pos="5954"/>
          <w:tab w:val="left" w:pos="7230"/>
        </w:tabs>
      </w:pPr>
      <w:r>
        <w:t>9</w:t>
      </w:r>
      <w:r>
        <w:tab/>
        <w:t>358</w:t>
      </w:r>
      <w:r>
        <w:tab/>
        <w:t>2</w:t>
      </w:r>
      <w:r>
        <w:tab/>
      </w:r>
      <w:r>
        <w:tab/>
      </w:r>
    </w:p>
    <w:p w:rsidR="00826992" w:rsidRDefault="00826992" w:rsidP="00826992">
      <w:pPr>
        <w:pStyle w:val="Code"/>
        <w:tabs>
          <w:tab w:val="left" w:pos="4678"/>
          <w:tab w:val="left" w:pos="5954"/>
          <w:tab w:val="left" w:pos="7230"/>
        </w:tabs>
      </w:pPr>
      <w:r>
        <w:t>10</w:t>
      </w:r>
      <w:r>
        <w:tab/>
        <w:t>359</w:t>
      </w:r>
      <w:r>
        <w:tab/>
        <w:t>2</w:t>
      </w:r>
      <w:r>
        <w:tab/>
      </w:r>
      <w:r>
        <w:tab/>
      </w:r>
    </w:p>
    <w:p w:rsidR="00826992" w:rsidRDefault="00826992" w:rsidP="00826992">
      <w:pPr>
        <w:pStyle w:val="Code"/>
        <w:tabs>
          <w:tab w:val="left" w:pos="4678"/>
          <w:tab w:val="left" w:pos="5954"/>
          <w:tab w:val="left" w:pos="7230"/>
        </w:tabs>
      </w:pPr>
      <w:r>
        <w:t>11</w:t>
      </w:r>
      <w:r>
        <w:tab/>
        <w:t>360</w:t>
      </w:r>
      <w:r>
        <w:tab/>
        <w:t>2</w:t>
      </w:r>
      <w:r>
        <w:tab/>
      </w:r>
      <w:r>
        <w:tab/>
      </w:r>
    </w:p>
    <w:p w:rsidR="00826992" w:rsidRDefault="00826992" w:rsidP="00826992">
      <w:pPr>
        <w:pStyle w:val="Code"/>
        <w:tabs>
          <w:tab w:val="left" w:pos="4678"/>
          <w:tab w:val="left" w:pos="5954"/>
          <w:tab w:val="left" w:pos="7230"/>
        </w:tabs>
      </w:pPr>
      <w:r>
        <w:t>12</w:t>
      </w:r>
      <w:r>
        <w:tab/>
        <w:t>361</w:t>
      </w:r>
      <w:r>
        <w:tab/>
        <w:t>2</w:t>
      </w:r>
      <w:r>
        <w:tab/>
      </w:r>
      <w:r>
        <w:tab/>
      </w:r>
    </w:p>
    <w:p w:rsidR="00826992" w:rsidRDefault="00826992" w:rsidP="00826992">
      <w:pPr>
        <w:pStyle w:val="Code"/>
        <w:tabs>
          <w:tab w:val="left" w:pos="4678"/>
          <w:tab w:val="left" w:pos="5954"/>
          <w:tab w:val="left" w:pos="7230"/>
        </w:tabs>
      </w:pPr>
      <w:r>
        <w:t>13</w:t>
      </w:r>
      <w:r>
        <w:tab/>
        <w:t>362</w:t>
      </w:r>
      <w:r>
        <w:tab/>
        <w:t>2</w:t>
      </w:r>
      <w:r>
        <w:tab/>
      </w:r>
      <w:r>
        <w:tab/>
      </w:r>
    </w:p>
    <w:p w:rsidR="00826992" w:rsidRDefault="00826992" w:rsidP="00826992">
      <w:pPr>
        <w:pStyle w:val="Code"/>
        <w:tabs>
          <w:tab w:val="left" w:pos="4678"/>
          <w:tab w:val="left" w:pos="5954"/>
          <w:tab w:val="left" w:pos="7230"/>
        </w:tabs>
      </w:pPr>
      <w:r>
        <w:t>14</w:t>
      </w:r>
      <w:r>
        <w:tab/>
        <w:t>363</w:t>
      </w:r>
      <w:r>
        <w:tab/>
        <w:t>2</w:t>
      </w:r>
    </w:p>
    <w:p w:rsidR="00826992" w:rsidRDefault="00826992" w:rsidP="00826992">
      <w:pPr>
        <w:pStyle w:val="Code"/>
        <w:tabs>
          <w:tab w:val="left" w:pos="4678"/>
          <w:tab w:val="left" w:pos="5954"/>
          <w:tab w:val="left" w:pos="7230"/>
        </w:tabs>
      </w:pPr>
      <w:r>
        <w:t>15</w:t>
      </w:r>
      <w:r>
        <w:tab/>
        <w:t>364</w:t>
      </w:r>
      <w:r>
        <w:tab/>
        <w:t>2</w:t>
      </w:r>
    </w:p>
    <w:p w:rsidR="00826992" w:rsidRDefault="00826992" w:rsidP="00826992">
      <w:pPr>
        <w:pStyle w:val="Code"/>
        <w:tabs>
          <w:tab w:val="left" w:pos="4678"/>
          <w:tab w:val="left" w:pos="5954"/>
          <w:tab w:val="left" w:pos="7230"/>
        </w:tabs>
      </w:pPr>
      <w:r>
        <w:t>16</w:t>
      </w:r>
      <w:r>
        <w:tab/>
        <w:t>365</w:t>
      </w:r>
      <w:r>
        <w:tab/>
        <w:t>2</w:t>
      </w:r>
    </w:p>
    <w:p w:rsidR="00826992" w:rsidRDefault="00826992" w:rsidP="00826992">
      <w:pPr>
        <w:pStyle w:val="Code"/>
        <w:tabs>
          <w:tab w:val="left" w:pos="4678"/>
          <w:tab w:val="left" w:pos="5954"/>
          <w:tab w:val="left" w:pos="7230"/>
        </w:tabs>
      </w:pPr>
      <w:r>
        <w:t>17</w:t>
      </w:r>
      <w:r>
        <w:tab/>
        <w:t>366</w:t>
      </w:r>
      <w:r>
        <w:tab/>
        <w:t>2</w:t>
      </w:r>
    </w:p>
    <w:p w:rsidR="00826992" w:rsidRDefault="00826992" w:rsidP="00826992">
      <w:pPr>
        <w:pStyle w:val="Code"/>
        <w:tabs>
          <w:tab w:val="left" w:pos="4678"/>
          <w:tab w:val="left" w:pos="5954"/>
          <w:tab w:val="left" w:pos="7230"/>
        </w:tabs>
      </w:pPr>
      <w:r>
        <w:t>18</w:t>
      </w:r>
      <w:r>
        <w:tab/>
        <w:t>367</w:t>
      </w:r>
      <w:r>
        <w:tab/>
        <w:t>2</w:t>
      </w:r>
    </w:p>
    <w:p w:rsidR="00826992" w:rsidRDefault="00826992" w:rsidP="00826992">
      <w:pPr>
        <w:pStyle w:val="Code"/>
        <w:tabs>
          <w:tab w:val="left" w:pos="4678"/>
          <w:tab w:val="left" w:pos="5954"/>
          <w:tab w:val="left" w:pos="7230"/>
        </w:tabs>
      </w:pPr>
      <w:r>
        <w:t>19</w:t>
      </w:r>
      <w:r>
        <w:tab/>
        <w:t>368</w:t>
      </w:r>
      <w:r>
        <w:tab/>
        <w:t>2</w:t>
      </w:r>
    </w:p>
    <w:p w:rsidR="00826992" w:rsidRDefault="00826992" w:rsidP="00826992">
      <w:pPr>
        <w:pStyle w:val="Code"/>
        <w:tabs>
          <w:tab w:val="left" w:pos="4678"/>
          <w:tab w:val="left" w:pos="5954"/>
          <w:tab w:val="left" w:pos="7230"/>
        </w:tabs>
      </w:pPr>
      <w:r>
        <w:t>20</w:t>
      </w:r>
      <w:r>
        <w:tab/>
        <w:t>369</w:t>
      </w:r>
      <w:r>
        <w:tab/>
        <w:t>2</w:t>
      </w:r>
    </w:p>
    <w:p w:rsidR="00826992" w:rsidRPr="00B41D28" w:rsidRDefault="00826992" w:rsidP="00826992">
      <w:pPr>
        <w:pStyle w:val="Code"/>
        <w:tabs>
          <w:tab w:val="left" w:pos="4678"/>
          <w:tab w:val="left" w:pos="5954"/>
          <w:tab w:val="left" w:pos="7230"/>
        </w:tabs>
      </w:pPr>
      <w:r>
        <w:t>21</w:t>
      </w:r>
      <w:r>
        <w:tab/>
        <w:t>370</w:t>
      </w:r>
      <w:r>
        <w:tab/>
        <w:t>2</w:t>
      </w:r>
    </w:p>
    <w:p w:rsidR="006600FE" w:rsidRDefault="008F153A" w:rsidP="00E5047C">
      <w:pPr>
        <w:pStyle w:val="Heading2"/>
      </w:pPr>
      <w:bookmarkStart w:id="1134" w:name="_Ref97355090"/>
      <w:bookmarkStart w:id="1135" w:name="_Toc355280417"/>
      <w:bookmarkStart w:id="1136" w:name="_Toc359416807"/>
      <w:r>
        <w:t>Instrument Administration</w:t>
      </w:r>
      <w:bookmarkEnd w:id="1134"/>
      <w:bookmarkEnd w:id="1135"/>
      <w:bookmarkEnd w:id="1136"/>
    </w:p>
    <w:p w:rsidR="00684366" w:rsidRDefault="00C41FBE" w:rsidP="00C41FBE">
      <w:pPr>
        <w:pStyle w:val="Note"/>
      </w:pPr>
      <w:r>
        <w:t>Note</w:t>
      </w:r>
      <w:r>
        <w:tab/>
      </w:r>
      <w:r w:rsidR="00684366">
        <w:t>Any user can open the Instrument Administration dialogs but only Administrators can commit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tblPr>
      <w:tblGrid>
        <w:gridCol w:w="1479"/>
        <w:gridCol w:w="2900"/>
        <w:gridCol w:w="4483"/>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BB39E2" w:rsidRDefault="00CE0A1B" w:rsidP="00BB39E2">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BB39E2" w:rsidRPr="00BB39E2">
                <w:rPr>
                  <w:rStyle w:val="CrossReference"/>
                </w:rPr>
                <w:t>3.1</w:t>
              </w:r>
            </w:fldSimple>
            <w:r w:rsidRPr="00CE0A1B">
              <w:rPr>
                <w:rStyle w:val="CrossReference"/>
              </w:rPr>
              <w:t xml:space="preserve"> </w:t>
            </w:r>
            <w:r w:rsidR="00C41361">
              <w:fldChar w:fldCharType="begin"/>
            </w:r>
            <w:r w:rsidR="00C41361">
              <w:instrText xml:space="preserve"> REF _Ref353786217 \h  \* MERGEFORMAT </w:instrText>
            </w:r>
            <w:r w:rsidR="00C41361">
              <w:fldChar w:fldCharType="separate"/>
            </w:r>
            <w:r w:rsidR="00BB39E2" w:rsidRPr="00BB39E2">
              <w:rPr>
                <w:rStyle w:val="CrossReference"/>
              </w:rPr>
              <w:t>Before You</w:t>
            </w:r>
            <w:r w:rsidR="00BB39E2">
              <w:t xml:space="preserve"> Start</w:t>
            </w:r>
          </w:p>
          <w:p w:rsidR="00BB39E2" w:rsidRDefault="00BB39E2" w:rsidP="00334CF9">
            <w:pPr>
              <w:pStyle w:val="Body"/>
            </w:pPr>
            <w:r>
              <w:t>Please check the Release Notes that were included in the SPECCHIO Installation Kit. The Release Notes detail...</w:t>
            </w:r>
          </w:p>
          <w:p w:rsidR="00BB39E2" w:rsidRDefault="00BB39E2" w:rsidP="00334CF9">
            <w:pPr>
              <w:pStyle w:val="Bullet"/>
            </w:pPr>
            <w:r>
              <w:t>the system pre-requisites you will need to run the SPECCHIO Client,</w:t>
            </w:r>
          </w:p>
          <w:p w:rsidR="00BB39E2" w:rsidRDefault="00BB39E2" w:rsidP="00334CF9">
            <w:pPr>
              <w:pStyle w:val="Bullet"/>
            </w:pPr>
            <w:r>
              <w:t>the SPECCHIO installation process,</w:t>
            </w:r>
          </w:p>
          <w:p w:rsidR="00BB39E2" w:rsidRDefault="00BB39E2" w:rsidP="00334CF9">
            <w:pPr>
              <w:pStyle w:val="Bullet"/>
            </w:pPr>
            <w:r>
              <w:t xml:space="preserve">the SPECCHIO URL, Port Number and Application path you must use and </w:t>
            </w:r>
          </w:p>
          <w:p w:rsidR="00BB39E2" w:rsidRPr="00334CF9" w:rsidRDefault="00BB39E2" w:rsidP="00334CF9">
            <w:pPr>
              <w:pStyle w:val="Bullet"/>
            </w:pPr>
            <w:r>
              <w:t>any specific instructions or limitations related to the version you have installed.</w:t>
            </w:r>
          </w:p>
          <w:p w:rsidR="00CE0A1B" w:rsidRPr="00CE0A1B" w:rsidRDefault="00BB39E2" w:rsidP="00CE0A1B">
            <w:pPr>
              <w:pStyle w:val="TableText"/>
            </w:pPr>
            <w:r>
              <w:t>User Accounts</w:t>
            </w:r>
            <w:r w:rsidR="00C41361">
              <w:fldChar w:fldCharType="end"/>
            </w:r>
            <w:r w:rsidR="00CE0A1B"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fldSimple w:instr=" REF _Ref357602656 \r \h  \* MERGEFORMAT ">
              <w:r w:rsidR="00BB39E2" w:rsidRPr="00BB39E2">
                <w:rPr>
                  <w:rStyle w:val="CrossReference"/>
                </w:rPr>
                <w:t>9.5.1</w:t>
              </w:r>
            </w:fldSimple>
            <w:r w:rsidRPr="00887779">
              <w:rPr>
                <w:rStyle w:val="CrossReference"/>
              </w:rPr>
              <w:t xml:space="preserve"> </w:t>
            </w:r>
            <w:fldSimple w:instr=" REF _Ref357602658 \h  \* MERGEFORMAT ">
              <w:r w:rsidR="00BB39E2" w:rsidRPr="00BB39E2">
                <w:rPr>
                  <w:rStyle w:val="CrossReference"/>
                </w:rPr>
                <w:t>Instrument Calibrations</w:t>
              </w:r>
            </w:fldSimple>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c>
          <w:tcPr>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C41361" w:rsidP="00E42230">
      <w:pPr>
        <w:pStyle w:val="Figure"/>
        <w:pageBreakBefore/>
        <w:rPr>
          <w:lang w:val="en-AU"/>
        </w:rPr>
      </w:pPr>
      <w:r>
        <w:rPr>
          <w:lang w:val="en-AU"/>
        </w:rPr>
      </w:r>
      <w:r w:rsidR="00E42230">
        <w:rPr>
          <w:lang w:val="en-AU"/>
        </w:rPr>
        <w:pict>
          <v:group id="_x0000_s1240" editas="canvas" style="width:431.8pt;height:238.95pt;mso-position-horizontal-relative:char;mso-position-vertical-relative:line" coordorigin="2549,2965" coordsize="6647,3678">
            <o:lock v:ext="edit" aspectratio="t"/>
            <v:shape id="_x0000_s1239" type="#_x0000_t75" style="position:absolute;left:2549;top:2965;width:6647;height:3678" o:preferrelative="f">
              <v:fill o:detectmouseclick="t"/>
              <v:path o:extrusionok="t" o:connecttype="none"/>
              <o:lock v:ext="edit" text="t"/>
            </v:shape>
            <v:shape id="_x0000_s1371" type="#_x0000_t75" style="position:absolute;left:3385;top:2965;width:5811;height:3678">
              <v:imagedata r:id="rId145" o:title=""/>
            </v:shape>
            <v:roundrect id="_x0000_s1242" style="position:absolute;left:2549;top:3916;width:721;height:380;v-text-anchor:middle" arcsize="10923f" fillcolor="#dbe5f1 [660]" strokecolor="#0070c0">
              <v:textbox inset=".5mm,.5mm,.5mm,.5mm">
                <w:txbxContent>
                  <w:p w:rsidR="00D51039" w:rsidRPr="00170A8D" w:rsidRDefault="00D51039" w:rsidP="00E42230">
                    <w:pPr>
                      <w:rPr>
                        <w:sz w:val="14"/>
                        <w:lang w:val="en-US"/>
                      </w:rPr>
                    </w:pPr>
                    <w:r w:rsidRPr="00170A8D">
                      <w:rPr>
                        <w:sz w:val="14"/>
                        <w:lang w:val="en-US"/>
                      </w:rPr>
                      <w:t>Instrument Selector</w:t>
                    </w:r>
                  </w:p>
                </w:txbxContent>
              </v:textbox>
            </v:roundrect>
            <v:shape id="_x0000_s1244" style="position:absolute;left:3137;top:4296;width:523;height:312" coordsize="365,365" path="m,c129,129,259,259,365,365e" filled="f" strokecolor="#0070c0" strokeweight="1pt">
              <v:stroke endarrow="open"/>
              <v:path arrowok="t"/>
            </v:shape>
            <v:roundrect id="_x0000_s1372" style="position:absolute;left:2831;top:5512;width:1416;height:519;v-text-anchor:middle" arcsize="10923f" fillcolor="#dbe5f1 [660]" strokecolor="#0070c0">
              <v:textbox inset=".5mm,.5mm,.5mm,.5mm">
                <w:txbxContent>
                  <w:p w:rsidR="00D51039" w:rsidRPr="00170A8D" w:rsidRDefault="00D51039" w:rsidP="00E42230">
                    <w:pPr>
                      <w:rPr>
                        <w:sz w:val="14"/>
                        <w:lang w:val="en-US"/>
                      </w:rPr>
                    </w:pPr>
                    <w:r>
                      <w:rPr>
                        <w:sz w:val="14"/>
                        <w:lang w:val="en-US"/>
                      </w:rPr>
                      <w:t>Calibration information and graphs will be shown here</w:t>
                    </w:r>
                  </w:p>
                </w:txbxContent>
              </v:textbox>
            </v:roundrect>
            <v:shape id="_x0000_s1373" style="position:absolute;left:4247;top:5776;width:1621;height:54" coordsize="365,365" path="m,c129,129,259,259,365,365e" filled="f" strokecolor="#0070c0" strokeweight="1pt">
              <v:stroke endarrow="open"/>
              <v:path arrowok="t"/>
            </v:shape>
            <w10:wrap type="none"/>
            <w10:anchorlock/>
          </v:group>
        </w:pict>
      </w:r>
    </w:p>
    <w:p w:rsidR="00FF7036" w:rsidRPr="00084655" w:rsidRDefault="00FF7036" w:rsidP="00FF7036">
      <w:pPr>
        <w:pStyle w:val="Caption"/>
      </w:pPr>
      <w:r w:rsidRPr="00084655">
        <w:t xml:space="preserve">Figure </w:t>
      </w:r>
      <w:fldSimple w:instr=" SEQ Figure \* ARABIC ">
        <w:r w:rsidR="00BB39E2">
          <w:rPr>
            <w:noProof/>
          </w:rPr>
          <w:t>98</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instrument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tblPr>
      <w:tblGrid>
        <w:gridCol w:w="8862"/>
      </w:tblGrid>
      <w:tr w:rsidR="001B763C" w:rsidTr="001B763C">
        <w:tc>
          <w:tcPr>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tblPr>
      <w:tblGrid>
        <w:gridCol w:w="8862"/>
      </w:tblGrid>
      <w:tr w:rsidR="00EC35D9" w:rsidTr="00EC35D9">
        <w:tc>
          <w:tcPr>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1137" w:name="_Ref357602394"/>
      <w:bookmarkStart w:id="1138" w:name="_Ref357602397"/>
      <w:bookmarkStart w:id="1139" w:name="_Ref357602656"/>
      <w:bookmarkStart w:id="1140" w:name="_Ref357602658"/>
      <w:bookmarkStart w:id="1141" w:name="_Toc359416808"/>
      <w:r>
        <w:t>Instrument Calibrations</w:t>
      </w:r>
      <w:bookmarkEnd w:id="1137"/>
      <w:bookmarkEnd w:id="1138"/>
      <w:bookmarkEnd w:id="1139"/>
      <w:bookmarkEnd w:id="1140"/>
      <w:bookmarkEnd w:id="1141"/>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r>
        <w:t>Unispec SPU files</w:t>
      </w:r>
    </w:p>
    <w:p w:rsidR="00BF5DA8" w:rsidRDefault="00BF5DA8" w:rsidP="00BF5DA8">
      <w:pPr>
        <w:pStyle w:val="Bullet"/>
      </w:pPr>
      <w:r>
        <w:t>SpectraVista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rsidR="00C41361">
        <w:fldChar w:fldCharType="begin"/>
      </w:r>
      <w:r w:rsidR="00BF5DA8">
        <w:instrText xml:space="preserve"> REF _Ref358105086 \r \h </w:instrText>
      </w:r>
      <w:r w:rsidR="00C41361">
        <w:fldChar w:fldCharType="separate"/>
      </w:r>
      <w:r w:rsidR="00BB39E2">
        <w:t>4.10</w:t>
      </w:r>
      <w:r w:rsidR="00C41361">
        <w:fldChar w:fldCharType="end"/>
      </w:r>
      <w:r w:rsidR="00C41361">
        <w:fldChar w:fldCharType="begin"/>
      </w:r>
      <w:r w:rsidR="00BF5DA8">
        <w:instrText xml:space="preserve"> REF _Ref358105089 \h </w:instrText>
      </w:r>
      <w:r w:rsidR="00C41361">
        <w:fldChar w:fldCharType="separate"/>
      </w:r>
      <w:r w:rsidR="00BB39E2">
        <w:t>Overview of SPECCHIO</w:t>
      </w:r>
      <w:r w:rsidR="00C41361">
        <w:fldChar w:fldCharType="end"/>
      </w:r>
      <w:r w:rsidR="00BF5DA8">
        <w:t>).</w:t>
      </w:r>
    </w:p>
    <w:p w:rsidR="00BF5DA8" w:rsidRDefault="00BF5DA8" w:rsidP="00BF5DA8">
      <w:pPr>
        <w:pStyle w:val="Body"/>
      </w:pPr>
      <w:r>
        <w:t xml:space="preserve">Other file formats which also store centre wavelengths of bands (such as Ocean Optics, UniSpec single beam, GER 3700 or APOGEE) are not yet supported by </w:t>
      </w:r>
      <w:r w:rsidR="00F52044">
        <w:t>SPECCHIO</w:t>
      </w:r>
      <w:r>
        <w:t xml:space="preserve"> for Calibration file reading. Attempting to use these file formats may lead to unpredictable results.</w:t>
      </w:r>
    </w:p>
    <w:p w:rsidR="001B763C" w:rsidRDefault="001B763C" w:rsidP="001B763C">
      <w:pPr>
        <w:pStyle w:val="ProcessHeading"/>
      </w:pPr>
      <w:r>
        <w:t xml:space="preserve">To add a new </w:t>
      </w:r>
      <w:r w:rsidR="00EC35D9">
        <w:t xml:space="preserve">place marker </w:t>
      </w:r>
      <w:r>
        <w:t>Calibration…</w:t>
      </w:r>
    </w:p>
    <w:tbl>
      <w:tblPr>
        <w:tblStyle w:val="Instructions"/>
        <w:tblW w:w="0" w:type="auto"/>
        <w:tblLook w:val="04A0"/>
      </w:tblPr>
      <w:tblGrid>
        <w:gridCol w:w="8862"/>
      </w:tblGrid>
      <w:tr w:rsidR="00142473" w:rsidTr="00142473">
        <w:tc>
          <w:tcPr>
            <w:tcW w:w="9571" w:type="dxa"/>
          </w:tcPr>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 xml:space="preserve">(Unispec SPU file or SpectraVista SIG file) </w:t>
            </w:r>
            <w:r>
              <w:t>you wish to upload.</w:t>
            </w:r>
          </w:p>
        </w:tc>
      </w:tr>
    </w:tbl>
    <w:p w:rsidR="001B763C" w:rsidRPr="001B763C" w:rsidRDefault="001B763C" w:rsidP="001B763C">
      <w:pPr>
        <w:pStyle w:val="ProcessHeading"/>
      </w:pPr>
      <w:r>
        <w:t>To remove a Calibration…</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1142" w:name="_Toc355280419"/>
      <w:bookmarkStart w:id="1143" w:name="_Toc359416809"/>
      <w:r>
        <w:t>Reference Panel Administration</w:t>
      </w:r>
      <w:bookmarkEnd w:id="1142"/>
      <w:bookmarkEnd w:id="1143"/>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fldSimple w:instr=" REF _Ref357671161 \r \h  \* MERGEFORMAT ">
        <w:r w:rsidR="00BB39E2" w:rsidRPr="00BB39E2">
          <w:rPr>
            <w:rStyle w:val="CrossReference"/>
          </w:rPr>
          <w:t>8</w:t>
        </w:r>
      </w:fldSimple>
      <w:r w:rsidR="00A51D78" w:rsidRPr="00A51D78">
        <w:rPr>
          <w:rStyle w:val="CrossReference"/>
        </w:rPr>
        <w:t xml:space="preserve"> </w:t>
      </w:r>
      <w:fldSimple w:instr=" REF _Ref357671165 \h  \* MERGEFORMAT ">
        <w:r w:rsidR="00BB39E2" w:rsidRPr="00BB39E2">
          <w:rPr>
            <w:rStyle w:val="CrossReference"/>
          </w:rPr>
          <w:t>Interactive Processing using Space Networks</w:t>
        </w:r>
      </w:fldSimple>
      <w:r w:rsidR="00974AB1">
        <w:t>, and in particular during the reference panel correction procedure as described in</w:t>
      </w:r>
      <w:r w:rsidR="00C92BD0">
        <w:t xml:space="preserve"> sections</w:t>
      </w:r>
      <w:r w:rsidR="00974AB1">
        <w:t xml:space="preserve"> </w:t>
      </w:r>
      <w:r w:rsidR="00C41361">
        <w:fldChar w:fldCharType="begin"/>
      </w:r>
      <w:r w:rsidR="00974AB1">
        <w:instrText xml:space="preserve"> REF _Ref97735916 \r \h </w:instrText>
      </w:r>
      <w:r w:rsidR="00C41361">
        <w:fldChar w:fldCharType="separate"/>
      </w:r>
      <w:r w:rsidR="00BB39E2">
        <w:t>8.4.2</w:t>
      </w:r>
      <w:r w:rsidR="00C41361">
        <w:fldChar w:fldCharType="end"/>
      </w:r>
      <w:r w:rsidR="00974AB1">
        <w:t xml:space="preserve"> and </w:t>
      </w:r>
      <w:r w:rsidR="00C41361">
        <w:fldChar w:fldCharType="begin"/>
      </w:r>
      <w:r w:rsidR="00974AB1">
        <w:instrText xml:space="preserve"> REF _Ref97735928 \r \h </w:instrText>
      </w:r>
      <w:r w:rsidR="00C41361">
        <w:fldChar w:fldCharType="separate"/>
      </w:r>
      <w:r w:rsidR="00BB39E2">
        <w:t>8.4.3</w:t>
      </w:r>
      <w:r w:rsidR="00C41361">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tblPr>
      <w:tblGrid>
        <w:gridCol w:w="1441"/>
        <w:gridCol w:w="2687"/>
        <w:gridCol w:w="4734"/>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t>Reference owner</w:t>
            </w:r>
          </w:p>
        </w:tc>
        <w:tc>
          <w:tcPr>
            <w:tcW w:w="0" w:type="auto"/>
          </w:tcPr>
          <w:p w:rsidR="00CE0A1B" w:rsidRPr="00CE0A1B" w:rsidRDefault="00CE0A1B" w:rsidP="00CE0A1B">
            <w:pPr>
              <w:pStyle w:val="TableText"/>
            </w:pPr>
            <w:r>
              <w:t>Selected from dropdown list of Institutes</w:t>
            </w:r>
          </w:p>
        </w:tc>
        <w:tc>
          <w:tcPr>
            <w:tcW w:w="0" w:type="auto"/>
          </w:tcPr>
          <w:p w:rsidR="00BB39E2" w:rsidRDefault="00CE0A1B" w:rsidP="00BB39E2">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BB39E2" w:rsidRPr="00BB39E2">
                <w:rPr>
                  <w:rStyle w:val="CrossReference"/>
                </w:rPr>
                <w:t>3.1</w:t>
              </w:r>
            </w:fldSimple>
            <w:r w:rsidRPr="00CE0A1B">
              <w:rPr>
                <w:rStyle w:val="CrossReference"/>
              </w:rPr>
              <w:t xml:space="preserve"> </w:t>
            </w:r>
            <w:r w:rsidR="00C41361">
              <w:fldChar w:fldCharType="begin"/>
            </w:r>
            <w:r w:rsidR="00C41361">
              <w:instrText xml:space="preserve"> REF _Ref353786217 \h  \* MERGEFORMAT </w:instrText>
            </w:r>
            <w:r w:rsidR="00C41361">
              <w:fldChar w:fldCharType="separate"/>
            </w:r>
            <w:r w:rsidR="00BB39E2" w:rsidRPr="00BB39E2">
              <w:rPr>
                <w:rStyle w:val="CrossReference"/>
              </w:rPr>
              <w:t>Before You</w:t>
            </w:r>
            <w:r w:rsidR="00BB39E2">
              <w:t xml:space="preserve"> Start</w:t>
            </w:r>
          </w:p>
          <w:p w:rsidR="00BB39E2" w:rsidRDefault="00BB39E2" w:rsidP="00334CF9">
            <w:pPr>
              <w:pStyle w:val="Body"/>
            </w:pPr>
            <w:r>
              <w:t>Please check the Release Notes that were included in the SPECCHIO Installation Kit. The Release Notes detail...</w:t>
            </w:r>
          </w:p>
          <w:p w:rsidR="00BB39E2" w:rsidRDefault="00BB39E2" w:rsidP="00334CF9">
            <w:pPr>
              <w:pStyle w:val="Bullet"/>
            </w:pPr>
            <w:r>
              <w:t>the system pre-requisites you will need to run the SPECCHIO Client,</w:t>
            </w:r>
          </w:p>
          <w:p w:rsidR="00BB39E2" w:rsidRDefault="00BB39E2" w:rsidP="00334CF9">
            <w:pPr>
              <w:pStyle w:val="Bullet"/>
            </w:pPr>
            <w:r>
              <w:t>the SPECCHIO installation process,</w:t>
            </w:r>
          </w:p>
          <w:p w:rsidR="00BB39E2" w:rsidRDefault="00BB39E2" w:rsidP="00334CF9">
            <w:pPr>
              <w:pStyle w:val="Bullet"/>
            </w:pPr>
            <w:r>
              <w:t xml:space="preserve">the SPECCHIO URL, Port Number and Application path you must use and </w:t>
            </w:r>
          </w:p>
          <w:p w:rsidR="00BB39E2" w:rsidRPr="00334CF9" w:rsidRDefault="00BB39E2" w:rsidP="00334CF9">
            <w:pPr>
              <w:pStyle w:val="Bullet"/>
            </w:pPr>
            <w:r>
              <w:t>any specific instructions or limitations related to the version you have installed.</w:t>
            </w:r>
          </w:p>
          <w:p w:rsidR="00CE0A1B" w:rsidRPr="00CE0A1B" w:rsidRDefault="00BB39E2" w:rsidP="00CE0A1B">
            <w:pPr>
              <w:pStyle w:val="TableText"/>
            </w:pPr>
            <w:r>
              <w:t>User Accounts</w:t>
            </w:r>
            <w:r w:rsidR="00C41361">
              <w:fldChar w:fldCharType="end"/>
            </w:r>
            <w:r w:rsidR="00CE0A1B"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fldSimple w:instr=" REF _Ref357671230 \r \h  \* MERGEFORMAT ">
              <w:r w:rsidR="00BB39E2" w:rsidRPr="00BB39E2">
                <w:rPr>
                  <w:rStyle w:val="CrossReference"/>
                </w:rPr>
                <w:t>9.6.1</w:t>
              </w:r>
            </w:fldSimple>
            <w:r w:rsidR="00A51D78" w:rsidRPr="00A51D78">
              <w:rPr>
                <w:rStyle w:val="CrossReference"/>
              </w:rPr>
              <w:t xml:space="preserve"> </w:t>
            </w:r>
            <w:fldSimple w:instr=" REF _Ref357671230 \h  \* MERGEFORMAT ">
              <w:r w:rsidR="00BB39E2" w:rsidRPr="00BB39E2">
                <w:rPr>
                  <w:rStyle w:val="CrossReference"/>
                </w:rPr>
                <w:t>Reference Panel Calibrations</w:t>
              </w:r>
            </w:fldSimple>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tblPr>
      <w:tblGrid>
        <w:gridCol w:w="8862"/>
      </w:tblGrid>
      <w:tr w:rsidR="00A765A0" w:rsidTr="00CE0A1B">
        <w:tc>
          <w:tcPr>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454C4E" w:rsidRDefault="00454C4E" w:rsidP="00454C4E">
      <w:pPr>
        <w:pStyle w:val="Figure"/>
        <w:pageBreakBefore/>
        <w:rPr>
          <w:lang w:val="en-AU"/>
        </w:rPr>
      </w:pPr>
      <w:r>
        <w:rPr>
          <w:lang w:val="en-AU"/>
        </w:rPr>
      </w:r>
      <w:r>
        <w:rPr>
          <w:lang w:val="en-AU"/>
        </w:rPr>
        <w:pict>
          <v:group id="_x0000_s1384" editas="canvas" style="width:431.8pt;height:238.95pt;mso-position-horizontal-relative:char;mso-position-vertical-relative:line" coordorigin="2549,2965" coordsize="6647,3678">
            <o:lock v:ext="edit" aspectratio="t"/>
            <v:shape id="_x0000_s1385" type="#_x0000_t75" style="position:absolute;left:2549;top:2965;width:6647;height:3678" o:preferrelative="f">
              <v:fill o:detectmouseclick="t"/>
              <v:path o:extrusionok="t" o:connecttype="none"/>
              <o:lock v:ext="edit" text="t"/>
            </v:shape>
            <v:shape id="_x0000_s1392" type="#_x0000_t75" style="position:absolute;left:3493;top:2965;width:5703;height:3678">
              <v:imagedata r:id="rId146" o:title=""/>
            </v:shape>
            <v:roundrect id="_x0000_s1387" style="position:absolute;left:2549;top:3916;width:721;height:380;v-text-anchor:middle" arcsize="10923f" fillcolor="#dbe5f1 [660]" strokecolor="#0070c0">
              <v:textbox inset=".5mm,.5mm,.5mm,.5mm">
                <w:txbxContent>
                  <w:p w:rsidR="00D51039" w:rsidRPr="00170A8D" w:rsidRDefault="00D51039" w:rsidP="00454C4E">
                    <w:pPr>
                      <w:rPr>
                        <w:sz w:val="14"/>
                        <w:lang w:val="en-US"/>
                      </w:rPr>
                    </w:pPr>
                    <w:r w:rsidRPr="00170A8D">
                      <w:rPr>
                        <w:sz w:val="14"/>
                        <w:lang w:val="en-US"/>
                      </w:rPr>
                      <w:t>Instrument Selector</w:t>
                    </w:r>
                  </w:p>
                </w:txbxContent>
              </v:textbox>
            </v:roundrect>
            <v:shape id="_x0000_s1388" style="position:absolute;left:3137;top:4296;width:523;height:312" coordsize="365,365" path="m,c129,129,259,259,365,365e" filled="f" strokecolor="#0070c0" strokeweight="1pt">
              <v:stroke endarrow="open"/>
              <v:path arrowok="t"/>
            </v:shape>
            <v:roundrect id="_x0000_s1389" style="position:absolute;left:2831;top:5512;width:1416;height:519;v-text-anchor:middle" arcsize="10923f" fillcolor="#dbe5f1 [660]" strokecolor="#0070c0">
              <v:textbox inset=".5mm,.5mm,.5mm,.5mm">
                <w:txbxContent>
                  <w:p w:rsidR="00D51039" w:rsidRPr="00170A8D" w:rsidRDefault="00D51039" w:rsidP="00454C4E">
                    <w:pPr>
                      <w:rPr>
                        <w:sz w:val="14"/>
                        <w:lang w:val="en-US"/>
                      </w:rPr>
                    </w:pPr>
                    <w:r>
                      <w:rPr>
                        <w:sz w:val="14"/>
                        <w:lang w:val="en-US"/>
                      </w:rPr>
                      <w:t>Calibration information and graphs will be shown here</w:t>
                    </w:r>
                  </w:p>
                </w:txbxContent>
              </v:textbox>
            </v:roundrect>
            <v:shape id="_x0000_s1390" style="position:absolute;left:4247;top:5776;width:1621;height:54" coordsize="365,365" path="m,c129,129,259,259,365,365e" filled="f" strokecolor="#0070c0" strokeweight="1pt">
              <v:stroke endarrow="open"/>
              <v:path arrowok="t"/>
            </v:shape>
            <w10:wrap type="none"/>
            <w10:anchorlock/>
          </v:group>
        </w:pict>
      </w:r>
    </w:p>
    <w:p w:rsidR="00454C4E" w:rsidRPr="00084655" w:rsidRDefault="00454C4E" w:rsidP="00454C4E">
      <w:pPr>
        <w:pStyle w:val="Caption"/>
      </w:pPr>
      <w:r w:rsidRPr="00084655">
        <w:t xml:space="preserve">Figure </w:t>
      </w:r>
      <w:fldSimple w:instr=" SEQ Figure \* ARABIC ">
        <w:r w:rsidR="00BB39E2">
          <w:rPr>
            <w:noProof/>
          </w:rPr>
          <w:t>99</w:t>
        </w:r>
      </w:fldSimple>
      <w:r w:rsidRPr="00084655">
        <w:t xml:space="preserve">: </w:t>
      </w:r>
      <w:r>
        <w:t>Reference Data Editor</w:t>
      </w:r>
    </w:p>
    <w:p w:rsidR="00A765A0" w:rsidRDefault="00A765A0" w:rsidP="00A765A0">
      <w:pPr>
        <w:pStyle w:val="Body"/>
      </w:pPr>
      <w:r>
        <w:t xml:space="preserve">The operation of the Reference Panel dialog is analogous to that for Instruments. Refer to section </w:t>
      </w:r>
      <w:r w:rsidR="00C41361">
        <w:fldChar w:fldCharType="begin"/>
      </w:r>
      <w:r>
        <w:instrText xml:space="preserve"> REF _Ref97355090 \r \h </w:instrText>
      </w:r>
      <w:r w:rsidR="00C41361">
        <w:fldChar w:fldCharType="separate"/>
      </w:r>
      <w:r w:rsidR="00BB39E2">
        <w:t>9.5</w:t>
      </w:r>
      <w:r w:rsidR="00C41361">
        <w:fldChar w:fldCharType="end"/>
      </w:r>
      <w:r>
        <w:t xml:space="preserve"> </w:t>
      </w:r>
      <w:r w:rsidR="00C41361">
        <w:fldChar w:fldCharType="begin"/>
      </w:r>
      <w:r>
        <w:instrText xml:space="preserve"> REF _Ref97355090 \h </w:instrText>
      </w:r>
      <w:r w:rsidR="00C41361">
        <w:fldChar w:fldCharType="separate"/>
      </w:r>
      <w:r w:rsidR="00BB39E2">
        <w:t>Instrument Administration</w:t>
      </w:r>
      <w:r w:rsidR="00C41361">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1144" w:name="_Ref357671230"/>
      <w:bookmarkStart w:id="1145" w:name="_Toc359416810"/>
      <w:r>
        <w:t>Reference Panel Calibrations</w:t>
      </w:r>
      <w:bookmarkEnd w:id="1144"/>
      <w:bookmarkEnd w:id="1145"/>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“wvl”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For Spectralon calibration files as provided by LabSphere, if required, uncertainty information must be added by the user to the file before loading.</w:t>
      </w:r>
    </w:p>
    <w:p w:rsidR="00FA40A6" w:rsidRDefault="00974AB1" w:rsidP="00974AB1">
      <w:pPr>
        <w:pStyle w:val="HeadingSubUnnumbered"/>
      </w:pPr>
      <w:r>
        <w:t>Example</w:t>
      </w:r>
    </w:p>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Default="00FA40A6" w:rsidP="00C96D90">
      <w:pPr>
        <w:pStyle w:val="Code"/>
      </w:pPr>
      <w:r w:rsidRPr="00FA40A6">
        <w:t>263</w:t>
      </w:r>
      <w:r w:rsidRPr="00FA40A6">
        <w:tab/>
        <w:t>0.979</w:t>
      </w:r>
      <w:r w:rsidRPr="00FA40A6">
        <w:tab/>
        <w:t>0.02</w:t>
      </w:r>
    </w:p>
    <w:p w:rsidR="00974AB1" w:rsidRDefault="00974AB1" w:rsidP="00C96D90">
      <w:pPr>
        <w:pStyle w:val="Code"/>
      </w:pPr>
      <w:r>
        <w:t xml:space="preserve">     :</w:t>
      </w:r>
    </w:p>
    <w:p w:rsidR="00974AB1" w:rsidRPr="00FA40A6" w:rsidRDefault="00974AB1" w:rsidP="00C96D90">
      <w:pPr>
        <w:pStyle w:val="Code"/>
      </w:pPr>
      <w:r>
        <w:t xml:space="preserve">     :</w:t>
      </w:r>
    </w:p>
    <w:p w:rsidR="004143FD" w:rsidRDefault="00427012" w:rsidP="004143FD">
      <w:pPr>
        <w:pStyle w:val="Body"/>
      </w:pPr>
      <w:r>
        <w:t>B</w:t>
      </w:r>
      <w:r w:rsidR="004143FD">
        <w:t xml:space="preserve">efore loading </w:t>
      </w:r>
      <w:r>
        <w:t>a</w:t>
      </w:r>
      <w:r w:rsidR="004143FD">
        <w:t xml:space="preserve"> calibration file, a sensor definition fitting the wavelengths of the calibration must be </w:t>
      </w:r>
      <w:r>
        <w:t>present in</w:t>
      </w:r>
      <w:r w:rsidR="004143FD">
        <w:t xml:space="preserve"> the database. </w:t>
      </w:r>
      <w:r>
        <w:t>I</w:t>
      </w:r>
      <w:r w:rsidR="004143FD">
        <w:t xml:space="preserve">n the case of Spectralon reference panels, the sensor definition is the Perkin-Elmer Lambda </w:t>
      </w:r>
      <w:r w:rsidR="004143FD" w:rsidRPr="002A413C">
        <w:t>19</w:t>
      </w:r>
      <w:r w:rsidR="004143FD">
        <w:t xml:space="preserve"> sensor.</w:t>
      </w:r>
    </w:p>
    <w:p w:rsidR="00427012" w:rsidRDefault="00427012" w:rsidP="00427012">
      <w:pPr>
        <w:pStyle w:val="ProcessHeading"/>
      </w:pPr>
      <w:r>
        <w:t>To add a new place marker Calibration…</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rsidR="00427012" w:rsidRPr="00EC35D9" w:rsidRDefault="00427012" w:rsidP="00427012">
      <w:pPr>
        <w:pStyle w:val="ProcessHeading"/>
      </w:pPr>
      <w:r>
        <w:t>To add a new complete Calibration from a file…</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r>
        <w:t>To remove a Calibration…</w:t>
      </w:r>
    </w:p>
    <w:tbl>
      <w:tblPr>
        <w:tblStyle w:val="Instructions"/>
        <w:tblW w:w="0" w:type="auto"/>
        <w:tblLook w:val="04A0"/>
      </w:tblPr>
      <w:tblGrid>
        <w:gridCol w:w="8862"/>
      </w:tblGrid>
      <w:tr w:rsidR="00427012" w:rsidTr="003C0124">
        <w:tc>
          <w:tcPr>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1146" w:name="_Toc355280420"/>
      <w:bookmarkStart w:id="1147" w:name="_Toc359416811"/>
      <w:r>
        <w:t>Matlab Integration</w:t>
      </w:r>
      <w:bookmarkEnd w:id="1146"/>
      <w:bookmarkEnd w:id="1147"/>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 xml:space="preserve">To extract </w:t>
      </w:r>
      <w:r w:rsidR="003758A1">
        <w:t xml:space="preserve">Java code for </w:t>
      </w:r>
      <w:r>
        <w:t xml:space="preserve">a Matlab query from the </w:t>
      </w:r>
      <w:r w:rsidR="00F52044">
        <w:t>SPECCHIO</w:t>
      </w:r>
      <w:r>
        <w:t xml:space="preserve"> client...</w:t>
      </w:r>
    </w:p>
    <w:tbl>
      <w:tblPr>
        <w:tblStyle w:val="Instructions"/>
        <w:tblW w:w="0" w:type="auto"/>
        <w:tblLook w:val="04A0"/>
      </w:tblPr>
      <w:tblGrid>
        <w:gridCol w:w="8862"/>
      </w:tblGrid>
      <w:tr w:rsidR="00585943" w:rsidTr="00585943">
        <w:tc>
          <w:tcPr>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fldSimple w:instr=" REF _Ref358383795 \r \h  \* MERGEFORMAT ">
        <w:r w:rsidR="00BB39E2" w:rsidRPr="00BB39E2">
          <w:rPr>
            <w:rStyle w:val="CrossReference"/>
          </w:rPr>
          <w:t>5</w:t>
        </w:r>
      </w:fldSimple>
      <w:r w:rsidR="003758A1" w:rsidRPr="003758A1">
        <w:rPr>
          <w:rStyle w:val="CrossReference"/>
        </w:rPr>
        <w:t xml:space="preserve"> </w:t>
      </w:r>
      <w:fldSimple w:instr=" REF _Ref358383802 \h  \* MERGEFORMAT ">
        <w:r w:rsidR="00BB39E2" w:rsidRPr="00BB39E2">
          <w:rPr>
            <w:rStyle w:val="CrossReference"/>
          </w:rPr>
          <w:t>Data Query and Output</w:t>
        </w:r>
      </w:fldSimple>
      <w:r w:rsidR="003758A1">
        <w:t xml:space="preserve"> for more information about using these tools.</w:t>
      </w:r>
    </w:p>
    <w:p w:rsidR="003758A1" w:rsidRDefault="00351CC1" w:rsidP="00CC6411">
      <w:pPr>
        <w:pStyle w:val="Body"/>
      </w:pPr>
      <w:r>
        <w:t xml:space="preserve">For more details on using </w:t>
      </w:r>
      <w:r w:rsidR="009E74E0">
        <w:t xml:space="preserve">Matlab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SPECCHIO_MATLAB_Guide.pdf</w:t>
      </w:r>
      <w:r w:rsidR="009E74E0">
        <w:t>, which is</w:t>
      </w:r>
      <w:r w:rsidR="00567E0A">
        <w:t xml:space="preserve"> </w:t>
      </w:r>
      <w:r w:rsidR="00AF18AE">
        <w:t xml:space="preserve">available </w:t>
      </w:r>
      <w:r w:rsidRPr="00CC6411">
        <w:rPr>
          <w:rStyle w:val="DocActionChar"/>
        </w:rPr>
        <w:t>%%%</w:t>
      </w:r>
      <w:r w:rsidR="003758A1" w:rsidRPr="00CC6411">
        <w:rPr>
          <w:rStyle w:val="DocActionChar"/>
        </w:rPr>
        <w:t xml:space="preserve"> Where is this doc? There is one on </w:t>
      </w:r>
      <w:hyperlink r:id="rId147" w:history="1">
        <w:r w:rsidR="003758A1" w:rsidRPr="00CC6411">
          <w:rPr>
            <w:rStyle w:val="DocActionChar"/>
          </w:rPr>
          <w:t>www.specchio.ch</w:t>
        </w:r>
      </w:hyperlink>
      <w:r w:rsidR="003758A1" w:rsidRPr="00CC6411">
        <w:rPr>
          <w:rStyle w:val="DocActionChar"/>
        </w:rPr>
        <w:t xml:space="preserve"> we could refer to. It is a little out of date, but probably </w:t>
      </w:r>
      <w:r w:rsidR="00AF18AE" w:rsidRPr="00CC6411">
        <w:rPr>
          <w:rStyle w:val="DocActionChar"/>
        </w:rPr>
        <w:t xml:space="preserve">still </w:t>
      </w:r>
      <w:r w:rsidR="003758A1" w:rsidRPr="00CC6411">
        <w:rPr>
          <w:rStyle w:val="DocActionChar"/>
        </w:rPr>
        <w:t>useful.</w:t>
      </w:r>
      <w:r w:rsidR="00CC6411">
        <w:rPr>
          <w:rStyle w:val="DocActionChar"/>
        </w:rPr>
        <w:t xml:space="preserve"> Elaine.</w:t>
      </w:r>
    </w:p>
    <w:p w:rsidR="00351CC1" w:rsidRDefault="00351CC1" w:rsidP="003758A1">
      <w:pPr>
        <w:pStyle w:val="HeadingSubUnnumbered"/>
      </w:pPr>
      <w:r>
        <w:t>Example Matlab-ready query</w:t>
      </w:r>
      <w:r w:rsidR="007E2903">
        <w:t xml:space="preserve"> from Data Hierarchy Browser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QueryConditionObject('spectrum', 'spectrum_id');</w:t>
      </w:r>
    </w:p>
    <w:p w:rsidR="00351CC1" w:rsidRDefault="00351CC1" w:rsidP="00351CC1">
      <w:pPr>
        <w:pStyle w:val="Code"/>
      </w:pPr>
      <w:r>
        <w:t>id_array = [65,66,67,68,69,70,71,72,73,74,75,76,77,78,79,80,81,82,83,84];</w:t>
      </w:r>
    </w:p>
    <w:p w:rsidR="00351CC1" w:rsidRDefault="00351CC1" w:rsidP="00351CC1">
      <w:pPr>
        <w:pStyle w:val="Code"/>
      </w:pPr>
      <w:r>
        <w:t>ids_list = java.util.ArrayList();</w:t>
      </w:r>
    </w:p>
    <w:p w:rsidR="00351CC1" w:rsidRDefault="00351CC1" w:rsidP="00351CC1">
      <w:pPr>
        <w:pStyle w:val="Code"/>
      </w:pPr>
      <w:r>
        <w:t>for i=1:size(id_array,2) ids_list.add(id_array(i)); end;</w:t>
      </w:r>
    </w:p>
    <w:p w:rsidR="00351CC1" w:rsidRDefault="00351CC1" w:rsidP="00351CC1">
      <w:pPr>
        <w:pStyle w:val="Code"/>
      </w:pPr>
      <w:r>
        <w:t>cond.setValue(ids_list);</w:t>
      </w:r>
    </w:p>
    <w:p w:rsidR="00351CC1" w:rsidRDefault="00351CC1" w:rsidP="00351CC1">
      <w:pPr>
        <w:pStyle w:val="Code"/>
      </w:pPr>
      <w:r>
        <w:t>cond.setOperator('in');</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7E2903" w:rsidRDefault="007E2903" w:rsidP="007E2903">
      <w:pPr>
        <w:pStyle w:val="HeadingSubUnnumbered"/>
      </w:pPr>
      <w:r>
        <w:t>Example Matlab-ready query from Query Builder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SpectrumQueryCondition('spectrum', 'measurement_unit_id');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EAVQueryConditionObject('eav', 'spectrum_x_eav', 'File Name', 'string_val');</w:t>
      </w:r>
    </w:p>
    <w:p w:rsidR="00351CC1" w:rsidRDefault="00351CC1" w:rsidP="00351CC1">
      <w:pPr>
        <w:pStyle w:val="Code"/>
      </w:pPr>
      <w:r>
        <w:t>cond.setValue('triti%%');</w:t>
      </w:r>
    </w:p>
    <w:p w:rsidR="00351CC1" w:rsidRDefault="00351CC1" w:rsidP="00351CC1">
      <w:pPr>
        <w:pStyle w:val="Code"/>
      </w:pPr>
      <w:r>
        <w:t>cond.setOperator('like');</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'sensor_id');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'instrument_id');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BB33C3" w:rsidRDefault="00BB33C3" w:rsidP="00BB33C3">
      <w:pPr>
        <w:pStyle w:val="Heading1"/>
      </w:pPr>
      <w:bookmarkStart w:id="1148" w:name="_Toc355280441"/>
      <w:bookmarkStart w:id="1149" w:name="_Ref356556507"/>
      <w:bookmarkStart w:id="1150" w:name="_Ref356556512"/>
      <w:bookmarkStart w:id="1151" w:name="_Ref357606881"/>
      <w:bookmarkStart w:id="1152" w:name="_Ref357606885"/>
      <w:bookmarkStart w:id="1153" w:name="_Toc359416812"/>
      <w:r>
        <w:t>References</w:t>
      </w:r>
      <w:bookmarkEnd w:id="1148"/>
      <w:bookmarkEnd w:id="1149"/>
      <w:bookmarkEnd w:id="1150"/>
      <w:bookmarkEnd w:id="1151"/>
      <w:bookmarkEnd w:id="1152"/>
      <w:bookmarkEnd w:id="1153"/>
    </w:p>
    <w:p w:rsidR="00D51039" w:rsidRDefault="00C41361" w:rsidP="00D51039">
      <w:pPr>
        <w:pStyle w:val="Bibliography"/>
        <w:rPr>
          <w:noProof/>
        </w:rPr>
      </w:pPr>
      <w:r>
        <w:fldChar w:fldCharType="begin"/>
      </w:r>
      <w:r w:rsidR="00BB33C3">
        <w:rPr>
          <w:lang w:val="en-AU"/>
        </w:rPr>
        <w:instrText xml:space="preserve"> BIBLIOGRAPHY  \l 3081 </w:instrText>
      </w:r>
      <w:r>
        <w:fldChar w:fldCharType="separate"/>
      </w:r>
      <w:r w:rsidR="00D51039">
        <w:rPr>
          <w:noProof/>
        </w:rPr>
        <w:t xml:space="preserve">Astronomical Applications Department of the U.S. Naval Observatory, 2003. </w:t>
      </w:r>
      <w:r w:rsidR="00D51039">
        <w:rPr>
          <w:i/>
          <w:iCs/>
          <w:noProof/>
        </w:rPr>
        <w:t xml:space="preserve">Universal Time. </w:t>
      </w:r>
      <w:r w:rsidR="00D51039">
        <w:rPr>
          <w:noProof/>
        </w:rPr>
        <w:t xml:space="preserve">[Online] </w:t>
      </w:r>
      <w:r w:rsidR="00D51039">
        <w:rPr>
          <w:noProof/>
        </w:rPr>
        <w:br/>
        <w:t xml:space="preserve">Available at: </w:t>
      </w:r>
      <w:r w:rsidR="00D51039">
        <w:rPr>
          <w:noProof/>
          <w:u w:val="single"/>
        </w:rPr>
        <w:t>http://aa.usno.navy.mil/faq/docs/UT.php</w:t>
      </w:r>
      <w:r w:rsidR="00D51039">
        <w:rPr>
          <w:noProof/>
        </w:rPr>
        <w:br/>
        <w:t>[Accessed 1 May 2013].</w:t>
      </w:r>
    </w:p>
    <w:p w:rsidR="00D51039" w:rsidRDefault="00D51039" w:rsidP="00D51039">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D51039" w:rsidRDefault="00D51039" w:rsidP="00D51039">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D51039" w:rsidRDefault="00D51039" w:rsidP="00D51039">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D51039" w:rsidRDefault="00D51039" w:rsidP="00D51039">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D51039" w:rsidRDefault="00D51039" w:rsidP="00D51039">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D51039" w:rsidRDefault="00D51039" w:rsidP="00D51039">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D51039" w:rsidRDefault="00D51039" w:rsidP="00D51039">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D51039" w:rsidRDefault="00D51039" w:rsidP="00D51039">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D51039" w:rsidRDefault="00D51039" w:rsidP="00D51039">
      <w:pPr>
        <w:pStyle w:val="Bibliography"/>
        <w:rPr>
          <w:noProof/>
        </w:rPr>
      </w:pPr>
      <w:r>
        <w:rPr>
          <w:noProof/>
        </w:rPr>
        <w:t xml:space="preserve">Hüni, A. et al., 2007. </w:t>
      </w:r>
      <w:r>
        <w:rPr>
          <w:i/>
          <w:iCs/>
          <w:noProof/>
        </w:rPr>
        <w:t xml:space="preserve">Metadata of Spectral Data Collections. </w:t>
      </w:r>
      <w:r>
        <w:rPr>
          <w:noProof/>
        </w:rPr>
        <w:t>Bruges, Belgium, s.n.</w:t>
      </w:r>
    </w:p>
    <w:p w:rsidR="00D51039" w:rsidRDefault="00D51039" w:rsidP="00D51039">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D51039" w:rsidRDefault="00D51039" w:rsidP="00D51039">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D51039" w:rsidRDefault="00D51039" w:rsidP="00D51039">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D51039" w:rsidRDefault="00D51039" w:rsidP="00D51039">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D51039" w:rsidRDefault="00D51039" w:rsidP="00D51039">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D51039" w:rsidRDefault="00D51039" w:rsidP="00D51039">
      <w:pPr>
        <w:pStyle w:val="Bibliography"/>
        <w:rPr>
          <w:noProof/>
        </w:rPr>
      </w:pPr>
      <w:r>
        <w:rPr>
          <w:noProof/>
        </w:rPr>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D51039" w:rsidRDefault="00D51039" w:rsidP="00D51039">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D51039" w:rsidRDefault="00D51039" w:rsidP="00D51039">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BB33C3" w:rsidRPr="00BB33C3" w:rsidRDefault="00C41361" w:rsidP="00D51039">
      <w:pPr>
        <w:pStyle w:val="Bibliography"/>
      </w:pPr>
      <w:r>
        <w:fldChar w:fldCharType="end"/>
      </w:r>
    </w:p>
    <w:p w:rsidR="00DE79D5" w:rsidRPr="00084655" w:rsidRDefault="0098760F" w:rsidP="00EC7A09">
      <w:pPr>
        <w:pStyle w:val="Heading1"/>
      </w:pPr>
      <w:bookmarkStart w:id="1154" w:name="_Toc355280442"/>
      <w:bookmarkStart w:id="1155" w:name="_Toc359416813"/>
      <w:r>
        <w:t xml:space="preserve">Document </w:t>
      </w:r>
      <w:r w:rsidR="00DE79D5" w:rsidRPr="00084655">
        <w:t>History</w:t>
      </w:r>
      <w:bookmarkEnd w:id="1154"/>
      <w:bookmarkEnd w:id="1155"/>
    </w:p>
    <w:tbl>
      <w:tblPr>
        <w:tblW w:w="0" w:type="auto"/>
        <w:tblLayout w:type="fixed"/>
        <w:tblCellMar>
          <w:left w:w="70" w:type="dxa"/>
          <w:right w:w="70" w:type="dxa"/>
        </w:tblCellMar>
        <w:tblLook w:val="000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Added spectral plot</w:t>
            </w:r>
            <w:r w:rsidR="00245196">
              <w:t>,</w:t>
            </w:r>
            <w:r w:rsidRPr="00084655">
              <w:t xml:space="preserve"> campaign export</w:t>
            </w:r>
            <w:r w:rsidR="00245196">
              <w:t>, metadata editor ehnacements.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campaign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Added instrument settings</w:t>
            </w:r>
            <w:r w:rsidR="00CB7B75">
              <w:t>, metadata enhancements, time selection, SVC-HR1024 instrument, instrument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upport, generic metadata, target-reference link improvements, metadata editor enhancements, ASD binary file format, metadata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UniSpec file loader, SPECPR file loader.</w:t>
            </w:r>
            <w:bookmarkStart w:id="1156" w:name="_GoBack"/>
            <w:bookmarkEnd w:id="1156"/>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w:t>
            </w:r>
            <w:r w:rsidR="002C3B6A">
              <w:rPr>
                <w:lang w:val="en-GB"/>
              </w:rPr>
              <w:t xml:space="preserve"> TBD</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DF1159">
            <w:pPr>
              <w:pStyle w:val="texte1"/>
              <w:keepNext/>
              <w:keepLines/>
              <w:ind w:left="0"/>
              <w:rPr>
                <w:lang w:val="en-GB"/>
              </w:rPr>
            </w:pPr>
            <w:r>
              <w:rPr>
                <w:lang w:val="en-GB"/>
              </w:rPr>
              <w:t xml:space="preserve">UOW/Intersect overhaul: </w:t>
            </w:r>
            <w:r w:rsidR="00245196">
              <w:rPr>
                <w:lang w:val="en-GB"/>
              </w:rPr>
              <w:t>Database now re</w:t>
            </w:r>
            <w:r>
              <w:rPr>
                <w:lang w:val="en-GB"/>
              </w:rPr>
              <w:t xml:space="preserve">ferenced via HTTP front end, ANDS Collection export, </w:t>
            </w:r>
            <w:r w:rsidR="00DF1159">
              <w:rPr>
                <w:lang w:val="en-GB"/>
              </w:rPr>
              <w:t>%%%</w:t>
            </w:r>
          </w:p>
        </w:tc>
      </w:tr>
    </w:tbl>
    <w:p w:rsidR="00EC7A09" w:rsidRDefault="00EC7A09" w:rsidP="002E2195">
      <w:pPr>
        <w:pStyle w:val="Appendix1"/>
      </w:pPr>
      <w:bookmarkStart w:id="1157" w:name="_Ref353800559"/>
      <w:bookmarkStart w:id="1158" w:name="_Toc355280437"/>
      <w:bookmarkStart w:id="1159" w:name="_Toc359416814"/>
      <w:r>
        <w:t xml:space="preserve">Regular Expressions </w:t>
      </w:r>
      <w:bookmarkEnd w:id="1157"/>
      <w:r>
        <w:t>Tutorial</w:t>
      </w:r>
      <w:bookmarkEnd w:id="1158"/>
      <w:bookmarkEnd w:id="1159"/>
    </w:p>
    <w:p w:rsidR="00EC7A09" w:rsidRDefault="00EC7A09" w:rsidP="00EC7A09">
      <w:pPr>
        <w:pStyle w:val="Body"/>
      </w:pPr>
      <w:r>
        <w:t xml:space="preserve">Regular expressions are widely used </w:t>
      </w:r>
      <w:r w:rsidR="00A00BB6">
        <w:t xml:space="preserve">across the computer industry </w:t>
      </w:r>
      <w:r>
        <w:t>when 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8"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2"/>
        <w:gridCol w:w="506"/>
        <w:gridCol w:w="2827"/>
        <w:gridCol w:w="3809"/>
      </w:tblGrid>
      <w:tr w:rsidR="00EC7A0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 simple string containing no special characters will match that string, regardless of where within the target string it occurs.</w:t>
            </w:r>
          </w:p>
        </w:tc>
        <w:tc>
          <w:tcPr>
            <w:tcW w:w="0" w:type="auto"/>
          </w:tcPr>
          <w:p w:rsidR="00EC7A09" w:rsidRDefault="00EC7A09" w:rsidP="001A3E85">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EC7A0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beginning of the string.</w:t>
            </w:r>
          </w:p>
        </w:tc>
        <w:tc>
          <w:tcPr>
            <w:tcW w:w="0" w:type="auto"/>
          </w:tcPr>
          <w:p w:rsidR="00EC7A09" w:rsidRDefault="00EC7A09" w:rsidP="001A3E85">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EC7A0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end of the string.</w:t>
            </w:r>
          </w:p>
        </w:tc>
        <w:tc>
          <w:tcPr>
            <w:tcW w:w="0" w:type="auto"/>
          </w:tcPr>
          <w:p w:rsidR="00EC7A09" w:rsidRDefault="00EC7A09" w:rsidP="001A3E85">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EC7A0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EC7A0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EC7A0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EC7A0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EC7A0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EC7A09" w:rsidRDefault="00EC7A09" w:rsidP="001A3E85">
            <w:pPr>
              <w:pStyle w:val="TableText"/>
            </w:pPr>
            <w:r w:rsidRPr="00207647">
              <w:rPr>
                <w:rStyle w:val="CodeChar"/>
                <w:rFonts w:eastAsiaTheme="minorEastAsia"/>
              </w:rPr>
              <w:t>[0-9]</w:t>
            </w:r>
            <w:r>
              <w:t xml:space="preserve"> matches any digit.</w:t>
            </w:r>
          </w:p>
          <w:p w:rsidR="00EC7A09" w:rsidRDefault="00EC7A09" w:rsidP="001A3E85">
            <w:pPr>
              <w:pStyle w:val="TableText"/>
            </w:pPr>
            <w:r w:rsidRPr="00207647">
              <w:rPr>
                <w:rStyle w:val="CodeChar"/>
                <w:rFonts w:eastAsiaTheme="minorEastAsia"/>
              </w:rPr>
              <w:t>[a-z]</w:t>
            </w:r>
            <w:r>
              <w:t xml:space="preserve"> matches any letter.</w:t>
            </w:r>
          </w:p>
          <w:p w:rsidR="00EC7A09" w:rsidRDefault="00EC7A09" w:rsidP="001A3E85">
            <w:pPr>
              <w:pStyle w:val="TableText"/>
            </w:pPr>
            <w:r w:rsidRPr="00207647">
              <w:rPr>
                <w:rStyle w:val="CodeChar"/>
                <w:rFonts w:eastAsiaTheme="minorEastAsia"/>
              </w:rPr>
              <w:t>[a-z0-9]</w:t>
            </w:r>
            <w:r>
              <w:t xml:space="preserve"> matches any digit or letter.</w:t>
            </w:r>
          </w:p>
        </w:tc>
      </w:tr>
      <w:tr w:rsidR="00EC7A09" w:rsidTr="001A3E85">
        <w:trPr>
          <w:cantSplit/>
        </w:trPr>
        <w:tc>
          <w:tcPr>
            <w:tcW w:w="0" w:type="auto"/>
          </w:tcPr>
          <w:p w:rsidR="00EC7A09" w:rsidRDefault="00EC7A09" w:rsidP="001A3E85">
            <w:pPr>
              <w:pStyle w:val="TableText"/>
              <w:rPr>
                <w:lang w:val="en-AU"/>
              </w:rPr>
            </w:pPr>
            <w:r>
              <w:rPr>
                <w:lang w:val="en-AU"/>
              </w:rPr>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98760F">
              <w:rPr>
                <w:rStyle w:val="CodeChar"/>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EC7A0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EC7A09" w:rsidRDefault="00EC7A09" w:rsidP="001A3E85">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EC7A09" w:rsidRDefault="00EC7A09" w:rsidP="001A3E85">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EC7A09" w:rsidRDefault="00EC7A09" w:rsidP="001A3E85">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EC7A09" w:rsidRDefault="00EC7A09" w:rsidP="001A3E85">
            <w:pPr>
              <w:pStyle w:val="TableText"/>
            </w:pPr>
            <w:r w:rsidRPr="0098760F">
              <w:rPr>
                <w:rStyle w:val="CodeChar"/>
                <w:rFonts w:eastAsiaTheme="minorEastAsia"/>
              </w:rPr>
              <w:t>\.+</w:t>
            </w:r>
            <w:r>
              <w:t xml:space="preserve"> will match any run of periods.</w:t>
            </w:r>
          </w:p>
          <w:p w:rsidR="00EC7A09" w:rsidRDefault="00EC7A09" w:rsidP="001A3E85">
            <w:pPr>
              <w:pStyle w:val="TableText"/>
            </w:pPr>
            <w:r w:rsidRPr="0098760F">
              <w:rPr>
                <w:rStyle w:val="CodeChar"/>
                <w:rFonts w:eastAsiaTheme="minorEastAsia"/>
              </w:rPr>
              <w:t>[0-9]+</w:t>
            </w:r>
            <w:r>
              <w:t xml:space="preserve"> will match any integer number.</w:t>
            </w:r>
          </w:p>
          <w:p w:rsidR="00EC7A09" w:rsidRDefault="00EC7A09" w:rsidP="001A3E85">
            <w:pPr>
              <w:pStyle w:val="TableText"/>
            </w:pPr>
            <w:r w:rsidRPr="0098760F">
              <w:rPr>
                <w:rStyle w:val="CodeChar"/>
                <w:rFonts w:eastAsiaTheme="minorEastAsia"/>
              </w:rPr>
              <w:t>[0-9]+\.[0-9]*</w:t>
            </w:r>
            <w:r>
              <w:t xml:space="preserve"> will match any number with a decimal point.</w:t>
            </w:r>
          </w:p>
        </w:tc>
      </w:tr>
    </w:tbl>
    <w:p w:rsidR="002A0FFE" w:rsidRDefault="00256F45" w:rsidP="00256F45">
      <w:pPr>
        <w:pStyle w:val="Appendix1"/>
      </w:pPr>
      <w:bookmarkStart w:id="1160" w:name="_Ref357589894"/>
      <w:bookmarkStart w:id="1161" w:name="_Toc359416815"/>
      <w:r>
        <w:t>Predefined Manufacturer Table</w:t>
      </w:r>
      <w:bookmarkEnd w:id="1160"/>
      <w:bookmarkEnd w:id="1161"/>
    </w:p>
    <w:p w:rsidR="00256F45" w:rsidRDefault="00256F45" w:rsidP="00571329">
      <w:pPr>
        <w:pStyle w:val="Figure"/>
      </w:pPr>
      <w:r w:rsidRPr="00256F45">
        <w:rPr>
          <w:lang w:val="en-AU"/>
        </w:rPr>
        <w:drawing>
          <wp:inline distT="0" distB="0" distL="0" distR="0">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1162" w:name="_Ref358389791"/>
      <w:bookmarkStart w:id="1163" w:name="_Ref358389794"/>
      <w:bookmarkStart w:id="1164" w:name="_Ref358389904"/>
      <w:bookmarkStart w:id="1165" w:name="_Ref358389907"/>
      <w:bookmarkStart w:id="1166" w:name="_Toc359416816"/>
      <w:r>
        <w:t>Predefined Sensor Table</w:t>
      </w:r>
      <w:bookmarkEnd w:id="1162"/>
      <w:bookmarkEnd w:id="1163"/>
      <w:bookmarkEnd w:id="1164"/>
      <w:bookmarkEnd w:id="1165"/>
      <w:bookmarkEnd w:id="1166"/>
    </w:p>
    <w:p w:rsidR="00571329" w:rsidRDefault="00571329" w:rsidP="00571329">
      <w:pPr>
        <w:pStyle w:val="Figure"/>
      </w:pPr>
      <w:r>
        <w:rPr>
          <w:lang w:val="en-AU"/>
        </w:rPr>
        <w:drawing>
          <wp:inline distT="0" distB="0" distL="0" distR="0">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E47832">
      <w:headerReference w:type="default" r:id="rId151"/>
      <w:footerReference w:type="default" r:id="rId152"/>
      <w:headerReference w:type="first" r:id="rId153"/>
      <w:footerReference w:type="first" r:id="rId154"/>
      <w:type w:val="continuous"/>
      <w:pgSz w:w="11907" w:h="16840" w:code="9"/>
      <w:pgMar w:top="1394" w:right="1134" w:bottom="1701" w:left="1418" w:header="720" w:footer="59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7438" w:rsidRDefault="00BF7438">
      <w:r>
        <w:separator/>
      </w:r>
    </w:p>
  </w:endnote>
  <w:endnote w:type="continuationSeparator" w:id="0">
    <w:p w:rsidR="00BF7438" w:rsidRDefault="00BF74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ＭＳ 明朝">
    <w:charset w:val="4E"/>
    <w:family w:val="auto"/>
    <w:pitch w:val="variable"/>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039" w:rsidRDefault="00D51039" w:rsidP="00796C6A">
    <w:pPr>
      <w:pStyle w:val="Footer"/>
      <w:pBdr>
        <w:top w:val="single" w:sz="18" w:space="5" w:color="0070C0"/>
      </w:pBdr>
      <w:tabs>
        <w:tab w:val="clear" w:pos="7938"/>
        <w:tab w:val="right" w:pos="8789"/>
      </w:tabs>
    </w:pPr>
    <w:fldSimple w:instr="FILENAME ">
      <w:r w:rsidR="00BB39E2">
        <w:rPr>
          <w:noProof/>
        </w:rPr>
        <w:t>SPECCHIO_UserGuide.docx</w:t>
      </w:r>
    </w:fldSimple>
  </w:p>
  <w:p w:rsidR="00D51039" w:rsidRDefault="00D51039" w:rsidP="00796C6A">
    <w:pPr>
      <w:pStyle w:val="Footer"/>
      <w:pBdr>
        <w:top w:val="single" w:sz="18" w:space="5" w:color="0070C0"/>
      </w:pBdr>
      <w:tabs>
        <w:tab w:val="clear" w:pos="7938"/>
        <w:tab w:val="right" w:pos="9356"/>
      </w:tabs>
    </w:pPr>
    <w:r>
      <w:t xml:space="preserve">Version </w:t>
    </w:r>
    <w:fldSimple w:instr="REF VQS">
      <w:r w:rsidR="00BB39E2">
        <w:rPr>
          <w:noProof/>
        </w:rPr>
        <w:t>3.0</w:t>
      </w:r>
    </w:fldSimple>
    <w:r>
      <w:t xml:space="preserve"> / </w:t>
    </w:r>
    <w:fldSimple w:instr="REF DD">
      <w:r w:rsidR="00BB39E2">
        <w:rPr>
          <w:noProof/>
        </w:rPr>
        <w:t>13.06.2012</w:t>
      </w:r>
    </w:fldSimple>
    <w:r>
      <w:tab/>
    </w:r>
    <w:r>
      <w:tab/>
      <w:t>Pag</w:t>
    </w:r>
    <w:r w:rsidRPr="008030FC">
      <w:t xml:space="preserve">e </w:t>
    </w:r>
    <w:fldSimple w:instr="PAGE">
      <w:r w:rsidR="00BF7438">
        <w:rPr>
          <w:noProof/>
        </w:rPr>
        <w:t>1</w:t>
      </w:r>
    </w:fldSimple>
    <w:r w:rsidRPr="008030FC">
      <w:t xml:space="preserve"> </w:t>
    </w:r>
    <w:r>
      <w:t xml:space="preserve">of </w:t>
    </w:r>
    <w:fldSimple w:instr="NUMPAGES ">
      <w:r w:rsidR="00BF7438">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039" w:rsidRDefault="00D51039">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7438" w:rsidRDefault="00BF7438">
      <w:r>
        <w:separator/>
      </w:r>
    </w:p>
  </w:footnote>
  <w:footnote w:type="continuationSeparator" w:id="0">
    <w:p w:rsidR="00BF7438" w:rsidRDefault="00BF743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039" w:rsidRDefault="00D51039"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BB39E2" w:rsidRPr="00BB39E2">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rsidR="00BB39E2">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039" w:rsidRDefault="00D51039">
    <w:pPr>
      <w:framePr w:w="3255" w:h="992" w:wrap="notBeside" w:vAnchor="text" w:hAnchor="margin" w:y="1"/>
    </w:pPr>
  </w:p>
  <w:p w:rsidR="00D51039" w:rsidRDefault="00D51039">
    <w:pPr>
      <w:framePr w:w="3255" w:h="992" w:wrap="notBeside" w:vAnchor="text" w:hAnchor="margin" w:y="1"/>
    </w:pPr>
  </w:p>
  <w:p w:rsidR="00D51039" w:rsidRDefault="00D51039">
    <w:pPr>
      <w:rPr>
        <w:sz w:val="28"/>
        <w:szCs w:val="28"/>
      </w:rPr>
    </w:pPr>
    <w:r>
      <w:rPr>
        <w:sz w:val="28"/>
        <w:szCs w:val="28"/>
      </w:rPr>
      <w:t>Remote Sensing Laboratories</w:t>
    </w:r>
  </w:p>
  <w:p w:rsidR="00D51039" w:rsidRDefault="00D51039">
    <w:pPr>
      <w:rPr>
        <w:sz w:val="28"/>
        <w:szCs w:val="28"/>
      </w:rPr>
    </w:pPr>
    <w:r>
      <w:rPr>
        <w:sz w:val="28"/>
        <w:szCs w:val="28"/>
      </w:rPr>
      <w:t>Department of Geography</w:t>
    </w:r>
  </w:p>
  <w:p w:rsidR="00D51039" w:rsidRPr="00192611" w:rsidRDefault="00D51039">
    <w:pPr>
      <w:rPr>
        <w:sz w:val="28"/>
        <w:szCs w:val="28"/>
      </w:rPr>
    </w:pPr>
    <w:r>
      <w:rPr>
        <w:sz w:val="28"/>
        <w:szCs w:val="28"/>
      </w:rPr>
      <w:t>University of Zurich</w:t>
    </w:r>
  </w:p>
  <w:p w:rsidR="00D51039" w:rsidRDefault="00D51039">
    <w:pPr>
      <w:rPr>
        <w:sz w:val="36"/>
      </w:rPr>
    </w:pPr>
  </w:p>
  <w:p w:rsidR="00D51039" w:rsidRDefault="00D51039">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BB39E2" w:rsidRPr="00BB39E2">
      <w:rPr>
        <w:b/>
        <w:noProof/>
      </w:rPr>
      <w:t>SPECCHIO</w:t>
    </w:r>
    <w:r>
      <w:rPr>
        <w:b/>
        <w:noProof/>
      </w:rPr>
      <w:fldChar w:fldCharType="end"/>
    </w:r>
  </w:p>
  <w:p w:rsidR="00D51039" w:rsidRDefault="00D51039">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3"/>
  <w:doNotDisplayPageBoundaries/>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97282">
      <o:colormru v:ext="edit" colors="#f4f3ec,#dbe5f1,#c4cdfc,#b8cce4,#00863d"/>
      <o:colormenu v:ext="edit" fillcolor="#00863d" strokecolor="#0070c0"/>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0806"/>
    <w:rsid w:val="00121DE8"/>
    <w:rsid w:val="0012487E"/>
    <w:rsid w:val="00125A0E"/>
    <w:rsid w:val="00126294"/>
    <w:rsid w:val="001265C9"/>
    <w:rsid w:val="00126BD4"/>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F1E"/>
    <w:rsid w:val="001A05D9"/>
    <w:rsid w:val="001A1F98"/>
    <w:rsid w:val="001A3AD1"/>
    <w:rsid w:val="001A3E85"/>
    <w:rsid w:val="001A42EB"/>
    <w:rsid w:val="001A43B4"/>
    <w:rsid w:val="001A5226"/>
    <w:rsid w:val="001B1819"/>
    <w:rsid w:val="001B3A12"/>
    <w:rsid w:val="001B6174"/>
    <w:rsid w:val="001B763C"/>
    <w:rsid w:val="001C312D"/>
    <w:rsid w:val="001C4E7F"/>
    <w:rsid w:val="001C5A74"/>
    <w:rsid w:val="001C6618"/>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10D8"/>
    <w:rsid w:val="002B31FB"/>
    <w:rsid w:val="002B46C1"/>
    <w:rsid w:val="002B5ED5"/>
    <w:rsid w:val="002C0B19"/>
    <w:rsid w:val="002C1A9A"/>
    <w:rsid w:val="002C3B6A"/>
    <w:rsid w:val="002C6764"/>
    <w:rsid w:val="002D26AF"/>
    <w:rsid w:val="002D27C1"/>
    <w:rsid w:val="002D3448"/>
    <w:rsid w:val="002D4E89"/>
    <w:rsid w:val="002E1EF5"/>
    <w:rsid w:val="002E2195"/>
    <w:rsid w:val="002E2FCF"/>
    <w:rsid w:val="002E3320"/>
    <w:rsid w:val="002E478E"/>
    <w:rsid w:val="002E79AF"/>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2B0B"/>
    <w:rsid w:val="0039380A"/>
    <w:rsid w:val="0039469A"/>
    <w:rsid w:val="00395E91"/>
    <w:rsid w:val="003963DF"/>
    <w:rsid w:val="00396B9D"/>
    <w:rsid w:val="003A1458"/>
    <w:rsid w:val="003A363C"/>
    <w:rsid w:val="003B0D44"/>
    <w:rsid w:val="003B10F3"/>
    <w:rsid w:val="003B29B2"/>
    <w:rsid w:val="003C0124"/>
    <w:rsid w:val="003C09DA"/>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335E3"/>
    <w:rsid w:val="005346B8"/>
    <w:rsid w:val="0053475F"/>
    <w:rsid w:val="00535A21"/>
    <w:rsid w:val="00540712"/>
    <w:rsid w:val="00547F47"/>
    <w:rsid w:val="005504A7"/>
    <w:rsid w:val="00553C61"/>
    <w:rsid w:val="00555090"/>
    <w:rsid w:val="005565BF"/>
    <w:rsid w:val="00556D60"/>
    <w:rsid w:val="00561482"/>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B7D51"/>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3BB2"/>
    <w:rsid w:val="005F48C4"/>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5DF8"/>
    <w:rsid w:val="00756DC2"/>
    <w:rsid w:val="007576C5"/>
    <w:rsid w:val="00763F24"/>
    <w:rsid w:val="0076705D"/>
    <w:rsid w:val="007674AF"/>
    <w:rsid w:val="007725A9"/>
    <w:rsid w:val="00775FF4"/>
    <w:rsid w:val="0078053C"/>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2B3F"/>
    <w:rsid w:val="008C373D"/>
    <w:rsid w:val="008C4474"/>
    <w:rsid w:val="008C6ACF"/>
    <w:rsid w:val="008C6B13"/>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507"/>
    <w:rsid w:val="00B25CED"/>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D96"/>
    <w:rsid w:val="00BE262F"/>
    <w:rsid w:val="00BE3829"/>
    <w:rsid w:val="00BE6811"/>
    <w:rsid w:val="00BF00B7"/>
    <w:rsid w:val="00BF0F6A"/>
    <w:rsid w:val="00BF1132"/>
    <w:rsid w:val="00BF33B1"/>
    <w:rsid w:val="00BF34E0"/>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3177"/>
    <w:rsid w:val="00C356CB"/>
    <w:rsid w:val="00C41199"/>
    <w:rsid w:val="00C4128B"/>
    <w:rsid w:val="00C41361"/>
    <w:rsid w:val="00C41FBE"/>
    <w:rsid w:val="00C429FA"/>
    <w:rsid w:val="00C448CA"/>
    <w:rsid w:val="00C46CE2"/>
    <w:rsid w:val="00C479EA"/>
    <w:rsid w:val="00C51056"/>
    <w:rsid w:val="00C5121B"/>
    <w:rsid w:val="00C56EC3"/>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2D6F"/>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7282">
      <o:colormru v:ext="edit" colors="#f4f3ec,#dbe5f1,#c4cdfc,#b8cce4,#00863d"/>
      <o:colormenu v:ext="edit" fillcolor="#00863d" strokecolor="#0070c0"/>
    </o:shapedefaults>
    <o:shapelayout v:ext="edit">
      <o:idmap v:ext="edit" data="1"/>
      <o:rules v:ext="edit">
        <o:r id="V:Rule1" type="callout" idref="#_x0000_s1032"/>
        <o:r id="V:Rule4" type="callout" idref="#_x0000_s1052"/>
        <o:r id="V:Rule7" type="arc" idref="#_x0000_s1337"/>
        <o:r id="V:Rule8" type="callout" idref="#_x0000_s1163"/>
        <o:r id="V:Rule9" type="callout" idref="#_x0000_s1160"/>
        <o:r id="V:Rule10" type="callout" idref="#_x0000_s1161"/>
        <o:r id="V:Rule11" type="callout" idref="#_x0000_s1162"/>
        <o:r id="V:Rule16" type="callout" idref="#_x0000_s1210"/>
        <o:r id="V:Rule17" type="callout" idref="#_x0000_s1209"/>
        <o:r id="V:Rule18" type="callout" idref="#_x0000_s1230"/>
        <o:r id="V:Rule19" type="callout" idref="#_x0000_s1231"/>
        <o:r id="V:Rule20" type="callout" idref="#_x0000_s1232"/>
        <o:r id="V:Rule21" type="connector" idref="#_x0000_s1324">
          <o:proxy start="" idref="#_x0000_s1168" connectloc="1"/>
          <o:proxy end="" idref="#_x0000_s1169" connectloc="3"/>
        </o:r>
        <o:r id="V:Rule22" type="callout" idref="#_x0000_s1109"/>
        <o:r id="V:Rule23" type="connector" idref="#_x0000_s1051">
          <o:proxy start="" idref="#_x0000_s1047" connectloc="4"/>
          <o:proxy end="" idref="#_x0000_s1050" connectloc="1"/>
        </o:r>
        <o:r id="V:Rule24" type="connector" idref="#_x0000_s1325">
          <o:proxy start="" idref="#_x0000_s1172" connectloc="1"/>
          <o:proxy end="" idref="#_x0000_s1170" connectloc="3"/>
        </o:r>
        <o:r id="V:Rule25" type="connector" idref="#_x0000_s1094">
          <o:proxy start="" idref="#_x0000_s1087" connectloc="3"/>
          <o:proxy end="" idref="#_x0000_s1093" connectloc="1"/>
        </o:r>
        <o:r id="V:Rule26" type="callout" idref="#_x0000_s1108"/>
        <o:r id="V:Rule27" type="callout" idref="#_x0000_s1114"/>
        <o:r id="V:Rule28" type="connector" idref="#_x0000_s1042">
          <o:proxy start="" idref="#_x0000_s1036" connectloc="4"/>
          <o:proxy end="" idref="#_x0000_s1041" connectloc="1"/>
        </o:r>
        <o:r id="V:Rule29" type="connector" idref="#_x0000_s1327">
          <o:proxy start="" idref="#_x0000_s1175" connectloc="0"/>
          <o:proxy end="" idref="#_x0000_s1174" connectloc="2"/>
        </o:r>
        <o:r id="V:Rule30" type="connector" idref="#_x0000_s1326">
          <o:proxy start="" idref="#_x0000_s1173" connectloc="1"/>
          <o:proxy end="" idref="#_x0000_s1171" connectloc="3"/>
        </o:r>
        <o:r id="V:Rule31" type="connector" idref="#_x0000_s1336">
          <o:proxy start="" idref="#_x0000_s1333" connectloc="2"/>
          <o:proxy end="" idref="#_x0000_s1335"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786760"/>
    <w:pPr>
      <w:keepLines/>
      <w:shd w:val="thinReverseDiagStripe" w:color="EEECE1" w:themeColor="background2" w:fill="FBD4B4" w:themeFill="accent6" w:themeFillTint="66"/>
      <w:ind w:left="708" w:hanging="992"/>
    </w:pPr>
  </w:style>
  <w:style w:type="character" w:customStyle="1" w:styleId="NoteChar">
    <w:name w:val="Note Char"/>
    <w:basedOn w:val="BodyChar"/>
    <w:link w:val="Note"/>
    <w:rsid w:val="00786760"/>
    <w:rPr>
      <w:shd w:val="thinReverseDiagStripe"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0.png"/><Relationship Id="rId21" Type="http://schemas.openxmlformats.org/officeDocument/2006/relationships/hyperlink" Target="http://en.wikipedia.org/wiki/Transmission_Control_Protoco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5.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footer" Target="footer2.xml"/><Relationship Id="rId16" Type="http://schemas.openxmlformats.org/officeDocument/2006/relationships/hyperlink" Target="http://researchdata.ands.org.au/" TargetMode="External"/><Relationship Id="rId107" Type="http://schemas.openxmlformats.org/officeDocument/2006/relationships/image" Target="media/image80.png"/><Relationship Id="rId11" Type="http://schemas.openxmlformats.org/officeDocument/2006/relationships/hyperlink" Target="http://www.specchio.uow.edu.au" TargetMode="Externa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hyperlink" Target="http://ncris.innovation.gov.au/" TargetMode="External"/><Relationship Id="rId216" Type="http://schemas.microsoft.com/office/2007/relationships/stylesWithEffects" Target="stylesWithEffects.xml"/><Relationship Id="rId22" Type="http://schemas.openxmlformats.org/officeDocument/2006/relationships/hyperlink" Target="http://en.wikipedia.org/wiki/Internet_Protocol" TargetMode="External"/><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1.png"/><Relationship Id="rId155" Type="http://schemas.openxmlformats.org/officeDocument/2006/relationships/fontTable" Target="fontTable.xml"/><Relationship Id="rId12" Type="http://schemas.openxmlformats.org/officeDocument/2006/relationships/hyperlink" Target="https://github.com/IntersectAustralia/dc10" TargetMode="External"/><Relationship Id="rId17" Type="http://schemas.openxmlformats.org/officeDocument/2006/relationships/hyperlink" Target="http://en.wikipedia.org/wiki/Regular_expression" TargetMode="External"/><Relationship Id="rId33" Type="http://schemas.openxmlformats.org/officeDocument/2006/relationships/image" Target="media/image13.png"/><Relationship Id="rId38" Type="http://schemas.openxmlformats.org/officeDocument/2006/relationships/hyperlink" Target="http://www.clw.csiro.au/aclep/asc_re_on_line/soilhome.htm" TargetMode="External"/><Relationship Id="rId59" Type="http://schemas.openxmlformats.org/officeDocument/2006/relationships/image" Target="media/image36.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20" Type="http://schemas.openxmlformats.org/officeDocument/2006/relationships/hyperlink" Target="http://en.wikipedia.org/wiki/Relational_database_management_syste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www.ands.org.au/" TargetMode="External"/><Relationship Id="rId111" Type="http://schemas.openxmlformats.org/officeDocument/2006/relationships/image" Target="media/image84.png"/><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image" Target="media/image118.png"/><Relationship Id="rId15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bs.gov.au/ausstats/abs@.nsf/Products/6BB427AB9696C225CA2574180004463E?opendocument"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www.doi.org/"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9.png"/><Relationship Id="rId114" Type="http://schemas.openxmlformats.org/officeDocument/2006/relationships/image" Target="media/image87.emf"/><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2.emf"/><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ands.org.au/"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hyperlink" Target="http://docs.oracle.com/javase/tutorial/essential/regex/index.html" TargetMode="External"/><Relationship Id="rId151" Type="http://schemas.openxmlformats.org/officeDocument/2006/relationships/header" Target="header1.xml"/><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ands.org.au/" TargetMode="External"/><Relationship Id="rId18" Type="http://schemas.openxmlformats.org/officeDocument/2006/relationships/hyperlink" Target="http://docs.oracle.com/javase/tutorial/essential/regex/index.html"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hyperlink" Target="http://www.Modtran5.co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researchdata.ands.org.au/" TargetMode="External"/><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8.png"/><Relationship Id="rId82" Type="http://schemas.openxmlformats.org/officeDocument/2006/relationships/image" Target="media/image59.emf"/><Relationship Id="rId152" Type="http://schemas.openxmlformats.org/officeDocument/2006/relationships/footer" Target="footer1.xml"/><Relationship Id="rId19" Type="http://schemas.openxmlformats.org/officeDocument/2006/relationships/hyperlink" Target="http://en.wikipedia.org/wiki/Special-purpose_programming_language" TargetMode="External"/><Relationship Id="rId14" Type="http://schemas.openxmlformats.org/officeDocument/2006/relationships/hyperlink" Target="http://www.arc.gov.au/" TargetMode="External"/><Relationship Id="rId30" Type="http://schemas.openxmlformats.org/officeDocument/2006/relationships/image" Target="media/image10.emf"/><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3.emf"/><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hyperlink" Target="http://www.specchio.ch"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7</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3</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8</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1</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6</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5</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2</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4</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7</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3</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8</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1</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6</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5</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2</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4</b:RefOrder>
  </b:Source>
</b:Sources>
</file>

<file path=customXml/itemProps1.xml><?xml version="1.0" encoding="utf-8"?>
<ds:datastoreItem xmlns:ds="http://schemas.openxmlformats.org/officeDocument/2006/customXml" ds:itemID="{C5DF98ED-BC0D-4C3B-B2D8-DEF06D1EB085}">
  <ds:schemaRefs>
    <ds:schemaRef ds:uri="http://schemas.openxmlformats.org/officeDocument/2006/bibliography"/>
  </ds:schemaRefs>
</ds:datastoreItem>
</file>

<file path=customXml/itemProps2.xml><?xml version="1.0" encoding="utf-8"?>
<ds:datastoreItem xmlns:ds="http://schemas.openxmlformats.org/officeDocument/2006/customXml" ds:itemID="{63192475-3AEC-4D6A-B44F-D56F92D08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12121</TotalTime>
  <Pages>1</Pages>
  <Words>34886</Words>
  <Characters>198851</Characters>
  <Application>Microsoft Office Word</Application>
  <DocSecurity>0</DocSecurity>
  <Lines>1657</Lines>
  <Paragraphs>466</Paragraphs>
  <ScaleCrop>false</ScaleCrop>
  <HeadingPairs>
    <vt:vector size="4" baseType="variant">
      <vt:variant>
        <vt:lpstr>Title</vt:lpstr>
      </vt:variant>
      <vt:variant>
        <vt:i4>1</vt:i4>
      </vt:variant>
      <vt:variant>
        <vt:lpstr>Headings</vt:lpstr>
      </vt:variant>
      <vt:variant>
        <vt:i4>72</vt:i4>
      </vt:variant>
    </vt:vector>
  </HeadingPairs>
  <TitlesOfParts>
    <vt:vector size="73" baseType="lpstr">
      <vt:lpstr>ITPM-System</vt:lpstr>
      <vt:lpstr>Version: 	3.0</vt:lpstr>
      <vt:lpstr>Table of Contents</vt:lpstr>
      <vt:lpstr>Introduction</vt:lpstr>
      <vt:lpstr>    Document scope</vt:lpstr>
      <vt:lpstr>    Intended audience</vt:lpstr>
      <vt:lpstr>    SPECCHIO ownership and access</vt:lpstr>
      <vt:lpstr>    Copyright and licensing</vt:lpstr>
      <vt:lpstr>    For Further Information</vt:lpstr>
      <vt:lpstr>Glossary</vt:lpstr>
      <vt:lpstr>SPECCHIO Concepts</vt:lpstr>
      <vt:lpstr>    Before You Start</vt:lpstr>
      <vt:lpstr>    User Accounts</vt:lpstr>
      <vt:lpstr>    Administrator Access</vt:lpstr>
      <vt:lpstr>    Campaigns</vt:lpstr>
      <vt:lpstr>    Campaign Hierarchy Structure</vt:lpstr>
      <vt:lpstr>    Operational Dataflow</vt:lpstr>
      <vt:lpstr>    Research Groups and Accessing SPECCHIO Campaigns</vt:lpstr>
      <vt:lpstr>    Time Data</vt:lpstr>
      <vt:lpstr>    Data Links</vt:lpstr>
      <vt:lpstr>    Manufacturers, Sensors, Instruments and Calibrations</vt:lpstr>
      <vt:lpstr>    Supported Input Spectrum File Formats</vt:lpstr>
      <vt:lpstr>        ASD Binary Files</vt:lpstr>
      <vt:lpstr>        ASD Indico Version 7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 Single Channel</vt:lpstr>
      <vt:lpstr>        UniSpec Double Channel SPU</vt:lpstr>
      <vt:lpstr>        SPECPR</vt:lpstr>
      <vt:lpstr>        Modtran Albedo File</vt:lpstr>
      <vt:lpstr>        Excel files</vt:lpstr>
      <vt:lpstr>        TXT Space Formatted Text Files</vt:lpstr>
      <vt:lpstr>    Supported Output Spectrum File Formats</vt:lpstr>
      <vt:lpstr>    Campaign-related Metadata</vt:lpstr>
      <vt:lpstr>    Spectrum-related Metadata</vt:lpstr>
      <vt:lpstr>        Campaign Details Group</vt:lpstr>
      <vt:lpstr>        Data Portal Group</vt:lpstr>
      <vt:lpstr>        Environmental Conditions Group</vt:lpstr>
      <vt:lpstr>        General Group</vt:lpstr>
      <vt:lpstr>        Generic Target Properties Group</vt:lpstr>
      <vt:lpstr>        Illumination Group</vt:lpstr>
      <vt:lpstr>        Instrument Group</vt:lpstr>
      <vt:lpstr>        Instrument Settings Group</vt:lpstr>
      <vt:lpstr>        Instrumentation Group</vt:lpstr>
      <vt:lpstr>        Keywords Group</vt:lpstr>
      <vt:lpstr>        Location Group</vt:lpstr>
      <vt:lpstr>        Names Group</vt:lpstr>
      <vt:lpstr>        Optics Group</vt:lpstr>
      <vt:lpstr>        PDFs Group</vt:lpstr>
      <vt:lpstr>        Personnel Group</vt:lpstr>
      <vt:lpstr>        Pictures Group</vt:lpstr>
      <vt:lpstr>        Processing Group</vt:lpstr>
      <vt:lpstr>        Sampling Geometry Group</vt:lpstr>
      <vt:lpstr>        Scientific References Group</vt:lpstr>
      <vt:lpstr>        Soil Parameters Group</vt:lpstr>
      <vt:lpstr>        Vegetation Biophysical Variables</vt:lpstr>
      <vt:lpstr>    Spaces, Space Factory and Data Processing using the Space Network </vt:lpstr>
      <vt:lpstr>SPECCHIO Basic Operation</vt:lpstr>
      <vt:lpstr>    Mac Operation</vt:lpstr>
      <vt:lpstr>    Unix Operation</vt:lpstr>
      <vt:lpstr>    Main Window</vt:lpstr>
      <vt:lpstr>    Logging In and Connecting to a Database</vt:lpstr>
      <vt:lpstr>    Logging Out</vt:lpstr>
      <vt:lpstr>    Changing your User Details</vt:lpstr>
      <vt:lpstr>    Browsing the Hierarchy Tree</vt:lpstr>
      <vt:lpstr>    SQL Matching Strings</vt:lpstr>
      <vt:lpstr>    Entering Dates and Times</vt:lpstr>
      <vt:lpstr>    Overview of SPECCHIO Data Loading</vt:lpstr>
    </vt:vector>
  </TitlesOfParts>
  <Company>atraxis</Company>
  <LinksUpToDate>false</LinksUpToDate>
  <CharactersWithSpaces>233271</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91</cp:revision>
  <cp:lastPrinted>2013-06-19T04:56:00Z</cp:lastPrinted>
  <dcterms:created xsi:type="dcterms:W3CDTF">2012-05-02T12:22:00Z</dcterms:created>
  <dcterms:modified xsi:type="dcterms:W3CDTF">2013-06-19T05:03:00Z</dcterms:modified>
</cp:coreProperties>
</file>