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1C4E7F" w:rsidRPr="004D7992">
        <w:fldChar w:fldCharType="begin"/>
      </w:r>
      <w:r w:rsidR="00567E0A">
        <w:instrText>SET</w:instrText>
      </w:r>
      <w:r w:rsidR="002A0FFE" w:rsidRPr="004D7992">
        <w:instrText xml:space="preserve"> project </w:instrText>
      </w:r>
      <w:r w:rsidR="001C4E7F"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1C4E7F" w:rsidRPr="004D7992">
        <w:fldChar w:fldCharType="separate"/>
      </w:r>
      <w:r w:rsidR="00E172F8">
        <w:instrText>SPECCHIO</w:instrText>
      </w:r>
      <w:r w:rsidR="001C4E7F" w:rsidRPr="004D7992">
        <w:fldChar w:fldCharType="end"/>
      </w:r>
      <w:r w:rsidR="001C4E7F" w:rsidRPr="004D7992">
        <w:fldChar w:fldCharType="separate"/>
      </w:r>
      <w:bookmarkStart w:id="0" w:name="project"/>
      <w:r w:rsidR="00E172F8">
        <w:rPr>
          <w:noProof/>
        </w:rPr>
        <w:t>SPECCHIO</w:t>
      </w:r>
      <w:bookmarkEnd w:id="0"/>
      <w:r w:rsidR="001C4E7F" w:rsidRPr="004D7992">
        <w:fldChar w:fldCharType="end"/>
      </w:r>
      <w:r w:rsidR="001C4E7F" w:rsidRPr="004D7992">
        <w:fldChar w:fldCharType="begin"/>
      </w:r>
      <w:r w:rsidR="00567E0A">
        <w:instrText>SET</w:instrText>
      </w:r>
      <w:r w:rsidR="002A0FFE" w:rsidRPr="004D7992">
        <w:instrText xml:space="preserve"> partproject </w:instrText>
      </w:r>
      <w:r w:rsidR="001C4E7F"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1C4E7F" w:rsidRPr="004D7992">
        <w:fldChar w:fldCharType="end"/>
      </w:r>
      <w:r w:rsidR="001C4E7F" w:rsidRPr="004D7992">
        <w:fldChar w:fldCharType="separate"/>
      </w:r>
      <w:bookmarkStart w:id="1" w:name="partproject"/>
      <w:bookmarkEnd w:id="1"/>
      <w:r w:rsidR="00E172F8">
        <w:rPr>
          <w:noProof/>
        </w:rPr>
        <w:t xml:space="preserve"> </w:t>
      </w:r>
      <w:r w:rsidR="001C4E7F" w:rsidRPr="004D7992">
        <w:fldChar w:fldCharType="end"/>
      </w:r>
    </w:p>
    <w:p w:rsidR="002A0FFE" w:rsidRPr="004D7992" w:rsidRDefault="002A0FFE">
      <w:pPr>
        <w:pStyle w:val="Title"/>
        <w:suppressAutoHyphens/>
        <w:spacing w:before="960"/>
        <w:rPr>
          <w:sz w:val="24"/>
        </w:rPr>
      </w:pPr>
      <w:r w:rsidRPr="004D7992">
        <w:rPr>
          <w:sz w:val="22"/>
        </w:rPr>
        <w:br/>
      </w:r>
      <w:r w:rsidR="001C4E7F" w:rsidRPr="00084655">
        <w:fldChar w:fldCharType="begin"/>
      </w:r>
      <w:r w:rsidR="00567E0A">
        <w:instrText>SET</w:instrText>
      </w:r>
      <w:r w:rsidRPr="00084655">
        <w:instrText xml:space="preserve"> DOC_TITLE </w:instrText>
      </w:r>
      <w:r w:rsidR="001C4E7F">
        <w:fldChar w:fldCharType="begin"/>
      </w:r>
      <w:r w:rsidR="00FB7375">
        <w:instrText xml:space="preserve"> </w:instrText>
      </w:r>
      <w:r w:rsidR="00567E0A">
        <w:instrText>FILLIN</w:instrText>
      </w:r>
      <w:r w:rsidR="00FB7375">
        <w:instrText xml:space="preserve"> "Document Title (e.g. ITPM Manual)" \* CHARFORMAT </w:instrText>
      </w:r>
      <w:r w:rsidR="001C4E7F">
        <w:fldChar w:fldCharType="separate"/>
      </w:r>
      <w:r w:rsidR="00E172F8">
        <w:instrText>User Guide</w:instrText>
      </w:r>
      <w:r w:rsidR="001C4E7F">
        <w:fldChar w:fldCharType="end"/>
      </w:r>
      <w:r w:rsidR="001C4E7F" w:rsidRPr="00084655">
        <w:fldChar w:fldCharType="separate"/>
      </w:r>
      <w:bookmarkStart w:id="2" w:name="DOC_TITLE"/>
      <w:r w:rsidR="00E172F8">
        <w:rPr>
          <w:noProof/>
        </w:rPr>
        <w:t>User Guide</w:t>
      </w:r>
      <w:bookmarkEnd w:id="2"/>
      <w:r w:rsidR="001C4E7F" w:rsidRPr="00084655">
        <w:fldChar w:fldCharType="end"/>
      </w:r>
      <w:fldSimple w:instr=" REF DOC_TITLE \* MERGEFORMAT ">
        <w:r w:rsidR="00E172F8">
          <w:rPr>
            <w:noProof/>
          </w:rPr>
          <w:t>User Guide</w:t>
        </w:r>
      </w:fldSimple>
    </w:p>
    <w:p w:rsidR="002A0FFE" w:rsidRPr="004D7992" w:rsidRDefault="001C4E7F">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E172F8">
          <w:rPr>
            <w:noProof/>
          </w:rPr>
          <w:t>3.0</w:t>
        </w:r>
      </w:fldSimple>
      <w:r w:rsidR="001C4E7F" w:rsidRPr="00084655">
        <w:fldChar w:fldCharType="begin"/>
      </w:r>
      <w:r w:rsidR="00567E0A">
        <w:instrText>SET</w:instrText>
      </w:r>
      <w:r w:rsidRPr="00084655">
        <w:instrText xml:space="preserve"> VQS </w:instrText>
      </w:r>
      <w:r w:rsidR="001C4E7F">
        <w:fldChar w:fldCharType="begin"/>
      </w:r>
      <w:r w:rsidR="00567E0A">
        <w:instrText>FILLIN</w:instrText>
      </w:r>
      <w:r w:rsidR="00734122">
        <w:instrText xml:space="preserve"> "Version (e.g. 1.0)"</w:instrText>
      </w:r>
      <w:r w:rsidR="001C4E7F">
        <w:fldChar w:fldCharType="separate"/>
      </w:r>
      <w:r w:rsidR="00E172F8">
        <w:instrText>3.0</w:instrText>
      </w:r>
      <w:r w:rsidR="001C4E7F">
        <w:fldChar w:fldCharType="end"/>
      </w:r>
      <w:r w:rsidR="001C4E7F" w:rsidRPr="00084655">
        <w:fldChar w:fldCharType="separate"/>
      </w:r>
      <w:bookmarkStart w:id="3" w:name="VQS"/>
      <w:r w:rsidR="00E172F8">
        <w:rPr>
          <w:noProof/>
        </w:rPr>
        <w:t>3.0</w:t>
      </w:r>
      <w:bookmarkEnd w:id="3"/>
      <w:r w:rsidR="001C4E7F"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1C4E7F" w:rsidRPr="00084655">
        <w:fldChar w:fldCharType="begin"/>
      </w:r>
      <w:r w:rsidR="00567E0A">
        <w:instrText>SET</w:instrText>
      </w:r>
      <w:r w:rsidRPr="00084655">
        <w:instrText xml:space="preserve"> DD </w:instrText>
      </w:r>
      <w:r w:rsidR="001C4E7F">
        <w:fldChar w:fldCharType="begin"/>
      </w:r>
      <w:r w:rsidR="00567E0A">
        <w:instrText>FILLIN</w:instrText>
      </w:r>
      <w:r w:rsidR="00734122">
        <w:instrText xml:space="preserve"> "Date (dd.mm.yyyy)”</w:instrText>
      </w:r>
      <w:r w:rsidR="001C4E7F">
        <w:fldChar w:fldCharType="separate"/>
      </w:r>
      <w:r w:rsidR="00E172F8">
        <w:instrText>13.06.2012</w:instrText>
      </w:r>
      <w:r w:rsidR="001C4E7F">
        <w:fldChar w:fldCharType="end"/>
      </w:r>
      <w:r w:rsidR="001C4E7F" w:rsidRPr="00084655">
        <w:fldChar w:fldCharType="separate"/>
      </w:r>
      <w:bookmarkStart w:id="4" w:name="DATE"/>
      <w:bookmarkStart w:id="5" w:name="DD"/>
      <w:r w:rsidR="00E172F8">
        <w:rPr>
          <w:noProof/>
        </w:rPr>
        <w:t>13.06.2012</w:t>
      </w:r>
      <w:bookmarkEnd w:id="4"/>
      <w:bookmarkEnd w:id="5"/>
      <w:r w:rsidR="001C4E7F" w:rsidRPr="00084655">
        <w:fldChar w:fldCharType="end"/>
      </w:r>
      <w:fldSimple w:instr="REF DD">
        <w:r w:rsidR="00E172F8">
          <w:rPr>
            <w:noProof/>
          </w:rPr>
          <w:t>13.06.2012</w:t>
        </w:r>
      </w:fldSimple>
    </w:p>
    <w:p w:rsidR="002A0FFE" w:rsidRPr="00084655" w:rsidRDefault="002A0FFE">
      <w:pPr>
        <w:pStyle w:val="Version"/>
        <w:tabs>
          <w:tab w:val="clear" w:pos="1701"/>
        </w:tabs>
        <w:ind w:left="1701" w:hanging="1701"/>
      </w:pPr>
      <w:r w:rsidRPr="00084655">
        <w:t>Status:</w:t>
      </w:r>
      <w:r w:rsidRPr="00084655">
        <w:tab/>
      </w:r>
      <w:r w:rsidR="001C4E7F" w:rsidRPr="00084655">
        <w:fldChar w:fldCharType="begin"/>
      </w:r>
      <w:r w:rsidR="00567E0A">
        <w:instrText>SET</w:instrText>
      </w:r>
      <w:r w:rsidRPr="00084655">
        <w:instrText xml:space="preserve"> SQS </w:instrText>
      </w:r>
      <w:r w:rsidR="001C4E7F">
        <w:fldChar w:fldCharType="begin"/>
      </w:r>
      <w:r w:rsidR="00567E0A">
        <w:instrText>FILLIN</w:instrText>
      </w:r>
      <w:r w:rsidR="00734122">
        <w:instrText xml:space="preserve"> "Status (Draft, Valid, Approved)"</w:instrText>
      </w:r>
      <w:r w:rsidR="001C4E7F">
        <w:fldChar w:fldCharType="separate"/>
      </w:r>
      <w:r w:rsidR="00E172F8">
        <w:instrText>Draft</w:instrText>
      </w:r>
      <w:r w:rsidR="001C4E7F">
        <w:fldChar w:fldCharType="end"/>
      </w:r>
      <w:r w:rsidR="001C4E7F" w:rsidRPr="00084655">
        <w:fldChar w:fldCharType="separate"/>
      </w:r>
      <w:bookmarkStart w:id="6" w:name="SQS"/>
      <w:r w:rsidR="00E172F8">
        <w:rPr>
          <w:noProof/>
        </w:rPr>
        <w:t>Draft</w:t>
      </w:r>
      <w:bookmarkEnd w:id="6"/>
      <w:r w:rsidR="001C4E7F" w:rsidRPr="00084655">
        <w:fldChar w:fldCharType="end"/>
      </w:r>
      <w:fldSimple w:instr="REF SQS  \* MERGEFORMAT ">
        <w:r w:rsidR="00E172F8">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1C4E7F" w:rsidRPr="00084655">
        <w:fldChar w:fldCharType="begin"/>
      </w:r>
      <w:r w:rsidR="00567E0A">
        <w:instrText>SET</w:instrText>
      </w:r>
      <w:r w:rsidRPr="00084655">
        <w:instrText xml:space="preserve"> DOC_AUTHOR </w:instrText>
      </w:r>
      <w:r w:rsidR="001C4E7F">
        <w:fldChar w:fldCharType="begin"/>
      </w:r>
      <w:r w:rsidR="00567E0A">
        <w:instrText>FILLIN</w:instrText>
      </w:r>
      <w:r w:rsidR="00734122">
        <w:instrText xml:space="preserve"> "Author (e.g. F. Test, Organisation 'X')"</w:instrText>
      </w:r>
      <w:r w:rsidR="001C4E7F">
        <w:fldChar w:fldCharType="separate"/>
      </w:r>
      <w:r w:rsidR="00E172F8">
        <w:instrText>P. Roberts (Intersect), A. Hueni &amp; D. Kuekenbrink (Remote Sensing Laboratories, University of Zurich)</w:instrText>
      </w:r>
      <w:r w:rsidR="001C4E7F">
        <w:fldChar w:fldCharType="end"/>
      </w:r>
      <w:r w:rsidR="001C4E7F" w:rsidRPr="00084655">
        <w:fldChar w:fldCharType="separate"/>
      </w:r>
      <w:bookmarkStart w:id="7" w:name="DOC_AUTHOR"/>
      <w:r w:rsidR="00E172F8">
        <w:rPr>
          <w:noProof/>
        </w:rPr>
        <w:t>P. Roberts (Intersect), A. Hueni &amp; D. Kuekenbrink (Remote Sensing Laboratories, University of Zurich)</w:t>
      </w:r>
      <w:bookmarkEnd w:id="7"/>
      <w:r w:rsidR="001C4E7F" w:rsidRPr="00084655">
        <w:fldChar w:fldCharType="end"/>
      </w:r>
      <w:fldSimple w:instr="REF DOC_AUTHOR  \* MERGEFORMAT ">
        <w:r w:rsidR="00E172F8">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1C4E7F" w:rsidRPr="00084655">
        <w:fldChar w:fldCharType="begin"/>
      </w:r>
      <w:r w:rsidR="00567E0A">
        <w:instrText>SET</w:instrText>
      </w:r>
      <w:r w:rsidRPr="00084655">
        <w:instrText xml:space="preserve"> PFAD </w:instrText>
      </w:r>
      <w:r w:rsidR="001C4E7F" w:rsidRPr="00084655">
        <w:fldChar w:fldCharType="end"/>
      </w:r>
      <w:r w:rsidR="001C4E7F">
        <w:fldChar w:fldCharType="begin"/>
      </w:r>
      <w:r w:rsidR="00567E0A">
        <w:instrText>FILENAME</w:instrText>
      </w:r>
      <w:r w:rsidR="00734122">
        <w:instrText xml:space="preserve"> </w:instrText>
      </w:r>
      <w:r w:rsidR="001C4E7F">
        <w:fldChar w:fldCharType="separate"/>
      </w:r>
      <w:r w:rsidR="00E172F8">
        <w:rPr>
          <w:noProof/>
        </w:rPr>
        <w:t>SPECCHIO_UserGuide.docx</w:t>
      </w:r>
      <w:r w:rsidR="001C4E7F">
        <w:rPr>
          <w:noProof/>
        </w:rPr>
        <w:fldChar w:fldCharType="end"/>
      </w:r>
    </w:p>
    <w:p w:rsidR="002A0FFE" w:rsidRPr="00084655" w:rsidRDefault="002A0FFE">
      <w:pPr>
        <w:pStyle w:val="Version"/>
        <w:tabs>
          <w:tab w:val="clear" w:pos="1701"/>
        </w:tabs>
        <w:ind w:left="1701" w:hanging="1701"/>
      </w:pPr>
      <w:r w:rsidRPr="00084655">
        <w:t>Pages:</w:t>
      </w:r>
      <w:r w:rsidRPr="00084655">
        <w:tab/>
      </w:r>
      <w:r w:rsidR="001C4E7F">
        <w:fldChar w:fldCharType="begin"/>
      </w:r>
      <w:r w:rsidR="00567E0A">
        <w:instrText>NUMPAGES</w:instrText>
      </w:r>
      <w:r w:rsidR="00734122">
        <w:instrText xml:space="preserve"> </w:instrText>
      </w:r>
      <w:r w:rsidR="001C4E7F">
        <w:fldChar w:fldCharType="separate"/>
      </w:r>
      <w:r w:rsidR="003745AF">
        <w:rPr>
          <w:noProof/>
        </w:rPr>
        <w:t>135</w:t>
      </w:r>
      <w:r w:rsidR="001C4E7F">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1C4E7F" w:rsidRPr="00084655">
        <w:fldChar w:fldCharType="begin"/>
      </w:r>
      <w:r w:rsidR="00567E0A">
        <w:instrText>SET</w:instrText>
      </w:r>
      <w:r w:rsidRPr="00084655">
        <w:instrText xml:space="preserve"> CLASSIFICATION </w:instrText>
      </w:r>
      <w:r w:rsidR="001C4E7F" w:rsidRPr="00084655">
        <w:fldChar w:fldCharType="end"/>
      </w:r>
    </w:p>
    <w:p w:rsidR="002A0FFE" w:rsidRPr="00084655" w:rsidRDefault="002A0FFE">
      <w:pPr>
        <w:pStyle w:val="Version"/>
        <w:tabs>
          <w:tab w:val="clear" w:pos="1701"/>
        </w:tabs>
        <w:ind w:left="1701" w:hanging="1701"/>
      </w:pPr>
      <w:r w:rsidRPr="00084655">
        <w:t>Distribution:</w:t>
      </w:r>
      <w:r w:rsidRPr="00084655">
        <w:tab/>
      </w:r>
      <w:r w:rsidR="001C4E7F" w:rsidRPr="00084655">
        <w:fldChar w:fldCharType="begin"/>
      </w:r>
      <w:r w:rsidR="00567E0A">
        <w:instrText>SET</w:instrText>
      </w:r>
      <w:r w:rsidRPr="00084655">
        <w:instrText xml:space="preserve"> DISTRIBUTION  </w:instrText>
      </w:r>
      <w:r w:rsidR="001C4E7F">
        <w:fldChar w:fldCharType="begin"/>
      </w:r>
      <w:r w:rsidR="00567E0A">
        <w:instrText>FILLIN</w:instrText>
      </w:r>
      <w:r w:rsidR="00734122">
        <w:instrText xml:space="preserve"> "Distribution list"</w:instrText>
      </w:r>
      <w:r w:rsidR="001C4E7F">
        <w:fldChar w:fldCharType="separate"/>
      </w:r>
      <w:r w:rsidR="00E172F8">
        <w:instrText>SPECCHIO Users</w:instrText>
      </w:r>
      <w:r w:rsidR="001C4E7F">
        <w:fldChar w:fldCharType="end"/>
      </w:r>
      <w:r w:rsidR="001C4E7F" w:rsidRPr="00084655">
        <w:fldChar w:fldCharType="separate"/>
      </w:r>
      <w:bookmarkStart w:id="8" w:name="DISTRIBUTION"/>
      <w:r w:rsidR="00E172F8">
        <w:rPr>
          <w:noProof/>
        </w:rPr>
        <w:t>SPECCHIO Users</w:t>
      </w:r>
      <w:bookmarkEnd w:id="8"/>
      <w:r w:rsidR="001C4E7F" w:rsidRPr="00084655">
        <w:fldChar w:fldCharType="end"/>
      </w:r>
      <w:fldSimple w:instr="REF DISTRIBUTION  \* MERGEFORMAT ">
        <w:r w:rsidR="00E172F8">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9336741"/>
      <w:r w:rsidRPr="00067105">
        <w:lastRenderedPageBreak/>
        <w:t>Table of Contents</w:t>
      </w:r>
      <w:bookmarkEnd w:id="9"/>
      <w:bookmarkEnd w:id="10"/>
    </w:p>
    <w:bookmarkStart w:id="11" w:name="_Toc356279529"/>
    <w:p w:rsidR="003745AF" w:rsidRDefault="001C4E7F">
      <w:pPr>
        <w:pStyle w:val="TOC1"/>
        <w:rPr>
          <w:rFonts w:asciiTheme="minorHAnsi" w:eastAsiaTheme="minorEastAsia" w:hAnsiTheme="minorHAnsi" w:cstheme="minorBidi"/>
          <w:b w:val="0"/>
          <w:noProof/>
          <w:sz w:val="22"/>
          <w:szCs w:val="22"/>
          <w:lang w:val="en-AU" w:eastAsia="ja-JP"/>
        </w:rPr>
      </w:pPr>
      <w:r w:rsidRPr="001C4E7F">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1C4E7F">
        <w:rPr>
          <w:b w:val="0"/>
        </w:rPr>
        <w:fldChar w:fldCharType="separate"/>
      </w:r>
      <w:r w:rsidR="003745AF">
        <w:rPr>
          <w:noProof/>
        </w:rPr>
        <w:t>Table of Contents</w:t>
      </w:r>
      <w:r w:rsidR="003745AF">
        <w:rPr>
          <w:noProof/>
        </w:rPr>
        <w:tab/>
      </w:r>
      <w:r w:rsidR="003745AF">
        <w:rPr>
          <w:noProof/>
        </w:rPr>
        <w:fldChar w:fldCharType="begin"/>
      </w:r>
      <w:r w:rsidR="003745AF">
        <w:rPr>
          <w:noProof/>
        </w:rPr>
        <w:instrText xml:space="preserve"> PAGEREF _Toc359336741 \h </w:instrText>
      </w:r>
      <w:r w:rsidR="003745AF">
        <w:rPr>
          <w:noProof/>
        </w:rPr>
      </w:r>
      <w:r w:rsidR="003745AF">
        <w:rPr>
          <w:noProof/>
        </w:rPr>
        <w:fldChar w:fldCharType="separate"/>
      </w:r>
      <w:r w:rsidR="003745AF">
        <w:rPr>
          <w:noProof/>
        </w:rPr>
        <w:t>2</w:t>
      </w:r>
      <w:r w:rsidR="003745AF">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Pr>
          <w:noProof/>
        </w:rPr>
        <w:fldChar w:fldCharType="begin"/>
      </w:r>
      <w:r>
        <w:rPr>
          <w:noProof/>
        </w:rPr>
        <w:instrText xml:space="preserve"> PAGEREF _Toc359336742 \h </w:instrText>
      </w:r>
      <w:r>
        <w:rPr>
          <w:noProof/>
        </w:rPr>
      </w:r>
      <w:r>
        <w:rPr>
          <w:noProof/>
        </w:rPr>
        <w:fldChar w:fldCharType="separate"/>
      </w:r>
      <w:r>
        <w:rPr>
          <w:noProof/>
        </w:rPr>
        <w:t>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Pr>
          <w:noProof/>
        </w:rPr>
        <w:fldChar w:fldCharType="begin"/>
      </w:r>
      <w:r>
        <w:rPr>
          <w:noProof/>
        </w:rPr>
        <w:instrText xml:space="preserve"> PAGEREF _Toc359336743 \h </w:instrText>
      </w:r>
      <w:r>
        <w:rPr>
          <w:noProof/>
        </w:rPr>
      </w:r>
      <w:r>
        <w:rPr>
          <w:noProof/>
        </w:rPr>
        <w:fldChar w:fldCharType="separate"/>
      </w:r>
      <w:r>
        <w:rPr>
          <w:noProof/>
        </w:rPr>
        <w:t>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Pr>
          <w:noProof/>
        </w:rPr>
        <w:fldChar w:fldCharType="begin"/>
      </w:r>
      <w:r>
        <w:rPr>
          <w:noProof/>
        </w:rPr>
        <w:instrText xml:space="preserve"> PAGEREF _Toc359336744 \h </w:instrText>
      </w:r>
      <w:r>
        <w:rPr>
          <w:noProof/>
        </w:rPr>
      </w:r>
      <w:r>
        <w:rPr>
          <w:noProof/>
        </w:rPr>
        <w:fldChar w:fldCharType="separate"/>
      </w:r>
      <w:r>
        <w:rPr>
          <w:noProof/>
        </w:rPr>
        <w:t>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Pr>
          <w:noProof/>
        </w:rPr>
        <w:fldChar w:fldCharType="begin"/>
      </w:r>
      <w:r>
        <w:rPr>
          <w:noProof/>
        </w:rPr>
        <w:instrText xml:space="preserve"> PAGEREF _Toc359336745 \h </w:instrText>
      </w:r>
      <w:r>
        <w:rPr>
          <w:noProof/>
        </w:rPr>
      </w:r>
      <w:r>
        <w:rPr>
          <w:noProof/>
        </w:rPr>
        <w:fldChar w:fldCharType="separate"/>
      </w:r>
      <w:r>
        <w:rPr>
          <w:noProof/>
        </w:rPr>
        <w:t>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Pr>
          <w:noProof/>
        </w:rPr>
        <w:fldChar w:fldCharType="begin"/>
      </w:r>
      <w:r>
        <w:rPr>
          <w:noProof/>
        </w:rPr>
        <w:instrText xml:space="preserve"> PAGEREF _Toc359336746 \h </w:instrText>
      </w:r>
      <w:r>
        <w:rPr>
          <w:noProof/>
        </w:rPr>
      </w:r>
      <w:r>
        <w:rPr>
          <w:noProof/>
        </w:rPr>
        <w:fldChar w:fldCharType="separate"/>
      </w:r>
      <w:r>
        <w:rPr>
          <w:noProof/>
        </w:rPr>
        <w:t>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Pr>
          <w:noProof/>
        </w:rPr>
        <w:fldChar w:fldCharType="begin"/>
      </w:r>
      <w:r>
        <w:rPr>
          <w:noProof/>
        </w:rPr>
        <w:instrText xml:space="preserve"> PAGEREF _Toc359336747 \h </w:instrText>
      </w:r>
      <w:r>
        <w:rPr>
          <w:noProof/>
        </w:rPr>
      </w:r>
      <w:r>
        <w:rPr>
          <w:noProof/>
        </w:rPr>
        <w:fldChar w:fldCharType="separate"/>
      </w:r>
      <w:r>
        <w:rPr>
          <w:noProof/>
        </w:rPr>
        <w:t>6</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Pr>
          <w:noProof/>
        </w:rPr>
        <w:fldChar w:fldCharType="begin"/>
      </w:r>
      <w:r>
        <w:rPr>
          <w:noProof/>
        </w:rPr>
        <w:instrText xml:space="preserve"> PAGEREF _Toc359336748 \h </w:instrText>
      </w:r>
      <w:r>
        <w:rPr>
          <w:noProof/>
        </w:rPr>
      </w:r>
      <w:r>
        <w:rPr>
          <w:noProof/>
        </w:rPr>
        <w:fldChar w:fldCharType="separate"/>
      </w:r>
      <w:r>
        <w:rPr>
          <w:noProof/>
        </w:rPr>
        <w:t>8</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Pr>
          <w:noProof/>
        </w:rPr>
        <w:fldChar w:fldCharType="begin"/>
      </w:r>
      <w:r>
        <w:rPr>
          <w:noProof/>
        </w:rPr>
        <w:instrText xml:space="preserve"> PAGEREF _Toc359336749 \h </w:instrText>
      </w:r>
      <w:r>
        <w:rPr>
          <w:noProof/>
        </w:rPr>
      </w:r>
      <w:r>
        <w:rPr>
          <w:noProof/>
        </w:rPr>
        <w:fldChar w:fldCharType="separate"/>
      </w:r>
      <w:r>
        <w:rPr>
          <w:noProof/>
        </w:rPr>
        <w:t>11</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Pr>
          <w:noProof/>
        </w:rPr>
        <w:fldChar w:fldCharType="begin"/>
      </w:r>
      <w:r>
        <w:rPr>
          <w:noProof/>
        </w:rPr>
        <w:instrText xml:space="preserve"> PAGEREF _Toc359336750 \h </w:instrText>
      </w:r>
      <w:r>
        <w:rPr>
          <w:noProof/>
        </w:rPr>
      </w:r>
      <w:r>
        <w:rPr>
          <w:noProof/>
        </w:rPr>
        <w:fldChar w:fldCharType="separate"/>
      </w:r>
      <w:r>
        <w:rPr>
          <w:noProof/>
        </w:rPr>
        <w:t>12</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Pr>
          <w:noProof/>
        </w:rPr>
        <w:fldChar w:fldCharType="begin"/>
      </w:r>
      <w:r>
        <w:rPr>
          <w:noProof/>
        </w:rPr>
        <w:instrText xml:space="preserve"> PAGEREF _Toc359336751 \h </w:instrText>
      </w:r>
      <w:r>
        <w:rPr>
          <w:noProof/>
        </w:rPr>
      </w:r>
      <w:r>
        <w:rPr>
          <w:noProof/>
        </w:rPr>
        <w:fldChar w:fldCharType="separate"/>
      </w:r>
      <w:r>
        <w:rPr>
          <w:noProof/>
        </w:rPr>
        <w:t>12</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Pr>
          <w:noProof/>
        </w:rPr>
        <w:fldChar w:fldCharType="begin"/>
      </w:r>
      <w:r>
        <w:rPr>
          <w:noProof/>
        </w:rPr>
        <w:instrText xml:space="preserve"> PAGEREF _Toc359336752 \h </w:instrText>
      </w:r>
      <w:r>
        <w:rPr>
          <w:noProof/>
        </w:rPr>
      </w:r>
      <w:r>
        <w:rPr>
          <w:noProof/>
        </w:rPr>
        <w:fldChar w:fldCharType="separate"/>
      </w:r>
      <w:r>
        <w:rPr>
          <w:noProof/>
        </w:rPr>
        <w:t>15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Pr>
          <w:noProof/>
        </w:rPr>
        <w:fldChar w:fldCharType="begin"/>
      </w:r>
      <w:r>
        <w:rPr>
          <w:noProof/>
        </w:rPr>
        <w:instrText xml:space="preserve"> PAGEREF _Toc359336753 \h </w:instrText>
      </w:r>
      <w:r>
        <w:rPr>
          <w:noProof/>
        </w:rPr>
      </w:r>
      <w:r>
        <w:rPr>
          <w:noProof/>
        </w:rPr>
        <w:fldChar w:fldCharType="separate"/>
      </w:r>
      <w:r>
        <w:rPr>
          <w:noProof/>
        </w:rPr>
        <w:t>15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Pr>
          <w:noProof/>
        </w:rPr>
        <w:fldChar w:fldCharType="begin"/>
      </w:r>
      <w:r>
        <w:rPr>
          <w:noProof/>
        </w:rPr>
        <w:instrText xml:space="preserve"> PAGEREF _Toc359336754 \h </w:instrText>
      </w:r>
      <w:r>
        <w:rPr>
          <w:noProof/>
        </w:rPr>
      </w:r>
      <w:r>
        <w:rPr>
          <w:noProof/>
        </w:rPr>
        <w:fldChar w:fldCharType="separate"/>
      </w:r>
      <w:r>
        <w:rPr>
          <w:noProof/>
        </w:rPr>
        <w:t>16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Pr>
          <w:noProof/>
        </w:rPr>
        <w:fldChar w:fldCharType="begin"/>
      </w:r>
      <w:r>
        <w:rPr>
          <w:noProof/>
        </w:rPr>
        <w:instrText xml:space="preserve"> PAGEREF _Toc359336755 \h </w:instrText>
      </w:r>
      <w:r>
        <w:rPr>
          <w:noProof/>
        </w:rPr>
      </w:r>
      <w:r>
        <w:rPr>
          <w:noProof/>
        </w:rPr>
        <w:fldChar w:fldCharType="separate"/>
      </w:r>
      <w:r>
        <w:rPr>
          <w:noProof/>
        </w:rPr>
        <w:t>18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Pr>
          <w:noProof/>
        </w:rPr>
        <w:fldChar w:fldCharType="begin"/>
      </w:r>
      <w:r>
        <w:rPr>
          <w:noProof/>
        </w:rPr>
        <w:instrText xml:space="preserve"> PAGEREF _Toc359336756 \h </w:instrText>
      </w:r>
      <w:r>
        <w:rPr>
          <w:noProof/>
        </w:rPr>
      </w:r>
      <w:r>
        <w:rPr>
          <w:noProof/>
        </w:rPr>
        <w:fldChar w:fldCharType="separate"/>
      </w:r>
      <w:r>
        <w:rPr>
          <w:noProof/>
        </w:rPr>
        <w:t>18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Pr>
          <w:noProof/>
        </w:rPr>
        <w:fldChar w:fldCharType="begin"/>
      </w:r>
      <w:r>
        <w:rPr>
          <w:noProof/>
        </w:rPr>
        <w:instrText xml:space="preserve"> PAGEREF _Toc359336757 \h </w:instrText>
      </w:r>
      <w:r>
        <w:rPr>
          <w:noProof/>
        </w:rPr>
      </w:r>
      <w:r>
        <w:rPr>
          <w:noProof/>
        </w:rPr>
        <w:fldChar w:fldCharType="separate"/>
      </w:r>
      <w:r>
        <w:rPr>
          <w:noProof/>
        </w:rPr>
        <w:t>18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Pr>
          <w:noProof/>
        </w:rPr>
        <w:fldChar w:fldCharType="begin"/>
      </w:r>
      <w:r>
        <w:rPr>
          <w:noProof/>
        </w:rPr>
        <w:instrText xml:space="preserve"> PAGEREF _Toc359336758 \h </w:instrText>
      </w:r>
      <w:r>
        <w:rPr>
          <w:noProof/>
        </w:rPr>
      </w:r>
      <w:r>
        <w:rPr>
          <w:noProof/>
        </w:rPr>
        <w:fldChar w:fldCharType="separate"/>
      </w:r>
      <w:r>
        <w:rPr>
          <w:noProof/>
        </w:rPr>
        <w:t>19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Pr>
          <w:noProof/>
        </w:rPr>
        <w:fldChar w:fldCharType="begin"/>
      </w:r>
      <w:r>
        <w:rPr>
          <w:noProof/>
        </w:rPr>
        <w:instrText xml:space="preserve"> PAGEREF _Toc359336759 \h </w:instrText>
      </w:r>
      <w:r>
        <w:rPr>
          <w:noProof/>
        </w:rPr>
      </w:r>
      <w:r>
        <w:rPr>
          <w:noProof/>
        </w:rPr>
        <w:fldChar w:fldCharType="separate"/>
      </w:r>
      <w:r>
        <w:rPr>
          <w:noProof/>
        </w:rPr>
        <w:t>19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Pr>
          <w:noProof/>
        </w:rPr>
        <w:fldChar w:fldCharType="begin"/>
      </w:r>
      <w:r>
        <w:rPr>
          <w:noProof/>
        </w:rPr>
        <w:instrText xml:space="preserve"> PAGEREF _Toc359336760 \h </w:instrText>
      </w:r>
      <w:r>
        <w:rPr>
          <w:noProof/>
        </w:rPr>
      </w:r>
      <w:r>
        <w:rPr>
          <w:noProof/>
        </w:rPr>
        <w:fldChar w:fldCharType="separate"/>
      </w:r>
      <w:r>
        <w:rPr>
          <w:noProof/>
        </w:rPr>
        <w:t>21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Pr>
          <w:noProof/>
        </w:rPr>
        <w:fldChar w:fldCharType="begin"/>
      </w:r>
      <w:r>
        <w:rPr>
          <w:noProof/>
        </w:rPr>
        <w:instrText xml:space="preserve"> PAGEREF _Toc359336761 \h </w:instrText>
      </w:r>
      <w:r>
        <w:rPr>
          <w:noProof/>
        </w:rPr>
      </w:r>
      <w:r>
        <w:rPr>
          <w:noProof/>
        </w:rPr>
        <w:fldChar w:fldCharType="separate"/>
      </w:r>
      <w:r>
        <w:rPr>
          <w:noProof/>
        </w:rPr>
        <w:t>21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Pr>
          <w:noProof/>
        </w:rPr>
        <w:fldChar w:fldCharType="begin"/>
      </w:r>
      <w:r>
        <w:rPr>
          <w:noProof/>
        </w:rPr>
        <w:instrText xml:space="preserve"> PAGEREF _Toc359336762 \h </w:instrText>
      </w:r>
      <w:r>
        <w:rPr>
          <w:noProof/>
        </w:rPr>
      </w:r>
      <w:r>
        <w:rPr>
          <w:noProof/>
        </w:rPr>
        <w:fldChar w:fldCharType="separate"/>
      </w:r>
      <w:r>
        <w:rPr>
          <w:noProof/>
        </w:rPr>
        <w:t>21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Pr>
          <w:noProof/>
        </w:rPr>
        <w:fldChar w:fldCharType="begin"/>
      </w:r>
      <w:r>
        <w:rPr>
          <w:noProof/>
        </w:rPr>
        <w:instrText xml:space="preserve"> PAGEREF _Toc359336763 \h </w:instrText>
      </w:r>
      <w:r>
        <w:rPr>
          <w:noProof/>
        </w:rPr>
      </w:r>
      <w:r>
        <w:rPr>
          <w:noProof/>
        </w:rPr>
        <w:fldChar w:fldCharType="separate"/>
      </w:r>
      <w:r>
        <w:rPr>
          <w:noProof/>
        </w:rPr>
        <w:t>21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Pr>
          <w:noProof/>
        </w:rPr>
        <w:fldChar w:fldCharType="begin"/>
      </w:r>
      <w:r>
        <w:rPr>
          <w:noProof/>
        </w:rPr>
        <w:instrText xml:space="preserve"> PAGEREF _Toc359336764 \h </w:instrText>
      </w:r>
      <w:r>
        <w:rPr>
          <w:noProof/>
        </w:rPr>
      </w:r>
      <w:r>
        <w:rPr>
          <w:noProof/>
        </w:rPr>
        <w:fldChar w:fldCharType="separate"/>
      </w:r>
      <w:r>
        <w:rPr>
          <w:noProof/>
        </w:rPr>
        <w:t>22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Pr>
          <w:noProof/>
        </w:rPr>
        <w:fldChar w:fldCharType="begin"/>
      </w:r>
      <w:r>
        <w:rPr>
          <w:noProof/>
        </w:rPr>
        <w:instrText xml:space="preserve"> PAGEREF _Toc359336765 \h </w:instrText>
      </w:r>
      <w:r>
        <w:rPr>
          <w:noProof/>
        </w:rPr>
      </w:r>
      <w:r>
        <w:rPr>
          <w:noProof/>
        </w:rPr>
        <w:fldChar w:fldCharType="separate"/>
      </w:r>
      <w:r>
        <w:rPr>
          <w:noProof/>
        </w:rPr>
        <w:t>23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Pr>
          <w:noProof/>
        </w:rPr>
        <w:fldChar w:fldCharType="begin"/>
      </w:r>
      <w:r>
        <w:rPr>
          <w:noProof/>
        </w:rPr>
        <w:instrText xml:space="preserve"> PAGEREF _Toc359336766 \h </w:instrText>
      </w:r>
      <w:r>
        <w:rPr>
          <w:noProof/>
        </w:rPr>
      </w:r>
      <w:r>
        <w:rPr>
          <w:noProof/>
        </w:rPr>
        <w:fldChar w:fldCharType="separate"/>
      </w:r>
      <w:r>
        <w:rPr>
          <w:noProof/>
        </w:rPr>
        <w:t>25</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Pr>
          <w:noProof/>
        </w:rPr>
        <w:fldChar w:fldCharType="begin"/>
      </w:r>
      <w:r>
        <w:rPr>
          <w:noProof/>
        </w:rPr>
        <w:instrText xml:space="preserve"> PAGEREF _Toc359336767 \h </w:instrText>
      </w:r>
      <w:r>
        <w:rPr>
          <w:noProof/>
        </w:rPr>
      </w:r>
      <w:r>
        <w:rPr>
          <w:noProof/>
        </w:rPr>
        <w:fldChar w:fldCharType="separate"/>
      </w:r>
      <w:r>
        <w:rPr>
          <w:noProof/>
        </w:rPr>
        <w:t>26</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Pr>
          <w:noProof/>
        </w:rPr>
        <w:fldChar w:fldCharType="begin"/>
      </w:r>
      <w:r>
        <w:rPr>
          <w:noProof/>
        </w:rPr>
        <w:instrText xml:space="preserve"> PAGEREF _Toc359336768 \h </w:instrText>
      </w:r>
      <w:r>
        <w:rPr>
          <w:noProof/>
        </w:rPr>
      </w:r>
      <w:r>
        <w:rPr>
          <w:noProof/>
        </w:rPr>
        <w:fldChar w:fldCharType="separate"/>
      </w:r>
      <w:r>
        <w:rPr>
          <w:noProof/>
        </w:rPr>
        <w:t>26</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Pr>
          <w:noProof/>
        </w:rPr>
        <w:fldChar w:fldCharType="begin"/>
      </w:r>
      <w:r>
        <w:rPr>
          <w:noProof/>
        </w:rPr>
        <w:instrText xml:space="preserve"> PAGEREF _Toc359336769 \h </w:instrText>
      </w:r>
      <w:r>
        <w:rPr>
          <w:noProof/>
        </w:rPr>
      </w:r>
      <w:r>
        <w:rPr>
          <w:noProof/>
        </w:rPr>
        <w:fldChar w:fldCharType="separate"/>
      </w:r>
      <w:r>
        <w:rPr>
          <w:noProof/>
        </w:rPr>
        <w:t>27</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Pr>
          <w:noProof/>
        </w:rPr>
        <w:fldChar w:fldCharType="begin"/>
      </w:r>
      <w:r>
        <w:rPr>
          <w:noProof/>
        </w:rPr>
        <w:instrText xml:space="preserve"> PAGEREF _Toc359336770 \h </w:instrText>
      </w:r>
      <w:r>
        <w:rPr>
          <w:noProof/>
        </w:rPr>
      </w:r>
      <w:r>
        <w:rPr>
          <w:noProof/>
        </w:rPr>
        <w:fldChar w:fldCharType="separate"/>
      </w:r>
      <w:r>
        <w:rPr>
          <w:noProof/>
        </w:rPr>
        <w:t>27</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Pr>
          <w:noProof/>
        </w:rPr>
        <w:fldChar w:fldCharType="begin"/>
      </w:r>
      <w:r>
        <w:rPr>
          <w:noProof/>
        </w:rPr>
        <w:instrText xml:space="preserve"> PAGEREF _Toc359336771 \h </w:instrText>
      </w:r>
      <w:r>
        <w:rPr>
          <w:noProof/>
        </w:rPr>
      </w:r>
      <w:r>
        <w:rPr>
          <w:noProof/>
        </w:rPr>
        <w:fldChar w:fldCharType="separate"/>
      </w:r>
      <w:r>
        <w:rPr>
          <w:noProof/>
        </w:rPr>
        <w:t>27</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Pr>
          <w:noProof/>
        </w:rPr>
        <w:fldChar w:fldCharType="begin"/>
      </w:r>
      <w:r>
        <w:rPr>
          <w:noProof/>
        </w:rPr>
        <w:instrText xml:space="preserve"> PAGEREF _Toc359336772 \h </w:instrText>
      </w:r>
      <w:r>
        <w:rPr>
          <w:noProof/>
        </w:rPr>
      </w:r>
      <w:r>
        <w:rPr>
          <w:noProof/>
        </w:rPr>
        <w:fldChar w:fldCharType="separate"/>
      </w:r>
      <w:r>
        <w:rPr>
          <w:noProof/>
        </w:rPr>
        <w:t>28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Pr>
          <w:noProof/>
        </w:rPr>
        <w:fldChar w:fldCharType="begin"/>
      </w:r>
      <w:r>
        <w:rPr>
          <w:noProof/>
        </w:rPr>
        <w:instrText xml:space="preserve"> PAGEREF _Toc359336773 \h </w:instrText>
      </w:r>
      <w:r>
        <w:rPr>
          <w:noProof/>
        </w:rPr>
      </w:r>
      <w:r>
        <w:rPr>
          <w:noProof/>
        </w:rPr>
        <w:fldChar w:fldCharType="separate"/>
      </w:r>
      <w:r>
        <w:rPr>
          <w:noProof/>
        </w:rPr>
        <w:t>28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Pr>
          <w:noProof/>
        </w:rPr>
        <w:fldChar w:fldCharType="begin"/>
      </w:r>
      <w:r>
        <w:rPr>
          <w:noProof/>
        </w:rPr>
        <w:instrText xml:space="preserve"> PAGEREF _Toc359336774 \h </w:instrText>
      </w:r>
      <w:r>
        <w:rPr>
          <w:noProof/>
        </w:rPr>
      </w:r>
      <w:r>
        <w:rPr>
          <w:noProof/>
        </w:rPr>
        <w:fldChar w:fldCharType="separate"/>
      </w:r>
      <w:r>
        <w:rPr>
          <w:noProof/>
        </w:rPr>
        <w:t>28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Pr>
          <w:noProof/>
        </w:rPr>
        <w:fldChar w:fldCharType="begin"/>
      </w:r>
      <w:r>
        <w:rPr>
          <w:noProof/>
        </w:rPr>
        <w:instrText xml:space="preserve"> PAGEREF _Toc359336775 \h </w:instrText>
      </w:r>
      <w:r>
        <w:rPr>
          <w:noProof/>
        </w:rPr>
      </w:r>
      <w:r>
        <w:rPr>
          <w:noProof/>
        </w:rPr>
        <w:fldChar w:fldCharType="separate"/>
      </w:r>
      <w:r>
        <w:rPr>
          <w:noProof/>
        </w:rPr>
        <w:t>29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Pr>
          <w:noProof/>
        </w:rPr>
        <w:fldChar w:fldCharType="begin"/>
      </w:r>
      <w:r>
        <w:rPr>
          <w:noProof/>
        </w:rPr>
        <w:instrText xml:space="preserve"> PAGEREF _Toc359336776 \h </w:instrText>
      </w:r>
      <w:r>
        <w:rPr>
          <w:noProof/>
        </w:rPr>
      </w:r>
      <w:r>
        <w:rPr>
          <w:noProof/>
        </w:rPr>
        <w:fldChar w:fldCharType="separate"/>
      </w:r>
      <w:r>
        <w:rPr>
          <w:noProof/>
        </w:rPr>
        <w:t>30</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Pr>
          <w:noProof/>
        </w:rPr>
        <w:fldChar w:fldCharType="begin"/>
      </w:r>
      <w:r>
        <w:rPr>
          <w:noProof/>
        </w:rPr>
        <w:instrText xml:space="preserve"> PAGEREF _Toc359336777 \h </w:instrText>
      </w:r>
      <w:r>
        <w:rPr>
          <w:noProof/>
        </w:rPr>
      </w:r>
      <w:r>
        <w:rPr>
          <w:noProof/>
        </w:rPr>
        <w:fldChar w:fldCharType="separate"/>
      </w:r>
      <w:r>
        <w:rPr>
          <w:noProof/>
        </w:rPr>
        <w:t>30</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Pr>
          <w:noProof/>
        </w:rPr>
        <w:fldChar w:fldCharType="begin"/>
      </w:r>
      <w:r>
        <w:rPr>
          <w:noProof/>
        </w:rPr>
        <w:instrText xml:space="preserve"> PAGEREF _Toc359336778 \h </w:instrText>
      </w:r>
      <w:r>
        <w:rPr>
          <w:noProof/>
        </w:rPr>
      </w:r>
      <w:r>
        <w:rPr>
          <w:noProof/>
        </w:rPr>
        <w:fldChar w:fldCharType="separate"/>
      </w:r>
      <w:r>
        <w:rPr>
          <w:noProof/>
        </w:rPr>
        <w:t>31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Pr>
          <w:noProof/>
        </w:rPr>
        <w:fldChar w:fldCharType="begin"/>
      </w:r>
      <w:r>
        <w:rPr>
          <w:noProof/>
        </w:rPr>
        <w:instrText xml:space="preserve"> PAGEREF _Toc359336779 \h </w:instrText>
      </w:r>
      <w:r>
        <w:rPr>
          <w:noProof/>
        </w:rPr>
      </w:r>
      <w:r>
        <w:rPr>
          <w:noProof/>
        </w:rPr>
        <w:fldChar w:fldCharType="separate"/>
      </w:r>
      <w:r>
        <w:rPr>
          <w:noProof/>
        </w:rPr>
        <w:t>31</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3.14.2</w:t>
      </w:r>
      <w:r>
        <w:rPr>
          <w:rFonts w:asciiTheme="minorHAnsi" w:eastAsiaTheme="minorEastAsia" w:hAnsiTheme="minorHAnsi" w:cstheme="minorBidi"/>
          <w:noProof/>
          <w:szCs w:val="22"/>
          <w:lang w:val="en-AU" w:eastAsia="ja-JP"/>
        </w:rPr>
        <w:tab/>
      </w:r>
      <w:r>
        <w:rPr>
          <w:noProof/>
        </w:rPr>
        <w:t>Data Portal Group</w:t>
      </w:r>
      <w:r>
        <w:rPr>
          <w:noProof/>
        </w:rPr>
        <w:tab/>
      </w:r>
      <w:r>
        <w:rPr>
          <w:noProof/>
        </w:rPr>
        <w:fldChar w:fldCharType="begin"/>
      </w:r>
      <w:r>
        <w:rPr>
          <w:noProof/>
        </w:rPr>
        <w:instrText xml:space="preserve"> PAGEREF _Toc359336780 \h </w:instrText>
      </w:r>
      <w:r>
        <w:rPr>
          <w:noProof/>
        </w:rPr>
      </w:r>
      <w:r>
        <w:rPr>
          <w:noProof/>
        </w:rPr>
        <w:fldChar w:fldCharType="separate"/>
      </w:r>
      <w:r>
        <w:rPr>
          <w:noProof/>
        </w:rPr>
        <w:t>32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Pr>
          <w:noProof/>
        </w:rPr>
        <w:fldChar w:fldCharType="begin"/>
      </w:r>
      <w:r>
        <w:rPr>
          <w:noProof/>
        </w:rPr>
        <w:instrText xml:space="preserve"> PAGEREF _Toc359336781 \h </w:instrText>
      </w:r>
      <w:r>
        <w:rPr>
          <w:noProof/>
        </w:rPr>
      </w:r>
      <w:r>
        <w:rPr>
          <w:noProof/>
        </w:rPr>
        <w:fldChar w:fldCharType="separate"/>
      </w:r>
      <w:r>
        <w:rPr>
          <w:noProof/>
        </w:rPr>
        <w:t>33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Pr>
          <w:noProof/>
        </w:rPr>
        <w:fldChar w:fldCharType="begin"/>
      </w:r>
      <w:r>
        <w:rPr>
          <w:noProof/>
        </w:rPr>
        <w:instrText xml:space="preserve"> PAGEREF _Toc359336782 \h </w:instrText>
      </w:r>
      <w:r>
        <w:rPr>
          <w:noProof/>
        </w:rPr>
      </w:r>
      <w:r>
        <w:rPr>
          <w:noProof/>
        </w:rPr>
        <w:fldChar w:fldCharType="separate"/>
      </w:r>
      <w:r>
        <w:rPr>
          <w:noProof/>
        </w:rPr>
        <w:t>33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Pr>
          <w:noProof/>
        </w:rPr>
        <w:fldChar w:fldCharType="begin"/>
      </w:r>
      <w:r>
        <w:rPr>
          <w:noProof/>
        </w:rPr>
        <w:instrText xml:space="preserve"> PAGEREF _Toc359336783 \h </w:instrText>
      </w:r>
      <w:r>
        <w:rPr>
          <w:noProof/>
        </w:rPr>
      </w:r>
      <w:r>
        <w:rPr>
          <w:noProof/>
        </w:rPr>
        <w:fldChar w:fldCharType="separate"/>
      </w:r>
      <w:r>
        <w:rPr>
          <w:noProof/>
        </w:rPr>
        <w:t>34</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Pr>
          <w:noProof/>
        </w:rPr>
        <w:fldChar w:fldCharType="begin"/>
      </w:r>
      <w:r>
        <w:rPr>
          <w:noProof/>
        </w:rPr>
        <w:instrText xml:space="preserve"> PAGEREF _Toc359336784 \h </w:instrText>
      </w:r>
      <w:r>
        <w:rPr>
          <w:noProof/>
        </w:rPr>
      </w:r>
      <w:r>
        <w:rPr>
          <w:noProof/>
        </w:rPr>
        <w:fldChar w:fldCharType="separate"/>
      </w:r>
      <w:r>
        <w:rPr>
          <w:noProof/>
        </w:rPr>
        <w:t>35</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Pr>
          <w:noProof/>
        </w:rPr>
        <w:fldChar w:fldCharType="begin"/>
      </w:r>
      <w:r>
        <w:rPr>
          <w:noProof/>
        </w:rPr>
        <w:instrText xml:space="preserve"> PAGEREF _Toc359336785 \h </w:instrText>
      </w:r>
      <w:r>
        <w:rPr>
          <w:noProof/>
        </w:rPr>
      </w:r>
      <w:r>
        <w:rPr>
          <w:noProof/>
        </w:rPr>
        <w:fldChar w:fldCharType="separate"/>
      </w:r>
      <w:r>
        <w:rPr>
          <w:noProof/>
        </w:rPr>
        <w:t>35</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Pr>
          <w:noProof/>
        </w:rPr>
        <w:fldChar w:fldCharType="begin"/>
      </w:r>
      <w:r>
        <w:rPr>
          <w:noProof/>
        </w:rPr>
        <w:instrText xml:space="preserve"> PAGEREF _Toc359336786 \h </w:instrText>
      </w:r>
      <w:r>
        <w:rPr>
          <w:noProof/>
        </w:rPr>
      </w:r>
      <w:r>
        <w:rPr>
          <w:noProof/>
        </w:rPr>
        <w:fldChar w:fldCharType="separate"/>
      </w:r>
      <w:r>
        <w:rPr>
          <w:noProof/>
        </w:rPr>
        <w:t>36</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Pr>
          <w:noProof/>
        </w:rPr>
        <w:fldChar w:fldCharType="begin"/>
      </w:r>
      <w:r>
        <w:rPr>
          <w:noProof/>
        </w:rPr>
        <w:instrText xml:space="preserve"> PAGEREF _Toc359336787 \h </w:instrText>
      </w:r>
      <w:r>
        <w:rPr>
          <w:noProof/>
        </w:rPr>
      </w:r>
      <w:r>
        <w:rPr>
          <w:noProof/>
        </w:rPr>
        <w:fldChar w:fldCharType="separate"/>
      </w:r>
      <w:r>
        <w:rPr>
          <w:noProof/>
        </w:rPr>
        <w:t>37</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Pr>
          <w:noProof/>
        </w:rPr>
        <w:fldChar w:fldCharType="begin"/>
      </w:r>
      <w:r>
        <w:rPr>
          <w:noProof/>
        </w:rPr>
        <w:instrText xml:space="preserve"> PAGEREF _Toc359336788 \h </w:instrText>
      </w:r>
      <w:r>
        <w:rPr>
          <w:noProof/>
        </w:rPr>
      </w:r>
      <w:r>
        <w:rPr>
          <w:noProof/>
        </w:rPr>
        <w:fldChar w:fldCharType="separate"/>
      </w:r>
      <w:r>
        <w:rPr>
          <w:noProof/>
        </w:rPr>
        <w:t>38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Pr>
          <w:noProof/>
        </w:rPr>
        <w:fldChar w:fldCharType="begin"/>
      </w:r>
      <w:r>
        <w:rPr>
          <w:noProof/>
        </w:rPr>
        <w:instrText xml:space="preserve"> PAGEREF _Toc359336789 \h </w:instrText>
      </w:r>
      <w:r>
        <w:rPr>
          <w:noProof/>
        </w:rPr>
      </w:r>
      <w:r>
        <w:rPr>
          <w:noProof/>
        </w:rPr>
        <w:fldChar w:fldCharType="separate"/>
      </w:r>
      <w:r>
        <w:rPr>
          <w:noProof/>
        </w:rPr>
        <w:t>38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Pr>
          <w:noProof/>
        </w:rPr>
        <w:fldChar w:fldCharType="begin"/>
      </w:r>
      <w:r>
        <w:rPr>
          <w:noProof/>
        </w:rPr>
        <w:instrText xml:space="preserve"> PAGEREF _Toc359336790 \h </w:instrText>
      </w:r>
      <w:r>
        <w:rPr>
          <w:noProof/>
        </w:rPr>
      </w:r>
      <w:r>
        <w:rPr>
          <w:noProof/>
        </w:rPr>
        <w:fldChar w:fldCharType="separate"/>
      </w:r>
      <w:r>
        <w:rPr>
          <w:noProof/>
        </w:rPr>
        <w:t>38</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Pr>
          <w:noProof/>
        </w:rPr>
        <w:fldChar w:fldCharType="begin"/>
      </w:r>
      <w:r>
        <w:rPr>
          <w:noProof/>
        </w:rPr>
        <w:instrText xml:space="preserve"> PAGEREF _Toc359336791 \h </w:instrText>
      </w:r>
      <w:r>
        <w:rPr>
          <w:noProof/>
        </w:rPr>
      </w:r>
      <w:r>
        <w:rPr>
          <w:noProof/>
        </w:rPr>
        <w:fldChar w:fldCharType="separate"/>
      </w:r>
      <w:r>
        <w:rPr>
          <w:noProof/>
        </w:rPr>
        <w:t>39</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Pr>
          <w:noProof/>
        </w:rPr>
        <w:fldChar w:fldCharType="begin"/>
      </w:r>
      <w:r>
        <w:rPr>
          <w:noProof/>
        </w:rPr>
        <w:instrText xml:space="preserve"> PAGEREF _Toc359336792 \h </w:instrText>
      </w:r>
      <w:r>
        <w:rPr>
          <w:noProof/>
        </w:rPr>
      </w:r>
      <w:r>
        <w:rPr>
          <w:noProof/>
        </w:rPr>
        <w:fldChar w:fldCharType="separate"/>
      </w:r>
      <w:r>
        <w:rPr>
          <w:noProof/>
        </w:rPr>
        <w:t>39</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Pr>
          <w:noProof/>
        </w:rPr>
        <w:fldChar w:fldCharType="begin"/>
      </w:r>
      <w:r>
        <w:rPr>
          <w:noProof/>
        </w:rPr>
        <w:instrText xml:space="preserve"> PAGEREF _Toc359336793 \h </w:instrText>
      </w:r>
      <w:r>
        <w:rPr>
          <w:noProof/>
        </w:rPr>
      </w:r>
      <w:r>
        <w:rPr>
          <w:noProof/>
        </w:rPr>
        <w:fldChar w:fldCharType="separate"/>
      </w:r>
      <w:r>
        <w:rPr>
          <w:noProof/>
        </w:rPr>
        <w:t>39</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Pr>
          <w:noProof/>
        </w:rPr>
        <w:fldChar w:fldCharType="begin"/>
      </w:r>
      <w:r>
        <w:rPr>
          <w:noProof/>
        </w:rPr>
        <w:instrText xml:space="preserve"> PAGEREF _Toc359336794 \h </w:instrText>
      </w:r>
      <w:r>
        <w:rPr>
          <w:noProof/>
        </w:rPr>
      </w:r>
      <w:r>
        <w:rPr>
          <w:noProof/>
        </w:rPr>
        <w:fldChar w:fldCharType="separate"/>
      </w:r>
      <w:r>
        <w:rPr>
          <w:noProof/>
        </w:rPr>
        <w:t>39</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Pr>
          <w:noProof/>
        </w:rPr>
        <w:fldChar w:fldCharType="begin"/>
      </w:r>
      <w:r>
        <w:rPr>
          <w:noProof/>
        </w:rPr>
        <w:instrText xml:space="preserve"> PAGEREF _Toc359336795 \h </w:instrText>
      </w:r>
      <w:r>
        <w:rPr>
          <w:noProof/>
        </w:rPr>
      </w:r>
      <w:r>
        <w:rPr>
          <w:noProof/>
        </w:rPr>
        <w:fldChar w:fldCharType="separate"/>
      </w:r>
      <w:r>
        <w:rPr>
          <w:noProof/>
        </w:rPr>
        <w:t>40</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Pr>
          <w:noProof/>
        </w:rPr>
        <w:fldChar w:fldCharType="begin"/>
      </w:r>
      <w:r>
        <w:rPr>
          <w:noProof/>
        </w:rPr>
        <w:instrText xml:space="preserve"> PAGEREF _Toc359336796 \h </w:instrText>
      </w:r>
      <w:r>
        <w:rPr>
          <w:noProof/>
        </w:rPr>
      </w:r>
      <w:r>
        <w:rPr>
          <w:noProof/>
        </w:rPr>
        <w:fldChar w:fldCharType="separate"/>
      </w:r>
      <w:r>
        <w:rPr>
          <w:noProof/>
        </w:rPr>
        <w:t>43</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Pr>
          <w:noProof/>
        </w:rPr>
        <w:fldChar w:fldCharType="begin"/>
      </w:r>
      <w:r>
        <w:rPr>
          <w:noProof/>
        </w:rPr>
        <w:instrText xml:space="preserve"> PAGEREF _Toc359336797 \h </w:instrText>
      </w:r>
      <w:r>
        <w:rPr>
          <w:noProof/>
        </w:rPr>
      </w:r>
      <w:r>
        <w:rPr>
          <w:noProof/>
        </w:rPr>
        <w:fldChar w:fldCharType="separate"/>
      </w:r>
      <w:r>
        <w:rPr>
          <w:noProof/>
        </w:rPr>
        <w:t>44</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Pr>
          <w:noProof/>
        </w:rPr>
        <w:fldChar w:fldCharType="begin"/>
      </w:r>
      <w:r>
        <w:rPr>
          <w:noProof/>
        </w:rPr>
        <w:instrText xml:space="preserve"> PAGEREF _Toc359336798 \h </w:instrText>
      </w:r>
      <w:r>
        <w:rPr>
          <w:noProof/>
        </w:rPr>
      </w:r>
      <w:r>
        <w:rPr>
          <w:noProof/>
        </w:rPr>
        <w:fldChar w:fldCharType="separate"/>
      </w:r>
      <w:r>
        <w:rPr>
          <w:noProof/>
        </w:rPr>
        <w:t>44</w:t>
      </w:r>
      <w:r>
        <w:rPr>
          <w:noProof/>
        </w:rPr>
        <w:fldChar w:fldCharType="end"/>
      </w:r>
    </w:p>
    <w:p w:rsidR="003745AF" w:rsidRDefault="003745AF">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Pr>
          <w:noProof/>
        </w:rPr>
        <w:fldChar w:fldCharType="begin"/>
      </w:r>
      <w:r>
        <w:rPr>
          <w:noProof/>
        </w:rPr>
        <w:instrText xml:space="preserve"> PAGEREF _Toc359336799 \h </w:instrText>
      </w:r>
      <w:r>
        <w:rPr>
          <w:noProof/>
        </w:rPr>
      </w:r>
      <w:r>
        <w:rPr>
          <w:noProof/>
        </w:rPr>
        <w:fldChar w:fldCharType="separate"/>
      </w:r>
      <w:r>
        <w:rPr>
          <w:noProof/>
        </w:rPr>
        <w:t>46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Pr>
          <w:noProof/>
        </w:rPr>
        <w:fldChar w:fldCharType="begin"/>
      </w:r>
      <w:r>
        <w:rPr>
          <w:noProof/>
        </w:rPr>
        <w:instrText xml:space="preserve"> PAGEREF _Toc359336800 \h </w:instrText>
      </w:r>
      <w:r>
        <w:rPr>
          <w:noProof/>
        </w:rPr>
      </w:r>
      <w:r>
        <w:rPr>
          <w:noProof/>
        </w:rPr>
        <w:fldChar w:fldCharType="separate"/>
      </w:r>
      <w:r>
        <w:rPr>
          <w:noProof/>
        </w:rPr>
        <w:t>46</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Pr>
          <w:noProof/>
        </w:rPr>
        <w:fldChar w:fldCharType="begin"/>
      </w:r>
      <w:r>
        <w:rPr>
          <w:noProof/>
        </w:rPr>
        <w:instrText xml:space="preserve"> PAGEREF _Toc359336801 \h </w:instrText>
      </w:r>
      <w:r>
        <w:rPr>
          <w:noProof/>
        </w:rPr>
      </w:r>
      <w:r>
        <w:rPr>
          <w:noProof/>
        </w:rPr>
        <w:fldChar w:fldCharType="separate"/>
      </w:r>
      <w:r>
        <w:rPr>
          <w:noProof/>
        </w:rPr>
        <w:t>48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Pr>
          <w:noProof/>
        </w:rPr>
        <w:fldChar w:fldCharType="begin"/>
      </w:r>
      <w:r>
        <w:rPr>
          <w:noProof/>
        </w:rPr>
        <w:instrText xml:space="preserve"> PAGEREF _Toc359336802 \h </w:instrText>
      </w:r>
      <w:r>
        <w:rPr>
          <w:noProof/>
        </w:rPr>
      </w:r>
      <w:r>
        <w:rPr>
          <w:noProof/>
        </w:rPr>
        <w:fldChar w:fldCharType="separate"/>
      </w:r>
      <w:r>
        <w:rPr>
          <w:noProof/>
        </w:rPr>
        <w:t>48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Pr>
          <w:noProof/>
        </w:rPr>
        <w:fldChar w:fldCharType="begin"/>
      </w:r>
      <w:r>
        <w:rPr>
          <w:noProof/>
        </w:rPr>
        <w:instrText xml:space="preserve"> PAGEREF _Toc359336803 \h </w:instrText>
      </w:r>
      <w:r>
        <w:rPr>
          <w:noProof/>
        </w:rPr>
      </w:r>
      <w:r>
        <w:rPr>
          <w:noProof/>
        </w:rPr>
        <w:fldChar w:fldCharType="separate"/>
      </w:r>
      <w:r>
        <w:rPr>
          <w:noProof/>
        </w:rPr>
        <w:t>48</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Pr>
          <w:noProof/>
        </w:rPr>
        <w:fldChar w:fldCharType="begin"/>
      </w:r>
      <w:r>
        <w:rPr>
          <w:noProof/>
        </w:rPr>
        <w:instrText xml:space="preserve"> PAGEREF _Toc359336804 \h </w:instrText>
      </w:r>
      <w:r>
        <w:rPr>
          <w:noProof/>
        </w:rPr>
      </w:r>
      <w:r>
        <w:rPr>
          <w:noProof/>
        </w:rPr>
        <w:fldChar w:fldCharType="separate"/>
      </w:r>
      <w:r>
        <w:rPr>
          <w:noProof/>
        </w:rPr>
        <w:t>49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Pr>
          <w:noProof/>
        </w:rPr>
        <w:fldChar w:fldCharType="begin"/>
      </w:r>
      <w:r>
        <w:rPr>
          <w:noProof/>
        </w:rPr>
        <w:instrText xml:space="preserve"> PAGEREF _Toc359336805 \h </w:instrText>
      </w:r>
      <w:r>
        <w:rPr>
          <w:noProof/>
        </w:rPr>
      </w:r>
      <w:r>
        <w:rPr>
          <w:noProof/>
        </w:rPr>
        <w:fldChar w:fldCharType="separate"/>
      </w:r>
      <w:r>
        <w:rPr>
          <w:noProof/>
        </w:rPr>
        <w:t>50</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Pr>
          <w:noProof/>
        </w:rPr>
        <w:fldChar w:fldCharType="begin"/>
      </w:r>
      <w:r>
        <w:rPr>
          <w:noProof/>
        </w:rPr>
        <w:instrText xml:space="preserve"> PAGEREF _Toc359336806 \h </w:instrText>
      </w:r>
      <w:r>
        <w:rPr>
          <w:noProof/>
        </w:rPr>
      </w:r>
      <w:r>
        <w:rPr>
          <w:noProof/>
        </w:rPr>
        <w:fldChar w:fldCharType="separate"/>
      </w:r>
      <w:r>
        <w:rPr>
          <w:noProof/>
        </w:rPr>
        <w:t>51</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Pr>
          <w:noProof/>
        </w:rPr>
        <w:fldChar w:fldCharType="begin"/>
      </w:r>
      <w:r>
        <w:rPr>
          <w:noProof/>
        </w:rPr>
        <w:instrText xml:space="preserve"> PAGEREF _Toc359336807 \h </w:instrText>
      </w:r>
      <w:r>
        <w:rPr>
          <w:noProof/>
        </w:rPr>
      </w:r>
      <w:r>
        <w:rPr>
          <w:noProof/>
        </w:rPr>
        <w:fldChar w:fldCharType="separate"/>
      </w:r>
      <w:r>
        <w:rPr>
          <w:noProof/>
        </w:rPr>
        <w:t>51</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Pr>
          <w:noProof/>
        </w:rPr>
        <w:fldChar w:fldCharType="begin"/>
      </w:r>
      <w:r>
        <w:rPr>
          <w:noProof/>
        </w:rPr>
        <w:instrText xml:space="preserve"> PAGEREF _Toc359336808 \h </w:instrText>
      </w:r>
      <w:r>
        <w:rPr>
          <w:noProof/>
        </w:rPr>
      </w:r>
      <w:r>
        <w:rPr>
          <w:noProof/>
        </w:rPr>
        <w:fldChar w:fldCharType="separate"/>
      </w:r>
      <w:r>
        <w:rPr>
          <w:noProof/>
        </w:rPr>
        <w:t>51</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Pr>
          <w:noProof/>
        </w:rPr>
        <w:fldChar w:fldCharType="begin"/>
      </w:r>
      <w:r>
        <w:rPr>
          <w:noProof/>
        </w:rPr>
        <w:instrText xml:space="preserve"> PAGEREF _Toc359336809 \h </w:instrText>
      </w:r>
      <w:r>
        <w:rPr>
          <w:noProof/>
        </w:rPr>
      </w:r>
      <w:r>
        <w:rPr>
          <w:noProof/>
        </w:rPr>
        <w:fldChar w:fldCharType="separate"/>
      </w:r>
      <w:r>
        <w:rPr>
          <w:noProof/>
        </w:rPr>
        <w:t>53</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Pr>
          <w:noProof/>
        </w:rPr>
        <w:fldChar w:fldCharType="begin"/>
      </w:r>
      <w:r>
        <w:rPr>
          <w:noProof/>
        </w:rPr>
        <w:instrText xml:space="preserve"> PAGEREF _Toc359336810 \h </w:instrText>
      </w:r>
      <w:r>
        <w:rPr>
          <w:noProof/>
        </w:rPr>
      </w:r>
      <w:r>
        <w:rPr>
          <w:noProof/>
        </w:rPr>
        <w:fldChar w:fldCharType="separate"/>
      </w:r>
      <w:r>
        <w:rPr>
          <w:noProof/>
        </w:rPr>
        <w:t>53</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Pr>
          <w:noProof/>
        </w:rPr>
        <w:fldChar w:fldCharType="begin"/>
      </w:r>
      <w:r>
        <w:rPr>
          <w:noProof/>
        </w:rPr>
        <w:instrText xml:space="preserve"> PAGEREF _Toc359336811 \h </w:instrText>
      </w:r>
      <w:r>
        <w:rPr>
          <w:noProof/>
        </w:rPr>
      </w:r>
      <w:r>
        <w:rPr>
          <w:noProof/>
        </w:rPr>
        <w:fldChar w:fldCharType="separate"/>
      </w:r>
      <w:r>
        <w:rPr>
          <w:noProof/>
        </w:rPr>
        <w:t>54</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Pr>
          <w:noProof/>
        </w:rPr>
        <w:fldChar w:fldCharType="begin"/>
      </w:r>
      <w:r>
        <w:rPr>
          <w:noProof/>
        </w:rPr>
        <w:instrText xml:space="preserve"> PAGEREF _Toc359336812 \h </w:instrText>
      </w:r>
      <w:r>
        <w:rPr>
          <w:noProof/>
        </w:rPr>
      </w:r>
      <w:r>
        <w:rPr>
          <w:noProof/>
        </w:rPr>
        <w:fldChar w:fldCharType="separate"/>
      </w:r>
      <w:r>
        <w:rPr>
          <w:noProof/>
        </w:rPr>
        <w:t>55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Pr>
          <w:noProof/>
        </w:rPr>
        <w:fldChar w:fldCharType="begin"/>
      </w:r>
      <w:r>
        <w:rPr>
          <w:noProof/>
        </w:rPr>
        <w:instrText xml:space="preserve"> PAGEREF _Toc359336814 \h </w:instrText>
      </w:r>
      <w:r>
        <w:rPr>
          <w:noProof/>
        </w:rPr>
      </w:r>
      <w:r>
        <w:rPr>
          <w:noProof/>
        </w:rPr>
        <w:fldChar w:fldCharType="separate"/>
      </w:r>
      <w:r>
        <w:rPr>
          <w:noProof/>
        </w:rPr>
        <w:t>56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Pr>
          <w:noProof/>
        </w:rPr>
        <w:fldChar w:fldCharType="begin"/>
      </w:r>
      <w:r>
        <w:rPr>
          <w:noProof/>
        </w:rPr>
        <w:instrText xml:space="preserve"> PAGEREF _Toc359336815 \h </w:instrText>
      </w:r>
      <w:r>
        <w:rPr>
          <w:noProof/>
        </w:rPr>
      </w:r>
      <w:r>
        <w:rPr>
          <w:noProof/>
        </w:rPr>
        <w:fldChar w:fldCharType="separate"/>
      </w:r>
      <w:r>
        <w:rPr>
          <w:noProof/>
        </w:rPr>
        <w:t>57</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Pr>
          <w:noProof/>
        </w:rPr>
        <w:fldChar w:fldCharType="begin"/>
      </w:r>
      <w:r>
        <w:rPr>
          <w:noProof/>
        </w:rPr>
        <w:instrText xml:space="preserve"> PAGEREF _Toc359336816 \h </w:instrText>
      </w:r>
      <w:r>
        <w:rPr>
          <w:noProof/>
        </w:rPr>
      </w:r>
      <w:r>
        <w:rPr>
          <w:noProof/>
        </w:rPr>
        <w:fldChar w:fldCharType="separate"/>
      </w:r>
      <w:r>
        <w:rPr>
          <w:noProof/>
        </w:rPr>
        <w:t>57</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Pr>
          <w:noProof/>
        </w:rPr>
        <w:fldChar w:fldCharType="begin"/>
      </w:r>
      <w:r>
        <w:rPr>
          <w:noProof/>
        </w:rPr>
        <w:instrText xml:space="preserve"> PAGEREF _Toc359336817 \h </w:instrText>
      </w:r>
      <w:r>
        <w:rPr>
          <w:noProof/>
        </w:rPr>
      </w:r>
      <w:r>
        <w:rPr>
          <w:noProof/>
        </w:rPr>
        <w:fldChar w:fldCharType="separate"/>
      </w:r>
      <w:r>
        <w:rPr>
          <w:noProof/>
        </w:rPr>
        <w:t>58</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to a New Data Hierarchy</w:t>
      </w:r>
      <w:r>
        <w:rPr>
          <w:noProof/>
        </w:rPr>
        <w:tab/>
      </w:r>
      <w:r>
        <w:rPr>
          <w:noProof/>
        </w:rPr>
        <w:fldChar w:fldCharType="begin"/>
      </w:r>
      <w:r>
        <w:rPr>
          <w:noProof/>
        </w:rPr>
        <w:instrText xml:space="preserve"> PAGEREF _Toc359336818 \h </w:instrText>
      </w:r>
      <w:r>
        <w:rPr>
          <w:noProof/>
        </w:rPr>
      </w:r>
      <w:r>
        <w:rPr>
          <w:noProof/>
        </w:rPr>
        <w:fldChar w:fldCharType="separate"/>
      </w:r>
      <w:r>
        <w:rPr>
          <w:noProof/>
        </w:rPr>
        <w:t>59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Pr>
          <w:noProof/>
        </w:rPr>
        <w:fldChar w:fldCharType="begin"/>
      </w:r>
      <w:r>
        <w:rPr>
          <w:noProof/>
        </w:rPr>
        <w:instrText xml:space="preserve"> PAGEREF _Toc359336819 \h </w:instrText>
      </w:r>
      <w:r>
        <w:rPr>
          <w:noProof/>
        </w:rPr>
      </w:r>
      <w:r>
        <w:rPr>
          <w:noProof/>
        </w:rPr>
        <w:fldChar w:fldCharType="separate"/>
      </w:r>
      <w:r>
        <w:rPr>
          <w:noProof/>
        </w:rPr>
        <w:t>60</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Pr>
          <w:noProof/>
        </w:rPr>
        <w:fldChar w:fldCharType="begin"/>
      </w:r>
      <w:r>
        <w:rPr>
          <w:noProof/>
        </w:rPr>
        <w:instrText xml:space="preserve"> PAGEREF _Toc359336820 \h </w:instrText>
      </w:r>
      <w:r>
        <w:rPr>
          <w:noProof/>
        </w:rPr>
      </w:r>
      <w:r>
        <w:rPr>
          <w:noProof/>
        </w:rPr>
        <w:fldChar w:fldCharType="separate"/>
      </w:r>
      <w:r>
        <w:rPr>
          <w:noProof/>
        </w:rPr>
        <w:t>62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Pr>
          <w:noProof/>
        </w:rPr>
        <w:fldChar w:fldCharType="begin"/>
      </w:r>
      <w:r>
        <w:rPr>
          <w:noProof/>
        </w:rPr>
        <w:instrText xml:space="preserve"> PAGEREF _Toc359336821 \h </w:instrText>
      </w:r>
      <w:r>
        <w:rPr>
          <w:noProof/>
        </w:rPr>
      </w:r>
      <w:r>
        <w:rPr>
          <w:noProof/>
        </w:rPr>
        <w:fldChar w:fldCharType="separate"/>
      </w:r>
      <w:r>
        <w:rPr>
          <w:noProof/>
        </w:rPr>
        <w:t>62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Pr>
          <w:noProof/>
        </w:rPr>
        <w:fldChar w:fldCharType="begin"/>
      </w:r>
      <w:r>
        <w:rPr>
          <w:noProof/>
        </w:rPr>
        <w:instrText xml:space="preserve"> PAGEREF _Toc359336822 \h </w:instrText>
      </w:r>
      <w:r>
        <w:rPr>
          <w:noProof/>
        </w:rPr>
      </w:r>
      <w:r>
        <w:rPr>
          <w:noProof/>
        </w:rPr>
        <w:fldChar w:fldCharType="separate"/>
      </w:r>
      <w:r>
        <w:rPr>
          <w:noProof/>
        </w:rPr>
        <w:t>64</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Pr>
          <w:noProof/>
        </w:rPr>
        <w:fldChar w:fldCharType="begin"/>
      </w:r>
      <w:r>
        <w:rPr>
          <w:noProof/>
        </w:rPr>
        <w:instrText xml:space="preserve"> PAGEREF _Toc359336823 \h </w:instrText>
      </w:r>
      <w:r>
        <w:rPr>
          <w:noProof/>
        </w:rPr>
      </w:r>
      <w:r>
        <w:rPr>
          <w:noProof/>
        </w:rPr>
        <w:fldChar w:fldCharType="separate"/>
      </w:r>
      <w:r>
        <w:rPr>
          <w:noProof/>
        </w:rPr>
        <w:t>65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4.16</w:t>
      </w:r>
      <w:r>
        <w:rPr>
          <w:rFonts w:asciiTheme="minorHAnsi" w:eastAsiaTheme="minorEastAsia" w:hAnsiTheme="minorHAnsi" w:cstheme="minorBidi"/>
          <w:noProof/>
          <w:szCs w:val="22"/>
          <w:lang w:val="en-AU" w:eastAsia="ja-JP"/>
        </w:rPr>
        <w:tab/>
      </w:r>
      <w:r>
        <w:rPr>
          <w:noProof/>
        </w:rPr>
        <w:t>Displaying and Editing Metadata</w:t>
      </w:r>
      <w:r>
        <w:rPr>
          <w:noProof/>
        </w:rPr>
        <w:tab/>
      </w:r>
      <w:r>
        <w:rPr>
          <w:noProof/>
        </w:rPr>
        <w:fldChar w:fldCharType="begin"/>
      </w:r>
      <w:r>
        <w:rPr>
          <w:noProof/>
        </w:rPr>
        <w:instrText xml:space="preserve"> PAGEREF _Toc359336824 \h </w:instrText>
      </w:r>
      <w:r>
        <w:rPr>
          <w:noProof/>
        </w:rPr>
      </w:r>
      <w:r>
        <w:rPr>
          <w:noProof/>
        </w:rPr>
        <w:fldChar w:fldCharType="separate"/>
      </w:r>
      <w:r>
        <w:rPr>
          <w:noProof/>
        </w:rPr>
        <w:t>67</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Pr>
          <w:noProof/>
        </w:rPr>
        <w:fldChar w:fldCharType="begin"/>
      </w:r>
      <w:r>
        <w:rPr>
          <w:noProof/>
        </w:rPr>
        <w:instrText xml:space="preserve"> PAGEREF _Toc359336825 \h </w:instrText>
      </w:r>
      <w:r>
        <w:rPr>
          <w:noProof/>
        </w:rPr>
      </w:r>
      <w:r>
        <w:rPr>
          <w:noProof/>
        </w:rPr>
        <w:fldChar w:fldCharType="separate"/>
      </w:r>
      <w:r>
        <w:rPr>
          <w:noProof/>
        </w:rPr>
        <w:t>69</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Pr>
          <w:noProof/>
        </w:rPr>
        <w:fldChar w:fldCharType="begin"/>
      </w:r>
      <w:r>
        <w:rPr>
          <w:noProof/>
        </w:rPr>
        <w:instrText xml:space="preserve"> PAGEREF _Toc359336826 \h </w:instrText>
      </w:r>
      <w:r>
        <w:rPr>
          <w:noProof/>
        </w:rPr>
      </w:r>
      <w:r>
        <w:rPr>
          <w:noProof/>
        </w:rPr>
        <w:fldChar w:fldCharType="separate"/>
      </w:r>
      <w:r>
        <w:rPr>
          <w:noProof/>
        </w:rPr>
        <w:t>69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Pr>
          <w:noProof/>
        </w:rPr>
        <w:fldChar w:fldCharType="begin"/>
      </w:r>
      <w:r>
        <w:rPr>
          <w:noProof/>
        </w:rPr>
        <w:instrText xml:space="preserve"> PAGEREF _Toc359336827 \h </w:instrText>
      </w:r>
      <w:r>
        <w:rPr>
          <w:noProof/>
        </w:rPr>
      </w:r>
      <w:r>
        <w:rPr>
          <w:noProof/>
        </w:rPr>
        <w:fldChar w:fldCharType="separate"/>
      </w:r>
      <w:r>
        <w:rPr>
          <w:noProof/>
        </w:rPr>
        <w:t>74</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Pr>
          <w:noProof/>
        </w:rPr>
        <w:fldChar w:fldCharType="begin"/>
      </w:r>
      <w:r>
        <w:rPr>
          <w:noProof/>
        </w:rPr>
        <w:instrText xml:space="preserve"> PAGEREF _Toc359336838 \h </w:instrText>
      </w:r>
      <w:r>
        <w:rPr>
          <w:noProof/>
        </w:rPr>
      </w:r>
      <w:r>
        <w:rPr>
          <w:noProof/>
        </w:rPr>
        <w:fldChar w:fldCharType="separate"/>
      </w:r>
      <w:r>
        <w:rPr>
          <w:noProof/>
        </w:rPr>
        <w:t>82</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Pr>
          <w:noProof/>
        </w:rPr>
        <w:fldChar w:fldCharType="begin"/>
      </w:r>
      <w:r>
        <w:rPr>
          <w:noProof/>
        </w:rPr>
        <w:instrText xml:space="preserve"> PAGEREF _Toc359336839 \h </w:instrText>
      </w:r>
      <w:r>
        <w:rPr>
          <w:noProof/>
        </w:rPr>
      </w:r>
      <w:r>
        <w:rPr>
          <w:noProof/>
        </w:rPr>
        <w:fldChar w:fldCharType="separate"/>
      </w:r>
      <w:r>
        <w:rPr>
          <w:noProof/>
        </w:rPr>
        <w:t>83</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Pr>
          <w:noProof/>
        </w:rPr>
        <w:fldChar w:fldCharType="begin"/>
      </w:r>
      <w:r>
        <w:rPr>
          <w:noProof/>
        </w:rPr>
        <w:instrText xml:space="preserve"> PAGEREF _Toc359336840 \h </w:instrText>
      </w:r>
      <w:r>
        <w:rPr>
          <w:noProof/>
        </w:rPr>
      </w:r>
      <w:r>
        <w:rPr>
          <w:noProof/>
        </w:rPr>
        <w:fldChar w:fldCharType="separate"/>
      </w:r>
      <w:r>
        <w:rPr>
          <w:noProof/>
        </w:rPr>
        <w:t>86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Pr>
          <w:noProof/>
        </w:rPr>
        <w:fldChar w:fldCharType="begin"/>
      </w:r>
      <w:r>
        <w:rPr>
          <w:noProof/>
        </w:rPr>
        <w:instrText xml:space="preserve"> PAGEREF _Toc359336841 \h </w:instrText>
      </w:r>
      <w:r>
        <w:rPr>
          <w:noProof/>
        </w:rPr>
      </w:r>
      <w:r>
        <w:rPr>
          <w:noProof/>
        </w:rPr>
        <w:fldChar w:fldCharType="separate"/>
      </w:r>
      <w:r>
        <w:rPr>
          <w:noProof/>
        </w:rPr>
        <w:t>86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Pr>
          <w:noProof/>
        </w:rPr>
        <w:fldChar w:fldCharType="begin"/>
      </w:r>
      <w:r>
        <w:rPr>
          <w:noProof/>
        </w:rPr>
        <w:instrText xml:space="preserve"> PAGEREF _Toc359336842 \h </w:instrText>
      </w:r>
      <w:r>
        <w:rPr>
          <w:noProof/>
        </w:rPr>
      </w:r>
      <w:r>
        <w:rPr>
          <w:noProof/>
        </w:rPr>
        <w:fldChar w:fldCharType="separate"/>
      </w:r>
      <w:r>
        <w:rPr>
          <w:noProof/>
        </w:rPr>
        <w:t>87</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Pr>
          <w:noProof/>
        </w:rPr>
        <w:fldChar w:fldCharType="begin"/>
      </w:r>
      <w:r>
        <w:rPr>
          <w:noProof/>
        </w:rPr>
        <w:instrText xml:space="preserve"> PAGEREF _Toc359336843 \h </w:instrText>
      </w:r>
      <w:r>
        <w:rPr>
          <w:noProof/>
        </w:rPr>
      </w:r>
      <w:r>
        <w:rPr>
          <w:noProof/>
        </w:rPr>
        <w:fldChar w:fldCharType="separate"/>
      </w:r>
      <w:r>
        <w:rPr>
          <w:noProof/>
        </w:rPr>
        <w:t>89</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Pr>
          <w:noProof/>
        </w:rPr>
        <w:fldChar w:fldCharType="begin"/>
      </w:r>
      <w:r>
        <w:rPr>
          <w:noProof/>
        </w:rPr>
        <w:instrText xml:space="preserve"> PAGEREF _Toc359336844 \h </w:instrText>
      </w:r>
      <w:r>
        <w:rPr>
          <w:noProof/>
        </w:rPr>
      </w:r>
      <w:r>
        <w:rPr>
          <w:noProof/>
        </w:rPr>
        <w:fldChar w:fldCharType="separate"/>
      </w:r>
      <w:r>
        <w:rPr>
          <w:noProof/>
        </w:rPr>
        <w:t>92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Pr>
          <w:noProof/>
        </w:rPr>
        <w:fldChar w:fldCharType="begin"/>
      </w:r>
      <w:r>
        <w:rPr>
          <w:noProof/>
        </w:rPr>
        <w:instrText xml:space="preserve"> PAGEREF _Toc359336845 \h </w:instrText>
      </w:r>
      <w:r>
        <w:rPr>
          <w:noProof/>
        </w:rPr>
      </w:r>
      <w:r>
        <w:rPr>
          <w:noProof/>
        </w:rPr>
        <w:fldChar w:fldCharType="separate"/>
      </w:r>
      <w:r>
        <w:rPr>
          <w:noProof/>
        </w:rPr>
        <w:t>94</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Pr>
          <w:noProof/>
        </w:rPr>
        <w:fldChar w:fldCharType="begin"/>
      </w:r>
      <w:r>
        <w:rPr>
          <w:noProof/>
        </w:rPr>
        <w:instrText xml:space="preserve"> PAGEREF _Toc359336846 \h </w:instrText>
      </w:r>
      <w:r>
        <w:rPr>
          <w:noProof/>
        </w:rPr>
      </w:r>
      <w:r>
        <w:rPr>
          <w:noProof/>
        </w:rPr>
        <w:fldChar w:fldCharType="separate"/>
      </w:r>
      <w:r>
        <w:rPr>
          <w:noProof/>
        </w:rPr>
        <w:t>95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Pr>
          <w:noProof/>
        </w:rPr>
        <w:fldChar w:fldCharType="begin"/>
      </w:r>
      <w:r>
        <w:rPr>
          <w:noProof/>
        </w:rPr>
        <w:instrText xml:space="preserve"> PAGEREF _Toc359336847 \h </w:instrText>
      </w:r>
      <w:r>
        <w:rPr>
          <w:noProof/>
        </w:rPr>
      </w:r>
      <w:r>
        <w:rPr>
          <w:noProof/>
        </w:rPr>
        <w:fldChar w:fldCharType="separate"/>
      </w:r>
      <w:r>
        <w:rPr>
          <w:noProof/>
        </w:rPr>
        <w:t>95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Pr>
          <w:noProof/>
        </w:rPr>
        <w:fldChar w:fldCharType="begin"/>
      </w:r>
      <w:r>
        <w:rPr>
          <w:noProof/>
        </w:rPr>
        <w:instrText xml:space="preserve"> PAGEREF _Toc359336848 \h </w:instrText>
      </w:r>
      <w:r>
        <w:rPr>
          <w:noProof/>
        </w:rPr>
      </w:r>
      <w:r>
        <w:rPr>
          <w:noProof/>
        </w:rPr>
        <w:fldChar w:fldCharType="separate"/>
      </w:r>
      <w:r>
        <w:rPr>
          <w:noProof/>
        </w:rPr>
        <w:t>95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Pr>
          <w:noProof/>
        </w:rPr>
        <w:fldChar w:fldCharType="begin"/>
      </w:r>
      <w:r>
        <w:rPr>
          <w:noProof/>
        </w:rPr>
        <w:instrText xml:space="preserve"> PAGEREF _Toc359336849 \h </w:instrText>
      </w:r>
      <w:r>
        <w:rPr>
          <w:noProof/>
        </w:rPr>
      </w:r>
      <w:r>
        <w:rPr>
          <w:noProof/>
        </w:rPr>
        <w:fldChar w:fldCharType="separate"/>
      </w:r>
      <w:r>
        <w:rPr>
          <w:noProof/>
        </w:rPr>
        <w:t>95</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Pr>
          <w:noProof/>
        </w:rPr>
        <w:fldChar w:fldCharType="begin"/>
      </w:r>
      <w:r>
        <w:rPr>
          <w:noProof/>
        </w:rPr>
        <w:instrText xml:space="preserve"> PAGEREF _Toc359336850 \h </w:instrText>
      </w:r>
      <w:r>
        <w:rPr>
          <w:noProof/>
        </w:rPr>
      </w:r>
      <w:r>
        <w:rPr>
          <w:noProof/>
        </w:rPr>
        <w:fldChar w:fldCharType="separate"/>
      </w:r>
      <w:r>
        <w:rPr>
          <w:noProof/>
        </w:rPr>
        <w:t>96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Pr>
          <w:noProof/>
        </w:rPr>
        <w:fldChar w:fldCharType="begin"/>
      </w:r>
      <w:r>
        <w:rPr>
          <w:noProof/>
        </w:rPr>
        <w:instrText xml:space="preserve"> PAGEREF _Toc359336851 \h </w:instrText>
      </w:r>
      <w:r>
        <w:rPr>
          <w:noProof/>
        </w:rPr>
      </w:r>
      <w:r>
        <w:rPr>
          <w:noProof/>
        </w:rPr>
        <w:fldChar w:fldCharType="separate"/>
      </w:r>
      <w:r>
        <w:rPr>
          <w:noProof/>
        </w:rPr>
        <w:t>96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Pr>
          <w:noProof/>
        </w:rPr>
        <w:fldChar w:fldCharType="begin"/>
      </w:r>
      <w:r>
        <w:rPr>
          <w:noProof/>
        </w:rPr>
        <w:instrText xml:space="preserve"> PAGEREF _Toc359336852 \h </w:instrText>
      </w:r>
      <w:r>
        <w:rPr>
          <w:noProof/>
        </w:rPr>
      </w:r>
      <w:r>
        <w:rPr>
          <w:noProof/>
        </w:rPr>
        <w:fldChar w:fldCharType="separate"/>
      </w:r>
      <w:r>
        <w:rPr>
          <w:noProof/>
        </w:rPr>
        <w:t>96</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Pr>
          <w:noProof/>
        </w:rPr>
        <w:fldChar w:fldCharType="begin"/>
      </w:r>
      <w:r>
        <w:rPr>
          <w:noProof/>
        </w:rPr>
        <w:instrText xml:space="preserve"> PAGEREF _Toc359336853 \h </w:instrText>
      </w:r>
      <w:r>
        <w:rPr>
          <w:noProof/>
        </w:rPr>
      </w:r>
      <w:r>
        <w:rPr>
          <w:noProof/>
        </w:rPr>
        <w:fldChar w:fldCharType="separate"/>
      </w:r>
      <w:r>
        <w:rPr>
          <w:noProof/>
        </w:rPr>
        <w:t>97</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Pr>
          <w:noProof/>
        </w:rPr>
        <w:fldChar w:fldCharType="begin"/>
      </w:r>
      <w:r>
        <w:rPr>
          <w:noProof/>
        </w:rPr>
        <w:instrText xml:space="preserve"> PAGEREF _Toc359336854 \h </w:instrText>
      </w:r>
      <w:r>
        <w:rPr>
          <w:noProof/>
        </w:rPr>
      </w:r>
      <w:r>
        <w:rPr>
          <w:noProof/>
        </w:rPr>
        <w:fldChar w:fldCharType="separate"/>
      </w:r>
      <w:r>
        <w:rPr>
          <w:noProof/>
        </w:rPr>
        <w:t>100</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Pr>
          <w:noProof/>
        </w:rPr>
        <w:fldChar w:fldCharType="begin"/>
      </w:r>
      <w:r>
        <w:rPr>
          <w:noProof/>
        </w:rPr>
        <w:instrText xml:space="preserve"> PAGEREF _Toc359336855 \h </w:instrText>
      </w:r>
      <w:r>
        <w:rPr>
          <w:noProof/>
        </w:rPr>
      </w:r>
      <w:r>
        <w:rPr>
          <w:noProof/>
        </w:rPr>
        <w:fldChar w:fldCharType="separate"/>
      </w:r>
      <w:r>
        <w:rPr>
          <w:noProof/>
        </w:rPr>
        <w:t>101</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Pr>
          <w:noProof/>
        </w:rPr>
        <w:fldChar w:fldCharType="begin"/>
      </w:r>
      <w:r>
        <w:rPr>
          <w:noProof/>
        </w:rPr>
        <w:instrText xml:space="preserve"> PAGEREF _Toc359336856 \h </w:instrText>
      </w:r>
      <w:r>
        <w:rPr>
          <w:noProof/>
        </w:rPr>
      </w:r>
      <w:r>
        <w:rPr>
          <w:noProof/>
        </w:rPr>
        <w:fldChar w:fldCharType="separate"/>
      </w:r>
      <w:r>
        <w:rPr>
          <w:noProof/>
        </w:rPr>
        <w:t>102</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Pr>
          <w:noProof/>
        </w:rPr>
        <w:fldChar w:fldCharType="begin"/>
      </w:r>
      <w:r>
        <w:rPr>
          <w:noProof/>
        </w:rPr>
        <w:instrText xml:space="preserve"> PAGEREF _Toc359336857 \h </w:instrText>
      </w:r>
      <w:r>
        <w:rPr>
          <w:noProof/>
        </w:rPr>
      </w:r>
      <w:r>
        <w:rPr>
          <w:noProof/>
        </w:rPr>
        <w:fldChar w:fldCharType="separate"/>
      </w:r>
      <w:r>
        <w:rPr>
          <w:noProof/>
        </w:rPr>
        <w:t>103</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Pr>
          <w:noProof/>
        </w:rPr>
        <w:fldChar w:fldCharType="begin"/>
      </w:r>
      <w:r>
        <w:rPr>
          <w:noProof/>
        </w:rPr>
        <w:instrText xml:space="preserve"> PAGEREF _Toc359336858 \h </w:instrText>
      </w:r>
      <w:r>
        <w:rPr>
          <w:noProof/>
        </w:rPr>
      </w:r>
      <w:r>
        <w:rPr>
          <w:noProof/>
        </w:rPr>
        <w:fldChar w:fldCharType="separate"/>
      </w:r>
      <w:r>
        <w:rPr>
          <w:noProof/>
        </w:rPr>
        <w:t>103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Pr>
          <w:noProof/>
        </w:rPr>
        <w:fldChar w:fldCharType="begin"/>
      </w:r>
      <w:r>
        <w:rPr>
          <w:noProof/>
        </w:rPr>
        <w:instrText xml:space="preserve"> PAGEREF _Toc359336859 \h </w:instrText>
      </w:r>
      <w:r>
        <w:rPr>
          <w:noProof/>
        </w:rPr>
      </w:r>
      <w:r>
        <w:rPr>
          <w:noProof/>
        </w:rPr>
        <w:fldChar w:fldCharType="separate"/>
      </w:r>
      <w:r>
        <w:rPr>
          <w:noProof/>
        </w:rPr>
        <w:t>103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Pr>
          <w:noProof/>
        </w:rPr>
        <w:fldChar w:fldCharType="begin"/>
      </w:r>
      <w:r>
        <w:rPr>
          <w:noProof/>
        </w:rPr>
        <w:instrText xml:space="preserve"> PAGEREF _Toc359336860 \h </w:instrText>
      </w:r>
      <w:r>
        <w:rPr>
          <w:noProof/>
        </w:rPr>
      </w:r>
      <w:r>
        <w:rPr>
          <w:noProof/>
        </w:rPr>
        <w:fldChar w:fldCharType="separate"/>
      </w:r>
      <w:r>
        <w:rPr>
          <w:noProof/>
        </w:rPr>
        <w:t>103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Pr>
          <w:noProof/>
        </w:rPr>
        <w:fldChar w:fldCharType="begin"/>
      </w:r>
      <w:r>
        <w:rPr>
          <w:noProof/>
        </w:rPr>
        <w:instrText xml:space="preserve"> PAGEREF _Toc359336861 \h </w:instrText>
      </w:r>
      <w:r>
        <w:rPr>
          <w:noProof/>
        </w:rPr>
      </w:r>
      <w:r>
        <w:rPr>
          <w:noProof/>
        </w:rPr>
        <w:fldChar w:fldCharType="separate"/>
      </w:r>
      <w:r>
        <w:rPr>
          <w:noProof/>
        </w:rPr>
        <w:t>104</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Pr>
          <w:noProof/>
        </w:rPr>
        <w:fldChar w:fldCharType="begin"/>
      </w:r>
      <w:r>
        <w:rPr>
          <w:noProof/>
        </w:rPr>
        <w:instrText xml:space="preserve"> PAGEREF _Toc359336862 \h </w:instrText>
      </w:r>
      <w:r>
        <w:rPr>
          <w:noProof/>
        </w:rPr>
      </w:r>
      <w:r>
        <w:rPr>
          <w:noProof/>
        </w:rPr>
        <w:fldChar w:fldCharType="separate"/>
      </w:r>
      <w:r>
        <w:rPr>
          <w:noProof/>
        </w:rPr>
        <w:t>105</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Pr>
          <w:noProof/>
        </w:rPr>
        <w:fldChar w:fldCharType="begin"/>
      </w:r>
      <w:r>
        <w:rPr>
          <w:noProof/>
        </w:rPr>
        <w:instrText xml:space="preserve"> PAGEREF _Toc359336863 \h </w:instrText>
      </w:r>
      <w:r>
        <w:rPr>
          <w:noProof/>
        </w:rPr>
      </w:r>
      <w:r>
        <w:rPr>
          <w:noProof/>
        </w:rPr>
        <w:fldChar w:fldCharType="separate"/>
      </w:r>
      <w:r>
        <w:rPr>
          <w:noProof/>
        </w:rPr>
        <w:t>106</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Pr>
          <w:noProof/>
        </w:rPr>
        <w:fldChar w:fldCharType="begin"/>
      </w:r>
      <w:r>
        <w:rPr>
          <w:noProof/>
        </w:rPr>
        <w:instrText xml:space="preserve"> PAGEREF _Toc359336864 \h </w:instrText>
      </w:r>
      <w:r>
        <w:rPr>
          <w:noProof/>
        </w:rPr>
      </w:r>
      <w:r>
        <w:rPr>
          <w:noProof/>
        </w:rPr>
        <w:fldChar w:fldCharType="separate"/>
      </w:r>
      <w:r>
        <w:rPr>
          <w:noProof/>
        </w:rPr>
        <w:t>107</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Pr>
          <w:noProof/>
        </w:rPr>
        <w:fldChar w:fldCharType="begin"/>
      </w:r>
      <w:r>
        <w:rPr>
          <w:noProof/>
        </w:rPr>
        <w:instrText xml:space="preserve"> PAGEREF _Toc359336865 \h </w:instrText>
      </w:r>
      <w:r>
        <w:rPr>
          <w:noProof/>
        </w:rPr>
      </w:r>
      <w:r>
        <w:rPr>
          <w:noProof/>
        </w:rPr>
        <w:fldChar w:fldCharType="separate"/>
      </w:r>
      <w:r>
        <w:rPr>
          <w:noProof/>
        </w:rPr>
        <w:t>108</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Pr>
          <w:noProof/>
        </w:rPr>
        <w:fldChar w:fldCharType="begin"/>
      </w:r>
      <w:r>
        <w:rPr>
          <w:noProof/>
        </w:rPr>
        <w:instrText xml:space="preserve"> PAGEREF _Toc359336866 \h </w:instrText>
      </w:r>
      <w:r>
        <w:rPr>
          <w:noProof/>
        </w:rPr>
      </w:r>
      <w:r>
        <w:rPr>
          <w:noProof/>
        </w:rPr>
        <w:fldChar w:fldCharType="separate"/>
      </w:r>
      <w:r>
        <w:rPr>
          <w:noProof/>
        </w:rPr>
        <w:t>109</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Pr>
          <w:noProof/>
        </w:rPr>
        <w:fldChar w:fldCharType="begin"/>
      </w:r>
      <w:r>
        <w:rPr>
          <w:noProof/>
        </w:rPr>
        <w:instrText xml:space="preserve"> PAGEREF _Toc359336867 \h </w:instrText>
      </w:r>
      <w:r>
        <w:rPr>
          <w:noProof/>
        </w:rPr>
      </w:r>
      <w:r>
        <w:rPr>
          <w:noProof/>
        </w:rPr>
        <w:fldChar w:fldCharType="separate"/>
      </w:r>
      <w:r>
        <w:rPr>
          <w:noProof/>
        </w:rPr>
        <w:t>109</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Pr>
          <w:noProof/>
        </w:rPr>
        <w:fldChar w:fldCharType="begin"/>
      </w:r>
      <w:r>
        <w:rPr>
          <w:noProof/>
        </w:rPr>
        <w:instrText xml:space="preserve"> PAGEREF _Toc359336868 \h </w:instrText>
      </w:r>
      <w:r>
        <w:rPr>
          <w:noProof/>
        </w:rPr>
      </w:r>
      <w:r>
        <w:rPr>
          <w:noProof/>
        </w:rPr>
        <w:fldChar w:fldCharType="separate"/>
      </w:r>
      <w:r>
        <w:rPr>
          <w:noProof/>
        </w:rPr>
        <w:t>110</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Pr>
          <w:noProof/>
        </w:rPr>
        <w:fldChar w:fldCharType="begin"/>
      </w:r>
      <w:r>
        <w:rPr>
          <w:noProof/>
        </w:rPr>
        <w:instrText xml:space="preserve"> PAGEREF _Toc359336869 \h </w:instrText>
      </w:r>
      <w:r>
        <w:rPr>
          <w:noProof/>
        </w:rPr>
      </w:r>
      <w:r>
        <w:rPr>
          <w:noProof/>
        </w:rPr>
        <w:fldChar w:fldCharType="separate"/>
      </w:r>
      <w:r>
        <w:rPr>
          <w:noProof/>
        </w:rPr>
        <w:t>110</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Pr>
          <w:noProof/>
        </w:rPr>
        <w:fldChar w:fldCharType="begin"/>
      </w:r>
      <w:r>
        <w:rPr>
          <w:noProof/>
        </w:rPr>
        <w:instrText xml:space="preserve"> PAGEREF _Toc359336870 \h </w:instrText>
      </w:r>
      <w:r>
        <w:rPr>
          <w:noProof/>
        </w:rPr>
      </w:r>
      <w:r>
        <w:rPr>
          <w:noProof/>
        </w:rPr>
        <w:fldChar w:fldCharType="separate"/>
      </w:r>
      <w:r>
        <w:rPr>
          <w:noProof/>
        </w:rPr>
        <w:t>112</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Pr>
          <w:noProof/>
        </w:rPr>
        <w:fldChar w:fldCharType="begin"/>
      </w:r>
      <w:r>
        <w:rPr>
          <w:noProof/>
        </w:rPr>
        <w:instrText xml:space="preserve"> PAGEREF _Toc359336871 \h </w:instrText>
      </w:r>
      <w:r>
        <w:rPr>
          <w:noProof/>
        </w:rPr>
      </w:r>
      <w:r>
        <w:rPr>
          <w:noProof/>
        </w:rPr>
        <w:fldChar w:fldCharType="separate"/>
      </w:r>
      <w:r>
        <w:rPr>
          <w:noProof/>
        </w:rPr>
        <w:t>113</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Pr>
          <w:noProof/>
        </w:rPr>
        <w:fldChar w:fldCharType="begin"/>
      </w:r>
      <w:r>
        <w:rPr>
          <w:noProof/>
        </w:rPr>
        <w:instrText xml:space="preserve"> PAGEREF _Toc359336872 \h </w:instrText>
      </w:r>
      <w:r>
        <w:rPr>
          <w:noProof/>
        </w:rPr>
      </w:r>
      <w:r>
        <w:rPr>
          <w:noProof/>
        </w:rPr>
        <w:fldChar w:fldCharType="separate"/>
      </w:r>
      <w:r>
        <w:rPr>
          <w:noProof/>
        </w:rPr>
        <w:t>114</w:t>
      </w:r>
      <w:r>
        <w:rPr>
          <w:noProof/>
        </w:rPr>
        <w:fldChar w:fldCharType="end"/>
      </w:r>
    </w:p>
    <w:p w:rsidR="003745AF" w:rsidRDefault="003745AF">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Pr>
          <w:noProof/>
        </w:rPr>
        <w:fldChar w:fldCharType="begin"/>
      </w:r>
      <w:r>
        <w:rPr>
          <w:noProof/>
        </w:rPr>
        <w:instrText xml:space="preserve"> PAGEREF _Toc359336873 \h </w:instrText>
      </w:r>
      <w:r>
        <w:rPr>
          <w:noProof/>
        </w:rPr>
      </w:r>
      <w:r>
        <w:rPr>
          <w:noProof/>
        </w:rPr>
        <w:fldChar w:fldCharType="separate"/>
      </w:r>
      <w:r>
        <w:rPr>
          <w:noProof/>
        </w:rPr>
        <w:t>115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Pr>
          <w:noProof/>
        </w:rPr>
        <w:fldChar w:fldCharType="begin"/>
      </w:r>
      <w:r>
        <w:rPr>
          <w:noProof/>
        </w:rPr>
        <w:instrText xml:space="preserve"> PAGEREF _Toc359336874 \h </w:instrText>
      </w:r>
      <w:r>
        <w:rPr>
          <w:noProof/>
        </w:rPr>
      </w:r>
      <w:r>
        <w:rPr>
          <w:noProof/>
        </w:rPr>
        <w:fldChar w:fldCharType="separate"/>
      </w:r>
      <w:r>
        <w:rPr>
          <w:noProof/>
        </w:rPr>
        <w:t>115</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Pr>
          <w:noProof/>
        </w:rPr>
        <w:fldChar w:fldCharType="begin"/>
      </w:r>
      <w:r>
        <w:rPr>
          <w:noProof/>
        </w:rPr>
        <w:instrText xml:space="preserve"> PAGEREF _Toc359336875 \h </w:instrText>
      </w:r>
      <w:r>
        <w:rPr>
          <w:noProof/>
        </w:rPr>
      </w:r>
      <w:r>
        <w:rPr>
          <w:noProof/>
        </w:rPr>
        <w:fldChar w:fldCharType="separate"/>
      </w:r>
      <w:r>
        <w:rPr>
          <w:noProof/>
        </w:rPr>
        <w:t>116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Pr>
          <w:noProof/>
        </w:rPr>
        <w:fldChar w:fldCharType="begin"/>
      </w:r>
      <w:r>
        <w:rPr>
          <w:noProof/>
        </w:rPr>
        <w:instrText xml:space="preserve"> PAGEREF _Toc359336876 \h </w:instrText>
      </w:r>
      <w:r>
        <w:rPr>
          <w:noProof/>
        </w:rPr>
      </w:r>
      <w:r>
        <w:rPr>
          <w:noProof/>
        </w:rPr>
        <w:fldChar w:fldCharType="separate"/>
      </w:r>
      <w:r>
        <w:rPr>
          <w:noProof/>
        </w:rPr>
        <w:t>116</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Pr>
          <w:noProof/>
        </w:rPr>
        <w:fldChar w:fldCharType="begin"/>
      </w:r>
      <w:r>
        <w:rPr>
          <w:noProof/>
        </w:rPr>
        <w:instrText xml:space="preserve"> PAGEREF _Toc359336877 \h </w:instrText>
      </w:r>
      <w:r>
        <w:rPr>
          <w:noProof/>
        </w:rPr>
      </w:r>
      <w:r>
        <w:rPr>
          <w:noProof/>
        </w:rPr>
        <w:fldChar w:fldCharType="separate"/>
      </w:r>
      <w:r>
        <w:rPr>
          <w:noProof/>
        </w:rPr>
        <w:t>117</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Pr>
          <w:noProof/>
        </w:rPr>
        <w:fldChar w:fldCharType="begin"/>
      </w:r>
      <w:r>
        <w:rPr>
          <w:noProof/>
        </w:rPr>
        <w:instrText xml:space="preserve"> PAGEREF _Toc359336878 \h </w:instrText>
      </w:r>
      <w:r>
        <w:rPr>
          <w:noProof/>
        </w:rPr>
      </w:r>
      <w:r>
        <w:rPr>
          <w:noProof/>
        </w:rPr>
        <w:fldChar w:fldCharType="separate"/>
      </w:r>
      <w:r>
        <w:rPr>
          <w:noProof/>
        </w:rPr>
        <w:t>119</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Pr>
          <w:noProof/>
        </w:rPr>
        <w:fldChar w:fldCharType="begin"/>
      </w:r>
      <w:r>
        <w:rPr>
          <w:noProof/>
        </w:rPr>
        <w:instrText xml:space="preserve"> PAGEREF _Toc359336879 \h </w:instrText>
      </w:r>
      <w:r>
        <w:rPr>
          <w:noProof/>
        </w:rPr>
      </w:r>
      <w:r>
        <w:rPr>
          <w:noProof/>
        </w:rPr>
        <w:fldChar w:fldCharType="separate"/>
      </w:r>
      <w:r>
        <w:rPr>
          <w:noProof/>
        </w:rPr>
        <w:t>122</w:t>
      </w:r>
      <w:r>
        <w:rPr>
          <w:noProof/>
        </w:rPr>
        <w:fldChar w:fldCharType="end"/>
      </w:r>
    </w:p>
    <w:p w:rsidR="003745AF" w:rsidRDefault="003745AF">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Pr>
          <w:noProof/>
        </w:rPr>
        <w:fldChar w:fldCharType="begin"/>
      </w:r>
      <w:r>
        <w:rPr>
          <w:noProof/>
        </w:rPr>
        <w:instrText xml:space="preserve"> PAGEREF _Toc359336880 \h </w:instrText>
      </w:r>
      <w:r>
        <w:rPr>
          <w:noProof/>
        </w:rPr>
      </w:r>
      <w:r>
        <w:rPr>
          <w:noProof/>
        </w:rPr>
        <w:fldChar w:fldCharType="separate"/>
      </w:r>
      <w:r>
        <w:rPr>
          <w:noProof/>
        </w:rPr>
        <w:t>123</w:t>
      </w:r>
      <w:r>
        <w:rPr>
          <w:noProof/>
        </w:rPr>
        <w:fldChar w:fldCharType="end"/>
      </w:r>
    </w:p>
    <w:p w:rsidR="003745AF" w:rsidRDefault="003745AF">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Pr>
          <w:noProof/>
        </w:rPr>
        <w:fldChar w:fldCharType="begin"/>
      </w:r>
      <w:r>
        <w:rPr>
          <w:noProof/>
        </w:rPr>
        <w:instrText xml:space="preserve"> PAGEREF _Toc359336881 \h </w:instrText>
      </w:r>
      <w:r>
        <w:rPr>
          <w:noProof/>
        </w:rPr>
      </w:r>
      <w:r>
        <w:rPr>
          <w:noProof/>
        </w:rPr>
        <w:fldChar w:fldCharType="separate"/>
      </w:r>
      <w:r>
        <w:rPr>
          <w:noProof/>
        </w:rPr>
        <w:t>124</w:t>
      </w:r>
      <w:r>
        <w:rPr>
          <w:noProof/>
        </w:rPr>
        <w:fldChar w:fldCharType="end"/>
      </w:r>
    </w:p>
    <w:p w:rsidR="003745AF" w:rsidRDefault="003745AF">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Pr>
          <w:noProof/>
        </w:rPr>
        <w:fldChar w:fldCharType="begin"/>
      </w:r>
      <w:r>
        <w:rPr>
          <w:noProof/>
        </w:rPr>
        <w:instrText xml:space="preserve"> PAGEREF _Toc359336882 \h </w:instrText>
      </w:r>
      <w:r>
        <w:rPr>
          <w:noProof/>
        </w:rPr>
      </w:r>
      <w:r>
        <w:rPr>
          <w:noProof/>
        </w:rPr>
        <w:fldChar w:fldCharType="separate"/>
      </w:r>
      <w:r>
        <w:rPr>
          <w:noProof/>
        </w:rPr>
        <w:t>127</w:t>
      </w:r>
      <w:r>
        <w:rPr>
          <w:noProof/>
        </w:rPr>
        <w:fldChar w:fldCharType="end"/>
      </w:r>
    </w:p>
    <w:p w:rsidR="003745AF" w:rsidRDefault="003745AF">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Pr>
          <w:noProof/>
        </w:rPr>
        <w:fldChar w:fldCharType="begin"/>
      </w:r>
      <w:r>
        <w:rPr>
          <w:noProof/>
        </w:rPr>
        <w:instrText xml:space="preserve"> PAGEREF _Toc359336883 \h </w:instrText>
      </w:r>
      <w:r>
        <w:rPr>
          <w:noProof/>
        </w:rPr>
      </w:r>
      <w:r>
        <w:rPr>
          <w:noProof/>
        </w:rPr>
        <w:fldChar w:fldCharType="separate"/>
      </w:r>
      <w:r>
        <w:rPr>
          <w:noProof/>
        </w:rPr>
        <w:t>129</w:t>
      </w:r>
      <w:r>
        <w:rPr>
          <w:noProof/>
        </w:rPr>
        <w:fldChar w:fldCharType="end"/>
      </w:r>
    </w:p>
    <w:p w:rsidR="003745AF" w:rsidRDefault="003745AF">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Pr>
          <w:noProof/>
        </w:rPr>
        <w:fldChar w:fldCharType="begin"/>
      </w:r>
      <w:r>
        <w:rPr>
          <w:noProof/>
        </w:rPr>
        <w:instrText xml:space="preserve"> PAGEREF _Toc359336884 \h </w:instrText>
      </w:r>
      <w:r>
        <w:rPr>
          <w:noProof/>
        </w:rPr>
      </w:r>
      <w:r>
        <w:rPr>
          <w:noProof/>
        </w:rPr>
        <w:fldChar w:fldCharType="separate"/>
      </w:r>
      <w:r>
        <w:rPr>
          <w:noProof/>
        </w:rPr>
        <w:t>131</w:t>
      </w:r>
      <w:r>
        <w:rPr>
          <w:noProof/>
        </w:rPr>
        <w:fldChar w:fldCharType="end"/>
      </w:r>
    </w:p>
    <w:p w:rsidR="003745AF" w:rsidRDefault="003745AF">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Pr>
          <w:noProof/>
        </w:rPr>
        <w:fldChar w:fldCharType="begin"/>
      </w:r>
      <w:r>
        <w:rPr>
          <w:noProof/>
        </w:rPr>
        <w:instrText xml:space="preserve"> PAGEREF _Toc359336885 \h </w:instrText>
      </w:r>
      <w:r>
        <w:rPr>
          <w:noProof/>
        </w:rPr>
      </w:r>
      <w:r>
        <w:rPr>
          <w:noProof/>
        </w:rPr>
        <w:fldChar w:fldCharType="separate"/>
      </w:r>
      <w:r>
        <w:rPr>
          <w:noProof/>
        </w:rPr>
        <w:t>132</w:t>
      </w:r>
      <w:r>
        <w:rPr>
          <w:noProof/>
        </w:rPr>
        <w:fldChar w:fldCharType="end"/>
      </w:r>
    </w:p>
    <w:p w:rsidR="003745AF" w:rsidRDefault="003745AF">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Pr>
          <w:noProof/>
        </w:rPr>
        <w:fldChar w:fldCharType="begin"/>
      </w:r>
      <w:r>
        <w:rPr>
          <w:noProof/>
        </w:rPr>
        <w:instrText xml:space="preserve"> PAGEREF _Toc359336886 \h </w:instrText>
      </w:r>
      <w:r>
        <w:rPr>
          <w:noProof/>
        </w:rPr>
      </w:r>
      <w:r>
        <w:rPr>
          <w:noProof/>
        </w:rPr>
        <w:fldChar w:fldCharType="separate"/>
      </w:r>
      <w:r>
        <w:rPr>
          <w:noProof/>
        </w:rPr>
        <w:t>134</w:t>
      </w:r>
      <w:r>
        <w:rPr>
          <w:noProof/>
        </w:rPr>
        <w:fldChar w:fldCharType="end"/>
      </w:r>
    </w:p>
    <w:p w:rsidR="003745AF" w:rsidRDefault="003745AF">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Pr>
          <w:noProof/>
        </w:rPr>
        <w:fldChar w:fldCharType="begin"/>
      </w:r>
      <w:r>
        <w:rPr>
          <w:noProof/>
        </w:rPr>
        <w:instrText xml:space="preserve"> PAGEREF _Toc359336887 \h </w:instrText>
      </w:r>
      <w:r>
        <w:rPr>
          <w:noProof/>
        </w:rPr>
      </w:r>
      <w:r>
        <w:rPr>
          <w:noProof/>
        </w:rPr>
        <w:fldChar w:fldCharType="separate"/>
      </w:r>
      <w:r>
        <w:rPr>
          <w:noProof/>
        </w:rPr>
        <w:t>135</w:t>
      </w:r>
      <w:r>
        <w:rPr>
          <w:noProof/>
        </w:rPr>
        <w:fldChar w:fldCharType="end"/>
      </w:r>
    </w:p>
    <w:p w:rsidR="002A0FFE" w:rsidRPr="00084655" w:rsidRDefault="001C4E7F">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9336742"/>
      <w:bookmarkEnd w:id="11"/>
      <w:r w:rsidRPr="00084655">
        <w:t>Introduction</w:t>
      </w:r>
      <w:bookmarkEnd w:id="12"/>
      <w:bookmarkEnd w:id="13"/>
      <w:bookmarkEnd w:id="14"/>
    </w:p>
    <w:p w:rsidR="007B0A47" w:rsidRDefault="006251A9" w:rsidP="00A7583F">
      <w:pPr>
        <w:pStyle w:val="Body"/>
      </w:pPr>
      <w:r>
        <w:t>SPECCHIO is a spectral database combined with user-friendly interface software designed to store spectral data acquired by spectroradio</w:t>
      </w:r>
      <w:r w:rsidR="007B0A47">
        <w:t>meters and associated metadata.</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5" w:name="_Toc355280329"/>
      <w:bookmarkStart w:id="16" w:name="_Toc359336743"/>
      <w:r>
        <w:t>Document scope</w:t>
      </w:r>
      <w:bookmarkEnd w:id="15"/>
      <w:bookmarkEnd w:id="16"/>
    </w:p>
    <w:p w:rsidR="007221BB" w:rsidRP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 xml:space="preserve"> only.</w:t>
      </w:r>
    </w:p>
    <w:p w:rsidR="007221BB" w:rsidRDefault="007221BB" w:rsidP="007221BB">
      <w:pPr>
        <w:pStyle w:val="Heading2"/>
      </w:pPr>
      <w:bookmarkStart w:id="17" w:name="_Toc355280330"/>
      <w:bookmarkStart w:id="18" w:name="_Toc359336744"/>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9" w:name="_Toc355280331"/>
      <w:bookmarkStart w:id="20" w:name="_Toc359336745"/>
      <w:r>
        <w:t>SPECCHIO</w:t>
      </w:r>
      <w:r w:rsidR="007221BB">
        <w:t xml:space="preserve"> ownership and access</w:t>
      </w:r>
      <w:bookmarkEnd w:id="19"/>
      <w:bookmarkEnd w:id="20"/>
    </w:p>
    <w:p w:rsidR="007221BB" w:rsidRPr="007B0A47" w:rsidRDefault="007221BB" w:rsidP="007B0A47">
      <w:pPr>
        <w:pStyle w:val="DocAction"/>
      </w:pPr>
      <w:r w:rsidRPr="007B0A47">
        <w:t>%%%</w:t>
      </w:r>
      <w:r w:rsidR="007B0A47" w:rsidRPr="007B0A47">
        <w:t xml:space="preserve"> INSERT ACCESS RIGHTS INFO ONCE RECEIVED FROM UOW</w:t>
      </w:r>
    </w:p>
    <w:p w:rsidR="00334CF9" w:rsidRDefault="00334CF9" w:rsidP="00334CF9">
      <w:pPr>
        <w:pStyle w:val="Heading2"/>
      </w:pPr>
      <w:bookmarkStart w:id="21" w:name="_Toc355280332"/>
      <w:bookmarkStart w:id="22" w:name="_Toc359336746"/>
      <w:r>
        <w:t>Copyright and licensing</w:t>
      </w:r>
      <w:bookmarkEnd w:id="22"/>
    </w:p>
    <w:p w:rsidR="00334CF9" w:rsidRDefault="00334CF9" w:rsidP="00334CF9">
      <w:pPr>
        <w:pStyle w:val="Body"/>
      </w:pPr>
      <w:r>
        <w:t xml:space="preserve">SPECCHIO is released under a Creative Commons licence. </w:t>
      </w:r>
      <w:r w:rsidRPr="007221BB">
        <w:rPr>
          <w:rStyle w:val="DocActionChar"/>
        </w:rPr>
        <w:t>%%%</w:t>
      </w:r>
      <w:r>
        <w:rPr>
          <w:rStyle w:val="DocActionChar"/>
        </w:rPr>
        <w:t xml:space="preserve"> which one? </w:t>
      </w:r>
      <w:r w:rsidRPr="00DB5CD4">
        <w:t xml:space="preserve">Therefore its source is readily available for inspection and development. It can be found at </w:t>
      </w:r>
      <w:r>
        <w:rPr>
          <w:rStyle w:val="DocActionChar"/>
        </w:rPr>
        <w:t>%%%where?</w:t>
      </w:r>
      <w:r w:rsidRPr="00DB5CD4">
        <w:t>.</w:t>
      </w:r>
    </w:p>
    <w:p w:rsidR="00334CF9" w:rsidRDefault="00334CF9" w:rsidP="00334CF9">
      <w:pPr>
        <w:pStyle w:val="Heading2"/>
      </w:pPr>
      <w:bookmarkStart w:id="23" w:name="_Toc359336747"/>
      <w:r>
        <w:t>For Further Information</w:t>
      </w:r>
      <w:bookmarkEnd w:id="23"/>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334CF9" w:rsidP="00334CF9">
      <w:pPr>
        <w:pStyle w:val="HangingIndent"/>
      </w:pPr>
      <w:r w:rsidRPr="00365381">
        <w:rPr>
          <w:rStyle w:val="Strong"/>
        </w:rPr>
        <w:t>SPECCHIO_ReleaseNotes.txt</w:t>
      </w:r>
      <w:r>
        <w:t xml:space="preserve"> can be found in each Installation Kit and provides installation instructions for the SPECCHIO Client.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w:t>
      </w:r>
    </w:p>
    <w:p w:rsidR="00334CF9" w:rsidRPr="00334CF9" w:rsidRDefault="00334CF9" w:rsidP="00334CF9">
      <w:pPr>
        <w:pStyle w:val="HangingIndent"/>
      </w:pPr>
      <w:r>
        <w:rPr>
          <w:rStyle w:val="Strong"/>
        </w:rPr>
        <w:t xml:space="preserve">SPECCHIO_Tutorial.pdf </w:t>
      </w:r>
      <w:r>
        <w:t>provides instruction in the operation of key areas of the SPECCHIO Client.</w:t>
      </w:r>
    </w:p>
    <w:p w:rsidR="00334CF9" w:rsidRDefault="00334CF9" w:rsidP="00334CF9">
      <w:pPr>
        <w:pStyle w:val="HangingIndent"/>
      </w:pPr>
      <w:r w:rsidRPr="00365381">
        <w:rPr>
          <w:rStyle w:val="Strong"/>
        </w:rPr>
        <w:t>SPECCHIO_MatLabGuide.pdf</w:t>
      </w:r>
      <w:r>
        <w:t xml:space="preserve"> provides instructions on using MatLab to access SPECCHIO from a User’s computer.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Nick/Andy/Elaine</w:t>
      </w:r>
    </w:p>
    <w:p w:rsidR="00334CF9" w:rsidRDefault="00334CF9" w:rsidP="00334CF9">
      <w:pPr>
        <w:pStyle w:val="HangingIndent"/>
      </w:pPr>
      <w:r w:rsidRPr="00365381">
        <w:rPr>
          <w:rStyle w:val="Strong"/>
        </w:rPr>
        <w:t>SPECCHIO_ServerGuide.pdf</w:t>
      </w:r>
      <w:r>
        <w:t xml:space="preserve"> provides system administrators with information to assist in managing and maintaining a SPECCHIO Server System.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w:t>
      </w:r>
    </w:p>
    <w:p w:rsidR="00334CF9" w:rsidRDefault="00334CF9" w:rsidP="00334CF9">
      <w:pPr>
        <w:pStyle w:val="HangingIndent"/>
        <w:rPr>
          <w:rStyle w:val="Strong"/>
        </w:rPr>
      </w:pPr>
      <w:r>
        <w:rPr>
          <w:rStyle w:val="Strong"/>
        </w:rPr>
        <w:t xml:space="preserve">SPECCHIO Web Site </w:t>
      </w:r>
      <w:hyperlink r:id="rId11" w:history="1">
        <w:r w:rsidRPr="00084655">
          <w:rPr>
            <w:rStyle w:val="Hyperlink"/>
          </w:rPr>
          <w:t>www.specchio.ch</w:t>
        </w:r>
      </w:hyperlink>
      <w:r>
        <w:t xml:space="preserve"> General information about SPECCHIO. Some of this information may be related to other non-UOW versions of SPECCHIO. </w:t>
      </w:r>
      <w:r w:rsidRPr="00074453">
        <w:rPr>
          <w:rStyle w:val="DocActionChar"/>
        </w:rPr>
        <w:t>%%% Will there also be some info on the UOW website somewhere too?</w:t>
      </w:r>
      <w:r>
        <w:rPr>
          <w:rStyle w:val="DocActionChar"/>
        </w:rPr>
        <w:t xml:space="preserve"> Elaine</w:t>
      </w:r>
    </w:p>
    <w:p w:rsidR="00334CF9" w:rsidRDefault="00334CF9" w:rsidP="00334CF9">
      <w:pPr>
        <w:pStyle w:val="HangingIndent"/>
        <w:rPr>
          <w:rStyle w:val="DocActionChar"/>
        </w:rPr>
      </w:pPr>
      <w:r>
        <w:rPr>
          <w:rStyle w:val="Strong"/>
        </w:rPr>
        <w:t xml:space="preserve">SPECCHIO GitHub </w:t>
      </w:r>
      <w:hyperlink r:id="rId12" w:history="1">
        <w:r>
          <w:rPr>
            <w:rStyle w:val="Hyperlink"/>
          </w:rPr>
          <w:t>https://github.com/IntersectAustralia/dc10</w:t>
        </w:r>
      </w:hyperlink>
      <w:r>
        <w:t xml:space="preserve"> Installation kits for University of Wollongong version of SPECCHIO Client and documentation for that version. </w:t>
      </w:r>
      <w:r w:rsidRPr="00074453">
        <w:rPr>
          <w:rStyle w:val="DocActionChar"/>
        </w:rPr>
        <w:t>%%% This location is currently protected and not accessible. Nick suggests this may not be the final location.</w:t>
      </w:r>
      <w:r>
        <w:rPr>
          <w:rStyle w:val="DocActionChar"/>
        </w:rPr>
        <w:t xml:space="preserve"> Elaine</w:t>
      </w:r>
    </w:p>
    <w:p w:rsidR="00334CF9" w:rsidRDefault="00334CF9" w:rsidP="00334CF9">
      <w:pPr>
        <w:pStyle w:val="Body"/>
      </w:pPr>
      <w:r w:rsidRPr="00334CF9">
        <w:t xml:space="preserve">See also </w:t>
      </w:r>
      <w:r w:rsidRPr="00697D81">
        <w:rPr>
          <w:rStyle w:val="CrossReference"/>
        </w:rPr>
        <w:t xml:space="preserve">Chapter </w:t>
      </w:r>
      <w:fldSimple w:instr=" REF _Ref357606885 \r \h  \* MERGEFORMAT ">
        <w:r w:rsidRPr="00E172F8">
          <w:rPr>
            <w:rStyle w:val="CrossReference"/>
          </w:rPr>
          <w:t>14</w:t>
        </w:r>
      </w:fldSimple>
      <w:r w:rsidRPr="00697D81">
        <w:rPr>
          <w:rStyle w:val="CrossReference"/>
        </w:rPr>
        <w:t xml:space="preserve"> </w:t>
      </w:r>
      <w:fldSimple w:instr=" REF _Ref357606881 \h  \* MERGEFORMAT ">
        <w:r w:rsidRPr="00E172F8">
          <w:rPr>
            <w:rStyle w:val="CrossReference"/>
          </w:rPr>
          <w:t>References</w:t>
        </w:r>
      </w:fldSimple>
      <w:r>
        <w:t xml:space="preserve"> for a list of academic articles related to SPECCHIO and its use.</w:t>
      </w:r>
    </w:p>
    <w:p w:rsidR="00ED2D41" w:rsidRDefault="00ED2D41" w:rsidP="00ED2D41">
      <w:pPr>
        <w:pStyle w:val="Heading1"/>
      </w:pPr>
      <w:bookmarkStart w:id="24" w:name="_Toc359336748"/>
      <w:bookmarkEnd w:id="21"/>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w:t>
      </w:r>
      <w:r w:rsidR="00F52044">
        <w:t>SPECCHIO</w:t>
      </w:r>
      <w:r w:rsidR="003C0124">
        <w:t xml:space="preserve"> or this </w:t>
      </w:r>
      <w:r>
        <w:t>document.</w:t>
      </w:r>
    </w:p>
    <w:tbl>
      <w:tblPr>
        <w:tblStyle w:val="TableSimple"/>
        <w:tblW w:w="0" w:type="auto"/>
        <w:tblLayout w:type="fixed"/>
        <w:tblLook w:val="04A0"/>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3" w:history="1">
              <w:r>
                <w:rPr>
                  <w:rStyle w:val="Hyperlink"/>
                </w:rPr>
                <w:t>http://www.ands.org.au/</w:t>
              </w:r>
            </w:hyperlink>
            <w:r>
              <w:t xml:space="preserve"> and </w:t>
            </w:r>
            <w:r w:rsidRPr="003C0124">
              <w:rPr>
                <w:rStyle w:val="CrossReference"/>
              </w:rPr>
              <w:t xml:space="preserve">Chapter </w:t>
            </w:r>
            <w:fldSimple w:instr=" REF _Ref358385166 \r \h  \* MERGEFORMAT ">
              <w:r w:rsidR="00E172F8" w:rsidRPr="00E172F8">
                <w:rPr>
                  <w:rStyle w:val="CrossReference"/>
                </w:rPr>
                <w:t>9</w:t>
              </w:r>
            </w:fldSimple>
            <w:r w:rsidRPr="003C0124">
              <w:rPr>
                <w:rStyle w:val="CrossReference"/>
              </w:rPr>
              <w:t xml:space="preserve"> </w:t>
            </w:r>
            <w:fldSimple w:instr=" REF _Ref358385166 \h  \* MERGEFORMAT ">
              <w:r w:rsidR="00E172F8" w:rsidRPr="00E172F8">
                <w:rPr>
                  <w:rStyle w:val="CrossReference"/>
                </w:rPr>
                <w:t>Publishing Data to ANDS</w:t>
              </w:r>
            </w:fldSimple>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The process of linking on instrument's response to a defined physical input, </w:t>
            </w:r>
            <w:r>
              <w:rPr>
                <w:color w:val="222222"/>
                <w:lang w:val="en-AU" w:eastAsia="ja-JP"/>
              </w:rPr>
              <w:t>for example,</w:t>
            </w:r>
            <w:r w:rsidRPr="00ED2D41">
              <w:rPr>
                <w:color w:val="222222"/>
                <w:lang w:val="en-AU" w:eastAsia="ja-JP"/>
              </w:rPr>
              <w:t xml:space="preserve"> assigning the correct wavelengths to a band</w:t>
            </w:r>
            <w:r>
              <w:rPr>
                <w:color w:val="222222"/>
                <w:lang w:val="en-AU" w:eastAsia="ja-JP"/>
              </w:rPr>
              <w:t>,</w:t>
            </w:r>
            <w:r w:rsidRPr="00ED2D41">
              <w:rPr>
                <w:color w:val="222222"/>
                <w:lang w:val="en-AU" w:eastAsia="ja-JP"/>
              </w:rPr>
              <w:t xml:space="preserve"> or 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Refers to an activity during which spectral samples were acquired. A campaign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ED2D41">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facility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5"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 xml:space="preserve">HTTP is a very widely used network protocol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 xml:space="preserve">instrument.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spectrum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spectrum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211995">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9" w:tooltip="Special-purpose programming language" w:history="1">
              <w:r w:rsidRPr="00211995">
                <w:t>special-purpose programming language</w:t>
              </w:r>
            </w:hyperlink>
            <w:r>
              <w:t xml:space="preserve"> </w:t>
            </w:r>
            <w:r w:rsidRPr="00211995">
              <w:t>designed for managing data held in a</w:t>
            </w:r>
            <w:r>
              <w:t xml:space="preserve"> </w:t>
            </w:r>
            <w:hyperlink r:id="rId20"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1C4E7F" w:rsidP="00E45309">
            <w:pPr>
              <w:pStyle w:val="TableText"/>
            </w:pPr>
            <w:hyperlink r:id="rId21" w:tooltip="Transmission Control Protocol" w:history="1">
              <w:r w:rsidR="003C0124" w:rsidRPr="00E45309">
                <w:t>Transmission Control Protocol</w:t>
              </w:r>
            </w:hyperlink>
            <w:r w:rsidR="003C0124">
              <w:t>/</w:t>
            </w:r>
            <w:hyperlink r:id="rId22"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spectrum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5" w:name="_Toc355280339"/>
      <w:bookmarkStart w:id="26" w:name="_Ref130603700"/>
      <w:bookmarkStart w:id="27" w:name="_Toc359336749"/>
      <w:r w:rsidRPr="00084655">
        <w:t>SPECCHIO Concepts</w:t>
      </w:r>
      <w:bookmarkEnd w:id="25"/>
      <w:bookmarkEnd w:id="27"/>
    </w:p>
    <w:p w:rsidR="0039469A" w:rsidRDefault="00F52044" w:rsidP="001310CE">
      <w:pPr>
        <w:pStyle w:val="Body"/>
      </w:pPr>
      <w:bookmarkStart w:id="28"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1C4E7F" w:rsidP="00C03D2A">
      <w:pPr>
        <w:pStyle w:val="Figure"/>
        <w:rPr>
          <w:ins w:id="29" w:author="Peter Roberts" w:date="2013-05-08T09:19:00Z"/>
        </w:rPr>
      </w:pPr>
      <w:ins w:id="30"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3745AF" w:rsidRPr="00953B21" w:rsidRDefault="003745AF">
                      <w:pPr>
                        <w:rPr>
                          <w:ins w:id="31" w:author="Peter Roberts" w:date="2013-05-08T09:19:00Z"/>
                          <w:b/>
                          <w:lang w:val="en-AU"/>
                        </w:rPr>
                      </w:pPr>
                      <w:ins w:id="32"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3745AF" w:rsidRPr="00953B21" w:rsidRDefault="003745AF">
                      <w:pPr>
                        <w:rPr>
                          <w:ins w:id="33" w:author="Peter Roberts" w:date="2013-05-08T09:19:00Z"/>
                          <w:b/>
                          <w:lang w:val="en-AU"/>
                        </w:rPr>
                      </w:pPr>
                      <w:ins w:id="34"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3745AF" w:rsidRPr="00953B21" w:rsidRDefault="003745AF" w:rsidP="00953B21">
                      <w:pPr>
                        <w:jc w:val="center"/>
                        <w:rPr>
                          <w:ins w:id="35" w:author="Peter Roberts" w:date="2013-05-08T09:19:00Z"/>
                          <w:b/>
                          <w:lang w:val="en-AU"/>
                        </w:rPr>
                      </w:pPr>
                      <w:r>
                        <w:rPr>
                          <w:b/>
                          <w:lang w:val="en-AU"/>
                        </w:rPr>
                        <w:t>Intranet</w:t>
                      </w:r>
                      <w:ins w:id="36"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3745AF" w:rsidRPr="00872665" w:rsidRDefault="003745AF" w:rsidP="00C03D2A">
                      <w:pPr>
                        <w:rPr>
                          <w:ins w:id="37" w:author="Peter Roberts" w:date="2013-05-08T09:19:00Z"/>
                          <w:lang w:val="en-AU"/>
                        </w:rPr>
                      </w:pPr>
                      <w:r>
                        <w:rPr>
                          <w:lang w:val="en-AU"/>
                        </w:rPr>
                        <w:t>SPECCHIO Web Application</w:t>
                      </w:r>
                      <w:ins w:id="38" w:author="Peter Roberts" w:date="2013-05-08T09:19:00Z">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3745AF" w:rsidRPr="00872665" w:rsidRDefault="003745AF" w:rsidP="00C03D2A">
                      <w:pPr>
                        <w:rPr>
                          <w:ins w:id="39" w:author="Peter Roberts" w:date="2013-05-08T09:19:00Z"/>
                          <w:lang w:val="en-AU"/>
                        </w:rPr>
                      </w:pPr>
                      <w:r>
                        <w:rPr>
                          <w:lang w:val="en-AU"/>
                        </w:rPr>
                        <w:t>SPECCHIO</w:t>
                      </w:r>
                      <w:ins w:id="40" w:author="Peter Roberts" w:date="2013-05-08T09:19:00Z">
                        <w:r>
                          <w:rPr>
                            <w:lang w:val="en-AU"/>
                          </w:rPr>
                          <w:t xml:space="preserve">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3745AF" w:rsidRPr="00872665" w:rsidRDefault="003745AF" w:rsidP="00C03D2A">
                      <w:pPr>
                        <w:rPr>
                          <w:ins w:id="41" w:author="Peter Roberts" w:date="2013-05-08T09:19:00Z"/>
                          <w:lang w:val="en-AU"/>
                        </w:rPr>
                      </w:pPr>
                      <w:ins w:id="42"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3745AF" w:rsidRPr="00953B21" w:rsidRDefault="003745AF" w:rsidP="00A930A1">
                      <w:pPr>
                        <w:jc w:val="center"/>
                        <w:rPr>
                          <w:ins w:id="43" w:author="Peter Roberts" w:date="2013-05-08T09:19:00Z"/>
                          <w:b/>
                          <w:lang w:val="en-AU"/>
                        </w:rPr>
                      </w:pPr>
                      <w:r>
                        <w:rPr>
                          <w:b/>
                          <w:lang w:val="en-AU"/>
                        </w:rPr>
                        <w:t>SPECCHIO</w:t>
                      </w:r>
                      <w:ins w:id="44" w:author="Peter Roberts" w:date="2013-05-08T09:19:00Z">
                        <w:r w:rsidRPr="00953B21">
                          <w:rPr>
                            <w:b/>
                            <w:lang w:val="en-AU"/>
                          </w:rPr>
                          <w:t xml:space="preserve"> </w:t>
                        </w:r>
                      </w:ins>
                      <w:r>
                        <w:rPr>
                          <w:b/>
                          <w:lang w:val="en-AU"/>
                        </w:rPr>
                        <w:t xml:space="preserve">MySQL </w:t>
                      </w:r>
                      <w:ins w:id="45" w:author="Peter Roberts" w:date="2013-05-08T09:19:00Z">
                        <w:r w:rsidRPr="00953B21">
                          <w:rPr>
                            <w:b/>
                            <w:lang w:val="en-AU"/>
                          </w:rPr>
                          <w:t>Database</w:t>
                        </w:r>
                      </w:ins>
                    </w:p>
                  </w:txbxContent>
                </v:textbox>
              </v:shape>
              <v:rect id="_x0000_s1041" style="position:absolute;left:8309;top:7370;width:2356;height:1005" fillcolor="#c6d9f1 [671]" stroked="f" strokecolor="white [3212]">
                <v:textbox>
                  <w:txbxContent>
                    <w:p w:rsidR="003745AF" w:rsidRPr="00C074B4" w:rsidRDefault="003745AF">
                      <w:pPr>
                        <w:rPr>
                          <w:ins w:id="46" w:author="Peter Roberts" w:date="2013-05-08T09:19:00Z"/>
                          <w:lang w:val="en-AU"/>
                        </w:rPr>
                      </w:pPr>
                      <w:r>
                        <w:rPr>
                          <w:lang w:val="en-AU"/>
                        </w:rPr>
                        <w:t>Data u</w:t>
                      </w:r>
                      <w:ins w:id="47" w:author="Peter Roberts" w:date="2013-05-08T09:19:00Z">
                        <w:r>
                          <w:rPr>
                            <w:lang w:val="en-AU"/>
                          </w:rPr>
                          <w:t xml:space="preserve">ploaded </w:t>
                        </w:r>
                      </w:ins>
                      <w:r>
                        <w:rPr>
                          <w:lang w:val="en-AU"/>
                        </w:rPr>
                        <w:t>for</w:t>
                      </w:r>
                      <w:ins w:id="48" w:author="Peter Roberts" w:date="2013-05-08T09:19:00Z">
                        <w:r>
                          <w:rPr>
                            <w:lang w:val="en-AU"/>
                          </w:rPr>
                          <w:t xml:space="preserve">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3745AF" w:rsidRPr="00953B21" w:rsidRDefault="003745AF">
                      <w:pPr>
                        <w:rPr>
                          <w:ins w:id="49" w:author="Peter Roberts" w:date="2013-05-08T09:19:00Z"/>
                          <w:b/>
                          <w:lang w:val="en-AU"/>
                        </w:rPr>
                      </w:pPr>
                      <w:ins w:id="5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3745AF" w:rsidRPr="00872665" w:rsidRDefault="003745AF" w:rsidP="00C03D2A">
                      <w:pPr>
                        <w:rPr>
                          <w:ins w:id="51" w:author="Peter Roberts" w:date="2013-05-08T09:19:00Z"/>
                          <w:lang w:val="en-AU"/>
                        </w:rPr>
                      </w:pPr>
                      <w:r>
                        <w:rPr>
                          <w:lang w:val="en-AU"/>
                        </w:rPr>
                        <w:t>SPECCHIO</w:t>
                      </w:r>
                      <w:ins w:id="52" w:author="Peter Roberts" w:date="2013-05-08T09:19:00Z">
                        <w:r>
                          <w:rPr>
                            <w:lang w:val="en-AU"/>
                          </w:rPr>
                          <w:t xml:space="preserve"> User Application</w:t>
                        </w:r>
                      </w:ins>
                    </w:p>
                  </w:txbxContent>
                </v:textbox>
              </v:rect>
              <v:shape id="_x0000_s1047" type="#_x0000_t132" style="position:absolute;left:2744;top:9773;width:2071;height:1640" fillcolor="#eaf1dd [662]">
                <v:textbox>
                  <w:txbxContent>
                    <w:p w:rsidR="003745AF" w:rsidRPr="00872665" w:rsidRDefault="003745AF" w:rsidP="00C03D2A">
                      <w:pPr>
                        <w:rPr>
                          <w:ins w:id="53" w:author="Peter Roberts" w:date="2013-05-08T09:19:00Z"/>
                          <w:lang w:val="en-AU"/>
                        </w:rPr>
                      </w:pPr>
                      <w:ins w:id="5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3745AF" w:rsidRPr="00C074B4" w:rsidRDefault="003745AF">
                      <w:pPr>
                        <w:rPr>
                          <w:ins w:id="55" w:author="Peter Roberts" w:date="2013-05-08T09:19:00Z"/>
                          <w:lang w:val="en-AU"/>
                        </w:rPr>
                      </w:pPr>
                      <w:r>
                        <w:rPr>
                          <w:lang w:val="en-AU"/>
                        </w:rPr>
                        <w:t>Data u</w:t>
                      </w:r>
                      <w:ins w:id="56" w:author="Peter Roberts" w:date="2013-05-08T09:19:00Z">
                        <w:r>
                          <w:rPr>
                            <w:lang w:val="en-AU"/>
                          </w:rPr>
                          <w:t xml:space="preserve">ploaded </w:t>
                        </w:r>
                      </w:ins>
                      <w:r>
                        <w:rPr>
                          <w:lang w:val="en-AU"/>
                        </w:rPr>
                        <w:t>for</w:t>
                      </w:r>
                      <w:ins w:id="57" w:author="Peter Roberts" w:date="2013-05-08T09:19:00Z">
                        <w:r>
                          <w:rPr>
                            <w:lang w:val="en-AU"/>
                          </w:rPr>
                          <w:t xml:space="preserve">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3745AF" w:rsidRPr="00CE038C" w:rsidRDefault="003745AF">
                      <w:pPr>
                        <w:rPr>
                          <w:ins w:id="58" w:author="Peter Roberts" w:date="2013-05-08T09:19:00Z"/>
                          <w:lang w:val="en-AU"/>
                        </w:rPr>
                      </w:pPr>
                      <w:r>
                        <w:rPr>
                          <w:lang w:val="en-AU"/>
                        </w:rPr>
                        <w:t>Campaign data</w:t>
                      </w:r>
                      <w:ins w:id="59" w:author="Peter Roberts" w:date="2013-05-08T09:19:00Z">
                        <w:r>
                          <w:rPr>
                            <w:lang w:val="en-AU"/>
                          </w:rPr>
                          <w:t xml:space="preserve"> kept </w:t>
                        </w:r>
                      </w:ins>
                      <w:r>
                        <w:rPr>
                          <w:lang w:val="en-AU"/>
                        </w:rPr>
                        <w:t xml:space="preserve">in both locations </w:t>
                      </w:r>
                      <w:ins w:id="60" w:author="Peter Roberts" w:date="2013-05-08T09:19:00Z">
                        <w:r>
                          <w:rPr>
                            <w:lang w:val="en-AU"/>
                          </w:rPr>
                          <w:t>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E172F8">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334CF9" w:rsidRDefault="00334CF9" w:rsidP="00971581">
      <w:pPr>
        <w:pStyle w:val="Heading2"/>
      </w:pPr>
      <w:bookmarkStart w:id="61" w:name="_Ref353786217"/>
      <w:bookmarkStart w:id="62" w:name="_Ref353786223"/>
      <w:bookmarkStart w:id="63" w:name="_Toc355280340"/>
      <w:bookmarkStart w:id="64" w:name="_Toc359336750"/>
      <w:r>
        <w:t>Before You Start</w:t>
      </w:r>
      <w:bookmarkEnd w:id="64"/>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65" w:name="_Toc359336751"/>
      <w:r>
        <w:t>User Accounts</w:t>
      </w:r>
      <w:bookmarkEnd w:id="61"/>
      <w:bookmarkEnd w:id="62"/>
      <w:bookmarkEnd w:id="63"/>
      <w:bookmarkEnd w:id="65"/>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48C0">
        <w:tc>
          <w:tcPr>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Application on your local computer. (See the instructions specific to your computer – sections </w:t>
            </w:r>
            <w:fldSimple w:instr=" REF _Ref355279324 \r \h  \* MERGEFORMAT ">
              <w:r w:rsidR="00E172F8" w:rsidRPr="00E172F8">
                <w:rPr>
                  <w:rStyle w:val="CrossReference"/>
                </w:rPr>
                <w:t>3.3</w:t>
              </w:r>
            </w:fldSimple>
            <w:r>
              <w:t xml:space="preserve">, </w:t>
            </w:r>
            <w:fldSimple w:instr=" REF _Ref355279326 \r \h  \* MERGEFORMAT ">
              <w:r w:rsidR="00E172F8" w:rsidRPr="00E172F8">
                <w:rPr>
                  <w:rStyle w:val="CrossReference"/>
                </w:rPr>
                <w:t>3.4</w:t>
              </w:r>
            </w:fldSimple>
            <w:r>
              <w:t xml:space="preserve"> or </w:t>
            </w:r>
            <w:fldSimple w:instr=" REF _Ref355279327 \r \h  \* MERGEFORMAT ">
              <w:r w:rsidR="00E172F8" w:rsidRPr="00E172F8">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2826509" cy="2806235"/>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2827977" cy="2807692"/>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172F8">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fldSimple w:instr=" REF _Ref358385166 \r \h  \* MERGEFORMAT ">
              <w:r w:rsidR="00E172F8" w:rsidRPr="00E172F8">
                <w:rPr>
                  <w:rStyle w:val="CrossReference"/>
                </w:rPr>
                <w:t>9</w:t>
              </w:r>
            </w:fldSimple>
            <w:r w:rsidR="00B76121" w:rsidRPr="007B0A47">
              <w:rPr>
                <w:rStyle w:val="CrossReference"/>
              </w:rPr>
              <w:t xml:space="preserve"> </w:t>
            </w:r>
            <w:fldSimple w:instr=" REF _Ref358385166 \h  \* MERGEFORMAT ">
              <w:r w:rsidR="00E172F8" w:rsidRPr="00E172F8">
                <w:rPr>
                  <w:rStyle w:val="CrossReference"/>
                </w:rPr>
                <w:t>Publishing Data to ANDS</w:t>
              </w:r>
            </w:fldSimple>
            <w:r w:rsidR="00B76121">
              <w:t xml:space="preserve"> </w:t>
            </w:r>
            <w:r>
              <w:t>for more information about the ANDS service and its operation.</w:t>
            </w:r>
          </w:p>
          <w:p w:rsidR="0051611C" w:rsidRDefault="0051611C" w:rsidP="0051611C">
            <w:pPr>
              <w:pStyle w:val="Figure"/>
            </w:pPr>
            <w:r>
              <w:rPr>
                <w:lang w:val="en-AU"/>
              </w:rPr>
              <w:drawing>
                <wp:inline distT="0" distB="0" distL="0" distR="0">
                  <wp:extent cx="2833333" cy="3277342"/>
                  <wp:effectExtent l="19050" t="0" r="5117"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2833725" cy="3277795"/>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172F8">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xml:space="preserve">. These will be used to 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rPr>
              <w:drawing>
                <wp:inline distT="0" distB="0" distL="0" distR="0">
                  <wp:extent cx="2778471" cy="2313182"/>
                  <wp:effectExtent l="19050" t="0" r="2829"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2778926" cy="2313561"/>
                          </a:xfrm>
                          <a:prstGeom prst="rect">
                            <a:avLst/>
                          </a:prstGeom>
                          <a:noFill/>
                          <a:ln w="9525">
                            <a:noFill/>
                            <a:miter lim="800000"/>
                            <a:headEnd/>
                            <a:tailEnd/>
                          </a:ln>
                        </pic:spPr>
                      </pic:pic>
                    </a:graphicData>
                  </a:graphic>
                </wp:inline>
              </w:drawing>
            </w:r>
          </w:p>
          <w:p w:rsidR="005148C0" w:rsidRPr="00084655" w:rsidRDefault="005148C0" w:rsidP="005148C0">
            <w:pPr>
              <w:pStyle w:val="Caption"/>
            </w:pPr>
            <w:r w:rsidRPr="00084655">
              <w:t xml:space="preserve">Figure </w:t>
            </w:r>
            <w:fldSimple w:instr=" SEQ Figure \* ARABIC ">
              <w:r w:rsidR="00E172F8">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once entered.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66" w:author="Peter" w:date="2013-05-08T09:19:00Z">
        <w:r w:rsidR="00D04BE3">
          <w:t xml:space="preserve">If you edit this file, you can add </w:t>
        </w:r>
      </w:ins>
      <w:r w:rsidR="008F2BEE">
        <w:t xml:space="preserve">other </w:t>
      </w:r>
      <w:ins w:id="67"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68" w:author="Peter" w:date="2013-05-08T09:19:00Z">
        <w:r>
          <w:delText xml:space="preserve">See the next section for more information. </w:delText>
        </w:r>
      </w:del>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ins w:id="69" w:author="Peter" w:date="2013-05-08T09:19:00Z">
        <w:r w:rsidR="00D04BE3">
          <w:t xml:space="preserve"> which is stored in the </w:t>
        </w:r>
      </w:ins>
      <w:r w:rsidR="00F52044">
        <w:t>SPECCHIO</w:t>
      </w:r>
      <w:ins w:id="70" w:author="Peter" w:date="2013-05-08T09:19:00Z">
        <w:r w:rsidR="00D04BE3">
          <w:t xml:space="preserve"> database</w:t>
        </w:r>
      </w:ins>
      <w:r>
        <w:t>.</w:t>
      </w:r>
    </w:p>
    <w:p w:rsidR="008F2BEE" w:rsidRDefault="008F2BEE" w:rsidP="008F2BEE">
      <w:pPr>
        <w:pStyle w:val="Note"/>
      </w:pPr>
      <w:r>
        <w:t>Note</w:t>
      </w:r>
      <w:r>
        <w:tab/>
        <w:t xml:space="preserve">You cannot change the short username or password which </w:t>
      </w:r>
      <w:r w:rsidR="00F52044">
        <w:t>SPECCHIO</w:t>
      </w:r>
      <w:r>
        <w:t xml:space="preserve">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71" w:author="Peter Roberts" w:date="2013-05-08T09:19:00Z">
              <w:r w:rsidRPr="00ED49E4">
                <w:rPr>
                  <w:rStyle w:val="DocActionChar"/>
                </w:rPr>
                <w:delText>details</w:delText>
              </w:r>
            </w:del>
            <w:ins w:id="72"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E172F8">
                <w:rPr>
                  <w:noProof/>
                </w:rPr>
                <w:t>5</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73" w:name="_Toc355280341"/>
      <w:bookmarkStart w:id="74" w:name="_Toc359336752"/>
      <w:r>
        <w:t>Administrator Access</w:t>
      </w:r>
      <w:bookmarkEnd w:id="73"/>
      <w:bookmarkEnd w:id="74"/>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75" w:name="_Toc359336753"/>
      <w:moveToRangeStart w:id="76" w:author="Peter Roberts" w:date="2013-05-08T09:19:00Z" w:name="move355768085"/>
      <w:moveTo w:id="77" w:author="Peter Roberts" w:date="2013-05-08T09:19:00Z">
        <w:r>
          <w:t>Campaigns</w:t>
        </w:r>
      </w:moveTo>
      <w:bookmarkEnd w:id="75"/>
    </w:p>
    <w:moveToRangeEnd w:id="76"/>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moveFromRangeStart w:id="78" w:author="Peter Roberts" w:date="2013-05-08T09:19:00Z" w:name="move355768085"/>
      <w:moveFrom w:id="79" w:author="Peter Roberts" w:date="2013-05-08T09:19:00Z">
        <w:r w:rsidR="00556D60">
          <w:t xml:space="preserve">Data uploaded to </w:t>
        </w:r>
        <w:r w:rsidR="00E10D8B" w:rsidRPr="00084655">
          <w:t xml:space="preserve">SPECCHIO </w:t>
        </w:r>
        <w:r w:rsidR="00556D60">
          <w:t>are organised into Campaigns.</w:t>
        </w:r>
      </w:moveFrom>
      <w:moveFromRangeEnd w:id="78"/>
      <w:r w:rsidR="00556D60">
        <w:t xml:space="preserve"> </w:t>
      </w:r>
      <w:del w:id="80" w:author="Peter Roberts" w:date="2013-05-08T09:19:00Z">
        <w:r w:rsidR="00556D60">
          <w:delText>every</w:delText>
        </w:r>
      </w:del>
      <w:ins w:id="81" w:author="Peter Roberts" w:date="2013-05-08T09:19:00Z">
        <w:r w:rsidR="006716AF">
          <w:t>each</w:t>
        </w:r>
      </w:ins>
      <w:r w:rsidR="00556D60">
        <w:t xml:space="preserve"> new sampling experiment</w:t>
      </w:r>
      <w:r w:rsidR="00606196">
        <w:t xml:space="preserve"> into C</w:t>
      </w:r>
      <w:r w:rsidR="00606196" w:rsidRPr="00084655">
        <w:t>ampaign</w:t>
      </w:r>
      <w:r w:rsidR="00606196">
        <w:t>s</w:t>
      </w:r>
      <w:r w:rsidR="00556D60">
        <w:t>.</w:t>
      </w:r>
      <w:r w:rsidR="00606196">
        <w:t xml:space="preserve"> The spectral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D5550F" w:rsidRDefault="00D5550F" w:rsidP="00D5550F">
      <w:pPr>
        <w:pStyle w:val="Heading2"/>
      </w:pPr>
      <w:bookmarkStart w:id="82" w:name="_Toc359336754"/>
      <w:r>
        <w:t>Campaign Hierarchy Structure</w:t>
      </w:r>
      <w:bookmarkEnd w:id="82"/>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This </w:t>
      </w:r>
      <w:r w:rsidR="00EE5F6F">
        <w:t>sub-folder</w:t>
      </w:r>
      <w:r>
        <w:t xml:space="preserve"> structure will be replicated in the </w:t>
      </w:r>
      <w:r w:rsidR="00F52044">
        <w:t>SPECCHIO</w:t>
      </w:r>
      <w:r>
        <w:t xml:space="preserve"> database when </w:t>
      </w:r>
      <w:r w:rsidR="00606196">
        <w:t>the Campaign data are uploaded.</w:t>
      </w:r>
      <w:r w:rsidR="00EE5F6F" w:rsidRPr="00EE5F6F">
        <w:t xml:space="preserve"> </w:t>
      </w:r>
      <w:r w:rsidR="00EE5F6F">
        <w:t>SPECCHIO does not enforce any particular way of using this hierarchical structure. The hierarchy tree structure can have any number of levels and can be unbalanced, if desired.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Content>
          <w:r>
            <w:fldChar w:fldCharType="begin"/>
          </w:r>
          <w:r>
            <w:rPr>
              <w:lang w:val="en-AU"/>
            </w:rPr>
            <w:instrText xml:space="preserve"> CITATION Hue061 \l 3081 </w:instrText>
          </w:r>
          <w:r>
            <w:fldChar w:fldCharType="separate"/>
          </w:r>
          <w:r w:rsidRPr="00E172F8">
            <w:rPr>
              <w:noProof/>
              <w:lang w:val="en-AU"/>
            </w:rPr>
            <w:t>(Hueni, 2006)</w:t>
          </w:r>
          <w:r>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83"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spectral files. Keep images, PDF files and other files in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 xml:space="preserve">All of the files in a folder must be of the same data format and version, although the sub-folders of a folder may have files with a different data format. However, for FGI-HDF files it is possible to have an </w:t>
      </w:r>
      <w:r w:rsidRPr="00ED55EC">
        <w:rPr>
          <w:rStyle w:val="CodeChar"/>
        </w:rPr>
        <w:t>.h5-file</w:t>
      </w:r>
      <w:r>
        <w:t xml:space="preserve"> as well as a </w:t>
      </w:r>
      <w:r w:rsidRPr="00ED55EC">
        <w:rPr>
          <w:rStyle w:val="CodeChar"/>
        </w:rPr>
        <w:t>.xml-file</w:t>
      </w:r>
      <w:r>
        <w:t xml:space="preserve"> in one folder.</w:t>
      </w:r>
    </w:p>
    <w:p w:rsidR="00EE5F6F" w:rsidRDefault="00EE5F6F" w:rsidP="00EE5F6F">
      <w:pPr>
        <w:pStyle w:val="Bullet"/>
      </w:pPr>
      <w:r>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spectra.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rPr>
        <w:drawing>
          <wp:inline distT="0" distB="0" distL="0" distR="0">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7"/>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84" w:name="_Ref122063892"/>
      <w:bookmarkStart w:id="85" w:name="_Toc129263006"/>
      <w:r w:rsidRPr="00084655">
        <w:t xml:space="preserve">Figure </w:t>
      </w:r>
      <w:fldSimple w:instr=" SEQ Figure \* ARABIC ">
        <w:r>
          <w:rPr>
            <w:noProof/>
          </w:rPr>
          <w:t>15</w:t>
        </w:r>
      </w:fldSimple>
      <w:bookmarkEnd w:id="84"/>
      <w:r w:rsidRPr="00084655">
        <w:t xml:space="preserve">: Hierarchical </w:t>
      </w:r>
      <w:r>
        <w:t>folder</w:t>
      </w:r>
      <w:r w:rsidRPr="00084655">
        <w:t xml:space="preserve"> structure</w:t>
      </w:r>
      <w:bookmarkEnd w:id="85"/>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86" w:name="_Ref130789629"/>
    <w:p w:rsidR="00EE5F6F" w:rsidRDefault="00EE5F6F" w:rsidP="00EE5F6F">
      <w:pPr>
        <w:pStyle w:val="Body"/>
      </w:pPr>
      <w:r>
        <w:fldChar w:fldCharType="begin"/>
      </w:r>
      <w:r>
        <w:instrText xml:space="preserve"> REF _Ref130790579 \h </w:instrText>
      </w:r>
      <w:r>
        <w:fldChar w:fldCharType="separate"/>
      </w:r>
      <w:r w:rsidRPr="00084655">
        <w:t xml:space="preserve">Figure </w:t>
      </w:r>
      <w:r>
        <w:rPr>
          <w:noProof/>
        </w:rPr>
        <w:t>16</w:t>
      </w:r>
      <w:r>
        <w:fldChar w:fldCharType="end"/>
      </w:r>
      <w:r w:rsidRPr="00084655">
        <w:t xml:space="preserve"> shows an example of a </w:t>
      </w:r>
      <w:r>
        <w:t>folder</w:t>
      </w:r>
      <w:r w:rsidRPr="00084655">
        <w:t xml:space="preserve"> structure containing ASD spectral files. The main </w:t>
      </w:r>
      <w:r>
        <w:t>folder</w:t>
      </w:r>
      <w:r w:rsidRPr="00084655">
        <w:t xml:space="preserve"> </w:t>
      </w:r>
      <w:r w:rsidRPr="00D5550F">
        <w:rPr>
          <w:rStyle w:val="CodeChar"/>
        </w:rPr>
        <w:t>Vegetation_example</w:t>
      </w:r>
      <w:r w:rsidRPr="00084655">
        <w:t xml:space="preserve"> holds all species </w:t>
      </w:r>
      <w:r w:rsidR="00A821AE">
        <w:t>sub-</w:t>
      </w:r>
      <w:r>
        <w:t>folders</w:t>
      </w:r>
      <w:r w:rsidRPr="00084655">
        <w:t xml:space="preserve"> </w:t>
      </w:r>
      <w:r w:rsidR="00A821AE">
        <w:t>for</w:t>
      </w:r>
      <w:r w:rsidRPr="00084655">
        <w:t xml:space="preserve"> the study. This main </w:t>
      </w:r>
      <w:r>
        <w:t>folder</w:t>
      </w:r>
      <w:r w:rsidRPr="00084655">
        <w:t xml:space="preserve"> is the folder that needs to be specified </w:t>
      </w:r>
      <w:r>
        <w:t xml:space="preserve">in the </w:t>
      </w:r>
      <w:r w:rsidR="00A821AE">
        <w:rPr>
          <w:rStyle w:val="GUIWord"/>
        </w:rPr>
        <w:t>Main directory:</w:t>
      </w:r>
      <w:r>
        <w:t xml:space="preserve"> in the Campaign Creation dialog.</w:t>
      </w:r>
      <w:r w:rsidR="00A821AE">
        <w:t xml:space="preserve"> See section </w:t>
      </w:r>
      <w:fldSimple w:instr=" REF _Ref359334186 \r \h  \* MERGEFORMAT ">
        <w:r w:rsidR="00A821AE" w:rsidRPr="00A821AE">
          <w:rPr>
            <w:rStyle w:val="CrossReference"/>
          </w:rPr>
          <w:t>4.11</w:t>
        </w:r>
      </w:fldSimple>
      <w:r w:rsidR="00A821AE" w:rsidRPr="00A821AE">
        <w:rPr>
          <w:rStyle w:val="CrossReference"/>
        </w:rPr>
        <w:t xml:space="preserve"> </w:t>
      </w:r>
      <w:fldSimple w:instr=" REF _Ref359334189 \h  \* MERGEFORMAT ">
        <w:r w:rsidR="00A821AE" w:rsidRPr="00A821AE">
          <w:rPr>
            <w:rStyle w:val="CrossReference"/>
          </w:rPr>
          <w:t>Creating a new Campaign</w:t>
        </w:r>
      </w:fldSimple>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rPr>
        <w:drawing>
          <wp:inline distT="0" distB="0" distL="0" distR="0">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8"/>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87" w:name="_Ref130790579"/>
      <w:r w:rsidRPr="00084655">
        <w:t xml:space="preserve">Figure </w:t>
      </w:r>
      <w:fldSimple w:instr=" SEQ Figure \* ARABIC ">
        <w:r>
          <w:rPr>
            <w:noProof/>
          </w:rPr>
          <w:t>16</w:t>
        </w:r>
      </w:fldSimple>
      <w:bookmarkEnd w:id="87"/>
      <w:r w:rsidRPr="00084655">
        <w:t xml:space="preserve">: Example of a </w:t>
      </w:r>
      <w:r>
        <w:t>folder</w:t>
      </w:r>
      <w:r w:rsidRPr="00084655">
        <w:t xml:space="preserve"> structures holding spectral files</w:t>
      </w:r>
    </w:p>
    <w:p w:rsidR="00EE5F6F" w:rsidRDefault="00EE5F6F" w:rsidP="00D5550F">
      <w:pPr>
        <w:pStyle w:val="HeadingSubUnnumbered"/>
      </w:pPr>
      <w:bookmarkStart w:id="88" w:name="_Toc355280359"/>
      <w:r>
        <w:t xml:space="preserve">Example </w:t>
      </w:r>
      <w:r w:rsidR="00D5550F">
        <w:t>–</w:t>
      </w:r>
      <w:r>
        <w:t xml:space="preserve"> Reference and Target Spectra</w:t>
      </w:r>
      <w:bookmarkEnd w:id="88"/>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rPr>
        <w:drawing>
          <wp:inline distT="0" distB="0" distL="0" distR="0">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89" w:name="_Ref96530518"/>
      <w:r>
        <w:t xml:space="preserve">Figure </w:t>
      </w:r>
      <w:fldSimple w:instr=" SEQ Figure \* ARABIC ">
        <w:r>
          <w:rPr>
            <w:noProof/>
          </w:rPr>
          <w:t>17</w:t>
        </w:r>
      </w:fldSimple>
      <w:bookmarkEnd w:id="89"/>
      <w:r>
        <w:t>: A possible structure for the storage of target and reference radiance spectra</w:t>
      </w:r>
    </w:p>
    <w:p w:rsidR="00EE5F6F" w:rsidRPr="00A20F34" w:rsidRDefault="00EE5F6F" w:rsidP="00EE5F6F">
      <w:pPr>
        <w:pStyle w:val="Body"/>
      </w:pPr>
      <w:r>
        <w:t xml:space="preserve">In this example, the Reference sub-folder holds the reference </w:t>
      </w:r>
      <w:r w:rsidR="00062079">
        <w:t>S</w:t>
      </w:r>
      <w:r>
        <w:t xml:space="preserve">pectra which relate to </w:t>
      </w:r>
      <w:r w:rsidR="00062079">
        <w:t>the Spectra in the Plant A, Plant B and Plant C sub-folders.</w:t>
      </w:r>
    </w:p>
    <w:p w:rsidR="00606196" w:rsidRPr="00084655" w:rsidRDefault="00606196" w:rsidP="00606196">
      <w:pPr>
        <w:pStyle w:val="Heading2"/>
      </w:pPr>
      <w:bookmarkStart w:id="90" w:name="_Toc359336755"/>
      <w:bookmarkEnd w:id="86"/>
      <w:ins w:id="91" w:author="Peter Roberts" w:date="2013-05-08T09:19:00Z">
        <w:r>
          <w:t xml:space="preserve">Operational </w:t>
        </w:r>
        <w:r w:rsidRPr="00084655">
          <w:t>Dataflow</w:t>
        </w:r>
      </w:ins>
      <w:bookmarkEnd w:id="90"/>
    </w:p>
    <w:p w:rsidR="00606196" w:rsidRPr="00084655" w:rsidRDefault="00606196" w:rsidP="00606196">
      <w:pPr>
        <w:pStyle w:val="Body"/>
        <w:rPr>
          <w:ins w:id="92" w:author="Peter Roberts" w:date="2013-05-08T09:19:00Z"/>
        </w:rPr>
      </w:pPr>
      <w:ins w:id="93" w:author="Peter Roberts" w:date="2013-05-08T09:19:00Z">
        <w:r w:rsidRPr="00084655">
          <w:t xml:space="preserve">A typical dataflow is illustrated in </w:t>
        </w:r>
        <w:r w:rsidR="001C4E7F">
          <w:fldChar w:fldCharType="begin"/>
        </w:r>
        <w:r>
          <w:instrText xml:space="preserve"> REF _Ref122057866 \h </w:instrText>
        </w:r>
      </w:ins>
      <w:ins w:id="94" w:author="Peter Roberts" w:date="2013-05-08T09:19:00Z">
        <w:r w:rsidR="001C4E7F">
          <w:fldChar w:fldCharType="separate"/>
        </w:r>
        <w:r w:rsidR="00E172F8" w:rsidRPr="00084655">
          <w:t xml:space="preserve">Figure </w:t>
        </w:r>
      </w:ins>
      <w:r w:rsidR="00E172F8">
        <w:rPr>
          <w:noProof/>
        </w:rPr>
        <w:t>6</w:t>
      </w:r>
      <w:ins w:id="95" w:author="Peter Roberts" w:date="2013-05-08T09:19:00Z">
        <w:r w:rsidR="001C4E7F">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96"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DA17D3" w:rsidP="00606196">
      <w:pPr>
        <w:pStyle w:val="Figure"/>
        <w:rPr>
          <w:ins w:id="97" w:author="Peter Roberts" w:date="2013-05-08T09:19:00Z"/>
        </w:rPr>
      </w:pPr>
      <w:ins w:id="98"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99" w:author="Peter Roberts" w:date="2013-05-08T09:19:00Z"/>
        </w:rPr>
      </w:pPr>
      <w:bookmarkStart w:id="100" w:name="_Ref122057866"/>
      <w:bookmarkStart w:id="101" w:name="_Toc129431964"/>
      <w:ins w:id="102" w:author="Peter Roberts" w:date="2013-05-08T09:19:00Z">
        <w:r w:rsidRPr="00084655">
          <w:t xml:space="preserve">Figure </w:t>
        </w:r>
        <w:r w:rsidR="001C4E7F">
          <w:fldChar w:fldCharType="begin"/>
        </w:r>
        <w:r>
          <w:instrText xml:space="preserve"> SEQ Figure \* ARABIC </w:instrText>
        </w:r>
        <w:r w:rsidR="001C4E7F">
          <w:fldChar w:fldCharType="separate"/>
        </w:r>
      </w:ins>
      <w:r w:rsidR="00E172F8">
        <w:rPr>
          <w:noProof/>
        </w:rPr>
        <w:t>6</w:t>
      </w:r>
      <w:ins w:id="103" w:author="Peter Roberts" w:date="2013-05-08T09:19:00Z">
        <w:r w:rsidR="001C4E7F">
          <w:fldChar w:fldCharType="end"/>
        </w:r>
        <w:bookmarkEnd w:id="100"/>
        <w:r w:rsidRPr="00084655">
          <w:t>: Dataflow and involved hardware</w:t>
        </w:r>
        <w:bookmarkEnd w:id="101"/>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04" w:name="_Ref131844226"/>
      <w:r w:rsidRPr="00084655">
        <w:t xml:space="preserve">Creation of a new </w:t>
      </w:r>
      <w:bookmarkEnd w:id="104"/>
      <w:r>
        <w:t>C</w:t>
      </w:r>
      <w:r w:rsidRPr="00084655">
        <w:t>ampaign</w:t>
      </w:r>
      <w:r>
        <w:t xml:space="preserve"> in </w:t>
      </w:r>
      <w:r w:rsidR="00F52044">
        <w:t>SPECCHIO</w:t>
      </w:r>
      <w:r>
        <w:t xml:space="preserve"> and linking it to the </w:t>
      </w:r>
      <w:r w:rsidR="00EE5F6F">
        <w:t>sub-folder</w:t>
      </w:r>
      <w:r>
        <w:t xml:space="preserve"> of spectra on your computer’s disk</w:t>
      </w:r>
    </w:p>
    <w:p w:rsidR="00606196" w:rsidRPr="00084655" w:rsidRDefault="00606196" w:rsidP="00606196">
      <w:pPr>
        <w:pStyle w:val="Bullet"/>
      </w:pPr>
      <w:r>
        <w:t>Upl</w:t>
      </w:r>
      <w:r w:rsidRPr="00084655">
        <w:t>oading of spectra</w:t>
      </w:r>
      <w:r>
        <w:t xml:space="preserve"> data from your local disk to the </w:t>
      </w:r>
      <w:r w:rsidR="00F52044">
        <w:t>SPECCHIO</w:t>
      </w:r>
      <w:r>
        <w:t xml:space="preserve"> database</w:t>
      </w:r>
    </w:p>
    <w:p w:rsidR="00606196" w:rsidRPr="00084655" w:rsidRDefault="00606196" w:rsidP="00606196">
      <w:pPr>
        <w:pStyle w:val="Bullet"/>
      </w:pPr>
      <w:r w:rsidRPr="00084655">
        <w:t>Entering of metadata</w:t>
      </w:r>
      <w:r>
        <w:t xml:space="preserve"> into the </w:t>
      </w:r>
      <w:r w:rsidR="00F52044">
        <w:t>SPECCHIO</w:t>
      </w:r>
      <w:r>
        <w:t xml:space="preserve">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05" w:name="_Ref358394245"/>
      <w:bookmarkStart w:id="106" w:name="_Toc359336756"/>
      <w:r>
        <w:t xml:space="preserve">Research Groups and Accessing </w:t>
      </w:r>
      <w:r w:rsidR="00F52044">
        <w:t>SPECCHIO</w:t>
      </w:r>
      <w:r>
        <w:t xml:space="preserve"> </w:t>
      </w:r>
      <w:bookmarkEnd w:id="83"/>
      <w:r w:rsidR="00DC4705">
        <w:t>Campaigns</w:t>
      </w:r>
      <w:bookmarkEnd w:id="105"/>
      <w:bookmarkEnd w:id="106"/>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7586090 \r \h  \* MERGEFORMAT ">
        <w:r w:rsidR="00E172F8" w:rsidRPr="00E172F8">
          <w:rPr>
            <w:rStyle w:val="CrossReference"/>
          </w:rPr>
          <w:t>4.11</w:t>
        </w:r>
      </w:fldSimple>
      <w:r w:rsidR="00F80E71" w:rsidRPr="00F80E71">
        <w:rPr>
          <w:rStyle w:val="CrossReference"/>
        </w:rPr>
        <w:t xml:space="preserve"> </w:t>
      </w:r>
      <w:fldSimple w:instr=" REF _Ref357586090 \h  \* MERGEFORMAT ">
        <w:r w:rsidR="00E172F8" w:rsidRPr="00E172F8">
          <w:rPr>
            <w:rStyle w:val="CrossReference"/>
          </w:rPr>
          <w:t>Campaign-related Metadata</w:t>
        </w:r>
      </w:fldSimple>
      <w:r>
        <w:t xml:space="preserve"> for more information about metadata and </w:t>
      </w:r>
      <w:fldSimple w:instr=" REF _Ref354142563 \r \h  \* MERGEFORMAT ">
        <w:r w:rsidR="00E172F8" w:rsidRPr="00E172F8">
          <w:rPr>
            <w:rStyle w:val="CrossReference"/>
          </w:rPr>
          <w:t>6.16.1</w:t>
        </w:r>
      </w:fldSimple>
      <w:r w:rsidRPr="001A42EB">
        <w:rPr>
          <w:rStyle w:val="CrossReference"/>
        </w:rPr>
        <w:t xml:space="preserve"> </w:t>
      </w:r>
      <w:fldSimple w:instr=" REF _Ref354142567 \h  \* MERGEFORMAT ">
        <w:ins w:id="107" w:author="Peter" w:date="2013-05-08T09:19:00Z">
          <w:r w:rsidR="00E172F8" w:rsidRPr="00E172F8">
            <w:rPr>
              <w:rStyle w:val="CrossReference"/>
            </w:rPr>
            <w:t xml:space="preserve">Displaying and </w:t>
          </w:r>
        </w:ins>
        <w:r w:rsidR="00E172F8" w:rsidRPr="00E172F8">
          <w:rPr>
            <w:rStyle w:val="CrossReference"/>
          </w:rPr>
          <w:t>Editing Campaign Metadata</w:t>
        </w:r>
      </w:fldSimple>
      <w:r>
        <w:t xml:space="preserve"> for instructions for updatin</w:t>
      </w:r>
      <w:r w:rsidR="00606196">
        <w:t>g it.)</w:t>
      </w:r>
    </w:p>
    <w:p w:rsidR="001310CE"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r w:rsidR="00A930A1">
        <w:t xml:space="preserve"> It is not possible to remove the original uploader of the Campaign from the list of Users in the Research group.</w:t>
      </w:r>
    </w:p>
    <w:p w:rsidR="001310CE" w:rsidRPr="00084655" w:rsidRDefault="001310CE" w:rsidP="00306258">
      <w:pPr>
        <w:pStyle w:val="Heading2"/>
      </w:pPr>
      <w:bookmarkStart w:id="108" w:name="_Toc355280344"/>
      <w:bookmarkStart w:id="109" w:name="_Toc359336757"/>
      <w:bookmarkEnd w:id="28"/>
      <w:r w:rsidRPr="00084655">
        <w:t>Time Data</w:t>
      </w:r>
      <w:bookmarkEnd w:id="108"/>
      <w:bookmarkEnd w:id="109"/>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1C4E7F">
            <w:fldChar w:fldCharType="begin"/>
          </w:r>
          <w:r w:rsidR="00243D76">
            <w:rPr>
              <w:lang w:val="en-AU"/>
            </w:rPr>
            <w:instrText xml:space="preserve"> CITATION Ast03 \l 3081 </w:instrText>
          </w:r>
          <w:r w:rsidR="001C4E7F">
            <w:fldChar w:fldCharType="separate"/>
          </w:r>
          <w:r w:rsidR="00E172F8" w:rsidRPr="00E172F8">
            <w:rPr>
              <w:noProof/>
              <w:lang w:val="en-AU"/>
            </w:rPr>
            <w:t>(Astronomical Applications Department of the U.S. Naval Observatory, 2003)</w:t>
          </w:r>
          <w:r w:rsidR="001C4E7F">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10" w:name="_Ref153677830"/>
      <w:bookmarkStart w:id="111" w:name="_Toc355280345"/>
      <w:bookmarkStart w:id="112" w:name="_Toc359336758"/>
      <w:r w:rsidRPr="00084655">
        <w:t>Data Links</w:t>
      </w:r>
      <w:bookmarkEnd w:id="110"/>
      <w:bookmarkEnd w:id="111"/>
      <w:bookmarkEnd w:id="112"/>
    </w:p>
    <w:p w:rsidR="00C9189A" w:rsidRDefault="00C9189A" w:rsidP="00C9189A">
      <w:pPr>
        <w:pStyle w:val="DocAction"/>
        <w:rPr>
          <w:del w:id="113" w:author="Peter Roberts" w:date="2013-05-08T09:19:00Z"/>
        </w:rPr>
      </w:pPr>
      <w:del w:id="114"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ins w:id="115" w:author="Peter Roberts" w:date="2013-05-08T09:19:00Z">
        <w:r>
          <w:t>Spectralon</w:t>
        </w:r>
      </w:ins>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ins w:id="116" w:author="Peter Roberts" w:date="2013-05-08T09:19:00Z">
        <w:r>
          <w:t>Cosine</w:t>
        </w:r>
      </w:ins>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117" w:name="_Ref153696358"/>
      <w:bookmarkStart w:id="118" w:name="_Toc355280346"/>
      <w:bookmarkStart w:id="119" w:name="_Toc359336759"/>
      <w:r>
        <w:t xml:space="preserve">Manufacturers, </w:t>
      </w:r>
      <w:r w:rsidR="00BE1D96">
        <w:t xml:space="preserve">Sensors, </w:t>
      </w:r>
      <w:r w:rsidR="001310CE" w:rsidRPr="00084655">
        <w:t>Instruments</w:t>
      </w:r>
      <w:bookmarkEnd w:id="117"/>
      <w:bookmarkEnd w:id="118"/>
      <w:r w:rsidR="00BE1D96">
        <w:t xml:space="preserve"> and Calibrations</w:t>
      </w:r>
      <w:bookmarkEnd w:id="119"/>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fldSimple w:instr=" REF _Ref357589894 \r \h  \* MERGEFORMAT ">
        <w:r w:rsidR="00E172F8" w:rsidRPr="00E172F8">
          <w:rPr>
            <w:rStyle w:val="CrossReference"/>
          </w:rPr>
          <w:t xml:space="preserve">Appendix B: </w:t>
        </w:r>
      </w:fldSimple>
      <w:fldSimple w:instr=" REF _Ref357589894 \h  \* MERGEFORMAT ">
        <w:r w:rsidR="00E172F8" w:rsidRPr="00E172F8">
          <w:rPr>
            <w:rStyle w:val="CrossReference"/>
          </w:rPr>
          <w:t>Predefined Manufacturer Table</w:t>
        </w:r>
      </w:fldSimple>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310CE" w:rsidRPr="00084655">
        <w:t>sensor</w:t>
      </w:r>
      <w:r w:rsidR="00E9540C">
        <w:t xml:space="preserve"> or a model of a </w:t>
      </w:r>
      <w:r w:rsidR="008A2A97">
        <w:t xml:space="preserve">spectroradiometric </w:t>
      </w:r>
      <w:r w:rsidR="00E9540C">
        <w:t>instrument</w:t>
      </w:r>
      <w:r w:rsidR="008A2A97">
        <w:t>.</w:t>
      </w:r>
      <w:r w:rsidR="00C670E2">
        <w:t xml:space="preserve"> </w:t>
      </w:r>
      <w:r w:rsidR="008A2A97">
        <w:t>A sensor is usually identified by a sensor type designator (also referred to as a “instrument type” or “instrument model”) which is generally defined by the manufacturer.</w:t>
      </w:r>
    </w:p>
    <w:p w:rsidR="00DC15DA" w:rsidRDefault="00DC15DA" w:rsidP="00E0577E">
      <w:pPr>
        <w:pStyle w:val="HangingIndent"/>
      </w:pPr>
      <w:r>
        <w:tab/>
      </w:r>
      <w:r w:rsidR="00E9540C">
        <w:t>Each sensor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fldSimple w:instr=" REF _Ref358389904 \r \h  \* MERGEFORMAT ">
        <w:r w:rsidR="00E172F8" w:rsidRPr="00E172F8">
          <w:rPr>
            <w:rStyle w:val="CrossReference"/>
          </w:rPr>
          <w:t xml:space="preserve">Appendix C: </w:t>
        </w:r>
      </w:fldSimple>
      <w:fldSimple w:instr=" REF _Ref358389907 \h  \* MERGEFORMAT ">
        <w:r w:rsidR="00E172F8" w:rsidRPr="00E172F8">
          <w:rPr>
            <w:rStyle w:val="CrossReference"/>
          </w:rPr>
          <w:t>Predefined Sensor Table</w:t>
        </w:r>
      </w:fldSimple>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1C4E7F"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3745AF" w:rsidRPr="00F650F0" w:rsidRDefault="003745AF">
                    <w:pPr>
                      <w:rPr>
                        <w:rStyle w:val="Strong"/>
                        <w:sz w:val="20"/>
                      </w:rPr>
                    </w:pPr>
                    <w:r w:rsidRPr="00F650F0">
                      <w:rPr>
                        <w:rStyle w:val="Strong"/>
                        <w:sz w:val="20"/>
                      </w:rPr>
                      <w:t>Calibration 1</w:t>
                    </w:r>
                  </w:p>
                </w:txbxContent>
              </v:textbox>
            </v:rect>
            <v:rect id="_x0000_s1091" style="position:absolute;left:8801;top:2877;width:1773;height:1428">
              <v:textbox>
                <w:txbxContent>
                  <w:p w:rsidR="003745AF" w:rsidRPr="00F650F0" w:rsidRDefault="003745AF">
                    <w:pPr>
                      <w:rPr>
                        <w:rStyle w:val="Strong"/>
                        <w:sz w:val="20"/>
                      </w:rPr>
                    </w:pPr>
                    <w:r w:rsidRPr="00F650F0">
                      <w:rPr>
                        <w:rStyle w:val="Strong"/>
                        <w:sz w:val="20"/>
                      </w:rPr>
                      <w:t>Calibration 2</w:t>
                    </w:r>
                  </w:p>
                </w:txbxContent>
              </v:textbox>
            </v:rect>
            <v:rect id="_x0000_s1087" style="position:absolute;left:6567;top:2050;width:1615;height:2076">
              <v:textbox>
                <w:txbxContent>
                  <w:p w:rsidR="003745AF" w:rsidRPr="00F650F0" w:rsidRDefault="003745AF">
                    <w:pPr>
                      <w:rPr>
                        <w:rStyle w:val="Strong"/>
                        <w:sz w:val="20"/>
                      </w:rPr>
                    </w:pPr>
                    <w:r w:rsidRPr="00F650F0">
                      <w:rPr>
                        <w:rStyle w:val="Strong"/>
                        <w:sz w:val="20"/>
                      </w:rPr>
                      <w:t>Instrument “Joe’s GER 3700”</w:t>
                    </w:r>
                  </w:p>
                  <w:p w:rsidR="003745AF" w:rsidRPr="00F650F0" w:rsidRDefault="003745AF">
                    <w:pPr>
                      <w:rPr>
                        <w:sz w:val="14"/>
                        <w:szCs w:val="18"/>
                        <w:lang w:val="en-AU"/>
                      </w:rPr>
                    </w:pPr>
                  </w:p>
                  <w:p w:rsidR="003745AF" w:rsidRDefault="003745AF">
                    <w:pPr>
                      <w:rPr>
                        <w:sz w:val="14"/>
                        <w:szCs w:val="18"/>
                        <w:lang w:val="en-AU"/>
                      </w:rPr>
                    </w:pPr>
                    <w:r>
                      <w:rPr>
                        <w:sz w:val="14"/>
                        <w:szCs w:val="18"/>
                        <w:lang w:val="en-AU"/>
                      </w:rPr>
                      <w:t>Instrument Number,</w:t>
                    </w:r>
                  </w:p>
                  <w:p w:rsidR="003745AF" w:rsidRPr="00F650F0" w:rsidRDefault="003745AF">
                    <w:pPr>
                      <w:rPr>
                        <w:sz w:val="14"/>
                        <w:szCs w:val="18"/>
                        <w:lang w:val="en-AU"/>
                      </w:rPr>
                    </w:pPr>
                    <w:r w:rsidRPr="00F650F0">
                      <w:rPr>
                        <w:sz w:val="14"/>
                        <w:szCs w:val="18"/>
                        <w:lang w:val="en-AU"/>
                      </w:rPr>
                      <w:t>Name,</w:t>
                    </w:r>
                  </w:p>
                  <w:p w:rsidR="003745AF" w:rsidRPr="00F650F0" w:rsidRDefault="003745AF">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3745AF" w:rsidRPr="00F650F0" w:rsidRDefault="003745AF">
                    <w:pPr>
                      <w:rPr>
                        <w:rStyle w:val="Strong"/>
                        <w:sz w:val="20"/>
                      </w:rPr>
                    </w:pPr>
                    <w:r w:rsidRPr="00F650F0">
                      <w:rPr>
                        <w:rStyle w:val="Strong"/>
                        <w:sz w:val="20"/>
                      </w:rPr>
                      <w:t>Sensor “GER 3700”</w:t>
                    </w:r>
                  </w:p>
                  <w:p w:rsidR="003745AF" w:rsidRPr="00F650F0" w:rsidRDefault="003745AF">
                    <w:pPr>
                      <w:rPr>
                        <w:sz w:val="14"/>
                        <w:szCs w:val="18"/>
                        <w:lang w:val="en-AU"/>
                      </w:rPr>
                    </w:pPr>
                  </w:p>
                  <w:p w:rsidR="003745AF" w:rsidRPr="00F650F0" w:rsidRDefault="003745AF">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3745AF" w:rsidRPr="00F650F0" w:rsidRDefault="003745AF">
                    <w:pPr>
                      <w:rPr>
                        <w:sz w:val="14"/>
                        <w:szCs w:val="18"/>
                        <w:lang w:val="en-AU"/>
                      </w:rPr>
                    </w:pPr>
                    <w:r w:rsidRPr="00F650F0">
                      <w:rPr>
                        <w:sz w:val="14"/>
                        <w:szCs w:val="18"/>
                        <w:lang w:val="en-AU"/>
                      </w:rPr>
                      <w:t>Description,</w:t>
                    </w:r>
                  </w:p>
                  <w:p w:rsidR="003745AF" w:rsidRPr="00F650F0" w:rsidRDefault="003745AF">
                    <w:pPr>
                      <w:rPr>
                        <w:sz w:val="14"/>
                        <w:szCs w:val="18"/>
                        <w:lang w:val="en-AU"/>
                      </w:rPr>
                    </w:pPr>
                    <w:r w:rsidRPr="00F650F0">
                      <w:rPr>
                        <w:sz w:val="14"/>
                        <w:szCs w:val="18"/>
                        <w:lang w:val="en-AU"/>
                      </w:rPr>
                      <w:t>Manufacturer ID,</w:t>
                    </w:r>
                  </w:p>
                  <w:p w:rsidR="003745AF" w:rsidRPr="00F650F0" w:rsidRDefault="003745AF">
                    <w:pPr>
                      <w:rPr>
                        <w:sz w:val="14"/>
                        <w:szCs w:val="18"/>
                        <w:lang w:val="en-AU"/>
                      </w:rPr>
                    </w:pPr>
                    <w:r w:rsidRPr="00F650F0">
                      <w:rPr>
                        <w:sz w:val="14"/>
                        <w:szCs w:val="18"/>
                        <w:lang w:val="en-AU"/>
                      </w:rPr>
                      <w:t>Type No,</w:t>
                    </w:r>
                  </w:p>
                  <w:p w:rsidR="003745AF" w:rsidRPr="00F650F0" w:rsidRDefault="003745AF">
                    <w:pPr>
                      <w:rPr>
                        <w:sz w:val="14"/>
                        <w:szCs w:val="18"/>
                        <w:lang w:val="en-AU"/>
                      </w:rPr>
                    </w:pPr>
                    <w:r w:rsidRPr="00F650F0">
                      <w:rPr>
                        <w:sz w:val="14"/>
                        <w:szCs w:val="18"/>
                        <w:lang w:val="en-AU"/>
                      </w:rPr>
                      <w:t>No of Bands,</w:t>
                    </w:r>
                  </w:p>
                  <w:p w:rsidR="003745AF" w:rsidRPr="00F650F0" w:rsidRDefault="003745AF">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3745AF" w:rsidRPr="00F650F0" w:rsidRDefault="003745AF">
                    <w:pPr>
                      <w:rPr>
                        <w:rStyle w:val="Strong"/>
                        <w:sz w:val="20"/>
                      </w:rPr>
                    </w:pPr>
                    <w:r w:rsidRPr="00F650F0">
                      <w:rPr>
                        <w:rStyle w:val="Strong"/>
                        <w:sz w:val="20"/>
                      </w:rPr>
                      <w:t>Calibration 3</w:t>
                    </w:r>
                  </w:p>
                  <w:p w:rsidR="003745AF" w:rsidRPr="00F650F0" w:rsidRDefault="003745AF">
                    <w:pPr>
                      <w:rPr>
                        <w:sz w:val="14"/>
                        <w:szCs w:val="18"/>
                        <w:lang w:val="en-AU"/>
                      </w:rPr>
                    </w:pPr>
                  </w:p>
                  <w:p w:rsidR="003745AF" w:rsidRPr="00F650F0" w:rsidRDefault="003745AF">
                    <w:pPr>
                      <w:rPr>
                        <w:sz w:val="14"/>
                        <w:szCs w:val="18"/>
                        <w:lang w:val="en-AU"/>
                      </w:rPr>
                    </w:pPr>
                    <w:r w:rsidRPr="00F650F0">
                      <w:rPr>
                        <w:sz w:val="14"/>
                        <w:szCs w:val="18"/>
                        <w:lang w:val="en-AU"/>
                      </w:rPr>
                      <w:t>Date,</w:t>
                    </w:r>
                  </w:p>
                  <w:p w:rsidR="003745AF" w:rsidRPr="00F650F0" w:rsidRDefault="003745AF">
                    <w:pPr>
                      <w:rPr>
                        <w:sz w:val="14"/>
                        <w:szCs w:val="18"/>
                        <w:lang w:val="en-AU"/>
                      </w:rPr>
                    </w:pPr>
                    <w:r w:rsidRPr="00F650F0">
                      <w:rPr>
                        <w:sz w:val="14"/>
                        <w:szCs w:val="18"/>
                        <w:lang w:val="en-AU"/>
                      </w:rPr>
                      <w:t>Calibration Number, Comments,</w:t>
                    </w:r>
                  </w:p>
                  <w:p w:rsidR="003745AF" w:rsidRPr="00F650F0" w:rsidRDefault="003745AF">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3745AF" w:rsidRPr="006B7D47" w:rsidRDefault="003745AF">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3745AF" w:rsidRPr="00F650F0" w:rsidRDefault="003745AF">
                    <w:pPr>
                      <w:rPr>
                        <w:rStyle w:val="Strong"/>
                        <w:sz w:val="20"/>
                      </w:rPr>
                    </w:pPr>
                    <w:r>
                      <w:rPr>
                        <w:rStyle w:val="Strong"/>
                        <w:sz w:val="20"/>
                      </w:rPr>
                      <w:t>Manufacturer</w:t>
                    </w:r>
                    <w:r w:rsidRPr="00F650F0">
                      <w:rPr>
                        <w:rStyle w:val="Strong"/>
                        <w:sz w:val="20"/>
                      </w:rPr>
                      <w:t xml:space="preserve"> “GER”</w:t>
                    </w:r>
                  </w:p>
                  <w:p w:rsidR="003745AF" w:rsidRPr="00F650F0" w:rsidRDefault="003745AF">
                    <w:pPr>
                      <w:rPr>
                        <w:sz w:val="14"/>
                        <w:szCs w:val="18"/>
                        <w:lang w:val="en-AU"/>
                      </w:rPr>
                    </w:pPr>
                  </w:p>
                  <w:p w:rsidR="003745AF" w:rsidRPr="00F650F0" w:rsidRDefault="003745AF">
                    <w:pPr>
                      <w:rPr>
                        <w:sz w:val="14"/>
                        <w:szCs w:val="18"/>
                        <w:lang w:val="en-AU"/>
                      </w:rPr>
                    </w:pPr>
                    <w:r w:rsidRPr="00F650F0">
                      <w:rPr>
                        <w:sz w:val="14"/>
                        <w:szCs w:val="18"/>
                        <w:lang w:val="en-AU"/>
                      </w:rPr>
                      <w:t>Manufacturer ID,</w:t>
                    </w:r>
                  </w:p>
                  <w:p w:rsidR="003745AF" w:rsidRDefault="003745AF" w:rsidP="00F650F0">
                    <w:pPr>
                      <w:rPr>
                        <w:sz w:val="14"/>
                        <w:szCs w:val="18"/>
                        <w:lang w:val="en-AU"/>
                      </w:rPr>
                    </w:pPr>
                    <w:r w:rsidRPr="00F650F0">
                      <w:rPr>
                        <w:sz w:val="14"/>
                        <w:szCs w:val="18"/>
                        <w:lang w:val="en-AU"/>
                      </w:rPr>
                      <w:t>Name,</w:t>
                    </w:r>
                    <w:r>
                      <w:rPr>
                        <w:sz w:val="14"/>
                        <w:szCs w:val="18"/>
                        <w:lang w:val="en-AU"/>
                      </w:rPr>
                      <w:br/>
                      <w:t>URL,</w:t>
                    </w:r>
                  </w:p>
                  <w:p w:rsidR="003745AF" w:rsidRPr="00F650F0" w:rsidRDefault="003745AF"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20" w:author="Peter Roberts" w:date="2013-05-08T09:19:00Z"/>
        </w:rPr>
      </w:pPr>
      <w:ins w:id="121" w:author="Peter Roberts" w:date="2013-05-08T09:19:00Z">
        <w:r w:rsidRPr="00084655">
          <w:t xml:space="preserve">Figure </w:t>
        </w:r>
        <w:r w:rsidR="001C4E7F">
          <w:fldChar w:fldCharType="begin"/>
        </w:r>
        <w:r>
          <w:instrText xml:space="preserve"> SEQ Figure \* ARABIC </w:instrText>
        </w:r>
        <w:r w:rsidR="001C4E7F">
          <w:fldChar w:fldCharType="separate"/>
        </w:r>
      </w:ins>
      <w:r w:rsidR="00E172F8">
        <w:rPr>
          <w:noProof/>
        </w:rPr>
        <w:t>7</w:t>
      </w:r>
      <w:ins w:id="122" w:author="Peter Roberts" w:date="2013-05-08T09:19:00Z">
        <w:r w:rsidR="001C4E7F">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1C4E7F">
            <w:fldChar w:fldCharType="begin"/>
          </w:r>
          <w:r w:rsidR="00E0577E">
            <w:rPr>
              <w:lang w:val="en-AU"/>
            </w:rPr>
            <w:instrText xml:space="preserve"> CITATION Hün07 \l 3081 </w:instrText>
          </w:r>
          <w:r w:rsidR="001C4E7F">
            <w:fldChar w:fldCharType="separate"/>
          </w:r>
          <w:r w:rsidR="00E172F8" w:rsidRPr="00E172F8">
            <w:rPr>
              <w:noProof/>
              <w:lang w:val="en-AU"/>
            </w:rPr>
            <w:t>(Hüni &amp; Kneubühler, 2007)</w:t>
          </w:r>
          <w:r w:rsidR="001C4E7F">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spectral bands based on user configurations (such as is possible with the new SVC HR-1024) </w:t>
      </w:r>
      <w:r w:rsidR="00C92BD0">
        <w:t>is</w:t>
      </w:r>
      <w:r w:rsidR="001310CE">
        <w:t xml:space="preserve"> not yet supported.</w:t>
      </w:r>
    </w:p>
    <w:p w:rsidR="003A363C" w:rsidRPr="00084655" w:rsidRDefault="003A363C" w:rsidP="003A363C">
      <w:pPr>
        <w:pStyle w:val="Heading2"/>
      </w:pPr>
      <w:bookmarkStart w:id="123" w:name="_Toc355280353"/>
      <w:bookmarkStart w:id="124" w:name="_Ref357161197"/>
      <w:bookmarkStart w:id="125" w:name="_Ref357161199"/>
      <w:bookmarkStart w:id="126" w:name="_Ref357583982"/>
      <w:bookmarkStart w:id="127" w:name="_Ref357583985"/>
      <w:bookmarkStart w:id="128" w:name="_Ref358132268"/>
      <w:bookmarkStart w:id="129" w:name="_Ref358132290"/>
      <w:bookmarkStart w:id="130" w:name="_Ref356491633"/>
      <w:bookmarkStart w:id="131" w:name="_Toc359336760"/>
      <w:r>
        <w:t>Supported Input Spectrum File Formats</w:t>
      </w:r>
      <w:bookmarkEnd w:id="123"/>
      <w:bookmarkEnd w:id="124"/>
      <w:bookmarkEnd w:id="125"/>
      <w:bookmarkEnd w:id="126"/>
      <w:bookmarkEnd w:id="127"/>
      <w:bookmarkEnd w:id="128"/>
      <w:bookmarkEnd w:id="129"/>
      <w:bookmarkEnd w:id="131"/>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132" w:name="_Toc355280370"/>
      <w:bookmarkStart w:id="133" w:name="_Ref153795826"/>
      <w:bookmarkStart w:id="134" w:name="_Toc359336761"/>
      <w:r>
        <w:t>ASD Binary Files</w:t>
      </w:r>
      <w:bookmarkEnd w:id="132"/>
      <w:bookmarkEnd w:id="134"/>
    </w:p>
    <w:tbl>
      <w:tblPr>
        <w:tblStyle w:val="TableGrid"/>
        <w:tblW w:w="0" w:type="auto"/>
        <w:tblInd w:w="709" w:type="dxa"/>
        <w:tblLook w:val="04A0"/>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E04C7D" w:rsidRDefault="00E04C7D" w:rsidP="00E04C7D">
            <w:pPr>
              <w:pStyle w:val="Body"/>
              <w:ind w:left="0"/>
              <w:rPr>
                <w:lang w:val="en-US"/>
              </w:rPr>
            </w:pPr>
            <w:r>
              <w:t xml:space="preserve">Indico Version 7 files are read by a different file reader and so cannot be mixed in the same </w:t>
            </w:r>
            <w:r w:rsidR="00EE5F6F">
              <w:t>folder</w:t>
            </w:r>
            <w:r>
              <w:t xml:space="preserve"> as ASD binary files.</w:t>
            </w:r>
          </w:p>
        </w:tc>
      </w:tr>
    </w:tbl>
    <w:p w:rsidR="00923E7C" w:rsidRDefault="00923E7C" w:rsidP="00923E7C">
      <w:pPr>
        <w:pStyle w:val="Note"/>
      </w:pPr>
      <w:bookmarkStart w:id="135" w:name="_Toc355280371"/>
      <w:r>
        <w:t>Note</w:t>
      </w:r>
      <w:r>
        <w:tab/>
        <w:t>ASD Calibration files</w:t>
      </w:r>
      <w:r w:rsidR="00013DA4">
        <w:t xml:space="preserve"> (*.raw)</w:t>
      </w:r>
      <w:r>
        <w:t xml:space="preserve"> </w:t>
      </w:r>
      <w:r w:rsidR="00013DA4">
        <w:t xml:space="preserve">as stored on ASD laptops can also </w:t>
      </w:r>
      <w:r>
        <w:t xml:space="preserve">be </w:t>
      </w:r>
      <w:r w:rsidR="0007482B">
        <w:t xml:space="preserve">loaded using </w:t>
      </w:r>
      <w:r w:rsidR="00F52044">
        <w:t>SPECCHIO</w:t>
      </w:r>
      <w:r w:rsidR="0007482B">
        <w:t xml:space="preserve">’s Spectrum load functions. </w:t>
      </w:r>
      <w:r w:rsidR="00013DA4">
        <w:t>This permits advanced users to explore the information content of the Calibrations they describe. (In the current release, loading *.ILL, *.REF files will cause an error.)</w:t>
      </w:r>
    </w:p>
    <w:p w:rsidR="00CB5B33" w:rsidRDefault="00CB5B33" w:rsidP="00CB5B33">
      <w:pPr>
        <w:pStyle w:val="Heading3"/>
        <w:numPr>
          <w:ilvl w:val="2"/>
          <w:numId w:val="25"/>
        </w:numPr>
      </w:pPr>
      <w:bookmarkStart w:id="136" w:name="_Toc359336762"/>
      <w:r>
        <w:t>ASD Indico Versio</w:t>
      </w:r>
      <w:r w:rsidR="00E04C7D">
        <w:t>n</w:t>
      </w:r>
      <w:r>
        <w:t xml:space="preserve"> 7 Files</w:t>
      </w:r>
      <w:bookmarkEnd w:id="136"/>
    </w:p>
    <w:tbl>
      <w:tblPr>
        <w:tblStyle w:val="TableGrid"/>
        <w:tblW w:w="0" w:type="auto"/>
        <w:tblInd w:w="709" w:type="dxa"/>
        <w:tblLook w:val="04A0"/>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E04C7D" w:rsidRDefault="00E04C7D" w:rsidP="00E04C7D">
            <w:pPr>
              <w:pStyle w:val="Body"/>
              <w:ind w:left="0"/>
              <w:rPr>
                <w:lang w:val="en-US"/>
              </w:rPr>
            </w:pPr>
            <w:r>
              <w:t xml:space="preserve">ASD Binary files are read by a different file reader and so cannot be mixed in the same </w:t>
            </w:r>
            <w:r w:rsidR="00EE5F6F">
              <w:t>folder</w:t>
            </w:r>
            <w:r>
              <w:t xml:space="preserve"> as Indico 7 format files.</w:t>
            </w:r>
          </w:p>
        </w:tc>
      </w:tr>
    </w:tbl>
    <w:p w:rsidR="007F7627" w:rsidRDefault="007F7627" w:rsidP="007F7627">
      <w:pPr>
        <w:pStyle w:val="Note"/>
      </w:pPr>
      <w:r>
        <w:t>Note</w:t>
      </w:r>
      <w:r>
        <w:tab/>
      </w:r>
      <w:r w:rsidR="00013DA4">
        <w:t xml:space="preserve">Loading of </w:t>
      </w:r>
      <w:r>
        <w:t xml:space="preserve">ASD Calibration files </w:t>
      </w:r>
      <w:r w:rsidR="00013DA4">
        <w:t>of this version using the Spectrum load functions has not been tested and may not work.</w:t>
      </w:r>
    </w:p>
    <w:p w:rsidR="003A363C" w:rsidRDefault="003A363C" w:rsidP="007D43F6">
      <w:pPr>
        <w:pStyle w:val="Heading3"/>
      </w:pPr>
      <w:bookmarkStart w:id="137" w:name="_Toc359336763"/>
      <w:r w:rsidRPr="00084655">
        <w:t>GER Signature Files</w:t>
      </w:r>
      <w:bookmarkEnd w:id="133"/>
      <w:bookmarkEnd w:id="135"/>
      <w:bookmarkEnd w:id="137"/>
    </w:p>
    <w:tbl>
      <w:tblPr>
        <w:tblStyle w:val="TableGrid"/>
        <w:tblW w:w="0" w:type="auto"/>
        <w:tblInd w:w="709" w:type="dxa"/>
        <w:tblLook w:val="04A0"/>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38" w:name="_Ref153795734"/>
            <w:r w:rsidRPr="00084655">
              <w:t xml:space="preserve">Figure </w:t>
            </w:r>
            <w:fldSimple w:instr=" SEQ Figure \* ARABIC ">
              <w:r w:rsidR="00E172F8">
                <w:rPr>
                  <w:noProof/>
                </w:rPr>
                <w:t>8</w:t>
              </w:r>
            </w:fldSimple>
            <w:bookmarkEnd w:id="138"/>
            <w:r>
              <w:rPr>
                <w:noProof/>
              </w:rPr>
              <w:t xml:space="preserve">: </w:t>
            </w:r>
            <w:r w:rsidRPr="00084655">
              <w:t xml:space="preserve"> Automatically created hierarchies for GER files</w:t>
            </w:r>
          </w:p>
        </w:tc>
      </w:tr>
    </w:tbl>
    <w:p w:rsidR="003A363C" w:rsidRDefault="003A363C" w:rsidP="007D43F6">
      <w:pPr>
        <w:pStyle w:val="Heading3"/>
      </w:pPr>
      <w:bookmarkStart w:id="139" w:name="_Toc355280372"/>
      <w:bookmarkStart w:id="140" w:name="_Toc359336764"/>
      <w:r w:rsidRPr="00084655">
        <w:t>MFR OUT Files</w:t>
      </w:r>
      <w:bookmarkEnd w:id="139"/>
      <w:bookmarkEnd w:id="140"/>
    </w:p>
    <w:tbl>
      <w:tblPr>
        <w:tblStyle w:val="TableGrid"/>
        <w:tblW w:w="0" w:type="auto"/>
        <w:tblInd w:w="709" w:type="dxa"/>
        <w:tblLook w:val="04A0"/>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CB5B33">
            <w:pPr>
              <w:pStyle w:val="CaptioninTable"/>
            </w:pPr>
            <w:r w:rsidRPr="00084655">
              <w:t xml:space="preserve">Figure </w:t>
            </w:r>
            <w:fldSimple w:instr=" SEQ Figure \* ARABIC ">
              <w:r w:rsidR="00E172F8">
                <w:rPr>
                  <w:noProof/>
                </w:rPr>
                <w:t>9</w:t>
              </w:r>
            </w:fldSimple>
            <w:r w:rsidRPr="00084655">
              <w:t>: Automatically created total and diffuse hierarchies for MFR dat</w:t>
            </w:r>
            <w:r w:rsidR="00CB5B33">
              <w:t>a</w:t>
            </w:r>
          </w:p>
        </w:tc>
      </w:tr>
    </w:tbl>
    <w:p w:rsidR="003A363C" w:rsidRDefault="003A363C" w:rsidP="007D43F6">
      <w:pPr>
        <w:pStyle w:val="Heading3"/>
      </w:pPr>
      <w:bookmarkStart w:id="141" w:name="_Toc355280373"/>
      <w:bookmarkStart w:id="142" w:name="_Toc359336765"/>
      <w:r w:rsidRPr="00A7583F">
        <w:t>SVC HR-1024 Files</w:t>
      </w:r>
      <w:bookmarkEnd w:id="141"/>
      <w:bookmarkEnd w:id="142"/>
    </w:p>
    <w:tbl>
      <w:tblPr>
        <w:tblStyle w:val="TableGrid"/>
        <w:tblW w:w="0" w:type="auto"/>
        <w:tblInd w:w="709" w:type="dxa"/>
        <w:tblLook w:val="04A0"/>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E172F8">
                <w:t xml:space="preserve">Figure </w:t>
              </w:r>
              <w:r w:rsidR="00E172F8">
                <w:rPr>
                  <w:noProof/>
                </w:rPr>
                <w:t>10</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3" w:name="_Ref145054801"/>
            <w:r>
              <w:t xml:space="preserve">Figure </w:t>
            </w:r>
            <w:fldSimple w:instr=" SEQ Figure \* ARABIC ">
              <w:r w:rsidR="00E172F8">
                <w:rPr>
                  <w:noProof/>
                </w:rPr>
                <w:t>10</w:t>
              </w:r>
            </w:fldSimple>
            <w:bookmarkEnd w:id="143"/>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w:t>
      </w:r>
      <w:r w:rsidR="007F7627">
        <w:t xml:space="preserve">pre-stored </w:t>
      </w:r>
      <w:r>
        <w:t>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44" w:name="_Toc355280374"/>
      <w:bookmarkStart w:id="145" w:name="_Toc359336766"/>
      <w:r>
        <w:t>Apogee Files</w:t>
      </w:r>
      <w:bookmarkEnd w:id="144"/>
      <w:bookmarkEnd w:id="145"/>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46" w:name="_Ref355167308"/>
      <w:bookmarkStart w:id="147" w:name="_Ref355167311"/>
      <w:bookmarkStart w:id="148" w:name="_Toc355280375"/>
      <w:bookmarkStart w:id="149" w:name="_Toc359336767"/>
      <w:r w:rsidRPr="00084655">
        <w:t>ENVI Spectral Library Files</w:t>
      </w:r>
      <w:bookmarkEnd w:id="146"/>
      <w:bookmarkEnd w:id="147"/>
      <w:bookmarkEnd w:id="148"/>
      <w:bookmarkEnd w:id="149"/>
    </w:p>
    <w:tbl>
      <w:tblPr>
        <w:tblStyle w:val="TableGrid"/>
        <w:tblW w:w="0" w:type="auto"/>
        <w:tblInd w:w="709" w:type="dxa"/>
        <w:tblLook w:val="04A0"/>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CB5B33">
              <w:rPr>
                <w:rStyle w:val="CodeChar"/>
              </w:rPr>
              <w:t>.hdr</w:t>
            </w:r>
            <w:r w:rsidR="00CB5B33">
              <w:t xml:space="preserve"> file in the </w:t>
            </w:r>
            <w:r w:rsidR="00EE5F6F">
              <w:t>folder</w:t>
            </w:r>
            <w:r w:rsidR="00CB5B33">
              <w:t xml:space="preserve">. Each </w:t>
            </w:r>
            <w:r w:rsidR="00CB5B33" w:rsidRPr="00CB5B33">
              <w:rPr>
                <w:rStyle w:val="CodeChar"/>
              </w:rPr>
              <w:t>.hdr</w:t>
            </w:r>
            <w:r w:rsidR="00CB5B33">
              <w:t xml:space="preserve"> file refers to </w:t>
            </w:r>
            <w:r w:rsidR="00C670E2">
              <w:t xml:space="preserve">either </w:t>
            </w:r>
            <w:r w:rsidR="00CB5B33">
              <w:t xml:space="preserve">an </w:t>
            </w:r>
            <w:r w:rsidR="00C670E2" w:rsidRPr="00CB5B33">
              <w:rPr>
                <w:rStyle w:val="CodeChar"/>
              </w:rPr>
              <w:t>.slb</w:t>
            </w:r>
            <w:r w:rsidR="00C670E2">
              <w:t xml:space="preserve"> or </w:t>
            </w:r>
            <w:r w:rsidR="00C670E2" w:rsidRPr="00CB5B33">
              <w:rPr>
                <w:rStyle w:val="CodeChar"/>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7F7627">
              <w:rPr>
                <w:rStyle w:val="CodeChar"/>
              </w:rPr>
              <w:t>.slb</w:t>
            </w:r>
            <w:r>
              <w:t xml:space="preserve"> and </w:t>
            </w:r>
            <w:r w:rsidRPr="007F7627">
              <w:rPr>
                <w:rStyle w:val="CodeChar"/>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he sensor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fldSimple w:instr=" REF _Ref358896286 \r \h  \* MERGEFORMAT ">
              <w:r w:rsidR="00E172F8" w:rsidRPr="00E172F8">
                <w:rPr>
                  <w:rStyle w:val="CrossReference"/>
                </w:rPr>
                <w:t>11.4</w:t>
              </w:r>
            </w:fldSimple>
            <w:r w:rsidR="0074749A" w:rsidRPr="0074749A">
              <w:rPr>
                <w:rStyle w:val="CrossReference"/>
              </w:rPr>
              <w:t xml:space="preserve"> </w:t>
            </w:r>
            <w:fldSimple w:instr=" REF _Ref358896264 \h  \* MERGEFORMAT ">
              <w:r w:rsidR="00E172F8" w:rsidRPr="00E172F8">
                <w:rPr>
                  <w:rStyle w:val="CrossReference"/>
                </w:rPr>
                <w:t>Definition of new Sensors</w:t>
              </w:r>
            </w:fldSimple>
            <w:r w:rsidR="0074749A">
              <w:t>.</w:t>
            </w:r>
          </w:p>
        </w:tc>
      </w:tr>
    </w:tbl>
    <w:p w:rsidR="003A363C" w:rsidRDefault="003A363C" w:rsidP="007D43F6">
      <w:pPr>
        <w:pStyle w:val="Heading3"/>
      </w:pPr>
      <w:bookmarkStart w:id="150" w:name="_Toc355280376"/>
      <w:bookmarkStart w:id="151" w:name="_Ref356813987"/>
      <w:bookmarkStart w:id="152" w:name="_Ref356813989"/>
      <w:bookmarkStart w:id="153" w:name="_Toc359336768"/>
      <w:r>
        <w:t>Ocean Optics SpectraSuite Data Files</w:t>
      </w:r>
      <w:bookmarkEnd w:id="150"/>
      <w:bookmarkEnd w:id="151"/>
      <w:bookmarkEnd w:id="152"/>
      <w:bookmarkEnd w:id="153"/>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54" w:name="_Toc355280377"/>
      <w:bookmarkStart w:id="155" w:name="_Toc359336769"/>
      <w:r>
        <w:t>HDF5 Files containing FGI goniometer measurements</w:t>
      </w:r>
      <w:bookmarkEnd w:id="154"/>
      <w:bookmarkEnd w:id="155"/>
    </w:p>
    <w:tbl>
      <w:tblPr>
        <w:tblStyle w:val="TableGrid"/>
        <w:tblW w:w="0" w:type="auto"/>
        <w:tblInd w:w="709" w:type="dxa"/>
        <w:tblLook w:val="04A0"/>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56" w:name="_Toc355280378"/>
      <w:bookmarkStart w:id="157" w:name="_Toc359336770"/>
      <w:r>
        <w:t>UniSpec</w:t>
      </w:r>
      <w:r w:rsidR="00E75CBA">
        <w:t xml:space="preserve"> Single Channel</w:t>
      </w:r>
      <w:bookmarkEnd w:id="157"/>
    </w:p>
    <w:tbl>
      <w:tblPr>
        <w:tblStyle w:val="TableGrid"/>
        <w:tblW w:w="0" w:type="auto"/>
        <w:tblInd w:w="709" w:type="dxa"/>
        <w:tblLook w:val="04A0"/>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502EC9">
            <w:pPr>
              <w:pStyle w:val="TableText"/>
            </w:pPr>
            <w:r>
              <w:t xml:space="preserve">Note that UniSpec and UniSpec SPU files are read by different file readers and so cannot be mixed in the one input Spectrum </w:t>
            </w:r>
            <w:r w:rsidR="00EE5F6F">
              <w:t>folder</w:t>
            </w:r>
            <w:r>
              <w:t>.</w:t>
            </w:r>
          </w:p>
        </w:tc>
      </w:tr>
    </w:tbl>
    <w:p w:rsidR="00502EC9" w:rsidRDefault="00502EC9" w:rsidP="00502EC9">
      <w:pPr>
        <w:pStyle w:val="Heading3"/>
      </w:pPr>
      <w:bookmarkStart w:id="158" w:name="_Toc359336771"/>
      <w:r>
        <w:t xml:space="preserve">UniSpec </w:t>
      </w:r>
      <w:r w:rsidR="00E75CBA">
        <w:t xml:space="preserve">Double Channel </w:t>
      </w:r>
      <w:r>
        <w:t>SPU</w:t>
      </w:r>
      <w:bookmarkEnd w:id="158"/>
    </w:p>
    <w:tbl>
      <w:tblPr>
        <w:tblStyle w:val="TableGrid"/>
        <w:tblW w:w="0" w:type="auto"/>
        <w:tblInd w:w="709" w:type="dxa"/>
        <w:tblLook w:val="04A0"/>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502EC9">
            <w:pPr>
              <w:pStyle w:val="TableText"/>
            </w:pPr>
            <w:r>
              <w:t xml:space="preserve">Note that UniSpec and UniSpec SPU files are read by different file readers and so cannot be mixed in the one input Spectrum </w:t>
            </w:r>
            <w:r w:rsidR="00EE5F6F">
              <w:t>folder</w:t>
            </w:r>
            <w:r>
              <w:t>.</w:t>
            </w:r>
          </w:p>
        </w:tc>
      </w:tr>
    </w:tbl>
    <w:p w:rsidR="00632319" w:rsidRDefault="00632319" w:rsidP="007D43F6">
      <w:pPr>
        <w:pStyle w:val="Heading3"/>
      </w:pPr>
      <w:bookmarkStart w:id="159" w:name="_Toc359336772"/>
      <w:r>
        <w:t>SPECPR</w:t>
      </w:r>
      <w:bookmarkEnd w:id="159"/>
    </w:p>
    <w:tbl>
      <w:tblPr>
        <w:tblStyle w:val="TableGrid"/>
        <w:tblW w:w="0" w:type="auto"/>
        <w:tblInd w:w="709" w:type="dxa"/>
        <w:tblLook w:val="04A0"/>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60" w:name="_Toc359336773"/>
      <w:r>
        <w:t>Modtran Albedo File</w:t>
      </w:r>
      <w:bookmarkEnd w:id="160"/>
    </w:p>
    <w:tbl>
      <w:tblPr>
        <w:tblStyle w:val="TableGrid"/>
        <w:tblW w:w="0" w:type="auto"/>
        <w:tblInd w:w="709" w:type="dxa"/>
        <w:tblLook w:val="04A0"/>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4" w:history="1">
              <w:r w:rsidRPr="00E35BF7">
                <w:rPr>
                  <w:rStyle w:val="Hyperlink"/>
                </w:rPr>
                <w:t>http://www.Modtran5.com</w:t>
              </w:r>
            </w:hyperlink>
            <w:r>
              <w:t>.</w:t>
            </w:r>
          </w:p>
        </w:tc>
      </w:tr>
    </w:tbl>
    <w:p w:rsidR="003A363C" w:rsidRDefault="003A363C" w:rsidP="007D43F6">
      <w:pPr>
        <w:pStyle w:val="Heading3"/>
      </w:pPr>
      <w:bookmarkStart w:id="161" w:name="_Toc359336774"/>
      <w:r>
        <w:t>Excel files</w:t>
      </w:r>
      <w:bookmarkEnd w:id="156"/>
      <w:bookmarkEnd w:id="161"/>
    </w:p>
    <w:tbl>
      <w:tblPr>
        <w:tblStyle w:val="TableGrid"/>
        <w:tblW w:w="0" w:type="auto"/>
        <w:tblInd w:w="709" w:type="dxa"/>
        <w:tblLook w:val="04A0"/>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fldSimple w:instr=" REF _Ref356813987 \r \h  \* MERGEFORMAT ">
              <w:r w:rsidR="00E172F8" w:rsidRPr="00E172F8">
                <w:rPr>
                  <w:rStyle w:val="CrossReference"/>
                </w:rPr>
                <w:t>4.9.7</w:t>
              </w:r>
            </w:fldSimple>
            <w:r w:rsidRPr="007B39B1">
              <w:rPr>
                <w:rStyle w:val="CrossReference"/>
              </w:rPr>
              <w:t xml:space="preserve"> </w:t>
            </w:r>
            <w:fldSimple w:instr=" REF _Ref356813989 \h  \* MERGEFORMAT ">
              <w:r w:rsidR="00E172F8" w:rsidRPr="00E172F8">
                <w:rPr>
                  <w:rStyle w:val="CrossReference"/>
                </w:rPr>
                <w:t>Ocean Optics SpectraSuite Data Files</w:t>
              </w:r>
            </w:fldSimple>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 xml:space="preserve">The </w:t>
            </w:r>
            <w:r w:rsidR="00D4398D">
              <w:t>S</w:t>
            </w:r>
            <w:r>
              <w:t>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E172F8">
          <w:rPr>
            <w:noProof/>
          </w:rPr>
          <w:t>11</w:t>
        </w:r>
      </w:fldSimple>
      <w:r w:rsidRPr="00084655">
        <w:t xml:space="preserve">: </w:t>
      </w:r>
      <w:r>
        <w:t>Top-left corner of example spreadsheet</w:t>
      </w:r>
    </w:p>
    <w:p w:rsidR="003A363C" w:rsidRPr="00084655" w:rsidRDefault="003A363C" w:rsidP="007D43F6">
      <w:pPr>
        <w:pStyle w:val="Heading3"/>
      </w:pPr>
      <w:bookmarkStart w:id="162" w:name="_Toc355280379"/>
      <w:bookmarkStart w:id="163" w:name="_Toc359336775"/>
      <w:r w:rsidRPr="00084655">
        <w:t>TXT Space Formatted Text Files</w:t>
      </w:r>
      <w:bookmarkEnd w:id="162"/>
      <w:bookmarkEnd w:id="163"/>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spectral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names of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64" w:name="_Toc359336776"/>
      <w:r>
        <w:t xml:space="preserve">Supported Output </w:t>
      </w:r>
      <w:r w:rsidR="00C65D61">
        <w:t xml:space="preserve">Spectrum </w:t>
      </w:r>
      <w:r>
        <w:t>File Formats</w:t>
      </w:r>
      <w:bookmarkEnd w:id="164"/>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65" w:name="_Ref357586090"/>
      <w:bookmarkStart w:id="166" w:name="_Toc359336777"/>
      <w:bookmarkEnd w:id="130"/>
      <w:r>
        <w:t>Campaign-related Metadata</w:t>
      </w:r>
      <w:bookmarkEnd w:id="165"/>
      <w:bookmarkEnd w:id="166"/>
    </w:p>
    <w:p w:rsidR="001310CE" w:rsidRDefault="00F52044" w:rsidP="00A7583F">
      <w:pPr>
        <w:pStyle w:val="Body"/>
      </w:pPr>
      <w:r>
        <w:t>SPECCHIO</w:t>
      </w:r>
      <w:r w:rsidR="001310CE">
        <w:t xml:space="preserve"> allows Users to store metadata about the </w:t>
      </w:r>
      <w:r w:rsidR="00152B61">
        <w:t xml:space="preserve">spectral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67" w:name="_Ref354084522"/>
      <w:bookmarkStart w:id="168" w:name="_Ref354084526"/>
      <w:bookmarkStart w:id="169" w:name="_Toc355280349"/>
      <w:bookmarkStart w:id="170" w:name="_Toc359336778"/>
      <w:r>
        <w:t>Spectrum</w:t>
      </w:r>
      <w:r w:rsidR="00152B61">
        <w:t>-r</w:t>
      </w:r>
      <w:r>
        <w:t>elated Metadata</w:t>
      </w:r>
      <w:bookmarkEnd w:id="167"/>
      <w:bookmarkEnd w:id="168"/>
      <w:bookmarkEnd w:id="169"/>
      <w:bookmarkEnd w:id="170"/>
    </w:p>
    <w:p w:rsidR="00F3610B" w:rsidRDefault="00F3610B" w:rsidP="00F3610B">
      <w:pPr>
        <w:pStyle w:val="Body"/>
      </w:pPr>
      <w:r>
        <w:t>For more information on the metadata parameters supported by SPECCHIO please refer to</w:t>
      </w:r>
      <w:r w:rsidRPr="00084655">
        <w:t xml:space="preserve"> </w:t>
      </w:r>
      <w:sdt>
        <w:sdtPr>
          <w:id w:val="12084322"/>
          <w:citation/>
        </w:sdtPr>
        <w:sdtContent>
          <w:r w:rsidR="001C4E7F">
            <w:fldChar w:fldCharType="begin"/>
          </w:r>
          <w:r>
            <w:rPr>
              <w:lang w:val="en-AU"/>
            </w:rPr>
            <w:instrText xml:space="preserve"> CITATION Hün07 \l 3081 </w:instrText>
          </w:r>
          <w:r w:rsidR="001C4E7F">
            <w:fldChar w:fldCharType="separate"/>
          </w:r>
          <w:r w:rsidR="00E172F8" w:rsidRPr="00E172F8">
            <w:rPr>
              <w:noProof/>
              <w:lang w:val="en-AU"/>
            </w:rPr>
            <w:t>(Hüni &amp; Kneubühler, 2007)</w:t>
          </w:r>
          <w:r w:rsidR="001C4E7F">
            <w:fldChar w:fldCharType="end"/>
          </w:r>
        </w:sdtContent>
      </w:sdt>
      <w:r>
        <w:t>.</w:t>
      </w:r>
      <w:bookmarkStart w:id="171" w:name="_Ref354084379"/>
      <w:bookmarkStart w:id="172" w:name="_Ref354084382"/>
      <w:bookmarkStart w:id="173" w:name="_Toc355280348"/>
    </w:p>
    <w:bookmarkEnd w:id="171"/>
    <w:bookmarkEnd w:id="172"/>
    <w:bookmarkEnd w:id="173"/>
    <w:p w:rsidR="002B10D8" w:rsidRDefault="0079636E" w:rsidP="00A7583F">
      <w:pPr>
        <w:pStyle w:val="Body"/>
      </w:pPr>
      <w:r>
        <w:t xml:space="preserve">When Spectra are uploaded to a Campaign, the </w:t>
      </w:r>
      <w:r w:rsidR="00F52044">
        <w:t>SPECCHIO</w:t>
      </w:r>
      <w:r>
        <w:t xml:space="preserve"> upload process identifies metadata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fldSimple w:instr=" REF _Ref357757289 \r \h  \* MERGEFORMAT ">
        <w:r w:rsidR="00E172F8" w:rsidRPr="00E172F8">
          <w:rPr>
            <w:rStyle w:val="CrossReference"/>
          </w:rPr>
          <w:t>6.17</w:t>
        </w:r>
      </w:fldSimple>
      <w:r w:rsidR="002D4E89" w:rsidRPr="002D4E89">
        <w:rPr>
          <w:rStyle w:val="CrossReference"/>
        </w:rPr>
        <w:t xml:space="preserve"> </w:t>
      </w:r>
      <w:fldSimple w:instr=" REF _Ref357757292 \h  \* MERGEFORMAT ">
        <w:r w:rsidR="00E172F8" w:rsidRPr="00E172F8">
          <w:rPr>
            <w:rStyle w:val="CrossReference"/>
          </w:rPr>
          <w:t>Uploading Metadata from Excel files</w:t>
        </w:r>
      </w:fldSimple>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E172F8" w:rsidRPr="00E172F8">
          <w:rPr>
            <w:rStyle w:val="CrossReference"/>
          </w:rPr>
          <w:t>8.1</w:t>
        </w:r>
      </w:fldSimple>
      <w:r w:rsidRPr="009F581D">
        <w:rPr>
          <w:rStyle w:val="CrossReference"/>
        </w:rPr>
        <w:t xml:space="preserve"> </w:t>
      </w:r>
      <w:fldSimple w:instr=" REF _Ref356400902 \h  \* MERGEFORMAT ">
        <w:r w:rsidR="00E172F8" w:rsidRPr="00E172F8">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74" w:name="_Toc359336779"/>
      <w:r w:rsidRPr="00155FA4">
        <w:t>Campaign Details</w:t>
      </w:r>
      <w:r w:rsidR="00F3610B">
        <w:t xml:space="preserve"> Group</w:t>
      </w:r>
      <w:bookmarkEnd w:id="174"/>
    </w:p>
    <w:p w:rsidR="005E66DA" w:rsidRDefault="005E66DA" w:rsidP="005E66DA">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w:t>
      </w:r>
      <w:r w:rsidR="002D4E89">
        <w:t xml:space="preserve"> </w:t>
      </w:r>
      <w:fldSimple w:instr=" REF _Ref357586090 \r \h  \* MERGEFORMAT ">
        <w:r w:rsidR="00E172F8" w:rsidRPr="00E172F8">
          <w:rPr>
            <w:rStyle w:val="CrossReference"/>
          </w:rPr>
          <w:t>4.11</w:t>
        </w:r>
      </w:fldSimple>
      <w:r w:rsidR="002D4E89" w:rsidRPr="0044706E">
        <w:rPr>
          <w:rStyle w:val="CrossReference"/>
        </w:rPr>
        <w:t xml:space="preserve"> </w:t>
      </w:r>
      <w:fldSimple w:instr=" REF _Ref357586090 \h  \* MERGEFORMAT ">
        <w:r w:rsidR="00E172F8" w:rsidRPr="00E172F8">
          <w:rPr>
            <w:rStyle w:val="CrossReference"/>
          </w:rPr>
          <w:t>Campaign-related Metadata</w:t>
        </w:r>
      </w:fldSimple>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It is not recommended to generally enter Campaign metadata into these Spectrum-related metadata fields. Instead, use the Campaign Metadata fields described in section</w:t>
      </w:r>
      <w:r w:rsidR="0044706E">
        <w:t xml:space="preserve"> </w:t>
      </w:r>
      <w:fldSimple w:instr=" REF _Ref357586090 \r \h  \* MERGEFORMAT ">
        <w:r w:rsidR="00E172F8" w:rsidRPr="00E172F8">
          <w:rPr>
            <w:rStyle w:val="CrossReference"/>
          </w:rPr>
          <w:t>4.11</w:t>
        </w:r>
      </w:fldSimple>
      <w:r w:rsidR="0044706E" w:rsidRPr="0044706E">
        <w:rPr>
          <w:rStyle w:val="CrossReference"/>
        </w:rPr>
        <w:t xml:space="preserve"> </w:t>
      </w:r>
      <w:fldSimple w:instr=" REF _Ref357586090 \h  \* MERGEFORMAT ">
        <w:r w:rsidR="00E172F8" w:rsidRPr="00E172F8">
          <w:rPr>
            <w:rStyle w:val="CrossReference"/>
          </w:rPr>
          <w:t>Campaign-related Metadata</w:t>
        </w:r>
      </w:fldSimple>
      <w:r w:rsidR="005E66DA">
        <w:t xml:space="preserve">. </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9636E">
              <w:t>spectrum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637AC0">
            <w:pPr>
              <w:pStyle w:val="TableText"/>
            </w:pPr>
            <w:r>
              <w:t xml:space="preserve">Copied from the Project ID field if it is set in the related </w:t>
            </w:r>
            <w:r w:rsidR="00CC29F0">
              <w:t xml:space="preserve">input </w:t>
            </w:r>
            <w:r>
              <w:t>spectrum file when it is loaded.</w:t>
            </w:r>
          </w:p>
        </w:tc>
      </w:tr>
    </w:tbl>
    <w:p w:rsidR="001310CE" w:rsidRPr="00155FA4" w:rsidRDefault="001310CE" w:rsidP="00F3610B">
      <w:pPr>
        <w:pStyle w:val="Heading3"/>
      </w:pPr>
      <w:bookmarkStart w:id="175" w:name="_Toc359336780"/>
      <w:r w:rsidRPr="00155FA4">
        <w:t>Data Portal</w:t>
      </w:r>
      <w:r w:rsidR="00F3610B" w:rsidRPr="00F3610B">
        <w:t xml:space="preserve"> </w:t>
      </w:r>
      <w:r w:rsidR="00F3610B">
        <w:t>Group</w:t>
      </w:r>
      <w:bookmarkEnd w:id="175"/>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fldSimple w:instr=" REF _Ref358385166 \r \h  \* MERGEFORMAT ">
        <w:r w:rsidR="00E172F8" w:rsidRPr="00E172F8">
          <w:rPr>
            <w:rStyle w:val="CrossReference"/>
          </w:rPr>
          <w:t>9</w:t>
        </w:r>
      </w:fldSimple>
      <w:r w:rsidR="0095776F" w:rsidRPr="0095776F">
        <w:rPr>
          <w:rStyle w:val="CrossReference"/>
        </w:rPr>
        <w:t xml:space="preserve"> </w:t>
      </w:r>
      <w:fldSimple w:instr=" REF _Ref358385166 \h  \* MERGEFORMAT ">
        <w:r w:rsidR="00E172F8" w:rsidRPr="00E172F8">
          <w:rPr>
            <w:rStyle w:val="CrossReference"/>
          </w:rPr>
          <w:t>Publishing Data to ANDS</w:t>
        </w:r>
      </w:fldSimple>
      <w:r w:rsidR="0095776F">
        <w:rPr>
          <w:rStyle w:val="CrossReference"/>
        </w:rPr>
        <w:t xml:space="preserve"> </w:t>
      </w:r>
      <w:r w:rsidR="004A2EFA">
        <w:t>for more information about the use of the Attributes in this Group.</w:t>
      </w:r>
    </w:p>
    <w:tbl>
      <w:tblPr>
        <w:tblStyle w:val="TableSimple"/>
        <w:tblW w:w="0" w:type="auto"/>
        <w:tblLook w:val="04A0"/>
      </w:tblPr>
      <w:tblGrid>
        <w:gridCol w:w="1562"/>
        <w:gridCol w:w="7300"/>
      </w:tblGrid>
      <w:tr w:rsidR="00A930A1"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930A1"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A930A1" w:rsidTr="0061012D">
        <w:tc>
          <w:tcPr>
            <w:tcW w:w="0" w:type="auto"/>
          </w:tcPr>
          <w:p w:rsidR="00623286" w:rsidRDefault="001310CE" w:rsidP="00623286">
            <w:pPr>
              <w:pStyle w:val="TableText"/>
              <w:rPr>
                <w:rStyle w:val="GUIWord"/>
              </w:rPr>
            </w:pPr>
            <w:r w:rsidRPr="00F2736F">
              <w:rPr>
                <w:rStyle w:val="GUIWord"/>
              </w:rPr>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Content>
                <w:r w:rsidR="001C4E7F">
                  <w:fldChar w:fldCharType="begin"/>
                </w:r>
                <w:r w:rsidR="0087393F">
                  <w:rPr>
                    <w:lang w:val="en-AU"/>
                  </w:rPr>
                  <w:instrText xml:space="preserve"> CITATION Aus08 \l 3081  </w:instrText>
                </w:r>
                <w:r w:rsidR="001C4E7F">
                  <w:fldChar w:fldCharType="separate"/>
                </w:r>
                <w:r w:rsidR="00E172F8" w:rsidRPr="00E172F8">
                  <w:rPr>
                    <w:noProof/>
                    <w:lang w:val="en-AU"/>
                  </w:rPr>
                  <w:t>(Australian Research Council, 2008)</w:t>
                </w:r>
                <w:r w:rsidR="001C4E7F">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r w:rsidR="00A930A1"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8E6E6B" w:rsidP="005B4723">
            <w:pPr>
              <w:pStyle w:val="TableText"/>
            </w:pPr>
            <w:r>
              <w:t xml:space="preserve">[Alpha string] </w:t>
            </w:r>
            <w:r w:rsidRPr="008E6E6B">
              <w:rPr>
                <w:rStyle w:val="DocActionChar"/>
              </w:rPr>
              <w:t>%%%</w:t>
            </w:r>
            <w:r w:rsidR="00DA17D3">
              <w:rPr>
                <w:rStyle w:val="DocActionChar"/>
              </w:rPr>
              <w:t>%</w:t>
            </w:r>
            <w:r w:rsidRPr="008E6E6B">
              <w:rPr>
                <w:rStyle w:val="DocActionChar"/>
              </w:rPr>
              <w:t xml:space="preserve"> How should this be described? </w:t>
            </w:r>
            <w:r w:rsidR="00623286">
              <w:rPr>
                <w:rStyle w:val="DocActionChar"/>
              </w:rPr>
              <w:t xml:space="preserve">Does this relate to </w:t>
            </w:r>
            <w:hyperlink r:id="rId36" w:history="1">
              <w:r w:rsidR="00623286">
                <w:rPr>
                  <w:rStyle w:val="Hyperlink"/>
                </w:rPr>
                <w:t>http://www.doi.org/</w:t>
              </w:r>
            </w:hyperlink>
            <w:r w:rsidR="00623286">
              <w:rPr>
                <w:rStyle w:val="DocActionChar"/>
              </w:rPr>
              <w:t xml:space="preserve">? </w:t>
            </w:r>
            <w:r w:rsidRPr="008E6E6B">
              <w:rPr>
                <w:rStyle w:val="DocActionChar"/>
              </w:rPr>
              <w:t>Elaine</w:t>
            </w:r>
          </w:p>
          <w:p w:rsidR="00A930A1" w:rsidRDefault="00A930A1" w:rsidP="00A930A1">
            <w:pPr>
              <w:pStyle w:val="TableText"/>
            </w:pPr>
            <w:r>
              <w:t xml:space="preserve">This Metadata Attribute is only available when accessing a </w:t>
            </w:r>
            <w:r w:rsidR="00F52044">
              <w:t>SPECCHIO</w:t>
            </w:r>
            <w:r>
              <w:t xml:space="preserve"> Server which is ANDS-enabled. </w:t>
            </w:r>
            <w:r w:rsidRPr="00A930A1">
              <w:rPr>
                <w:rStyle w:val="DocActionChar"/>
              </w:rPr>
              <w:t>%%%</w:t>
            </w:r>
            <w:r w:rsidR="00DA17D3">
              <w:rPr>
                <w:rStyle w:val="DocActionChar"/>
              </w:rPr>
              <w:t>%</w:t>
            </w:r>
            <w:r w:rsidRPr="00A930A1">
              <w:rPr>
                <w:rStyle w:val="DocActionChar"/>
              </w:rPr>
              <w:t xml:space="preserve"> Is this true? Nick</w:t>
            </w:r>
          </w:p>
          <w:p w:rsidR="008E6E6B" w:rsidRDefault="008E6E6B" w:rsidP="005B4723">
            <w:pPr>
              <w:pStyle w:val="TableText"/>
            </w:pPr>
            <w:r>
              <w:t xml:space="preserve">The value of this </w:t>
            </w:r>
            <w:r w:rsidRPr="004A2EFA">
              <w:t xml:space="preserve">Attribute </w:t>
            </w:r>
            <w:r>
              <w:t>is copied to the Published Collection when this spectrum is published to ANDS.</w:t>
            </w:r>
          </w:p>
        </w:tc>
      </w:tr>
    </w:tbl>
    <w:p w:rsidR="001310CE" w:rsidRPr="00155FA4" w:rsidRDefault="001310CE" w:rsidP="00F3610B">
      <w:pPr>
        <w:pStyle w:val="Heading3"/>
      </w:pPr>
      <w:bookmarkStart w:id="176" w:name="_Toc359336781"/>
      <w:r w:rsidRPr="00155FA4">
        <w:t>Environmental Conditions</w:t>
      </w:r>
      <w:r w:rsidR="00F3610B" w:rsidRPr="00F3610B">
        <w:t xml:space="preserve"> </w:t>
      </w:r>
      <w:r w:rsidR="00F3610B">
        <w:t>Group</w:t>
      </w:r>
      <w:bookmarkEnd w:id="176"/>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77" w:author="Peter" w:date="2013-05-08T09:19:00Z">
              <w:r>
                <w:t>]</w:t>
              </w:r>
            </w:ins>
            <w:r w:rsidR="006C44F0">
              <w:t xml:space="preserve"> Ambient air pressure</w:t>
            </w:r>
            <w:del w:id="178"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79" w:author="Peter" w:date="2013-05-08T09:19:00Z">
              <w:r>
                <w:t>]</w:t>
              </w:r>
            </w:ins>
            <w:r w:rsidR="006C44F0">
              <w:t xml:space="preserve"> Ambient air temperature</w:t>
            </w:r>
            <w:del w:id="180"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1" w:author="Peter" w:date="2013-05-08T09:19:00Z">
              <w:r>
                <w:t>[</w:t>
              </w:r>
            </w:ins>
            <w:r w:rsidR="006C44F0">
              <w:t>Percentage</w:t>
            </w:r>
            <w:ins w:id="182" w:author="Peter" w:date="2013-05-08T09:19:00Z">
              <w:r>
                <w:t>]</w:t>
              </w:r>
            </w:ins>
            <w:r w:rsidR="006C44F0">
              <w:t xml:space="preserve"> </w:t>
            </w:r>
            <w:r w:rsidR="006C44F0" w:rsidRPr="006C44F0">
              <w:t xml:space="preserve">Relative air humidity </w:t>
            </w:r>
            <w:del w:id="183"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84" w:name="_Toc359336782"/>
      <w:r w:rsidRPr="00155FA4">
        <w:t>General</w:t>
      </w:r>
      <w:r w:rsidR="00F3610B" w:rsidRPr="00F3610B">
        <w:t xml:space="preserve"> </w:t>
      </w:r>
      <w:r w:rsidR="00F3610B">
        <w:t>Group</w:t>
      </w:r>
      <w:bookmarkEnd w:id="184"/>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7"/>
        <w:gridCol w:w="7245"/>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185" w:author="Peter" w:date="2013-05-08T09:19:00Z"/>
              </w:rPr>
            </w:pPr>
            <w:ins w:id="186" w:author="Peter" w:date="2013-05-08T09:19:00Z">
              <w:r>
                <w:t xml:space="preserve">If </w:t>
              </w:r>
              <w:r w:rsidR="002935FF">
                <w:t>the acquisition system’s</w:t>
              </w:r>
            </w:ins>
            <w:del w:id="187" w:author="Peter" w:date="2013-05-08T09:19:00Z">
              <w:r>
                <w:delText xml:space="preserve"> This</w:delText>
              </w:r>
            </w:del>
            <w:r>
              <w:t xml:space="preserve"> time </w:t>
            </w:r>
            <w:ins w:id="188" w:author="Peter" w:date="2013-05-08T09:19:00Z">
              <w:r w:rsidR="002935FF">
                <w:t>was</w:t>
              </w:r>
            </w:ins>
            <w:del w:id="189" w:author="Peter" w:date="2013-05-08T09:19:00Z">
              <w:r>
                <w:delText>is set from %%%. If this is</w:delText>
              </w:r>
            </w:del>
            <w:r>
              <w:t xml:space="preserve"> not set to UTC, </w:t>
            </w:r>
            <w:ins w:id="190" w:author="Peter" w:date="2013-05-08T09:19:00Z">
              <w:r w:rsidR="002935FF">
                <w:t>then</w:t>
              </w:r>
            </w:ins>
            <w:del w:id="191"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w:t>
            </w:r>
            <w:r w:rsidR="0095776F">
              <w:t xml:space="preserve"> </w:t>
            </w:r>
            <w:fldSimple w:instr=" REF _Ref359316679 \r \h  \* MERGEFORMAT ">
              <w:r w:rsidR="00EF08F9" w:rsidRPr="00EF08F9">
                <w:rPr>
                  <w:rStyle w:val="CrossReference"/>
                </w:rPr>
                <w:t>5.14</w:t>
              </w:r>
            </w:fldSimple>
            <w:r w:rsidR="00EF08F9" w:rsidRPr="00EF08F9">
              <w:rPr>
                <w:rStyle w:val="CrossReference"/>
              </w:rPr>
              <w:t xml:space="preserve"> </w:t>
            </w:r>
            <w:fldSimple w:instr=" REF _Ref359316685 \h  \* MERGEFORMAT ">
              <w:r w:rsidR="00EF08F9" w:rsidRPr="00EF08F9">
                <w:rPr>
                  <w:rStyle w:val="CrossReference"/>
                </w:rPr>
                <w:t>UTC Time Correction</w:t>
              </w:r>
            </w:fldSimple>
            <w:ins w:id="192" w:author="Peter" w:date="2013-05-08T09:19:00Z">
              <w:r>
                <w:t>.</w:t>
              </w:r>
            </w:ins>
            <w:del w:id="193" w:author="Peter" w:date="2013-05-08T09:19:00Z">
              <w:r>
                <w:delText>%%%.</w:delText>
              </w:r>
            </w:del>
          </w:p>
          <w:p w:rsidR="00DA17D3" w:rsidRDefault="00C96D90">
            <w:pPr>
              <w:pStyle w:val="TableText"/>
              <w:pPrChange w:id="194" w:author="Peter" w:date="2013-05-08T09:19:00Z">
                <w:pPr>
                  <w:pStyle w:val="DocAction"/>
                </w:pPr>
              </w:pPrChange>
            </w:pPr>
            <w:del w:id="195" w:author="Peter" w:date="2013-05-08T09:19:00Z">
              <w:r>
                <w:delText>%%% Is this ever correct at upload? Is it always set from the system time – client or server’s?</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F52044" w:rsidP="0061012D">
            <w:pPr>
              <w:pStyle w:val="TableText"/>
            </w:pPr>
            <w:r>
              <w:t>SPECCHIO</w:t>
            </w:r>
            <w:r w:rsidR="001310CE">
              <w:t xml:space="preserve"> sets any</w:t>
            </w:r>
            <w:r w:rsidR="001310CE" w:rsidRPr="00084655">
              <w:t xml:space="preserve"> comments entered when capturing the spectrum </w:t>
            </w:r>
            <w:r w:rsidR="001310CE">
              <w:t>into this field on spectrum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FA1F82" w:rsidRDefault="002935FF" w:rsidP="0061012D">
            <w:pPr>
              <w:pStyle w:val="TableText"/>
            </w:pPr>
            <w:ins w:id="196" w:author="Peter" w:date="2013-05-08T09:19:00Z">
              <w:r>
                <w:t xml:space="preserve">This Attribute </w:t>
              </w:r>
            </w:ins>
            <w:r w:rsidR="0061012D">
              <w:t>is</w:t>
            </w:r>
            <w:ins w:id="197" w:author="Peter" w:date="2013-05-08T09:19:00Z">
              <w:r>
                <w:t xml:space="preserve"> always present</w:t>
              </w:r>
            </w:ins>
            <w:r w:rsidR="0061012D">
              <w:t xml:space="preserve"> and is generally set by </w:t>
            </w:r>
            <w:r w:rsidR="00F52044">
              <w:t>SPECCHIO</w:t>
            </w:r>
            <w:r w:rsidR="0061012D">
              <w:t xml:space="preserve"> when the spectrum is read</w:t>
            </w:r>
            <w:ins w:id="198" w:author="Peter" w:date="2013-05-08T09:19:00Z">
              <w:r>
                <w:t>.</w:t>
              </w:r>
            </w:ins>
            <w:r w:rsidR="00FA1F82">
              <w:t xml:space="preserve"> </w:t>
            </w:r>
            <w:ins w:id="199" w:author="Peter" w:date="2013-05-08T09:19:00Z">
              <w:r>
                <w:t xml:space="preserve">If no data is available, </w:t>
              </w:r>
            </w:ins>
            <w:r w:rsidR="0061012D">
              <w:t xml:space="preserve">it should be </w:t>
            </w:r>
            <w:ins w:id="200" w:author="Peter" w:date="2013-05-08T09:19:00Z">
              <w:r>
                <w:t xml:space="preserve">set to </w:t>
              </w:r>
              <w:r w:rsidRPr="00EF56D8">
                <w:rPr>
                  <w:rStyle w:val="GUIWord"/>
                </w:rPr>
                <w:t>Nil</w:t>
              </w:r>
              <w:r>
                <w:t>.</w:t>
              </w:r>
            </w:ins>
          </w:p>
          <w:p w:rsidR="002935FF" w:rsidRDefault="00FA1F82" w:rsidP="0061012D">
            <w:pPr>
              <w:pStyle w:val="TableText"/>
              <w:rPr>
                <w:ins w:id="201" w:author="Peter" w:date="2013-05-08T09:19:00Z"/>
              </w:rPr>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02" w:author="Peter" w:date="2013-05-08T09:19:00Z">
              <w:r w:rsidR="002935FF">
                <w:t>S</w:t>
              </w:r>
              <w:r>
                <w:t>pectra</w:t>
              </w:r>
            </w:ins>
            <w:del w:id="203" w:author="Peter" w:date="2013-05-08T09:19:00Z">
              <w:r>
                <w:delText>spectra</w:delText>
              </w:r>
            </w:del>
            <w:r>
              <w:t xml:space="preserve"> when a subsequent </w:t>
            </w:r>
            <w:r w:rsidR="0061012D">
              <w:t xml:space="preserve">spectrum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04" w:author="Peter" w:date="2013-05-08T09:19:00Z"/>
              </w:rPr>
            </w:pPr>
            <w:ins w:id="205" w:author="Peter" w:date="2013-05-08T09:19:00Z">
              <w:r>
                <w:t xml:space="preserve">This value is automatically set </w:t>
              </w:r>
            </w:ins>
            <w:r w:rsidR="006E169B">
              <w:t xml:space="preserve">to the </w:t>
            </w:r>
            <w:r w:rsidR="00F52044">
              <w:t>SPECCHIO</w:t>
            </w:r>
            <w:r w:rsidR="006E169B">
              <w:t xml:space="preserve"> server’s system time </w:t>
            </w:r>
            <w:ins w:id="206" w:author="Peter" w:date="2013-05-08T09:19:00Z">
              <w:r>
                <w:t xml:space="preserve">when the Spectrum is uploaded to </w:t>
              </w:r>
            </w:ins>
            <w:r w:rsidR="00F52044">
              <w:t>SPECCHIO</w:t>
            </w:r>
            <w:ins w:id="207" w:author="Peter" w:date="2013-05-08T09:19:00Z">
              <w:r>
                <w:t>.</w:t>
              </w:r>
            </w:ins>
            <w:r w:rsidR="006E169B">
              <w:t xml:space="preserve"> Note that this may not be the same as the client’s system time.</w:t>
            </w:r>
          </w:p>
          <w:p w:rsidR="001310CE" w:rsidRDefault="00C96D90" w:rsidP="00C96D90">
            <w:pPr>
              <w:pStyle w:val="TableText"/>
            </w:pPr>
            <w:del w:id="208"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09" w:author="Peter" w:date="2013-05-08T09:19:00Z">
              <w:r>
                <w:t>.</w:t>
              </w:r>
            </w:ins>
            <w:del w:id="210" w:author="Peter" w:date="2013-05-08T09:19:00Z">
              <w:r>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1" w:author="Peter" w:date="2013-05-08T09:19:00Z">
              <w:r w:rsidR="00D642A9">
                <w:t>Describes the nature</w:t>
              </w:r>
            </w:ins>
            <w:del w:id="212" w:author="Peter" w:date="2013-05-08T09:19:00Z">
              <w:r w:rsidR="00D642A9" w:rsidRPr="00084655">
                <w:delText>Name</w:delText>
              </w:r>
            </w:del>
            <w:r w:rsidR="00D642A9" w:rsidRPr="00084655">
              <w:t xml:space="preserve"> of the </w:t>
            </w:r>
            <w:del w:id="213" w:author="Peter" w:date="2013-05-08T09:19:00Z">
              <w:r w:rsidR="00D642A9" w:rsidRPr="00084655">
                <w:delText xml:space="preserve">spectral </w:delText>
              </w:r>
            </w:del>
            <w:r w:rsidR="00D642A9" w:rsidRPr="00084655">
              <w:t>measurement</w:t>
            </w:r>
            <w:r w:rsidR="00D642A9">
              <w:t xml:space="preserve"> - s</w:t>
            </w:r>
            <w:ins w:id="214" w:author="Peter" w:date="2013-05-08T09:19:00Z">
              <w:r w:rsidR="00D642A9">
                <w:t>elect from</w:t>
              </w:r>
            </w:ins>
            <w:r w:rsidR="00D642A9">
              <w:t xml:space="preserve">: </w:t>
            </w:r>
            <w:r w:rsidR="00D642A9" w:rsidRPr="00B93C94">
              <w:t>Reflectance, Radiance, Transmission, Absorbance, DNs, Irradiance, Mueller10, Mueller20, Wavelength</w:t>
            </w:r>
            <w:ins w:id="215" w:author="Peter" w:date="2013-05-08T09:19:00Z">
              <w:r w:rsidR="00D642A9">
                <w:t>.</w:t>
              </w:r>
            </w:ins>
          </w:p>
          <w:p w:rsidR="006E0394" w:rsidRDefault="00EF56D8" w:rsidP="00305207">
            <w:pPr>
              <w:pStyle w:val="TableText"/>
            </w:pPr>
            <w:ins w:id="216" w:author="Peter" w:date="2013-05-08T09:19:00Z">
              <w:r>
                <w:t xml:space="preserve">This Attribute is </w:t>
              </w:r>
            </w:ins>
            <w:r w:rsidR="00FA1F82">
              <w:t>mandatory</w:t>
            </w:r>
            <w:ins w:id="217"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18"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19"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20" w:author="Peter" w:date="2013-05-08T09:19:00Z">
              <w:r w:rsidR="00723D0B">
                <w:t xml:space="preserve">and file formats </w:t>
              </w:r>
            </w:ins>
            <w:r w:rsidR="002B10D8">
              <w:t>apply a number which is recorded in the Spectrum file</w:t>
            </w:r>
            <w:del w:id="221"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222" w:name="_Toc359336783"/>
      <w:r w:rsidRPr="00155FA4">
        <w:t>Generic Target Properties</w:t>
      </w:r>
      <w:r w:rsidR="00F3610B" w:rsidRPr="00F3610B">
        <w:t xml:space="preserve"> </w:t>
      </w:r>
      <w:r w:rsidR="00F3610B">
        <w:t>Group</w:t>
      </w:r>
      <w:bookmarkEnd w:id="222"/>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Generic Target Properties group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23" w:author="Peter" w:date="2013-05-08T09:19:00Z">
              <w:r>
                <w:t>.</w:t>
              </w:r>
            </w:ins>
            <w:del w:id="224"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ins w:id="225" w:author="Peter Roberts" w:date="2013-05-08T09:19:00Z">
              <w:r w:rsidR="001D57A4">
                <w:t xml:space="preserve"> </w:t>
              </w:r>
            </w:ins>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226" w:name="_Toc359336784"/>
      <w:r w:rsidRPr="00155FA4">
        <w:t>Illumination</w:t>
      </w:r>
      <w:r w:rsidR="00F3610B" w:rsidRPr="00F3610B">
        <w:t xml:space="preserve"> </w:t>
      </w:r>
      <w:r w:rsidR="00F3610B">
        <w:t>Group</w:t>
      </w:r>
      <w:bookmarkEnd w:id="226"/>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227" w:name="_Toc359336785"/>
      <w:r w:rsidRPr="00155FA4">
        <w:t>Instrument</w:t>
      </w:r>
      <w:r w:rsidR="00F3610B" w:rsidRPr="00F3610B">
        <w:t xml:space="preserve"> </w:t>
      </w:r>
      <w:r w:rsidR="00F3610B">
        <w:t>Group</w:t>
      </w:r>
      <w:bookmarkEnd w:id="227"/>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655"/>
        <w:gridCol w:w="7207"/>
        <w:tblGridChange w:id="228">
          <w:tblGrid>
            <w:gridCol w:w="709"/>
            <w:gridCol w:w="885"/>
            <w:gridCol w:w="770"/>
            <w:gridCol w:w="6390"/>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29" w:author="Peter" w:date="2013-05-08T09:19:00Z">
              <w:r w:rsidR="00CB4748">
                <w:t>Th</w:t>
              </w:r>
            </w:ins>
            <w:r w:rsidR="00CB4748">
              <w:t>e</w:t>
            </w:r>
            <w:ins w:id="230" w:author="Peter" w:date="2013-05-08T09:19:00Z">
              <w:r w:rsidR="00CB4748">
                <w:t xml:space="preserve"> name </w:t>
              </w:r>
            </w:ins>
            <w:r w:rsidR="00CB4748">
              <w:t>of</w:t>
            </w:r>
            <w:ins w:id="231"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32" w:author="Peter" w:date="2013-05-08T09:19:00Z">
              <w:r w:rsidR="00CB4748">
                <w:t>used to take these measurements</w:t>
              </w:r>
            </w:ins>
          </w:p>
          <w:p w:rsidR="00CB4748" w:rsidRPr="00C41199" w:rsidRDefault="00CB4748" w:rsidP="00CB4748">
            <w:pPr>
              <w:pStyle w:val="TableText"/>
              <w:tabs>
                <w:tab w:val="right" w:leader="dot" w:pos="8788"/>
              </w:tabs>
              <w:rPr>
                <w:rPrChange w:id="233" w:author="Peter" w:date="2013-05-08T09:19:00Z">
                  <w:rPr>
                    <w:rStyle w:val="DocActionChar"/>
                    <w:i w:val="0"/>
                  </w:rPr>
                </w:rPrChange>
              </w:rPr>
            </w:pPr>
            <w:r>
              <w:t xml:space="preserve">The drop down list is a list of </w:t>
            </w:r>
            <w:ins w:id="234" w:author="Peter" w:date="2013-05-08T09:19:00Z">
              <w:r>
                <w:t xml:space="preserve">Instruments which is created using the </w:t>
              </w:r>
              <w:r w:rsidRPr="00C41199">
                <w:rPr>
                  <w:rStyle w:val="GUIWord"/>
                </w:rPr>
                <w:t>Data maintenance/</w:t>
              </w:r>
            </w:ins>
            <w:del w:id="235"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1C4E7F" w:rsidRPr="001C4E7F">
              <w:rPr>
                <w:rStyle w:val="GUIWord"/>
                <w:rPrChange w:id="236" w:author="Peter" w:date="2013-05-08T09:19:00Z">
                  <w:rPr>
                    <w:rStyle w:val="DocActionChar"/>
                  </w:rPr>
                </w:rPrChange>
              </w:rPr>
              <w:t xml:space="preserve">Instrument </w:t>
            </w:r>
            <w:ins w:id="237" w:author="Peter" w:date="2013-05-08T09:19:00Z">
              <w:r w:rsidRPr="00C41199">
                <w:rPr>
                  <w:rStyle w:val="GUIWord"/>
                </w:rPr>
                <w:t>admin.</w:t>
              </w:r>
              <w:r>
                <w:t xml:space="preserve"> </w:t>
              </w:r>
            </w:ins>
            <w:r w:rsidR="001C4E7F" w:rsidRPr="001C4E7F">
              <w:rPr>
                <w:rPrChange w:id="238" w:author="Peter" w:date="2013-05-08T09:19:00Z">
                  <w:rPr>
                    <w:rStyle w:val="DocActionChar"/>
                  </w:rPr>
                </w:rPrChange>
              </w:rPr>
              <w:t>function</w:t>
            </w:r>
            <w:del w:id="239" w:author="Peter" w:date="2013-05-08T09:19:00Z">
              <w:r>
                <w:rPr>
                  <w:rStyle w:val="DocActionChar"/>
                </w:rPr>
                <w:delText xml:space="preserve"> metadata editor</w:delText>
              </w:r>
            </w:del>
            <w:r w:rsidR="001C4E7F" w:rsidRPr="001C4E7F">
              <w:rPr>
                <w:rPrChange w:id="240" w:author="Peter" w:date="2013-05-08T09:19:00Z">
                  <w:rPr>
                    <w:rStyle w:val="DocActionChar"/>
                  </w:rPr>
                </w:rPrChange>
              </w:rPr>
              <w:t>.</w:t>
            </w:r>
          </w:p>
          <w:p w:rsidR="00CB4748" w:rsidRDefault="00CB4748" w:rsidP="00305207">
            <w:pPr>
              <w:pStyle w:val="TableText"/>
            </w:pPr>
            <w:r>
              <w:t>Th</w:t>
            </w:r>
            <w:ins w:id="241" w:author="Peter" w:date="2013-05-08T09:19:00Z">
              <w:r w:rsidR="002935FF">
                <w:t xml:space="preserve">is Attribute is </w:t>
              </w:r>
            </w:ins>
            <w:r w:rsidR="00BE1D96">
              <w:t>always present</w:t>
            </w:r>
            <w:ins w:id="242" w:author="Peter" w:date="2013-05-08T09:19:00Z">
              <w:r w:rsidR="002935FF">
                <w:t xml:space="preserve"> and cannot be deleted. </w:t>
              </w:r>
            </w:ins>
            <w:r w:rsidR="00BF00B7">
              <w:t xml:space="preserve">It should be set if known. </w:t>
            </w:r>
            <w:ins w:id="243" w:author="Peter" w:date="2013-05-08T09:19:00Z">
              <w:r w:rsidR="002935FF">
                <w:t xml:space="preserve">If no data is available, set it to </w:t>
              </w:r>
              <w:r w:rsidR="002935FF" w:rsidRPr="00EF56D8">
                <w:rPr>
                  <w:rStyle w:val="GUIWord"/>
                </w:rPr>
                <w:t>Nil</w:t>
              </w:r>
              <w:r w:rsidR="002935FF">
                <w:t>.</w:t>
              </w:r>
            </w:ins>
          </w:p>
          <w:p w:rsidR="004D7399" w:rsidRDefault="00CB4748" w:rsidP="00BF00B7">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has been determined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44" w:author="Peter" w:date="2013-05-08T09:19:00Z">
                  <w:rPr>
                    <w:rStyle w:val="DocActionChar"/>
                    <w:i w:val="0"/>
                  </w:rPr>
                </w:rPrChange>
              </w:rPr>
            </w:pPr>
            <w:r>
              <w:t>The drop down list is a list of Sensors</w:t>
            </w:r>
            <w:ins w:id="245" w:author="Peter" w:date="2013-05-08T09:19:00Z">
              <w:r>
                <w:t xml:space="preserve"> which is created using the </w:t>
              </w:r>
              <w:r w:rsidRPr="00C41199">
                <w:rPr>
                  <w:rStyle w:val="GUIWord"/>
                </w:rPr>
                <w:t>Data maintenance/</w:t>
              </w:r>
            </w:ins>
            <w:del w:id="246"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47" w:author="Peter" w:date="2013-05-08T09:19:00Z">
              <w:r>
                <w:t xml:space="preserve"> </w:t>
              </w:r>
            </w:ins>
            <w:r w:rsidR="001C4E7F" w:rsidRPr="001C4E7F">
              <w:rPr>
                <w:rPrChange w:id="248" w:author="Peter" w:date="2013-05-08T09:19:00Z">
                  <w:rPr>
                    <w:rStyle w:val="DocActionChar"/>
                  </w:rPr>
                </w:rPrChange>
              </w:rPr>
              <w:t>function</w:t>
            </w:r>
            <w:del w:id="249" w:author="Peter" w:date="2013-05-08T09:19:00Z">
              <w:r>
                <w:rPr>
                  <w:rStyle w:val="DocActionChar"/>
                </w:rPr>
                <w:delText xml:space="preserve"> metadata editor</w:delText>
              </w:r>
            </w:del>
            <w:r w:rsidR="001C4E7F" w:rsidRPr="001C4E7F">
              <w:rPr>
                <w:rPrChange w:id="250" w:author="Peter" w:date="2013-05-08T09:19:00Z">
                  <w:rPr>
                    <w:rStyle w:val="DocActionChar"/>
                  </w:rPr>
                </w:rPrChange>
              </w:rPr>
              <w:t>.</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rPr>
                <w:ins w:id="251" w:author="Peter" w:date="2013-05-08T09:19:00Z"/>
              </w:rPr>
            </w:pPr>
            <w:ins w:id="252" w:author="Peter" w:date="2013-05-08T09:19:00Z">
              <w:r>
                <w:t xml:space="preserve">This Attribute is </w:t>
              </w:r>
            </w:ins>
            <w:r w:rsidR="00BE1D96">
              <w:t>always present</w:t>
            </w:r>
            <w:ins w:id="253" w:author="Peter" w:date="2013-05-08T09:19:00Z">
              <w:r>
                <w:t xml:space="preserve"> and cannot be deleted. If </w:t>
              </w:r>
            </w:ins>
            <w:r w:rsidR="0014777F">
              <w:t>not required</w:t>
            </w:r>
            <w:ins w:id="254" w:author="Peter" w:date="2013-05-08T09:19:00Z">
              <w:r>
                <w:t xml:space="preserve">, </w:t>
              </w:r>
            </w:ins>
            <w:r w:rsidR="00BE1D96">
              <w:t xml:space="preserve">it can be </w:t>
            </w:r>
            <w:ins w:id="255"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56" w:author="Peter" w:date="2013-05-08T09:19:00Z">
            <w:tblPrEx>
              <w:tblW w:w="0" w:type="auto"/>
              <w:tblInd w:w="817" w:type="dxa"/>
            </w:tblPrEx>
          </w:tblPrExChange>
        </w:tblPrEx>
        <w:trPr>
          <w:trPrChange w:id="257" w:author="Peter" w:date="2013-05-08T09:19:00Z">
            <w:trPr>
              <w:gridAfter w:val="0"/>
            </w:trPr>
          </w:trPrChange>
        </w:trPr>
        <w:tc>
          <w:tcPr>
            <w:tcW w:w="0" w:type="auto"/>
            <w:tcPrChange w:id="25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59"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p>
        </w:tc>
      </w:tr>
      <w:tr w:rsidR="004D7399" w:rsidTr="00CB4748">
        <w:tblPrEx>
          <w:tblW w:w="0" w:type="auto"/>
          <w:tblPrExChange w:id="260" w:author="Peter" w:date="2013-05-08T09:19:00Z">
            <w:tblPrEx>
              <w:tblW w:w="0" w:type="auto"/>
              <w:tblInd w:w="817" w:type="dxa"/>
            </w:tblPrEx>
          </w:tblPrExChange>
        </w:tblPrEx>
        <w:trPr>
          <w:trPrChange w:id="261" w:author="Peter" w:date="2013-05-08T09:19:00Z">
            <w:trPr>
              <w:gridAfter w:val="0"/>
            </w:trPr>
          </w:trPrChange>
        </w:trPr>
        <w:tc>
          <w:tcPr>
            <w:tcW w:w="0" w:type="auto"/>
            <w:tcPrChange w:id="26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63"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264" w:name="_Toc359336786"/>
      <w:r w:rsidRPr="00155FA4">
        <w:t>Instrument Settings</w:t>
      </w:r>
      <w:r w:rsidR="00F3610B" w:rsidRPr="00F3610B">
        <w:t xml:space="preserve"> </w:t>
      </w:r>
      <w:r w:rsidR="00F3610B">
        <w:t>Group</w:t>
      </w:r>
      <w:bookmarkEnd w:id="264"/>
    </w:p>
    <w:p w:rsidR="00637AC0" w:rsidRDefault="005679CD" w:rsidP="00A7583F">
      <w:pPr>
        <w:pStyle w:val="Body"/>
        <w:rPr>
          <w:ins w:id="265" w:author="Peter" w:date="2013-05-08T09:19:00Z"/>
        </w:rPr>
      </w:pPr>
      <w:ins w:id="266" w:author="Peter" w:date="2013-05-08T09:19:00Z">
        <w:r>
          <w:t xml:space="preserve">These attributes describe the settings of the </w:t>
        </w:r>
      </w:ins>
      <w:r w:rsidR="001310CE">
        <w:t xml:space="preserve">Instrument </w:t>
      </w:r>
      <w:ins w:id="267" w:author="Peter" w:date="2013-05-08T09:19:00Z">
        <w:r>
          <w:t>at the time the Spect</w:t>
        </w:r>
      </w:ins>
      <w:r w:rsidR="00D93CA9">
        <w:t>r</w:t>
      </w:r>
      <w:ins w:id="268" w:author="Peter" w:date="2013-05-08T09:19:00Z">
        <w:r>
          <w:t xml:space="preserve">um was </w:t>
        </w:r>
      </w:ins>
      <w:r w:rsidR="00637AC0">
        <w:t>acquired.</w:t>
      </w:r>
    </w:p>
    <w:p w:rsidR="001310CE" w:rsidRPr="007C3917" w:rsidRDefault="005679CD" w:rsidP="00A7583F">
      <w:pPr>
        <w:pStyle w:val="Body"/>
      </w:pPr>
      <w:ins w:id="269" w:author="Peter" w:date="2013-05-08T09:19:00Z">
        <w:r>
          <w:t xml:space="preserve">For some Instruments and file formats, the following </w:t>
        </w:r>
        <w:r w:rsidR="001310CE">
          <w:t>Instrument settings</w:t>
        </w:r>
        <w:r>
          <w:t xml:space="preserve"> are read</w:t>
        </w:r>
      </w:ins>
      <w:del w:id="270" w:author="Peter" w:date="2013-05-08T09:19:00Z">
        <w:r w:rsidR="001310CE">
          <w:delText>settings, depending on the sensor. Automatically generated</w:delText>
        </w:r>
      </w:del>
      <w:r w:rsidR="001310CE">
        <w:t xml:space="preserve"> from the </w:t>
      </w:r>
      <w:ins w:id="271" w:author="Peter" w:date="2013-05-08T09:19:00Z">
        <w:r>
          <w:t>Spectrum</w:t>
        </w:r>
      </w:ins>
      <w:del w:id="272" w:author="Peter" w:date="2013-05-08T09:19:00Z">
        <w:r w:rsidR="001310CE">
          <w:delText>spectral</w:delText>
        </w:r>
      </w:del>
      <w:r w:rsidR="001310CE">
        <w:t xml:space="preserve"> input file</w:t>
      </w:r>
      <w:ins w:id="273"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bl>
    <w:p w:rsidR="001310CE" w:rsidRPr="00F3610B" w:rsidRDefault="001310CE" w:rsidP="00F3610B">
      <w:pPr>
        <w:pStyle w:val="Heading3"/>
      </w:pPr>
      <w:bookmarkStart w:id="274" w:name="_Toc359336787"/>
      <w:r w:rsidRPr="00F3610B">
        <w:t>Instrumentation</w:t>
      </w:r>
      <w:r w:rsidR="00F3610B" w:rsidRPr="00F3610B">
        <w:t xml:space="preserve"> </w:t>
      </w:r>
      <w:r w:rsidR="00F3610B">
        <w:t>Group</w:t>
      </w:r>
      <w:bookmarkEnd w:id="274"/>
    </w:p>
    <w:p w:rsidR="00DA17D3" w:rsidRDefault="005679CD">
      <w:pPr>
        <w:pStyle w:val="Body"/>
        <w:pPrChange w:id="275" w:author="Peter" w:date="2013-05-08T09:19:00Z">
          <w:pPr>
            <w:pStyle w:val="DocAction"/>
          </w:pPr>
        </w:pPrChange>
      </w:pPr>
      <w:ins w:id="276" w:author="Peter" w:date="2013-05-08T09:19:00Z">
        <w:r>
          <w:t>These attributes describe</w:t>
        </w:r>
      </w:ins>
      <w:del w:id="277" w:author="Peter" w:date="2013-05-08T09:19:00Z">
        <w:r w:rsidR="000F2D03" w:rsidRPr="000F2D03">
          <w:delText>This group defines how</w:delText>
        </w:r>
      </w:del>
      <w:r w:rsidR="000F2D03" w:rsidRPr="000F2D03">
        <w:t xml:space="preserve"> the </w:t>
      </w:r>
      <w:del w:id="278" w:author="Peter" w:date="2013-05-08T09:19:00Z">
        <w:r w:rsidR="001310CE" w:rsidRPr="00245A33">
          <w:delText xml:space="preserve">objective of this group differ from </w:delText>
        </w:r>
      </w:del>
      <w:r w:rsidR="00637AC0" w:rsidRPr="00245A33">
        <w:t>Instrument</w:t>
      </w:r>
      <w:r w:rsidR="00637AC0">
        <w:t xml:space="preserve">ation </w:t>
      </w:r>
      <w:ins w:id="279" w:author="Peter" w:date="2013-05-08T09:19:00Z">
        <w:r>
          <w:t xml:space="preserve">used </w:t>
        </w:r>
        <w:r w:rsidR="00C82A81">
          <w:t>at</w:t>
        </w:r>
      </w:ins>
      <w:del w:id="280" w:author="Peter" w:date="2013-05-08T09:19:00Z">
        <w:r w:rsidR="001310CE" w:rsidRPr="00245A33">
          <w:delText>and Instrument Settings?</w:delText>
        </w:r>
        <w:r w:rsidR="00E97B4D">
          <w:delText xml:space="preserve"> This is any further manually recorded information related to</w:delText>
        </w:r>
      </w:del>
      <w:r w:rsidR="00E97B4D">
        <w:t xml:space="preserve"> the </w:t>
      </w:r>
      <w:ins w:id="281" w:author="Peter" w:date="2013-05-08T09:19:00Z">
        <w:r w:rsidR="00C82A81">
          <w:t xml:space="preserve">time the Spectrum was </w:t>
        </w:r>
      </w:ins>
      <w:r w:rsidR="00637AC0">
        <w:t>acquired</w:t>
      </w:r>
      <w:del w:id="282"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83" w:author="Peter" w:date="2013-05-08T09:19:00Z"/>
        </w:rPr>
      </w:pPr>
      <w:ins w:id="284"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ins w:id="285" w:author="Peter" w:date="2013-05-08T09:19:00Z">
              <w:r>
                <w:t xml:space="preserve">This Attribute is </w:t>
              </w:r>
            </w:ins>
            <w:r w:rsidR="00FA1F82">
              <w:t>mandatory</w:t>
            </w:r>
            <w:ins w:id="286" w:author="Peter" w:date="2013-05-08T09:19:00Z">
              <w:r>
                <w:t xml:space="preserve"> and cannot be deleted. If </w:t>
              </w:r>
            </w:ins>
            <w:r w:rsidR="00FA1F82">
              <w:t xml:space="preserve">it is not relevant or </w:t>
            </w:r>
            <w:ins w:id="287" w:author="Peter" w:date="2013-05-08T09:19:00Z">
              <w:r>
                <w:t xml:space="preserve">no data is available, set it to </w:t>
              </w:r>
              <w:r w:rsidRPr="00EF56D8">
                <w:rPr>
                  <w:rStyle w:val="GUIWord"/>
                </w:rPr>
                <w:t>Nil</w:t>
              </w:r>
              <w:r>
                <w:t>.</w:t>
              </w:r>
            </w:ins>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7A1927">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at after the </w:t>
            </w:r>
            <w:r w:rsidR="00F3610B">
              <w:t xml:space="preserve">Spectrum </w:t>
            </w:r>
            <w:r>
              <w:t>load is completed.</w:t>
            </w:r>
          </w:p>
        </w:tc>
      </w:tr>
    </w:tbl>
    <w:p w:rsidR="001310CE" w:rsidRPr="00F3610B" w:rsidRDefault="001310CE" w:rsidP="00F3610B">
      <w:pPr>
        <w:pStyle w:val="Heading3"/>
      </w:pPr>
      <w:bookmarkStart w:id="288" w:name="_Toc359336788"/>
      <w:r w:rsidRPr="00F3610B">
        <w:t>Keywords</w:t>
      </w:r>
      <w:r w:rsidR="00F3610B" w:rsidRPr="00F3610B">
        <w:t xml:space="preserve"> </w:t>
      </w:r>
      <w:r w:rsidR="00F3610B">
        <w:t>Group</w:t>
      </w:r>
      <w:bookmarkEnd w:id="288"/>
    </w:p>
    <w:p w:rsidR="00C974FC" w:rsidRDefault="001310CE" w:rsidP="00A7583F">
      <w:pPr>
        <w:pStyle w:val="Body"/>
      </w:pPr>
      <w:r w:rsidRPr="00612627">
        <w:t>Keywords can be used to search for particular spectra</w:t>
      </w:r>
      <w:r w:rsidR="00C974FC">
        <w:t xml:space="preserve"> in the </w:t>
      </w:r>
      <w:r w:rsidR="00F52044">
        <w:t>SPECCHIO</w:t>
      </w:r>
      <w:r w:rsidR="00C974FC">
        <w:t>’s Spectrum Query function</w:t>
      </w:r>
      <w:r w:rsidRPr="00612627">
        <w:t>.</w:t>
      </w:r>
    </w:p>
    <w:tbl>
      <w:tblPr>
        <w:tblStyle w:val="TableGrid"/>
        <w:tblW w:w="0" w:type="auto"/>
        <w:tblInd w:w="817" w:type="dxa"/>
        <w:tblLook w:val="04A0"/>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spectrum or a spectral collection</w:t>
            </w:r>
          </w:p>
          <w:p w:rsidR="00D85F6B" w:rsidRDefault="003E508C" w:rsidP="007B0A47">
            <w:pPr>
              <w:pStyle w:val="TableText"/>
            </w:pPr>
            <w:ins w:id="289" w:author="Peter" w:date="2013-05-08T09:19:00Z">
              <w:r>
                <w:t xml:space="preserve">Take care </w:t>
              </w:r>
            </w:ins>
            <w:r w:rsidR="007B0A47">
              <w:t>with</w:t>
            </w:r>
            <w:ins w:id="290" w:author="Peter" w:date="2013-05-08T09:19:00Z">
              <w:r>
                <w:t xml:space="preserve"> spelling and avoid leading or trailing spaces to avoid confusion when searching. Keyword</w:t>
              </w:r>
            </w:ins>
            <w:r w:rsidR="00C974FC">
              <w:t xml:space="preserve"> searching is</w:t>
            </w:r>
            <w:ins w:id="291" w:author="Peter" w:date="2013-05-08T09:19:00Z">
              <w:r>
                <w:t xml:space="preserve"> not case sensitive.</w:t>
              </w:r>
            </w:ins>
          </w:p>
        </w:tc>
      </w:tr>
    </w:tbl>
    <w:p w:rsidR="001310CE" w:rsidRPr="00F3610B" w:rsidRDefault="001310CE" w:rsidP="00F3610B">
      <w:pPr>
        <w:pStyle w:val="Heading3"/>
      </w:pPr>
      <w:bookmarkStart w:id="292" w:name="_Toc359336789"/>
      <w:r w:rsidRPr="00F3610B">
        <w:t>Location</w:t>
      </w:r>
      <w:r w:rsidR="00F3610B" w:rsidRPr="00F3610B">
        <w:t xml:space="preserve"> </w:t>
      </w:r>
      <w:r w:rsidR="00F3610B">
        <w:t>Group</w:t>
      </w:r>
      <w:bookmarkEnd w:id="292"/>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93" w:author="Peter" w:date="2013-05-08T09:19:00Z">
          <w:tblPr>
            <w:tblStyle w:val="TableGrid"/>
            <w:tblW w:w="0" w:type="auto"/>
            <w:tblInd w:w="817" w:type="dxa"/>
            <w:tblLook w:val="04A0"/>
          </w:tblPr>
        </w:tblPrChange>
      </w:tblPr>
      <w:tblGrid>
        <w:gridCol w:w="1268"/>
        <w:gridCol w:w="7486"/>
        <w:tblGridChange w:id="294">
          <w:tblGrid>
            <w:gridCol w:w="817"/>
            <w:gridCol w:w="591"/>
            <w:gridCol w:w="677"/>
            <w:gridCol w:w="6669"/>
            <w:gridCol w:w="817"/>
          </w:tblGrid>
        </w:tblGridChange>
      </w:tblGrid>
      <w:tr w:rsidR="001310CE" w:rsidTr="00963352">
        <w:trPr>
          <w:cantSplit/>
          <w:trPrChange w:id="295" w:author="Peter" w:date="2013-05-08T09:19:00Z">
            <w:trPr>
              <w:gridAfter w:val="0"/>
            </w:trPr>
          </w:trPrChange>
        </w:trPr>
        <w:tc>
          <w:tcPr>
            <w:tcW w:w="0" w:type="auto"/>
            <w:tcPrChange w:id="29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297"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298" w:author="Peter" w:date="2013-05-08T09:19:00Z">
            <w:trPr>
              <w:gridAfter w:val="0"/>
            </w:trPr>
          </w:trPrChange>
        </w:trPr>
        <w:tc>
          <w:tcPr>
            <w:tcW w:w="0" w:type="auto"/>
            <w:tcPrChange w:id="29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00"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01" w:author="Peter" w:date="2013-05-08T09:19:00Z">
            <w:trPr>
              <w:gridAfter w:val="0"/>
            </w:trPr>
          </w:trPrChange>
        </w:trPr>
        <w:tc>
          <w:tcPr>
            <w:tcW w:w="0" w:type="auto"/>
            <w:tcPrChange w:id="30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03"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963352">
        <w:trPr>
          <w:cantSplit/>
          <w:trPrChange w:id="304" w:author="Peter" w:date="2013-05-08T09:19:00Z">
            <w:trPr>
              <w:gridAfter w:val="0"/>
            </w:trPr>
          </w:trPrChange>
        </w:trPr>
        <w:tc>
          <w:tcPr>
            <w:tcW w:w="0" w:type="auto"/>
            <w:tcPrChange w:id="30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06"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07" w:author="Peter" w:date="2013-05-08T09:19:00Z"/>
              </w:rPr>
            </w:pPr>
            <w:r>
              <w:t xml:space="preserve">[alpha string] </w:t>
            </w:r>
            <w:r w:rsidR="00392B0B">
              <w:t xml:space="preserve">Identifier of </w:t>
            </w:r>
            <w:ins w:id="308" w:author="Peter" w:date="2013-05-08T09:19:00Z">
              <w:r w:rsidR="003E508C">
                <w:t xml:space="preserve">the State in which the observations were made. </w:t>
              </w:r>
            </w:ins>
          </w:p>
          <w:p w:rsidR="001310CE" w:rsidRDefault="003E508C" w:rsidP="00392B0B">
            <w:pPr>
              <w:pStyle w:val="TableText"/>
            </w:pPr>
            <w:ins w:id="309" w:author="Peter" w:date="2013-05-08T09:19:00Z">
              <w:r>
                <w:t xml:space="preserve">To avoid confusion in searching later, </w:t>
              </w:r>
              <w:r w:rsidR="00842401">
                <w:t xml:space="preserve">it is suggested to use the standard abbreviation for the state </w:t>
              </w:r>
            </w:ins>
            <w:r w:rsidR="00392B0B">
              <w:t>–</w:t>
            </w:r>
            <w:ins w:id="310" w:author="Peter" w:date="2013-05-08T09:19:00Z">
              <w:r w:rsidR="00842401">
                <w:t xml:space="preserve"> for</w:t>
              </w:r>
            </w:ins>
            <w:r w:rsidR="00392B0B">
              <w:t xml:space="preserve"> </w:t>
            </w:r>
            <w:ins w:id="311" w:author="Peter" w:date="2013-05-08T09:19:00Z">
              <w:r w:rsidR="00842401">
                <w:t>example</w:t>
              </w:r>
            </w:ins>
            <w:del w:id="312" w:author="Peter" w:date="2013-05-08T09:19:00Z">
              <w:r w:rsidR="001310CE" w:rsidRPr="00612627">
                <w:rPr>
                  <w:rStyle w:val="DocActionChar"/>
                </w:rPr>
                <w:delText>%%% Presumably SA</w:delText>
              </w:r>
            </w:del>
            <w:r w:rsidR="001C4E7F" w:rsidRPr="001C4E7F">
              <w:rPr>
                <w:rPrChange w:id="313" w:author="Peter" w:date="2013-05-08T09:19:00Z">
                  <w:rPr>
                    <w:rStyle w:val="DocActionChar"/>
                  </w:rPr>
                </w:rPrChange>
              </w:rPr>
              <w:t xml:space="preserve">, </w:t>
            </w:r>
            <w:r w:rsidR="00C974FC">
              <w:t xml:space="preserve">in Australia use </w:t>
            </w:r>
            <w:r w:rsidR="001C4E7F" w:rsidRPr="001C4E7F">
              <w:rPr>
                <w:rPrChange w:id="314" w:author="Peter" w:date="2013-05-08T09:19:00Z">
                  <w:rPr>
                    <w:rStyle w:val="DocActionChar"/>
                  </w:rPr>
                </w:rPrChange>
              </w:rPr>
              <w:t>NSW</w:t>
            </w:r>
            <w:ins w:id="315" w:author="Peter" w:date="2013-05-08T09:19:00Z">
              <w:r w:rsidR="00842401">
                <w:t>, Qld, Vic... D</w:t>
              </w:r>
              <w:r>
                <w:t>o</w:t>
              </w:r>
            </w:ins>
            <w:del w:id="316" w:author="Peter" w:date="2013-05-08T09:19:00Z">
              <w:r w:rsidR="001310CE" w:rsidRPr="00612627">
                <w:rPr>
                  <w:rStyle w:val="DocActionChar"/>
                </w:rPr>
                <w:delText xml:space="preserve"> etc. Why</w:delText>
              </w:r>
            </w:del>
            <w:r w:rsidR="001C4E7F" w:rsidRPr="001C4E7F">
              <w:rPr>
                <w:rPrChange w:id="317" w:author="Peter" w:date="2013-05-08T09:19:00Z">
                  <w:rPr>
                    <w:rStyle w:val="DocActionChar"/>
                  </w:rPr>
                </w:rPrChange>
              </w:rPr>
              <w:t xml:space="preserve"> not </w:t>
            </w:r>
            <w:ins w:id="318" w:author="Peter" w:date="2013-05-08T09:19:00Z">
              <w:r>
                <w:t xml:space="preserve">use periods, </w:t>
              </w:r>
              <w:r w:rsidR="00842401">
                <w:t xml:space="preserve">leading, embedded or </w:t>
              </w:r>
              <w:r>
                <w:t xml:space="preserve">trailing spaces in the field. </w:t>
              </w:r>
              <w:r w:rsidR="00842401">
                <w:t>Searching is not case sensitive</w:t>
              </w:r>
            </w:ins>
            <w:del w:id="319" w:author="Peter" w:date="2013-05-08T09:19:00Z">
              <w:r w:rsidR="001310CE" w:rsidRPr="00612627">
                <w:rPr>
                  <w:rStyle w:val="DocActionChar"/>
                </w:rPr>
                <w:delText>a drop down? Is it international? Could be a configured list</w:delText>
              </w:r>
            </w:del>
            <w:r w:rsidR="001C4E7F" w:rsidRPr="001C4E7F">
              <w:rPr>
                <w:rPrChange w:id="320" w:author="Peter" w:date="2013-05-08T09:19:00Z">
                  <w:rPr>
                    <w:rStyle w:val="DocActionChar"/>
                  </w:rPr>
                </w:rPrChange>
              </w:rPr>
              <w:t>.</w:t>
            </w:r>
          </w:p>
        </w:tc>
      </w:tr>
    </w:tbl>
    <w:p w:rsidR="001310CE" w:rsidRPr="00F3610B" w:rsidRDefault="001310CE" w:rsidP="00F3610B">
      <w:pPr>
        <w:pStyle w:val="Heading3"/>
      </w:pPr>
      <w:bookmarkStart w:id="321" w:name="_Toc359336790"/>
      <w:r w:rsidRPr="00F3610B">
        <w:t>Names</w:t>
      </w:r>
      <w:r w:rsidR="00F3610B" w:rsidRPr="00F3610B">
        <w:t xml:space="preserve"> </w:t>
      </w:r>
      <w:r w:rsidR="00F3610B">
        <w:t>Group</w:t>
      </w:r>
      <w:bookmarkEnd w:id="321"/>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22" w:author="Peter" w:date="2013-05-08T09:19:00Z">
          <w:tblPr>
            <w:tblStyle w:val="TableGrid"/>
            <w:tblW w:w="0" w:type="auto"/>
            <w:tblInd w:w="817" w:type="dxa"/>
            <w:tblLook w:val="04A0"/>
          </w:tblPr>
        </w:tblPrChange>
      </w:tblPr>
      <w:tblGrid>
        <w:gridCol w:w="1258"/>
        <w:gridCol w:w="7496"/>
        <w:tblGridChange w:id="323">
          <w:tblGrid>
            <w:gridCol w:w="817"/>
            <w:gridCol w:w="445"/>
            <w:gridCol w:w="813"/>
            <w:gridCol w:w="6679"/>
            <w:gridCol w:w="817"/>
          </w:tblGrid>
        </w:tblGridChange>
      </w:tblGrid>
      <w:tr w:rsidR="001310CE" w:rsidTr="00305207">
        <w:trPr>
          <w:trPrChange w:id="324" w:author="Peter" w:date="2013-05-08T09:19:00Z">
            <w:trPr>
              <w:gridAfter w:val="0"/>
            </w:trPr>
          </w:trPrChange>
        </w:trPr>
        <w:tc>
          <w:tcPr>
            <w:tcW w:w="0" w:type="auto"/>
            <w:tcPrChange w:id="32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26"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E172F8" w:rsidRPr="00E172F8">
                <w:rPr>
                  <w:rStyle w:val="CrossReference"/>
                </w:rPr>
                <w:t>4.9.6</w:t>
              </w:r>
            </w:fldSimple>
            <w:r w:rsidRPr="0040574B">
              <w:rPr>
                <w:rStyle w:val="CrossReference"/>
              </w:rPr>
              <w:t xml:space="preserve"> </w:t>
            </w:r>
            <w:fldSimple w:instr=" REF _Ref355167311 \h  \* MERGEFORMAT ">
              <w:r w:rsidR="00E172F8" w:rsidRPr="00E172F8">
                <w:rPr>
                  <w:rStyle w:val="CrossReference"/>
                </w:rPr>
                <w:t>ENVI Spectral Library Files</w:t>
              </w:r>
            </w:fldSimple>
            <w:r>
              <w:t>), the content of the Spectrum Names tag is copied here if it is set</w:t>
            </w:r>
            <w:ins w:id="327" w:author="Peter" w:date="2013-05-08T09:19:00Z">
              <w:r w:rsidR="00842401">
                <w:t xml:space="preserve"> in the input file</w:t>
              </w:r>
              <w:r>
                <w:t>.</w:t>
              </w:r>
            </w:ins>
            <w:del w:id="328" w:author="Peter" w:date="2013-05-08T09:19:00Z">
              <w:r>
                <w:delText>.</w:delText>
              </w:r>
            </w:del>
          </w:p>
        </w:tc>
      </w:tr>
      <w:tr w:rsidR="001310CE" w:rsidTr="00305207">
        <w:trPr>
          <w:trPrChange w:id="329" w:author="Peter" w:date="2013-05-08T09:19:00Z">
            <w:trPr>
              <w:gridAfter w:val="0"/>
            </w:trPr>
          </w:trPrChange>
        </w:trPr>
        <w:tc>
          <w:tcPr>
            <w:tcW w:w="0" w:type="auto"/>
            <w:tcPrChange w:id="33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31"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332" w:name="_Toc359336791"/>
      <w:r w:rsidRPr="00F3610B">
        <w:t>Optics</w:t>
      </w:r>
      <w:r w:rsidR="00F3610B" w:rsidRPr="00F3610B">
        <w:t xml:space="preserve"> </w:t>
      </w:r>
      <w:r w:rsidR="00F3610B">
        <w:t>Group</w:t>
      </w:r>
      <w:bookmarkEnd w:id="332"/>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F3610B" w:rsidRDefault="001310CE" w:rsidP="00F3610B">
      <w:pPr>
        <w:pStyle w:val="Heading3"/>
      </w:pPr>
      <w:bookmarkStart w:id="333" w:name="_Toc359336792"/>
      <w:r w:rsidRPr="00F3610B">
        <w:t>PDFs</w:t>
      </w:r>
      <w:r w:rsidR="00F3610B" w:rsidRPr="00F3610B">
        <w:t xml:space="preserve"> </w:t>
      </w:r>
      <w:r w:rsidR="00F3610B">
        <w:t>Group</w:t>
      </w:r>
      <w:bookmarkEnd w:id="333"/>
    </w:p>
    <w:p w:rsidR="00A863FC" w:rsidRPr="00A863FC" w:rsidRDefault="00F52044" w:rsidP="00A863FC">
      <w:pPr>
        <w:pStyle w:val="Body"/>
        <w:rPr>
          <w:ins w:id="334" w:author="Peter" w:date="2013-05-08T09:19:00Z"/>
          <w:rStyle w:val="Strong"/>
          <w:b w:val="0"/>
          <w:bCs w:val="0"/>
        </w:rPr>
      </w:pPr>
      <w:r>
        <w:rPr>
          <w:rStyle w:val="Strong"/>
          <w:b w:val="0"/>
          <w:bCs w:val="0"/>
        </w:rPr>
        <w:t>SPECCHIO</w:t>
      </w:r>
      <w:ins w:id="335" w:author="Peter" w:date="2013-05-08T09:19:00Z">
        <w:r w:rsidR="00A863FC" w:rsidRPr="00A863FC">
          <w:rPr>
            <w:rStyle w:val="Strong"/>
            <w:b w:val="0"/>
            <w:bCs w:val="0"/>
          </w:rPr>
          <w:t xml:space="preserve"> supports uploading </w:t>
        </w:r>
      </w:ins>
      <w:r w:rsidR="00323FF2">
        <w:rPr>
          <w:rStyle w:val="Strong"/>
          <w:b w:val="0"/>
          <w:bCs w:val="0"/>
        </w:rPr>
        <w:t xml:space="preserve">of </w:t>
      </w:r>
      <w:ins w:id="336" w:author="Peter" w:date="2013-05-08T09:19:00Z">
        <w:r w:rsidR="00A863FC" w:rsidRPr="00A863FC">
          <w:rPr>
            <w:rStyle w:val="Strong"/>
            <w:b w:val="0"/>
            <w:bCs w:val="0"/>
          </w:rPr>
          <w:t>up to two PDF files for each Spectrum.</w:t>
        </w:r>
        <w:r w:rsidR="00A863FC">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37"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38" w:author="Peter" w:date="2013-05-08T09:19:00Z">
              <w:r w:rsidR="001310CE">
                <w:delText xml:space="preserve">[Uploaded PDF file] </w:delText>
              </w:r>
              <w:r w:rsidR="0040574B">
                <w:delText>%%%</w:delText>
              </w:r>
            </w:del>
          </w:p>
        </w:tc>
      </w:tr>
    </w:tbl>
    <w:p w:rsidR="001310CE" w:rsidRPr="00F3610B" w:rsidRDefault="00842401" w:rsidP="00F3610B">
      <w:pPr>
        <w:pStyle w:val="Heading3"/>
        <w:rPr>
          <w:ins w:id="339" w:author="Peter" w:date="2013-05-08T09:19:00Z"/>
        </w:rPr>
      </w:pPr>
      <w:bookmarkStart w:id="340" w:name="_Toc359336793"/>
      <w:ins w:id="341" w:author="Peter" w:date="2013-05-08T09:19:00Z">
        <w:r w:rsidRPr="00F3610B">
          <w:t>Personnel</w:t>
        </w:r>
      </w:ins>
      <w:r w:rsidR="00F3610B" w:rsidRPr="00F3610B">
        <w:t xml:space="preserve"> </w:t>
      </w:r>
      <w:r w:rsidR="00F3610B">
        <w:t>Group</w:t>
      </w:r>
      <w:bookmarkEnd w:id="340"/>
    </w:p>
    <w:p w:rsidR="001310CE" w:rsidRPr="00BC4E01" w:rsidRDefault="001310CE" w:rsidP="00A7583F">
      <w:pPr>
        <w:pStyle w:val="Body"/>
        <w:rPr>
          <w:del w:id="342" w:author="Peter" w:date="2013-05-08T09:19:00Z"/>
          <w:rStyle w:val="Strong"/>
        </w:rPr>
      </w:pPr>
      <w:del w:id="343" w:author="Peter" w:date="2013-05-08T09:19:00Z">
        <w:r w:rsidRPr="00BC4E01">
          <w:rPr>
            <w:rStyle w:val="Strong"/>
          </w:rPr>
          <w:delText>Personell</w:delText>
        </w:r>
      </w:del>
    </w:p>
    <w:tbl>
      <w:tblPr>
        <w:tblStyle w:val="TableGrid"/>
        <w:tblW w:w="0" w:type="auto"/>
        <w:tblInd w:w="817" w:type="dxa"/>
        <w:tblLook w:val="04A0"/>
      </w:tblPr>
      <w:tblGrid>
        <w:gridCol w:w="1489"/>
        <w:gridCol w:w="7265"/>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ins w:id="344" w:author="Peter" w:date="2013-05-08T09:19:00Z">
              <w:r w:rsidR="00842401">
                <w:t>Investigator’s name</w:t>
              </w:r>
            </w:ins>
          </w:p>
          <w:p w:rsidR="00842401" w:rsidRDefault="00E67DCB" w:rsidP="00842401">
            <w:pPr>
              <w:pStyle w:val="TableText"/>
              <w:rPr>
                <w:ins w:id="345" w:author="Peter" w:date="2013-05-08T09:19:00Z"/>
              </w:rPr>
            </w:pPr>
            <w:r>
              <w:t xml:space="preserve">It </w:t>
            </w:r>
            <w:ins w:id="346" w:author="Peter" w:date="2013-05-08T09:19:00Z">
              <w:r w:rsidR="00842401">
                <w:t>is not necessar</w:t>
              </w:r>
            </w:ins>
            <w:r>
              <w:t>il</w:t>
            </w:r>
            <w:ins w:id="347" w:author="Peter" w:date="2013-05-08T09:19:00Z">
              <w:r w:rsidR="00842401">
                <w:t xml:space="preserve">y related to any </w:t>
              </w:r>
            </w:ins>
            <w:r w:rsidR="00F52044">
              <w:t>SPECCHIO</w:t>
            </w:r>
            <w:ins w:id="348" w:author="Peter" w:date="2013-05-08T09:19:00Z">
              <w:r w:rsidR="00842401">
                <w:t xml:space="preserve">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49" w:author="Peter" w:date="2013-05-08T09:19:00Z"/>
              </w:rPr>
            </w:pPr>
            <w:ins w:id="350"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DA17D3" w:rsidRDefault="00A863FC">
            <w:pPr>
              <w:pStyle w:val="TableText"/>
              <w:rPr>
                <w:b/>
              </w:rPr>
              <w:pPrChange w:id="351" w:author="Peter" w:date="2013-05-08T09:19:00Z">
                <w:pPr>
                  <w:pStyle w:val="DocAction"/>
                  <w:tabs>
                    <w:tab w:val="right" w:leader="dot" w:pos="8788"/>
                  </w:tabs>
                </w:pPr>
              </w:pPrChange>
            </w:pPr>
            <w:ins w:id="352" w:author="Peter" w:date="2013-05-08T09:19:00Z">
              <w:r>
                <w:t xml:space="preserve">Users are </w:t>
              </w:r>
            </w:ins>
            <w:r w:rsidR="00323FF2">
              <w:t xml:space="preserve">generally </w:t>
            </w:r>
            <w:ins w:id="353" w:author="Peter" w:date="2013-05-08T09:19:00Z">
              <w:r>
                <w:t>encouraged to rely on the Campaign Metadata (either the Investigator, Research Group Members or Description fields) for this function.</w:t>
              </w:r>
            </w:ins>
            <w:del w:id="354"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Pr="00F3610B" w:rsidRDefault="001310CE" w:rsidP="00F3610B">
      <w:pPr>
        <w:pStyle w:val="Heading3"/>
      </w:pPr>
      <w:bookmarkStart w:id="355" w:name="_Toc359336794"/>
      <w:r w:rsidRPr="00F3610B">
        <w:t>Pictures</w:t>
      </w:r>
      <w:r w:rsidR="00F3610B" w:rsidRPr="00F3610B">
        <w:t xml:space="preserve"> </w:t>
      </w:r>
      <w:r w:rsidR="00F3610B">
        <w:t>Group</w:t>
      </w:r>
      <w:bookmarkEnd w:id="355"/>
    </w:p>
    <w:p w:rsidR="00323FF2" w:rsidRPr="00A863FC" w:rsidRDefault="00F52044" w:rsidP="00323FF2">
      <w:pPr>
        <w:pStyle w:val="Body"/>
        <w:rPr>
          <w:ins w:id="356" w:author="Peter" w:date="2013-05-08T09:19:00Z"/>
          <w:rStyle w:val="Strong"/>
          <w:b w:val="0"/>
          <w:bCs w:val="0"/>
        </w:rPr>
      </w:pPr>
      <w:r>
        <w:rPr>
          <w:rStyle w:val="Strong"/>
          <w:b w:val="0"/>
          <w:bCs w:val="0"/>
        </w:rPr>
        <w:t>SPECCHIO</w:t>
      </w:r>
      <w:ins w:id="357" w:author="Peter" w:date="2013-05-08T09:19:00Z">
        <w:r w:rsidR="00323FF2" w:rsidRPr="00A863FC">
          <w:rPr>
            <w:rStyle w:val="Strong"/>
            <w:b w:val="0"/>
            <w:bCs w:val="0"/>
          </w:rPr>
          <w:t xml:space="preserve"> supports uploading </w:t>
        </w:r>
      </w:ins>
      <w:r w:rsidR="00323FF2">
        <w:rPr>
          <w:rStyle w:val="Strong"/>
          <w:b w:val="0"/>
          <w:bCs w:val="0"/>
        </w:rPr>
        <w:t xml:space="preserve">of </w:t>
      </w:r>
      <w:ins w:id="358" w:author="Peter" w:date="2013-05-08T09:19:00Z">
        <w:r w:rsidR="00323FF2" w:rsidRPr="00A863FC">
          <w:rPr>
            <w:rStyle w:val="Strong"/>
            <w:b w:val="0"/>
            <w:bCs w:val="0"/>
          </w:rPr>
          <w:t xml:space="preserve">up to </w:t>
        </w:r>
      </w:ins>
      <w:r w:rsidR="00323FF2">
        <w:rPr>
          <w:rStyle w:val="Strong"/>
          <w:b w:val="0"/>
          <w:bCs w:val="0"/>
        </w:rPr>
        <w:t xml:space="preserve">four images </w:t>
      </w:r>
      <w:ins w:id="359" w:author="Peter" w:date="2013-05-08T09:19:00Z">
        <w:r w:rsidR="00323FF2" w:rsidRPr="00A863FC">
          <w:rPr>
            <w:rStyle w:val="Strong"/>
            <w:b w:val="0"/>
            <w:bCs w:val="0"/>
          </w:rPr>
          <w:t>for each Spectrum.</w:t>
        </w:r>
        <w:r w:rsidR="00323FF2">
          <w:rPr>
            <w:rStyle w:val="Strong"/>
            <w:b w:val="0"/>
            <w:bCs w:val="0"/>
          </w:rPr>
          <w:t xml:space="preserve"> </w:t>
        </w:r>
      </w:ins>
      <w:r w:rsidR="00323FF2">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ins w:id="360" w:author="Peter" w:date="2013-05-08T09:19:00Z">
        <w:r>
          <w:rPr>
            <w:rStyle w:val="Strong"/>
            <w:b w:val="0"/>
            <w:bCs w:val="0"/>
          </w:rPr>
          <w:t>The</w:t>
        </w:r>
      </w:ins>
      <w:r>
        <w:rPr>
          <w:rStyle w:val="Strong"/>
          <w:b w:val="0"/>
          <w:bCs w:val="0"/>
        </w:rPr>
        <w:t>se images</w:t>
      </w:r>
      <w:ins w:id="361" w:author="Peter" w:date="2013-05-08T09:19:00Z">
        <w:r>
          <w:rPr>
            <w:rStyle w:val="Strong"/>
            <w:b w:val="0"/>
            <w:bCs w:val="0"/>
          </w:rPr>
          <w:t xml:space="preserve"> can be viewed directly </w:t>
        </w:r>
      </w:ins>
      <w:r w:rsidR="00323FF2">
        <w:rPr>
          <w:rStyle w:val="Strong"/>
          <w:b w:val="0"/>
          <w:bCs w:val="0"/>
        </w:rPr>
        <w:t>on</w:t>
      </w:r>
      <w:ins w:id="362"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63" w:author="Peter" w:date="2013-05-08T09:19:00Z">
        <w:r>
          <w:t>Pictures</w:t>
        </w:r>
      </w:ins>
      <w:del w:id="364" w:author="Peter" w:date="2013-05-08T09:19:00Z">
        <w:r w:rsidR="001D57A4">
          <w:delText>For speed reasons, p</w:delText>
        </w:r>
        <w:r>
          <w:delText>ictures</w:delText>
        </w:r>
      </w:del>
      <w:r>
        <w:t xml:space="preserve"> should be reduced in size before loading to the database</w:t>
      </w:r>
      <w:del w:id="365"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66">
          <w:tblGrid>
            <w:gridCol w:w="817"/>
            <w:gridCol w:w="1196"/>
            <w:gridCol w:w="1184"/>
            <w:gridCol w:w="5557"/>
            <w:gridCol w:w="817"/>
          </w:tblGrid>
        </w:tblGridChange>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67" w:author="Peter" w:date="2013-05-08T09:19:00Z">
            <w:tblPrEx>
              <w:tblW w:w="0" w:type="auto"/>
              <w:tblInd w:w="817" w:type="dxa"/>
            </w:tblPrEx>
          </w:tblPrExChange>
        </w:tblPrEx>
        <w:trPr>
          <w:trPrChange w:id="368" w:author="Peter" w:date="2013-05-08T09:19:00Z">
            <w:trPr>
              <w:gridAfter w:val="0"/>
            </w:trPr>
          </w:trPrChange>
        </w:trPr>
        <w:tc>
          <w:tcPr>
            <w:tcW w:w="0" w:type="auto"/>
            <w:tcPrChange w:id="369" w:author="Peter" w:date="2013-05-08T09:19:00Z">
              <w:tcPr>
                <w:tcW w:w="0" w:type="auto"/>
                <w:gridSpan w:val="2"/>
              </w:tcPr>
            </w:tcPrChange>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70"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positions of sensor and illumination in relation to the target</w:t>
            </w:r>
          </w:p>
        </w:tc>
      </w:tr>
      <w:tr w:rsidR="001310CE" w:rsidRPr="00BC4E01" w:rsidTr="00305207">
        <w:tblPrEx>
          <w:tblW w:w="0" w:type="auto"/>
          <w:tblInd w:w="817" w:type="dxa"/>
          <w:tblPrExChange w:id="371" w:author="Peter" w:date="2013-05-08T09:19:00Z">
            <w:tblPrEx>
              <w:tblW w:w="0" w:type="auto"/>
              <w:tblInd w:w="817" w:type="dxa"/>
            </w:tblPrEx>
          </w:tblPrExChange>
        </w:tblPrEx>
        <w:trPr>
          <w:trPrChange w:id="372" w:author="Peter" w:date="2013-05-08T09:19:00Z">
            <w:trPr>
              <w:gridAfter w:val="0"/>
            </w:trPr>
          </w:trPrChange>
        </w:trPr>
        <w:tc>
          <w:tcPr>
            <w:tcW w:w="0" w:type="auto"/>
            <w:tcPrChange w:id="373" w:author="Peter" w:date="2013-05-08T09:19:00Z">
              <w:tcPr>
                <w:tcW w:w="0" w:type="auto"/>
                <w:gridSpan w:val="2"/>
              </w:tcPr>
            </w:tcPrChange>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74"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75" w:author="Peter" w:date="2013-05-08T09:19:00Z">
            <w:tblPrEx>
              <w:tblW w:w="0" w:type="auto"/>
              <w:tblInd w:w="817" w:type="dxa"/>
            </w:tblPrEx>
          </w:tblPrExChange>
        </w:tblPrEx>
        <w:trPr>
          <w:trPrChange w:id="376" w:author="Peter" w:date="2013-05-08T09:19:00Z">
            <w:trPr>
              <w:gridAfter w:val="0"/>
            </w:trPr>
          </w:trPrChange>
        </w:trPr>
        <w:tc>
          <w:tcPr>
            <w:tcW w:w="0" w:type="auto"/>
            <w:tcPrChange w:id="377" w:author="Peter" w:date="2013-05-08T09:19:00Z">
              <w:tcPr>
                <w:tcW w:w="0" w:type="auto"/>
                <w:gridSpan w:val="2"/>
              </w:tcPr>
            </w:tcPrChange>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78"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379" w:name="_Toc359336795"/>
      <w:r w:rsidRPr="00F3610B">
        <w:t>Processing</w:t>
      </w:r>
      <w:r w:rsidR="00F3610B" w:rsidRPr="00F3610B">
        <w:t xml:space="preserve"> </w:t>
      </w:r>
      <w:r w:rsidR="00F3610B">
        <w:t>Group</w:t>
      </w:r>
      <w:bookmarkEnd w:id="379"/>
    </w:p>
    <w:p w:rsidR="00323FF2" w:rsidRDefault="00A863FC" w:rsidP="00A863FC">
      <w:pPr>
        <w:pStyle w:val="Body"/>
      </w:pPr>
      <w:ins w:id="380" w:author="Peter" w:date="2013-05-08T09:19:00Z">
        <w:r w:rsidRPr="00A863FC">
          <w:t>These Attributes describe processing which has been performed on the Spectrum.</w:t>
        </w:r>
      </w:ins>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rPr>
          <w:ins w:id="381" w:author="Peter" w:date="2013-05-08T09:19:00Z"/>
        </w:rPr>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tblPr>
      <w:tblGrid>
        <w:gridCol w:w="1038"/>
        <w:gridCol w:w="7716"/>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Designates this spectrum as dark current spectrum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spectrum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specific spectra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E172F8" w:rsidRDefault="00547F47" w:rsidP="00E172F8">
            <w:pPr>
              <w:pStyle w:val="TableText"/>
              <w:rPr>
                <w:ins w:id="382" w:author="Peter Roberts" w:date="2013-05-08T09:19:00Z"/>
              </w:rPr>
            </w:pPr>
            <w:r>
              <w:t xml:space="preserve">[Alpha string] </w:t>
            </w:r>
            <w:r w:rsidR="00C96D90">
              <w:t xml:space="preserve">This records the time shift processing that was applied to the spectrum using the Special functions/Correct local time to UTC operation. See </w:t>
            </w:r>
            <w:fldSimple w:instr=" REF _Ref357690312 \r \h  \* MERGEFORMAT ">
              <w:r w:rsidR="00E172F8" w:rsidRPr="00E172F8">
                <w:rPr>
                  <w:rStyle w:val="CrossReference"/>
                </w:rPr>
                <w:t>6.13.3</w:t>
              </w:r>
            </w:fldSimple>
            <w:r w:rsidR="0021100C" w:rsidRPr="0021100C">
              <w:rPr>
                <w:rStyle w:val="CrossReference"/>
              </w:rPr>
              <w:t xml:space="preserve"> </w:t>
            </w:r>
            <w:r w:rsidR="001C4E7F">
              <w:fldChar w:fldCharType="begin"/>
            </w:r>
            <w:r w:rsidR="00136097">
              <w:instrText xml:space="preserve"> REF _Ref357690312 \h  \* MERGEFORMAT </w:instrText>
            </w:r>
            <w:r w:rsidR="001C4E7F">
              <w:fldChar w:fldCharType="separate"/>
            </w:r>
            <w:ins w:id="383" w:author="Peter Roberts" w:date="2013-05-08T09:19:00Z">
              <w:r w:rsidR="00E172F8" w:rsidRPr="00E172F8">
                <w:rPr>
                  <w:rStyle w:val="CrossReference"/>
                </w:rPr>
                <w:t>Uploading Additional Spectral</w:t>
              </w:r>
              <w:r w:rsidR="00E172F8">
                <w:t xml:space="preserve"> Data </w:t>
              </w:r>
            </w:ins>
            <w:r w:rsidR="00E172F8">
              <w:t>to</w:t>
            </w:r>
            <w:ins w:id="384" w:author="Peter Roberts" w:date="2013-05-08T09:19:00Z">
              <w:r w:rsidR="00E172F8">
                <w:t xml:space="preserve"> a </w:t>
              </w:r>
            </w:ins>
            <w:r w:rsidR="00E172F8">
              <w:t>New Data Hierarchy</w:t>
            </w:r>
          </w:p>
          <w:p w:rsidR="00E172F8" w:rsidRDefault="00E172F8" w:rsidP="00D806CC">
            <w:pPr>
              <w:pStyle w:val="Body"/>
            </w:pPr>
            <w:r>
              <w:t>There are often cases when a new set of Spectra is required to be uploaded, and this set does not relate to the existing Spectra in the Campaign</w:t>
            </w:r>
            <w:ins w:id="385" w:author="Peter Roberts" w:date="2013-05-08T09:19:00Z">
              <w:r>
                <w:t>.</w:t>
              </w:r>
            </w:ins>
            <w:r>
              <w:t xml:space="preserve"> In this case, a new </w:t>
            </w:r>
            <w:r w:rsidR="00EE5F6F">
              <w:t>folder</w:t>
            </w:r>
            <w:r>
              <w:t xml:space="preserve"> structure can be created at the top level of the Campaign.</w:t>
            </w:r>
          </w:p>
          <w:p w:rsidR="00E172F8" w:rsidRDefault="00E172F8" w:rsidP="00D806CC">
            <w:pPr>
              <w:pStyle w:val="Body"/>
            </w:pPr>
            <w:r>
              <w:rPr>
                <w:noProof/>
                <w:lang w:val="en-AU" w:eastAsia="ja-JP"/>
              </w:rPr>
              <w:drawing>
                <wp:inline distT="0" distB="0" distL="0" distR="0">
                  <wp:extent cx="1703339" cy="832919"/>
                  <wp:effectExtent l="19050" t="0" r="0" b="0"/>
                  <wp:docPr id="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E172F8" w:rsidRDefault="00E172F8" w:rsidP="00212938">
            <w:pPr>
              <w:pStyle w:val="Caption"/>
            </w:pPr>
            <w:r w:rsidRPr="00084655">
              <w:t xml:space="preserve">Figure </w:t>
            </w:r>
            <w:r>
              <w:rPr>
                <w:noProof/>
              </w:rPr>
              <w:t>27</w:t>
            </w:r>
            <w:r w:rsidRPr="00084655">
              <w:t xml:space="preserve">: </w:t>
            </w:r>
            <w:r>
              <w:t>Data Hierarchy of GER example after initial load</w:t>
            </w:r>
          </w:p>
          <w:p w:rsidR="00E172F8" w:rsidRDefault="00E172F8" w:rsidP="00D806CC">
            <w:pPr>
              <w:pStyle w:val="Body"/>
            </w:pPr>
            <w:r>
              <w:t>In the above example, there is one sub-folder of the GER Example. If the user has performed a second largely independent part of the experiment, its results may be loaded as a new top level folder in the Campaign.</w:t>
            </w:r>
          </w:p>
          <w:p w:rsidR="00E172F8" w:rsidRDefault="001C4E7F" w:rsidP="00AA31FF">
            <w:pPr>
              <w:pStyle w:val="Figure"/>
            </w:pPr>
            <w:r w:rsidRPr="001C4E7F">
              <w:rPr>
                <w:lang w:val="en-AU"/>
              </w:rPr>
              <w:pict>
                <v:shape id="_x0000_i1043" type="#_x0000_t75" style="width:422pt;height:110.5pt">
                  <v:imagedata croptop="-65520f" cropbottom="65520f"/>
                </v:shape>
              </w:pict>
            </w:r>
          </w:p>
          <w:p w:rsidR="00E172F8" w:rsidRDefault="00E172F8" w:rsidP="00212938">
            <w:pPr>
              <w:pStyle w:val="Caption"/>
            </w:pPr>
            <w:r w:rsidRPr="00084655">
              <w:t xml:space="preserve">Figure </w:t>
            </w:r>
            <w:r>
              <w:rPr>
                <w:noProof/>
              </w:rPr>
              <w:t>28</w:t>
            </w:r>
            <w:r w:rsidRPr="00084655">
              <w:t xml:space="preserve">: </w:t>
            </w:r>
            <w:r>
              <w:t>Data Hierarchy of GER example after loading second part</w:t>
            </w:r>
          </w:p>
          <w:p w:rsidR="00E172F8" w:rsidRDefault="00E172F8" w:rsidP="00D806CC">
            <w:pPr>
              <w:pStyle w:val="ProcessHeading"/>
            </w:pPr>
            <w:r>
              <w:t>To upload a new data hierarchy to an existing Campaign...</w:t>
            </w:r>
          </w:p>
          <w:tbl>
            <w:tblPr>
              <w:tblStyle w:val="Instructions"/>
              <w:tblW w:w="0" w:type="auto"/>
              <w:tblLook w:val="04A0"/>
            </w:tblPr>
            <w:tblGrid>
              <w:gridCol w:w="6791"/>
            </w:tblGrid>
            <w:tr w:rsidR="00E172F8" w:rsidTr="00334CF9">
              <w:tc>
                <w:tcPr>
                  <w:tcW w:w="8862" w:type="dxa"/>
                </w:tcPr>
                <w:p w:rsidR="00E172F8" w:rsidRDefault="00E172F8"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E172F8" w:rsidRDefault="00E172F8"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E172F8" w:rsidRDefault="00E172F8" w:rsidP="00334CF9">
                  <w:pPr>
                    <w:pStyle w:val="Figure"/>
                  </w:pPr>
                  <w:r>
                    <w:rPr>
                      <w:lang w:val="en-AU"/>
                    </w:rPr>
                    <w:drawing>
                      <wp:inline distT="0" distB="0" distL="0" distR="0">
                        <wp:extent cx="4461212" cy="1738389"/>
                        <wp:effectExtent l="19050" t="0" r="0" b="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E172F8" w:rsidRDefault="00E172F8" w:rsidP="00334CF9">
                  <w:pPr>
                    <w:pStyle w:val="Caption"/>
                  </w:pPr>
                  <w:r w:rsidRPr="00084655">
                    <w:t xml:space="preserve">Figure </w:t>
                  </w:r>
                  <w:r>
                    <w:rPr>
                      <w:noProof/>
                    </w:rPr>
                    <w:t>29</w:t>
                  </w:r>
                  <w:r w:rsidRPr="00084655">
                    <w:t xml:space="preserve">: </w:t>
                  </w:r>
                  <w:r>
                    <w:t>File upload dialog showing multiple paths</w:t>
                  </w:r>
                </w:p>
                <w:p w:rsidR="00E172F8" w:rsidRPr="006E0514" w:rsidRDefault="00E172F8" w:rsidP="00334CF9">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E172F8" w:rsidRDefault="00E172F8"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E172F8" w:rsidRDefault="00E172F8" w:rsidP="00334CF9">
                  <w:pPr>
                    <w:pStyle w:val="ProcessStep"/>
                  </w:pPr>
                  <w:r>
                    <w:t xml:space="preserve">Click on </w:t>
                  </w:r>
                  <w:r w:rsidRPr="0070613F">
                    <w:rPr>
                      <w:rStyle w:val="ActionButton"/>
                    </w:rPr>
                    <w:t> New Path </w:t>
                  </w:r>
                  <w:r>
                    <w:t>. A file selection dialog will open.</w:t>
                  </w:r>
                </w:p>
                <w:p w:rsidR="00E172F8" w:rsidRDefault="00E172F8" w:rsidP="00334CF9">
                  <w:pPr>
                    <w:pStyle w:val="ProcessStep"/>
                  </w:pPr>
                  <w:r>
                    <w:t xml:space="preserve">Navigate to the </w:t>
                  </w:r>
                  <w:r w:rsidR="00EE5F6F">
                    <w:t>folder</w:t>
                  </w:r>
                  <w:r>
                    <w:t xml:space="preserve"> that created with the second data hierarchy and select it. This new path will be added to the list of paths in the </w:t>
                  </w:r>
                  <w:r w:rsidRPr="0070613F">
                    <w:rPr>
                      <w:rStyle w:val="GUIWord"/>
                    </w:rPr>
                    <w:t>Path:</w:t>
                  </w:r>
                  <w:r>
                    <w:t xml:space="preserve"> box. Be sure to select the right level </w:t>
                  </w:r>
                  <w:r w:rsidR="00EE5F6F">
                    <w:t>folder</w:t>
                  </w:r>
                  <w:r>
                    <w:t>.</w:t>
                  </w:r>
                </w:p>
                <w:p w:rsidR="00E172F8" w:rsidRDefault="00E172F8" w:rsidP="00334CF9">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E172F8" w:rsidRDefault="00E172F8" w:rsidP="00AA31FF">
            <w:pPr>
              <w:pStyle w:val="Warning"/>
            </w:pPr>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SPECCHIO Campaign.</w:t>
            </w:r>
          </w:p>
          <w:p w:rsidR="001310CE" w:rsidRDefault="00E172F8" w:rsidP="00C96D90">
            <w:pPr>
              <w:pStyle w:val="TableText"/>
            </w:pPr>
            <w:r w:rsidRPr="00084655">
              <w:t>UTC Time Correction</w:t>
            </w:r>
            <w:r w:rsidR="001C4E7F">
              <w:fldChar w:fldCharType="end"/>
            </w:r>
            <w:del w:id="386"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387" w:name="_Toc359336796"/>
      <w:r w:rsidRPr="00F3610B">
        <w:t>Sampling Geometry</w:t>
      </w:r>
      <w:r w:rsidR="00F3610B" w:rsidRPr="00F3610B">
        <w:t xml:space="preserve"> </w:t>
      </w:r>
      <w:r w:rsidR="00F3610B">
        <w:t>Group</w:t>
      </w:r>
      <w:bookmarkEnd w:id="387"/>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1C4E7F">
                  <w:fldChar w:fldCharType="begin"/>
                </w:r>
                <w:r w:rsidR="00547F47">
                  <w:rPr>
                    <w:lang w:val="en-AU"/>
                  </w:rPr>
                  <w:instrText xml:space="preserve"> CITATION Sch \l 3081 </w:instrText>
                </w:r>
                <w:r w:rsidR="001C4E7F">
                  <w:fldChar w:fldCharType="separate"/>
                </w:r>
                <w:r w:rsidR="00E172F8" w:rsidRPr="00E172F8">
                  <w:rPr>
                    <w:noProof/>
                    <w:lang w:val="en-AU"/>
                  </w:rPr>
                  <w:t>(Schaepman-Strub, et al., 2006)</w:t>
                </w:r>
                <w:r w:rsidR="001C4E7F">
                  <w:fldChar w:fldCharType="end"/>
                </w:r>
              </w:sdtContent>
            </w:sdt>
            <w:r>
              <w:t xml:space="preserve"> and </w:t>
            </w:r>
            <w:r w:rsidR="001C4E7F">
              <w:fldChar w:fldCharType="begin"/>
            </w:r>
            <w:r>
              <w:instrText xml:space="preserve"> REF _Ref190487291 \h </w:instrText>
            </w:r>
            <w:r w:rsidR="001C4E7F">
              <w:fldChar w:fldCharType="separate"/>
            </w:r>
            <w:r w:rsidR="00E172F8">
              <w:t xml:space="preserve">Figure </w:t>
            </w:r>
            <w:r w:rsidR="00E172F8">
              <w:rPr>
                <w:noProof/>
              </w:rPr>
              <w:t>12</w:t>
            </w:r>
            <w:r w:rsidR="001C4E7F">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1C4E7F"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3745AF" w:rsidRDefault="003745AF"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1C4E7F"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3745AF" w:rsidRDefault="003745AF"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1C4E7F"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3745AF" w:rsidRDefault="003745AF"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277EAA" w:rsidP="00EB49E0">
      <w:pPr>
        <w:pStyle w:val="Figure"/>
      </w:pPr>
      <w:r>
        <w:rPr>
          <w:lang w:val="en-AU"/>
        </w:rPr>
        <w:t>`</w:t>
      </w:r>
      <w:r w:rsidR="001310CE">
        <w:rPr>
          <w:lang w:val="en-AU"/>
        </w:rPr>
        <w:drawing>
          <wp:inline distT="0" distB="0" distL="0" distR="0">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388" w:name="_Ref190487291"/>
      <w:r>
        <w:t xml:space="preserve">Figure </w:t>
      </w:r>
      <w:fldSimple w:instr=" SEQ Figure \* ARABIC ">
        <w:r w:rsidR="00E172F8">
          <w:rPr>
            <w:noProof/>
          </w:rPr>
          <w:t>12</w:t>
        </w:r>
      </w:fldSimple>
      <w:bookmarkEnd w:id="388"/>
      <w:r>
        <w:t>: The nine beam geometry cases</w:t>
      </w:r>
    </w:p>
    <w:p w:rsidR="001310CE" w:rsidRPr="00F3610B" w:rsidRDefault="001310CE" w:rsidP="00F3610B">
      <w:pPr>
        <w:pStyle w:val="Heading3"/>
      </w:pPr>
      <w:bookmarkStart w:id="389" w:name="_Toc359336797"/>
      <w:r w:rsidRPr="00F3610B">
        <w:t>Scientific References</w:t>
      </w:r>
      <w:r w:rsidR="00F3610B" w:rsidRPr="00F3610B">
        <w:t xml:space="preserve"> </w:t>
      </w:r>
      <w:r w:rsidR="00F3610B">
        <w:t>Group</w:t>
      </w:r>
      <w:bookmarkEnd w:id="389"/>
    </w:p>
    <w:tbl>
      <w:tblPr>
        <w:tblStyle w:val="TableGrid"/>
        <w:tblW w:w="0" w:type="auto"/>
        <w:tblInd w:w="817" w:type="dxa"/>
        <w:tblLook w:val="04A0"/>
      </w:tblPr>
      <w:tblGrid>
        <w:gridCol w:w="1968"/>
        <w:gridCol w:w="6786"/>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to be cited when using these spectral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relevant to these spectral data</w:t>
            </w:r>
          </w:p>
        </w:tc>
      </w:tr>
    </w:tbl>
    <w:p w:rsidR="001310CE" w:rsidRDefault="001310CE" w:rsidP="00F3610B">
      <w:pPr>
        <w:pStyle w:val="Heading3"/>
      </w:pPr>
      <w:bookmarkStart w:id="390" w:name="_Toc359336798"/>
      <w:r w:rsidRPr="00F3610B">
        <w:t>Soil Parameters</w:t>
      </w:r>
      <w:r w:rsidR="00F3610B" w:rsidRPr="00F3610B">
        <w:t xml:space="preserve"> </w:t>
      </w:r>
      <w:r w:rsidR="00F3610B">
        <w:t>Group</w:t>
      </w:r>
      <w:bookmarkEnd w:id="390"/>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hyperlink r:id="rId40" w:history="1">
        <w:r w:rsidR="00C208D7">
          <w:rPr>
            <w:rStyle w:val="Hyperlink"/>
          </w:rPr>
          <w:t>http://www.clw.csiro.au/aclep/asc_re_on_line/soilhome.htm</w:t>
        </w:r>
      </w:hyperlink>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391" w:name="_Toc359336799"/>
      <w:r w:rsidRPr="00F3610B">
        <w:t>Vegetation Biophysical Variables</w:t>
      </w:r>
      <w:bookmarkEnd w:id="391"/>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392" w:name="_Ref97181069"/>
      <w:bookmarkStart w:id="393" w:name="_Ref354146650"/>
      <w:bookmarkStart w:id="394" w:name="_Ref354146654"/>
      <w:bookmarkStart w:id="395" w:name="_Toc355280351"/>
      <w:bookmarkStart w:id="396" w:name="_Toc359336800"/>
      <w:r>
        <w:t>Spaces, Space Factory and Data Processing using the Space Network</w:t>
      </w:r>
      <w:bookmarkEnd w:id="392"/>
      <w:bookmarkEnd w:id="393"/>
      <w:bookmarkEnd w:id="394"/>
      <w:bookmarkEnd w:id="395"/>
      <w:bookmarkEnd w:id="396"/>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1C4E7F">
            <w:fldChar w:fldCharType="begin"/>
          </w:r>
          <w:r w:rsidR="0046580D">
            <w:rPr>
              <w:lang w:val="en-AU"/>
            </w:rPr>
            <w:instrText xml:space="preserve"> CITATION Lan97 \l 3081 </w:instrText>
          </w:r>
          <w:r w:rsidR="001C4E7F">
            <w:fldChar w:fldCharType="separate"/>
          </w:r>
          <w:r w:rsidR="00E172F8" w:rsidRPr="00E172F8">
            <w:rPr>
              <w:noProof/>
              <w:lang w:val="en-AU"/>
            </w:rPr>
            <w:t>(Landgrebe, 1997)</w:t>
          </w:r>
          <w:r w:rsidR="001C4E7F">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1C4E7F">
            <w:fldChar w:fldCharType="begin"/>
          </w:r>
          <w:r w:rsidR="0046580D">
            <w:rPr>
              <w:lang w:val="en-AU"/>
            </w:rPr>
            <w:instrText xml:space="preserve"> CITATION Hue092 \l 3081 </w:instrText>
          </w:r>
          <w:r w:rsidR="001C4E7F">
            <w:fldChar w:fldCharType="separate"/>
          </w:r>
          <w:r w:rsidR="00E172F8" w:rsidRPr="00E172F8">
            <w:rPr>
              <w:noProof/>
              <w:lang w:val="en-AU"/>
            </w:rPr>
            <w:t>(Hueni, et al., 2009)</w:t>
          </w:r>
          <w:r w:rsidR="001C4E7F">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1C4E7F" w:rsidRPr="00FF4CE5">
            <w:fldChar w:fldCharType="begin"/>
          </w:r>
          <w:r w:rsidR="0046580D" w:rsidRPr="00FF4CE5">
            <w:instrText xml:space="preserve"> CITATION Hün072 \l 3081 </w:instrText>
          </w:r>
          <w:r w:rsidR="001C4E7F" w:rsidRPr="00FF4CE5">
            <w:fldChar w:fldCharType="separate"/>
          </w:r>
          <w:r w:rsidR="00E172F8">
            <w:rPr>
              <w:noProof/>
            </w:rPr>
            <w:t>(Hüni, et al., 2007)</w:t>
          </w:r>
          <w:r w:rsidR="001C4E7F"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1C4E7F">
        <w:fldChar w:fldCharType="begin"/>
      </w:r>
      <w:r>
        <w:instrText xml:space="preserve"> REF _Ref95120608 \h </w:instrText>
      </w:r>
      <w:r w:rsidR="001C4E7F">
        <w:fldChar w:fldCharType="separate"/>
      </w:r>
      <w:r w:rsidR="00E172F8">
        <w:t xml:space="preserve">Figure </w:t>
      </w:r>
      <w:r w:rsidR="00E172F8">
        <w:rPr>
          <w:noProof/>
        </w:rPr>
        <w:t>13</w:t>
      </w:r>
      <w:r w:rsidR="001C4E7F">
        <w:fldChar w:fldCharType="end"/>
      </w:r>
      <w:r>
        <w:t>).</w:t>
      </w:r>
    </w:p>
    <w:p w:rsidR="001310CE" w:rsidRDefault="001C4E7F" w:rsidP="00EB49E0">
      <w:pPr>
        <w:pStyle w:val="Figure"/>
      </w:pPr>
      <w:r>
        <w:rPr>
          <w:lang w:val="en-AU"/>
        </w:rPr>
      </w:r>
      <w:r w:rsidRPr="001C4E7F">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41" o:title=""/>
            </v:shape>
            <v:shape id="_x0000_s1344" type="#_x0000_t202" style="position:absolute;left:2478;top:8641;width:1843;height:691">
              <v:textbox>
                <w:txbxContent>
                  <w:p w:rsidR="003745AF" w:rsidRPr="00F52044" w:rsidRDefault="003745AF">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397" w:name="_Ref95120608"/>
      <w:r>
        <w:t xml:space="preserve">Figure </w:t>
      </w:r>
      <w:fldSimple w:instr=" SEQ Figure \* ARABIC ">
        <w:r w:rsidR="00E172F8">
          <w:rPr>
            <w:noProof/>
          </w:rPr>
          <w:t>13</w:t>
        </w:r>
      </w:fldSimple>
      <w:bookmarkEnd w:id="397"/>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2"/>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398" w:name="_Ref69211722"/>
      <w:r w:rsidRPr="00A71C6E">
        <w:t xml:space="preserve">Figure </w:t>
      </w:r>
      <w:fldSimple w:instr=" SEQ Figure \* ARABIC ">
        <w:r w:rsidR="00E172F8">
          <w:rPr>
            <w:noProof/>
          </w:rPr>
          <w:t>14</w:t>
        </w:r>
      </w:fldSimple>
      <w:bookmarkEnd w:id="398"/>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1C4E7F">
        <w:fldChar w:fldCharType="begin"/>
      </w:r>
      <w:r>
        <w:instrText xml:space="preserve"> REF _Ref69211722 \h </w:instrText>
      </w:r>
      <w:r w:rsidR="001C4E7F">
        <w:fldChar w:fldCharType="separate"/>
      </w:r>
      <w:r w:rsidR="00E172F8" w:rsidRPr="00A71C6E">
        <w:t xml:space="preserve">Figure </w:t>
      </w:r>
      <w:r w:rsidR="00E172F8">
        <w:rPr>
          <w:noProof/>
        </w:rPr>
        <w:t>14</w:t>
      </w:r>
      <w:r w:rsidR="001C4E7F">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399" w:name="_Toc355280360"/>
      <w:bookmarkStart w:id="400" w:name="_Toc359336801"/>
      <w:bookmarkEnd w:id="26"/>
      <w:r w:rsidRPr="00084655">
        <w:t xml:space="preserve">SPECCHIO </w:t>
      </w:r>
      <w:r w:rsidR="001A05D9">
        <w:t>Basic Operation</w:t>
      </w:r>
      <w:bookmarkEnd w:id="399"/>
      <w:bookmarkEnd w:id="400"/>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ins w:id="401"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CA3756" w:rsidRDefault="00CA3756" w:rsidP="00CA3756">
      <w:pPr>
        <w:pStyle w:val="Heading2"/>
      </w:pPr>
      <w:bookmarkStart w:id="402" w:name="_Ref355008998"/>
      <w:bookmarkStart w:id="403" w:name="_Ref355009000"/>
      <w:bookmarkStart w:id="404" w:name="_Toc355280361"/>
      <w:bookmarkStart w:id="405" w:name="_Toc359336802"/>
      <w:r>
        <w:t>Mac Operation</w:t>
      </w:r>
      <w:bookmarkEnd w:id="405"/>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 as shown in the 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his mouse button settings prior to starting SPECCHIO operation so all of the above functions are accessible. </w:t>
      </w:r>
    </w:p>
    <w:p w:rsidR="00B40030" w:rsidRDefault="00B40030" w:rsidP="00B40030">
      <w:pPr>
        <w:pStyle w:val="Heading2"/>
      </w:pPr>
      <w:bookmarkStart w:id="406" w:name="_Ref358393092"/>
      <w:bookmarkStart w:id="407" w:name="_Ref358393095"/>
      <w:bookmarkStart w:id="408" w:name="_Toc359336803"/>
      <w:r>
        <w:t>Unix Operation</w:t>
      </w:r>
      <w:bookmarkEnd w:id="402"/>
      <w:bookmarkEnd w:id="403"/>
      <w:bookmarkEnd w:id="404"/>
      <w:bookmarkEnd w:id="406"/>
      <w:bookmarkEnd w:id="407"/>
      <w:bookmarkEnd w:id="408"/>
    </w:p>
    <w:p w:rsidR="00592325" w:rsidRDefault="00592325" w:rsidP="00A7583F">
      <w:pPr>
        <w:pStyle w:val="Body"/>
      </w:pPr>
      <w:r>
        <w:t>As described under Mac Operation above, Unix users should 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filename box (</w:t>
      </w:r>
      <w:r w:rsidR="001C4E7F">
        <w:fldChar w:fldCharType="begin"/>
      </w:r>
      <w:r w:rsidR="00A30B2D">
        <w:instrText xml:space="preserve"> REF _Ref157221331 \h </w:instrText>
      </w:r>
      <w:r w:rsidR="001C4E7F">
        <w:fldChar w:fldCharType="separate"/>
      </w:r>
      <w:r w:rsidR="00E172F8" w:rsidRPr="00084655">
        <w:t xml:space="preserve">Figure </w:t>
      </w:r>
      <w:r w:rsidR="00E172F8">
        <w:rPr>
          <w:noProof/>
        </w:rPr>
        <w:t>18</w:t>
      </w:r>
      <w:r w:rsidR="001C4E7F">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3"/>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09" w:name="_Ref157221331"/>
      <w:r w:rsidRPr="00084655">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18</w:t>
      </w:r>
      <w:r w:rsidR="001C4E7F">
        <w:rPr>
          <w:noProof/>
        </w:rPr>
        <w:fldChar w:fldCharType="end"/>
      </w:r>
      <w:bookmarkEnd w:id="409"/>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10" w:name="_Ref180291208"/>
      <w:bookmarkStart w:id="411" w:name="_Toc355280362"/>
      <w:bookmarkStart w:id="412" w:name="_Toc359336804"/>
      <w:r w:rsidRPr="00084655">
        <w:t>Main Window</w:t>
      </w:r>
      <w:bookmarkEnd w:id="410"/>
      <w:bookmarkEnd w:id="411"/>
      <w:bookmarkEnd w:id="412"/>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bookmarkStart w:id="413" w:name="_Ref130601899"/>
    <w:p w:rsidR="002E1EF5" w:rsidRDefault="001C4E7F"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44" o:title=""/>
            </v:shape>
            <v:roundrect id="_x0000_s1114" style="position:absolute;left:2876;top:6069;width:1163;height:462" arcsize="10923f" fillcolor="#dbe5f1 [660]" strokecolor="#0070c0" strokeweight=".25pt">
              <v:shadow color="#868686"/>
              <v:textbox style="mso-next-textbox:#_x0000_s1114">
                <w:txbxContent>
                  <w:p w:rsidR="003745AF" w:rsidRPr="002E1EF5" w:rsidRDefault="003745AF"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3745AF" w:rsidRPr="002E1EF5" w:rsidRDefault="003745AF"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dbe5f1 [660]" strokecolor="#0070c0" strokeweight=".25pt">
              <v:shadow color="#868686"/>
              <v:textbox style="mso-next-textbox:#_x0000_s1122">
                <w:txbxContent>
                  <w:p w:rsidR="003745AF" w:rsidRPr="002E1EF5" w:rsidRDefault="003745AF"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19</w:t>
      </w:r>
      <w:r w:rsidR="001C4E7F">
        <w:rPr>
          <w:noProof/>
        </w:rPr>
        <w:fldChar w:fldCharType="end"/>
      </w:r>
      <w:bookmarkEnd w:id="413"/>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414" w:name="_Ref180396043"/>
      <w:bookmarkStart w:id="415" w:name="_Toc355280363"/>
      <w:bookmarkStart w:id="416" w:name="_Ref130639221"/>
      <w:bookmarkStart w:id="417" w:name="_Ref131844250"/>
      <w:bookmarkStart w:id="418" w:name="_Toc359336805"/>
      <w:r>
        <w:t>Logging In</w:t>
      </w:r>
      <w:r w:rsidRPr="00084655">
        <w:t xml:space="preserve"> </w:t>
      </w:r>
      <w:r>
        <w:t xml:space="preserve">and </w:t>
      </w:r>
      <w:r w:rsidR="002A0FFE" w:rsidRPr="00084655">
        <w:t>Connecting to a Database</w:t>
      </w:r>
      <w:bookmarkEnd w:id="414"/>
      <w:bookmarkEnd w:id="415"/>
      <w:bookmarkEnd w:id="418"/>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ins w:id="419" w:author="Peter" w:date="2013-05-08T09:19:00Z">
        <w:r w:rsidR="00D04BE3">
          <w:t>as one operation</w:t>
        </w:r>
      </w:ins>
      <w:del w:id="420"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E172F8" w:rsidRPr="00E172F8">
          <w:rPr>
            <w:rStyle w:val="CrossReference"/>
          </w:rPr>
          <w:t>4.1</w:t>
        </w:r>
      </w:fldSimple>
      <w:r w:rsidRPr="00E9051F">
        <w:rPr>
          <w:rStyle w:val="CrossReference"/>
        </w:rPr>
        <w:t xml:space="preserve"> </w:t>
      </w:r>
      <w:fldSimple w:instr=" REF _Ref353786223 \h  \* MERGEFORMAT ">
        <w:r w:rsidR="00E172F8" w:rsidRPr="00E172F8">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w:t>
            </w:r>
            <w:r w:rsidR="00F52044">
              <w:t>SPECCHIO</w:t>
            </w:r>
            <w:r>
              <w:t xml:space="preserve"> Application. (See the instructions specific to your computer in </w:t>
            </w:r>
            <w:r w:rsidRPr="00ED55EC">
              <w:t xml:space="preserve">sections </w:t>
            </w:r>
            <w:fldSimple w:instr=" REF _Ref355279324 \r \h  \* MERGEFORMAT ">
              <w:r w:rsidR="00E172F8" w:rsidRPr="00E172F8">
                <w:rPr>
                  <w:rStyle w:val="CrossReference"/>
                </w:rPr>
                <w:t>3.3</w:t>
              </w:r>
            </w:fldSimple>
            <w:r>
              <w:t xml:space="preserve">, </w:t>
            </w:r>
            <w:fldSimple w:instr=" REF _Ref355279326 \r \h  \* MERGEFORMAT ">
              <w:r w:rsidR="00E172F8" w:rsidRPr="00E172F8">
                <w:rPr>
                  <w:rStyle w:val="CrossReference"/>
                </w:rPr>
                <w:t>3.4</w:t>
              </w:r>
            </w:fldSimple>
            <w:r>
              <w:t xml:space="preserve"> or </w:t>
            </w:r>
            <w:fldSimple w:instr=" REF _Ref355279327 \r \h  \* MERGEFORMAT ">
              <w:r w:rsidR="00E172F8" w:rsidRPr="00E172F8">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E172F8">
                <w:rPr>
                  <w:noProof/>
                </w:rPr>
                <w:t>20</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left hand panel of the Main Windows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21" w:name="_Toc355280365"/>
      <w:bookmarkStart w:id="422" w:name="_Ref153711531"/>
      <w:bookmarkStart w:id="423" w:name="_Toc359336806"/>
      <w:r>
        <w:t>Logging Out</w:t>
      </w:r>
      <w:bookmarkEnd w:id="421"/>
      <w:bookmarkEnd w:id="423"/>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424" w:name="_Toc355280366"/>
      <w:bookmarkStart w:id="425" w:name="_Toc359336807"/>
      <w:r>
        <w:t>Changing your User Details</w:t>
      </w:r>
      <w:bookmarkEnd w:id="424"/>
      <w:bookmarkEnd w:id="425"/>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E172F8">
                <w:rPr>
                  <w:noProof/>
                </w:rPr>
                <w:t>21</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26" w:name="_Ref356820291"/>
      <w:bookmarkStart w:id="427" w:name="_Ref356820294"/>
      <w:bookmarkStart w:id="428" w:name="_Toc359336808"/>
      <w:r>
        <w:t>Browsing the Hierarchy Tree</w:t>
      </w:r>
      <w:bookmarkEnd w:id="426"/>
      <w:bookmarkEnd w:id="427"/>
      <w:bookmarkEnd w:id="428"/>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E172F8">
          <w:rPr>
            <w:noProof/>
          </w:rPr>
          <w:t>22</w:t>
        </w:r>
      </w:fldSimple>
      <w:r>
        <w:t>: Campaign Hierarchy browse box</w:t>
      </w:r>
    </w:p>
    <w:p w:rsidR="006C4689" w:rsidRDefault="006C4689" w:rsidP="006C4689">
      <w:pPr>
        <w:pStyle w:val="DocAction"/>
      </w:pPr>
      <w:r>
        <w:t xml:space="preserve">%%% Should we have a Mac </w:t>
      </w:r>
      <w:r w:rsidR="00277EAA">
        <w:t>screenshot</w:t>
      </w:r>
      <w:r>
        <w:t xml:space="preserve"> here too?</w:t>
      </w:r>
      <w:r w:rsidR="00DA24F7">
        <w:t xml:space="preserve"> Maybe yes, as the + &amp; - are little triangular arrows.</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429" w:name="_Ref357695510"/>
      <w:bookmarkStart w:id="430" w:name="_Toc359336809"/>
      <w:r>
        <w:t>SQL Matching Strings</w:t>
      </w:r>
      <w:bookmarkEnd w:id="429"/>
      <w:bookmarkEnd w:id="430"/>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MySQL Query LIKE clause. </w:t>
      </w:r>
      <w:r>
        <w:t>This SQL feature supports wildcard characters for matching variable strings.</w:t>
      </w:r>
    </w:p>
    <w:p w:rsidR="0053475F" w:rsidRPr="00017673" w:rsidRDefault="0053475F" w:rsidP="0053475F">
      <w:pPr>
        <w:pStyle w:val="Body"/>
      </w:pPr>
      <w:r w:rsidRPr="00017673">
        <w:t>Therefore, the following is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17673">
        <w:t>%</w:t>
      </w:r>
      <w:r w:rsidRPr="00017673">
        <w:tab/>
        <w:t>Matches zero or more characters.</w:t>
      </w:r>
    </w:p>
    <w:p w:rsidR="0053475F" w:rsidRPr="00017673" w:rsidRDefault="0053475F" w:rsidP="0053475F">
      <w:pPr>
        <w:pStyle w:val="BulletFollowing"/>
        <w:ind w:left="1560" w:hanging="426"/>
      </w:pPr>
      <w:r w:rsidRPr="00017673">
        <w:t>_</w:t>
      </w:r>
      <w:r w:rsidRPr="00017673">
        <w:tab/>
        <w:t>Matches exactly one character.</w:t>
      </w:r>
    </w:p>
    <w:p w:rsidR="0053475F" w:rsidRDefault="0053475F" w:rsidP="0053475F">
      <w:pPr>
        <w:pStyle w:val="BulletFollowing"/>
        <w:ind w:left="1560" w:hanging="426"/>
      </w:pPr>
      <w:r w:rsidRPr="00017673">
        <w:t>\</w:t>
      </w:r>
      <w:r w:rsidRPr="00017673">
        <w:tab/>
        <w:t>Causes the next character to be matched. That is, \% will match a % sign and \_ will match an underscore character.</w:t>
      </w:r>
    </w:p>
    <w:p w:rsidR="0053475F" w:rsidRPr="0053475F" w:rsidRDefault="0053475F" w:rsidP="0053475F">
      <w:pPr>
        <w:pStyle w:val="Note"/>
      </w:pPr>
      <w:r>
        <w:t>Note</w:t>
      </w:r>
      <w:r>
        <w:tab/>
        <w:t>There is just one case where Regular Expressions are used instead of SQL Matching Strings. This case is described separately.</w:t>
      </w:r>
    </w:p>
    <w:p w:rsidR="005077C8" w:rsidRDefault="005077C8" w:rsidP="005077C8">
      <w:pPr>
        <w:pStyle w:val="Heading2"/>
      </w:pPr>
      <w:bookmarkStart w:id="431" w:name="_Toc359336810"/>
      <w:r>
        <w:t>Entering Dates and Times</w:t>
      </w:r>
      <w:bookmarkEnd w:id="431"/>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432" w:name="_Ref357162221"/>
    <w:p w:rsidR="00355DEE" w:rsidRDefault="001C4E7F" w:rsidP="00277EAA">
      <w:pPr>
        <w:pStyle w:val="Figure"/>
        <w:pageBreakBefo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8" o:title=""/>
            </v:shape>
            <v:roundrect id="_x0000_s1108" style="position:absolute;left:6047;top:10056;width:1247;height:589;v-text-anchor:middle" arcsize="10923f" fillcolor="#dbe5f1 [660]" strokecolor="#0070c0">
              <v:textbox inset=".5mm,0,0">
                <w:txbxContent>
                  <w:p w:rsidR="003745AF" w:rsidRPr="00F95E13" w:rsidRDefault="003745AF">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inset=".5mm,0,0">
                <w:txbxContent>
                  <w:p w:rsidR="003745AF" w:rsidRPr="00F95E13" w:rsidRDefault="003745AF">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E172F8">
          <w:rPr>
            <w:noProof/>
          </w:rPr>
          <w:t>23</w:t>
        </w:r>
      </w:fldSimple>
      <w:r>
        <w:t>: Date and Time picker dialog</w:t>
      </w:r>
      <w:bookmarkEnd w:id="432"/>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433" w:name="_Toc355280367"/>
    </w:p>
    <w:p w:rsidR="006B4F6F" w:rsidRDefault="00A821AE" w:rsidP="00FF4CE5">
      <w:pPr>
        <w:pStyle w:val="Heading2"/>
      </w:pPr>
      <w:bookmarkStart w:id="434" w:name="_Ref358105086"/>
      <w:bookmarkStart w:id="435" w:name="_Ref358105089"/>
      <w:bookmarkStart w:id="436" w:name="_Toc359336811"/>
      <w:r>
        <w:t xml:space="preserve">Overview of </w:t>
      </w:r>
      <w:r w:rsidR="00F52044">
        <w:t>SPECCHIO</w:t>
      </w:r>
      <w:bookmarkEnd w:id="433"/>
      <w:bookmarkEnd w:id="434"/>
      <w:bookmarkEnd w:id="435"/>
      <w:r>
        <w:t xml:space="preserve"> Data Loading</w:t>
      </w:r>
      <w:bookmarkEnd w:id="436"/>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2"/>
        <w:gridCol w:w="6942"/>
      </w:tblGrid>
      <w:tr w:rsidR="00493D72" w:rsidTr="00A821AE">
        <w:trPr>
          <w:cantSplit/>
        </w:trPr>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 xml:space="preserve">This establishes a name for your Campaign and sets up structures in the </w:t>
            </w:r>
            <w:r w:rsidR="00F52044">
              <w:t>SPECCHIO</w:t>
            </w:r>
            <w:r>
              <w:t xml:space="preserve"> database to receive the Campaign spectra and other information.</w:t>
            </w:r>
            <w:r w:rsidR="00493D72">
              <w:t xml:space="preserve"> See section </w:t>
            </w:r>
            <w:fldSimple w:instr=" REF _Ref356551522 \r \h  \* MERGEFORMAT ">
              <w:r w:rsidR="00E172F8" w:rsidRPr="00E172F8">
                <w:rPr>
                  <w:rStyle w:val="CrossReference"/>
                </w:rPr>
                <w:t>6.11</w:t>
              </w:r>
            </w:fldSimple>
            <w:r w:rsidR="00493D72" w:rsidRPr="00493D72">
              <w:rPr>
                <w:rStyle w:val="CrossReference"/>
              </w:rPr>
              <w:t xml:space="preserve"> </w:t>
            </w:r>
            <w:fldSimple w:instr=" REF _Ref356551524 \h  \* MERGEFORMAT ">
              <w:r w:rsidR="00E172F8" w:rsidRPr="00E172F8">
                <w:rPr>
                  <w:rStyle w:val="CrossReference"/>
                </w:rPr>
                <w:t>Creating a new Campaign</w:t>
              </w:r>
            </w:fldSimple>
            <w:r w:rsidR="00493D72">
              <w:t>.</w:t>
            </w:r>
          </w:p>
        </w:tc>
      </w:tr>
      <w:tr w:rsidR="00493D72" w:rsidTr="00A821AE">
        <w:trPr>
          <w:cantSplit/>
        </w:trPr>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880773" w:rsidP="00277EAA">
            <w:pPr>
              <w:pStyle w:val="TableText"/>
            </w:pPr>
            <w:r>
              <w:t xml:space="preserve">This examines the format of the Spectral data on your hard disk, parses its content from your hard disk and inserts into the </w:t>
            </w:r>
            <w:r w:rsidR="00F52044">
              <w:t>SPECCHIO</w:t>
            </w:r>
            <w:r>
              <w:t xml:space="preserve"> database</w:t>
            </w:r>
            <w:r w:rsidR="00D0301C">
              <w:t>.</w:t>
            </w:r>
            <w:r w:rsidR="00493D72">
              <w:t xml:space="preserve"> See section </w:t>
            </w:r>
            <w:fldSimple w:instr=" REF _Ref356551550 \r \h  \* MERGEFORMAT ">
              <w:r w:rsidR="00E172F8" w:rsidRPr="00E172F8">
                <w:rPr>
                  <w:rStyle w:val="CrossReference"/>
                </w:rPr>
                <w:t>6.12</w:t>
              </w:r>
            </w:fldSimple>
            <w:r w:rsidR="00277EAA">
              <w:rPr>
                <w:rStyle w:val="CrossReference"/>
              </w:rPr>
              <w:t xml:space="preserve"> </w:t>
            </w:r>
            <w:fldSimple w:instr=" REF _Ref356551553 \h  \* MERGEFORMAT ">
              <w:r w:rsidR="00E172F8" w:rsidRPr="00E172F8">
                <w:rPr>
                  <w:rStyle w:val="CrossReference"/>
                </w:rPr>
                <w:t>Loading Campaign Spectrum Data</w:t>
              </w:r>
            </w:fldSimple>
            <w:r w:rsidR="00493D72">
              <w:t>.</w:t>
            </w:r>
          </w:p>
        </w:tc>
      </w:tr>
      <w:tr w:rsidR="000E3E59" w:rsidTr="00A821AE">
        <w:trPr>
          <w:cantSplit/>
        </w:trPr>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F52044" w:rsidP="00A821AE">
            <w:pPr>
              <w:pStyle w:val="TableText"/>
            </w:pPr>
            <w:r>
              <w:t>SPECCHIO</w:t>
            </w:r>
            <w:r w:rsidR="000E3E59">
              <w:t xml:space="preserve"> expects Acquisition Times to be UTC, but many devices record a local time. </w:t>
            </w:r>
            <w:r>
              <w:t>SPECCHIO</w:t>
            </w:r>
            <w:r w:rsidR="000E3E59">
              <w:t xml:space="preserve"> provides a function to change local times to UTC. See section</w:t>
            </w:r>
            <w:r w:rsidR="00DF74A9">
              <w:t xml:space="preserve"> </w:t>
            </w:r>
            <w:fldSimple w:instr=" REF _Ref359333954 \r \h  \* MERGEFORMAT ">
              <w:r w:rsidR="00A821AE" w:rsidRPr="00A821AE">
                <w:rPr>
                  <w:rStyle w:val="CrossReference"/>
                </w:rPr>
                <w:t>4.14</w:t>
              </w:r>
            </w:fldSimple>
            <w:r w:rsidR="00A821AE" w:rsidRPr="00A821AE">
              <w:rPr>
                <w:rStyle w:val="CrossReference"/>
              </w:rPr>
              <w:t xml:space="preserve"> </w:t>
            </w:r>
            <w:fldSimple w:instr=" REF _Ref359333957 \h  \* MERGEFORMAT ">
              <w:r w:rsidR="00A821AE" w:rsidRPr="00A821AE">
                <w:rPr>
                  <w:rStyle w:val="CrossReference"/>
                </w:rPr>
                <w:t>UTC Time Correction</w:t>
              </w:r>
            </w:fldSimple>
            <w:r w:rsidR="000E3E59">
              <w:t>.</w:t>
            </w:r>
          </w:p>
        </w:tc>
      </w:tr>
      <w:tr w:rsidR="00493D72" w:rsidTr="00A821AE">
        <w:trPr>
          <w:cantSplit/>
        </w:trPr>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E172F8" w:rsidRPr="00E172F8">
                <w:rPr>
                  <w:rStyle w:val="CrossReference"/>
                </w:rPr>
                <w:t>6.15</w:t>
              </w:r>
            </w:fldSimple>
            <w:r w:rsidR="000E3E59" w:rsidRPr="000E3E59">
              <w:rPr>
                <w:rStyle w:val="CrossReference"/>
              </w:rPr>
              <w:t xml:space="preserve"> </w:t>
            </w:r>
            <w:fldSimple w:instr=" REF _Ref356553971 \h  \* MERGEFORMAT ">
              <w:r w:rsidR="00E172F8" w:rsidRPr="00E172F8">
                <w:rPr>
                  <w:rStyle w:val="CrossReference"/>
                </w:rPr>
                <w:t>Manag</w:t>
              </w:r>
              <w:ins w:id="437" w:author="Peter Roberts" w:date="2013-05-08T09:19:00Z">
                <w:r w:rsidR="00E172F8" w:rsidRPr="00E172F8">
                  <w:rPr>
                    <w:rStyle w:val="CrossReference"/>
                  </w:rPr>
                  <w:t xml:space="preserve">ing </w:t>
                </w:r>
              </w:ins>
              <w:r w:rsidR="00E172F8" w:rsidRPr="00E172F8">
                <w:rPr>
                  <w:rStyle w:val="CrossReference"/>
                </w:rPr>
                <w:t>Target-Reference Links</w:t>
              </w:r>
            </w:fldSimple>
            <w:r>
              <w:t>.</w:t>
            </w:r>
          </w:p>
        </w:tc>
      </w:tr>
      <w:tr w:rsidR="00493D72" w:rsidTr="00A821AE">
        <w:trPr>
          <w:cantSplit/>
        </w:trPr>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DF74A9">
            <w:pPr>
              <w:pStyle w:val="TableText"/>
            </w:pPr>
            <w:r>
              <w:t xml:space="preserve">The Spectral Metadata that was not included in the Spectral files must be uploaded, either from an Excel file or manually entered using </w:t>
            </w:r>
            <w:r w:rsidR="00F52044">
              <w:t>SPECCHIO</w:t>
            </w:r>
            <w:r>
              <w:t xml:space="preserve">’s Metadata editor. See sections </w:t>
            </w:r>
            <w:fldSimple w:instr=" REF _Ref357586671 \r \h  \* MERGEFORMAT ">
              <w:r w:rsidR="00E172F8" w:rsidRPr="00E172F8">
                <w:rPr>
                  <w:rStyle w:val="CrossReference"/>
                </w:rPr>
                <w:t>6.16</w:t>
              </w:r>
            </w:fldSimple>
            <w:r w:rsidR="00DF74A9" w:rsidRPr="00DF74A9">
              <w:rPr>
                <w:rStyle w:val="CrossReference"/>
              </w:rPr>
              <w:t xml:space="preserve"> </w:t>
            </w:r>
            <w:fldSimple w:instr=" REF _Ref357586671 \h  \* MERGEFORMAT ">
              <w:ins w:id="438" w:author="Peter" w:date="2013-05-08T09:19:00Z">
                <w:r w:rsidR="00E172F8" w:rsidRPr="00E172F8">
                  <w:rPr>
                    <w:rStyle w:val="CrossReference"/>
                  </w:rPr>
                  <w:t xml:space="preserve">Displaying and </w:t>
                </w:r>
              </w:ins>
              <w:r w:rsidR="00E172F8" w:rsidRPr="00E172F8">
                <w:rPr>
                  <w:rStyle w:val="CrossReference"/>
                </w:rPr>
                <w:t>Editing Metadata</w:t>
              </w:r>
            </w:fldSimple>
            <w:r w:rsidR="00DF74A9">
              <w:t xml:space="preserve"> </w:t>
            </w:r>
            <w:r>
              <w:t xml:space="preserve">and </w:t>
            </w:r>
            <w:fldSimple w:instr=" REF _Ref356551623 \r \h  \* MERGEFORMAT ">
              <w:r w:rsidR="00E172F8" w:rsidRPr="00E172F8">
                <w:rPr>
                  <w:rStyle w:val="CrossReference"/>
                </w:rPr>
                <w:t>6.17</w:t>
              </w:r>
            </w:fldSimple>
            <w:r w:rsidRPr="00493D72">
              <w:rPr>
                <w:rStyle w:val="CrossReference"/>
              </w:rPr>
              <w:t xml:space="preserve"> </w:t>
            </w:r>
            <w:fldSimple w:instr=" REF _Ref356551635 \h  \* MERGEFORMAT ">
              <w:r w:rsidR="00E172F8" w:rsidRPr="00E172F8">
                <w:rPr>
                  <w:rStyle w:val="CrossReference"/>
                </w:rPr>
                <w:t>Uploading Metadata from Excel files</w:t>
              </w:r>
            </w:fldSimple>
          </w:p>
        </w:tc>
      </w:tr>
      <w:tr w:rsidR="00493D72" w:rsidTr="00A821AE">
        <w:trPr>
          <w:cantSplit/>
        </w:trPr>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F52044" w:rsidP="00493D72">
            <w:pPr>
              <w:pStyle w:val="TableText"/>
            </w:pPr>
            <w:r>
              <w:t>SPECCHIO</w:t>
            </w:r>
            <w:r w:rsidR="00493D72">
              <w:t xml:space="preserve">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E172F8" w:rsidRPr="00E172F8">
                <w:rPr>
                  <w:rStyle w:val="CrossReference"/>
                </w:rPr>
                <w:t>6.18</w:t>
              </w:r>
            </w:fldSimple>
            <w:r w:rsidR="00493D72" w:rsidRPr="00493D72">
              <w:rPr>
                <w:rStyle w:val="CrossReference"/>
              </w:rPr>
              <w:t xml:space="preserve"> </w:t>
            </w:r>
            <w:fldSimple w:instr=" REF _Ref356551679 \h  \* MERGEFORMAT ">
              <w:r w:rsidR="00E172F8" w:rsidRPr="00E172F8">
                <w:rPr>
                  <w:rStyle w:val="CrossReference"/>
                </w:rPr>
                <w:t>Calculation of Sun Angles</w:t>
              </w:r>
            </w:fldSimple>
            <w:r w:rsidR="00493D72">
              <w:t>.</w:t>
            </w:r>
          </w:p>
        </w:tc>
      </w:tr>
      <w:tr w:rsidR="00493D72" w:rsidTr="00A821AE">
        <w:trPr>
          <w:cantSplit/>
        </w:trPr>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w:t>
            </w:r>
            <w:r w:rsidR="00F52044">
              <w:t>SPECCHIO</w:t>
            </w:r>
            <w:r>
              <w:t xml:space="preserve"> provides a function to calculate the sensor orientation parameters and write them into the spectra metadata. See section </w:t>
            </w:r>
            <w:fldSimple w:instr=" REF _Ref157353485 \r \h  \* MERGEFORMAT ">
              <w:r w:rsidR="00E172F8" w:rsidRPr="00E172F8">
                <w:rPr>
                  <w:rStyle w:val="CrossReference"/>
                </w:rPr>
                <w:t>6.19</w:t>
              </w:r>
            </w:fldSimple>
            <w:r w:rsidRPr="00493D72">
              <w:rPr>
                <w:rStyle w:val="CrossReference"/>
              </w:rPr>
              <w:t xml:space="preserve"> </w:t>
            </w:r>
            <w:fldSimple w:instr=" REF _Ref157353485 \h  \* MERGEFORMAT ">
              <w:r w:rsidR="00E172F8" w:rsidRPr="00E172F8">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39" w:name="_Toc355280368"/>
      <w:bookmarkStart w:id="440" w:name="_Ref356551522"/>
      <w:bookmarkStart w:id="441" w:name="_Ref356551524"/>
      <w:bookmarkStart w:id="442" w:name="_Ref359334186"/>
      <w:bookmarkStart w:id="443" w:name="_Ref359334189"/>
      <w:bookmarkStart w:id="444" w:name="_Toc359336812"/>
      <w:r w:rsidRPr="00084655">
        <w:t xml:space="preserve">Creating a new </w:t>
      </w:r>
      <w:bookmarkEnd w:id="416"/>
      <w:bookmarkEnd w:id="417"/>
      <w:r w:rsidRPr="00084655">
        <w:t>Campaign</w:t>
      </w:r>
      <w:bookmarkEnd w:id="422"/>
      <w:bookmarkEnd w:id="439"/>
      <w:bookmarkEnd w:id="440"/>
      <w:bookmarkEnd w:id="441"/>
      <w:bookmarkEnd w:id="442"/>
      <w:bookmarkEnd w:id="443"/>
      <w:bookmarkEnd w:id="444"/>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2737798" cy="959899"/>
                  <wp:effectExtent l="19050" t="0" r="5402"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2747018" cy="963131"/>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45" w:name="_Ref130604624"/>
            <w:r w:rsidRPr="00084655">
              <w:t xml:space="preserve">Figure </w:t>
            </w:r>
            <w:fldSimple w:instr=" SEQ Figure \* ARABIC ">
              <w:r w:rsidR="00E172F8">
                <w:rPr>
                  <w:noProof/>
                </w:rPr>
                <w:t>24</w:t>
              </w:r>
            </w:fldSimple>
            <w:bookmarkEnd w:id="445"/>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46" w:author="Peter" w:date="2013-05-08T09:19:00Z">
              <w:r w:rsidRPr="00084655">
                <w:t xml:space="preserve">To set the </w:t>
              </w:r>
              <w:r w:rsidRPr="00D23C16">
                <w:rPr>
                  <w:rStyle w:val="GUIWord"/>
                </w:rPr>
                <w:t xml:space="preserve">Main </w:t>
              </w:r>
            </w:ins>
            <w:r w:rsidR="00EE5F6F">
              <w:rPr>
                <w:rStyle w:val="GUIWord"/>
              </w:rPr>
              <w:t>folder</w:t>
            </w:r>
            <w:ins w:id="447" w:author="Peter" w:date="2013-05-08T09:19:00Z">
              <w:r>
                <w:t>,</w:t>
              </w:r>
              <w:r w:rsidRPr="00084655">
                <w:t xml:space="preserve"> select the </w:t>
              </w:r>
            </w:ins>
            <w:r w:rsidRPr="00653690">
              <w:rPr>
                <w:rStyle w:val="ActionButton"/>
              </w:rPr>
              <w:t> </w:t>
            </w:r>
            <w:ins w:id="448" w:author="Peter" w:date="2013-05-08T09:19:00Z">
              <w:r w:rsidRPr="00D23C16">
                <w:rPr>
                  <w:rStyle w:val="ActionButton"/>
                </w:rPr>
                <w:t>Browse</w:t>
              </w:r>
            </w:ins>
            <w:r>
              <w:rPr>
                <w:rStyle w:val="ActionButton"/>
              </w:rPr>
              <w:t> </w:t>
            </w:r>
            <w:ins w:id="449" w:author="Peter" w:date="2013-05-08T09:19:00Z">
              <w:r w:rsidRPr="00084655">
                <w:t xml:space="preserve"> button </w:t>
              </w:r>
              <w:r>
                <w:t>to display</w:t>
              </w:r>
              <w:r w:rsidRPr="00084655">
                <w:t xml:space="preserve"> a </w:t>
              </w:r>
            </w:ins>
            <w:r w:rsidR="00EE5F6F">
              <w:t>folder</w:t>
            </w:r>
            <w:ins w:id="450" w:author="Peter" w:date="2013-05-08T09:19:00Z">
              <w:r w:rsidRPr="00084655">
                <w:t xml:space="preserve"> tree. </w:t>
              </w:r>
            </w:ins>
          </w:p>
          <w:p w:rsidR="0096594F" w:rsidRDefault="0096594F" w:rsidP="0096594F">
            <w:pPr>
              <w:pStyle w:val="ProcessStep"/>
            </w:pPr>
            <w:r w:rsidRPr="00084655">
              <w:t xml:space="preserve">The </w:t>
            </w:r>
            <w:r w:rsidRPr="00D23C16">
              <w:rPr>
                <w:rStyle w:val="GUIWord"/>
              </w:rPr>
              <w:t xml:space="preserve">Main </w:t>
            </w:r>
            <w:r w:rsidR="00EE5F6F">
              <w:rPr>
                <w:rStyle w:val="GUIWord"/>
              </w:rPr>
              <w:t>folder</w:t>
            </w:r>
            <w:r w:rsidRPr="00084655">
              <w:t xml:space="preserve"> path is a file system pathname pointing to the </w:t>
            </w:r>
            <w:r w:rsidR="00EE5F6F">
              <w:t>folder</w:t>
            </w:r>
            <w:r w:rsidRPr="00084655">
              <w:t xml:space="preserve"> that contains all hierarchies and </w:t>
            </w:r>
            <w:del w:id="451" w:author="Peter Roberts" w:date="2013-05-08T09:19:00Z">
              <w:r w:rsidRPr="00084655">
                <w:delText>spectra of this study.</w:delText>
              </w:r>
            </w:del>
            <w:ins w:id="452" w:author="Peter Roberts" w:date="2013-05-08T09:19:00Z">
              <w:r>
                <w:t>S</w:t>
              </w:r>
              <w:r w:rsidRPr="00084655">
                <w:t xml:space="preserve">pectra </w:t>
              </w:r>
              <w:r>
                <w:t>for this Campaign</w:t>
              </w:r>
              <w:r w:rsidRPr="00084655">
                <w:t>.</w:t>
              </w:r>
              <w:r>
                <w:t xml:space="preserve"> When you load Spectral data, it will be loaded from this </w:t>
              </w:r>
            </w:ins>
            <w:r w:rsidR="00EE5F6F">
              <w:t>folder</w:t>
            </w:r>
            <w:ins w:id="453" w:author="Peter Roberts" w:date="2013-05-08T09:19:00Z">
              <w:r>
                <w:t xml:space="preserve">. </w:t>
              </w:r>
              <w:r w:rsidRPr="00084655">
                <w:t xml:space="preserve">To set the </w:t>
              </w:r>
              <w:r w:rsidRPr="00D23C16">
                <w:rPr>
                  <w:rStyle w:val="GUIWord"/>
                </w:rPr>
                <w:t xml:space="preserve">Main </w:t>
              </w:r>
            </w:ins>
            <w:r w:rsidR="00EE5F6F">
              <w:rPr>
                <w:rStyle w:val="GUIWord"/>
              </w:rPr>
              <w:t>folder</w:t>
            </w:r>
            <w:r w:rsidR="00D63F99">
              <w:rPr>
                <w:rStyle w:val="GUIWord"/>
              </w:rPr>
              <w:t>:</w:t>
            </w:r>
            <w:ins w:id="454" w:author="Peter Roberts" w:date="2013-05-08T09:19:00Z">
              <w:r>
                <w:t>,</w:t>
              </w:r>
              <w:r w:rsidRPr="00084655">
                <w:t xml:space="preserve"> </w:t>
              </w:r>
              <w:r>
                <w:t>click on</w:t>
              </w:r>
              <w:r w:rsidRPr="00084655">
                <w:t xml:space="preserve"> the </w:t>
              </w:r>
            </w:ins>
            <w:r w:rsidRPr="00653690">
              <w:rPr>
                <w:rStyle w:val="ActionButton"/>
              </w:rPr>
              <w:t> </w:t>
            </w:r>
            <w:ins w:id="455" w:author="Peter Roberts" w:date="2013-05-08T09:19:00Z">
              <w:r w:rsidRPr="00D23C16">
                <w:rPr>
                  <w:rStyle w:val="ActionButton"/>
                </w:rPr>
                <w:t>Browse</w:t>
              </w:r>
            </w:ins>
            <w:r>
              <w:rPr>
                <w:rStyle w:val="ActionButton"/>
              </w:rPr>
              <w:t> </w:t>
            </w:r>
            <w:ins w:id="456" w:author="Peter Roberts" w:date="2013-05-08T09:19:00Z">
              <w:r w:rsidRPr="00084655">
                <w:t xml:space="preserve"> button </w:t>
              </w:r>
              <w:r>
                <w:t>to display</w:t>
              </w:r>
              <w:r w:rsidRPr="00084655">
                <w:t xml:space="preserve"> a </w:t>
              </w:r>
            </w:ins>
            <w:r w:rsidR="00EE5F6F">
              <w:t>folder</w:t>
            </w:r>
            <w:ins w:id="457" w:author="Peter Roberts" w:date="2013-05-08T09:19:00Z">
              <w:r w:rsidRPr="00084655">
                <w:t xml:space="preserve">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section</w:t>
            </w:r>
            <w:r w:rsidR="0033520F">
              <w:t xml:space="preserve"> </w:t>
            </w:r>
            <w:fldSimple w:instr=" REF _Ref358393092 \r \h  \* MERGEFORMAT ">
              <w:r w:rsidR="00E172F8" w:rsidRPr="00E172F8">
                <w:rPr>
                  <w:rStyle w:val="CrossReference"/>
                </w:rPr>
                <w:t>6.2</w:t>
              </w:r>
            </w:fldSimple>
            <w:r w:rsidR="0033520F" w:rsidRPr="0033520F">
              <w:rPr>
                <w:rStyle w:val="CrossReference"/>
              </w:rPr>
              <w:t xml:space="preserve"> </w:t>
            </w:r>
            <w:fldSimple w:instr=" REF _Ref358393095 \h  \* MERGEFORMAT ">
              <w:r w:rsidR="00E172F8" w:rsidRPr="00E172F8">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58" w:author="Peter Roberts" w:date="2013-05-08T09:19:00Z">
              <w:r w:rsidRPr="00084655">
                <w:delText>,</w:delText>
              </w:r>
            </w:del>
            <w:r>
              <w:t xml:space="preserve"> empty </w:t>
            </w:r>
            <w:del w:id="459" w:author="Peter Roberts" w:date="2013-05-08T09:19:00Z">
              <w:r>
                <w:delText>campaign on</w:delText>
              </w:r>
            </w:del>
            <w:ins w:id="460" w:author="Peter Roberts" w:date="2013-05-08T09:19:00Z">
              <w:r>
                <w:t>Campaign in</w:t>
              </w:r>
            </w:ins>
            <w:r w:rsidR="006B299A">
              <w:t xml:space="preserve"> the database.</w:t>
            </w:r>
          </w:p>
          <w:p w:rsidR="0096594F" w:rsidRPr="00084655" w:rsidRDefault="0096594F" w:rsidP="0096594F">
            <w:pPr>
              <w:pStyle w:val="ProcessStep"/>
              <w:rPr>
                <w:del w:id="461" w:author="Peter Roberts" w:date="2013-05-08T09:19:00Z"/>
              </w:rPr>
            </w:pPr>
            <w:r w:rsidRPr="00084655">
              <w:t xml:space="preserve">A message box will appear once the </w:t>
            </w:r>
            <w:del w:id="462" w:author="Peter Roberts" w:date="2013-05-08T09:19:00Z">
              <w:r w:rsidRPr="00084655">
                <w:delText>campaign</w:delText>
              </w:r>
            </w:del>
            <w:ins w:id="463" w:author="Peter Roberts" w:date="2013-05-08T09:19:00Z">
              <w:r>
                <w:t>C</w:t>
              </w:r>
              <w:r w:rsidRPr="00084655">
                <w:t>ampaign</w:t>
              </w:r>
            </w:ins>
            <w:r w:rsidRPr="00084655">
              <w:t xml:space="preserve"> has been successfully created.</w:t>
            </w:r>
          </w:p>
          <w:p w:rsidR="0096594F" w:rsidRDefault="0096594F" w:rsidP="0096594F">
            <w:pPr>
              <w:pStyle w:val="ProcessStep"/>
            </w:pPr>
            <w:del w:id="464"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65" w:author="Peter Roberts" w:date="2013-05-08T09:19:00Z">
              <w:r>
                <w:t xml:space="preserve"> Click </w:t>
              </w:r>
              <w:r w:rsidRPr="000874EE">
                <w:rPr>
                  <w:rStyle w:val="ActionButton"/>
                </w:rPr>
                <w:t> OK </w:t>
              </w:r>
            </w:ins>
            <w:r>
              <w:t xml:space="preserve"> to </w:t>
            </w:r>
            <w:del w:id="466" w:author="Peter Roberts" w:date="2013-05-08T09:19:00Z">
              <w:r w:rsidRPr="00084655">
                <w:delText>have two campaigns named the same. However,</w:delText>
              </w:r>
            </w:del>
            <w:ins w:id="467" w:author="Peter Roberts" w:date="2013-05-08T09:19:00Z">
              <w:r>
                <w:t>close</w:t>
              </w:r>
            </w:ins>
            <w:r>
              <w:t xml:space="preserve"> it</w:t>
            </w:r>
            <w:del w:id="468" w:author="Peter Roberts" w:date="2013-05-08T09:19:00Z">
              <w:r w:rsidRPr="00084655">
                <w:delText xml:space="preserve"> is suggested to check on existing campaigns to avoid multiple campaigns with identical names. </w:delText>
              </w:r>
            </w:del>
            <w:ins w:id="469" w:author="Peter Roberts" w:date="2013-05-08T09:19:00Z">
              <w:r>
                <w:t>.</w:t>
              </w:r>
            </w:ins>
          </w:p>
          <w:p w:rsidR="0096594F" w:rsidRDefault="0096594F" w:rsidP="006B299A">
            <w:pPr>
              <w:pStyle w:val="ProcessStep"/>
            </w:pPr>
            <w:del w:id="470"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71" w:author="Peter Roberts" w:date="2013-05-08T09:19:00Z"/>
        </w:rPr>
      </w:pPr>
      <w:ins w:id="472" w:author="Peter Roberts" w:date="2013-05-08T09:19:00Z">
        <w:r w:rsidRPr="00084655">
          <w:t xml:space="preserve">Note </w:t>
        </w:r>
        <w:r>
          <w:tab/>
        </w:r>
      </w:ins>
      <w:r w:rsidR="00C671CF">
        <w:t xml:space="preserve">It is not advisable to have two Campaigns with the same name. </w:t>
      </w:r>
      <w:ins w:id="473" w:author="Peter Roberts" w:date="2013-05-08T09:19:00Z">
        <w:r>
          <w:t>T</w:t>
        </w:r>
        <w:r w:rsidRPr="00084655">
          <w:t xml:space="preserve">here is no check </w:t>
        </w:r>
      </w:ins>
      <w:r>
        <w:t>for the existence o</w:t>
      </w:r>
      <w:ins w:id="474" w:author="Peter Roberts" w:date="2013-05-08T09:19:00Z">
        <w:r w:rsidRPr="00084655">
          <w:t>f a Campaign of the same name</w:t>
        </w:r>
      </w:ins>
      <w:r w:rsidR="006B299A">
        <w:t xml:space="preserve">, so </w:t>
      </w:r>
      <w:r w:rsidR="0033520F">
        <w:t xml:space="preserve">please </w:t>
      </w:r>
      <w:r w:rsidR="006B299A">
        <w:t>c</w:t>
      </w:r>
      <w:ins w:id="475" w:author="Peter Roberts" w:date="2013-05-08T09:19:00Z">
        <w:r w:rsidRPr="00084655">
          <w:t xml:space="preserve">heck </w:t>
        </w:r>
      </w:ins>
      <w:r>
        <w:t xml:space="preserve">the </w:t>
      </w:r>
      <w:r w:rsidR="006B299A">
        <w:t xml:space="preserve">names of the </w:t>
      </w:r>
      <w:ins w:id="476" w:author="Peter Roberts" w:date="2013-05-08T09:19:00Z">
        <w:r>
          <w:t>e</w:t>
        </w:r>
        <w:r w:rsidRPr="00084655">
          <w:t xml:space="preserve">xisting Campaigns </w:t>
        </w:r>
      </w:ins>
      <w:r w:rsidR="0033520F">
        <w:t xml:space="preserve">before you create your own in order </w:t>
      </w:r>
      <w:ins w:id="477" w:author="Peter Roberts" w:date="2013-05-08T09:19:00Z">
        <w:r w:rsidRPr="00084655">
          <w:t xml:space="preserve">to avoid multiple Campaigns with identical </w:t>
        </w:r>
      </w:ins>
      <w:r>
        <w:t xml:space="preserve">or confusing </w:t>
      </w:r>
      <w:ins w:id="478" w:author="Peter Roberts" w:date="2013-05-08T09:19:00Z">
        <w:r w:rsidRPr="00084655">
          <w:t>names.</w:t>
        </w:r>
      </w:ins>
    </w:p>
    <w:p w:rsidR="00AA303E" w:rsidRDefault="00AA303E" w:rsidP="00AA303E">
      <w:pPr>
        <w:pStyle w:val="Body"/>
        <w:rPr>
          <w:ins w:id="479" w:author="Peter Roberts" w:date="2013-05-08T09:19:00Z"/>
        </w:rPr>
      </w:pPr>
      <w:ins w:id="480" w:author="Peter Roberts" w:date="2013-05-08T09:19:00Z">
        <w:r>
          <w:t xml:space="preserve">You can now load </w:t>
        </w:r>
      </w:ins>
      <w:r w:rsidR="006D1BDC">
        <w:t>S</w:t>
      </w:r>
      <w:r>
        <w:t xml:space="preserve">pectral </w:t>
      </w:r>
      <w:del w:id="481" w:author="Peter Roberts" w:date="2013-05-08T09:19:00Z">
        <w:r w:rsidR="002A0FFE" w:rsidRPr="00084655">
          <w:delText xml:space="preserve">files is initiated when a new campaign is created. To load </w:delText>
        </w:r>
      </w:del>
      <w:r>
        <w:t xml:space="preserve">data into </w:t>
      </w:r>
      <w:del w:id="482" w:author="Peter Roberts" w:date="2013-05-08T09:19:00Z">
        <w:r w:rsidR="002A0FFE" w:rsidRPr="00084655">
          <w:delText>a new campaign</w:delText>
        </w:r>
      </w:del>
      <w:ins w:id="483"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84" w:author="Peter Roberts" w:date="2013-05-08T09:19:00Z">
        <w:r>
          <w:t xml:space="preserve">It is </w:t>
        </w:r>
      </w:ins>
      <w:r w:rsidR="00D63F99">
        <w:t xml:space="preserve">also </w:t>
      </w:r>
      <w:ins w:id="485" w:author="Peter Roberts" w:date="2013-05-08T09:19:00Z">
        <w:r>
          <w:t>possible to</w:t>
        </w:r>
      </w:ins>
      <w:r>
        <w:t xml:space="preserve"> use the</w:t>
      </w:r>
      <w:r w:rsidR="000874EE">
        <w:t xml:space="preserve"> </w:t>
      </w:r>
      <w:del w:id="486" w:author="Peter Roberts" w:date="2013-05-08T09:19:00Z">
        <w:r w:rsidR="002A0FFE" w:rsidRPr="00084655">
          <w:delText>function ‘load campaign data’</w:delText>
        </w:r>
      </w:del>
      <w:ins w:id="487"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488" w:author="Peter Roberts" w:date="2013-05-08T09:19:00Z"/>
        </w:rPr>
      </w:pPr>
      <w:bookmarkStart w:id="489" w:name="_Ref153794251"/>
      <w:bookmarkStart w:id="490" w:name="_Ref130607984"/>
      <w:del w:id="491" w:author="Peter Roberts" w:date="2013-05-08T09:19:00Z">
        <w:r>
          <w:delText>%%% Create and Load button isn’t documented.</w:delText>
        </w:r>
        <w:bookmarkStart w:id="492" w:name="_Toc356807293"/>
        <w:bookmarkStart w:id="493" w:name="_Toc357580481"/>
        <w:bookmarkStart w:id="494" w:name="_Toc357598064"/>
        <w:bookmarkStart w:id="495" w:name="_Toc357782283"/>
        <w:bookmarkStart w:id="496" w:name="_Toc358385794"/>
        <w:bookmarkStart w:id="497" w:name="_Toc358395261"/>
        <w:bookmarkStart w:id="498" w:name="_Toc358992597"/>
        <w:bookmarkStart w:id="499" w:name="_Toc359336813"/>
        <w:bookmarkEnd w:id="492"/>
        <w:bookmarkEnd w:id="493"/>
        <w:bookmarkEnd w:id="494"/>
        <w:bookmarkEnd w:id="495"/>
        <w:bookmarkEnd w:id="496"/>
        <w:bookmarkEnd w:id="497"/>
        <w:bookmarkEnd w:id="498"/>
        <w:bookmarkEnd w:id="499"/>
      </w:del>
    </w:p>
    <w:p w:rsidR="002A0FFE" w:rsidRDefault="002A0FFE" w:rsidP="00BA3445">
      <w:pPr>
        <w:pStyle w:val="Heading2"/>
      </w:pPr>
      <w:bookmarkStart w:id="500" w:name="_Toc355280369"/>
      <w:bookmarkStart w:id="501" w:name="_Ref356551550"/>
      <w:bookmarkStart w:id="502" w:name="_Ref356551553"/>
      <w:bookmarkStart w:id="503" w:name="_Ref358983057"/>
      <w:bookmarkStart w:id="504" w:name="_Ref358983060"/>
      <w:bookmarkStart w:id="505" w:name="_Toc359336814"/>
      <w:r w:rsidRPr="00084655">
        <w:t xml:space="preserve">Loading Campaign </w:t>
      </w:r>
      <w:r w:rsidR="00363277">
        <w:t>Spectr</w:t>
      </w:r>
      <w:r w:rsidR="00A821AE">
        <w:t>al</w:t>
      </w:r>
      <w:r w:rsidR="00363277">
        <w:t xml:space="preserve"> </w:t>
      </w:r>
      <w:r w:rsidRPr="00084655">
        <w:t>Data</w:t>
      </w:r>
      <w:bookmarkEnd w:id="489"/>
      <w:bookmarkEnd w:id="500"/>
      <w:bookmarkEnd w:id="501"/>
      <w:bookmarkEnd w:id="502"/>
      <w:bookmarkEnd w:id="503"/>
      <w:bookmarkEnd w:id="504"/>
      <w:bookmarkEnd w:id="505"/>
    </w:p>
    <w:p w:rsidR="00FE5251" w:rsidRDefault="00363277" w:rsidP="00363277">
      <w:pPr>
        <w:pStyle w:val="Body"/>
        <w:rPr>
          <w:ins w:id="506" w:author="Peter Roberts" w:date="2013-05-08T09:19:00Z"/>
        </w:rPr>
      </w:pPr>
      <w:del w:id="507" w:author="Peter Roberts" w:date="2013-05-08T09:19:00Z">
        <w:r>
          <w:delText xml:space="preserve">Loading of Campaign </w:delText>
        </w:r>
      </w:del>
      <w:ins w:id="508" w:author="Peter Roberts" w:date="2013-05-08T09:19:00Z">
        <w:r w:rsidR="00AA303E">
          <w:t xml:space="preserve">All </w:t>
        </w:r>
      </w:ins>
      <w:r w:rsidR="0033520F">
        <w:t>s</w:t>
      </w:r>
      <w:r>
        <w:t>pectr</w:t>
      </w:r>
      <w:r w:rsidR="006D1BDC">
        <w:t>al</w:t>
      </w:r>
      <w:r>
        <w:t xml:space="preserve"> data </w:t>
      </w:r>
      <w:del w:id="509" w:author="Peter Roberts" w:date="2013-05-08T09:19:00Z">
        <w:r>
          <w:delText>occurs</w:delText>
        </w:r>
      </w:del>
      <w:ins w:id="510" w:author="Peter Roberts" w:date="2013-05-08T09:19:00Z">
        <w:r w:rsidR="00AA303E">
          <w:t xml:space="preserve">in the </w:t>
        </w:r>
      </w:ins>
      <w:r w:rsidR="00EE5F6F">
        <w:t>sub-folder</w:t>
      </w:r>
      <w:r w:rsidR="006B299A">
        <w:t xml:space="preserve"> tree at the </w:t>
      </w:r>
      <w:ins w:id="511" w:author="Peter Roberts" w:date="2013-05-08T09:19:00Z">
        <w:r w:rsidR="00AA303E">
          <w:t>disk</w:t>
        </w:r>
        <w:r>
          <w:t xml:space="preserve"> </w:t>
        </w:r>
        <w:r w:rsidR="00633AC3">
          <w:t xml:space="preserve">location </w:t>
        </w:r>
      </w:ins>
      <w:r w:rsidR="006B299A">
        <w:t>you specify</w:t>
      </w:r>
      <w:ins w:id="512"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w:t>
      </w:r>
      <w:del w:id="513" w:author="Peter Roberts" w:date="2013-05-08T09:19:00Z">
        <w:r>
          <w:delText>sub-directory structure</w:delText>
        </w:r>
      </w:del>
      <w:ins w:id="514"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E172F8" w:rsidRPr="00E172F8">
          <w:rPr>
            <w:rStyle w:val="CrossReference"/>
          </w:rPr>
          <w:t>5</w:t>
        </w:r>
      </w:fldSimple>
      <w:r w:rsidR="00AE0AA7" w:rsidRPr="00AE0AA7">
        <w:rPr>
          <w:rStyle w:val="CrossReference"/>
        </w:rPr>
        <w:t xml:space="preserve"> </w:t>
      </w:r>
      <w:fldSimple w:instr=" REF _Ref356466853 \h  \* MERGEFORMAT ">
        <w:r w:rsidR="00E172F8" w:rsidRPr="00E172F8">
          <w:rPr>
            <w:rStyle w:val="CrossReference"/>
          </w:rPr>
          <w:t>Design of Sampling Experiments and Data Structuring</w:t>
        </w:r>
      </w:fldSimple>
      <w:r w:rsidR="00AE0AA7">
        <w:t xml:space="preserve"> for more information on designing this structure.</w:t>
      </w:r>
    </w:p>
    <w:p w:rsidR="00204599" w:rsidRDefault="00204599" w:rsidP="00204599">
      <w:pPr>
        <w:pStyle w:val="Body"/>
      </w:pPr>
      <w:r>
        <w:t>The</w:t>
      </w:r>
      <w:ins w:id="515" w:author="Peter Roberts" w:date="2013-05-08T09:19:00Z">
        <w:r>
          <w:t xml:space="preserve"> </w:t>
        </w:r>
        <w:r w:rsidR="00FE5251">
          <w:t>entire</w:t>
        </w:r>
      </w:ins>
      <w:r w:rsidR="00FE5251">
        <w:t xml:space="preserv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ins w:id="516" w:author="Peter Roberts" w:date="2013-05-08T09:19:00Z">
        <w:r w:rsidR="00A42ED3">
          <w:t xml:space="preserve">Spectrum </w:t>
        </w:r>
      </w:ins>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ins w:id="517" w:author="Peter Roberts" w:date="2013-05-08T09:19:00Z">
        <w:r w:rsidR="006D1BDC">
          <w:t xml:space="preserve">for </w:t>
        </w:r>
      </w:ins>
      <w:r w:rsidR="006D1BDC">
        <w:t xml:space="preserve">your Campaign </w:t>
      </w:r>
      <w:r w:rsidR="00A42ED3">
        <w:t xml:space="preserve">in </w:t>
      </w:r>
      <w:ins w:id="518" w:author="Peter Roberts" w:date="2013-05-08T09:19:00Z">
        <w:r w:rsidR="00A42ED3">
          <w:t>the database</w:t>
        </w:r>
      </w:ins>
      <w:r>
        <w:t xml:space="preserve">. For each </w:t>
      </w:r>
      <w:r w:rsidR="00EE5F6F">
        <w:t>sub-folder</w:t>
      </w:r>
      <w:r>
        <w:t xml:space="preserve">, it will </w:t>
      </w:r>
      <w:r w:rsidR="00DC15DA">
        <w:t xml:space="preserve">use the various Spectrum File loaders listed in section </w:t>
      </w:r>
      <w:fldSimple w:instr=" REF _Ref358132268 \r \h  \* MERGEFORMAT ">
        <w:r w:rsidR="00E172F8" w:rsidRPr="00E172F8">
          <w:rPr>
            <w:rStyle w:val="CrossReference"/>
          </w:rPr>
          <w:t>4.9</w:t>
        </w:r>
      </w:fldSimple>
      <w:r w:rsidR="00DC15DA" w:rsidRPr="00DC15DA">
        <w:rPr>
          <w:rStyle w:val="CrossReference"/>
        </w:rPr>
        <w:t xml:space="preserve"> </w:t>
      </w:r>
      <w:fldSimple w:instr=" REF _Ref358132290 \h  \* MERGEFORMAT ">
        <w:r w:rsidR="00E172F8" w:rsidRPr="00E172F8">
          <w:rPr>
            <w:rStyle w:val="CrossReference"/>
          </w:rPr>
          <w:t>Supported Input Spectrum File Formats</w:t>
        </w:r>
      </w:fldSimple>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spectrum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E172F8">
                <w:rPr>
                  <w:noProof/>
                </w:rPr>
                <w:t>25</w:t>
              </w:r>
            </w:fldSimple>
            <w:r w:rsidRPr="00084655">
              <w:t>: Load Spectral Data dialog</w:t>
            </w:r>
          </w:p>
          <w:p w:rsidR="002E3320" w:rsidRDefault="002E3320" w:rsidP="0096594F">
            <w:pPr>
              <w:pStyle w:val="ProcessStep"/>
            </w:pPr>
            <w:ins w:id="519"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20" w:author="Peter Roberts" w:date="2013-05-08T09:19:00Z"/>
              </w:rPr>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21" w:author="Peter Roberts" w:date="2013-05-08T09:19:00Z">
              <w:r>
                <w:t xml:space="preserve">dialog box closes and the </w:t>
              </w:r>
            </w:ins>
            <w:r w:rsidRPr="00084655">
              <w:t xml:space="preserve">loading progress is shown in the </w:t>
            </w:r>
            <w:ins w:id="522"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23" w:author="Peter Roberts" w:date="2013-05-08T09:19:00Z">
              <w:r>
                <w:t>Do not perform other operations on this Campaign until the load has completed.</w:t>
              </w:r>
            </w:ins>
          </w:p>
          <w:p w:rsidR="00A956D2" w:rsidRDefault="002E3320" w:rsidP="00DC15DA">
            <w:pPr>
              <w:pStyle w:val="ProcessStep"/>
            </w:pPr>
            <w:ins w:id="524" w:author="Peter Roberts" w:date="2013-05-08T09:19:00Z">
              <w:r>
                <w:t xml:space="preserve">Click </w:t>
              </w:r>
              <w:r w:rsidRPr="005E1014">
                <w:rPr>
                  <w:rStyle w:val="ActionButton"/>
                </w:rPr>
                <w:t> OK </w:t>
              </w:r>
              <w:r>
                <w:t xml:space="preserve"> to clear the message box.</w:t>
              </w:r>
            </w:ins>
          </w:p>
        </w:tc>
      </w:tr>
    </w:tbl>
    <w:p w:rsidR="008A4456" w:rsidRDefault="008A4456" w:rsidP="008A4456">
      <w:pPr>
        <w:pStyle w:val="Note"/>
        <w:rPr>
          <w:ins w:id="525" w:author="Peter Roberts" w:date="2013-05-08T09:19:00Z"/>
        </w:rPr>
      </w:pPr>
      <w:ins w:id="526" w:author="Peter Roberts" w:date="2013-05-08T09:19:00Z">
        <w:r>
          <w:t>Note</w:t>
        </w:r>
        <w:r>
          <w:tab/>
          <w:t xml:space="preserve">After uploading your Spectral data to </w:t>
        </w:r>
      </w:ins>
      <w:r w:rsidR="00F52044">
        <w:t>SPECCHIO</w:t>
      </w:r>
      <w:ins w:id="527" w:author="Peter Roberts" w:date="2013-05-08T09:19:00Z">
        <w:r>
          <w:t xml:space="preserve">, do not change the </w:t>
        </w:r>
      </w:ins>
      <w:r w:rsidR="00EE5F6F">
        <w:t>sub-folder</w:t>
      </w:r>
      <w:ins w:id="528" w:author="Peter Roberts" w:date="2013-05-08T09:19:00Z">
        <w:r>
          <w:t xml:space="preserve"> structure on the hard disk that you set up and used. You will need this</w:t>
        </w:r>
      </w:ins>
      <w:r>
        <w:t xml:space="preserve"> again</w:t>
      </w:r>
      <w:ins w:id="529" w:author="Peter Roberts" w:date="2013-05-08T09:19:00Z">
        <w:r>
          <w:t xml:space="preserve"> if you wish to upload further spectral data to this Campaign in the future.</w:t>
        </w:r>
      </w:ins>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After uploading Spectra, use the Metadata Editor to check the settings of the Instrument, Sensor Type and Reference Panel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fldSimple w:instr=" REF _Ref357586671 \r \h  \* MERGEFORMAT ">
        <w:r w:rsidRPr="00E172F8">
          <w:rPr>
            <w:rStyle w:val="CrossReference"/>
          </w:rPr>
          <w:t>6.16</w:t>
        </w:r>
      </w:fldSimple>
      <w:r w:rsidRPr="00A956D2">
        <w:rPr>
          <w:rStyle w:val="CrossReference"/>
        </w:rPr>
        <w:t xml:space="preserve"> </w:t>
      </w:r>
      <w:fldSimple w:instr=" REF _Ref357586673 \h  \* MERGEFORMAT ">
        <w:ins w:id="530" w:author="Peter" w:date="2013-05-08T09:19:00Z">
          <w:r w:rsidRPr="00E172F8">
            <w:rPr>
              <w:rStyle w:val="CrossReference"/>
            </w:rPr>
            <w:t xml:space="preserve">Displaying and </w:t>
          </w:r>
        </w:ins>
        <w:r w:rsidRPr="00E172F8">
          <w:rPr>
            <w:rStyle w:val="CrossReference"/>
          </w:rPr>
          <w:t>Editing Metadata</w:t>
        </w:r>
      </w:fldSimple>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fldSimple w:instr=" REF _Ref357586671 \r \h  \* MERGEFORMAT ">
        <w:r w:rsidR="00E172F8" w:rsidRPr="00E172F8">
          <w:rPr>
            <w:rStyle w:val="CrossReference"/>
          </w:rPr>
          <w:t>6.16</w:t>
        </w:r>
      </w:fldSimple>
      <w:r w:rsidRPr="00A956D2">
        <w:rPr>
          <w:rStyle w:val="CrossReference"/>
        </w:rPr>
        <w:t xml:space="preserve"> </w:t>
      </w:r>
      <w:fldSimple w:instr=" REF _Ref357586673 \h  \* MERGEFORMAT ">
        <w:ins w:id="531" w:author="Peter" w:date="2013-05-08T09:19:00Z">
          <w:r w:rsidR="00E172F8" w:rsidRPr="00E172F8">
            <w:rPr>
              <w:rStyle w:val="CrossReference"/>
            </w:rPr>
            <w:t xml:space="preserve">Displaying and </w:t>
          </w:r>
        </w:ins>
        <w:r w:rsidR="00E172F8" w:rsidRPr="00E172F8">
          <w:rPr>
            <w:rStyle w:val="CrossReference"/>
          </w:rPr>
          <w:t>Editing Metadata</w:t>
        </w:r>
      </w:fldSimple>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spectra </w:t>
      </w:r>
      <w:r w:rsidR="0033520F">
        <w:t>to determine how much</w:t>
      </w:r>
      <w:r>
        <w:t xml:space="preserve"> was completed. See below for information on recovering from upload errors.</w:t>
      </w:r>
    </w:p>
    <w:p w:rsidR="00204599" w:rsidRDefault="00204599" w:rsidP="00204599">
      <w:pPr>
        <w:pStyle w:val="DocAction"/>
        <w:rPr>
          <w:del w:id="532" w:author="Peter Roberts" w:date="2013-05-08T09:19:00Z"/>
        </w:rPr>
      </w:pPr>
      <w:del w:id="533" w:author="Peter Roberts" w:date="2013-05-08T09:19:00Z">
        <w:r>
          <w:delText>%%% Clarify the following...</w:delText>
        </w:r>
      </w:del>
    </w:p>
    <w:p w:rsidR="002574CB" w:rsidRPr="00084655" w:rsidRDefault="002574CB" w:rsidP="00A7583F">
      <w:pPr>
        <w:pStyle w:val="Body"/>
        <w:rPr>
          <w:del w:id="534" w:author="Peter Roberts" w:date="2013-05-08T09:19:00Z"/>
        </w:rPr>
      </w:pPr>
      <w:del w:id="535"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36" w:author="Peter Roberts" w:date="2013-05-08T09:19:00Z"/>
        </w:rPr>
      </w:pPr>
      <w:del w:id="537"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38" w:author="Peter Roberts" w:date="2013-05-08T09:19:00Z"/>
        </w:rPr>
      </w:pPr>
      <w:del w:id="539"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40" w:author="Peter Roberts" w:date="2013-05-08T09:19:00Z"/>
        </w:rPr>
      </w:pPr>
      <w:bookmarkStart w:id="541" w:name="_Ref157236952"/>
      <w:bookmarkStart w:id="542" w:name="_Toc359336815"/>
      <w:bookmarkEnd w:id="490"/>
      <w:ins w:id="543" w:author="Peter Roberts" w:date="2013-05-08T09:19:00Z">
        <w:r>
          <w:t xml:space="preserve">Loading </w:t>
        </w:r>
      </w:ins>
      <w:r w:rsidR="00D806CC">
        <w:t>A</w:t>
      </w:r>
      <w:ins w:id="544" w:author="Peter Roberts" w:date="2013-05-08T09:19:00Z">
        <w:r>
          <w:t>dditional Spectral Data</w:t>
        </w:r>
        <w:bookmarkEnd w:id="542"/>
      </w:ins>
    </w:p>
    <w:p w:rsidR="00FE5251" w:rsidRDefault="00FE5251" w:rsidP="00FE5251">
      <w:pPr>
        <w:pStyle w:val="Body"/>
      </w:pPr>
      <w:ins w:id="545" w:author="Peter Roberts" w:date="2013-05-08T09:19:00Z">
        <w:r>
          <w:t xml:space="preserve">If further spectral data becomes available for your Campaign, it is possible to conveniently add it to your existing </w:t>
        </w:r>
      </w:ins>
      <w:r w:rsidR="00F52044">
        <w:t>SPECCHIO</w:t>
      </w:r>
      <w:ins w:id="546" w:author="Peter Roberts" w:date="2013-05-08T09:19:00Z">
        <w:r>
          <w:t xml:space="preserve"> Campaign.</w:t>
        </w:r>
      </w:ins>
    </w:p>
    <w:p w:rsidR="00D806CC" w:rsidRDefault="00D806CC" w:rsidP="00FE5251">
      <w:pPr>
        <w:pStyle w:val="Body"/>
      </w:pPr>
      <w:r>
        <w:t>There are a number of different scenarios which may apply.</w:t>
      </w:r>
    </w:p>
    <w:p w:rsidR="00D806CC" w:rsidRDefault="00D806CC" w:rsidP="00D806CC">
      <w:pPr>
        <w:pStyle w:val="Heading3"/>
      </w:pPr>
      <w:bookmarkStart w:id="547" w:name="_Toc359336816"/>
      <w:r>
        <w:t>Uploading Addition Spectral Data from the Same Computer</w:t>
      </w:r>
      <w:bookmarkEnd w:id="547"/>
    </w:p>
    <w:p w:rsidR="00CA7565" w:rsidRDefault="00D806CC" w:rsidP="00D806CC">
      <w:pPr>
        <w:pStyle w:val="Body"/>
      </w:pPr>
      <w:r>
        <w:t>In this case, a</w:t>
      </w:r>
      <w:ins w:id="548" w:author="Peter Roberts" w:date="2013-05-08T09:19:00Z">
        <w:r w:rsidR="00CA7565" w:rsidRPr="008E2F3C">
          <w:t xml:space="preserve">dd the new spectral data to the existing </w:t>
        </w:r>
      </w:ins>
      <w:r w:rsidR="00EE5F6F">
        <w:t>sub-folder</w:t>
      </w:r>
      <w:ins w:id="549" w:author="Peter Roberts" w:date="2013-05-08T09:19:00Z">
        <w:r w:rsidR="00CA7565" w:rsidRPr="008E2F3C">
          <w:t xml:space="preserve"> structure </w:t>
        </w:r>
      </w:ins>
      <w:r w:rsidR="00CA7565">
        <w:t xml:space="preserve">on your computer’s disk </w:t>
      </w:r>
      <w:ins w:id="550" w:author="Peter Roberts" w:date="2013-05-08T09:19:00Z">
        <w:r w:rsidR="00CA7565" w:rsidRPr="008E2F3C">
          <w:t>from which you uploaded the original spectral data.</w:t>
        </w:r>
      </w:ins>
    </w:p>
    <w:p w:rsidR="00CA7565" w:rsidRDefault="00CA7565" w:rsidP="00CA7565">
      <w:pPr>
        <w:pStyle w:val="Bullet"/>
      </w:pPr>
      <w:ins w:id="551" w:author="Peter Roberts" w:date="2013-05-08T09:19:00Z">
        <w:r w:rsidRPr="008E2F3C">
          <w:t xml:space="preserve">Do not add any files other than Spectral data and ensure that all files within each </w:t>
        </w:r>
      </w:ins>
      <w:r w:rsidR="00EE5F6F">
        <w:t>sub-folder</w:t>
      </w:r>
      <w:ins w:id="552" w:author="Peter Roberts" w:date="2013-05-08T09:19:00Z">
        <w:r w:rsidRPr="008E2F3C">
          <w:t xml:space="preserve"> </w:t>
        </w:r>
      </w:ins>
      <w:r>
        <w:t>have</w:t>
      </w:r>
      <w:ins w:id="553" w:author="Peter Roberts" w:date="2013-05-08T09:19:00Z">
        <w:r w:rsidRPr="008E2F3C">
          <w:t xml:space="preserve"> the same file format.</w:t>
        </w:r>
      </w:ins>
    </w:p>
    <w:p w:rsidR="00CA7565" w:rsidRDefault="00CA7565" w:rsidP="00CA7565">
      <w:pPr>
        <w:pStyle w:val="Bullet"/>
      </w:pPr>
      <w:ins w:id="554" w:author="Peter Roberts" w:date="2013-05-08T09:19:00Z">
        <w:r w:rsidRPr="008E2F3C">
          <w:t>Do not change the file names of any of the original files.</w:t>
        </w:r>
      </w:ins>
    </w:p>
    <w:p w:rsidR="00CA7565" w:rsidRDefault="00CA7565" w:rsidP="00CA7565">
      <w:pPr>
        <w:pStyle w:val="Bullet"/>
      </w:pPr>
      <w:ins w:id="555" w:author="Peter Roberts" w:date="2013-05-08T09:19:00Z">
        <w:r w:rsidRPr="008E2F3C">
          <w:t xml:space="preserve">Do not change or rename the </w:t>
        </w:r>
      </w:ins>
      <w:r>
        <w:t>sub-</w:t>
      </w:r>
      <w:r w:rsidR="00EE5F6F">
        <w:t>folders</w:t>
      </w:r>
      <w:ins w:id="556" w:author="Peter Roberts" w:date="2013-05-08T09:19:00Z">
        <w:r w:rsidRPr="008E2F3C">
          <w:t>, but you may add new sub-</w:t>
        </w:r>
      </w:ins>
      <w:r w:rsidR="00EE5F6F">
        <w:t>folders</w:t>
      </w:r>
      <w:ins w:id="557" w:author="Peter Roberts" w:date="2013-05-08T09:19:00Z">
        <w:r w:rsidRPr="008E2F3C">
          <w:t>.</w:t>
        </w:r>
      </w:ins>
    </w:p>
    <w:p w:rsidR="00CA7565" w:rsidRDefault="00CA7565" w:rsidP="00CA7565">
      <w:pPr>
        <w:pStyle w:val="Body"/>
      </w:pPr>
      <w:r>
        <w:t>To upload the new Spectral data, follow the process described in section</w:t>
      </w:r>
      <w:r w:rsidR="00D806CC">
        <w:t xml:space="preserve"> </w:t>
      </w:r>
      <w:fldSimple w:instr=" REF _Ref358983057 \r \h  \* MERGEFORMAT ">
        <w:r w:rsidR="00E172F8">
          <w:rPr>
            <w:rStyle w:val="CrossReference"/>
          </w:rPr>
          <w:t>6.12</w:t>
        </w:r>
      </w:fldSimple>
      <w:r w:rsidR="00D806CC" w:rsidRPr="00D806CC">
        <w:rPr>
          <w:rStyle w:val="CrossReference"/>
        </w:rPr>
        <w:t xml:space="preserve"> </w:t>
      </w:r>
      <w:fldSimple w:instr=" REF _Ref358983060 \h  \* MERGEFORMAT ">
        <w:r w:rsidR="00E172F8" w:rsidRPr="00E172F8">
          <w:rPr>
            <w:rStyle w:val="CrossReference"/>
          </w:rPr>
          <w:t>Loading Campaign Spectrum Data</w:t>
        </w:r>
      </w:fldSimple>
      <w:r>
        <w:t>. Only 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58" w:author="Peter Roberts" w:date="2013-05-08T09:19:00Z"/>
        </w:rPr>
      </w:pPr>
      <w:bookmarkStart w:id="559" w:name="_Toc359336817"/>
      <w:ins w:id="560" w:author="Peter Roberts" w:date="2013-05-08T09:19:00Z">
        <w:r>
          <w:t>Uploading Additional Spectral Data from a Second Computer</w:t>
        </w:r>
        <w:bookmarkEnd w:id="559"/>
      </w:ins>
    </w:p>
    <w:p w:rsidR="00106B3F" w:rsidRDefault="00F52044" w:rsidP="00C20C86">
      <w:pPr>
        <w:pStyle w:val="Body"/>
      </w:pPr>
      <w:r>
        <w:t>SPECCHIO</w:t>
      </w:r>
      <w:r w:rsidR="00106B3F">
        <w:t xml:space="preserve"> permits multiple Paths to be stored against each Campaign</w:t>
      </w:r>
      <w:r w:rsidR="007E101B">
        <w:t xml:space="preserve">. This permits the same data to me managed and augmented </w:t>
      </w:r>
      <w:ins w:id="561" w:author="Peter Roberts" w:date="2013-05-08T09:19:00Z">
        <w:r w:rsidR="00C20C86">
          <w:t>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 xml:space="preserve">On the second computer, make an exact copy of the entire Campaign </w:t>
            </w:r>
            <w:r w:rsidR="00EE5F6F">
              <w:t>folder</w:t>
            </w:r>
            <w:r>
              <w:t xml:space="preserve"> tree as 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E172F8">
                <w:rPr>
                  <w:noProof/>
                </w:rPr>
                <w:t>26</w:t>
              </w:r>
            </w:fldSimple>
            <w:r w:rsidRPr="00084655">
              <w:t xml:space="preserve">: </w:t>
            </w:r>
            <w:r w:rsidR="00425801">
              <w:t>File upload dialog showing multiple paths</w:t>
            </w:r>
          </w:p>
          <w:p w:rsidR="00951640" w:rsidRPr="006E0514" w:rsidRDefault="00F52044" w:rsidP="00951640">
            <w:pPr>
              <w:pStyle w:val="ProcessStepFollow"/>
            </w:pPr>
            <w:r>
              <w:t>SPECCHIO</w:t>
            </w:r>
            <w:r w:rsidR="006E0514" w:rsidRPr="006E0514">
              <w:t xml:space="preserve"> stores every path name that has been used to upload data to this Campaign. However, in this box it will only display those paths which point to location</w:t>
            </w:r>
            <w:r w:rsidR="00CA7565">
              <w:t>s</w:t>
            </w:r>
            <w:r w:rsidR="006E0514" w:rsidRPr="006E0514">
              <w:t xml:space="preserve"> </w:t>
            </w:r>
            <w:r w:rsidR="00CA7565">
              <w:t xml:space="preserve">which exist </w:t>
            </w:r>
            <w:r w:rsidR="006E0514" w:rsidRPr="006E0514">
              <w:t>on your computer.</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62" w:name="_Ref157338239"/>
      <w:bookmarkStart w:id="563" w:name="_Toc355280384"/>
      <w:bookmarkStart w:id="564" w:name="_Ref356551581"/>
      <w:bookmarkStart w:id="565" w:name="_Ref356551584"/>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rPr>
          <w:ins w:id="566" w:author="Peter Roberts" w:date="2013-05-08T09:19:00Z"/>
        </w:rPr>
      </w:pPr>
      <w:bookmarkStart w:id="567" w:name="_Ref357690312"/>
      <w:bookmarkStart w:id="568" w:name="_Ref357690316"/>
      <w:bookmarkStart w:id="569" w:name="_Toc359336818"/>
      <w:ins w:id="570" w:author="Peter Roberts" w:date="2013-05-08T09:19:00Z">
        <w:r>
          <w:t xml:space="preserve">Uploading Additional Spectral Data </w:t>
        </w:r>
      </w:ins>
      <w:r w:rsidR="00AA31FF">
        <w:t>to</w:t>
      </w:r>
      <w:ins w:id="571" w:author="Peter Roberts" w:date="2013-05-08T09:19:00Z">
        <w:r>
          <w:t xml:space="preserve"> a </w:t>
        </w:r>
      </w:ins>
      <w:r>
        <w:t>New Data Hierarchy</w:t>
      </w:r>
      <w:bookmarkEnd w:id="569"/>
    </w:p>
    <w:p w:rsidR="00D806CC" w:rsidRDefault="007E101B" w:rsidP="00D806CC">
      <w:pPr>
        <w:pStyle w:val="Body"/>
      </w:pPr>
      <w:r>
        <w:t>There are often cases when a new set of Spectra is required to be uploaded, and this set does not relate to the existing Spectra in the Campaign</w:t>
      </w:r>
      <w:ins w:id="572" w:author="Peter Roberts" w:date="2013-05-08T09:19:00Z">
        <w:r w:rsidR="00D806CC">
          <w:t>.</w:t>
        </w:r>
      </w:ins>
      <w:r>
        <w:t xml:space="preserve"> In this case, a new </w:t>
      </w:r>
      <w:r w:rsidR="00EE5F6F">
        <w:t>folder</w:t>
      </w:r>
      <w:r>
        <w:t xml:space="preserve"> structure can be created at the top </w:t>
      </w:r>
      <w:r w:rsidR="00212938">
        <w:t>level</w:t>
      </w:r>
      <w:r>
        <w:t xml:space="preserve"> of the Campaign.</w:t>
      </w:r>
    </w:p>
    <w:p w:rsidR="007E101B" w:rsidRDefault="007E101B" w:rsidP="00D806CC">
      <w:pPr>
        <w:pStyle w:val="Body"/>
      </w:pPr>
      <w:r>
        <w:rPr>
          <w:noProof/>
          <w:lang w:val="en-AU" w:eastAsia="ja-JP"/>
        </w:rPr>
        <w:drawing>
          <wp:inline distT="0" distB="0" distL="0" distR="0">
            <wp:extent cx="1703339" cy="832919"/>
            <wp:effectExtent l="19050" t="0" r="0" b="0"/>
            <wp:docPr id="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l="7414" t="40530" r="18000" b="28001"/>
                    <a:stretch>
                      <a:fillRect/>
                    </a:stretch>
                  </pic:blipFill>
                  <pic:spPr bwMode="auto">
                    <a:xfrm>
                      <a:off x="0" y="0"/>
                      <a:ext cx="1704933" cy="833698"/>
                    </a:xfrm>
                    <a:prstGeom prst="rect">
                      <a:avLst/>
                    </a:prstGeom>
                    <a:noFill/>
                    <a:ln w="9525">
                      <a:noFill/>
                      <a:miter lim="800000"/>
                      <a:headEnd/>
                      <a:tailEnd/>
                    </a:ln>
                  </pic:spPr>
                </pic:pic>
              </a:graphicData>
            </a:graphic>
          </wp:inline>
        </w:drawing>
      </w:r>
    </w:p>
    <w:p w:rsidR="00212938" w:rsidRDefault="00212938" w:rsidP="00212938">
      <w:pPr>
        <w:pStyle w:val="Caption"/>
      </w:pPr>
      <w:r w:rsidRPr="00084655">
        <w:t xml:space="preserve">Figure </w:t>
      </w:r>
      <w:fldSimple w:instr=" SEQ Figure \* ARABIC ">
        <w:r w:rsidR="00E172F8">
          <w:rPr>
            <w:noProof/>
          </w:rPr>
          <w:t>27</w:t>
        </w:r>
      </w:fldSimple>
      <w:r w:rsidRPr="00084655">
        <w:t xml:space="preserve">: </w:t>
      </w:r>
      <w:r>
        <w:t>Data Hierarchy of GER example after initial load</w:t>
      </w:r>
    </w:p>
    <w:p w:rsidR="007E101B" w:rsidRDefault="00212938" w:rsidP="00D806CC">
      <w:pPr>
        <w:pStyle w:val="Body"/>
      </w:pPr>
      <w:r>
        <w:t>In the above example, there is one sub-folder of the GER Example. If the user has performed a second largely independent part of the experiment, its results may be loaded as a new top level folder in the Campaign.</w:t>
      </w:r>
    </w:p>
    <w:p w:rsidR="007E101B" w:rsidRDefault="001C4E7F" w:rsidP="00AA31FF">
      <w:pPr>
        <w:pStyle w:val="Figure"/>
      </w:pPr>
      <w:r>
        <w:rPr>
          <w:lang w:val="en-AU"/>
        </w:rPr>
      </w:r>
      <w:r w:rsidRPr="001C4E7F">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47" type="#_x0000_t75" style="position:absolute;left:2580;top:3796;width:1952;height:1500">
              <v:imagedata r:id="rId51" o:title=""/>
            </v:shape>
            <v:roundrect id="_x0000_s1348" style="position:absolute;left:4892;top:3601;width:2710;height:758" arcsize="5428f" strokecolor="#0070c0">
              <v:textbox>
                <w:txbxContent>
                  <w:p w:rsidR="003745AF" w:rsidRPr="00212938" w:rsidRDefault="003745AF" w:rsidP="00AA31FF">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3745AF" w:rsidRPr="00212938" w:rsidRDefault="003745AF" w:rsidP="00AA31FF">
                    <w:pPr>
                      <w:rPr>
                        <w:lang w:val="en-AU"/>
                      </w:rPr>
                    </w:pPr>
                    <w:r>
                      <w:rPr>
                        <w:lang w:val="en-AU"/>
                      </w:rPr>
                      <w:t>Second GER Example Campaign upload top-level folder which relates to a new upload path</w:t>
                    </w:r>
                  </w:p>
                </w:txbxContent>
              </v:textbox>
            </v:roundrect>
            <v:shape id="_x0000_s1351" style="position:absolute;left:4101;top:3953;width:791;height:209" coordsize="1027,271" path="m1027,c1027,,513,135,,271e" filled="f" strokecolor="#0070c0">
              <v:stroke endarrow="open"/>
              <v:path arrowok="t"/>
            </v:shape>
            <v:shape id="_x0000_s1352" style="position:absolute;left:4442;top:4754;width:450;height:176" coordsize="585,229" path="m585,229c585,229,292,114,,e" filled="f" strokecolor="#0070c0">
              <v:stroke endarrow="open"/>
              <v:path arrowok="t"/>
            </v:shape>
            <v:roundrect id="_x0000_s1353" style="position:absolute;left:1315;top:3708;width:1115;height:958" arcsize="5428f" strokecolor="#0070c0">
              <v:textbox>
                <w:txbxContent>
                  <w:p w:rsidR="003745AF" w:rsidRPr="00212938" w:rsidRDefault="003745AF" w:rsidP="00AA31FF">
                    <w:pPr>
                      <w:rPr>
                        <w:lang w:val="en-AU"/>
                      </w:rPr>
                    </w:pPr>
                    <w:r>
                      <w:rPr>
                        <w:lang w:val="en-AU"/>
                      </w:rPr>
                      <w:t>Main GER Example Campaign folder</w:t>
                    </w:r>
                  </w:p>
                </w:txbxContent>
              </v:textbox>
            </v:roundrect>
            <v:shape id="_x0000_s1354" style="position:absolute;left:2430;top:4017;width:527;height:121;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E172F8">
          <w:rPr>
            <w:noProof/>
          </w:rPr>
          <w:t>28</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tblPr>
      <w:tblGrid>
        <w:gridCol w:w="8862"/>
      </w:tblGrid>
      <w:tr w:rsidR="00D806CC" w:rsidTr="00334CF9">
        <w:tc>
          <w:tcPr>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Figure"/>
            </w:pPr>
            <w:r>
              <w:rPr>
                <w:lang w:val="en-AU"/>
              </w:rPr>
              <w:drawing>
                <wp:inline distT="0" distB="0" distL="0" distR="0">
                  <wp:extent cx="4461212" cy="1738389"/>
                  <wp:effectExtent l="1905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D806CC" w:rsidRDefault="00D806CC" w:rsidP="00334CF9">
            <w:pPr>
              <w:pStyle w:val="Caption"/>
            </w:pPr>
            <w:r w:rsidRPr="00084655">
              <w:t xml:space="preserve">Figure </w:t>
            </w:r>
            <w:fldSimple w:instr=" SEQ Figure \* ARABIC ">
              <w:r w:rsidR="00E172F8">
                <w:rPr>
                  <w:noProof/>
                </w:rPr>
                <w:t>29</w:t>
              </w:r>
            </w:fldSimple>
            <w:r w:rsidRPr="00084655">
              <w:t xml:space="preserve">: </w:t>
            </w:r>
            <w:r>
              <w:t>File upload dialog showing multiple paths</w:t>
            </w:r>
          </w:p>
          <w:p w:rsidR="00D806CC" w:rsidRPr="006E0514" w:rsidRDefault="00D806CC" w:rsidP="00334CF9">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 </w:t>
            </w:r>
            <w:r w:rsidR="00AA31FF">
              <w:t>created with the second data hierarchy</w:t>
            </w:r>
            <w:r>
              <w:t xml:space="preserve"> and select it. This new path will be added to the list of paths in the </w:t>
            </w:r>
            <w:r w:rsidRPr="0070613F">
              <w:rPr>
                <w:rStyle w:val="GUIWord"/>
              </w:rPr>
              <w:t>Path:</w:t>
            </w:r>
            <w:r>
              <w:t xml:space="preserve"> box. Be sure to select the right level </w:t>
            </w:r>
            <w:r w:rsidR="00EE5F6F">
              <w:t>folder</w:t>
            </w:r>
            <w:r>
              <w:t>.</w:t>
            </w:r>
          </w:p>
          <w:p w:rsidR="00D806CC" w:rsidRDefault="00D806CC" w:rsidP="00334CF9">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AA31FF" w:rsidRDefault="00D806CC" w:rsidP="00AA31FF">
      <w:pPr>
        <w:pStyle w:val="Warning"/>
      </w:pPr>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SPECCHIO Campaign.</w:t>
      </w:r>
    </w:p>
    <w:p w:rsidR="000E3E59" w:rsidRPr="00084655" w:rsidRDefault="000E3E59" w:rsidP="000E3E59">
      <w:pPr>
        <w:pStyle w:val="Heading2"/>
      </w:pPr>
      <w:bookmarkStart w:id="573" w:name="_Ref359316679"/>
      <w:bookmarkStart w:id="574" w:name="_Ref359316685"/>
      <w:bookmarkStart w:id="575" w:name="_Ref359333954"/>
      <w:bookmarkStart w:id="576" w:name="_Ref359333957"/>
      <w:bookmarkStart w:id="577" w:name="_Toc359336819"/>
      <w:r w:rsidRPr="00084655">
        <w:t>UTC Time Correction</w:t>
      </w:r>
      <w:bookmarkEnd w:id="562"/>
      <w:bookmarkEnd w:id="563"/>
      <w:bookmarkEnd w:id="567"/>
      <w:bookmarkEnd w:id="568"/>
      <w:bookmarkEnd w:id="573"/>
      <w:bookmarkEnd w:id="574"/>
      <w:bookmarkEnd w:id="575"/>
      <w:bookmarkEnd w:id="576"/>
      <w:bookmarkEnd w:id="577"/>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E172F8">
                <w:rPr>
                  <w:noProof/>
                </w:rPr>
                <w:t>30</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8" w:name="_Ref190937860"/>
      <w:r>
        <w:t xml:space="preserve">Figure </w:t>
      </w:r>
      <w:fldSimple w:instr=" SEQ Figure \* ARABIC ">
        <w:r w:rsidR="00E172F8">
          <w:rPr>
            <w:noProof/>
          </w:rPr>
          <w:t>31</w:t>
        </w:r>
      </w:fldSimple>
      <w:bookmarkEnd w:id="578"/>
      <w:r>
        <w:t>:  Time Shift Metadata Attribute after applying a UTC Time Shift</w:t>
      </w:r>
    </w:p>
    <w:p w:rsidR="00EC5FA4" w:rsidRDefault="00995455" w:rsidP="00BA3445">
      <w:pPr>
        <w:pStyle w:val="Heading2"/>
      </w:pPr>
      <w:bookmarkStart w:id="579" w:name="_Ref356553971"/>
      <w:bookmarkStart w:id="580" w:name="_Toc359336820"/>
      <w:r>
        <w:t>Manag</w:t>
      </w:r>
      <w:ins w:id="581" w:author="Peter Roberts" w:date="2013-05-08T09:19:00Z">
        <w:r w:rsidR="00FE5251">
          <w:t xml:space="preserve">ing </w:t>
        </w:r>
      </w:ins>
      <w:bookmarkStart w:id="582" w:name="_Toc355280380"/>
      <w:r w:rsidR="00EC5FA4">
        <w:t>Target</w:t>
      </w:r>
      <w:r w:rsidR="00C5121B">
        <w:t>-</w:t>
      </w:r>
      <w:r w:rsidR="00EC5FA4">
        <w:t>Reference Links</w:t>
      </w:r>
      <w:bookmarkEnd w:id="564"/>
      <w:bookmarkEnd w:id="565"/>
      <w:bookmarkEnd w:id="579"/>
      <w:bookmarkEnd w:id="580"/>
      <w:bookmarkEnd w:id="582"/>
    </w:p>
    <w:p w:rsidR="004831E0" w:rsidRDefault="00C5121B" w:rsidP="00C5121B">
      <w:pPr>
        <w:pStyle w:val="Body"/>
      </w:pPr>
      <w:r>
        <w:t xml:space="preserve">You will need to add links from your target spectra to the related reference spectra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83" w:name="_Toc359336821"/>
      <w:r>
        <w:t xml:space="preserve">Viewing </w:t>
      </w:r>
      <w:r w:rsidR="004831E0">
        <w:t xml:space="preserve">or deleting </w:t>
      </w:r>
      <w:r>
        <w:t>existing Target-Reference links</w:t>
      </w:r>
      <w:bookmarkEnd w:id="583"/>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995455" w:rsidP="00C5121B">
      <w:pPr>
        <w:pStyle w:val="Figure"/>
      </w:pPr>
      <w:r>
        <w:rPr>
          <w:lang w:val="en-AU"/>
        </w:rPr>
        <w:drawing>
          <wp:inline distT="0" distB="0" distL="0" distR="0">
            <wp:extent cx="5283106" cy="2271282"/>
            <wp:effectExtent l="19050" t="0" r="0" b="0"/>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srcRect/>
                    <a:stretch>
                      <a:fillRect/>
                    </a:stretch>
                  </pic:blipFill>
                  <pic:spPr bwMode="auto">
                    <a:xfrm>
                      <a:off x="0" y="0"/>
                      <a:ext cx="5286712" cy="2272832"/>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E172F8">
          <w:rPr>
            <w:noProof/>
          </w:rPr>
          <w:t>32</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00B57" w:rsidP="002767D2">
      <w:pPr>
        <w:pStyle w:val="Body"/>
      </w:pPr>
      <w:r>
        <w:t>Use t</w:t>
      </w:r>
      <w:r w:rsidR="00C5121B">
        <w:t>h</w:t>
      </w:r>
      <w:r w:rsidR="006F6ED8">
        <w:t>is side</w:t>
      </w:r>
      <w:r w:rsidR="00C5121B">
        <w:t xml:space="preserve"> to select Target Spectra and see their related Reference Spectra.</w:t>
      </w:r>
    </w:p>
    <w:p w:rsidR="00C5121B" w:rsidRDefault="001C4E7F" w:rsidP="001C312D">
      <w:pPr>
        <w:pStyle w:val="FigureNewPage"/>
      </w:pPr>
      <w:r>
        <w:pict>
          <v:group id="_x0000_s1249" editas="canvas" style="width:429.85pt;height:203.1pt;mso-position-horizontal-relative:char;mso-position-vertical-relative:line" coordorigin="2359,1913" coordsize="6617,3126">
            <o:lock v:ext="edit" aspectratio="t"/>
            <v:shape id="_x0000_s1248" type="#_x0000_t75" style="position:absolute;left:2359;top:1913;width:6617;height:3126" o:preferrelative="f">
              <v:fill o:detectmouseclick="t"/>
              <v:path o:extrusionok="t" o:connecttype="none"/>
              <o:lock v:ext="edit" text="t"/>
            </v:shape>
            <v:shape id="_x0000_s1250" type="#_x0000_t75" style="position:absolute;left:2359;top:1913;width:3709;height:3126">
              <v:imagedata r:id="rId55" o:title=""/>
            </v:shape>
            <v:roundrect id="_x0000_s1251" style="position:absolute;left:6305;top:1913;width:1868;height:1003" arcsize="6305f" fillcolor="#dbe5f1 [660]" strokecolor="#0070c0">
              <v:textbox>
                <w:txbxContent>
                  <w:p w:rsidR="003745AF" w:rsidRPr="00A51821" w:rsidRDefault="003745AF" w:rsidP="00395E91">
                    <w:pPr>
                      <w:rPr>
                        <w:sz w:val="16"/>
                        <w:szCs w:val="16"/>
                        <w:lang w:val="en-AU"/>
                      </w:rPr>
                    </w:pPr>
                    <w:r w:rsidRPr="00A51821">
                      <w:rPr>
                        <w:sz w:val="16"/>
                        <w:szCs w:val="16"/>
                        <w:lang w:val="en-AU"/>
                      </w:rPr>
                      <w:t>These Target Spectra</w:t>
                    </w:r>
                  </w:p>
                  <w:p w:rsidR="003745AF" w:rsidRPr="00A51821" w:rsidRDefault="003745AF" w:rsidP="00E75CBA">
                    <w:pPr>
                      <w:spacing w:before="60"/>
                      <w:rPr>
                        <w:sz w:val="16"/>
                        <w:szCs w:val="16"/>
                        <w:lang w:val="en-AU"/>
                      </w:rPr>
                    </w:pPr>
                    <w:r w:rsidRPr="00A51821">
                      <w:rPr>
                        <w:sz w:val="16"/>
                        <w:szCs w:val="16"/>
                        <w:lang w:val="en-AU"/>
                      </w:rPr>
                      <w:t xml:space="preserve">        …link to…</w:t>
                    </w:r>
                  </w:p>
                  <w:p w:rsidR="003745AF" w:rsidRPr="00A51821" w:rsidRDefault="003745AF" w:rsidP="00E75CBA">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6305;top:3143;width:1868;height:765" arcsize="7500f" fillcolor="#dbe5f1 [660]" strokecolor="#0070c0">
              <v:textbox>
                <w:txbxContent>
                  <w:p w:rsidR="003745AF" w:rsidRPr="00A51821" w:rsidRDefault="003745AF" w:rsidP="00395E91">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501;top:2080;width:2870;height:1588" coordsize="3729,1945" path="m3729,c2354,729,980,1458,,1945e" filled="f" strokecolor="#0070c0" strokeweight="1pt">
              <v:stroke endarrow="open"/>
              <v:path arrowok="t"/>
            </v:shape>
            <v:shape id="_x0000_s1254" style="position:absolute;left:5014;top:2486;width:1357;height:177;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897;top:2969;width:604;height:1431" arcsize="6429f" filled="f" strokecolor="#0070c0" strokeweight="1pt"/>
            <v:roundrect id="_x0000_s1256" style="position:absolute;left:4277;top:2340;width:737;height:803" arcsize="6429f" filled="f" strokecolor="#0070c0" strokeweight="1pt"/>
            <v:shape id="_x0000_s1257" style="position:absolute;left:3501;top:3759;width:2870;height:149;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6305;top:4077;width:1868;height:906" arcsize="5331f" fillcolor="#dbe5f1 [660]" strokecolor="#0070c0">
              <v:textbox>
                <w:txbxContent>
                  <w:p w:rsidR="003745AF" w:rsidRPr="00A51821" w:rsidRDefault="003745AF" w:rsidP="00395E91">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112;top:4650;width:2259;height:18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E172F8">
          <w:rPr>
            <w:noProof/>
          </w:rPr>
          <w:t>33</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E172F8" w:rsidRPr="00E172F8">
          <w:rPr>
            <w:rStyle w:val="CrossReference"/>
          </w:rPr>
          <w:t>6.8</w:t>
        </w:r>
      </w:fldSimple>
      <w:r w:rsidR="0053475F" w:rsidRPr="0053475F">
        <w:rPr>
          <w:rStyle w:val="CrossReference"/>
        </w:rPr>
        <w:t xml:space="preserve"> </w:t>
      </w:r>
      <w:fldSimple w:instr=" REF _Ref357695510 \h  \* MERGEFORMAT ">
        <w:r w:rsidR="00E172F8" w:rsidRPr="00E172F8">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2767D2" w:rsidRDefault="001C4E7F" w:rsidP="001C312D">
      <w:pPr>
        <w:pStyle w:val="FigureNewPage"/>
      </w:pPr>
      <w:r>
        <w:pict>
          <v:group id="_x0000_s1259" editas="canvas" style="width:429.9pt;height:203.1pt;mso-position-horizontal-relative:char;mso-position-vertical-relative:line" coordorigin="2127,1860" coordsize="8598,4062">
            <o:lock v:ext="edit" aspectratio="t"/>
            <v:shape id="_x0000_s1258" type="#_x0000_t75" style="position:absolute;left:2127;top:1860;width:8598;height:4062" o:preferrelative="f">
              <v:fill o:detectmouseclick="t"/>
              <v:path o:extrusionok="t" o:connecttype="none"/>
              <o:lock v:ext="edit" text="t"/>
            </v:shape>
            <v:shape id="_x0000_s1260" type="#_x0000_t75" style="position:absolute;left:2127;top:1860;width:4801;height:4062">
              <v:imagedata r:id="rId56" o:title=""/>
            </v:shape>
            <v:roundrect id="_x0000_s1261" style="position:absolute;left:7254;top:1860;width:2729;height:1346" arcsize="4675f" fillcolor="#dbe5f1 [660]" strokecolor="#0070c0">
              <v:textbox style="mso-next-textbox:#_x0000_s1261">
                <w:txbxContent>
                  <w:p w:rsidR="003745AF" w:rsidRPr="00A51821" w:rsidRDefault="003745AF" w:rsidP="00D8265D">
                    <w:pPr>
                      <w:rPr>
                        <w:sz w:val="16"/>
                        <w:szCs w:val="16"/>
                        <w:lang w:val="en-AU"/>
                      </w:rPr>
                    </w:pPr>
                    <w:r w:rsidRPr="00A51821">
                      <w:rPr>
                        <w:sz w:val="16"/>
                        <w:szCs w:val="16"/>
                        <w:lang w:val="en-AU"/>
                      </w:rPr>
                      <w:t>These Target Spectra (duplicates are removed from this list, although there shouldn’t be any)</w:t>
                    </w:r>
                  </w:p>
                  <w:p w:rsidR="003745AF" w:rsidRPr="00A51821" w:rsidRDefault="003745AF" w:rsidP="00D8265D">
                    <w:pPr>
                      <w:spacing w:before="60"/>
                      <w:rPr>
                        <w:sz w:val="16"/>
                        <w:szCs w:val="16"/>
                        <w:lang w:val="en-AU"/>
                      </w:rPr>
                    </w:pPr>
                    <w:r w:rsidRPr="00A51821">
                      <w:rPr>
                        <w:sz w:val="16"/>
                        <w:szCs w:val="16"/>
                        <w:lang w:val="en-AU"/>
                      </w:rPr>
                      <w:t xml:space="preserve">        …link to…</w:t>
                    </w:r>
                  </w:p>
                  <w:p w:rsidR="003745AF" w:rsidRPr="00A51821" w:rsidRDefault="003745AF" w:rsidP="00D8265D">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138;top:2075;width:4202;height:1064" coordsize="3729,1945" path="m3729,c2354,729,980,1458,,1945e" filled="f" strokecolor="#0070c0" strokeweight="1pt">
              <v:stroke endarrow="open"/>
              <v:path arrowok="t"/>
            </v:shape>
            <v:roundrect id="_x0000_s1263" style="position:absolute;left:2224;top:2471;width:925;height:2794" arcsize="6429f" filled="f" strokecolor="#0070c0" strokeweight="1pt"/>
            <v:roundrect id="_x0000_s1264" style="position:absolute;left:5276;top:3073;width:559;height:946" arcsize="6429f" filled="f" strokecolor="#0070c0" strokeweight="1pt"/>
            <v:shape id="_x0000_s1265" style="position:absolute;left:5835;top:2980;width:1505;height:312" coordsize="3729,1945" path="m3729,c2354,729,980,1458,,1945e" filled="f" strokecolor="#0070c0" strokeweight="1pt">
              <v:stroke endarrow="open"/>
              <v:path arrowok="t"/>
            </v:shape>
            <v:roundrect id="_x0000_s1266" style="position:absolute;left:7254;top:3420;width:2729;height:1212" arcsize="5282f" fillcolor="#dbe5f1 [660]" strokecolor="#0070c0">
              <v:textbox style="mso-next-textbox:#_x0000_s1266">
                <w:txbxContent>
                  <w:p w:rsidR="003745AF" w:rsidRPr="00A51821" w:rsidRDefault="003745AF" w:rsidP="00D8265D">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254;top:4890;width:2729;height:938" arcsize="6848f" fillcolor="#dbe5f1 [660]" strokecolor="#0070c0">
              <v:textbox style="mso-next-textbox:#_x0000_s1299">
                <w:txbxContent>
                  <w:p w:rsidR="003745AF" w:rsidRPr="00A51821" w:rsidRDefault="003745AF" w:rsidP="00D8265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35;top:3550;width:1505;height:469;flip:y" coordsize="3729,1945" path="m3729,c2354,729,980,1458,,1945e" filled="f" strokecolor="#0070c0" strokeweight="1pt">
              <v:stroke endarrow="open"/>
              <v:path arrowok="t"/>
            </v:shape>
            <v:shape id="_x0000_s1267" style="position:absolute;left:6663;top:5460;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E172F8">
          <w:rPr>
            <w:noProof/>
          </w:rPr>
          <w:t>34</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584" w:name="_Toc359336822"/>
      <w:r>
        <w:t>Deleting Existing Target-Reference Links</w:t>
      </w:r>
      <w:bookmarkEnd w:id="584"/>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box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1C4E7F" w:rsidP="009853E9">
      <w:pPr>
        <w:pStyle w:val="Figure"/>
        <w:pageBreakBefore/>
      </w:pPr>
      <w:r>
        <w:pict>
          <v:group id="_x0000_s1313" editas="canvas" style="width:432.05pt;height:230.65pt;mso-position-horizontal-relative:char;mso-position-vertical-relative:line" coordorigin="2127,1651" coordsize="8641,4613">
            <o:lock v:ext="edit" aspectratio="t"/>
            <v:roundrect id="_x0000_s1312" style="position:absolute;left:2127;top:1651;width:8641;height:4613" arcsize="10923f" filled="f" stroked="f">
              <v:fill o:detectmouseclick="t"/>
              <v:path o:connecttype="none"/>
              <o:lock v:ext="edit" text="t"/>
            </v:roundrect>
            <v:shape id="_x0000_s1314" type="#_x0000_t75" style="position:absolute;left:2127;top:2529;width:8641;height:3735">
              <v:imagedata r:id="rId57" o:title=""/>
            </v:shape>
            <v:roundrect id="_x0000_s1315" style="position:absolute;left:3256;top:4386;width:2279;height:1029" arcsize="7218f" fillcolor="#dbe5f1" strokecolor="#0070c0">
              <v:textbox>
                <w:txbxContent>
                  <w:p w:rsidR="003745AF" w:rsidRPr="009853E9" w:rsidRDefault="003745AF">
                    <w:pPr>
                      <w:rPr>
                        <w:sz w:val="16"/>
                        <w:szCs w:val="16"/>
                        <w:lang w:val="en-AU"/>
                      </w:rPr>
                    </w:pPr>
                    <w:r w:rsidRPr="009853E9">
                      <w:rPr>
                        <w:sz w:val="16"/>
                        <w:szCs w:val="16"/>
                        <w:lang w:val="en-AU"/>
                      </w:rPr>
                      <w:t>When the Delete button is pressed, all links to and from these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761;width:2514;height:1178;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w:txbxContent>
                  <w:p w:rsidR="003745AF" w:rsidRPr="00A51821" w:rsidRDefault="003745AF" w:rsidP="00437656">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279;height:967" coordsize="1203,1053" path="m,c,,601,526,1203,1053e" filled="f" strokecolor="#0070c0" strokeweight="1pt">
              <v:stroke endarrow="open"/>
              <v:path arrowok="t"/>
            </v:shape>
            <v:shape id="_x0000_s1321" style="position:absolute;left:3051;top:2529;width:2645;height:806;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E172F8">
          <w:rPr>
            <w:noProof/>
          </w:rPr>
          <w:t>35</w:t>
        </w:r>
      </w:fldSimple>
      <w:r>
        <w:t xml:space="preserve">:  </w:t>
      </w:r>
      <w:r w:rsidR="00C00B57">
        <w:t>Deleting</w:t>
      </w:r>
      <w:r>
        <w:t xml:space="preserve"> Target-Reference Spectra link</w:t>
      </w:r>
      <w:r w:rsidR="00C00B57">
        <w:t>s</w:t>
      </w:r>
    </w:p>
    <w:p w:rsidR="00C5121B" w:rsidRDefault="00C5121B" w:rsidP="007D43F6">
      <w:pPr>
        <w:pStyle w:val="Heading3"/>
      </w:pPr>
      <w:bookmarkStart w:id="585" w:name="_Toc359336823"/>
      <w:r>
        <w:t>Adding new Target-Reference links</w:t>
      </w:r>
      <w:bookmarkEnd w:id="585"/>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CD667E" w:rsidRPr="00814C36" w:rsidRDefault="00CD667E" w:rsidP="00CD667E">
      <w:pPr>
        <w:pStyle w:val="Body"/>
      </w:pPr>
      <w:r w:rsidRPr="00084655">
        <w:t xml:space="preserve">The example shown in </w:t>
      </w:r>
      <w:r>
        <w:t xml:space="preserve">this section </w:t>
      </w:r>
      <w:r w:rsidRPr="00084655">
        <w:t>is ta</w:t>
      </w:r>
      <w:r>
        <w:t>ken from a goniometer sample campaign.</w:t>
      </w:r>
    </w:p>
    <w:p w:rsidR="00343837" w:rsidRDefault="00CD667E" w:rsidP="00343837">
      <w:pPr>
        <w:pStyle w:val="Figure"/>
      </w:pPr>
      <w:r>
        <w:rPr>
          <w:lang w:val="en-AU"/>
        </w:rPr>
        <w:drawing>
          <wp:inline distT="0" distB="0" distL="0" distR="0">
            <wp:extent cx="5016974" cy="2156868"/>
            <wp:effectExtent l="19050" t="0" r="0" b="0"/>
            <wp:docPr id="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5020398" cy="215834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E172F8">
          <w:rPr>
            <w:noProof/>
          </w:rPr>
          <w:t>36</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 xml:space="preserve">even though it is still displayed only once. However, duplicated links </w:t>
      </w:r>
      <w:r w:rsidR="00DE1117">
        <w:t xml:space="preserve">generally </w:t>
      </w:r>
      <w:r w:rsidR="00390514">
        <w:t>do not cause problems in later processing.</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586" w:name="_Toc355280381"/>
      <w:bookmarkStart w:id="587" w:name="_Ref356551608"/>
      <w:bookmarkStart w:id="588"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E172F8">
          <w:rPr>
            <w:noProof/>
          </w:rPr>
          <w:t>37</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1A1F98" w:rsidP="001A1F98">
      <w:pPr>
        <w:pStyle w:val="Figure"/>
      </w:pPr>
      <w:r>
        <w:rPr>
          <w:color w:val="FF0000"/>
          <w:lang w:val="en-AU"/>
        </w:rPr>
        <w:drawing>
          <wp:inline distT="0" distB="0" distL="0" distR="0">
            <wp:extent cx="5228515" cy="2247813"/>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5232084" cy="2249347"/>
                    </a:xfrm>
                    <a:prstGeom prst="rect">
                      <a:avLst/>
                    </a:prstGeom>
                    <a:noFill/>
                    <a:ln w="9525">
                      <a:noFill/>
                      <a:miter lim="800000"/>
                      <a:headEnd/>
                      <a:tailEnd/>
                    </a:ln>
                  </pic:spPr>
                </pic:pic>
              </a:graphicData>
            </a:graphic>
          </wp:inline>
        </w:drawing>
      </w:r>
    </w:p>
    <w:p w:rsidR="001A1F98" w:rsidRDefault="001A1F98" w:rsidP="001A1F98">
      <w:pPr>
        <w:pStyle w:val="Caption"/>
      </w:pPr>
      <w:r>
        <w:t xml:space="preserve">Figure </w:t>
      </w:r>
      <w:fldSimple w:instr=" SEQ Figure \* ARABIC ">
        <w:r w:rsidR="00E172F8">
          <w:rPr>
            <w:noProof/>
          </w:rPr>
          <w:t>38</w:t>
        </w:r>
      </w:fldSimple>
      <w:r>
        <w:t>:  Creating multiple new Target-Reference Spectra links</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c>
          <w:tcPr>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E172F8" w:rsidRPr="00E172F8">
                <w:rPr>
                  <w:rStyle w:val="CrossReference"/>
                </w:rPr>
                <w:t>6.8</w:t>
              </w:r>
            </w:fldSimple>
            <w:r w:rsidR="001A1F98" w:rsidRPr="0053475F">
              <w:rPr>
                <w:rStyle w:val="CrossReference"/>
              </w:rPr>
              <w:t xml:space="preserve"> </w:t>
            </w:r>
            <w:fldSimple w:instr=" REF _Ref357695510 \h  \* MERGEFORMAT ">
              <w:r w:rsidR="00E172F8" w:rsidRPr="00E172F8">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E172F8" w:rsidRPr="00E172F8">
                <w:rPr>
                  <w:rStyle w:val="CrossReference"/>
                </w:rPr>
                <w:t>6.8</w:t>
              </w:r>
            </w:fldSimple>
            <w:r w:rsidR="001A1F98" w:rsidRPr="0053475F">
              <w:rPr>
                <w:rStyle w:val="CrossReference"/>
              </w:rPr>
              <w:t xml:space="preserve"> </w:t>
            </w:r>
            <w:fldSimple w:instr=" REF _Ref357695510 \h  \* MERGEFORMAT ">
              <w:r w:rsidR="00E172F8" w:rsidRPr="00E172F8">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589" w:name="_Ref356553888"/>
      <w:bookmarkStart w:id="590" w:name="_Ref357586671"/>
      <w:bookmarkStart w:id="591" w:name="_Ref357586673"/>
      <w:bookmarkStart w:id="592" w:name="_Toc359336824"/>
      <w:ins w:id="593" w:author="Peter" w:date="2013-05-08T09:19:00Z">
        <w:r>
          <w:t xml:space="preserve">Displaying and </w:t>
        </w:r>
      </w:ins>
      <w:r w:rsidR="002A0FFE" w:rsidRPr="00084655">
        <w:t>Editing Metadata</w:t>
      </w:r>
      <w:bookmarkEnd w:id="541"/>
      <w:bookmarkEnd w:id="586"/>
      <w:bookmarkEnd w:id="587"/>
      <w:bookmarkEnd w:id="588"/>
      <w:bookmarkEnd w:id="589"/>
      <w:bookmarkEnd w:id="590"/>
      <w:bookmarkEnd w:id="591"/>
      <w:bookmarkEnd w:id="592"/>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fldSimple w:instr=" REF _Ref357586090 \r \h  \* MERGEFORMAT ">
        <w:r w:rsidR="00E172F8" w:rsidRPr="00E172F8">
          <w:rPr>
            <w:rStyle w:val="CrossReference"/>
          </w:rPr>
          <w:t>4.11</w:t>
        </w:r>
      </w:fldSimple>
      <w:r w:rsidR="0033520F">
        <w:t xml:space="preserve"> and </w:t>
      </w:r>
      <w:r w:rsidR="001C4E7F" w:rsidRPr="0033520F">
        <w:rPr>
          <w:rStyle w:val="CrossReference"/>
        </w:rPr>
        <w:fldChar w:fldCharType="begin"/>
      </w:r>
      <w:r w:rsidR="0033520F" w:rsidRPr="0033520F">
        <w:rPr>
          <w:rStyle w:val="CrossReference"/>
        </w:rPr>
        <w:instrText xml:space="preserve"> REF _Ref354084522 \r \h </w:instrText>
      </w:r>
      <w:r w:rsidR="001C4E7F" w:rsidRPr="0033520F">
        <w:rPr>
          <w:rStyle w:val="CrossReference"/>
        </w:rPr>
      </w:r>
      <w:r w:rsidR="001C4E7F" w:rsidRPr="0033520F">
        <w:rPr>
          <w:rStyle w:val="CrossReference"/>
        </w:rPr>
        <w:fldChar w:fldCharType="separate"/>
      </w:r>
      <w:r w:rsidR="00E172F8">
        <w:rPr>
          <w:rStyle w:val="CrossReference"/>
        </w:rPr>
        <w:t>4.12</w:t>
      </w:r>
      <w:r w:rsidR="001C4E7F"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rPr>
          <w:ins w:id="594" w:author="Peter" w:date="2013-05-08T09:19:00Z"/>
        </w:rPr>
      </w:pPr>
      <w:ins w:id="595" w:author="Peter" w:date="2013-05-08T09:19:00Z">
        <w:r>
          <w:t xml:space="preserve">Metadata is </w:t>
        </w:r>
      </w:ins>
      <w:r w:rsidR="0033520F">
        <w:t xml:space="preserve">most easily </w:t>
      </w:r>
      <w:ins w:id="596" w:author="Peter" w:date="2013-05-08T09:19:00Z">
        <w:r>
          <w:t xml:space="preserve">displayed using </w:t>
        </w:r>
      </w:ins>
      <w:r w:rsidR="00F52044">
        <w:t>SPECCHIO</w:t>
      </w:r>
      <w:ins w:id="597" w:author="Peter" w:date="2013-05-08T09:19:00Z">
        <w:r>
          <w:t>’s Metadata editor.</w:t>
        </w:r>
      </w:ins>
    </w:p>
    <w:p w:rsidR="002A0FFE" w:rsidRPr="00084655"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98" w:name="_Ref356580132"/>
    <w:p w:rsidR="00CB39EE" w:rsidRDefault="001C4E7F" w:rsidP="0033520F">
      <w:pPr>
        <w:pStyle w:val="Figure"/>
        <w:pageBreakBefore/>
      </w:pPr>
      <w:r>
        <w:pict>
          <v:group id="_x0000_s1128" editas="canvas" style="width:425.2pt;height:247.55pt;mso-position-horizontal-relative:char;mso-position-vertical-relative:line" coordorigin="2620,8780" coordsize="8562,4986">
            <o:lock v:ext="edit" aspectratio="t"/>
            <v:shape id="_x0000_s1127" type="#_x0000_t75" style="position:absolute;left:2620;top:8780;width:8562;height:4986" o:preferrelative="f">
              <v:fill o:detectmouseclick="t"/>
              <v:path o:extrusionok="t" o:connecttype="none"/>
              <o:lock v:ext="edit" text="t"/>
            </v:shape>
            <v:shape id="_x0000_s1131" type="#_x0000_t75" style="position:absolute;left:4392;top:9677;width:5975;height:4089">
              <v:imagedata r:id="rId61" o:title=""/>
            </v:shape>
            <v:roundrect id="_x0000_s1132" style="position:absolute;left:4466;top:10270;width:1278;height:2820" arcsize="7069f" filled="f" strokecolor="red" strokeweight="1pt"/>
            <v:roundrect id="_x0000_s1133" style="position:absolute;left:2754;top:9535;width:1409;height:624" arcsize="10923f" fillcolor="#dbe5f1 [660]" strokecolor="#0070c0">
              <v:textbox>
                <w:txbxContent>
                  <w:p w:rsidR="003745AF" w:rsidRPr="00A64B00" w:rsidRDefault="003745AF">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fillcolor="#dbe5f1 [660]" strokecolor="#0070c0">
              <v:textbox>
                <w:txbxContent>
                  <w:p w:rsidR="003745AF" w:rsidRPr="00A64B00" w:rsidRDefault="003745AF">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fillcolor="#dbe5f1 [660]" strokecolor="#0070c0">
              <v:textbox>
                <w:txbxContent>
                  <w:p w:rsidR="003745AF" w:rsidRPr="00A64B00" w:rsidRDefault="003745AF"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fillcolor="#dbe5f1 [660]" strokecolor="#0070c0">
              <v:textbox>
                <w:txbxContent>
                  <w:p w:rsidR="003745AF" w:rsidRPr="00A64B00" w:rsidRDefault="003745AF"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3116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6502f" filled="f" strokecolor="red" strokeweight="1pt"/>
            <v:roundrect id="_x0000_s1146" style="position:absolute;left:8614;top:8921;width:1872;height:624" arcsize="10923f" fillcolor="#dbe5f1 [660]" strokecolor="#0070c0">
              <v:textbox>
                <w:txbxContent>
                  <w:p w:rsidR="003745AF" w:rsidRPr="00A64B00" w:rsidRDefault="003745AF"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E172F8">
          <w:rPr>
            <w:noProof/>
          </w:rPr>
          <w:t>39</w:t>
        </w:r>
      </w:fldSimple>
      <w:r w:rsidRPr="00084655">
        <w:t xml:space="preserve">: Metadata editor </w:t>
      </w:r>
      <w:r>
        <w:t>dialog</w:t>
      </w:r>
      <w:bookmarkEnd w:id="598"/>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99" w:author="Peter" w:date="2013-05-08T09:19:00Z">
              <w:r>
                <w:rPr>
                  <w:rStyle w:val="ActionButton"/>
                </w:rPr>
                <w:t> </w:t>
              </w:r>
            </w:ins>
            <w:r w:rsidR="00C20C86" w:rsidRPr="00C20C86">
              <w:rPr>
                <w:rStyle w:val="ActionButton"/>
              </w:rPr>
              <w:t>Refresh</w:t>
            </w:r>
            <w:ins w:id="60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601" w:author="Peter" w:date="2013-05-08T09:19:00Z">
              <w:r>
                <w:rPr>
                  <w:rStyle w:val="ActionButton"/>
                </w:rPr>
                <w:t> </w:t>
              </w:r>
            </w:ins>
            <w:r w:rsidR="00C20C86" w:rsidRPr="00C20C86">
              <w:rPr>
                <w:rStyle w:val="ActionButton"/>
              </w:rPr>
              <w:t>Update</w:t>
            </w:r>
            <w:ins w:id="602"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603" w:author="Peter" w:date="2013-05-08T09:19:00Z">
              <w:r>
                <w:rPr>
                  <w:rStyle w:val="ActionButton"/>
                </w:rPr>
                <w:t> </w:t>
              </w:r>
            </w:ins>
            <w:r w:rsidR="00C20C86" w:rsidRPr="00C20C86">
              <w:rPr>
                <w:rStyle w:val="ActionButton"/>
              </w:rPr>
              <w:t>Reset</w:t>
            </w:r>
            <w:ins w:id="604"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605" w:author="Peter" w:date="2013-05-08T09:19:00Z"/>
        </w:rPr>
      </w:pPr>
      <w:r>
        <w:t xml:space="preserve">In this editor, whenever changes are made to any Metadata entries, they are saved in an action list. They are not written immediately to the database. When the </w:t>
      </w:r>
      <w:ins w:id="606" w:author="Peter" w:date="2013-05-08T09:19:00Z">
        <w:r w:rsidR="00DD57E2" w:rsidRPr="00DD57E2">
          <w:rPr>
            <w:rStyle w:val="ActionButton"/>
          </w:rPr>
          <w:t> </w:t>
        </w:r>
      </w:ins>
      <w:r w:rsidR="001C4E7F" w:rsidRPr="001C4E7F">
        <w:rPr>
          <w:rStyle w:val="ActionButton"/>
          <w:rPrChange w:id="607" w:author="Peter" w:date="2013-05-08T09:19:00Z">
            <w:rPr>
              <w:i/>
              <w:color w:val="FF0000"/>
            </w:rPr>
          </w:rPrChange>
        </w:rPr>
        <w:t>Update</w:t>
      </w:r>
      <w:ins w:id="608" w:author="Peter" w:date="2013-05-08T09:19:00Z">
        <w:r w:rsidR="00DD57E2" w:rsidRPr="00DD57E2">
          <w:rPr>
            <w:rStyle w:val="ActionButton"/>
          </w:rPr>
          <w:t> </w:t>
        </w:r>
      </w:ins>
      <w:r>
        <w:t xml:space="preserve"> button is clicked, the action list is processed and the database is updated.</w:t>
      </w:r>
      <w:ins w:id="609" w:author="Peter" w:date="2013-05-08T09:19:00Z">
        <w:r w:rsidR="00DD57E2">
          <w:t xml:space="preserve"> </w:t>
        </w:r>
      </w:ins>
    </w:p>
    <w:p w:rsidR="000758C5" w:rsidRDefault="000758C5" w:rsidP="00A7583F">
      <w:pPr>
        <w:pStyle w:val="Body"/>
      </w:pPr>
      <w:r>
        <w:t xml:space="preserve">When the </w:t>
      </w:r>
      <w:ins w:id="610" w:author="Peter" w:date="2013-05-08T09:19:00Z">
        <w:r w:rsidR="00D04BE3" w:rsidRPr="00D04BE3">
          <w:rPr>
            <w:rStyle w:val="ActionButton"/>
          </w:rPr>
          <w:t> </w:t>
        </w:r>
      </w:ins>
      <w:r w:rsidRPr="0049064B">
        <w:rPr>
          <w:rStyle w:val="ActionButton"/>
        </w:rPr>
        <w:t>Reset</w:t>
      </w:r>
      <w:ins w:id="611"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12" w:author="Peter" w:date="2013-05-08T09:19:00Z"/>
        </w:rPr>
      </w:pPr>
      <w:ins w:id="613" w:author="Peter" w:date="2013-05-08T09:19:00Z">
        <w:r>
          <w:t>Warning</w:t>
        </w:r>
        <w:r>
          <w:tab/>
          <w:t xml:space="preserve">Click on </w:t>
        </w:r>
        <w:r w:rsidRPr="00DA5322">
          <w:rPr>
            <w:rStyle w:val="ActionButton"/>
          </w:rPr>
          <w:t> Update </w:t>
        </w:r>
        <w:r>
          <w:t xml:space="preserve"> </w:t>
        </w:r>
      </w:ins>
      <w:r w:rsidR="00D63F99">
        <w:t>after every</w:t>
      </w:r>
      <w:ins w:id="614" w:author="Peter" w:date="2013-05-08T09:19:00Z">
        <w:r>
          <w:t xml:space="preserve"> change to a metadata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ins>
      <w:r w:rsidR="00957BFD">
        <w:t>change</w:t>
      </w:r>
      <w:ins w:id="615" w:author="Peter" w:date="2013-05-08T09:19:00Z">
        <w:r>
          <w:t xml:space="preserve"> you made may not be the last one to be written. </w:t>
        </w:r>
      </w:ins>
    </w:p>
    <w:p w:rsidR="00016B67" w:rsidRDefault="00A7583F" w:rsidP="00AE7011">
      <w:pPr>
        <w:pStyle w:val="Warning"/>
        <w:rPr>
          <w:del w:id="616" w:author="Peter" w:date="2013-05-08T09:19:00Z"/>
        </w:rPr>
      </w:pPr>
      <w:del w:id="617"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18"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19" w:author="Peter" w:date="2013-05-08T09:19:00Z">
        <w:r w:rsidR="00D04BE3">
          <w:t>attribute</w:t>
        </w:r>
      </w:ins>
      <w:del w:id="620"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21" w:name="_Ref354142563"/>
      <w:bookmarkStart w:id="622" w:name="_Ref354142567"/>
      <w:bookmarkStart w:id="623" w:name="_Toc355280382"/>
      <w:bookmarkStart w:id="624" w:name="_Toc359336825"/>
      <w:ins w:id="625" w:author="Peter" w:date="2013-05-08T09:19:00Z">
        <w:r>
          <w:t xml:space="preserve">Displaying and </w:t>
        </w:r>
      </w:ins>
      <w:r w:rsidR="006B60CC" w:rsidRPr="00A7583F">
        <w:t>Editing Campaign Metadata</w:t>
      </w:r>
      <w:bookmarkEnd w:id="621"/>
      <w:bookmarkEnd w:id="622"/>
      <w:bookmarkEnd w:id="623"/>
      <w:bookmarkEnd w:id="624"/>
    </w:p>
    <w:p w:rsidR="0049064B" w:rsidRDefault="0049064B" w:rsidP="00A7583F">
      <w:pPr>
        <w:pStyle w:val="Body"/>
      </w:pPr>
      <w:r>
        <w:t xml:space="preserve">See section </w:t>
      </w:r>
      <w:fldSimple w:instr=" REF _Ref357586090 \r \h  \* MERGEFORMAT ">
        <w:r w:rsidR="00E172F8" w:rsidRPr="00E172F8">
          <w:rPr>
            <w:rStyle w:val="CrossReference"/>
          </w:rPr>
          <w:t>4.11</w:t>
        </w:r>
      </w:fldSimple>
      <w:r w:rsidR="00E01B93" w:rsidRPr="00E01B93">
        <w:rPr>
          <w:rStyle w:val="CrossReference"/>
        </w:rPr>
        <w:t xml:space="preserve"> </w:t>
      </w:r>
      <w:fldSimple w:instr=" REF _Ref357586090 \h  \* MERGEFORMAT ">
        <w:r w:rsidR="00E172F8" w:rsidRPr="00E172F8">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E172F8" w:rsidRPr="00E172F8">
                <w:rPr>
                  <w:rStyle w:val="CrossReference"/>
                </w:rPr>
                <w:t>4.11</w:t>
              </w:r>
            </w:fldSimple>
            <w:r w:rsidR="007D43F6" w:rsidRPr="007D43F6">
              <w:rPr>
                <w:rStyle w:val="CrossReference"/>
              </w:rPr>
              <w:t xml:space="preserve"> </w:t>
            </w:r>
            <w:fldSimple w:instr=" REF _Ref357586090 \h  \* MERGEFORMAT ">
              <w:r w:rsidR="00E172F8" w:rsidRPr="00E172F8">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26" w:name="_Toc355280383"/>
      <w:bookmarkStart w:id="627" w:name="_Toc359336826"/>
      <w:ins w:id="628" w:author="Peter" w:date="2013-05-08T09:19:00Z">
        <w:r>
          <w:t xml:space="preserve">Displaying and </w:t>
        </w:r>
      </w:ins>
      <w:r w:rsidR="006B60CC">
        <w:t>Editing Spectrum Metadata</w:t>
      </w:r>
      <w:bookmarkEnd w:id="626"/>
      <w:bookmarkEnd w:id="627"/>
    </w:p>
    <w:p w:rsidR="0049064B" w:rsidRDefault="0049064B" w:rsidP="0049064B">
      <w:pPr>
        <w:pStyle w:val="Body"/>
      </w:pPr>
      <w:r>
        <w:t xml:space="preserve">See section </w:t>
      </w:r>
      <w:fldSimple w:instr=" REF _Ref354084522 \r \h  \* MERGEFORMAT ">
        <w:r w:rsidR="00E172F8" w:rsidRPr="00E172F8">
          <w:rPr>
            <w:rStyle w:val="CrossReference"/>
          </w:rPr>
          <w:t>4.12</w:t>
        </w:r>
      </w:fldSimple>
      <w:r w:rsidRPr="0049064B">
        <w:rPr>
          <w:rStyle w:val="CrossReference"/>
        </w:rPr>
        <w:t xml:space="preserve"> </w:t>
      </w:r>
      <w:fldSimple w:instr=" REF _Ref354084526 \h  \* MERGEFORMAT ">
        <w:r w:rsidR="00E172F8" w:rsidRPr="00E172F8">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29" w:author="Peter" w:date="2013-05-08T09:19:00Z"/>
        </w:rPr>
      </w:pPr>
      <w:r>
        <w:t xml:space="preserve">In order to understand the operation of this Editor, it is helpful to understand how Spectrum Metadata are stored by </w:t>
      </w:r>
      <w:r w:rsidR="00F52044">
        <w:t>SPECCHIO</w:t>
      </w:r>
      <w:r>
        <w:t xml:space="preserve">. </w:t>
      </w:r>
      <w:ins w:id="630" w:author="Peter" w:date="2013-05-08T09:19:00Z">
        <w:r w:rsidR="00D04BE3">
          <w:t>There are two storage methods.</w:t>
        </w:r>
      </w:ins>
    </w:p>
    <w:p w:rsidR="00B465C8" w:rsidRPr="00B465C8" w:rsidRDefault="00FA1F82" w:rsidP="00D04BE3">
      <w:pPr>
        <w:pStyle w:val="HangingIndent"/>
        <w:rPr>
          <w:ins w:id="631" w:author="Peter" w:date="2013-05-08T09:19:00Z"/>
        </w:rPr>
      </w:pPr>
      <w:r>
        <w:t>Mandatory</w:t>
      </w:r>
      <w:ins w:id="632" w:author="Peter" w:date="2013-05-08T09:19:00Z">
        <w:r w:rsidR="00D04BE3">
          <w:t xml:space="preserve"> </w:t>
        </w:r>
        <w:r w:rsidR="00B465C8">
          <w:t>Metadata</w:t>
        </w:r>
        <w:r w:rsidR="00D04BE3">
          <w:t xml:space="preserve"> </w:t>
        </w:r>
      </w:ins>
      <w:r>
        <w:t xml:space="preserve"> </w:t>
      </w:r>
      <w:ins w:id="633"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34" w:author="Peter" w:date="2013-05-08T09:19:00Z">
        <w:r w:rsidR="00B465C8">
          <w:t xml:space="preserve"> M</w:t>
        </w:r>
        <w:r w:rsidR="00B465C8" w:rsidRPr="00B465C8">
          <w:t>easurement</w:t>
        </w:r>
      </w:ins>
      <w:r>
        <w:t xml:space="preserve"> </w:t>
      </w:r>
      <w:ins w:id="635"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DA17D3" w:rsidRDefault="00D04BE3">
      <w:pPr>
        <w:pStyle w:val="HangingIndent"/>
        <w:pPrChange w:id="636" w:author="Peter" w:date="2013-05-08T09:19:00Z">
          <w:pPr>
            <w:pStyle w:val="Body"/>
          </w:pPr>
        </w:pPrChange>
      </w:pPr>
      <w:ins w:id="637" w:author="Peter" w:date="2013-05-08T09:19:00Z">
        <w:r>
          <w:t xml:space="preserve">EAV </w:t>
        </w:r>
        <w:r w:rsidR="00B465C8">
          <w:t xml:space="preserve">Metadata </w:t>
        </w:r>
        <w:r>
          <w:t xml:space="preserve">  </w:t>
        </w:r>
        <w:r>
          <w:tab/>
        </w:r>
      </w:ins>
      <w:r w:rsidR="006B60CC">
        <w:t xml:space="preserve">So that </w:t>
      </w:r>
      <w:del w:id="638" w:author="Peter" w:date="2013-05-08T09:19:00Z">
        <w:r w:rsidR="006B60CC">
          <w:delText xml:space="preserve">the </w:delText>
        </w:r>
      </w:del>
      <w:r w:rsidR="006B60CC">
        <w:t xml:space="preserve">space is optimised, </w:t>
      </w:r>
      <w:ins w:id="639" w:author="Peter" w:date="2013-05-08T09:19:00Z">
        <w:r w:rsidR="00B465C8">
          <w:t xml:space="preserve">for all other Metadata </w:t>
        </w:r>
        <w:r w:rsidR="00300FF1">
          <w:t>attributes</w:t>
        </w:r>
        <w:r w:rsidR="00B465C8">
          <w:t xml:space="preserve"> </w:t>
        </w:r>
      </w:ins>
      <w:r w:rsidR="00F52044">
        <w:t>SPECCHIO</w:t>
      </w:r>
      <w:r w:rsidR="006B60CC">
        <w:t xml:space="preserve"> </w:t>
      </w:r>
      <w:del w:id="640" w:author="Peter" w:date="2013-05-08T09:19:00Z">
        <w:r w:rsidR="006B60CC">
          <w:delText xml:space="preserve">only </w:delText>
        </w:r>
      </w:del>
      <w:r w:rsidR="006B60CC">
        <w:t xml:space="preserve">stores </w:t>
      </w:r>
      <w:ins w:id="641" w:author="Peter" w:date="2013-05-08T09:19:00Z">
        <w:r w:rsidR="00B465C8">
          <w:t>only those</w:t>
        </w:r>
      </w:ins>
      <w:del w:id="642" w:author="Peter" w:date="2013-05-08T09:19:00Z">
        <w:r w:rsidR="006B60CC">
          <w:delText>Metadata</w:delText>
        </w:r>
      </w:del>
      <w:r w:rsidR="006B60CC">
        <w:t xml:space="preserve"> values which are set. They are stored in an Entity/Attribute/Value table, where one Metadata </w:t>
      </w:r>
      <w:ins w:id="643" w:author="Peter" w:date="2013-05-08T09:19:00Z">
        <w:r w:rsidR="00B465C8">
          <w:t>value</w:t>
        </w:r>
      </w:ins>
      <w:del w:id="644" w:author="Peter" w:date="2013-05-08T09:19:00Z">
        <w:r w:rsidR="006B60CC">
          <w:delText>item</w:delText>
        </w:r>
      </w:del>
      <w:r w:rsidR="006B60CC">
        <w:t xml:space="preserve"> is stored in each row of the table as an Attribute</w:t>
      </w:r>
      <w:ins w:id="645" w:author="Peter" w:date="2013-05-08T09:19:00Z">
        <w:r w:rsidR="00B465C8">
          <w:t>=</w:t>
        </w:r>
      </w:ins>
      <w:del w:id="646"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47" w:author="Peter" w:date="2013-05-08T09:19:00Z"/>
        </w:rPr>
      </w:pPr>
      <w:ins w:id="648" w:author="Peter" w:date="2013-05-08T09:19:00Z">
        <w:r>
          <w:t>Note</w:t>
        </w:r>
        <w:r>
          <w:tab/>
        </w:r>
      </w:ins>
      <w:r w:rsidR="00F52044">
        <w:t>SPECCHIO</w:t>
      </w:r>
      <w:ins w:id="649" w:author="Peter" w:date="2013-05-08T09:19:00Z">
        <w:r>
          <w:t xml:space="preserve">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50"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51" w:author="Peter" w:date="2013-05-08T09:19:00Z"/>
        </w:rPr>
      </w:pPr>
      <w:moveToRangeStart w:id="652" w:author="Peter" w:date="2013-05-08T09:19:00Z" w:name="move355768088"/>
      <w:moveTo w:id="653"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52"/>
      <w:ins w:id="654" w:author="Peter" w:date="2013-05-08T09:19:00Z">
        <w:r w:rsidR="00F442DF">
          <w:t xml:space="preserve"> </w:t>
        </w:r>
        <w:r w:rsidR="00B465C8">
          <w:t>There are other cases too.</w:t>
        </w:r>
      </w:ins>
    </w:p>
    <w:p w:rsidR="00B465C8" w:rsidRDefault="00B465C8" w:rsidP="007D43F6">
      <w:pPr>
        <w:pStyle w:val="Heading4"/>
        <w:rPr>
          <w:ins w:id="655" w:author="Peter" w:date="2013-05-08T09:19:00Z"/>
        </w:rPr>
      </w:pPr>
      <w:ins w:id="656" w:author="Peter" w:date="2013-05-08T09:19:00Z">
        <w:r>
          <w:t xml:space="preserve">Displaying a </w:t>
        </w:r>
        <w:r w:rsidR="00CD22EF">
          <w:t xml:space="preserve">Single </w:t>
        </w:r>
        <w:r>
          <w:t>Spectrum’s Metadata</w:t>
        </w:r>
      </w:ins>
    </w:p>
    <w:p w:rsidR="00B465C8" w:rsidRDefault="00B465C8" w:rsidP="00B465C8">
      <w:pPr>
        <w:pStyle w:val="Body"/>
        <w:rPr>
          <w:ins w:id="657" w:author="Peter" w:date="2013-05-08T09:19:00Z"/>
        </w:rPr>
      </w:pPr>
      <w:ins w:id="658" w:author="Peter" w:date="2013-05-08T09:19:00Z">
        <w:r>
          <w:t>Displaying Metadata values is done using the Metadata editor window.</w:t>
        </w:r>
      </w:ins>
    </w:p>
    <w:p w:rsidR="00121DE8" w:rsidRDefault="00A64B00" w:rsidP="00A64B00">
      <w:pPr>
        <w:pStyle w:val="ProcessHeading"/>
        <w:rPr>
          <w:ins w:id="659" w:author="Peter" w:date="2013-05-08T09:19:00Z"/>
        </w:rPr>
      </w:pPr>
      <w:r>
        <w:t>To display a single Spectrum’s Metadata...</w:t>
      </w:r>
    </w:p>
    <w:tbl>
      <w:tblPr>
        <w:tblStyle w:val="Instructions"/>
        <w:tblW w:w="0" w:type="auto"/>
        <w:tblLook w:val="04A0"/>
      </w:tblPr>
      <w:tblGrid>
        <w:gridCol w:w="8862"/>
      </w:tblGrid>
      <w:tr w:rsidR="00CD22EF" w:rsidTr="00666C33">
        <w:trPr>
          <w:ins w:id="660" w:author="Peter" w:date="2013-05-08T09:19:00Z"/>
        </w:trPr>
        <w:tc>
          <w:tcPr>
            <w:tcW w:w="9571" w:type="dxa"/>
          </w:tcPr>
          <w:p w:rsidR="00CD22EF" w:rsidRDefault="00CD22EF" w:rsidP="00A64B00">
            <w:pPr>
              <w:pStyle w:val="ProcessStep"/>
              <w:rPr>
                <w:ins w:id="661" w:author="Peter" w:date="2013-05-08T09:19:00Z"/>
              </w:rPr>
            </w:pPr>
            <w:ins w:id="662" w:author="Peter" w:date="2013-05-08T09:19:00Z">
              <w:r>
                <w:t>Using the hierarchy browser, select the Spectrum or Spectra for which you wish to display the Metadata values.</w:t>
              </w:r>
            </w:ins>
          </w:p>
          <w:p w:rsidR="00CD22EF" w:rsidRDefault="00CD22EF" w:rsidP="00A64B00">
            <w:pPr>
              <w:pStyle w:val="ProcessStep"/>
              <w:rPr>
                <w:ins w:id="663" w:author="Peter" w:date="2013-05-08T09:19:00Z"/>
              </w:rPr>
            </w:pPr>
            <w:ins w:id="664" w:author="Peter" w:date="2013-05-08T09:19:00Z">
              <w:r>
                <w:t xml:space="preserve">Click on the </w:t>
              </w:r>
              <w:r w:rsidRPr="0049064B">
                <w:rPr>
                  <w:rStyle w:val="GUIWord"/>
                </w:rPr>
                <w:t>Metadata</w:t>
              </w:r>
              <w:r>
                <w:t xml:space="preserve"> tab to display Spectrum Metadata.</w:t>
              </w:r>
            </w:ins>
          </w:p>
          <w:p w:rsidR="00CD22EF" w:rsidRDefault="00DA17D3" w:rsidP="00CD22EF">
            <w:pPr>
              <w:pStyle w:val="FigureIndented"/>
              <w:ind w:left="425"/>
              <w:rPr>
                <w:ins w:id="665" w:author="Peter" w:date="2013-05-08T09:19:00Z"/>
              </w:rPr>
            </w:pPr>
            <w:ins w:id="666" w:author="Peter" w:date="2013-05-08T09:19:00Z">
              <w:r>
                <w:rPr>
                  <w:lang w:val="en-AU"/>
                  <w:rPrChange w:id="667"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68" w:author="Peter" w:date="2013-05-08T09:19:00Z"/>
              </w:rPr>
            </w:pPr>
            <w:ins w:id="669" w:author="Peter" w:date="2013-05-08T09:19:00Z">
              <w:r w:rsidRPr="00084655">
                <w:t xml:space="preserve">Figure </w:t>
              </w:r>
              <w:r w:rsidR="001C4E7F">
                <w:fldChar w:fldCharType="begin"/>
              </w:r>
              <w:r w:rsidR="00410625">
                <w:instrText xml:space="preserve"> SEQ Figure \* ARABIC </w:instrText>
              </w:r>
              <w:r w:rsidR="001C4E7F">
                <w:fldChar w:fldCharType="separate"/>
              </w:r>
            </w:ins>
            <w:r w:rsidR="00E172F8">
              <w:rPr>
                <w:noProof/>
              </w:rPr>
              <w:t>40</w:t>
            </w:r>
            <w:ins w:id="670" w:author="Peter" w:date="2013-05-08T09:19:00Z">
              <w:r w:rsidR="001C4E7F">
                <w:fldChar w:fldCharType="end"/>
              </w:r>
              <w:r w:rsidRPr="00084655">
                <w:t xml:space="preserve">: Metadata editor </w:t>
              </w:r>
              <w:r>
                <w:t>dialog</w:t>
              </w:r>
            </w:ins>
          </w:p>
          <w:p w:rsidR="00CD22EF" w:rsidRDefault="00CD22EF" w:rsidP="00CD22EF">
            <w:pPr>
              <w:pStyle w:val="Bullet"/>
              <w:ind w:left="425"/>
              <w:rPr>
                <w:ins w:id="671" w:author="Peter" w:date="2013-05-08T09:19:00Z"/>
              </w:rPr>
            </w:pPr>
            <w:ins w:id="672"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73" w:author="Peter" w:date="2013-05-08T09:19:00Z">
              <w:r>
                <w:t>.</w:t>
              </w:r>
            </w:ins>
          </w:p>
          <w:p w:rsidR="00CD22EF" w:rsidRDefault="00CD22EF" w:rsidP="00CD22EF">
            <w:pPr>
              <w:pStyle w:val="Bullet"/>
              <w:ind w:left="425"/>
              <w:rPr>
                <w:ins w:id="674" w:author="Peter" w:date="2013-05-08T09:19:00Z"/>
              </w:rPr>
            </w:pPr>
            <w:ins w:id="675" w:author="Peter" w:date="2013-05-08T09:19:00Z">
              <w:r>
                <w:t>Scroll to the required Metadata Group to see the values of the Metadata attribute in that group.</w:t>
              </w:r>
            </w:ins>
          </w:p>
        </w:tc>
      </w:tr>
    </w:tbl>
    <w:p w:rsidR="00CD22EF" w:rsidRDefault="00CD22EF" w:rsidP="00CD22EF">
      <w:pPr>
        <w:pStyle w:val="Body"/>
        <w:rPr>
          <w:ins w:id="676" w:author="Peter" w:date="2013-05-08T09:19:00Z"/>
        </w:rPr>
      </w:pPr>
      <w:ins w:id="677" w:author="Peter" w:date="2013-05-08T09:19:00Z">
        <w:r>
          <w:t xml:space="preserve">Metadata </w:t>
        </w:r>
      </w:ins>
      <w:r w:rsidR="00CB28A6">
        <w:t>A</w:t>
      </w:r>
      <w:ins w:id="678" w:author="Peter" w:date="2013-05-08T09:19:00Z">
        <w:r>
          <w:t>ttributes which do not have values are not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79"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80" w:author="Peter" w:date="2013-05-08T09:19:00Z">
        <w:r w:rsidR="00300FF1">
          <w:t>hierarchy browser</w:t>
        </w:r>
        <w:r>
          <w:t xml:space="preserve"> and c</w:t>
        </w:r>
        <w:r w:rsidR="0049064B">
          <w:t xml:space="preserve">lick </w:t>
        </w:r>
      </w:ins>
      <w:del w:id="681" w:author="Peter" w:date="2013-05-08T09:19:00Z">
        <w:r w:rsidR="005A0497">
          <w:delText>Tree Navigator</w:delText>
        </w:r>
        <w:r w:rsidR="00AE7011">
          <w:delText>. C</w:delText>
        </w:r>
        <w:r w:rsidR="0049064B">
          <w:delText xml:space="preserve">lick </w:delText>
        </w:r>
      </w:del>
      <w:r w:rsidR="0049064B">
        <w:t>on it to highlight it</w:t>
      </w:r>
      <w:ins w:id="682" w:author="Peter" w:date="2013-05-08T09:19:00Z">
        <w:r>
          <w:t>,</w:t>
        </w:r>
      </w:ins>
      <w:del w:id="683" w:author="Peter" w:date="2013-05-08T09:19:00Z">
        <w:r w:rsidR="0049064B">
          <w:delText xml:space="preserve"> and</w:delText>
        </w:r>
        <w:r w:rsidR="005A0497">
          <w:delText xml:space="preserve"> to display</w:delText>
        </w:r>
      </w:del>
      <w:r w:rsidR="005A0497">
        <w:t xml:space="preserve"> that Spectrum’s Metadata</w:t>
      </w:r>
      <w:ins w:id="684" w:author="Peter" w:date="2013-05-08T09:19:00Z">
        <w:r>
          <w:t xml:space="preserve"> is displayed. </w:t>
        </w:r>
      </w:ins>
      <w:del w:id="685" w:author="Peter" w:date="2013-05-08T09:19:00Z">
        <w:r w:rsidR="005A0497">
          <w:delText>.</w:delText>
        </w:r>
      </w:del>
    </w:p>
    <w:p w:rsidR="005A0497" w:rsidRDefault="00DA17D3" w:rsidP="00EB49E0">
      <w:pPr>
        <w:pStyle w:val="Figure"/>
        <w:rPr>
          <w:del w:id="686" w:author="Peter" w:date="2013-05-08T09:19:00Z"/>
        </w:rPr>
      </w:pPr>
      <w:del w:id="687" w:author="Peter" w:date="2013-05-08T09:19:00Z">
        <w:r>
          <w:rPr>
            <w:lang w:val="en-AU"/>
            <w:rPrChange w:id="688"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2"/>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89" w:author="Peter" w:date="2013-05-08T09:19:00Z"/>
        </w:rPr>
      </w:pPr>
      <w:del w:id="690" w:author="Peter" w:date="2013-05-08T09:19:00Z">
        <w:r w:rsidRPr="00084655">
          <w:delText xml:space="preserve">Figure </w:delText>
        </w:r>
        <w:r w:rsidR="001C4E7F">
          <w:fldChar w:fldCharType="begin"/>
        </w:r>
        <w:r w:rsidR="0059560A">
          <w:delInstrText xml:space="preserve"> SEQ Figure \* ARABIC </w:delInstrText>
        </w:r>
        <w:r w:rsidR="001C4E7F">
          <w:fldChar w:fldCharType="separate"/>
        </w:r>
        <w:r w:rsidR="00C20C86">
          <w:rPr>
            <w:noProof/>
          </w:rPr>
          <w:delText>28</w:delText>
        </w:r>
        <w:r w:rsidR="001C4E7F">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91" w:author="Peter" w:date="2013-05-08T09:19:00Z">
        <w:r w:rsidR="00F50667">
          <w:delText>Whenever a</w:delText>
        </w:r>
      </w:del>
      <w:r w:rsidR="00F50667">
        <w:t xml:space="preserve"> </w:t>
      </w:r>
      <w:ins w:id="692" w:author="Peter" w:date="2013-05-08T09:19:00Z">
        <w:r w:rsidR="00CB28A6">
          <w:t>you change or delete</w:t>
        </w:r>
      </w:ins>
      <w:r w:rsidR="00CB28A6">
        <w:t xml:space="preserve"> any </w:t>
      </w:r>
      <w:r w:rsidR="00F50667">
        <w:t xml:space="preserve">Metadata value </w:t>
      </w:r>
      <w:ins w:id="693"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94" w:author="Peter" w:date="2013-05-08T09:19:00Z">
        <w:r w:rsidR="00CB28A6">
          <w:t>.</w:t>
        </w:r>
      </w:ins>
      <w:r w:rsidR="00CB28A6">
        <w:t xml:space="preserve"> I</w:t>
      </w:r>
      <w:del w:id="695" w:author="Peter" w:date="2013-05-08T09:19:00Z">
        <w:r w:rsidR="00F50667">
          <w:delText>is changed</w:delText>
        </w:r>
      </w:del>
      <w:r w:rsidR="00F50667">
        <w:t xml:space="preserve">f that metadata value is shared by </w:t>
      </w:r>
      <w:ins w:id="696" w:author="Peter" w:date="2013-05-08T09:19:00Z">
        <w:r w:rsidR="00300FF1">
          <w:t>another unselected</w:t>
        </w:r>
      </w:ins>
      <w:del w:id="697" w:author="Peter" w:date="2013-05-08T09:19:00Z">
        <w:r w:rsidR="00F50667">
          <w:delText>more than one</w:delText>
        </w:r>
      </w:del>
      <w:r w:rsidR="00F50667">
        <w:t xml:space="preserve"> Spectrum, the following dialog will be displayed</w:t>
      </w:r>
      <w:r w:rsidR="00CB28A6">
        <w:t xml:space="preserve">. </w:t>
      </w:r>
      <w:ins w:id="698" w:author="Peter" w:date="2013-05-08T09:19:00Z">
        <w:r w:rsidR="00300FF1">
          <w:t xml:space="preserve">The first sentence </w:t>
        </w:r>
      </w:ins>
      <w:r w:rsidR="00CB28A6">
        <w:t>in the dialog box will</w:t>
      </w:r>
      <w:ins w:id="699"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700" w:name="_Ref354068263"/>
      <w:r w:rsidRPr="00084655">
        <w:t xml:space="preserve">Figure </w:t>
      </w:r>
      <w:fldSimple w:instr=" SEQ Figure \* ARABIC ">
        <w:r w:rsidR="00E172F8">
          <w:rPr>
            <w:noProof/>
          </w:rPr>
          <w:t>41</w:t>
        </w:r>
      </w:fldSimple>
      <w:r w:rsidRPr="00084655">
        <w:t xml:space="preserve">: </w:t>
      </w:r>
      <w:bookmarkEnd w:id="700"/>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701" w:author="Peter" w:date="2013-05-08T09:19:00Z">
        <w:r w:rsidR="008160AA">
          <w:t xml:space="preserve">or deleted </w:t>
        </w:r>
      </w:ins>
      <w:r>
        <w:t xml:space="preserve">and </w:t>
      </w:r>
      <w:ins w:id="702" w:author="Peter" w:date="2013-05-08T09:19:00Z">
        <w:r w:rsidR="008160AA">
          <w:t xml:space="preserve">therefore </w:t>
        </w:r>
      </w:ins>
      <w:r>
        <w:t xml:space="preserve">all </w:t>
      </w:r>
      <w:ins w:id="703" w:author="Peter" w:date="2013-05-08T09:19:00Z">
        <w:r w:rsidR="008160AA">
          <w:t>S</w:t>
        </w:r>
        <w:r>
          <w:t>pectra</w:t>
        </w:r>
      </w:ins>
      <w:del w:id="704" w:author="Peter" w:date="2013-05-08T09:19:00Z">
        <w:r>
          <w:delText>spectra</w:delText>
        </w:r>
      </w:del>
      <w:r>
        <w:t xml:space="preserve"> which </w:t>
      </w:r>
      <w:r w:rsidR="0007175F">
        <w:t>share</w:t>
      </w:r>
      <w:r>
        <w:t xml:space="preserve"> this Metadata value will be </w:t>
      </w:r>
      <w:ins w:id="705" w:author="Peter" w:date="2013-05-08T09:19:00Z">
        <w:r w:rsidR="008160AA">
          <w:t>affected</w:t>
        </w:r>
        <w:r>
          <w:t xml:space="preserve"> </w:t>
        </w:r>
        <w:r w:rsidR="0043642F">
          <w:t>by</w:t>
        </w:r>
      </w:ins>
      <w:del w:id="706"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w:t>
      </w:r>
      <w:r w:rsidR="00F52044">
        <w:t>SPECCHIO</w:t>
      </w:r>
      <w:r>
        <w:t xml:space="preserve"> will create a new entry in the Entity/Attribute/Value table and link only the selected </w:t>
      </w:r>
      <w:ins w:id="707"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708"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09" w:author="Peter" w:date="2013-05-08T09:19:00Z"/>
        </w:rPr>
      </w:pPr>
      <w:ins w:id="710"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11"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712"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13"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714"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715"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716" w:author="Peter" w:date="2013-05-08T09:19:00Z"/>
        </w:trPr>
        <w:tc>
          <w:tcPr>
            <w:tcW w:w="8862" w:type="dxa"/>
          </w:tcPr>
          <w:p w:rsidR="00CD22EF" w:rsidRPr="00F50667" w:rsidRDefault="00CD22EF" w:rsidP="00CD22EF">
            <w:pPr>
              <w:pStyle w:val="Bullet"/>
              <w:ind w:left="425"/>
              <w:rPr>
                <w:ins w:id="717" w:author="Peter" w:date="2013-05-08T09:19:00Z"/>
              </w:rPr>
            </w:pPr>
            <w:ins w:id="718" w:author="Peter" w:date="2013-05-08T09:19:00Z">
              <w:r w:rsidRPr="00F50667">
                <w:t>Ensure the value to be modified is displayed</w:t>
              </w:r>
            </w:ins>
            <w:r w:rsidR="00A44F61">
              <w:t xml:space="preserve"> by n</w:t>
            </w:r>
            <w:ins w:id="719" w:author="Peter" w:date="2013-05-08T09:19:00Z">
              <w:r w:rsidRPr="00F50667">
                <w:t>avigat</w:t>
              </w:r>
            </w:ins>
            <w:r w:rsidR="00A44F61">
              <w:t>ing</w:t>
            </w:r>
            <w:ins w:id="720" w:author="Peter" w:date="2013-05-08T09:19:00Z">
              <w:r w:rsidRPr="00F50667">
                <w:t xml:space="preserve"> to the correct Spectrum, ensur</w:t>
              </w:r>
            </w:ins>
            <w:r w:rsidR="00A44F61">
              <w:t>ing</w:t>
            </w:r>
            <w:ins w:id="721" w:author="Peter" w:date="2013-05-08T09:19:00Z">
              <w:r w:rsidRPr="00F50667">
                <w:t xml:space="preserve"> that the check box for the required Metadata g</w:t>
              </w:r>
              <w:r>
                <w:t>roup is ticked and scroll</w:t>
              </w:r>
            </w:ins>
            <w:r w:rsidR="00A44F61">
              <w:t>ing</w:t>
            </w:r>
            <w:ins w:id="722" w:author="Peter" w:date="2013-05-08T09:19:00Z">
              <w:r>
                <w:t xml:space="preserve"> to that</w:t>
              </w:r>
              <w:r w:rsidRPr="00F50667">
                <w:t xml:space="preserve"> Metadata group.</w:t>
              </w:r>
            </w:ins>
          </w:p>
          <w:p w:rsidR="00CD22EF" w:rsidRPr="00F50667" w:rsidRDefault="00CD22EF" w:rsidP="00CD22EF">
            <w:pPr>
              <w:pStyle w:val="Bullet"/>
              <w:ind w:left="425"/>
              <w:rPr>
                <w:ins w:id="723" w:author="Peter" w:date="2013-05-08T09:19:00Z"/>
              </w:rPr>
            </w:pPr>
            <w:ins w:id="724" w:author="Peter" w:date="2013-05-08T09:19:00Z">
              <w:r>
                <w:t>Click in the field and type in</w:t>
              </w:r>
              <w:r w:rsidRPr="00F50667">
                <w:t xml:space="preserve"> the required value. When the field contains a valid value the </w:t>
              </w:r>
            </w:ins>
            <w:r w:rsidR="00A44F61" w:rsidRPr="00A44F61">
              <w:rPr>
                <w:rStyle w:val="ActionButton"/>
              </w:rPr>
              <w:t> </w:t>
            </w:r>
            <w:ins w:id="725" w:author="Peter" w:date="2013-05-08T09:19:00Z">
              <w:r w:rsidRPr="00BE3829">
                <w:rPr>
                  <w:rStyle w:val="ActionButton"/>
                </w:rPr>
                <w:t>Update</w:t>
              </w:r>
            </w:ins>
            <w:r w:rsidR="00A44F61">
              <w:rPr>
                <w:rStyle w:val="ActionButton"/>
              </w:rPr>
              <w:t> </w:t>
            </w:r>
            <w:ins w:id="726" w:author="Peter" w:date="2013-05-08T09:19:00Z">
              <w:r w:rsidRPr="00F50667">
                <w:t xml:space="preserve"> button will become valid.</w:t>
              </w:r>
            </w:ins>
          </w:p>
          <w:p w:rsidR="00CD22EF" w:rsidRPr="00CD22EF" w:rsidRDefault="00CD22EF" w:rsidP="00CD22EF">
            <w:pPr>
              <w:pStyle w:val="Bullet"/>
              <w:ind w:left="425"/>
              <w:rPr>
                <w:ins w:id="727" w:author="Peter" w:date="2013-05-08T09:19:00Z"/>
                <w:rStyle w:val="Strong"/>
                <w:b w:val="0"/>
                <w:bCs w:val="0"/>
              </w:rPr>
            </w:pPr>
            <w:ins w:id="728" w:author="Peter" w:date="2013-05-08T09:19:00Z">
              <w:r w:rsidRPr="00F50667">
                <w:t xml:space="preserve">Click on the </w:t>
              </w:r>
            </w:ins>
            <w:r w:rsidR="00A44F61" w:rsidRPr="00A44F61">
              <w:rPr>
                <w:rStyle w:val="ActionButton"/>
              </w:rPr>
              <w:t> </w:t>
            </w:r>
            <w:ins w:id="729" w:author="Peter" w:date="2013-05-08T09:19:00Z">
              <w:r w:rsidRPr="00BE3829">
                <w:rPr>
                  <w:rStyle w:val="ActionButton"/>
                </w:rPr>
                <w:t>Update</w:t>
              </w:r>
            </w:ins>
            <w:r w:rsidR="00A44F61">
              <w:rPr>
                <w:rStyle w:val="ActionButton"/>
              </w:rPr>
              <w:t> </w:t>
            </w:r>
            <w:ins w:id="730"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1C4E7F">
                <w:fldChar w:fldCharType="begin"/>
              </w:r>
              <w:r>
                <w:instrText xml:space="preserve"> REF _Ref354068263 \h </w:instrText>
              </w:r>
            </w:ins>
            <w:r w:rsidR="00666C33">
              <w:instrText xml:space="preserve"> \* MERGEFORMAT </w:instrText>
            </w:r>
            <w:ins w:id="731" w:author="Peter" w:date="2013-05-08T09:19:00Z">
              <w:r w:rsidR="001C4E7F">
                <w:fldChar w:fldCharType="separate"/>
              </w:r>
            </w:ins>
            <w:r w:rsidR="00E172F8" w:rsidRPr="00084655">
              <w:t xml:space="preserve">Figure </w:t>
            </w:r>
            <w:r w:rsidR="00E172F8">
              <w:rPr>
                <w:noProof/>
              </w:rPr>
              <w:t>41</w:t>
            </w:r>
            <w:r w:rsidR="00E172F8" w:rsidRPr="00084655">
              <w:t xml:space="preserve">: </w:t>
            </w:r>
            <w:ins w:id="732" w:author="Peter" w:date="2013-05-08T09:19:00Z">
              <w:r w:rsidR="001C4E7F">
                <w:fldChar w:fldCharType="end"/>
              </w:r>
              <w:r>
                <w:t xml:space="preserve"> will be displayed. Select your desired action and click </w:t>
              </w:r>
            </w:ins>
            <w:r w:rsidR="00A44F61" w:rsidRPr="00A44F61">
              <w:rPr>
                <w:rStyle w:val="ActionButton"/>
              </w:rPr>
              <w:t> </w:t>
            </w:r>
            <w:ins w:id="733" w:author="Peter" w:date="2013-05-08T09:19:00Z">
              <w:r w:rsidRPr="00BE3829">
                <w:rPr>
                  <w:rStyle w:val="ActionButton"/>
                </w:rPr>
                <w:t>OK</w:t>
              </w:r>
            </w:ins>
            <w:r w:rsidR="00A44F61">
              <w:rPr>
                <w:rStyle w:val="ActionButton"/>
              </w:rPr>
              <w:t> </w:t>
            </w:r>
            <w:ins w:id="734" w:author="Peter" w:date="2013-05-08T09:19:00Z">
              <w:r>
                <w:t>.</w:t>
              </w:r>
            </w:ins>
          </w:p>
        </w:tc>
      </w:tr>
    </w:tbl>
    <w:p w:rsidR="005A0497" w:rsidRPr="00F50667" w:rsidRDefault="005A0497" w:rsidP="00F50667">
      <w:pPr>
        <w:pStyle w:val="Bullet"/>
        <w:rPr>
          <w:del w:id="735" w:author="Peter" w:date="2013-05-08T09:19:00Z"/>
        </w:rPr>
      </w:pPr>
      <w:del w:id="736"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37" w:author="Peter" w:date="2013-05-08T09:19:00Z"/>
        </w:rPr>
      </w:pPr>
      <w:del w:id="738"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39" w:author="Peter" w:date="2013-05-08T09:19:00Z"/>
        </w:rPr>
      </w:pPr>
      <w:del w:id="740"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1C4E7F">
          <w:fldChar w:fldCharType="begin"/>
        </w:r>
        <w:r w:rsidR="00A30B2D">
          <w:delInstrText xml:space="preserve"> REF _Ref354068263 \h </w:delInstrText>
        </w:r>
        <w:r w:rsidR="001C4E7F">
          <w:fldChar w:fldCharType="separate"/>
        </w:r>
        <w:r w:rsidR="00C20C86" w:rsidRPr="00084655">
          <w:delText xml:space="preserve">Figure </w:delText>
        </w:r>
        <w:r w:rsidR="00C20C86">
          <w:rPr>
            <w:noProof/>
          </w:rPr>
          <w:delText>29</w:delText>
        </w:r>
        <w:r w:rsidR="00C20C86" w:rsidRPr="00084655">
          <w:delText xml:space="preserve">: </w:delText>
        </w:r>
        <w:r w:rsidR="001C4E7F">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41"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42" w:author="Peter" w:date="2013-05-08T09:19:00Z"/>
        </w:trPr>
        <w:tc>
          <w:tcPr>
            <w:tcW w:w="9571" w:type="dxa"/>
          </w:tcPr>
          <w:p w:rsidR="00A44F61" w:rsidRPr="00F50667" w:rsidRDefault="00A44F61" w:rsidP="00A44F61">
            <w:pPr>
              <w:pStyle w:val="Bullet"/>
              <w:ind w:left="425"/>
              <w:rPr>
                <w:ins w:id="743" w:author="Peter" w:date="2013-05-08T09:19:00Z"/>
              </w:rPr>
            </w:pPr>
            <w:ins w:id="744" w:author="Peter" w:date="2013-05-08T09:19:00Z">
              <w:r w:rsidRPr="00F50667">
                <w:t>Ensure the value to be modified is displayed</w:t>
              </w:r>
            </w:ins>
            <w:r>
              <w:t xml:space="preserve"> by n</w:t>
            </w:r>
            <w:ins w:id="745" w:author="Peter" w:date="2013-05-08T09:19:00Z">
              <w:r w:rsidRPr="00F50667">
                <w:t>avigat</w:t>
              </w:r>
            </w:ins>
            <w:r>
              <w:t>ing</w:t>
            </w:r>
            <w:ins w:id="746" w:author="Peter" w:date="2013-05-08T09:19:00Z">
              <w:r w:rsidRPr="00F50667">
                <w:t xml:space="preserve"> to the correct Spectrum, ensur</w:t>
              </w:r>
            </w:ins>
            <w:r>
              <w:t>ing</w:t>
            </w:r>
            <w:ins w:id="747" w:author="Peter" w:date="2013-05-08T09:19:00Z">
              <w:r w:rsidRPr="00F50667">
                <w:t xml:space="preserve"> that the check box for the required Metadata g</w:t>
              </w:r>
              <w:r>
                <w:t>roup is ticked and scroll</w:t>
              </w:r>
            </w:ins>
            <w:r>
              <w:t>ing</w:t>
            </w:r>
            <w:ins w:id="748" w:author="Peter" w:date="2013-05-08T09:19:00Z">
              <w:r>
                <w:t xml:space="preserve"> to that</w:t>
              </w:r>
              <w:r w:rsidRPr="00F50667">
                <w:t xml:space="preserve"> Metadata group.</w:t>
              </w:r>
            </w:ins>
          </w:p>
          <w:p w:rsidR="00CD22EF" w:rsidRDefault="00CD22EF" w:rsidP="00CD22EF">
            <w:pPr>
              <w:pStyle w:val="Bullet"/>
              <w:ind w:left="425"/>
              <w:rPr>
                <w:ins w:id="749" w:author="Peter" w:date="2013-05-08T09:19:00Z"/>
              </w:rPr>
            </w:pPr>
            <w:ins w:id="750" w:author="Peter" w:date="2013-05-08T09:19:00Z">
              <w:r>
                <w:t>Right c</w:t>
              </w:r>
              <w:r w:rsidRPr="00F50667">
                <w:t xml:space="preserve">lick </w:t>
              </w:r>
              <w:r>
                <w:t xml:space="preserve">on the name of the field you wish to delete. A </w:t>
              </w:r>
            </w:ins>
            <w:r w:rsidR="00A44F61" w:rsidRPr="00A44F61">
              <w:rPr>
                <w:rStyle w:val="ActionButton"/>
              </w:rPr>
              <w:t> </w:t>
            </w:r>
            <w:ins w:id="751" w:author="Peter" w:date="2013-05-08T09:19:00Z">
              <w:r w:rsidRPr="00BE3829">
                <w:rPr>
                  <w:rStyle w:val="ActionButton"/>
                </w:rPr>
                <w:t>Delete</w:t>
              </w:r>
            </w:ins>
            <w:r w:rsidR="00A44F61">
              <w:rPr>
                <w:rStyle w:val="ActionButton"/>
              </w:rPr>
              <w:t> </w:t>
            </w:r>
            <w:ins w:id="752" w:author="Peter" w:date="2013-05-08T09:19:00Z">
              <w:r>
                <w:t xml:space="preserve"> button will appear.</w:t>
              </w:r>
            </w:ins>
          </w:p>
          <w:p w:rsidR="00CD22EF" w:rsidRPr="00F50667" w:rsidRDefault="00CD22EF" w:rsidP="00CD22EF">
            <w:pPr>
              <w:pStyle w:val="Bullet"/>
              <w:ind w:left="425"/>
              <w:rPr>
                <w:ins w:id="753" w:author="Peter" w:date="2013-05-08T09:19:00Z"/>
              </w:rPr>
            </w:pPr>
            <w:ins w:id="754" w:author="Peter" w:date="2013-05-08T09:19:00Z">
              <w:r>
                <w:t xml:space="preserve">Click on this </w:t>
              </w:r>
            </w:ins>
            <w:r w:rsidR="00A44F61" w:rsidRPr="00A44F61">
              <w:rPr>
                <w:rStyle w:val="ActionButton"/>
              </w:rPr>
              <w:t> </w:t>
            </w:r>
            <w:ins w:id="755" w:author="Peter" w:date="2013-05-08T09:19:00Z">
              <w:r w:rsidR="00A44F61" w:rsidRPr="00BE3829">
                <w:rPr>
                  <w:rStyle w:val="ActionButton"/>
                </w:rPr>
                <w:t>Delete</w:t>
              </w:r>
            </w:ins>
            <w:r w:rsidR="00A44F61">
              <w:rPr>
                <w:rStyle w:val="ActionButton"/>
              </w:rPr>
              <w:t> </w:t>
            </w:r>
            <w:r w:rsidR="00A44F61">
              <w:t xml:space="preserve"> </w:t>
            </w:r>
            <w:ins w:id="756" w:author="Peter" w:date="2013-05-08T09:19:00Z">
              <w:r>
                <w:t xml:space="preserve">button. The Metadata field will disappear from the display and </w:t>
              </w:r>
              <w:r w:rsidRPr="00F50667">
                <w:t xml:space="preserve">the </w:t>
              </w:r>
            </w:ins>
            <w:r w:rsidR="00A44F61" w:rsidRPr="00A44F61">
              <w:rPr>
                <w:rStyle w:val="ActionButton"/>
              </w:rPr>
              <w:t> </w:t>
            </w:r>
            <w:ins w:id="757" w:author="Peter" w:date="2013-05-08T09:19:00Z">
              <w:r w:rsidRPr="00BE3829">
                <w:rPr>
                  <w:rStyle w:val="ActionButton"/>
                </w:rPr>
                <w:t>Update</w:t>
              </w:r>
            </w:ins>
            <w:r w:rsidR="00A44F61">
              <w:rPr>
                <w:rStyle w:val="ActionButton"/>
              </w:rPr>
              <w:t> </w:t>
            </w:r>
            <w:ins w:id="758" w:author="Peter" w:date="2013-05-08T09:19:00Z">
              <w:r w:rsidRPr="00F50667">
                <w:t xml:space="preserve"> button will become valid.</w:t>
              </w:r>
            </w:ins>
          </w:p>
          <w:p w:rsidR="00CD22EF" w:rsidRDefault="00CD22EF" w:rsidP="00CD22EF">
            <w:pPr>
              <w:pStyle w:val="Bullet"/>
              <w:ind w:left="425"/>
              <w:rPr>
                <w:ins w:id="759" w:author="Peter" w:date="2013-05-08T09:19:00Z"/>
              </w:rPr>
            </w:pPr>
            <w:ins w:id="760" w:author="Peter" w:date="2013-05-08T09:19:00Z">
              <w:r w:rsidRPr="00F50667">
                <w:t xml:space="preserve">Click on the </w:t>
              </w:r>
            </w:ins>
            <w:r w:rsidR="00A44F61" w:rsidRPr="00A44F61">
              <w:rPr>
                <w:rStyle w:val="ActionButton"/>
              </w:rPr>
              <w:t> </w:t>
            </w:r>
            <w:ins w:id="761" w:author="Peter" w:date="2013-05-08T09:19:00Z">
              <w:r w:rsidR="00A44F61" w:rsidRPr="00BE3829">
                <w:rPr>
                  <w:rStyle w:val="ActionButton"/>
                </w:rPr>
                <w:t>Update</w:t>
              </w:r>
            </w:ins>
            <w:r w:rsidR="00A44F61">
              <w:rPr>
                <w:rStyle w:val="ActionButton"/>
              </w:rPr>
              <w:t> </w:t>
            </w:r>
            <w:r w:rsidR="00A44F61" w:rsidRPr="00F50667">
              <w:t xml:space="preserve"> </w:t>
            </w:r>
            <w:ins w:id="762" w:author="Peter" w:date="2013-05-08T09:19:00Z">
              <w:r w:rsidRPr="00F50667">
                <w:t>button to write the change back to the database.</w:t>
              </w:r>
              <w:r>
                <w:t xml:space="preserve"> If the Metadata is shared by other Spectra, the dialog in </w:t>
              </w:r>
              <w:r w:rsidR="001C4E7F">
                <w:fldChar w:fldCharType="begin"/>
              </w:r>
              <w:r>
                <w:instrText xml:space="preserve"> REF _Ref354068263 \h </w:instrText>
              </w:r>
            </w:ins>
            <w:r w:rsidR="00666C33">
              <w:instrText xml:space="preserve"> \* MERGEFORMAT </w:instrText>
            </w:r>
            <w:ins w:id="763" w:author="Peter" w:date="2013-05-08T09:19:00Z">
              <w:r w:rsidR="001C4E7F">
                <w:fldChar w:fldCharType="separate"/>
              </w:r>
            </w:ins>
            <w:r w:rsidR="00E172F8" w:rsidRPr="00084655">
              <w:t xml:space="preserve">Figure </w:t>
            </w:r>
            <w:r w:rsidR="00E172F8">
              <w:rPr>
                <w:noProof/>
              </w:rPr>
              <w:t>41</w:t>
            </w:r>
            <w:r w:rsidR="00E172F8" w:rsidRPr="00084655">
              <w:t xml:space="preserve">: </w:t>
            </w:r>
            <w:ins w:id="764" w:author="Peter" w:date="2013-05-08T09:19:00Z">
              <w:r w:rsidR="001C4E7F">
                <w:fldChar w:fldCharType="end"/>
              </w:r>
              <w:r>
                <w:t xml:space="preserve"> will be displayed. Select your desired action and click </w:t>
              </w:r>
            </w:ins>
            <w:r w:rsidR="00A44F61" w:rsidRPr="00A44F61">
              <w:rPr>
                <w:rStyle w:val="ActionButton"/>
              </w:rPr>
              <w:t> </w:t>
            </w:r>
            <w:ins w:id="765" w:author="Peter" w:date="2013-05-08T09:19:00Z">
              <w:r w:rsidRPr="00BE3829">
                <w:rPr>
                  <w:rStyle w:val="ActionButton"/>
                </w:rPr>
                <w:t>OK</w:t>
              </w:r>
            </w:ins>
            <w:r w:rsidR="00A44F61">
              <w:rPr>
                <w:rStyle w:val="ActionButton"/>
              </w:rPr>
              <w:t> </w:t>
            </w:r>
            <w:ins w:id="766" w:author="Peter" w:date="2013-05-08T09:19:00Z">
              <w:r>
                <w:t>.</w:t>
              </w:r>
            </w:ins>
          </w:p>
        </w:tc>
      </w:tr>
    </w:tbl>
    <w:p w:rsidR="00BE3829" w:rsidRPr="00F50667" w:rsidRDefault="00BE3829" w:rsidP="00BE3829">
      <w:pPr>
        <w:pStyle w:val="Bullet"/>
        <w:rPr>
          <w:del w:id="767" w:author="Peter" w:date="2013-05-08T09:19:00Z"/>
        </w:rPr>
      </w:pPr>
      <w:del w:id="768"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69" w:author="Peter" w:date="2013-05-08T09:19:00Z"/>
        </w:rPr>
      </w:pPr>
      <w:del w:id="770"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71" w:author="Peter" w:date="2013-05-08T09:19:00Z"/>
        </w:rPr>
      </w:pPr>
      <w:del w:id="772"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73" w:author="Peter" w:date="2013-05-08T09:19:00Z"/>
        </w:rPr>
      </w:pPr>
      <w:del w:id="774"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1C4E7F">
          <w:fldChar w:fldCharType="begin"/>
        </w:r>
        <w:r w:rsidR="00A30B2D">
          <w:delInstrText xml:space="preserve"> REF _Ref354068263 \h </w:delInstrText>
        </w:r>
        <w:r w:rsidR="001C4E7F">
          <w:fldChar w:fldCharType="separate"/>
        </w:r>
        <w:r w:rsidR="00C20C86" w:rsidRPr="00084655">
          <w:delText xml:space="preserve">Figure </w:delText>
        </w:r>
        <w:r w:rsidR="00C20C86">
          <w:rPr>
            <w:noProof/>
          </w:rPr>
          <w:delText>29</w:delText>
        </w:r>
        <w:r w:rsidR="00C20C86" w:rsidRPr="00084655">
          <w:delText xml:space="preserve">: </w:delText>
        </w:r>
        <w:r w:rsidR="001C4E7F">
          <w:fldChar w:fldCharType="end"/>
        </w:r>
        <w:r>
          <w:delText xml:space="preserve"> will be displayed. Select your desired action and click </w:delText>
        </w:r>
        <w:r w:rsidRPr="00BE3829">
          <w:rPr>
            <w:rStyle w:val="ActionButton"/>
          </w:rPr>
          <w:delText>OK</w:delText>
        </w:r>
        <w:r>
          <w:delText>.</w:delText>
        </w:r>
      </w:del>
    </w:p>
    <w:p w:rsidR="00BE3829" w:rsidRDefault="001C4E7F" w:rsidP="00BE3829">
      <w:pPr>
        <w:pStyle w:val="Body"/>
        <w:rPr>
          <w:rStyle w:val="Strong"/>
        </w:rPr>
      </w:pPr>
      <w:r w:rsidRPr="001C4E7F">
        <w:rPr>
          <w:rStyle w:val="Strong"/>
          <w:rPrChange w:id="775"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76" w:author="Peter" w:date="2013-05-08T09:19:00Z">
              <w:r>
                <w:t>Enter</w:t>
              </w:r>
            </w:ins>
            <w:del w:id="777"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78" w:author="Peter" w:date="2013-05-08T09:19:00Z"/>
        </w:rPr>
      </w:pPr>
      <w:del w:id="779"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80" w:author="Peter" w:date="2013-05-08T09:19:00Z" w:name="move355768088"/>
      <w:moveFrom w:id="781"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80"/>
      <w:del w:id="782"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This is a common scenario, as metadata of spectra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Default="001C4E7F" w:rsidP="0007175F">
      <w:pPr>
        <w:pStyle w:val="Body"/>
        <w:rPr>
          <w:rStyle w:val="Strong"/>
          <w:rPrChange w:id="783" w:author="Peter" w:date="2013-05-08T09:19:00Z">
            <w:rPr/>
          </w:rPrChange>
        </w:rPr>
      </w:pPr>
      <w:r w:rsidRPr="001C4E7F">
        <w:rPr>
          <w:rStyle w:val="Strong"/>
          <w:rPrChange w:id="784" w:author="Peter" w:date="2013-05-08T09:19:00Z">
            <w:rPr>
              <w:i/>
              <w:color w:val="FF0000"/>
            </w:rPr>
          </w:rPrChange>
        </w:rPr>
        <w:t xml:space="preserve">To change </w:t>
      </w:r>
      <w:del w:id="785" w:author="Peter" w:date="2013-05-08T09:19:00Z">
        <w:r w:rsidR="00ED21BA">
          <w:delText xml:space="preserve">all values </w:delText>
        </w:r>
        <w:r w:rsidR="0028286B">
          <w:delText xml:space="preserve">for </w:delText>
        </w:r>
      </w:del>
      <w:r w:rsidRPr="001C4E7F">
        <w:rPr>
          <w:rStyle w:val="Strong"/>
          <w:rPrChange w:id="786"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87" w:author="Peter" w:date="2013-05-08T09:19:00Z">
        <w:r w:rsidRPr="003479CF">
          <w:t>This method requires that</w:t>
        </w:r>
      </w:ins>
      <w:del w:id="788" w:author="Peter" w:date="2013-05-08T09:19:00Z">
        <w:r w:rsidR="00ED21BA" w:rsidRPr="00F50667">
          <w:delText>Ensure</w:delText>
        </w:r>
      </w:del>
      <w:r w:rsidR="00ED21BA" w:rsidRPr="00F50667">
        <w:t xml:space="preserve"> the </w:t>
      </w:r>
      <w:del w:id="789" w:author="Peter" w:date="2013-05-08T09:19:00Z">
        <w:r w:rsidR="00ED21BA">
          <w:delText xml:space="preserve">required </w:delText>
        </w:r>
      </w:del>
      <w:r w:rsidR="00ED21BA">
        <w:t xml:space="preserve">Metadata </w:t>
      </w:r>
      <w:ins w:id="790" w:author="Peter" w:date="2013-05-08T09:19:00Z">
        <w:r w:rsidRPr="003479CF">
          <w:t>attribute has the same value</w:t>
        </w:r>
      </w:ins>
      <w:del w:id="791" w:author="Peter" w:date="2013-05-08T09:19:00Z">
        <w:r w:rsidR="00ED21BA">
          <w:delText>group</w:delText>
        </w:r>
      </w:del>
      <w:r w:rsidR="00ED21BA">
        <w:t xml:space="preserve"> for </w:t>
      </w:r>
      <w:ins w:id="792" w:author="Peter" w:date="2013-05-08T09:19:00Z">
        <w:r w:rsidRPr="003479CF">
          <w:t>all</w:t>
        </w:r>
      </w:ins>
      <w:del w:id="793" w:author="Peter" w:date="2013-05-08T09:19:00Z">
        <w:r w:rsidR="00ED21BA">
          <w:delText>the</w:delText>
        </w:r>
      </w:del>
      <w:r w:rsidR="00ED21BA">
        <w:t xml:space="preserve"> Spectra</w:t>
      </w:r>
      <w:ins w:id="794" w:author="Peter" w:date="2013-05-08T09:19:00Z">
        <w:r w:rsidRPr="003479CF">
          <w:t>. See</w:t>
        </w:r>
      </w:ins>
      <w:del w:id="795" w:author="Peter" w:date="2013-05-08T09:19:00Z">
        <w:r w:rsidR="00ED21BA">
          <w:delText xml:space="preserve"> under</w:delText>
        </w:r>
      </w:del>
      <w:r w:rsidR="00ED21BA">
        <w:t xml:space="preserve"> the </w:t>
      </w:r>
      <w:ins w:id="796" w:author="Peter" w:date="2013-05-08T09:19:00Z">
        <w:r w:rsidRPr="003479CF">
          <w:t xml:space="preserve">next procedure if that </w:t>
        </w:r>
      </w:ins>
      <w:del w:id="797" w:author="Peter" w:date="2013-05-08T09:19:00Z">
        <w:r w:rsidR="00ED21BA">
          <w:delText xml:space="preserve">require Campaign tree node </w:delText>
        </w:r>
      </w:del>
      <w:r w:rsidR="00ED21BA">
        <w:t xml:space="preserve">is </w:t>
      </w:r>
      <w:ins w:id="798" w:author="Peter" w:date="2013-05-08T09:19:00Z">
        <w:r w:rsidRPr="003479CF">
          <w:t>not the case.</w:t>
        </w:r>
      </w:ins>
    </w:p>
    <w:tbl>
      <w:tblPr>
        <w:tblStyle w:val="Instructions"/>
        <w:tblW w:w="0" w:type="auto"/>
        <w:tblLook w:val="04A0"/>
      </w:tblPr>
      <w:tblGrid>
        <w:gridCol w:w="8862"/>
      </w:tblGrid>
      <w:tr w:rsidR="00666C33" w:rsidTr="00CA4B6B">
        <w:tc>
          <w:tcPr>
            <w:tcW w:w="8862" w:type="dxa"/>
          </w:tcPr>
          <w:p w:rsidR="00666C33" w:rsidRDefault="00666C33" w:rsidP="00666C33">
            <w:pPr>
              <w:pStyle w:val="Bullet"/>
              <w:ind w:left="425"/>
              <w:rPr>
                <w:ins w:id="799" w:author="Peter" w:date="2013-05-08T09:19:00Z"/>
              </w:rPr>
            </w:pPr>
            <w:del w:id="800" w:author="Peter" w:date="2013-05-08T09:19:00Z">
              <w:r w:rsidRPr="00F50667">
                <w:delText xml:space="preserve">displayed. </w:delText>
              </w:r>
            </w:del>
            <w:r w:rsidRPr="00F50667">
              <w:t xml:space="preserve">Navigate to the correct </w:t>
            </w:r>
            <w:ins w:id="801" w:author="Peter" w:date="2013-05-08T09:19:00Z">
              <w:r>
                <w:t xml:space="preserve">Campaign hierarchy </w:t>
              </w:r>
            </w:ins>
            <w:r>
              <w:t xml:space="preserve">node and </w:t>
            </w:r>
            <w:ins w:id="802" w:author="Peter" w:date="2013-05-08T09:19:00Z">
              <w:r>
                <w:t xml:space="preserve">click on it to </w:t>
              </w:r>
            </w:ins>
            <w:r>
              <w:t>highlight it</w:t>
            </w:r>
            <w:ins w:id="803" w:author="Peter" w:date="2013-05-08T09:19:00Z">
              <w:r>
                <w:t>.</w:t>
              </w:r>
            </w:ins>
          </w:p>
          <w:p w:rsidR="00666C33" w:rsidRPr="00F50667" w:rsidRDefault="00666C33" w:rsidP="00666C33">
            <w:pPr>
              <w:pStyle w:val="Bullet"/>
              <w:ind w:left="425"/>
            </w:pPr>
            <w:ins w:id="804" w:author="Peter" w:date="2013-05-08T09:19:00Z">
              <w:r w:rsidRPr="00F50667">
                <w:t>Ensure</w:t>
              </w:r>
            </w:ins>
            <w:del w:id="805" w:author="Peter" w:date="2013-05-08T09:19:00Z">
              <w:r w:rsidRPr="00F50667">
                <w:delText>, ensure</w:delText>
              </w:r>
            </w:del>
            <w:r w:rsidRPr="00F50667">
              <w:t xml:space="preserve"> that the check box for the required Metadata group is ticked and scroll to </w:t>
            </w:r>
            <w:ins w:id="806" w:author="Peter" w:date="2013-05-08T09:19:00Z">
              <w:r w:rsidRPr="00F50667">
                <w:t>th</w:t>
              </w:r>
              <w:r>
                <w:t>at</w:t>
              </w:r>
            </w:ins>
            <w:del w:id="807"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808" w:author="Peter" w:date="2013-05-08T09:19:00Z">
              <w:r>
                <w:t>type in</w:t>
              </w:r>
            </w:ins>
            <w:del w:id="809"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E172F8" w:rsidRPr="00E172F8">
                <w:rPr>
                  <w:rStyle w:val="CrossReference"/>
                </w:rPr>
                <w:t xml:space="preserve">Figure 41: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w:t>
            </w:r>
            <w:r w:rsidR="00F52044">
              <w:t>SPECCHIO</w:t>
            </w:r>
            <w:r>
              <w:t xml:space="preserve"> will create a new Metadata value which will be shared only by th</w:t>
            </w:r>
            <w:r w:rsidR="0098598E">
              <w:t>e Spectra which are under this n</w:t>
            </w:r>
            <w:r>
              <w:t xml:space="preserve">ode. Select your desired action and click </w:t>
            </w:r>
            <w:r w:rsidRPr="00BE3829">
              <w:rPr>
                <w:rStyle w:val="ActionButton"/>
              </w:rPr>
              <w:t>OK</w:t>
            </w:r>
            <w:r>
              <w:t>.</w:t>
            </w:r>
          </w:p>
        </w:tc>
      </w:tr>
    </w:tbl>
    <w:p w:rsidR="00CA4B6B" w:rsidRPr="00453EF9" w:rsidRDefault="00CA4B6B" w:rsidP="00CA4B6B">
      <w:pPr>
        <w:pStyle w:val="Body"/>
        <w:rPr>
          <w:rStyle w:val="Strong"/>
          <w:rPrChange w:id="810" w:author="Peter" w:date="2013-05-08T09:19:00Z">
            <w:rPr/>
          </w:rPrChange>
        </w:rPr>
      </w:pPr>
      <w:r>
        <w:rPr>
          <w:rStyle w:val="Strong"/>
        </w:rPr>
        <w:t>To delete a Metadata value from all Spectra under a node...</w:t>
      </w:r>
    </w:p>
    <w:tbl>
      <w:tblPr>
        <w:tblStyle w:val="Instructions"/>
        <w:tblW w:w="0" w:type="auto"/>
        <w:tblLook w:val="04A0"/>
      </w:tblPr>
      <w:tblGrid>
        <w:gridCol w:w="8862"/>
      </w:tblGrid>
      <w:tr w:rsidR="00CA4B6B" w:rsidTr="003C0124">
        <w:trPr>
          <w:ins w:id="811" w:author="Peter" w:date="2013-05-08T09:19:00Z"/>
        </w:trPr>
        <w:tc>
          <w:tcPr>
            <w:tcW w:w="9571" w:type="dxa"/>
          </w:tcPr>
          <w:p w:rsidR="00CA4B6B" w:rsidRDefault="00CA4B6B" w:rsidP="00CA4B6B">
            <w:pPr>
              <w:pStyle w:val="Bullet"/>
              <w:ind w:left="425"/>
              <w:rPr>
                <w:ins w:id="812" w:author="Peter" w:date="2013-05-08T09:19:00Z"/>
              </w:rPr>
            </w:pPr>
            <w:del w:id="813" w:author="Peter" w:date="2013-05-08T09:19:00Z">
              <w:r w:rsidRPr="00F50667">
                <w:delText xml:space="preserve">displayed. </w:delText>
              </w:r>
            </w:del>
            <w:r w:rsidRPr="00F50667">
              <w:t xml:space="preserve">Navigate to the correct </w:t>
            </w:r>
            <w:ins w:id="814" w:author="Peter" w:date="2013-05-08T09:19:00Z">
              <w:r>
                <w:t xml:space="preserve">Campaign hierarchy </w:t>
              </w:r>
            </w:ins>
            <w:r>
              <w:t xml:space="preserve">node and </w:t>
            </w:r>
            <w:ins w:id="815" w:author="Peter" w:date="2013-05-08T09:19:00Z">
              <w:r>
                <w:t xml:space="preserve">click on it to </w:t>
              </w:r>
            </w:ins>
            <w:r>
              <w:t>highlight it</w:t>
            </w:r>
            <w:ins w:id="816" w:author="Peter" w:date="2013-05-08T09:19:00Z">
              <w:r>
                <w:t>.</w:t>
              </w:r>
            </w:ins>
          </w:p>
          <w:p w:rsidR="00CA4B6B" w:rsidRPr="00F50667" w:rsidRDefault="00CA4B6B" w:rsidP="00CA4B6B">
            <w:pPr>
              <w:pStyle w:val="Bullet"/>
              <w:ind w:left="425"/>
            </w:pPr>
            <w:ins w:id="817" w:author="Peter" w:date="2013-05-08T09:19:00Z">
              <w:r w:rsidRPr="00F50667">
                <w:t>Ensure</w:t>
              </w:r>
            </w:ins>
            <w:del w:id="818" w:author="Peter" w:date="2013-05-08T09:19:00Z">
              <w:r w:rsidRPr="00F50667">
                <w:delText>, ensure</w:delText>
              </w:r>
            </w:del>
            <w:r w:rsidRPr="00F50667">
              <w:t xml:space="preserve"> that the check box for the required Metadata group is ticked and scroll to </w:t>
            </w:r>
            <w:ins w:id="819" w:author="Peter" w:date="2013-05-08T09:19:00Z">
              <w:r w:rsidRPr="00F50667">
                <w:t>th</w:t>
              </w:r>
              <w:r>
                <w:t>at</w:t>
              </w:r>
            </w:ins>
            <w:del w:id="820" w:author="Peter" w:date="2013-05-08T09:19:00Z">
              <w:r w:rsidRPr="00F50667">
                <w:delText>the</w:delText>
              </w:r>
            </w:del>
            <w:r w:rsidRPr="00F50667">
              <w:t xml:space="preserve"> Metadata group.</w:t>
            </w:r>
          </w:p>
          <w:p w:rsidR="00CA4B6B" w:rsidRDefault="00CA4B6B" w:rsidP="003C0124">
            <w:pPr>
              <w:pStyle w:val="Bullet"/>
              <w:ind w:left="425"/>
              <w:rPr>
                <w:ins w:id="821" w:author="Peter" w:date="2013-05-08T09:19:00Z"/>
              </w:rPr>
            </w:pPr>
            <w:ins w:id="822" w:author="Peter" w:date="2013-05-08T09:19:00Z">
              <w:r>
                <w:t>Right c</w:t>
              </w:r>
              <w:r w:rsidRPr="00F50667">
                <w:t xml:space="preserve">lick </w:t>
              </w:r>
              <w:r>
                <w:t xml:space="preserve">on the name of the field you wish to delete. A </w:t>
              </w:r>
            </w:ins>
            <w:r w:rsidRPr="00A44F61">
              <w:rPr>
                <w:rStyle w:val="ActionButton"/>
              </w:rPr>
              <w:t> </w:t>
            </w:r>
            <w:ins w:id="823" w:author="Peter" w:date="2013-05-08T09:19:00Z">
              <w:r w:rsidRPr="00BE3829">
                <w:rPr>
                  <w:rStyle w:val="ActionButton"/>
                </w:rPr>
                <w:t>Delete</w:t>
              </w:r>
            </w:ins>
            <w:r>
              <w:rPr>
                <w:rStyle w:val="ActionButton"/>
              </w:rPr>
              <w:t> </w:t>
            </w:r>
            <w:ins w:id="824" w:author="Peter" w:date="2013-05-08T09:19:00Z">
              <w:r>
                <w:t xml:space="preserve"> button will appear.</w:t>
              </w:r>
            </w:ins>
          </w:p>
          <w:p w:rsidR="00CA4B6B" w:rsidRPr="00F50667" w:rsidRDefault="00CA4B6B" w:rsidP="003C0124">
            <w:pPr>
              <w:pStyle w:val="Bullet"/>
              <w:ind w:left="425"/>
              <w:rPr>
                <w:ins w:id="825" w:author="Peter" w:date="2013-05-08T09:19:00Z"/>
              </w:rPr>
            </w:pPr>
            <w:ins w:id="826" w:author="Peter" w:date="2013-05-08T09:19:00Z">
              <w:r>
                <w:t xml:space="preserve">Click on this </w:t>
              </w:r>
            </w:ins>
            <w:r w:rsidRPr="00A44F61">
              <w:rPr>
                <w:rStyle w:val="ActionButton"/>
              </w:rPr>
              <w:t> </w:t>
            </w:r>
            <w:ins w:id="827" w:author="Peter" w:date="2013-05-08T09:19:00Z">
              <w:r w:rsidRPr="00BE3829">
                <w:rPr>
                  <w:rStyle w:val="ActionButton"/>
                </w:rPr>
                <w:t>Delete</w:t>
              </w:r>
            </w:ins>
            <w:r>
              <w:rPr>
                <w:rStyle w:val="ActionButton"/>
              </w:rPr>
              <w:t> </w:t>
            </w:r>
            <w:r>
              <w:t xml:space="preserve"> </w:t>
            </w:r>
            <w:ins w:id="828" w:author="Peter" w:date="2013-05-08T09:19:00Z">
              <w:r>
                <w:t xml:space="preserve">button. The Metadata field will disappear from the display and </w:t>
              </w:r>
              <w:r w:rsidRPr="00F50667">
                <w:t xml:space="preserve">the </w:t>
              </w:r>
            </w:ins>
            <w:r w:rsidRPr="00A44F61">
              <w:rPr>
                <w:rStyle w:val="ActionButton"/>
              </w:rPr>
              <w:t> </w:t>
            </w:r>
            <w:ins w:id="829" w:author="Peter" w:date="2013-05-08T09:19:00Z">
              <w:r w:rsidRPr="00BE3829">
                <w:rPr>
                  <w:rStyle w:val="ActionButton"/>
                </w:rPr>
                <w:t>Update</w:t>
              </w:r>
            </w:ins>
            <w:r>
              <w:rPr>
                <w:rStyle w:val="ActionButton"/>
              </w:rPr>
              <w:t> </w:t>
            </w:r>
            <w:ins w:id="830" w:author="Peter" w:date="2013-05-08T09:19:00Z">
              <w:r w:rsidRPr="00F50667">
                <w:t xml:space="preserve"> button will become valid.</w:t>
              </w:r>
            </w:ins>
          </w:p>
          <w:p w:rsidR="00CA4B6B" w:rsidRDefault="00CA4B6B" w:rsidP="003C0124">
            <w:pPr>
              <w:pStyle w:val="Bullet"/>
              <w:ind w:left="425"/>
              <w:rPr>
                <w:ins w:id="831" w:author="Peter" w:date="2013-05-08T09:19:00Z"/>
              </w:rPr>
            </w:pPr>
            <w:ins w:id="832" w:author="Peter" w:date="2013-05-08T09:19:00Z">
              <w:r w:rsidRPr="00F50667">
                <w:t xml:space="preserve">Click on the </w:t>
              </w:r>
            </w:ins>
            <w:r w:rsidRPr="00A44F61">
              <w:rPr>
                <w:rStyle w:val="ActionButton"/>
              </w:rPr>
              <w:t> </w:t>
            </w:r>
            <w:ins w:id="833" w:author="Peter" w:date="2013-05-08T09:19:00Z">
              <w:r w:rsidRPr="00BE3829">
                <w:rPr>
                  <w:rStyle w:val="ActionButton"/>
                </w:rPr>
                <w:t>Update</w:t>
              </w:r>
            </w:ins>
            <w:r>
              <w:rPr>
                <w:rStyle w:val="ActionButton"/>
              </w:rPr>
              <w:t> </w:t>
            </w:r>
            <w:r w:rsidRPr="00F50667">
              <w:t xml:space="preserve"> </w:t>
            </w:r>
            <w:ins w:id="834" w:author="Peter" w:date="2013-05-08T09:19:00Z">
              <w:r w:rsidRPr="00F50667">
                <w:t>button to write the change back to the database.</w:t>
              </w:r>
              <w:r>
                <w:t xml:space="preserve"> If the Metadata is shared by other Spectra, the dialog in </w:t>
              </w:r>
              <w:r w:rsidR="001C4E7F">
                <w:fldChar w:fldCharType="begin"/>
              </w:r>
              <w:r>
                <w:instrText xml:space="preserve"> REF _Ref354068263 \h </w:instrText>
              </w:r>
            </w:ins>
            <w:r>
              <w:instrText xml:space="preserve"> \* MERGEFORMAT </w:instrText>
            </w:r>
            <w:ins w:id="835" w:author="Peter" w:date="2013-05-08T09:19:00Z">
              <w:r w:rsidR="001C4E7F">
                <w:fldChar w:fldCharType="separate"/>
              </w:r>
            </w:ins>
            <w:r w:rsidR="00E172F8" w:rsidRPr="00084655">
              <w:t xml:space="preserve">Figure </w:t>
            </w:r>
            <w:r w:rsidR="00E172F8">
              <w:rPr>
                <w:noProof/>
              </w:rPr>
              <w:t>41</w:t>
            </w:r>
            <w:r w:rsidR="00E172F8" w:rsidRPr="00084655">
              <w:t xml:space="preserve">: </w:t>
            </w:r>
            <w:ins w:id="836" w:author="Peter" w:date="2013-05-08T09:19:00Z">
              <w:r w:rsidR="001C4E7F">
                <w:fldChar w:fldCharType="end"/>
              </w:r>
              <w:r>
                <w:t xml:space="preserve"> will be displayed. Select your desired action and click </w:t>
              </w:r>
            </w:ins>
            <w:r w:rsidRPr="00A44F61">
              <w:rPr>
                <w:rStyle w:val="ActionButton"/>
              </w:rPr>
              <w:t> </w:t>
            </w:r>
            <w:ins w:id="837" w:author="Peter" w:date="2013-05-08T09:19:00Z">
              <w:r w:rsidRPr="00BE3829">
                <w:rPr>
                  <w:rStyle w:val="ActionButton"/>
                </w:rPr>
                <w:t>OK</w:t>
              </w:r>
            </w:ins>
            <w:r>
              <w:rPr>
                <w:rStyle w:val="ActionButton"/>
              </w:rPr>
              <w:t> </w:t>
            </w:r>
            <w:ins w:id="838" w:author="Peter" w:date="2013-05-08T09:19:00Z">
              <w:r>
                <w:t>.</w:t>
              </w:r>
            </w:ins>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CA4B6B">
        <w:rPr>
          <w:rStyle w:val="Strong"/>
        </w:rPr>
        <w:t>all</w:t>
      </w:r>
      <w:r>
        <w:t xml:space="preserve"> values of this Metadata Attribute will be deleted from </w:t>
      </w:r>
      <w:r w:rsidRPr="00CA4B6B">
        <w:rPr>
          <w:rStyle w:val="Strong"/>
        </w:rPr>
        <w:t>all</w:t>
      </w:r>
      <w:r>
        <w:t xml:space="preserve"> selected Spectra, even if some Spectra have multiple values of the Attribute.</w:t>
      </w:r>
    </w:p>
    <w:p w:rsidR="0028286B" w:rsidRDefault="001C4E7F" w:rsidP="0028286B">
      <w:pPr>
        <w:pStyle w:val="Body"/>
        <w:rPr>
          <w:rStyle w:val="Strong"/>
        </w:rPr>
      </w:pPr>
      <w:r w:rsidRPr="001C4E7F">
        <w:rPr>
          <w:rStyle w:val="Strong"/>
          <w:rPrChange w:id="839"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40" w:author="Peter" w:date="2013-05-08T09:19:00Z"/>
              </w:rPr>
            </w:pPr>
            <w:del w:id="841"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42" w:author="Peter" w:date="2013-05-08T09:19:00Z">
              <w:r>
                <w:t xml:space="preserve">Campaign hierarchy </w:t>
              </w:r>
            </w:ins>
            <w:r>
              <w:t xml:space="preserve">node and </w:t>
            </w:r>
            <w:ins w:id="843" w:author="Peter" w:date="2013-05-08T09:19:00Z">
              <w:r>
                <w:t xml:space="preserve">click on it to </w:t>
              </w:r>
            </w:ins>
            <w:r>
              <w:t>highlight it</w:t>
            </w:r>
            <w:ins w:id="844" w:author="Peter" w:date="2013-05-08T09:19:00Z">
              <w:r>
                <w:t>.</w:t>
              </w:r>
            </w:ins>
          </w:p>
          <w:p w:rsidR="00666C33" w:rsidRPr="00F50667" w:rsidRDefault="00666C33" w:rsidP="00666C33">
            <w:pPr>
              <w:pStyle w:val="Bullet"/>
              <w:ind w:left="425"/>
            </w:pPr>
            <w:ins w:id="845" w:author="Peter" w:date="2013-05-08T09:19:00Z">
              <w:r w:rsidRPr="00F50667">
                <w:t>Ensure</w:t>
              </w:r>
            </w:ins>
            <w:del w:id="846" w:author="Peter" w:date="2013-05-08T09:19:00Z">
              <w:r w:rsidRPr="00F50667">
                <w:delText>, ensure</w:delText>
              </w:r>
            </w:del>
            <w:r w:rsidRPr="00F50667">
              <w:t xml:space="preserve"> that the check box for the required Metadata group is ticked and scroll to </w:t>
            </w:r>
            <w:ins w:id="847" w:author="Peter" w:date="2013-05-08T09:19:00Z">
              <w:r w:rsidRPr="00F50667">
                <w:t>th</w:t>
              </w:r>
              <w:r>
                <w:t>at</w:t>
              </w:r>
            </w:ins>
            <w:del w:id="848"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49" w:author="Peter" w:date="2013-05-08T09:19:00Z">
              <w:r>
                <w:t>Metadata Attributes</w:t>
              </w:r>
            </w:ins>
            <w:del w:id="850" w:author="Peter" w:date="2013-05-08T09:19:00Z">
              <w:r>
                <w:delText>items</w:delText>
              </w:r>
            </w:del>
            <w:r>
              <w:t xml:space="preserve"> that can be added to this Metadata group. Click on the Metadata </w:t>
            </w:r>
            <w:ins w:id="851" w:author="Peter" w:date="2013-05-08T09:19:00Z">
              <w:r>
                <w:t>Attribute</w:t>
              </w:r>
            </w:ins>
            <w:del w:id="852"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53" w:author="Peter" w:date="2013-05-08T09:19:00Z">
              <w:r>
                <w:t>Attribute</w:t>
              </w:r>
            </w:ins>
            <w:del w:id="854"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55" w:author="Peter" w:date="2013-05-08T09:19:00Z"/>
        </w:rPr>
      </w:pPr>
      <w:del w:id="856"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57" w:author="Peter" w:date="2013-05-08T09:19:00Z">
        <w:r w:rsidR="003479CF">
          <w:t>select multiple</w:t>
        </w:r>
      </w:ins>
      <w:del w:id="858" w:author="Peter" w:date="2013-05-08T09:19:00Z">
        <w:r w:rsidR="00D61320">
          <w:delText>add a Spectrum to the set of selected</w:delText>
        </w:r>
      </w:del>
      <w:r w:rsidR="00D61320">
        <w:t xml:space="preserve"> Spectra by holding the Control key while clicking on </w:t>
      </w:r>
      <w:ins w:id="859" w:author="Peter" w:date="2013-05-08T09:19:00Z">
        <w:r w:rsidR="003479CF">
          <w:t>each</w:t>
        </w:r>
        <w:r w:rsidR="00D61320">
          <w:t xml:space="preserve"> </w:t>
        </w:r>
        <w:r w:rsidR="003479CF">
          <w:t>additional</w:t>
        </w:r>
      </w:ins>
      <w:del w:id="860" w:author="Peter" w:date="2013-05-08T09:19:00Z">
        <w:r w:rsidR="00D61320">
          <w:delText>the</w:delText>
        </w:r>
      </w:del>
      <w:r w:rsidR="00D61320">
        <w:t xml:space="preserve"> Spectrum</w:t>
      </w:r>
      <w:ins w:id="861" w:author="Peter" w:date="2013-05-08T09:19:00Z">
        <w:r w:rsidR="003479CF">
          <w:t xml:space="preserve"> to be selected</w:t>
        </w:r>
      </w:ins>
      <w:r w:rsidR="00D61320">
        <w:t>. It is</w:t>
      </w:r>
      <w:ins w:id="862"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63" w:author="Peter" w:date="2013-05-08T09:19:00Z">
        <w:r w:rsidR="003479CF">
          <w:t>.</w:t>
        </w:r>
        <w:r w:rsidR="003479CF" w:rsidRPr="003479CF">
          <w:t>)</w:t>
        </w:r>
      </w:ins>
      <w:del w:id="864" w:author="Peter" w:date="2013-05-08T09:19:00Z">
        <w:r w:rsidR="00D61320">
          <w:delText>.)</w:delText>
        </w:r>
      </w:del>
      <w:r w:rsidR="00D61320">
        <w:t xml:space="preserve"> The operations </w:t>
      </w:r>
      <w:ins w:id="865" w:author="Peter" w:date="2013-05-08T09:19:00Z">
        <w:r w:rsidR="003479CF">
          <w:t>in the preceding section</w:t>
        </w:r>
      </w:ins>
      <w:del w:id="866"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67" w:author="Peter" w:date="2013-05-08T09:19:00Z">
        <w:r>
          <w:t>no</w:t>
        </w:r>
        <w:r w:rsidR="003479CF">
          <w:t>d</w:t>
        </w:r>
        <w:r>
          <w:t>es</w:t>
        </w:r>
      </w:ins>
      <w:del w:id="868" w:author="Peter" w:date="2013-05-08T09:19:00Z">
        <w:r>
          <w:delText>notes</w:delText>
        </w:r>
      </w:del>
      <w:r>
        <w:t xml:space="preserve"> in the Campaign </w:t>
      </w:r>
      <w:ins w:id="869" w:author="Peter" w:date="2013-05-08T09:19:00Z">
        <w:r w:rsidR="003479CF">
          <w:t>hierarchy</w:t>
        </w:r>
      </w:ins>
      <w:del w:id="870"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71" w:name="_Toc355280385"/>
      <w:bookmarkStart w:id="872" w:name="_Ref356551623"/>
      <w:bookmarkStart w:id="873" w:name="_Ref356551635"/>
      <w:bookmarkStart w:id="874" w:name="_Ref357757289"/>
      <w:bookmarkStart w:id="875" w:name="_Ref357757292"/>
      <w:bookmarkStart w:id="876" w:name="_Toc359336827"/>
      <w:r>
        <w:t>Uploading Metadata from Excel files</w:t>
      </w:r>
      <w:bookmarkEnd w:id="871"/>
      <w:bookmarkEnd w:id="872"/>
      <w:bookmarkEnd w:id="873"/>
      <w:bookmarkEnd w:id="874"/>
      <w:bookmarkEnd w:id="875"/>
      <w:bookmarkEnd w:id="876"/>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1C4E7F"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4" o:title=""/>
            </v:shape>
            <v:shape id="_x0000_s1163" type="#_x0000_t45" style="position:absolute;left:5756;top:4692;width:1784;height:981" adj="31347,8191,27339,3985,21939,3985,10279,8191" fillcolor="#dbe5f1 [660]" strokecolor="black [3213]">
              <v:stroke startarrow="open"/>
              <v:textbox>
                <w:txbxContent>
                  <w:p w:rsidR="003745AF" w:rsidRPr="00141131" w:rsidRDefault="003745AF"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5"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3745AF" w:rsidRPr="008646FA" w:rsidRDefault="003745AF"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3745AF" w:rsidRPr="008646FA" w:rsidRDefault="003745AF"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3745AF" w:rsidRPr="008646FA" w:rsidRDefault="003745AF"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6"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3745AF" w:rsidRPr="00AF35D7" w:rsidRDefault="003745AF"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975B29">
        <w:t>is</w:t>
      </w:r>
      <w:r w:rsidR="00DE3175">
        <w:t xml:space="preserve">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1C4E7F"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7" o:title=""/>
            </v:shape>
            <v:roundrect id="_x0000_s1168" style="position:absolute;left:9298;top:1735;width:1488;height:794" arcsize="10923f" fillcolor="#dbe5f1 [660]" strokecolor="#0070c0">
              <v:textbox inset="1mm">
                <w:txbxContent>
                  <w:p w:rsidR="003745AF" w:rsidRPr="00C303D9" w:rsidRDefault="003745AF"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3745AF" w:rsidRPr="00C303D9" w:rsidRDefault="003745AF"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3745AF" w:rsidRPr="00C303D9" w:rsidRDefault="003745AF"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3745AF" w:rsidRPr="00C303D9" w:rsidRDefault="003745AF"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E172F8">
          <w:rPr>
            <w:noProof/>
          </w:rPr>
          <w:t>42</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6"/>
        <w:gridCol w:w="5883"/>
      </w:tblGrid>
      <w:tr w:rsidR="003F3FD3" w:rsidTr="00C7255F">
        <w:tc>
          <w:tcPr>
            <w:tcW w:w="0" w:type="auto"/>
          </w:tcPr>
          <w:p w:rsidR="003F3FD3" w:rsidRDefault="00AF6F5F" w:rsidP="0033520F">
            <w:r>
              <w:rPr>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0"/>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E172F8">
                <w:rPr>
                  <w:noProof/>
                </w:rPr>
                <w:t>43</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E172F8">
                <w:rPr>
                  <w:noProof/>
                </w:rPr>
                <w:t>44</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77" w:name="_Toc356807313"/>
      <w:bookmarkEnd w:id="877"/>
      <w:r>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Default="001C4E7F"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3745AF" w:rsidRPr="007D716F" w:rsidRDefault="003745AF"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3745AF" w:rsidRPr="007D716F" w:rsidRDefault="003745AF"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3745AF" w:rsidRPr="007D716F" w:rsidRDefault="003745AF" w:rsidP="00A24446"/>
                </w:txbxContent>
              </v:textbox>
            </v:shape>
            <v:shape id="_x0000_s1195" type="#_x0000_t202" style="position:absolute;left:2801;top:4168;width:1972;height:302">
              <v:textbox inset=".5mm,.5mm,.5mm,.5mm">
                <w:txbxContent>
                  <w:p w:rsidR="003745AF" w:rsidRPr="007D716F" w:rsidRDefault="003745AF"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3745AF" w:rsidRPr="007D716F" w:rsidRDefault="003745AF" w:rsidP="00A24446">
                    <w:pPr>
                      <w:rPr>
                        <w:lang w:val="en-AU"/>
                      </w:rPr>
                    </w:pPr>
                    <w:r>
                      <w:rPr>
                        <w:lang w:val="en-AU"/>
                      </w:rPr>
                      <w:t>$</w:t>
                    </w:r>
                  </w:p>
                </w:txbxContent>
              </v:textbox>
            </v:shape>
            <v:shape id="_x0000_s1197" type="#_x0000_t202" style="position:absolute;left:2291;top:2729;width:196;height:300">
              <v:textbox inset=".5mm,.5mm,.5mm,.5mm">
                <w:txbxContent>
                  <w:p w:rsidR="003745AF" w:rsidRPr="007D716F" w:rsidRDefault="003745AF"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3745AF" w:rsidRPr="00A24446" w:rsidRDefault="003745AF"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3745AF" w:rsidRPr="00A24446" w:rsidRDefault="003745AF"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3745AF" w:rsidRPr="00204D07" w:rsidRDefault="003745AF"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3745AF" w:rsidRPr="009D3992" w:rsidRDefault="003745AF"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E172F8">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fldSimple w:instr=" REF _Ref353800559 \r \h  \* MERGEFORMAT ">
        <w:r w:rsidR="00E172F8" w:rsidRPr="00E172F8">
          <w:rPr>
            <w:rStyle w:val="CrossReference"/>
          </w:rPr>
          <w:t xml:space="preserve">Appendix A: </w:t>
        </w:r>
      </w:fldSimple>
      <w:r w:rsidR="005B1A36" w:rsidRPr="0098598E">
        <w:rPr>
          <w:rStyle w:val="CrossReference"/>
        </w:rPr>
        <w:t xml:space="preserve"> </w:t>
      </w:r>
      <w:fldSimple w:instr=" REF _Ref353800559 \h  \* MERGEFORMAT ">
        <w:r w:rsidR="00E172F8" w:rsidRPr="00E172F8">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1C4E7F"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7"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3745AF" w:rsidRPr="0019048D" w:rsidRDefault="003745AF"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3745AF" w:rsidRPr="0019048D" w:rsidRDefault="003745AF"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3745AF" w:rsidRPr="0019048D" w:rsidRDefault="003745AF"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E172F8">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78" w:author="Peter" w:date="2013-05-08T09:19:00Z"/>
        </w:rPr>
      </w:pPr>
      <w:bookmarkStart w:id="879" w:name="_Toc357580507"/>
      <w:bookmarkStart w:id="880" w:name="_Toc357598076"/>
      <w:bookmarkStart w:id="881" w:name="_Toc357782296"/>
      <w:bookmarkStart w:id="882" w:name="_Toc358385807"/>
      <w:bookmarkStart w:id="883" w:name="_Toc358395274"/>
      <w:bookmarkStart w:id="884" w:name="_Toc358992612"/>
      <w:bookmarkStart w:id="885" w:name="_Toc359336828"/>
      <w:bookmarkEnd w:id="879"/>
      <w:bookmarkEnd w:id="880"/>
      <w:bookmarkEnd w:id="881"/>
      <w:bookmarkEnd w:id="882"/>
      <w:bookmarkEnd w:id="883"/>
      <w:bookmarkEnd w:id="884"/>
      <w:bookmarkEnd w:id="885"/>
    </w:p>
    <w:p w:rsidR="000400EA" w:rsidRDefault="000400EA" w:rsidP="000400EA">
      <w:pPr>
        <w:spacing w:before="100" w:beforeAutospacing="1" w:after="100" w:afterAutospacing="1"/>
        <w:rPr>
          <w:del w:id="886" w:author="Peter" w:date="2013-05-08T09:19:00Z"/>
          <w:rFonts w:ascii="Arial" w:hAnsi="Arial" w:cs="Arial"/>
          <w:color w:val="222222"/>
          <w:sz w:val="14"/>
          <w:szCs w:val="14"/>
          <w:lang w:val="en-AU" w:eastAsia="ja-JP"/>
        </w:rPr>
      </w:pPr>
      <w:del w:id="887" w:author="Peter" w:date="2013-05-08T09:19:00Z">
        <w:r>
          <w:rPr>
            <w:rFonts w:ascii="Arial" w:hAnsi="Arial" w:cs="Arial"/>
            <w:color w:val="222222"/>
            <w:sz w:val="14"/>
            <w:szCs w:val="14"/>
            <w:lang w:val="en-AU" w:eastAsia="ja-JP"/>
          </w:rPr>
          <w:delText>From JIRA DC10-164, Nick says...</w:delText>
        </w:r>
        <w:bookmarkStart w:id="888" w:name="_Toc356807314"/>
        <w:bookmarkStart w:id="889" w:name="_Toc357580508"/>
        <w:bookmarkStart w:id="890" w:name="_Toc357598077"/>
        <w:bookmarkStart w:id="891" w:name="_Toc357782297"/>
        <w:bookmarkStart w:id="892" w:name="_Toc358385808"/>
        <w:bookmarkStart w:id="893" w:name="_Toc358395275"/>
        <w:bookmarkStart w:id="894" w:name="_Toc358992613"/>
        <w:bookmarkStart w:id="895" w:name="_Toc359336829"/>
        <w:bookmarkEnd w:id="888"/>
        <w:bookmarkEnd w:id="889"/>
        <w:bookmarkEnd w:id="890"/>
        <w:bookmarkEnd w:id="891"/>
        <w:bookmarkEnd w:id="892"/>
        <w:bookmarkEnd w:id="893"/>
        <w:bookmarkEnd w:id="894"/>
        <w:bookmarkEnd w:id="895"/>
      </w:del>
    </w:p>
    <w:p w:rsidR="000400EA" w:rsidRPr="000400EA" w:rsidRDefault="000400EA" w:rsidP="000400EA">
      <w:pPr>
        <w:spacing w:before="100" w:beforeAutospacing="1" w:after="100" w:afterAutospacing="1"/>
        <w:rPr>
          <w:del w:id="896" w:author="Peter" w:date="2013-05-08T09:19:00Z"/>
          <w:rFonts w:ascii="Arial" w:hAnsi="Arial" w:cs="Arial"/>
          <w:color w:val="222222"/>
          <w:sz w:val="14"/>
          <w:szCs w:val="14"/>
          <w:lang w:val="en-AU" w:eastAsia="ja-JP"/>
        </w:rPr>
      </w:pPr>
      <w:del w:id="897"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98" w:name="_Toc356807315"/>
        <w:bookmarkStart w:id="899" w:name="_Toc357580509"/>
        <w:bookmarkStart w:id="900" w:name="_Toc357598078"/>
        <w:bookmarkStart w:id="901" w:name="_Toc357782298"/>
        <w:bookmarkStart w:id="902" w:name="_Toc358385809"/>
        <w:bookmarkStart w:id="903" w:name="_Toc358395276"/>
        <w:bookmarkStart w:id="904" w:name="_Toc358992614"/>
        <w:bookmarkStart w:id="905" w:name="_Toc359336830"/>
        <w:bookmarkEnd w:id="898"/>
        <w:bookmarkEnd w:id="899"/>
        <w:bookmarkEnd w:id="900"/>
        <w:bookmarkEnd w:id="901"/>
        <w:bookmarkEnd w:id="902"/>
        <w:bookmarkEnd w:id="903"/>
        <w:bookmarkEnd w:id="904"/>
        <w:bookmarkEnd w:id="905"/>
      </w:del>
    </w:p>
    <w:p w:rsidR="000400EA" w:rsidRPr="000400EA" w:rsidRDefault="000400EA" w:rsidP="0059008C">
      <w:pPr>
        <w:numPr>
          <w:ilvl w:val="0"/>
          <w:numId w:val="6"/>
        </w:numPr>
        <w:spacing w:before="100" w:beforeAutospacing="1" w:after="100" w:afterAutospacing="1"/>
        <w:ind w:left="891"/>
        <w:rPr>
          <w:del w:id="906" w:author="Peter" w:date="2013-05-08T09:19:00Z"/>
          <w:rFonts w:ascii="Arial" w:hAnsi="Arial" w:cs="Arial"/>
          <w:color w:val="222222"/>
          <w:sz w:val="14"/>
          <w:szCs w:val="14"/>
          <w:lang w:val="en-AU" w:eastAsia="ja-JP"/>
        </w:rPr>
      </w:pPr>
      <w:del w:id="907" w:author="Peter" w:date="2013-05-08T09:19:00Z">
        <w:r w:rsidRPr="000400EA">
          <w:rPr>
            <w:rFonts w:ascii="Arial" w:hAnsi="Arial" w:cs="Arial"/>
            <w:color w:val="222222"/>
            <w:sz w:val="14"/>
            <w:szCs w:val="14"/>
            <w:lang w:val="en-AU" w:eastAsia="ja-JP"/>
          </w:rPr>
          <w:delText>the cursor keys, delete and backspace can be used in any field</w:delText>
        </w:r>
        <w:bookmarkStart w:id="908" w:name="_Toc356807316"/>
        <w:bookmarkStart w:id="909" w:name="_Toc357580510"/>
        <w:bookmarkStart w:id="910" w:name="_Toc357598079"/>
        <w:bookmarkStart w:id="911" w:name="_Toc357782299"/>
        <w:bookmarkStart w:id="912" w:name="_Toc358385810"/>
        <w:bookmarkStart w:id="913" w:name="_Toc358395277"/>
        <w:bookmarkStart w:id="914" w:name="_Toc358992615"/>
        <w:bookmarkStart w:id="915" w:name="_Toc359336831"/>
        <w:bookmarkEnd w:id="908"/>
        <w:bookmarkEnd w:id="909"/>
        <w:bookmarkEnd w:id="910"/>
        <w:bookmarkEnd w:id="911"/>
        <w:bookmarkEnd w:id="912"/>
        <w:bookmarkEnd w:id="913"/>
        <w:bookmarkEnd w:id="914"/>
        <w:bookmarkEnd w:id="915"/>
      </w:del>
    </w:p>
    <w:p w:rsidR="000400EA" w:rsidRPr="000400EA" w:rsidRDefault="000400EA" w:rsidP="0059008C">
      <w:pPr>
        <w:numPr>
          <w:ilvl w:val="0"/>
          <w:numId w:val="6"/>
        </w:numPr>
        <w:spacing w:before="100" w:beforeAutospacing="1" w:after="100" w:afterAutospacing="1"/>
        <w:ind w:left="891"/>
        <w:rPr>
          <w:del w:id="916" w:author="Peter" w:date="2013-05-08T09:19:00Z"/>
          <w:rFonts w:ascii="Arial" w:hAnsi="Arial" w:cs="Arial"/>
          <w:color w:val="222222"/>
          <w:sz w:val="14"/>
          <w:szCs w:val="14"/>
          <w:lang w:val="en-AU" w:eastAsia="ja-JP"/>
        </w:rPr>
      </w:pPr>
      <w:del w:id="917" w:author="Peter" w:date="2013-05-08T09:19:00Z">
        <w:r w:rsidRPr="000400EA">
          <w:rPr>
            <w:rFonts w:ascii="Arial" w:hAnsi="Arial" w:cs="Arial"/>
            <w:color w:val="222222"/>
            <w:sz w:val="14"/>
            <w:szCs w:val="14"/>
            <w:lang w:val="en-AU" w:eastAsia="ja-JP"/>
          </w:rPr>
          <w:delText>digits and the minus sign can be input into any numeric field</w:delText>
        </w:r>
        <w:bookmarkStart w:id="918" w:name="_Toc356807317"/>
        <w:bookmarkStart w:id="919" w:name="_Toc357580511"/>
        <w:bookmarkStart w:id="920" w:name="_Toc357598080"/>
        <w:bookmarkStart w:id="921" w:name="_Toc357782300"/>
        <w:bookmarkStart w:id="922" w:name="_Toc358385811"/>
        <w:bookmarkStart w:id="923" w:name="_Toc358395278"/>
        <w:bookmarkStart w:id="924" w:name="_Toc358992616"/>
        <w:bookmarkStart w:id="925" w:name="_Toc359336832"/>
        <w:bookmarkEnd w:id="918"/>
        <w:bookmarkEnd w:id="919"/>
        <w:bookmarkEnd w:id="920"/>
        <w:bookmarkEnd w:id="921"/>
        <w:bookmarkEnd w:id="922"/>
        <w:bookmarkEnd w:id="923"/>
        <w:bookmarkEnd w:id="924"/>
        <w:bookmarkEnd w:id="925"/>
      </w:del>
    </w:p>
    <w:p w:rsidR="000400EA" w:rsidRPr="000400EA" w:rsidRDefault="000400EA" w:rsidP="0059008C">
      <w:pPr>
        <w:numPr>
          <w:ilvl w:val="0"/>
          <w:numId w:val="6"/>
        </w:numPr>
        <w:spacing w:before="100" w:beforeAutospacing="1" w:after="100" w:afterAutospacing="1"/>
        <w:ind w:left="891"/>
        <w:rPr>
          <w:del w:id="926" w:author="Peter" w:date="2013-05-08T09:19:00Z"/>
          <w:rFonts w:ascii="Arial" w:hAnsi="Arial" w:cs="Arial"/>
          <w:color w:val="222222"/>
          <w:sz w:val="14"/>
          <w:szCs w:val="14"/>
          <w:lang w:val="en-AU" w:eastAsia="ja-JP"/>
        </w:rPr>
      </w:pPr>
      <w:del w:id="927"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928" w:name="_Toc356807318"/>
        <w:bookmarkStart w:id="929" w:name="_Toc357580512"/>
        <w:bookmarkStart w:id="930" w:name="_Toc357598081"/>
        <w:bookmarkStart w:id="931" w:name="_Toc357782301"/>
        <w:bookmarkStart w:id="932" w:name="_Toc358385812"/>
        <w:bookmarkStart w:id="933" w:name="_Toc358395279"/>
        <w:bookmarkStart w:id="934" w:name="_Toc358992617"/>
        <w:bookmarkStart w:id="935" w:name="_Toc359336833"/>
        <w:bookmarkEnd w:id="928"/>
        <w:bookmarkEnd w:id="929"/>
        <w:bookmarkEnd w:id="930"/>
        <w:bookmarkEnd w:id="931"/>
        <w:bookmarkEnd w:id="932"/>
        <w:bookmarkEnd w:id="933"/>
        <w:bookmarkEnd w:id="934"/>
        <w:bookmarkEnd w:id="935"/>
      </w:del>
    </w:p>
    <w:p w:rsidR="000400EA" w:rsidRPr="000400EA" w:rsidRDefault="000400EA" w:rsidP="0059008C">
      <w:pPr>
        <w:numPr>
          <w:ilvl w:val="0"/>
          <w:numId w:val="6"/>
        </w:numPr>
        <w:spacing w:before="100" w:beforeAutospacing="1" w:after="100" w:afterAutospacing="1"/>
        <w:ind w:left="891"/>
        <w:rPr>
          <w:del w:id="936" w:author="Peter" w:date="2013-05-08T09:19:00Z"/>
          <w:rFonts w:ascii="Arial" w:hAnsi="Arial" w:cs="Arial"/>
          <w:color w:val="222222"/>
          <w:sz w:val="14"/>
          <w:szCs w:val="14"/>
          <w:lang w:val="en-AU" w:eastAsia="ja-JP"/>
        </w:rPr>
      </w:pPr>
      <w:del w:id="937"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938" w:name="_Toc356807319"/>
        <w:bookmarkStart w:id="939" w:name="_Toc357580513"/>
        <w:bookmarkStart w:id="940" w:name="_Toc357598082"/>
        <w:bookmarkStart w:id="941" w:name="_Toc357782302"/>
        <w:bookmarkStart w:id="942" w:name="_Toc358385813"/>
        <w:bookmarkStart w:id="943" w:name="_Toc358395280"/>
        <w:bookmarkStart w:id="944" w:name="_Toc358992618"/>
        <w:bookmarkStart w:id="945" w:name="_Toc359336834"/>
        <w:bookmarkEnd w:id="938"/>
        <w:bookmarkEnd w:id="939"/>
        <w:bookmarkEnd w:id="940"/>
        <w:bookmarkEnd w:id="941"/>
        <w:bookmarkEnd w:id="942"/>
        <w:bookmarkEnd w:id="943"/>
        <w:bookmarkEnd w:id="944"/>
        <w:bookmarkEnd w:id="945"/>
      </w:del>
    </w:p>
    <w:p w:rsidR="000400EA" w:rsidRPr="000400EA" w:rsidRDefault="000400EA" w:rsidP="0059008C">
      <w:pPr>
        <w:numPr>
          <w:ilvl w:val="0"/>
          <w:numId w:val="6"/>
        </w:numPr>
        <w:spacing w:before="100" w:beforeAutospacing="1" w:after="100" w:afterAutospacing="1"/>
        <w:ind w:left="891"/>
        <w:rPr>
          <w:del w:id="946" w:author="Peter" w:date="2013-05-08T09:19:00Z"/>
          <w:rFonts w:ascii="Arial" w:hAnsi="Arial" w:cs="Arial"/>
          <w:color w:val="222222"/>
          <w:sz w:val="14"/>
          <w:szCs w:val="14"/>
          <w:lang w:val="en-AU" w:eastAsia="ja-JP"/>
        </w:rPr>
      </w:pPr>
      <w:del w:id="947" w:author="Peter" w:date="2013-05-08T09:19:00Z">
        <w:r w:rsidRPr="000400EA">
          <w:rPr>
            <w:rFonts w:ascii="Arial" w:hAnsi="Arial" w:cs="Arial"/>
            <w:color w:val="222222"/>
            <w:sz w:val="14"/>
            <w:szCs w:val="14"/>
            <w:lang w:val="en-AU" w:eastAsia="ja-JP"/>
          </w:rPr>
          <w:delText>all number format exceptions are caught and handled</w:delText>
        </w:r>
        <w:bookmarkStart w:id="948" w:name="_Toc356807320"/>
        <w:bookmarkStart w:id="949" w:name="_Toc357580514"/>
        <w:bookmarkStart w:id="950" w:name="_Toc357598083"/>
        <w:bookmarkStart w:id="951" w:name="_Toc357782303"/>
        <w:bookmarkStart w:id="952" w:name="_Toc358385814"/>
        <w:bookmarkStart w:id="953" w:name="_Toc358395281"/>
        <w:bookmarkStart w:id="954" w:name="_Toc358992619"/>
        <w:bookmarkStart w:id="955" w:name="_Toc359336835"/>
        <w:bookmarkEnd w:id="948"/>
        <w:bookmarkEnd w:id="949"/>
        <w:bookmarkEnd w:id="950"/>
        <w:bookmarkEnd w:id="951"/>
        <w:bookmarkEnd w:id="952"/>
        <w:bookmarkEnd w:id="953"/>
        <w:bookmarkEnd w:id="954"/>
        <w:bookmarkEnd w:id="955"/>
      </w:del>
    </w:p>
    <w:p w:rsidR="000400EA" w:rsidRPr="000400EA" w:rsidRDefault="000400EA" w:rsidP="000400EA">
      <w:pPr>
        <w:spacing w:before="100" w:beforeAutospacing="1" w:after="100" w:afterAutospacing="1"/>
        <w:rPr>
          <w:del w:id="956" w:author="Peter" w:date="2013-05-08T09:19:00Z"/>
          <w:rFonts w:ascii="Arial" w:hAnsi="Arial" w:cs="Arial"/>
          <w:color w:val="222222"/>
          <w:sz w:val="14"/>
          <w:szCs w:val="14"/>
          <w:lang w:val="en-AU" w:eastAsia="ja-JP"/>
        </w:rPr>
      </w:pPr>
      <w:del w:id="957"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958" w:name="_Toc356807321"/>
        <w:bookmarkStart w:id="959" w:name="_Toc357580515"/>
        <w:bookmarkStart w:id="960" w:name="_Toc357598084"/>
        <w:bookmarkStart w:id="961" w:name="_Toc357782304"/>
        <w:bookmarkStart w:id="962" w:name="_Toc358385815"/>
        <w:bookmarkStart w:id="963" w:name="_Toc358395282"/>
        <w:bookmarkStart w:id="964" w:name="_Toc358992620"/>
        <w:bookmarkStart w:id="965" w:name="_Toc359336836"/>
        <w:bookmarkEnd w:id="958"/>
        <w:bookmarkEnd w:id="959"/>
        <w:bookmarkEnd w:id="960"/>
        <w:bookmarkEnd w:id="961"/>
        <w:bookmarkEnd w:id="962"/>
        <w:bookmarkEnd w:id="963"/>
        <w:bookmarkEnd w:id="964"/>
        <w:bookmarkEnd w:id="965"/>
      </w:del>
    </w:p>
    <w:p w:rsidR="000400EA" w:rsidRPr="000400EA" w:rsidRDefault="000400EA" w:rsidP="000400EA">
      <w:pPr>
        <w:rPr>
          <w:del w:id="966" w:author="Peter" w:date="2013-05-08T09:19:00Z"/>
        </w:rPr>
      </w:pPr>
      <w:bookmarkStart w:id="967" w:name="_Toc356807322"/>
      <w:bookmarkStart w:id="968" w:name="_Toc357580516"/>
      <w:bookmarkStart w:id="969" w:name="_Toc357598085"/>
      <w:bookmarkStart w:id="970" w:name="_Toc357782305"/>
      <w:bookmarkStart w:id="971" w:name="_Toc358385816"/>
      <w:bookmarkStart w:id="972" w:name="_Toc358395283"/>
      <w:bookmarkStart w:id="973" w:name="_Toc358992621"/>
      <w:bookmarkStart w:id="974" w:name="_Toc359336837"/>
      <w:bookmarkEnd w:id="967"/>
      <w:bookmarkEnd w:id="968"/>
      <w:bookmarkEnd w:id="969"/>
      <w:bookmarkEnd w:id="970"/>
      <w:bookmarkEnd w:id="971"/>
      <w:bookmarkEnd w:id="972"/>
      <w:bookmarkEnd w:id="973"/>
      <w:bookmarkEnd w:id="974"/>
    </w:p>
    <w:p w:rsidR="003B29B2" w:rsidRPr="00084655" w:rsidRDefault="003B29B2" w:rsidP="000E3E59">
      <w:pPr>
        <w:pStyle w:val="Heading2"/>
      </w:pPr>
      <w:bookmarkStart w:id="975" w:name="_Ref356551679"/>
      <w:bookmarkStart w:id="976" w:name="_Toc359336838"/>
      <w:r w:rsidRPr="00084655">
        <w:t>Calculation of Sun Angles</w:t>
      </w:r>
      <w:bookmarkEnd w:id="975"/>
      <w:bookmarkEnd w:id="976"/>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260127" cy="3152198"/>
                  <wp:effectExtent l="19050" t="0" r="6823"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2262651" cy="3155719"/>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E172F8">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977" w:name="_Ref157353485"/>
      <w:bookmarkStart w:id="978" w:name="_Toc359336839"/>
      <w:r w:rsidRPr="00D8645A">
        <w:t>Calculation of Goniometer Angles</w:t>
      </w:r>
      <w:bookmarkEnd w:id="977"/>
      <w:bookmarkEnd w:id="978"/>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979" w:name="_Ref97880617"/>
      <w:r>
        <w:t xml:space="preserve">Figure </w:t>
      </w:r>
      <w:fldSimple w:instr=" SEQ Figure \* ARABIC ">
        <w:r w:rsidR="00E172F8">
          <w:rPr>
            <w:noProof/>
          </w:rPr>
          <w:t>48</w:t>
        </w:r>
      </w:fldSimple>
      <w:bookmarkEnd w:id="979"/>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DA70D7">
        <w:tc>
          <w:tcPr>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975B29" w:rsidP="00FB6D95">
            <w:pPr>
              <w:pStyle w:val="Figure"/>
            </w:pPr>
            <w:r>
              <w:rPr>
                <w:lang w:val="en-AU"/>
              </w:rPr>
              <w:drawing>
                <wp:inline distT="0" distB="0" distL="0" distR="0">
                  <wp:extent cx="3478841" cy="2777564"/>
                  <wp:effectExtent l="19050" t="0" r="7309" b="0"/>
                  <wp:docPr id="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srcRect/>
                          <a:stretch>
                            <a:fillRect/>
                          </a:stretch>
                        </pic:blipFill>
                        <pic:spPr bwMode="auto">
                          <a:xfrm>
                            <a:off x="0" y="0"/>
                            <a:ext cx="3478721" cy="2777469"/>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E172F8">
                <w:rPr>
                  <w:noProof/>
                </w:rPr>
                <w:t>49</w:t>
              </w:r>
            </w:fldSimple>
            <w:r w:rsidRPr="00084655">
              <w:t>: Goniometer angle calculation dialog</w:t>
            </w:r>
          </w:p>
          <w:p w:rsidR="00FB6D95" w:rsidRDefault="00FB6D95" w:rsidP="00FB6D95">
            <w:pPr>
              <w:pStyle w:val="ProcessStep"/>
            </w:pPr>
            <w:r w:rsidRPr="00084655">
              <w:t xml:space="preserve">In the </w:t>
            </w:r>
            <w:r w:rsidR="00975B29" w:rsidRPr="00084655">
              <w:t xml:space="preserve">Spectral </w:t>
            </w:r>
            <w:r w:rsidRPr="00084655">
              <w:t>data browser</w:t>
            </w:r>
            <w:r w:rsidR="00D0301C">
              <w:t xml:space="preserve"> of the </w:t>
            </w:r>
            <w:r w:rsidR="00975B29">
              <w:t xml:space="preserve">Metadata Editor </w:t>
            </w:r>
            <w:r w:rsidR="00D0301C">
              <w:t>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w:t>
            </w:r>
          </w:p>
          <w:p w:rsidR="00975B29" w:rsidRDefault="00975B29" w:rsidP="00975B29">
            <w:pPr>
              <w:pStyle w:val="Figure"/>
            </w:pPr>
            <w:r>
              <w:rPr>
                <w:lang w:val="en-AU"/>
              </w:rPr>
              <w:drawing>
                <wp:inline distT="0" distB="0" distL="0" distR="0">
                  <wp:extent cx="1229721" cy="1656179"/>
                  <wp:effectExtent l="19050" t="0" r="8529" b="0"/>
                  <wp:docPr id="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srcRect r="65625" b="41967"/>
                          <a:stretch>
                            <a:fillRect/>
                          </a:stretch>
                        </pic:blipFill>
                        <pic:spPr bwMode="auto">
                          <a:xfrm>
                            <a:off x="0" y="0"/>
                            <a:ext cx="1229840" cy="1656339"/>
                          </a:xfrm>
                          <a:prstGeom prst="rect">
                            <a:avLst/>
                          </a:prstGeom>
                          <a:noFill/>
                          <a:ln w="9525">
                            <a:noFill/>
                            <a:miter lim="800000"/>
                            <a:headEnd/>
                            <a:tailEnd/>
                          </a:ln>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When the results in this box are correct, click  </w:t>
            </w:r>
            <w:r w:rsidRPr="00DA70D7">
              <w:rPr>
                <w:rStyle w:val="ActionButton"/>
              </w:rPr>
              <w:t>Apply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980" w:name="_Toc355280386"/>
      <w:bookmarkStart w:id="981" w:name="_Ref358383795"/>
      <w:bookmarkStart w:id="982" w:name="_Ref358383802"/>
      <w:bookmarkStart w:id="983" w:name="_Ref153765394"/>
      <w:bookmarkStart w:id="984" w:name="_Toc359336840"/>
      <w:r>
        <w:t>Data Query and Output</w:t>
      </w:r>
      <w:bookmarkEnd w:id="980"/>
      <w:bookmarkEnd w:id="981"/>
      <w:bookmarkEnd w:id="982"/>
      <w:bookmarkEnd w:id="984"/>
    </w:p>
    <w:p w:rsidR="006E6A31" w:rsidRDefault="004F3F9E" w:rsidP="00BA3445">
      <w:pPr>
        <w:pStyle w:val="Heading2"/>
      </w:pPr>
      <w:bookmarkStart w:id="985" w:name="_Toc355280387"/>
      <w:bookmarkStart w:id="986" w:name="_Toc359336841"/>
      <w:r>
        <w:t>The</w:t>
      </w:r>
      <w:r w:rsidR="006E6A31">
        <w:t xml:space="preserve"> Spectrum </w:t>
      </w:r>
      <w:r w:rsidR="0039469A">
        <w:t>Browser</w:t>
      </w:r>
      <w:bookmarkEnd w:id="985"/>
      <w:bookmarkEnd w:id="986"/>
    </w:p>
    <w:p w:rsidR="006E6A31" w:rsidRDefault="00185AD4" w:rsidP="00185AD4">
      <w:pPr>
        <w:pStyle w:val="Body"/>
      </w:pPr>
      <w:r>
        <w:t xml:space="preserve">The </w:t>
      </w:r>
      <w:r w:rsidR="00F52044">
        <w:t>SPECCHIO</w:t>
      </w:r>
      <w:r>
        <w:t xml:space="preserve">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ED39B9" w:rsidP="00185AD4">
      <w:pPr>
        <w:pStyle w:val="Figure"/>
      </w:pPr>
      <w:r>
        <w:rPr>
          <w:lang w:val="en-AU"/>
        </w:rPr>
        <w:drawing>
          <wp:inline distT="0" distB="0" distL="0" distR="0">
            <wp:extent cx="4824554" cy="2982580"/>
            <wp:effectExtent l="19050" t="0" r="0" b="0"/>
            <wp:docPr id="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srcRect/>
                    <a:stretch>
                      <a:fillRect/>
                    </a:stretch>
                  </pic:blipFill>
                  <pic:spPr bwMode="auto">
                    <a:xfrm>
                      <a:off x="0" y="0"/>
                      <a:ext cx="4821645" cy="2980782"/>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E172F8">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fldSimple w:instr=" REF _Ref358988511 \r \h  \* MERGEFORMAT ">
        <w:r w:rsidR="00E172F8">
          <w:rPr>
            <w:rStyle w:val="CrossReference"/>
          </w:rPr>
          <w:t>10.5</w:t>
        </w:r>
      </w:fldSimple>
      <w:r w:rsidRPr="00ED39B9">
        <w:rPr>
          <w:rStyle w:val="CrossReference"/>
        </w:rPr>
        <w:t xml:space="preserve"> </w:t>
      </w:r>
      <w:fldSimple w:instr=" REF _Ref358988515 \h  \* MERGEFORMAT ">
        <w:r w:rsidR="00E172F8" w:rsidRPr="00E172F8">
          <w:rPr>
            <w:rStyle w:val="CrossReference"/>
          </w:rPr>
          <w:t>Visualisation Modules</w:t>
        </w:r>
      </w:fldSimple>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E172F8" w:rsidRPr="00E172F8">
          <w:rPr>
            <w:rStyle w:val="CrossReference"/>
          </w:rPr>
          <w:t>6.7</w:t>
        </w:r>
      </w:fldSimple>
      <w:r w:rsidR="00F764C7" w:rsidRPr="00F764C7">
        <w:rPr>
          <w:rStyle w:val="CrossReference"/>
        </w:rPr>
        <w:t xml:space="preserve"> </w:t>
      </w:r>
      <w:fldSimple w:instr=" REF _Ref356820294 \h  \* MERGEFORMAT ">
        <w:r w:rsidR="00E172F8" w:rsidRPr="00E172F8">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button is only present if you are accessing an ANDS-enabled </w:t>
      </w:r>
      <w:r w:rsidR="00F52044">
        <w:t>SPECCHIO</w:t>
      </w:r>
      <w:r w:rsidR="00CB32BA">
        <w:t xml:space="preserve"> Server and is only active if you are the owner or in the Research Group for the Spectra you have selected.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987" w:name="_Toc359336842"/>
      <w:bookmarkEnd w:id="983"/>
      <w:r>
        <w:t>Query Builder</w:t>
      </w:r>
      <w:bookmarkEnd w:id="987"/>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7B4E3E" w:rsidP="00BD4D89">
      <w:pPr>
        <w:pStyle w:val="Figure"/>
      </w:pPr>
      <w:r>
        <w:rPr>
          <w:lang w:val="en-AU"/>
        </w:rPr>
        <w:drawing>
          <wp:inline distT="0" distB="0" distL="0" distR="0">
            <wp:extent cx="5940425" cy="4461754"/>
            <wp:effectExtent l="19050" t="0" r="3175" b="0"/>
            <wp:docPr id="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srcRect/>
                    <a:stretch>
                      <a:fillRect/>
                    </a:stretch>
                  </pic:blipFill>
                  <pic:spPr bwMode="auto">
                    <a:xfrm>
                      <a:off x="0" y="0"/>
                      <a:ext cx="5940425" cy="4461754"/>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E172F8">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fldSimple w:instr=" REF _Ref358988511 \r \h  \* MERGEFORMAT ">
        <w:r w:rsidR="00E172F8">
          <w:rPr>
            <w:rStyle w:val="CrossReference"/>
          </w:rPr>
          <w:t>10.5</w:t>
        </w:r>
      </w:fldSimple>
      <w:r w:rsidRPr="00ED39B9">
        <w:rPr>
          <w:rStyle w:val="CrossReference"/>
        </w:rPr>
        <w:t xml:space="preserve"> </w:t>
      </w:r>
      <w:fldSimple w:instr=" REF _Ref358988515 \h  \* MERGEFORMAT ">
        <w:r w:rsidR="00E172F8" w:rsidRPr="00E172F8">
          <w:rPr>
            <w:rStyle w:val="CrossReference"/>
          </w:rPr>
          <w:t>Visualisation Modules</w:t>
        </w:r>
      </w:fldSimple>
      <w:r>
        <w:t xml:space="preserve">. Depending on the option and Spectra selected, some of these Visualisation options may take several minutes to process. </w:t>
      </w:r>
    </w:p>
    <w:p w:rsidR="00BD4D89" w:rsidRDefault="00BD4D89" w:rsidP="00BD4D89">
      <w:pPr>
        <w:pStyle w:val="HangingIndent"/>
      </w:pPr>
      <w:r>
        <w:t>Left panel</w:t>
      </w:r>
      <w:r>
        <w:tab/>
        <w:t xml:space="preserve">There is one box for each </w:t>
      </w:r>
      <w:r w:rsidR="00F52044">
        <w:t>SPECCHIO</w:t>
      </w:r>
      <w:r>
        <w:t xml:space="preserve">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E172F8" w:rsidRPr="00E172F8">
          <w:rPr>
            <w:rStyle w:val="CrossReference"/>
          </w:rPr>
          <w:t>4.12</w:t>
        </w:r>
      </w:fldSimple>
      <w:r w:rsidRPr="00D3641C">
        <w:rPr>
          <w:rStyle w:val="CrossReference"/>
        </w:rPr>
        <w:t xml:space="preserve"> </w:t>
      </w:r>
      <w:fldSimple w:instr=" REF _Ref354084522 \h  \* MERGEFORMAT ">
        <w:r w:rsidR="00E172F8" w:rsidRPr="00E172F8">
          <w:rPr>
            <w:rStyle w:val="CrossReference"/>
          </w:rPr>
          <w:t>Spectrum-related Metadata</w:t>
        </w:r>
      </w:fldSimple>
      <w:r w:rsidR="003A1458">
        <w:t xml:space="preserve"> for more information o</w:t>
      </w:r>
      <w:r>
        <w:t>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988" w:name="_Ref153761959"/>
      <w:bookmarkStart w:id="989" w:name="_Toc355280389"/>
      <w:bookmarkStart w:id="990" w:name="_Toc359336843"/>
      <w:r>
        <w:t xml:space="preserve">Show </w:t>
      </w:r>
      <w:r w:rsidR="002A0FFE" w:rsidRPr="00084655">
        <w:t>Report</w:t>
      </w:r>
      <w:bookmarkEnd w:id="988"/>
      <w:bookmarkEnd w:id="989"/>
      <w:bookmarkEnd w:id="990"/>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E172F8">
          <w:rPr>
            <w:noProof/>
          </w:rPr>
          <w:t>52</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E172F8">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991"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991"/>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E172F8">
                <w:rPr>
                  <w:noProof/>
                </w:rPr>
                <w:t>54</w:t>
              </w:r>
            </w:fldSimple>
            <w:r w:rsidRPr="00084655">
              <w:t>: File output dialog</w:t>
            </w:r>
          </w:p>
          <w:p w:rsidR="00D15EB7" w:rsidRDefault="00D15EB7" w:rsidP="00D15EB7">
            <w:pPr>
              <w:pStyle w:val="HangingIndentinTable"/>
            </w:pPr>
            <w:r w:rsidRPr="001A43B4">
              <w:rPr>
                <w:rStyle w:val="GUIWord"/>
              </w:rPr>
              <w:t>Title:</w:t>
            </w:r>
            <w:r>
              <w:tab/>
              <w:t>Enter a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sensor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992" w:name="_Ref153761992"/>
      <w:bookmarkStart w:id="993" w:name="_Ref157230540"/>
      <w:bookmarkStart w:id="994" w:name="_Toc355280390"/>
      <w:bookmarkStart w:id="995" w:name="_Toc359336844"/>
      <w:r w:rsidRPr="00084655">
        <w:t xml:space="preserve">File </w:t>
      </w:r>
      <w:bookmarkEnd w:id="992"/>
      <w:bookmarkEnd w:id="993"/>
      <w:bookmarkEnd w:id="994"/>
      <w:r w:rsidR="009750E6">
        <w:t>Export</w:t>
      </w:r>
      <w:bookmarkEnd w:id="995"/>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3536192" cy="1885150"/>
            <wp:effectExtent l="19050" t="0" r="7108"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3536311" cy="1885213"/>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996" w:name="_Ref153767385"/>
      <w:r w:rsidRPr="00084655">
        <w:t xml:space="preserve">Figure </w:t>
      </w:r>
      <w:fldSimple w:instr=" SEQ Figure \* ARABIC ">
        <w:r w:rsidR="00E172F8">
          <w:rPr>
            <w:noProof/>
          </w:rPr>
          <w:t>55</w:t>
        </w:r>
      </w:fldSimple>
      <w:bookmarkEnd w:id="996"/>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E172F8" w:rsidRPr="00E172F8">
          <w:rPr>
            <w:rStyle w:val="CrossReference"/>
          </w:rPr>
          <w:t>7.4.1</w:t>
        </w:r>
      </w:fldSimple>
      <w:r w:rsidRPr="00BE6811">
        <w:rPr>
          <w:rStyle w:val="CrossReference"/>
        </w:rPr>
        <w:t xml:space="preserve"> </w:t>
      </w:r>
      <w:fldSimple w:instr=" REF _Ref356826592 \h  \* MERGEFORMAT ">
        <w:r w:rsidR="00E172F8" w:rsidRPr="00E172F8">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fldSimple w:instr=" REF _Ref358393092 \r \h  \* MERGEFORMAT ">
        <w:r w:rsidR="00E172F8" w:rsidRPr="00E172F8">
          <w:rPr>
            <w:rStyle w:val="CrossReference"/>
          </w:rPr>
          <w:t>6.2</w:t>
        </w:r>
      </w:fldSimple>
      <w:r w:rsidR="003A1458" w:rsidRPr="003A1458">
        <w:rPr>
          <w:rStyle w:val="CrossReference"/>
        </w:rPr>
        <w:t xml:space="preserve"> </w:t>
      </w:r>
      <w:fldSimple w:instr=" REF _Ref358393092 \h  \* MERGEFORMAT ">
        <w:r w:rsidR="00E172F8" w:rsidRPr="00E172F8">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If no instrument has been defined the sensor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is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if want 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1A43B4">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893E73">
        <w:t>Unit</w:t>
      </w:r>
      <w:r w:rsidR="00893E73">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campaign containing </w:t>
      </w:r>
      <w:r w:rsidR="00893E73" w:rsidRPr="00084655">
        <w:t xml:space="preserve">Spectra </w:t>
      </w:r>
      <w:r w:rsidR="002A0FFE" w:rsidRPr="00084655">
        <w:t>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997" w:name="_Toc355280391"/>
      <w:bookmarkStart w:id="998" w:name="_Ref356826590"/>
      <w:bookmarkStart w:id="999" w:name="_Ref356826592"/>
      <w:bookmarkStart w:id="1000" w:name="_Toc359336845"/>
      <w:r w:rsidRPr="00084655">
        <w:t xml:space="preserve">CSV </w:t>
      </w:r>
      <w:r w:rsidR="00BE6811">
        <w:t>Spectrum</w:t>
      </w:r>
      <w:r w:rsidRPr="00084655">
        <w:t xml:space="preserve"> </w:t>
      </w:r>
      <w:r w:rsidR="00BE6811">
        <w:t xml:space="preserve">Export </w:t>
      </w:r>
      <w:r w:rsidRPr="00084655">
        <w:t>Format</w:t>
      </w:r>
      <w:bookmarkEnd w:id="997"/>
      <w:bookmarkEnd w:id="998"/>
      <w:bookmarkEnd w:id="999"/>
      <w:bookmarkEnd w:id="1000"/>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1" w:name="_Ref153770960"/>
      <w:r w:rsidRPr="00084655">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56</w:t>
      </w:r>
      <w:r w:rsidR="001C4E7F">
        <w:rPr>
          <w:noProof/>
        </w:rPr>
        <w:fldChar w:fldCharType="end"/>
      </w:r>
      <w:bookmarkEnd w:id="1001"/>
      <w:r w:rsidRPr="00084655">
        <w:t>: CSV file example (loaded into Excel)</w:t>
      </w:r>
    </w:p>
    <w:p w:rsidR="003579B4" w:rsidRDefault="003579B4" w:rsidP="003579B4">
      <w:pPr>
        <w:pStyle w:val="Heading2"/>
      </w:pPr>
      <w:bookmarkStart w:id="1002" w:name="_Toc359336846"/>
      <w:r w:rsidRPr="003579B4">
        <w:t>Process</w:t>
      </w:r>
      <w:bookmarkEnd w:id="1002"/>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E172F8" w:rsidRPr="00E172F8">
          <w:rPr>
            <w:rStyle w:val="CrossReference"/>
          </w:rPr>
          <w:t>10</w:t>
        </w:r>
      </w:fldSimple>
      <w:r w:rsidRPr="003579B4">
        <w:rPr>
          <w:rStyle w:val="CrossReference"/>
        </w:rPr>
        <w:t xml:space="preserve"> </w:t>
      </w:r>
      <w:fldSimple w:instr=" REF _Ref355793053 \h  \* MERGEFORMAT ">
        <w:r w:rsidR="00E172F8" w:rsidRPr="00E172F8">
          <w:rPr>
            <w:rStyle w:val="CrossReference"/>
          </w:rPr>
          <w:t>Interactive Processing using Space Networks</w:t>
        </w:r>
      </w:fldSimple>
      <w:r>
        <w:t>.</w:t>
      </w:r>
    </w:p>
    <w:p w:rsidR="003579B4" w:rsidRDefault="003579B4" w:rsidP="003579B4">
      <w:pPr>
        <w:pStyle w:val="Heading2"/>
      </w:pPr>
      <w:bookmarkStart w:id="1003" w:name="_Toc359336847"/>
      <w:r w:rsidRPr="003579B4">
        <w:t>Spectral plot</w:t>
      </w:r>
      <w:bookmarkEnd w:id="1003"/>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E172F8">
          <w:rPr>
            <w:noProof/>
          </w:rPr>
          <w:t>57</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1C4E7F">
        <w:fldChar w:fldCharType="begin"/>
      </w:r>
      <w:r>
        <w:instrText xml:space="preserve"> PAGEREF FourPlotOptions \h </w:instrText>
      </w:r>
      <w:r w:rsidR="001C4E7F">
        <w:fldChar w:fldCharType="separate"/>
      </w:r>
      <w:r w:rsidR="00E172F8">
        <w:rPr>
          <w:noProof/>
        </w:rPr>
        <w:t>93</w:t>
      </w:r>
      <w:r w:rsidR="001C4E7F">
        <w:fldChar w:fldCharType="end"/>
      </w:r>
      <w:r>
        <w:t xml:space="preserve"> in the section </w:t>
      </w:r>
      <w:fldSimple w:instr=" REF _Ref153761959 \r \h  \* MERGEFORMAT ">
        <w:r w:rsidR="00E172F8" w:rsidRPr="00E172F8">
          <w:rPr>
            <w:rStyle w:val="CrossReference"/>
          </w:rPr>
          <w:t>7.3</w:t>
        </w:r>
      </w:fldSimple>
      <w:r w:rsidRPr="00684760">
        <w:rPr>
          <w:rStyle w:val="CrossReference"/>
        </w:rPr>
        <w:t xml:space="preserve"> </w:t>
      </w:r>
      <w:fldSimple w:instr=" REF _Ref153761959 \h  \* MERGEFORMAT ">
        <w:r w:rsidR="00E172F8" w:rsidRPr="00E172F8">
          <w:rPr>
            <w:rStyle w:val="CrossReference"/>
          </w:rPr>
          <w:t>Show Report</w:t>
        </w:r>
      </w:fldSimple>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1004" w:name="_Toc359336848"/>
      <w:r w:rsidRPr="003579B4">
        <w:t>Refl.calc</w:t>
      </w:r>
      <w:bookmarkEnd w:id="1004"/>
    </w:p>
    <w:p w:rsidR="003579B4" w:rsidRDefault="00893E73" w:rsidP="001D236D">
      <w:pPr>
        <w:pStyle w:val="Body"/>
      </w:pPr>
      <w:r>
        <w:t>This</w:t>
      </w:r>
      <w:r w:rsidR="001D236D">
        <w:t xml:space="preserve"> function is the same as Process,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E172F8" w:rsidRPr="00E172F8">
          <w:rPr>
            <w:rStyle w:val="CrossReference"/>
          </w:rPr>
          <w:t>10</w:t>
        </w:r>
      </w:fldSimple>
      <w:r w:rsidRPr="003579B4">
        <w:rPr>
          <w:rStyle w:val="CrossReference"/>
        </w:rPr>
        <w:t xml:space="preserve"> </w:t>
      </w:r>
      <w:fldSimple w:instr=" REF _Ref355793053 \h  \* MERGEFORMAT ">
        <w:r w:rsidR="00E172F8" w:rsidRPr="00E172F8">
          <w:rPr>
            <w:rStyle w:val="CrossReference"/>
          </w:rPr>
          <w:t>Interactive Processing using Space Networks</w:t>
        </w:r>
      </w:fldSimple>
      <w:r>
        <w:t xml:space="preserve"> for further information.</w:t>
      </w:r>
    </w:p>
    <w:p w:rsidR="002A0FFE" w:rsidRDefault="003579B4" w:rsidP="003579B4">
      <w:pPr>
        <w:pStyle w:val="Heading2"/>
      </w:pPr>
      <w:bookmarkStart w:id="1005" w:name="_Toc359336849"/>
      <w:r w:rsidRPr="003579B4">
        <w:t>Publish Collection</w:t>
      </w:r>
      <w:bookmarkEnd w:id="1005"/>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8C6ACF">
        <w:rPr>
          <w:rStyle w:val="CrossReference"/>
        </w:rPr>
        <w:t>Chapter</w:t>
      </w:r>
      <w:r w:rsidR="008C6ACF" w:rsidRPr="008C6ACF">
        <w:rPr>
          <w:rStyle w:val="CrossReference"/>
        </w:rPr>
        <w:t xml:space="preserve"> </w:t>
      </w:r>
      <w:fldSimple w:instr=" REF _Ref358385166 \r \h  \* MERGEFORMAT ">
        <w:r w:rsidR="00E172F8">
          <w:rPr>
            <w:rStyle w:val="CrossReference"/>
          </w:rPr>
          <w:t>9</w:t>
        </w:r>
      </w:fldSimple>
      <w:r w:rsidR="008C6ACF" w:rsidRPr="008C6ACF">
        <w:rPr>
          <w:rStyle w:val="CrossReference"/>
        </w:rPr>
        <w:t xml:space="preserve"> </w:t>
      </w:r>
      <w:fldSimple w:instr=" REF _Ref358385166 \h  \* MERGEFORMAT ">
        <w:r w:rsidR="00E172F8" w:rsidRPr="00E172F8">
          <w:rPr>
            <w:rStyle w:val="CrossReference"/>
          </w:rPr>
          <w:t>Publishing Data to ANDS</w:t>
        </w:r>
      </w:fldSimple>
      <w:r w:rsidR="00816EF8">
        <w:t>.</w:t>
      </w:r>
    </w:p>
    <w:p w:rsidR="001572A2" w:rsidRDefault="002353F8" w:rsidP="00E5047C">
      <w:pPr>
        <w:pStyle w:val="Heading1"/>
      </w:pPr>
      <w:bookmarkStart w:id="1006" w:name="_Ref355008517"/>
      <w:bookmarkStart w:id="1007" w:name="_Ref355008521"/>
      <w:bookmarkStart w:id="1008" w:name="_Toc355280392"/>
      <w:bookmarkStart w:id="1009" w:name="_Ref97114440"/>
      <w:bookmarkStart w:id="1010" w:name="_Toc359336850"/>
      <w:r>
        <w:t>Help F</w:t>
      </w:r>
      <w:r w:rsidR="001572A2">
        <w:t>unctions</w:t>
      </w:r>
      <w:bookmarkEnd w:id="1010"/>
    </w:p>
    <w:p w:rsidR="001572A2" w:rsidRPr="001572A2" w:rsidRDefault="001572A2" w:rsidP="001941F1">
      <w:pPr>
        <w:pStyle w:val="Body"/>
      </w:pPr>
      <w:r>
        <w:t xml:space="preserve">The Info functions do not </w:t>
      </w:r>
      <w:r w:rsidR="007B1E7E">
        <w:t xml:space="preserve">read or </w:t>
      </w:r>
      <w:r>
        <w:t xml:space="preserve">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1011" w:name="_Ref356400902"/>
      <w:bookmarkStart w:id="1012" w:name="_Toc359336851"/>
      <w:r>
        <w:t>List available Metadata Elements</w:t>
      </w:r>
      <w:bookmarkEnd w:id="1011"/>
      <w:bookmarkEnd w:id="1012"/>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1013" w:name="_Ref356399222"/>
      <w:bookmarkStart w:id="1014" w:name="_Toc359336852"/>
      <w:r>
        <w:t>About</w:t>
      </w:r>
      <w:bookmarkEnd w:id="1014"/>
    </w:p>
    <w:p w:rsidR="002353F8" w:rsidRDefault="002353F8" w:rsidP="002353F8">
      <w:pPr>
        <w:pStyle w:val="Body"/>
      </w:pPr>
      <w:r>
        <w:t xml:space="preserve">This function shows the version of the </w:t>
      </w:r>
      <w:r w:rsidR="00F52044">
        <w:t>SPECCHIO</w:t>
      </w:r>
      <w:r>
        <w:t xml:space="preserve"> Client that you are running.</w:t>
      </w:r>
    </w:p>
    <w:p w:rsidR="002353F8" w:rsidRPr="001572A2" w:rsidRDefault="002353F8" w:rsidP="002353F8">
      <w:pPr>
        <w:pStyle w:val="DocAction"/>
      </w:pPr>
      <w:r>
        <w:t xml:space="preserve">%%% It presently shows UOZ Remote Sensing Labs and the </w:t>
      </w:r>
      <w:hyperlink r:id="rId89" w:history="1">
        <w:r w:rsidRPr="00F85FAA">
          <w:rPr>
            <w:rStyle w:val="Hyperlink"/>
          </w:rPr>
          <w:t>www.specchio.ch</w:t>
        </w:r>
      </w:hyperlink>
      <w:r>
        <w:t xml:space="preserve"> website. Is there a need to change this? Elaine</w:t>
      </w:r>
      <w:r w:rsidR="00957BFD">
        <w:t xml:space="preserve">  </w:t>
      </w:r>
      <w:r w:rsidR="00957BFD" w:rsidRPr="00957BFD">
        <w:rPr>
          <w:i w:val="0"/>
          <w:color w:val="00B050"/>
          <w:u w:val="single"/>
        </w:rPr>
        <w:t>I assume so</w:t>
      </w:r>
      <w:r w:rsidR="00957BFD">
        <w:t>.</w:t>
      </w:r>
    </w:p>
    <w:p w:rsidR="00AC30B0" w:rsidRDefault="00AC30B0" w:rsidP="00E5047C">
      <w:pPr>
        <w:pStyle w:val="Heading1"/>
      </w:pPr>
      <w:bookmarkStart w:id="1015" w:name="_Ref358385166"/>
      <w:bookmarkStart w:id="1016" w:name="_Toc359336853"/>
      <w:r>
        <w:t>Publishing Data to ANDS</w:t>
      </w:r>
      <w:bookmarkEnd w:id="1006"/>
      <w:bookmarkEnd w:id="1007"/>
      <w:bookmarkEnd w:id="1008"/>
      <w:bookmarkEnd w:id="1013"/>
      <w:bookmarkEnd w:id="1015"/>
      <w:bookmarkEnd w:id="1016"/>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collection and writes it to all Spectra in the collection key as a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CD3D1B" w:rsidRDefault="00CD3D1B" w:rsidP="00CD3D1B">
      <w:pPr>
        <w:pStyle w:val="Note"/>
      </w:pPr>
      <w:r>
        <w:t>Note</w:t>
      </w:r>
      <w:r>
        <w:tab/>
        <w:t xml:space="preserve">The RIF-CS file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286262" w:rsidRDefault="00286262" w:rsidP="00286262">
      <w:pPr>
        <w:pStyle w:val="DocAction"/>
      </w:pPr>
      <w:r>
        <w:t>%%% Are any of these optional? DOI for example?</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r w:rsidR="00957BFD">
        <w:t xml:space="preserve"> </w:t>
      </w:r>
      <w:r w:rsidR="00957BFD" w:rsidRPr="00957BFD">
        <w:rPr>
          <w:rStyle w:val="DocActionChar"/>
        </w:rPr>
        <w:t>%%% How do you get one of these. Elaine</w:t>
      </w:r>
      <w:r w:rsidR="00957BFD">
        <w:t xml:space="preserve"> </w:t>
      </w:r>
      <w:r w:rsidR="00957BFD" w:rsidRPr="00957BFD">
        <w:rPr>
          <w:color w:val="00B050"/>
          <w:u w:val="single"/>
        </w:rPr>
        <w:t>Currently we are figuring this out with the library.</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fldSimple w:instr=" REF _Ref353786217 \r \h  \* MERGEFORMAT ">
        <w:r w:rsidR="00E172F8" w:rsidRPr="00E172F8">
          <w:rPr>
            <w:rStyle w:val="CrossReference"/>
          </w:rPr>
          <w:t>4.1</w:t>
        </w:r>
      </w:fldSimple>
      <w:r w:rsidRPr="00957BFD">
        <w:rPr>
          <w:rStyle w:val="CrossReference"/>
        </w:rPr>
        <w:t xml:space="preserve"> </w:t>
      </w:r>
      <w:fldSimple w:instr=" REF _Ref353786217 \h  \* MERGEFORMAT ">
        <w:r w:rsidR="00E172F8" w:rsidRPr="00E172F8">
          <w:rPr>
            <w:rStyle w:val="CrossReference"/>
          </w:rPr>
          <w:t>User Accounts</w:t>
        </w:r>
      </w:fldSimple>
      <w:r>
        <w:t xml:space="preserve"> for more information, especially information on the ANDS Party Identifier.</w:t>
      </w:r>
    </w:p>
    <w:p w:rsidR="0018135B" w:rsidRDefault="00562076" w:rsidP="005F48C4">
      <w:pPr>
        <w:pStyle w:val="Body"/>
      </w:pPr>
      <w:r>
        <w:t xml:space="preserve">When data is published, </w:t>
      </w:r>
      <w:r w:rsidR="00F52044">
        <w:t>SPECCHIO</w:t>
      </w:r>
      <w:r>
        <w:t xml:space="preserve">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w:t>
      </w:r>
      <w:r w:rsidR="00027D37">
        <w:t>,</w:t>
      </w:r>
      <w:r w:rsidR="0018135B">
        <w:t xml:space="preserve"> if they pass validation, </w:t>
      </w:r>
      <w:r w:rsidR="00027D37">
        <w:t>publishes the Collection description on RDA for discoverability.</w:t>
      </w:r>
      <w:r w:rsidR="00CD3D1B">
        <w:t xml:space="preserve"> Information about the RIF-CS format can be found on the ANDS website referred to at the start of this Chapter.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19050" t="0" r="0" b="0"/>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1017" w:name="_Toc355280393"/>
      <w:bookmarkStart w:id="1018" w:name="_Ref355788800"/>
      <w:bookmarkStart w:id="1019" w:name="_Ref355788803"/>
      <w:bookmarkStart w:id="1020" w:name="_Ref355793051"/>
      <w:bookmarkStart w:id="1021" w:name="_Ref355793053"/>
      <w:bookmarkStart w:id="1022" w:name="_Ref357671161"/>
      <w:bookmarkStart w:id="1023" w:name="_Ref357671165"/>
      <w:bookmarkStart w:id="1024" w:name="_Toc359336854"/>
      <w:r>
        <w:t>Interactive Processing using Space Networks</w:t>
      </w:r>
      <w:bookmarkEnd w:id="1009"/>
      <w:bookmarkEnd w:id="1017"/>
      <w:bookmarkEnd w:id="1018"/>
      <w:bookmarkEnd w:id="1019"/>
      <w:bookmarkEnd w:id="1020"/>
      <w:bookmarkEnd w:id="1021"/>
      <w:bookmarkEnd w:id="1022"/>
      <w:bookmarkEnd w:id="1023"/>
      <w:bookmarkEnd w:id="1024"/>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E172F8" w:rsidRPr="00E172F8">
          <w:rPr>
            <w:rStyle w:val="CrossReference"/>
          </w:rPr>
          <w:t>4.13</w:t>
        </w:r>
      </w:fldSimple>
      <w:r w:rsidR="00A307F9" w:rsidRPr="00A307F9">
        <w:rPr>
          <w:rStyle w:val="CrossReference"/>
        </w:rPr>
        <w:t xml:space="preserve"> </w:t>
      </w:r>
      <w:fldSimple w:instr=" REF _Ref354146654 \h  \* MERGEFORMAT ">
        <w:r w:rsidR="00E172F8" w:rsidRPr="00E172F8">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025" w:name="_Ref97181427"/>
      <w:r>
        <w:t xml:space="preserve">Figure </w:t>
      </w:r>
      <w:fldSimple w:instr=" SEQ Figure \* ARABIC ">
        <w:r w:rsidR="00E172F8">
          <w:rPr>
            <w:noProof/>
          </w:rPr>
          <w:t>58</w:t>
        </w:r>
      </w:fldSimple>
      <w:bookmarkEnd w:id="1025"/>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1C4E7F" w:rsidP="00F2736F">
      <w:pPr>
        <w:pStyle w:val="Body"/>
      </w:pPr>
      <w:fldSimple w:instr=" REF _Ref97181427 \h  \* MERGEFORMAT ">
        <w:r w:rsidR="00E172F8">
          <w:t xml:space="preserve">Figure </w:t>
        </w:r>
        <w:r w:rsidR="00E172F8">
          <w:rPr>
            <w:noProof/>
          </w:rPr>
          <w:t>58</w:t>
        </w:r>
      </w:fldSimple>
      <w:r w:rsidR="000255E5">
        <w:t xml:space="preserve"> </w:t>
      </w:r>
      <w:r w:rsidR="00CA0697">
        <w:t>shows a space containing 66 spectra</w:t>
      </w:r>
      <w:r w:rsidR="00565AD3">
        <w:t>, created based on a selection in the Query Builder.</w:t>
      </w:r>
    </w:p>
    <w:p w:rsidR="00916CBE" w:rsidRDefault="001C4E7F"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E172F8">
        <w:t xml:space="preserve">Figure </w:t>
      </w:r>
      <w:r w:rsidR="00E172F8">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026" w:name="_Ref97182487"/>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59</w:t>
      </w:r>
      <w:r w:rsidR="001C4E7F">
        <w:rPr>
          <w:noProof/>
        </w:rPr>
        <w:fldChar w:fldCharType="end"/>
      </w:r>
      <w:bookmarkEnd w:id="1026"/>
      <w:r>
        <w:t>: Elements of the Space Network Processor</w:t>
      </w:r>
    </w:p>
    <w:p w:rsidR="00916CBE" w:rsidRDefault="00916CBE" w:rsidP="00E5047C">
      <w:pPr>
        <w:pStyle w:val="Heading2"/>
      </w:pPr>
      <w:bookmarkStart w:id="1027" w:name="_Toc355280394"/>
      <w:bookmarkStart w:id="1028" w:name="_Toc359336855"/>
      <w:r>
        <w:t>Graphical Representations of Spaces and Modules</w:t>
      </w:r>
      <w:bookmarkEnd w:id="1027"/>
      <w:bookmarkEnd w:id="1028"/>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1029" w:author="Peter Roberts" w:date="2013-05-08T09:19:00Z"/>
        </w:rPr>
      </w:pPr>
      <w:ins w:id="1030" w:author="Peter Roberts" w:date="2013-05-08T09:19:00Z">
        <w:r>
          <w:t xml:space="preserve">Figure </w:t>
        </w:r>
        <w:r w:rsidR="001C4E7F">
          <w:fldChar w:fldCharType="begin"/>
        </w:r>
        <w:r w:rsidR="0059560A">
          <w:instrText xml:space="preserve"> SEQ Figure \* ARABIC </w:instrText>
        </w:r>
        <w:r w:rsidR="001C4E7F">
          <w:fldChar w:fldCharType="separate"/>
        </w:r>
      </w:ins>
      <w:r w:rsidR="00E172F8">
        <w:rPr>
          <w:noProof/>
        </w:rPr>
        <w:t>60</w:t>
      </w:r>
      <w:ins w:id="1031" w:author="Peter Roberts" w:date="2013-05-08T09:19:00Z">
        <w:r w:rsidR="001C4E7F">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1032" w:author="Peter" w:date="2013-05-08T09:19:00Z"/>
        </w:rPr>
      </w:pPr>
      <w:bookmarkStart w:id="1033" w:name="_Ref97260388"/>
      <w:ins w:id="1034" w:author="Peter" w:date="2013-05-08T09:19:00Z">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ins>
      <w:r w:rsidR="00E172F8">
        <w:rPr>
          <w:noProof/>
        </w:rPr>
        <w:t>61</w:t>
      </w:r>
      <w:ins w:id="1035" w:author="Peter" w:date="2013-05-08T09:19:00Z">
        <w:r w:rsidR="001C4E7F">
          <w:rPr>
            <w:noProof/>
          </w:rPr>
          <w:fldChar w:fldCharType="end"/>
        </w:r>
        <w:r>
          <w:t>: Examples of the graphical representation of a space (left) and a processing module (right)</w:t>
        </w:r>
      </w:ins>
    </w:p>
    <w:p w:rsidR="00802E63" w:rsidRDefault="00916CBE" w:rsidP="00EB49E0">
      <w:pPr>
        <w:pStyle w:val="Caption"/>
      </w:pPr>
      <w:ins w:id="1036" w:author="Peter Roberts" w:date="2013-05-08T09:19:00Z">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ins>
      <w:r w:rsidR="00E172F8">
        <w:rPr>
          <w:noProof/>
        </w:rPr>
        <w:t>62</w:t>
      </w:r>
      <w:ins w:id="1037" w:author="Peter Roberts" w:date="2013-05-08T09:19:00Z">
        <w:r w:rsidR="001C4E7F">
          <w:rPr>
            <w:noProof/>
          </w:rPr>
          <w:fldChar w:fldCharType="end"/>
        </w:r>
        <w:bookmarkEnd w:id="1033"/>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1C4E7F">
        <w:fldChar w:fldCharType="begin"/>
      </w:r>
      <w:r w:rsidR="00A7040E">
        <w:instrText xml:space="preserve"> </w:instrText>
      </w:r>
      <w:r w:rsidR="00567E0A">
        <w:instrText>REF</w:instrText>
      </w:r>
      <w:r w:rsidR="00A7040E">
        <w:instrText xml:space="preserve"> _Ref97361386 \h </w:instrText>
      </w:r>
      <w:r w:rsidR="001C4E7F">
        <w:fldChar w:fldCharType="separate"/>
      </w:r>
      <w:r w:rsidR="00E172F8">
        <w:t xml:space="preserve">Figure </w:t>
      </w:r>
      <w:r w:rsidR="00E172F8">
        <w:rPr>
          <w:noProof/>
        </w:rPr>
        <w:t>63</w:t>
      </w:r>
      <w:r w:rsidR="001C4E7F">
        <w:fldChar w:fldCharType="end"/>
      </w:r>
      <w:r>
        <w:t>).</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038" w:name="_Ref97361386"/>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63</w:t>
      </w:r>
      <w:r w:rsidR="001C4E7F">
        <w:rPr>
          <w:noProof/>
        </w:rPr>
        <w:fldChar w:fldCharType="end"/>
      </w:r>
      <w:bookmarkEnd w:id="1038"/>
      <w:r>
        <w:t>: Multiple-selection of elements after dragging a box around them</w:t>
      </w:r>
    </w:p>
    <w:p w:rsidR="00462F12" w:rsidRDefault="00462F12" w:rsidP="00E5047C">
      <w:pPr>
        <w:pStyle w:val="Heading2"/>
      </w:pPr>
      <w:bookmarkStart w:id="1039" w:name="_Toc355280395"/>
      <w:bookmarkStart w:id="1040" w:name="_Toc359336856"/>
      <w:r>
        <w:t>Adding Modules and linking with Spaces</w:t>
      </w:r>
      <w:bookmarkEnd w:id="1039"/>
      <w:bookmarkEnd w:id="1040"/>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E172F8">
          <w:t xml:space="preserve">Figure </w:t>
        </w:r>
        <w:r w:rsidR="00E172F8">
          <w:rPr>
            <w:noProof/>
          </w:rPr>
          <w:t>59</w:t>
        </w:r>
      </w:fldSimple>
      <w:r>
        <w:t xml:space="preserve">. Select ‘Add Module’ and a selection of the available modules </w:t>
      </w:r>
      <w:r w:rsidR="005A36AA">
        <w:t>will appear</w:t>
      </w:r>
      <w:r>
        <w:t xml:space="preserve"> (</w:t>
      </w:r>
      <w:fldSimple w:instr=" REF _Ref97182841 \h  \* MERGEFORMAT ">
        <w:r w:rsidR="00E172F8">
          <w:t xml:space="preserve">Figure </w:t>
        </w:r>
        <w:r w:rsidR="00E172F8">
          <w:rPr>
            <w:noProof/>
          </w:rPr>
          <w:t>64</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E172F8">
          <w:t xml:space="preserve">Figure </w:t>
        </w:r>
        <w:r w:rsidR="00E172F8">
          <w:rPr>
            <w:noProof/>
          </w:rPr>
          <w:t>65</w:t>
        </w:r>
      </w:fldSimple>
      <w:r>
        <w:t>). Select ‘Set Input Spaces’ and in the ‘Input Space Selection’ dialog select the number of the space to connect and click ‘OK’</w:t>
      </w:r>
      <w:r w:rsidR="006E03D5">
        <w:t xml:space="preserve"> (</w:t>
      </w:r>
      <w:fldSimple w:instr=" REF _Ref97183007 \h  \* MERGEFORMAT ">
        <w:r w:rsidR="00E172F8">
          <w:t xml:space="preserve">Figure </w:t>
        </w:r>
        <w:r w:rsidR="00E172F8">
          <w:rPr>
            <w:noProof/>
          </w:rPr>
          <w:t>65</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041" w:name="_Ref97182841"/>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64</w:t>
      </w:r>
      <w:r w:rsidR="001C4E7F">
        <w:rPr>
          <w:noProof/>
        </w:rPr>
        <w:fldChar w:fldCharType="end"/>
      </w:r>
      <w:bookmarkEnd w:id="1041"/>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042" w:name="_Ref97183007"/>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65</w:t>
      </w:r>
      <w:r w:rsidR="001C4E7F">
        <w:rPr>
          <w:noProof/>
        </w:rPr>
        <w:fldChar w:fldCharType="end"/>
      </w:r>
      <w:bookmarkEnd w:id="1042"/>
      <w:r>
        <w:t xml:space="preserve">: </w:t>
      </w:r>
      <w:r w:rsidR="00027485">
        <w:t>Popup</w:t>
      </w:r>
      <w:r>
        <w:t xml:space="preserve"> menu of a module (left) and the input space selection dialog (right)</w:t>
      </w:r>
    </w:p>
    <w:p w:rsidR="006E03D5" w:rsidRDefault="006E03D5" w:rsidP="00E5047C">
      <w:pPr>
        <w:pStyle w:val="Heading2"/>
      </w:pPr>
      <w:bookmarkStart w:id="1043" w:name="_Toc355280396"/>
      <w:bookmarkStart w:id="1044" w:name="_Toc359336857"/>
      <w:r>
        <w:t>Configuration of Modules</w:t>
      </w:r>
      <w:bookmarkEnd w:id="1043"/>
      <w:bookmarkEnd w:id="1044"/>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045" w:name="_Toc355280397"/>
      <w:bookmarkStart w:id="1046" w:name="_Toc359336858"/>
      <w:r>
        <w:t>Processing Module Descriptions</w:t>
      </w:r>
      <w:bookmarkEnd w:id="1045"/>
      <w:bookmarkEnd w:id="1046"/>
    </w:p>
    <w:p w:rsidR="00B5325A" w:rsidRDefault="00B5325A" w:rsidP="007D43F6">
      <w:pPr>
        <w:pStyle w:val="Heading3"/>
      </w:pPr>
      <w:bookmarkStart w:id="1047" w:name="_Toc355280398"/>
      <w:bookmarkStart w:id="1048" w:name="_Toc359336859"/>
      <w:r>
        <w:t>Radiance to Reflectance Transformation</w:t>
      </w:r>
      <w:bookmarkEnd w:id="1047"/>
      <w:bookmarkEnd w:id="1048"/>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356553971 \r \h  \* MERGEFORMAT ">
        <w:r w:rsidR="00E172F8" w:rsidRPr="00E172F8">
          <w:rPr>
            <w:rStyle w:val="CrossReference"/>
          </w:rPr>
          <w:t>6.15</w:t>
        </w:r>
      </w:fldSimple>
      <w:r w:rsidR="00427012" w:rsidRPr="00427012">
        <w:rPr>
          <w:rStyle w:val="CrossReference"/>
        </w:rPr>
        <w:t xml:space="preserve"> </w:t>
      </w:r>
      <w:fldSimple w:instr=" REF _Ref356553971 \h  \* MERGEFORMAT ">
        <w:r w:rsidR="00E172F8" w:rsidRPr="00E172F8">
          <w:rPr>
            <w:rStyle w:val="CrossReference"/>
          </w:rPr>
          <w:t>Manag</w:t>
        </w:r>
        <w:ins w:id="1049" w:author="Peter Roberts" w:date="2013-05-08T09:19:00Z">
          <w:r w:rsidR="00E172F8" w:rsidRPr="00E172F8">
            <w:rPr>
              <w:rStyle w:val="CrossReference"/>
            </w:rPr>
            <w:t xml:space="preserve">ing </w:t>
          </w:r>
        </w:ins>
        <w:r w:rsidR="00E172F8" w:rsidRPr="00E172F8">
          <w:rPr>
            <w:rStyle w:val="CrossReference"/>
          </w:rPr>
          <w:t>Target-Reference Links</w:t>
        </w:r>
      </w:fldSimple>
      <w:r w:rsidR="00427012">
        <w:t>.</w:t>
      </w:r>
    </w:p>
    <w:p w:rsidR="002B31FB" w:rsidRDefault="002B31FB" w:rsidP="007D43F6">
      <w:pPr>
        <w:pStyle w:val="Heading3"/>
      </w:pPr>
      <w:bookmarkStart w:id="1050" w:name="_Ref97735916"/>
      <w:bookmarkStart w:id="1051" w:name="_Toc355280399"/>
      <w:bookmarkStart w:id="1052" w:name="_Toc359336860"/>
      <w:r>
        <w:t>Reference Panel Correction Factors</w:t>
      </w:r>
      <w:bookmarkEnd w:id="1050"/>
      <w:bookmarkEnd w:id="1051"/>
      <w:bookmarkEnd w:id="1052"/>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E172F8">
          <w:t xml:space="preserve">Figure </w:t>
        </w:r>
        <w:r w:rsidR="00E172F8">
          <w:rPr>
            <w:noProof/>
          </w:rPr>
          <w:t>66</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E172F8">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053" w:name="_Ref97354438"/>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66</w:t>
      </w:r>
      <w:r w:rsidR="001C4E7F">
        <w:rPr>
          <w:noProof/>
        </w:rPr>
        <w:fldChar w:fldCharType="end"/>
      </w:r>
      <w:bookmarkEnd w:id="1053"/>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1C4E7F" w:rsidP="00A41FBF">
      <w:pPr>
        <w:pStyle w:val="Body"/>
      </w:pPr>
      <w:fldSimple w:instr=" REF _Ref97354667 \h  \* MERGEFORMAT ">
        <w:r w:rsidR="00E172F8">
          <w:t xml:space="preserve">Figure </w:t>
        </w:r>
        <w:r w:rsidR="00E172F8">
          <w:rPr>
            <w:noProof/>
          </w:rPr>
          <w:t>67</w:t>
        </w:r>
      </w:fldSimple>
      <w:r w:rsidR="008F153A">
        <w:t xml:space="preserve"> shows a processing chain that selects the panel correction factors and plots using a spectral line plot (</w:t>
      </w:r>
      <w:fldSimple w:instr=" REF _Ref97354714 \h  \* MERGEFORMAT ">
        <w:r w:rsidR="00E172F8">
          <w:t xml:space="preserve">Figure </w:t>
        </w:r>
        <w:r w:rsidR="00E172F8">
          <w:rPr>
            <w:noProof/>
          </w:rPr>
          <w:t>68</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054" w:name="_Ref97354667"/>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67</w:t>
      </w:r>
      <w:r w:rsidR="001C4E7F">
        <w:rPr>
          <w:noProof/>
        </w:rPr>
        <w:fldChar w:fldCharType="end"/>
      </w:r>
      <w:bookmarkEnd w:id="1054"/>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055" w:name="_Ref97354714"/>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68</w:t>
      </w:r>
      <w:r w:rsidR="001C4E7F">
        <w:rPr>
          <w:noProof/>
        </w:rPr>
        <w:fldChar w:fldCharType="end"/>
      </w:r>
      <w:bookmarkEnd w:id="1055"/>
      <w:r>
        <w:t>: Reference panel correction factors</w:t>
      </w:r>
    </w:p>
    <w:p w:rsidR="008F153A" w:rsidRDefault="008F153A" w:rsidP="007D43F6">
      <w:pPr>
        <w:pStyle w:val="Heading3"/>
      </w:pPr>
      <w:bookmarkStart w:id="1056" w:name="_Ref97735928"/>
      <w:bookmarkStart w:id="1057" w:name="_Toc355280400"/>
      <w:bookmarkStart w:id="1058" w:name="_Toc359336861"/>
      <w:r>
        <w:t>Correct for Reference Panel Non-Idealness</w:t>
      </w:r>
      <w:bookmarkEnd w:id="1056"/>
      <w:bookmarkEnd w:id="1057"/>
      <w:bookmarkEnd w:id="1058"/>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E172F8">
          <w:t xml:space="preserve">Figure </w:t>
        </w:r>
        <w:r w:rsidR="00E172F8">
          <w:rPr>
            <w:noProof/>
          </w:rPr>
          <w:t>69</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059" w:name="_Ref97356042"/>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69</w:t>
      </w:r>
      <w:r w:rsidR="001C4E7F">
        <w:rPr>
          <w:noProof/>
        </w:rPr>
        <w:fldChar w:fldCharType="end"/>
      </w:r>
      <w:bookmarkEnd w:id="1059"/>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E172F8">
          <w:t xml:space="preserve">Figure </w:t>
        </w:r>
        <w:r w:rsidR="00E172F8">
          <w:rPr>
            <w:noProof/>
          </w:rPr>
          <w:t>70</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1060" w:name="_Ref97356180"/>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70</w:t>
      </w:r>
      <w:r w:rsidR="001C4E7F">
        <w:rPr>
          <w:noProof/>
        </w:rPr>
        <w:fldChar w:fldCharType="end"/>
      </w:r>
      <w:bookmarkEnd w:id="1060"/>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1061" w:name="_Toc355280401"/>
      <w:bookmarkStart w:id="1062" w:name="_Toc359336862"/>
      <w:r>
        <w:t>Delta</w:t>
      </w:r>
      <w:bookmarkEnd w:id="1061"/>
      <w:bookmarkEnd w:id="1062"/>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623286" w:rsidP="00A924E3">
      <w:pPr>
        <w:pStyle w:val="Formula"/>
      </w:pPr>
      <w:r>
        <w:pict>
          <v:shape id="_x0000_i1044" type="#_x0000_t75" style="width:61.3pt;height:17.8pt">
            <v:imagedata r:id="rId110"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E172F8">
          <w:t xml:space="preserve">Figure </w:t>
        </w:r>
        <w:r w:rsidR="00E172F8">
          <w:rPr>
            <w:noProof/>
          </w:rPr>
          <w:t>71</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1063" w:name="_Ref97362822"/>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71</w:t>
      </w:r>
      <w:r w:rsidR="001C4E7F">
        <w:rPr>
          <w:noProof/>
        </w:rPr>
        <w:fldChar w:fldCharType="end"/>
      </w:r>
      <w:bookmarkEnd w:id="1063"/>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1C4E7F">
        <w:fldChar w:fldCharType="begin"/>
      </w:r>
      <w:r>
        <w:instrText xml:space="preserve"> </w:instrText>
      </w:r>
      <w:r w:rsidR="00567E0A">
        <w:instrText>REF</w:instrText>
      </w:r>
      <w:r>
        <w:instrText xml:space="preserve"> _Ref97362654 \h </w:instrText>
      </w:r>
      <w:r w:rsidR="001C4E7F">
        <w:fldChar w:fldCharType="separate"/>
      </w:r>
      <w:r w:rsidR="00E172F8">
        <w:t>Figure 72</w:t>
      </w:r>
      <w:r w:rsidR="001C4E7F">
        <w:fldChar w:fldCharType="end"/>
      </w:r>
      <w:r>
        <w:t xml:space="preserve"> shows a processing network for this purpose and </w:t>
      </w:r>
      <w:r w:rsidR="001C4E7F">
        <w:fldChar w:fldCharType="begin"/>
      </w:r>
      <w:r>
        <w:instrText xml:space="preserve"> </w:instrText>
      </w:r>
      <w:r w:rsidR="00567E0A">
        <w:instrText>REF</w:instrText>
      </w:r>
      <w:r>
        <w:instrText xml:space="preserve"> _Ref97362692 \h </w:instrText>
      </w:r>
      <w:r w:rsidR="001C4E7F">
        <w:fldChar w:fldCharType="separate"/>
      </w:r>
      <w:r w:rsidR="00E172F8">
        <w:t>Figure 73</w:t>
      </w:r>
      <w:r w:rsidR="001C4E7F">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1064" w:name="_Ref97362654"/>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72</w:t>
      </w:r>
      <w:r w:rsidR="001C4E7F">
        <w:rPr>
          <w:noProof/>
        </w:rPr>
        <w:fldChar w:fldCharType="end"/>
      </w:r>
      <w:bookmarkEnd w:id="1064"/>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1065" w:name="_Ref97362692"/>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73</w:t>
      </w:r>
      <w:r w:rsidR="001C4E7F">
        <w:rPr>
          <w:noProof/>
        </w:rPr>
        <w:fldChar w:fldCharType="end"/>
      </w:r>
      <w:bookmarkEnd w:id="1065"/>
      <w:r>
        <w:t>: Spectral plots of: input spectrum (left), panel corrected spectrum (middle) and delta spectrum (left)</w:t>
      </w:r>
    </w:p>
    <w:p w:rsidR="00C479EA" w:rsidRDefault="00C479EA" w:rsidP="007D43F6">
      <w:pPr>
        <w:pStyle w:val="Heading3"/>
      </w:pPr>
      <w:bookmarkStart w:id="1066" w:name="_Toc355280402"/>
      <w:bookmarkStart w:id="1067" w:name="_Toc359336863"/>
      <w:r>
        <w:t>Waveband Filter</w:t>
      </w:r>
      <w:bookmarkEnd w:id="1066"/>
      <w:bookmarkEnd w:id="1067"/>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E172F8">
          <w:t xml:space="preserve">Figure </w:t>
        </w:r>
        <w:r w:rsidR="00E172F8">
          <w:rPr>
            <w:noProof/>
          </w:rPr>
          <w:t>74</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1068" w:name="_Ref97264909"/>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74</w:t>
      </w:r>
      <w:r w:rsidR="001C4E7F">
        <w:rPr>
          <w:noProof/>
        </w:rPr>
        <w:fldChar w:fldCharType="end"/>
      </w:r>
      <w:bookmarkEnd w:id="1068"/>
      <w:r>
        <w:t>: Filter configuration window</w:t>
      </w:r>
    </w:p>
    <w:p w:rsidR="00F90971" w:rsidRDefault="00F90971" w:rsidP="00EB49E0">
      <w:pPr>
        <w:pStyle w:val="Figure"/>
      </w:pPr>
      <w:r>
        <w:t>To add a new filter region, click ‘New’ and enter the upper and lower wavelengths in nanometres in the Filter Definition dialog (</w:t>
      </w:r>
      <w:r w:rsidR="001C4E7F">
        <w:fldChar w:fldCharType="begin"/>
      </w:r>
      <w:r w:rsidR="00A7040E">
        <w:instrText xml:space="preserve"> </w:instrText>
      </w:r>
      <w:r w:rsidR="00567E0A">
        <w:instrText>REF</w:instrText>
      </w:r>
      <w:r w:rsidR="00A7040E">
        <w:instrText xml:space="preserve"> _Ref97265295 \h </w:instrText>
      </w:r>
      <w:r w:rsidR="001C4E7F">
        <w:fldChar w:fldCharType="separate"/>
      </w:r>
      <w:r w:rsidR="00E172F8">
        <w:t>Figure 75</w:t>
      </w:r>
      <w:r w:rsidR="001C4E7F">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1069" w:name="_Ref97265295"/>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75</w:t>
      </w:r>
      <w:r w:rsidR="001C4E7F">
        <w:rPr>
          <w:noProof/>
        </w:rPr>
        <w:fldChar w:fldCharType="end"/>
      </w:r>
      <w:bookmarkEnd w:id="1069"/>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1070" w:name="_Toc355280403"/>
      <w:bookmarkStart w:id="1071" w:name="_Toc359336864"/>
      <w:r>
        <w:t xml:space="preserve">Broadband </w:t>
      </w:r>
      <w:r w:rsidR="00436FF7">
        <w:t>and Narrowband Filters</w:t>
      </w:r>
      <w:bookmarkEnd w:id="1070"/>
      <w:bookmarkEnd w:id="1071"/>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E172F8">
          <w:t xml:space="preserve">Figure </w:t>
        </w:r>
        <w:r w:rsidR="00E172F8">
          <w:rPr>
            <w:noProof/>
          </w:rPr>
          <w:t>76</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1072" w:name="_Ref97294709"/>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76</w:t>
      </w:r>
      <w:r w:rsidR="001C4E7F">
        <w:rPr>
          <w:noProof/>
        </w:rPr>
        <w:fldChar w:fldCharType="end"/>
      </w:r>
      <w:bookmarkEnd w:id="1072"/>
      <w:r>
        <w:t xml:space="preserve">: Spectral plot of </w:t>
      </w:r>
      <w:r w:rsidR="009D718F">
        <w:t>broad- and narrowband</w:t>
      </w:r>
      <w:r>
        <w:t xml:space="preserve"> MFR </w:t>
      </w:r>
      <w:r w:rsidR="009D718F">
        <w:t xml:space="preserve">channels </w:t>
      </w:r>
    </w:p>
    <w:p w:rsidR="00CE67ED" w:rsidRDefault="001C4E7F"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E172F8">
        <w:t>Figure 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1073" w:name="_Ref97303290"/>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77</w:t>
      </w:r>
      <w:r w:rsidR="001C4E7F">
        <w:rPr>
          <w:noProof/>
        </w:rPr>
        <w:fldChar w:fldCharType="end"/>
      </w:r>
      <w:bookmarkEnd w:id="1073"/>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E172F8">
          <w:t xml:space="preserve">Figure </w:t>
        </w:r>
        <w:r w:rsidR="00E172F8">
          <w:rPr>
            <w:noProof/>
          </w:rPr>
          <w:t>76</w:t>
        </w:r>
      </w:fldSimple>
      <w:r>
        <w:t xml:space="preserve"> was generated by the ‘Spectral Line Plot’ of space number 0.</w:t>
      </w:r>
    </w:p>
    <w:p w:rsidR="00F2338E" w:rsidRDefault="001C4E7F" w:rsidP="00A41FBF">
      <w:pPr>
        <w:pStyle w:val="Body"/>
      </w:pPr>
      <w:fldSimple w:instr=" REF _Ref97303558 \h  \* MERGEFORMAT ">
        <w:r w:rsidR="00E172F8">
          <w:t xml:space="preserve">Figure </w:t>
        </w:r>
        <w:r w:rsidR="00E172F8">
          <w:rPr>
            <w:noProof/>
          </w:rPr>
          <w:t>78</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1074" w:name="_Ref97303558"/>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78</w:t>
      </w:r>
      <w:r w:rsidR="001C4E7F">
        <w:rPr>
          <w:noProof/>
        </w:rPr>
        <w:fldChar w:fldCharType="end"/>
      </w:r>
      <w:bookmarkEnd w:id="1074"/>
      <w:r>
        <w:t>: Plots of the narrowband channels (left) and of the broadband channel (right)</w:t>
      </w:r>
    </w:p>
    <w:p w:rsidR="00F04290" w:rsidRDefault="00F04290" w:rsidP="00E5047C">
      <w:pPr>
        <w:pStyle w:val="Heading2"/>
      </w:pPr>
      <w:bookmarkStart w:id="1075" w:name="_Toc355280404"/>
      <w:bookmarkStart w:id="1076" w:name="_Ref358988511"/>
      <w:bookmarkStart w:id="1077" w:name="_Ref358988515"/>
      <w:bookmarkStart w:id="1078" w:name="_Toc359336865"/>
      <w:r>
        <w:t>Visualisation Module</w:t>
      </w:r>
      <w:r w:rsidR="00897F15">
        <w:t>s</w:t>
      </w:r>
      <w:bookmarkEnd w:id="1075"/>
      <w:bookmarkEnd w:id="1076"/>
      <w:bookmarkEnd w:id="1077"/>
      <w:bookmarkEnd w:id="1078"/>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E172F8">
          <w:t xml:space="preserve">Figure </w:t>
        </w:r>
        <w:r w:rsidR="00E172F8">
          <w:rPr>
            <w:noProof/>
          </w:rPr>
          <w:t>79</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1079" w:name="_Ref97305807"/>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79</w:t>
      </w:r>
      <w:r w:rsidR="001C4E7F">
        <w:rPr>
          <w:noProof/>
        </w:rPr>
        <w:fldChar w:fldCharType="end"/>
      </w:r>
      <w:bookmarkEnd w:id="1079"/>
      <w:r>
        <w:t>: Information displayed in the window title</w:t>
      </w:r>
    </w:p>
    <w:p w:rsidR="00F04290" w:rsidRDefault="00F04290" w:rsidP="007D43F6">
      <w:pPr>
        <w:pStyle w:val="Heading3"/>
      </w:pPr>
      <w:bookmarkStart w:id="1080" w:name="_Toc355280405"/>
      <w:bookmarkStart w:id="1081" w:name="_Toc359336866"/>
      <w:r>
        <w:t>Spectral Line Plot</w:t>
      </w:r>
      <w:bookmarkEnd w:id="1080"/>
      <w:bookmarkEnd w:id="1081"/>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80</w:t>
      </w:r>
      <w:r w:rsidR="001C4E7F">
        <w:rPr>
          <w:noProof/>
        </w:rPr>
        <w:fldChar w:fldCharType="end"/>
      </w:r>
      <w:r>
        <w:t>: Spectral line plot of snow avalanche reflectance spectra</w:t>
      </w:r>
    </w:p>
    <w:p w:rsidR="00F04290" w:rsidRDefault="00F04290" w:rsidP="007D43F6">
      <w:pPr>
        <w:pStyle w:val="Heading3"/>
      </w:pPr>
      <w:bookmarkStart w:id="1082" w:name="_Toc355280406"/>
      <w:bookmarkStart w:id="1083" w:name="_Toc359336867"/>
      <w:r>
        <w:t>Spectral Scatter Plot</w:t>
      </w:r>
      <w:bookmarkEnd w:id="1082"/>
      <w:bookmarkEnd w:id="1083"/>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E172F8">
          <w:t xml:space="preserve">Figure </w:t>
        </w:r>
        <w:r w:rsidR="00E172F8">
          <w:rPr>
            <w:noProof/>
          </w:rPr>
          <w:t>81</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084" w:name="_Ref97305442"/>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81</w:t>
      </w:r>
      <w:r w:rsidR="001C4E7F">
        <w:rPr>
          <w:noProof/>
        </w:rPr>
        <w:fldChar w:fldCharType="end"/>
      </w:r>
      <w:bookmarkEnd w:id="1084"/>
      <w:r>
        <w:t>: Scatterplot showing the variation per channel for several MFR sunphotometer readings</w:t>
      </w:r>
    </w:p>
    <w:p w:rsidR="00F04290" w:rsidRDefault="00F04290" w:rsidP="007D43F6">
      <w:pPr>
        <w:pStyle w:val="Heading3"/>
      </w:pPr>
      <w:bookmarkStart w:id="1085" w:name="_Toc355280407"/>
      <w:bookmarkStart w:id="1086" w:name="_Toc359336868"/>
      <w:r>
        <w:t>Gonio Sampling Points Plot</w:t>
      </w:r>
      <w:bookmarkEnd w:id="1085"/>
      <w:bookmarkEnd w:id="1086"/>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E172F8">
          <w:t xml:space="preserve">Figure </w:t>
        </w:r>
        <w:r w:rsidR="00E172F8">
          <w:rPr>
            <w:noProof/>
          </w:rPr>
          <w:t>82</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087" w:name="_Ref97344728"/>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82</w:t>
      </w:r>
      <w:r w:rsidR="001C4E7F">
        <w:rPr>
          <w:noProof/>
        </w:rPr>
        <w:fldChar w:fldCharType="end"/>
      </w:r>
      <w:bookmarkEnd w:id="1087"/>
      <w:r>
        <w:t>: Goniometer sampling point positions</w:t>
      </w:r>
    </w:p>
    <w:p w:rsidR="00ED6903" w:rsidRDefault="00F04290" w:rsidP="007D43F6">
      <w:pPr>
        <w:pStyle w:val="Heading3"/>
      </w:pPr>
      <w:bookmarkStart w:id="1088" w:name="_Toc355280408"/>
      <w:bookmarkStart w:id="1089" w:name="_Toc359336869"/>
      <w:r>
        <w:t>Gonio Hemisphere Explorer</w:t>
      </w:r>
      <w:bookmarkEnd w:id="1088"/>
      <w:bookmarkEnd w:id="1089"/>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E172F8">
          <w:t xml:space="preserve">Figure </w:t>
        </w:r>
        <w:r w:rsidR="00E172F8">
          <w:rPr>
            <w:noProof/>
          </w:rPr>
          <w:t>83</w:t>
        </w:r>
      </w:fldSimple>
      <w:r>
        <w:t xml:space="preserve"> shows an explorer window displaying a LAGOS (Laboratory goniometer system) dataset </w:t>
      </w:r>
      <w:r w:rsidR="001C4E7F">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1C4E7F">
        <w:fldChar w:fldCharType="separate"/>
      </w:r>
      <w:r>
        <w:rPr>
          <w:noProof/>
        </w:rPr>
        <w:t>(Schopfer 2008)</w:t>
      </w:r>
      <w:r w:rsidR="001C4E7F">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090" w:name="_Ref97345025"/>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83</w:t>
      </w:r>
      <w:r w:rsidR="001C4E7F">
        <w:rPr>
          <w:noProof/>
        </w:rPr>
        <w:fldChar w:fldCharType="end"/>
      </w:r>
      <w:bookmarkEnd w:id="1090"/>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E172F8">
          <w:t xml:space="preserve">Figure </w:t>
        </w:r>
        <w:r w:rsidR="00E172F8">
          <w:rPr>
            <w:noProof/>
          </w:rPr>
          <w:t>84</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091" w:name="_Ref97345670"/>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84</w:t>
      </w:r>
      <w:r w:rsidR="001C4E7F">
        <w:rPr>
          <w:noProof/>
        </w:rPr>
        <w:fldChar w:fldCharType="end"/>
      </w:r>
      <w:bookmarkEnd w:id="1091"/>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1C4E7F">
        <w:fldChar w:fldCharType="begin"/>
      </w:r>
      <w:r>
        <w:instrText xml:space="preserve"> </w:instrText>
      </w:r>
      <w:r w:rsidR="00567E0A">
        <w:instrText>REF</w:instrText>
      </w:r>
      <w:r>
        <w:instrText xml:space="preserve"> _Ref97346093 \h </w:instrText>
      </w:r>
      <w:r w:rsidR="001C4E7F">
        <w:fldChar w:fldCharType="separate"/>
      </w:r>
      <w:r w:rsidR="00E172F8">
        <w:t xml:space="preserve">Figure </w:t>
      </w:r>
      <w:r w:rsidR="00E172F8">
        <w:rPr>
          <w:noProof/>
        </w:rPr>
        <w:t>85</w:t>
      </w:r>
      <w:r w:rsidR="001C4E7F">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092" w:name="_Ref97346093"/>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85</w:t>
      </w:r>
      <w:r w:rsidR="001C4E7F">
        <w:rPr>
          <w:noProof/>
        </w:rPr>
        <w:fldChar w:fldCharType="end"/>
      </w:r>
      <w:bookmarkEnd w:id="1092"/>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E172F8">
          <w:t xml:space="preserve">Figure </w:t>
        </w:r>
        <w:r w:rsidR="00E172F8">
          <w:rPr>
            <w:noProof/>
          </w:rPr>
          <w:t>86</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093" w:name="_Ref97346691"/>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86</w:t>
      </w:r>
      <w:r w:rsidR="001C4E7F">
        <w:rPr>
          <w:noProof/>
        </w:rPr>
        <w:fldChar w:fldCharType="end"/>
      </w:r>
      <w:bookmarkEnd w:id="1093"/>
      <w:r>
        <w:t>: Sampling point position plot and information about the selected sampling point</w:t>
      </w:r>
    </w:p>
    <w:p w:rsidR="00484682" w:rsidRDefault="00484682" w:rsidP="00A41FBF">
      <w:pPr>
        <w:pStyle w:val="Body"/>
      </w:pPr>
      <w:r>
        <w:t>The spectral plot component displays the spectrum of the selected sampling point (</w:t>
      </w:r>
      <w:r w:rsidR="001C4E7F">
        <w:fldChar w:fldCharType="begin"/>
      </w:r>
      <w:r>
        <w:instrText xml:space="preserve"> </w:instrText>
      </w:r>
      <w:r w:rsidR="00567E0A">
        <w:instrText>REF</w:instrText>
      </w:r>
      <w:r>
        <w:instrText xml:space="preserve"> _Ref97346783 \h </w:instrText>
      </w:r>
      <w:r w:rsidR="001C4E7F">
        <w:fldChar w:fldCharType="separate"/>
      </w:r>
      <w:r w:rsidR="00E172F8">
        <w:t xml:space="preserve">Figure </w:t>
      </w:r>
      <w:r w:rsidR="00E172F8">
        <w:rPr>
          <w:noProof/>
        </w:rPr>
        <w:t>87</w:t>
      </w:r>
      <w:r w:rsidR="001C4E7F">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094" w:name="_Ref97346783"/>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87</w:t>
      </w:r>
      <w:r w:rsidR="001C4E7F">
        <w:rPr>
          <w:noProof/>
        </w:rPr>
        <w:fldChar w:fldCharType="end"/>
      </w:r>
      <w:bookmarkEnd w:id="1094"/>
      <w:r>
        <w:t>: Spectral plot component with wavelength indicator and spectrum statistic information</w:t>
      </w:r>
    </w:p>
    <w:p w:rsidR="00484682" w:rsidRDefault="00F04290" w:rsidP="007D43F6">
      <w:pPr>
        <w:pStyle w:val="Heading3"/>
      </w:pPr>
      <w:bookmarkStart w:id="1095" w:name="_Toc355280409"/>
      <w:bookmarkStart w:id="1096" w:name="_Toc359336870"/>
      <w:r>
        <w:t>Time Line Plot</w:t>
      </w:r>
      <w:bookmarkEnd w:id="1095"/>
      <w:bookmarkEnd w:id="1096"/>
    </w:p>
    <w:p w:rsidR="007A25D6" w:rsidRDefault="00EF3153" w:rsidP="00A41FBF">
      <w:pPr>
        <w:pStyle w:val="Body"/>
      </w:pPr>
      <w:r>
        <w:t xml:space="preserve">Use a time line plot to plot a spectral band versus time. </w:t>
      </w:r>
      <w:r w:rsidR="001C4E7F">
        <w:fldChar w:fldCharType="begin"/>
      </w:r>
      <w:r>
        <w:instrText xml:space="preserve"> </w:instrText>
      </w:r>
      <w:r w:rsidR="00567E0A">
        <w:instrText>REF</w:instrText>
      </w:r>
      <w:r>
        <w:instrText xml:space="preserve"> _Ref97347357 \h </w:instrText>
      </w:r>
      <w:r w:rsidR="001C4E7F">
        <w:fldChar w:fldCharType="separate"/>
      </w:r>
      <w:r w:rsidR="00E172F8">
        <w:t xml:space="preserve">Figure </w:t>
      </w:r>
      <w:r w:rsidR="00E172F8">
        <w:rPr>
          <w:noProof/>
        </w:rPr>
        <w:t>88</w:t>
      </w:r>
      <w:r w:rsidR="001C4E7F">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097" w:name="_Ref97347357"/>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88</w:t>
      </w:r>
      <w:r w:rsidR="001C4E7F">
        <w:rPr>
          <w:noProof/>
        </w:rPr>
        <w:fldChar w:fldCharType="end"/>
      </w:r>
      <w:bookmarkEnd w:id="1097"/>
      <w:r>
        <w:t>:</w:t>
      </w:r>
      <w:r w:rsidR="00EF3153">
        <w:t xml:space="preserve"> Time Line Plot showing the direct irradiance over time for centre wavelength 496.4nm</w:t>
      </w:r>
    </w:p>
    <w:p w:rsidR="00792893" w:rsidRDefault="00F04290" w:rsidP="007D43F6">
      <w:pPr>
        <w:pStyle w:val="Heading3"/>
      </w:pPr>
      <w:bookmarkStart w:id="1098" w:name="_Toc355280410"/>
      <w:bookmarkStart w:id="1099" w:name="_Toc359336871"/>
      <w:r>
        <w:t>Time Line Explorer</w:t>
      </w:r>
      <w:bookmarkEnd w:id="1098"/>
      <w:bookmarkEnd w:id="1099"/>
    </w:p>
    <w:p w:rsidR="00792893" w:rsidRDefault="00A0057F" w:rsidP="00A41FBF">
      <w:pPr>
        <w:pStyle w:val="Body"/>
      </w:pPr>
      <w:r>
        <w:t>The time line explorer consists of a time line plot and a spectral plot (</w:t>
      </w:r>
      <w:fldSimple w:instr=" REF _Ref97350704 \h  \* MERGEFORMAT ">
        <w:r w:rsidR="00E172F8">
          <w:t xml:space="preserve">Figure </w:t>
        </w:r>
        <w:r w:rsidR="00E172F8">
          <w:rPr>
            <w:noProof/>
          </w:rPr>
          <w:t>89</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100" w:name="_Ref97350704"/>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89</w:t>
      </w:r>
      <w:r w:rsidR="001C4E7F">
        <w:rPr>
          <w:noProof/>
        </w:rPr>
        <w:fldChar w:fldCharType="end"/>
      </w:r>
      <w:bookmarkEnd w:id="1100"/>
      <w:r>
        <w:t>: Time Line Explorer window</w:t>
      </w:r>
    </w:p>
    <w:p w:rsidR="00792893" w:rsidRPr="00A0057F" w:rsidRDefault="00A0057F" w:rsidP="00A41FBF">
      <w:pPr>
        <w:pStyle w:val="Body"/>
      </w:pPr>
      <w:r>
        <w:t xml:space="preserve">The example given in </w:t>
      </w:r>
      <w:r w:rsidR="001C4E7F">
        <w:fldChar w:fldCharType="begin"/>
      </w:r>
      <w:r>
        <w:instrText xml:space="preserve"> </w:instrText>
      </w:r>
      <w:r w:rsidR="00567E0A">
        <w:instrText>REF</w:instrText>
      </w:r>
      <w:r>
        <w:instrText xml:space="preserve"> _Ref97350704 \h </w:instrText>
      </w:r>
      <w:r w:rsidR="001C4E7F">
        <w:fldChar w:fldCharType="separate"/>
      </w:r>
      <w:r w:rsidR="00E172F8">
        <w:t xml:space="preserve">Figure </w:t>
      </w:r>
      <w:r w:rsidR="00E172F8">
        <w:rPr>
          <w:noProof/>
        </w:rPr>
        <w:t>89</w:t>
      </w:r>
      <w:r w:rsidR="001C4E7F">
        <w:fldChar w:fldCharType="end"/>
      </w:r>
      <w:r>
        <w:t xml:space="preserve"> is using MFR sunphotometer data. A removal of the broadband channel is needed for the spectral plot to work properly. The according processing chain is shown in </w:t>
      </w:r>
      <w:r w:rsidR="001C4E7F">
        <w:fldChar w:fldCharType="begin"/>
      </w:r>
      <w:r>
        <w:instrText xml:space="preserve"> </w:instrText>
      </w:r>
      <w:r w:rsidR="00567E0A">
        <w:instrText>REF</w:instrText>
      </w:r>
      <w:r>
        <w:instrText xml:space="preserve"> _Ref97351016 \h </w:instrText>
      </w:r>
      <w:r w:rsidR="001C4E7F">
        <w:fldChar w:fldCharType="separate"/>
      </w:r>
      <w:r w:rsidR="00E172F8">
        <w:t xml:space="preserve">Figure </w:t>
      </w:r>
      <w:r w:rsidR="00E172F8">
        <w:rPr>
          <w:noProof/>
        </w:rPr>
        <w:t>90</w:t>
      </w:r>
      <w:r w:rsidR="001C4E7F">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101" w:name="_Ref97351016"/>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90</w:t>
      </w:r>
      <w:r w:rsidR="001C4E7F">
        <w:rPr>
          <w:noProof/>
        </w:rPr>
        <w:fldChar w:fldCharType="end"/>
      </w:r>
      <w:bookmarkEnd w:id="1101"/>
      <w:r>
        <w:t>: Processing chain for the exploration of the narrowband MFR channels in the Time Line Explorer</w:t>
      </w:r>
    </w:p>
    <w:p w:rsidR="00897F15" w:rsidRDefault="00897F15" w:rsidP="00E5047C">
      <w:pPr>
        <w:pStyle w:val="Heading2"/>
      </w:pPr>
      <w:bookmarkStart w:id="1102" w:name="_Toc355280411"/>
      <w:bookmarkStart w:id="1103" w:name="_Toc359336872"/>
      <w:r>
        <w:t>File Export Module</w:t>
      </w:r>
      <w:bookmarkEnd w:id="1102"/>
      <w:bookmarkEnd w:id="1103"/>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E172F8">
          <w:t xml:space="preserve">Figure </w:t>
        </w:r>
        <w:r w:rsidR="00E172F8">
          <w:rPr>
            <w:noProof/>
          </w:rPr>
          <w:t>91</w:t>
        </w:r>
      </w:fldSimple>
      <w:r>
        <w:t>).</w:t>
      </w:r>
      <w:r w:rsidR="0051485C">
        <w:t xml:space="preserve"> The dialog is identical to the one described in </w:t>
      </w:r>
      <w:fldSimple w:instr=" REF _Ref153761992 \r \h  \* MERGEFORMAT ">
        <w:r w:rsidR="00E172F8">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104" w:name="_Ref97811200"/>
      <w:r>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91</w:t>
      </w:r>
      <w:r w:rsidR="001C4E7F">
        <w:rPr>
          <w:noProof/>
        </w:rPr>
        <w:fldChar w:fldCharType="end"/>
      </w:r>
      <w:bookmarkEnd w:id="1104"/>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105" w:name="_Toc355280412"/>
      <w:bookmarkStart w:id="1106" w:name="_Toc359336873"/>
      <w:r w:rsidRPr="00084655">
        <w:t>Data Administration</w:t>
      </w:r>
      <w:bookmarkEnd w:id="1105"/>
      <w:bookmarkEnd w:id="1106"/>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107" w:name="_Toc355280413"/>
      <w:bookmarkStart w:id="1108" w:name="_Toc359336874"/>
      <w:r w:rsidRPr="00084655">
        <w:t>Removing data</w:t>
      </w:r>
      <w:bookmarkEnd w:id="1107"/>
      <w:bookmarkEnd w:id="1108"/>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fldSimple w:instr=" REF _Ref358394245 \r \h  \* MERGEFORMAT ">
        <w:r w:rsidR="00E172F8" w:rsidRPr="00E172F8">
          <w:rPr>
            <w:rStyle w:val="CrossReference"/>
          </w:rPr>
          <w:t>4.5</w:t>
        </w:r>
      </w:fldSimple>
      <w:r w:rsidR="00E1195F" w:rsidRPr="00E1195F">
        <w:rPr>
          <w:rStyle w:val="CrossReference"/>
        </w:rPr>
        <w:t xml:space="preserve"> </w:t>
      </w:r>
      <w:fldSimple w:instr=" REF _Ref358394245 \h  \* MERGEFORMAT ">
        <w:r w:rsidR="00E172F8" w:rsidRPr="00E172F8">
          <w:rPr>
            <w:rStyle w:val="CrossReference"/>
          </w:rPr>
          <w:t>Research Groups and Accessing SPECCHIO Campaigns</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E172F8">
                <w:rPr>
                  <w:noProof/>
                </w:rPr>
                <w:t>92</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109" w:name="_Toc355280414"/>
      <w:bookmarkStart w:id="1110" w:name="_Toc359336875"/>
      <w:r w:rsidRPr="00084655">
        <w:t>Campaign Export</w:t>
      </w:r>
      <w:bookmarkEnd w:id="1109"/>
      <w:bookmarkEnd w:id="1110"/>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E172F8">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111" w:name="_Toc355280415"/>
      <w:bookmarkStart w:id="1112" w:name="_Toc359336876"/>
      <w:r>
        <w:t>Campaign Import</w:t>
      </w:r>
      <w:bookmarkEnd w:id="1111"/>
      <w:bookmarkEnd w:id="1112"/>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E172F8">
                <w:rPr>
                  <w:noProof/>
                </w:rPr>
                <w:t>94</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113" w:name="_Toc355280416"/>
      <w:bookmarkStart w:id="1114" w:name="_Ref357089162"/>
      <w:bookmarkStart w:id="1115" w:name="_Ref357089166"/>
      <w:bookmarkStart w:id="1116" w:name="_Ref358896264"/>
      <w:bookmarkStart w:id="1117" w:name="_Ref358896286"/>
      <w:bookmarkStart w:id="1118" w:name="_Toc359336877"/>
      <w:r w:rsidRPr="00084655">
        <w:t>Definition of new Sensors</w:t>
      </w:r>
      <w:bookmarkEnd w:id="1113"/>
      <w:bookmarkEnd w:id="1114"/>
      <w:bookmarkEnd w:id="1115"/>
      <w:bookmarkEnd w:id="1116"/>
      <w:bookmarkEnd w:id="1117"/>
      <w:bookmarkEnd w:id="1118"/>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sensor information using the </w:t>
      </w:r>
      <w:r w:rsidR="00F52044">
        <w:t>SPECCHIO</w:t>
      </w:r>
      <w:r>
        <w:t xml:space="preserve">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D74D14" w:rsidP="00D74D14">
            <w:pPr>
              <w:pStyle w:val="Figure"/>
            </w:pPr>
            <w:r>
              <w:rPr>
                <w:lang w:val="en-AU"/>
              </w:rPr>
              <w:drawing>
                <wp:inline distT="0" distB="0" distL="0" distR="0">
                  <wp:extent cx="3877860" cy="763113"/>
                  <wp:effectExtent l="19050" t="0" r="834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D74D14" w:rsidRPr="00084655" w:rsidRDefault="00D74D14" w:rsidP="00D74D14">
            <w:pPr>
              <w:pStyle w:val="Caption"/>
            </w:pPr>
            <w:bookmarkStart w:id="1119" w:name="_Ref153771867"/>
            <w:r w:rsidRPr="00084655">
              <w:t xml:space="preserve">Figure </w:t>
            </w:r>
            <w:fldSimple w:instr=" SEQ Figure \* ARABIC ">
              <w:r w:rsidR="00E172F8">
                <w:rPr>
                  <w:noProof/>
                </w:rPr>
                <w:t>95</w:t>
              </w:r>
            </w:fldSimple>
            <w:bookmarkEnd w:id="1119"/>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fldSimple w:instr=" REF _Ref357589894 \r \h  \* MERGEFORMAT ">
        <w:r w:rsidR="00E172F8" w:rsidRPr="00E172F8">
          <w:rPr>
            <w:rStyle w:val="CrossReference"/>
          </w:rPr>
          <w:t xml:space="preserve">Appendix B: </w:t>
        </w:r>
      </w:fldSimple>
      <w:fldSimple w:instr=" REF _Ref357589894 \h  \* MERGEFORMAT ">
        <w:r w:rsidR="00E172F8" w:rsidRPr="00E172F8">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1120" w:name="_Ref153772038"/>
      <w:r w:rsidRPr="00084655">
        <w:t xml:space="preserve">Figure </w:t>
      </w:r>
      <w:r w:rsidR="001C4E7F">
        <w:fldChar w:fldCharType="begin"/>
      </w:r>
      <w:r w:rsidR="00FB7375">
        <w:instrText xml:space="preserve"> </w:instrText>
      </w:r>
      <w:r w:rsidR="00567E0A">
        <w:instrText>SEQ</w:instrText>
      </w:r>
      <w:r w:rsidR="00FB7375">
        <w:instrText xml:space="preserve"> Figure \* ARABIC </w:instrText>
      </w:r>
      <w:r w:rsidR="001C4E7F">
        <w:fldChar w:fldCharType="separate"/>
      </w:r>
      <w:r w:rsidR="00E172F8">
        <w:rPr>
          <w:noProof/>
        </w:rPr>
        <w:t>96</w:t>
      </w:r>
      <w:r w:rsidR="001C4E7F">
        <w:rPr>
          <w:noProof/>
        </w:rPr>
        <w:fldChar w:fldCharType="end"/>
      </w:r>
      <w:bookmarkEnd w:id="1120"/>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121" w:name="_Ref97355090"/>
      <w:bookmarkStart w:id="1122" w:name="_Toc355280417"/>
      <w:bookmarkStart w:id="1123" w:name="_Toc359336878"/>
      <w:r>
        <w:t>Instrument Administration</w:t>
      </w:r>
      <w:bookmarkEnd w:id="1121"/>
      <w:bookmarkEnd w:id="1122"/>
      <w:bookmarkEnd w:id="1123"/>
    </w:p>
    <w:p w:rsidR="00684366" w:rsidRDefault="00C41FBE" w:rsidP="00C41FBE">
      <w:pPr>
        <w:pStyle w:val="Note"/>
      </w:pPr>
      <w:r>
        <w:t>Note</w:t>
      </w:r>
      <w:r>
        <w:tab/>
      </w:r>
      <w:r w:rsidR="00684366">
        <w:t>Any user can open the Instrument Administration dialogs but only Administrators can commit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tblPr>
      <w:tblGrid>
        <w:gridCol w:w="1536"/>
        <w:gridCol w:w="3541"/>
        <w:gridCol w:w="3785"/>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E172F8" w:rsidRPr="00E172F8">
                <w:rPr>
                  <w:rStyle w:val="CrossReference"/>
                </w:rPr>
                <w:t>4.1</w:t>
              </w:r>
            </w:fldSimple>
            <w:r w:rsidRPr="00CE0A1B">
              <w:rPr>
                <w:rStyle w:val="CrossReference"/>
              </w:rPr>
              <w:t xml:space="preserve"> </w:t>
            </w:r>
            <w:fldSimple w:instr=" REF _Ref353786217 \h  \* MERGEFORMAT ">
              <w:r w:rsidR="00E172F8" w:rsidRPr="00E172F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E172F8" w:rsidRPr="00E172F8">
                <w:rPr>
                  <w:rStyle w:val="CrossReference"/>
                </w:rPr>
                <w:t>11.5.1</w:t>
              </w:r>
            </w:fldSimple>
            <w:r w:rsidRPr="00887779">
              <w:rPr>
                <w:rStyle w:val="CrossReference"/>
              </w:rPr>
              <w:t xml:space="preserve"> </w:t>
            </w:r>
            <w:fldSimple w:instr=" REF _Ref357602658 \h  \* MERGEFORMAT ">
              <w:r w:rsidR="00E172F8" w:rsidRPr="00E172F8">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1C4E7F" w:rsidP="00FF7036">
      <w:pPr>
        <w:pStyle w:val="Figure"/>
        <w:rPr>
          <w:lang w:val="en-AU"/>
        </w:rPr>
      </w:pPr>
      <w:r>
        <w:rPr>
          <w:lang w:val="en-AU"/>
        </w:rPr>
      </w:r>
      <w:r>
        <w:rPr>
          <w:lang w:val="en-AU"/>
        </w:rPr>
        <w:pict>
          <v:group id="_x0000_s1240" editas="canvas" style="width:431.8pt;height:244.95pt;mso-position-horizontal-relative:char;mso-position-vertical-relative:line" coordorigin="2549,2965" coordsize="6647,3770">
            <o:lock v:ext="edit" aspectratio="t"/>
            <v:shape id="_x0000_s1239" type="#_x0000_t75" style="position:absolute;left:2549;top:2965;width:6647;height:3770" o:preferrelative="f">
              <v:fill o:detectmouseclick="t"/>
              <v:path o:extrusionok="t" o:connecttype="none"/>
              <o:lock v:ext="edit" text="t"/>
            </v:shape>
            <v:shape id="_x0000_s1245" type="#_x0000_t75" style="position:absolute;left:3270;top:3012;width:5469;height:3678">
              <v:imagedata r:id="rId141" o:title=""/>
            </v:shape>
            <v:roundrect id="_x0000_s1242" style="position:absolute;left:2549;top:3916;width:721;height:380;v-text-anchor:middle" arcsize="10923f" fillcolor="#dbe5f1 [660]" strokecolor="#0070c0">
              <v:textbox inset=".5mm,.5mm,.5mm,.5mm">
                <w:txbxContent>
                  <w:p w:rsidR="003745AF" w:rsidRPr="00170A8D" w:rsidRDefault="003745AF" w:rsidP="00E155F8">
                    <w:pPr>
                      <w:rPr>
                        <w:sz w:val="14"/>
                        <w:lang w:val="en-US"/>
                      </w:rPr>
                    </w:pPr>
                    <w:r w:rsidRPr="00170A8D">
                      <w:rPr>
                        <w:sz w:val="14"/>
                        <w:lang w:val="en-US"/>
                      </w:rPr>
                      <w:t>Instrument Selector</w:t>
                    </w:r>
                  </w:p>
                </w:txbxContent>
              </v:textbox>
            </v:roundrect>
            <v:shape id="_x0000_s1244" style="position:absolute;left:3137;top:4296;width:281;height:281" coordsize="365,365" path="m,c129,129,259,259,365,365e" filled="f" strokecolor="#0070c0" strokeweight="1pt">
              <v:stroke endarrow="open"/>
              <v:path arrowok="t"/>
            </v:shape>
            <w10:wrap type="none"/>
            <w10:anchorlock/>
          </v:group>
        </w:pict>
      </w:r>
    </w:p>
    <w:p w:rsidR="00FF7036" w:rsidRDefault="00693BB0" w:rsidP="00693BB0">
      <w:pPr>
        <w:pStyle w:val="DocAction"/>
      </w:pPr>
      <w:r>
        <w:rPr>
          <w:lang w:val="en-AU"/>
        </w:rPr>
        <w:t>%%% Looks different now. Get a new screen dump.</w:t>
      </w:r>
    </w:p>
    <w:p w:rsidR="00FF7036" w:rsidRPr="00084655" w:rsidRDefault="00FF7036" w:rsidP="00FF7036">
      <w:pPr>
        <w:pStyle w:val="Caption"/>
      </w:pPr>
      <w:r w:rsidRPr="00084655">
        <w:t xml:space="preserve">Figure </w:t>
      </w:r>
      <w:fldSimple w:instr=" SEQ Figure \* ARABIC ">
        <w:r w:rsidR="00E172F8">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124" w:name="_Ref357602394"/>
      <w:bookmarkStart w:id="1125" w:name="_Ref357602397"/>
      <w:bookmarkStart w:id="1126" w:name="_Ref357602656"/>
      <w:bookmarkStart w:id="1127" w:name="_Ref357602658"/>
      <w:bookmarkStart w:id="1128" w:name="_Toc359336879"/>
      <w:r>
        <w:t>Instrument Calibrations</w:t>
      </w:r>
      <w:bookmarkEnd w:id="1124"/>
      <w:bookmarkEnd w:id="1125"/>
      <w:bookmarkEnd w:id="1126"/>
      <w:bookmarkEnd w:id="1127"/>
      <w:bookmarkEnd w:id="1128"/>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1C4E7F">
        <w:fldChar w:fldCharType="begin"/>
      </w:r>
      <w:r w:rsidR="00BF5DA8">
        <w:instrText xml:space="preserve"> REF _Ref358105086 \r \h </w:instrText>
      </w:r>
      <w:r w:rsidR="001C4E7F">
        <w:fldChar w:fldCharType="separate"/>
      </w:r>
      <w:r w:rsidR="00E172F8">
        <w:t>6.10</w:t>
      </w:r>
      <w:r w:rsidR="001C4E7F">
        <w:fldChar w:fldCharType="end"/>
      </w:r>
      <w:r w:rsidR="001C4E7F">
        <w:fldChar w:fldCharType="begin"/>
      </w:r>
      <w:r w:rsidR="00BF5DA8">
        <w:instrText xml:space="preserve"> REF _Ref358105089 \h </w:instrText>
      </w:r>
      <w:r w:rsidR="001C4E7F">
        <w:fldChar w:fldCharType="separate"/>
      </w:r>
      <w:r w:rsidR="00E172F8">
        <w:t>Loading Data into SPECCHIO</w:t>
      </w:r>
      <w:r w:rsidR="001C4E7F">
        <w:fldChar w:fldCharType="end"/>
      </w:r>
      <w:r w:rsidR="00BF5DA8">
        <w:t>).</w:t>
      </w:r>
    </w:p>
    <w:p w:rsidR="00BF5DA8" w:rsidRDefault="00BF5DA8" w:rsidP="00BF5DA8">
      <w:pPr>
        <w:pStyle w:val="Body"/>
      </w:pPr>
      <w:r>
        <w:t xml:space="preserve">Other file formats which also store centre wavelengths of bands (such as Ocean Optics, UniSpec single beam, GER 3700 or APOGEE) are not yet supported by </w:t>
      </w:r>
      <w:r w:rsidR="00F52044">
        <w:t>SPECCHIO</w:t>
      </w:r>
      <w:r>
        <w:t xml:space="preserve"> for Calibration file reading. Attempting to use these file formats may lead to unpredictable results.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129" w:name="_Toc355280419"/>
      <w:bookmarkStart w:id="1130" w:name="_Toc359336880"/>
      <w:r>
        <w:t>Reference Panel Administration</w:t>
      </w:r>
      <w:bookmarkEnd w:id="1129"/>
      <w:bookmarkEnd w:id="1130"/>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E172F8" w:rsidRPr="00E172F8">
          <w:rPr>
            <w:rStyle w:val="CrossReference"/>
          </w:rPr>
          <w:t>10</w:t>
        </w:r>
      </w:fldSimple>
      <w:r w:rsidR="00A51D78" w:rsidRPr="00A51D78">
        <w:rPr>
          <w:rStyle w:val="CrossReference"/>
        </w:rPr>
        <w:t xml:space="preserve"> </w:t>
      </w:r>
      <w:fldSimple w:instr=" REF _Ref357671165 \h  \* MERGEFORMAT ">
        <w:r w:rsidR="00E172F8" w:rsidRPr="00E172F8">
          <w:rPr>
            <w:rStyle w:val="CrossReference"/>
          </w:rPr>
          <w:t>Interactive Processing using Space Networks</w:t>
        </w:r>
      </w:fldSimple>
      <w:r w:rsidR="00974AB1">
        <w:t>, and in particular during the reference panel correction procedure as described in</w:t>
      </w:r>
      <w:r w:rsidR="00C92BD0">
        <w:t xml:space="preserve"> sections</w:t>
      </w:r>
      <w:r w:rsidR="00974AB1">
        <w:t xml:space="preserve"> </w:t>
      </w:r>
      <w:r w:rsidR="001C4E7F">
        <w:fldChar w:fldCharType="begin"/>
      </w:r>
      <w:r w:rsidR="00974AB1">
        <w:instrText xml:space="preserve"> REF _Ref97735916 \r \h </w:instrText>
      </w:r>
      <w:r w:rsidR="001C4E7F">
        <w:fldChar w:fldCharType="separate"/>
      </w:r>
      <w:r w:rsidR="00E172F8">
        <w:t>10.4.2</w:t>
      </w:r>
      <w:r w:rsidR="001C4E7F">
        <w:fldChar w:fldCharType="end"/>
      </w:r>
      <w:r w:rsidR="00974AB1">
        <w:t xml:space="preserve"> and </w:t>
      </w:r>
      <w:r w:rsidR="001C4E7F">
        <w:fldChar w:fldCharType="begin"/>
      </w:r>
      <w:r w:rsidR="00974AB1">
        <w:instrText xml:space="preserve"> REF _Ref97735928 \r \h </w:instrText>
      </w:r>
      <w:r w:rsidR="001C4E7F">
        <w:fldChar w:fldCharType="separate"/>
      </w:r>
      <w:r w:rsidR="00E172F8">
        <w:t>10.4.3</w:t>
      </w:r>
      <w:r w:rsidR="001C4E7F">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E172F8" w:rsidRPr="00E172F8">
                <w:rPr>
                  <w:rStyle w:val="CrossReference"/>
                </w:rPr>
                <w:t>4.1</w:t>
              </w:r>
            </w:fldSimple>
            <w:r w:rsidRPr="00CE0A1B">
              <w:rPr>
                <w:rStyle w:val="CrossReference"/>
              </w:rPr>
              <w:t xml:space="preserve"> </w:t>
            </w:r>
            <w:fldSimple w:instr=" REF _Ref353786217 \h  \* MERGEFORMAT ">
              <w:r w:rsidR="00E172F8" w:rsidRPr="00E172F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E172F8" w:rsidRPr="00E172F8">
                <w:rPr>
                  <w:rStyle w:val="CrossReference"/>
                </w:rPr>
                <w:t>11.6.1</w:t>
              </w:r>
            </w:fldSimple>
            <w:r w:rsidR="00A51D78" w:rsidRPr="00A51D78">
              <w:rPr>
                <w:rStyle w:val="CrossReference"/>
              </w:rPr>
              <w:t xml:space="preserve"> </w:t>
            </w:r>
            <w:fldSimple w:instr=" REF _Ref357671230 \h  \* MERGEFORMAT ">
              <w:r w:rsidR="00E172F8" w:rsidRPr="00E172F8">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A765A0" w:rsidRDefault="00A765A0" w:rsidP="00A765A0">
      <w:pPr>
        <w:pStyle w:val="Body"/>
      </w:pPr>
      <w:r>
        <w:t xml:space="preserve">The operation of the Reference Panel dialog is analogous to that for Instruments. Refer to section </w:t>
      </w:r>
      <w:r w:rsidR="001C4E7F">
        <w:fldChar w:fldCharType="begin"/>
      </w:r>
      <w:r>
        <w:instrText xml:space="preserve"> REF _Ref97355090 \r \h </w:instrText>
      </w:r>
      <w:r w:rsidR="001C4E7F">
        <w:fldChar w:fldCharType="separate"/>
      </w:r>
      <w:r w:rsidR="00E172F8">
        <w:t>11.5</w:t>
      </w:r>
      <w:r w:rsidR="001C4E7F">
        <w:fldChar w:fldCharType="end"/>
      </w:r>
      <w:r>
        <w:t xml:space="preserve"> </w:t>
      </w:r>
      <w:r w:rsidR="001C4E7F">
        <w:fldChar w:fldCharType="begin"/>
      </w:r>
      <w:r>
        <w:instrText xml:space="preserve"> REF _Ref97355090 \h </w:instrText>
      </w:r>
      <w:r w:rsidR="001C4E7F">
        <w:fldChar w:fldCharType="separate"/>
      </w:r>
      <w:r w:rsidR="00E172F8">
        <w:t>Instrument Administration</w:t>
      </w:r>
      <w:r w:rsidR="001C4E7F">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131" w:name="_Ref357671230"/>
      <w:bookmarkStart w:id="1132" w:name="_Toc359336881"/>
      <w:r>
        <w:t>Reference Panel Calibrations</w:t>
      </w:r>
      <w:bookmarkEnd w:id="1131"/>
      <w:bookmarkEnd w:id="1132"/>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t>Example</w:t>
      </w:r>
    </w:p>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Default="00FA40A6" w:rsidP="00C96D90">
      <w:pPr>
        <w:pStyle w:val="Code"/>
      </w:pPr>
      <w:r w:rsidRPr="00FA40A6">
        <w:t>263</w:t>
      </w:r>
      <w:r w:rsidRPr="00FA40A6">
        <w:tab/>
        <w:t>0.979</w:t>
      </w:r>
      <w:r w:rsidRPr="00FA40A6">
        <w:tab/>
        <w:t>0.02</w:t>
      </w:r>
    </w:p>
    <w:p w:rsidR="00974AB1" w:rsidRDefault="00974AB1" w:rsidP="00C96D90">
      <w:pPr>
        <w:pStyle w:val="Code"/>
      </w:pPr>
      <w:r>
        <w:t xml:space="preserve">     :</w:t>
      </w:r>
    </w:p>
    <w:p w:rsidR="00974AB1" w:rsidRPr="00FA40A6" w:rsidRDefault="00974AB1" w:rsidP="00C96D90">
      <w:pPr>
        <w:pStyle w:val="Code"/>
      </w:pPr>
      <w:r>
        <w:t xml:space="preserve">     :</w:t>
      </w:r>
    </w:p>
    <w:p w:rsidR="004143FD" w:rsidRDefault="00427012" w:rsidP="004143FD">
      <w:pPr>
        <w:pStyle w:val="Body"/>
      </w:pPr>
      <w:r>
        <w:t>B</w:t>
      </w:r>
      <w:r w:rsidR="004143FD">
        <w:t xml:space="preserve">efore loading </w:t>
      </w:r>
      <w:r>
        <w:t>a</w:t>
      </w:r>
      <w:r w:rsidR="004143FD">
        <w:t xml:space="preserve"> calibration file, a sensor definition fitting the wavelengths of the calibration must be </w:t>
      </w:r>
      <w:r>
        <w:t>present in</w:t>
      </w:r>
      <w:r w:rsidR="004143FD">
        <w:t xml:space="preserve"> the database. </w:t>
      </w:r>
      <w:r>
        <w:t>I</w:t>
      </w:r>
      <w:r w:rsidR="004143FD">
        <w:t xml:space="preserve">n the case of Spectralon reference panels, the sensor definition is the Perkin-Elmer Lambda </w:t>
      </w:r>
      <w:r w:rsidR="004143FD" w:rsidRPr="002A413C">
        <w:t>19</w:t>
      </w:r>
      <w:r w:rsidR="004143FD">
        <w:t xml:space="preserve"> sensor.</w:t>
      </w:r>
    </w:p>
    <w:p w:rsidR="00427012" w:rsidRDefault="00427012" w:rsidP="00427012">
      <w:pPr>
        <w:pStyle w:val="ProcessHeading"/>
      </w:pPr>
      <w:r>
        <w:t>To add a new place marker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1133" w:name="_Toc355280420"/>
      <w:bookmarkStart w:id="1134" w:name="_Toc359336882"/>
      <w:r>
        <w:t>Matlab Integration</w:t>
      </w:r>
      <w:bookmarkEnd w:id="1133"/>
      <w:bookmarkEnd w:id="1134"/>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fldSimple w:instr=" REF _Ref358383795 \r \h  \* MERGEFORMAT ">
        <w:r w:rsidR="00E172F8" w:rsidRPr="00E172F8">
          <w:rPr>
            <w:rStyle w:val="CrossReference"/>
          </w:rPr>
          <w:t>7</w:t>
        </w:r>
      </w:fldSimple>
      <w:r w:rsidR="003758A1" w:rsidRPr="003758A1">
        <w:rPr>
          <w:rStyle w:val="CrossReference"/>
        </w:rPr>
        <w:t xml:space="preserve"> </w:t>
      </w:r>
      <w:fldSimple w:instr=" REF _Ref358383802 \h  \* MERGEFORMAT ">
        <w:r w:rsidR="00E172F8" w:rsidRPr="00E172F8">
          <w:rPr>
            <w:rStyle w:val="CrossReference"/>
          </w:rPr>
          <w:t>Data Query and Output</w:t>
        </w:r>
      </w:fldSimple>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00AF18AE">
        <w:t xml:space="preserve">available </w:t>
      </w:r>
      <w:r w:rsidRPr="00CC6411">
        <w:rPr>
          <w:rStyle w:val="DocActionChar"/>
        </w:rPr>
        <w:t>%%%</w:t>
      </w:r>
      <w:r w:rsidR="003758A1" w:rsidRPr="00CC6411">
        <w:rPr>
          <w:rStyle w:val="DocActionChar"/>
        </w:rPr>
        <w:t xml:space="preserve"> Where is this doc? There is one on </w:t>
      </w:r>
      <w:hyperlink r:id="rId142" w:history="1">
        <w:r w:rsidR="003758A1" w:rsidRPr="00CC6411">
          <w:rPr>
            <w:rStyle w:val="DocActionChar"/>
          </w:rPr>
          <w:t>www.specchio.ch</w:t>
        </w:r>
      </w:hyperlink>
      <w:r w:rsidR="003758A1" w:rsidRPr="00CC6411">
        <w:rPr>
          <w:rStyle w:val="DocActionChar"/>
        </w:rPr>
        <w:t xml:space="preserve"> we could refer to. It is a little out of date, but probably </w:t>
      </w:r>
      <w:r w:rsidR="00AF18AE" w:rsidRPr="00CC6411">
        <w:rPr>
          <w:rStyle w:val="DocActionChar"/>
        </w:rPr>
        <w:t xml:space="preserve">still </w:t>
      </w:r>
      <w:r w:rsidR="003758A1" w:rsidRPr="00CC6411">
        <w:rPr>
          <w:rStyle w:val="DocActionChar"/>
        </w:rPr>
        <w:t>useful.</w:t>
      </w:r>
      <w:r w:rsidR="00CC6411">
        <w:rPr>
          <w:rStyle w:val="DocActionChar"/>
        </w:rPr>
        <w:t xml:space="preserve"> Elaine.</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BB33C3" w:rsidRDefault="00BB33C3" w:rsidP="00BB33C3">
      <w:pPr>
        <w:pStyle w:val="Heading1"/>
      </w:pPr>
      <w:bookmarkStart w:id="1135" w:name="_Toc355280441"/>
      <w:bookmarkStart w:id="1136" w:name="_Ref356556507"/>
      <w:bookmarkStart w:id="1137" w:name="_Ref356556512"/>
      <w:bookmarkStart w:id="1138" w:name="_Ref357606881"/>
      <w:bookmarkStart w:id="1139" w:name="_Ref357606885"/>
      <w:bookmarkStart w:id="1140" w:name="_Toc359336883"/>
      <w:r>
        <w:t>References</w:t>
      </w:r>
      <w:bookmarkEnd w:id="1135"/>
      <w:bookmarkEnd w:id="1136"/>
      <w:bookmarkEnd w:id="1137"/>
      <w:bookmarkEnd w:id="1138"/>
      <w:bookmarkEnd w:id="1139"/>
      <w:bookmarkEnd w:id="1140"/>
    </w:p>
    <w:p w:rsidR="00E172F8" w:rsidRDefault="001C4E7F" w:rsidP="00E172F8">
      <w:pPr>
        <w:pStyle w:val="Bibliography"/>
        <w:rPr>
          <w:noProof/>
        </w:rPr>
      </w:pPr>
      <w:r>
        <w:fldChar w:fldCharType="begin"/>
      </w:r>
      <w:r w:rsidR="00BB33C3">
        <w:rPr>
          <w:lang w:val="en-AU"/>
        </w:rPr>
        <w:instrText xml:space="preserve"> BIBLIOGRAPHY  \l 3081 </w:instrText>
      </w:r>
      <w:r>
        <w:fldChar w:fldCharType="separate"/>
      </w:r>
      <w:r w:rsidR="00E172F8">
        <w:rPr>
          <w:noProof/>
        </w:rPr>
        <w:t xml:space="preserve">Astronomical Applications Department of the U.S. Naval Observatory, 2003. </w:t>
      </w:r>
      <w:r w:rsidR="00E172F8">
        <w:rPr>
          <w:i/>
          <w:iCs/>
          <w:noProof/>
        </w:rPr>
        <w:t xml:space="preserve">Universal Time. </w:t>
      </w:r>
      <w:r w:rsidR="00E172F8">
        <w:rPr>
          <w:noProof/>
        </w:rPr>
        <w:t xml:space="preserve">[Online] </w:t>
      </w:r>
      <w:r w:rsidR="00E172F8">
        <w:rPr>
          <w:noProof/>
        </w:rPr>
        <w:br/>
        <w:t xml:space="preserve">Available at: </w:t>
      </w:r>
      <w:r w:rsidR="00E172F8">
        <w:rPr>
          <w:noProof/>
          <w:u w:val="single"/>
        </w:rPr>
        <w:t>http://aa.usno.navy.mil/faq/docs/UT.php</w:t>
      </w:r>
      <w:r w:rsidR="00E172F8">
        <w:rPr>
          <w:noProof/>
        </w:rPr>
        <w:br/>
        <w:t>[Accessed 1 May 2013].</w:t>
      </w:r>
    </w:p>
    <w:p w:rsidR="00E172F8" w:rsidRDefault="00E172F8" w:rsidP="00E172F8">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E172F8" w:rsidRDefault="00E172F8" w:rsidP="00E172F8">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E172F8" w:rsidRDefault="00E172F8" w:rsidP="00E172F8">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E172F8" w:rsidRDefault="00E172F8" w:rsidP="00E172F8">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E172F8" w:rsidRDefault="00E172F8" w:rsidP="00E172F8">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E172F8" w:rsidRDefault="00E172F8" w:rsidP="00E172F8">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E172F8" w:rsidRDefault="00E172F8" w:rsidP="00E172F8">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E172F8" w:rsidRDefault="00E172F8" w:rsidP="00E172F8">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E172F8" w:rsidRDefault="00E172F8" w:rsidP="00E172F8">
      <w:pPr>
        <w:pStyle w:val="Bibliography"/>
        <w:rPr>
          <w:noProof/>
        </w:rPr>
      </w:pPr>
      <w:r>
        <w:rPr>
          <w:noProof/>
        </w:rPr>
        <w:t xml:space="preserve">Hüni, A. et al., 2007. </w:t>
      </w:r>
      <w:r>
        <w:rPr>
          <w:i/>
          <w:iCs/>
          <w:noProof/>
        </w:rPr>
        <w:t xml:space="preserve">Metadata of Spectral Data Collections. </w:t>
      </w:r>
      <w:r>
        <w:rPr>
          <w:noProof/>
        </w:rPr>
        <w:t>Bruges, Belgium, s.n.</w:t>
      </w:r>
    </w:p>
    <w:p w:rsidR="00E172F8" w:rsidRDefault="00E172F8" w:rsidP="00E172F8">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E172F8" w:rsidRDefault="00E172F8" w:rsidP="00E172F8">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E172F8" w:rsidRDefault="00E172F8" w:rsidP="00E172F8">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E172F8" w:rsidRDefault="00E172F8" w:rsidP="00E172F8">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E172F8" w:rsidRDefault="00E172F8" w:rsidP="00E172F8">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E172F8" w:rsidRDefault="00E172F8" w:rsidP="00E172F8">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E172F8" w:rsidRDefault="00E172F8" w:rsidP="00E172F8">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E172F8" w:rsidRDefault="00E172F8" w:rsidP="00E172F8">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1C4E7F" w:rsidP="00E172F8">
      <w:pPr>
        <w:pStyle w:val="Bibliography"/>
      </w:pPr>
      <w:r>
        <w:fldChar w:fldCharType="end"/>
      </w:r>
    </w:p>
    <w:p w:rsidR="00DE79D5" w:rsidRPr="00084655" w:rsidRDefault="0098760F" w:rsidP="00EC7A09">
      <w:pPr>
        <w:pStyle w:val="Heading1"/>
      </w:pPr>
      <w:bookmarkStart w:id="1141" w:name="_Toc355280442"/>
      <w:bookmarkStart w:id="1142" w:name="_Toc359336884"/>
      <w:r>
        <w:t xml:space="preserve">Document </w:t>
      </w:r>
      <w:r w:rsidR="00DE79D5" w:rsidRPr="00084655">
        <w:t>History</w:t>
      </w:r>
      <w:bookmarkEnd w:id="1141"/>
      <w:bookmarkEnd w:id="1142"/>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bookmarkStart w:id="1143" w:name="_GoBack"/>
            <w:bookmarkEnd w:id="1143"/>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r w:rsidR="002C3B6A">
              <w:rPr>
                <w:lang w:val="en-GB"/>
              </w:rPr>
              <w:t xml:space="preserve"> TBD</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144" w:name="_Ref353800559"/>
      <w:bookmarkStart w:id="1145" w:name="_Toc355280437"/>
      <w:bookmarkStart w:id="1146" w:name="_Toc359336885"/>
      <w:r>
        <w:t xml:space="preserve">Regular Expressions </w:t>
      </w:r>
      <w:bookmarkEnd w:id="1144"/>
      <w:r>
        <w:t>Tutorial</w:t>
      </w:r>
      <w:bookmarkEnd w:id="1145"/>
      <w:bookmarkEnd w:id="1146"/>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147" w:name="_Ref357589894"/>
      <w:bookmarkStart w:id="1148" w:name="_Toc359336886"/>
      <w:r>
        <w:t>Predefined Manufacturer Table</w:t>
      </w:r>
      <w:bookmarkEnd w:id="1147"/>
      <w:bookmarkEnd w:id="1148"/>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49" w:name="_Ref358389791"/>
      <w:bookmarkStart w:id="1150" w:name="_Ref358389794"/>
      <w:bookmarkStart w:id="1151" w:name="_Ref358389904"/>
      <w:bookmarkStart w:id="1152" w:name="_Ref358389907"/>
      <w:bookmarkStart w:id="1153" w:name="_Toc359336887"/>
      <w:r>
        <w:t>Predefined Sensor Table</w:t>
      </w:r>
      <w:bookmarkEnd w:id="1149"/>
      <w:bookmarkEnd w:id="1150"/>
      <w:bookmarkEnd w:id="1151"/>
      <w:bookmarkEnd w:id="1152"/>
      <w:bookmarkEnd w:id="1153"/>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46"/>
      <w:footerReference w:type="default" r:id="rId147"/>
      <w:headerReference w:type="first" r:id="rId148"/>
      <w:footerReference w:type="first" r:id="rId149"/>
      <w:type w:val="continuous"/>
      <w:pgSz w:w="11907" w:h="16840" w:code="9"/>
      <w:pgMar w:top="1394" w:right="1134" w:bottom="1701" w:left="1418" w:header="720" w:footer="59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4333" w:rsidRDefault="008D4333">
      <w:r>
        <w:separator/>
      </w:r>
    </w:p>
  </w:endnote>
  <w:endnote w:type="continuationSeparator" w:id="0">
    <w:p w:rsidR="008D4333" w:rsidRDefault="008D43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45AF" w:rsidRDefault="003745AF" w:rsidP="00796C6A">
    <w:pPr>
      <w:pStyle w:val="Footer"/>
      <w:pBdr>
        <w:top w:val="single" w:sz="18" w:space="5" w:color="0070C0"/>
      </w:pBdr>
      <w:tabs>
        <w:tab w:val="clear" w:pos="7938"/>
        <w:tab w:val="right" w:pos="8789"/>
      </w:tabs>
    </w:pPr>
    <w:fldSimple w:instr="FILENAME ">
      <w:r>
        <w:rPr>
          <w:noProof/>
        </w:rPr>
        <w:t>SPECCHIO_UserGuide.docx</w:t>
      </w:r>
    </w:fldSimple>
  </w:p>
  <w:p w:rsidR="003745AF" w:rsidRDefault="003745AF" w:rsidP="00796C6A">
    <w:pPr>
      <w:pStyle w:val="Footer"/>
      <w:pBdr>
        <w:top w:val="single" w:sz="18" w:space="5" w:color="0070C0"/>
      </w:pBdr>
      <w:tabs>
        <w:tab w:val="clear" w:pos="7938"/>
        <w:tab w:val="right" w:pos="9356"/>
      </w:tabs>
    </w:pPr>
    <w:r>
      <w:t xml:space="preserve">Version </w:t>
    </w:r>
    <w:fldSimple w:instr="REF VQS">
      <w:r>
        <w:rPr>
          <w:noProof/>
        </w:rPr>
        <w:t>3.0</w:t>
      </w:r>
    </w:fldSimple>
    <w:r>
      <w:t xml:space="preserve"> / </w:t>
    </w:r>
    <w:fldSimple w:instr="REF DD">
      <w:r>
        <w:rPr>
          <w:noProof/>
        </w:rPr>
        <w:t>30.05.2012</w:t>
      </w:r>
    </w:fldSimple>
    <w:r>
      <w:tab/>
    </w:r>
    <w:r>
      <w:tab/>
      <w:t>Pag</w:t>
    </w:r>
    <w:r w:rsidRPr="008030FC">
      <w:t xml:space="preserve">e </w:t>
    </w:r>
    <w:fldSimple w:instr="PAGE">
      <w:r w:rsidR="008D4333">
        <w:rPr>
          <w:noProof/>
        </w:rPr>
        <w:t>1</w:t>
      </w:r>
    </w:fldSimple>
    <w:r w:rsidRPr="008030FC">
      <w:t xml:space="preserve"> </w:t>
    </w:r>
    <w:r>
      <w:t xml:space="preserve">of </w:t>
    </w:r>
    <w:fldSimple w:instr="NUMPAGES ">
      <w:r w:rsidR="008D4333">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45AF" w:rsidRDefault="003745A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4333" w:rsidRDefault="008D4333">
      <w:r>
        <w:separator/>
      </w:r>
    </w:p>
  </w:footnote>
  <w:footnote w:type="continuationSeparator" w:id="0">
    <w:p w:rsidR="008D4333" w:rsidRDefault="008D43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45AF" w:rsidRDefault="003745AF"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45AF" w:rsidRDefault="003745AF">
    <w:pPr>
      <w:framePr w:w="3255" w:h="992" w:wrap="notBeside" w:vAnchor="text" w:hAnchor="margin" w:y="1"/>
    </w:pPr>
  </w:p>
  <w:p w:rsidR="003745AF" w:rsidRDefault="003745AF">
    <w:pPr>
      <w:framePr w:w="3255" w:h="992" w:wrap="notBeside" w:vAnchor="text" w:hAnchor="margin" w:y="1"/>
    </w:pPr>
  </w:p>
  <w:p w:rsidR="003745AF" w:rsidRDefault="003745AF">
    <w:pPr>
      <w:rPr>
        <w:sz w:val="28"/>
        <w:szCs w:val="28"/>
      </w:rPr>
    </w:pPr>
    <w:r>
      <w:rPr>
        <w:sz w:val="28"/>
        <w:szCs w:val="28"/>
      </w:rPr>
      <w:t>Remote Sensing Laboratories</w:t>
    </w:r>
  </w:p>
  <w:p w:rsidR="003745AF" w:rsidRDefault="003745AF">
    <w:pPr>
      <w:rPr>
        <w:sz w:val="28"/>
        <w:szCs w:val="28"/>
      </w:rPr>
    </w:pPr>
    <w:r>
      <w:rPr>
        <w:sz w:val="28"/>
        <w:szCs w:val="28"/>
      </w:rPr>
      <w:t>Department of Geography</w:t>
    </w:r>
  </w:p>
  <w:p w:rsidR="003745AF" w:rsidRPr="00192611" w:rsidRDefault="003745AF">
    <w:pPr>
      <w:rPr>
        <w:sz w:val="28"/>
        <w:szCs w:val="28"/>
      </w:rPr>
    </w:pPr>
    <w:r>
      <w:rPr>
        <w:sz w:val="28"/>
        <w:szCs w:val="28"/>
      </w:rPr>
      <w:t>University of Zurich</w:t>
    </w:r>
  </w:p>
  <w:p w:rsidR="003745AF" w:rsidRDefault="003745AF">
    <w:pPr>
      <w:rPr>
        <w:sz w:val="36"/>
      </w:rPr>
    </w:pPr>
  </w:p>
  <w:p w:rsidR="003745AF" w:rsidRDefault="003745A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p>
  <w:p w:rsidR="003745AF" w:rsidRDefault="003745AF">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94210">
      <o:colormru v:ext="edit" colors="#f4f3ec,#dbe5f1,#c4cdfc,#b8cce4,#00863d"/>
      <o:colormenu v:ext="edit" fillcolor="#00863d"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87E"/>
    <w:rsid w:val="00125A0E"/>
    <w:rsid w:val="00126294"/>
    <w:rsid w:val="001265C9"/>
    <w:rsid w:val="00126BD4"/>
    <w:rsid w:val="001310CE"/>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F1E"/>
    <w:rsid w:val="001A05D9"/>
    <w:rsid w:val="001A1F98"/>
    <w:rsid w:val="001A3AD1"/>
    <w:rsid w:val="001A3E85"/>
    <w:rsid w:val="001A42EB"/>
    <w:rsid w:val="001A43B4"/>
    <w:rsid w:val="001B1819"/>
    <w:rsid w:val="001B3A12"/>
    <w:rsid w:val="001B6174"/>
    <w:rsid w:val="001B763C"/>
    <w:rsid w:val="001C312D"/>
    <w:rsid w:val="001C4E7F"/>
    <w:rsid w:val="001C5A74"/>
    <w:rsid w:val="001C6618"/>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86B"/>
    <w:rsid w:val="00283170"/>
    <w:rsid w:val="00284DC7"/>
    <w:rsid w:val="00286262"/>
    <w:rsid w:val="0029065B"/>
    <w:rsid w:val="0029326D"/>
    <w:rsid w:val="002935FF"/>
    <w:rsid w:val="00293D32"/>
    <w:rsid w:val="002943C3"/>
    <w:rsid w:val="002979B3"/>
    <w:rsid w:val="002A04DB"/>
    <w:rsid w:val="002A0FFE"/>
    <w:rsid w:val="002A3F98"/>
    <w:rsid w:val="002A413C"/>
    <w:rsid w:val="002A47FD"/>
    <w:rsid w:val="002B10D8"/>
    <w:rsid w:val="002B31FB"/>
    <w:rsid w:val="002B46C1"/>
    <w:rsid w:val="002B5ED5"/>
    <w:rsid w:val="002C0B19"/>
    <w:rsid w:val="002C1A9A"/>
    <w:rsid w:val="002C3B6A"/>
    <w:rsid w:val="002C6764"/>
    <w:rsid w:val="002D26AF"/>
    <w:rsid w:val="002D27C1"/>
    <w:rsid w:val="002D4E89"/>
    <w:rsid w:val="002E1EF5"/>
    <w:rsid w:val="002E2195"/>
    <w:rsid w:val="002E2FCF"/>
    <w:rsid w:val="002E3320"/>
    <w:rsid w:val="002E478E"/>
    <w:rsid w:val="002E79AF"/>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2B0B"/>
    <w:rsid w:val="0039380A"/>
    <w:rsid w:val="0039469A"/>
    <w:rsid w:val="00395E91"/>
    <w:rsid w:val="003963DF"/>
    <w:rsid w:val="00396B9D"/>
    <w:rsid w:val="003A1458"/>
    <w:rsid w:val="003A363C"/>
    <w:rsid w:val="003B0D44"/>
    <w:rsid w:val="003B10F3"/>
    <w:rsid w:val="003B29B2"/>
    <w:rsid w:val="003C012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335E3"/>
    <w:rsid w:val="005346B8"/>
    <w:rsid w:val="0053475F"/>
    <w:rsid w:val="00535A21"/>
    <w:rsid w:val="00540712"/>
    <w:rsid w:val="00547F47"/>
    <w:rsid w:val="005504A7"/>
    <w:rsid w:val="00553C61"/>
    <w:rsid w:val="00555090"/>
    <w:rsid w:val="005565BF"/>
    <w:rsid w:val="00556D60"/>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5DF8"/>
    <w:rsid w:val="00756DC2"/>
    <w:rsid w:val="007576C5"/>
    <w:rsid w:val="00763F24"/>
    <w:rsid w:val="0076705D"/>
    <w:rsid w:val="007674AF"/>
    <w:rsid w:val="007725A9"/>
    <w:rsid w:val="00775FF4"/>
    <w:rsid w:val="0078053C"/>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2B3F"/>
    <w:rsid w:val="008C373D"/>
    <w:rsid w:val="008C4474"/>
    <w:rsid w:val="008C6ACF"/>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0B7"/>
    <w:rsid w:val="00BF0F6A"/>
    <w:rsid w:val="00BF1132"/>
    <w:rsid w:val="00BF33B1"/>
    <w:rsid w:val="00BF34E0"/>
    <w:rsid w:val="00BF4AFF"/>
    <w:rsid w:val="00BF5413"/>
    <w:rsid w:val="00BF5DA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3177"/>
    <w:rsid w:val="00C356CB"/>
    <w:rsid w:val="00C41199"/>
    <w:rsid w:val="00C4128B"/>
    <w:rsid w:val="00C41FBE"/>
    <w:rsid w:val="00C429FA"/>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283"/>
    <w:rsid w:val="00D546F3"/>
    <w:rsid w:val="00D54ADA"/>
    <w:rsid w:val="00D5550F"/>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1117"/>
    <w:rsid w:val="00DE3175"/>
    <w:rsid w:val="00DE46F1"/>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43B4"/>
    <w:rsid w:val="00E44769"/>
    <w:rsid w:val="00E45309"/>
    <w:rsid w:val="00E47832"/>
    <w:rsid w:val="00E5047C"/>
    <w:rsid w:val="00E51617"/>
    <w:rsid w:val="00E535AD"/>
    <w:rsid w:val="00E541CA"/>
    <w:rsid w:val="00E56406"/>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4210">
      <o:colormru v:ext="edit" colors="#f4f3ec,#dbe5f1,#c4cdfc,#b8cce4,#00863d"/>
      <o:colormenu v:ext="edit" fillcolor="#00863d" strokecolor="#0070c0"/>
    </o:shapedefaults>
    <o:shapelayout v:ext="edit">
      <o:idmap v:ext="edit" data="1"/>
      <o:rules v:ext="edit">
        <o:r id="V:Rule1" type="callout" idref="#_x0000_s1032"/>
        <o:r id="V:Rule4" type="callout" idref="#_x0000_s1052"/>
        <o:r id="V:Rule7" type="arc" idref="#_x0000_s1337"/>
        <o:r id="V:Rule8" type="callout" idref="#_x0000_s1163"/>
        <o:r id="V:Rule9" type="callout" idref="#_x0000_s1160"/>
        <o:r id="V:Rule10" type="callout" idref="#_x0000_s1161"/>
        <o:r id="V:Rule11" type="callout" idref="#_x0000_s1162"/>
        <o:r id="V:Rule16" type="callout" idref="#_x0000_s1210"/>
        <o:r id="V:Rule17" type="callout" idref="#_x0000_s1209"/>
        <o:r id="V:Rule18" type="callout" idref="#_x0000_s1230"/>
        <o:r id="V:Rule19" type="callout" idref="#_x0000_s1231"/>
        <o:r id="V:Rule20" type="callout" idref="#_x0000_s1232"/>
        <o:r id="V:Rule21" type="connector" idref="#_x0000_s1094">
          <o:proxy start="" idref="#_x0000_s1087" connectloc="3"/>
          <o:proxy end="" idref="#_x0000_s1093" connectloc="1"/>
        </o:r>
        <o:r id="V:Rule22" type="callout" idref="#_x0000_s1108"/>
        <o:r id="V:Rule23" type="callout" idref="#_x0000_s1114"/>
        <o:r id="V:Rule24" type="connector" idref="#_x0000_s1336">
          <o:proxy start="" idref="#_x0000_s1333" connectloc="2"/>
          <o:proxy end="" idref="#_x0000_s1335" connectloc="1"/>
        </o:r>
        <o:r id="V:Rule25" type="connector" idref="#_x0000_s1326">
          <o:proxy start="" idref="#_x0000_s1173" connectloc="1"/>
          <o:proxy end="" idref="#_x0000_s1171" connectloc="3"/>
        </o:r>
        <o:r id="V:Rule26" type="connector" idref="#_x0000_s1042">
          <o:proxy start="" idref="#_x0000_s1036" connectloc="4"/>
          <o:proxy end="" idref="#_x0000_s1041" connectloc="1"/>
        </o:r>
        <o:r id="V:Rule27" type="connector" idref="#_x0000_s1327">
          <o:proxy start="" idref="#_x0000_s1175" connectloc="0"/>
          <o:proxy end="" idref="#_x0000_s1174" connectloc="2"/>
        </o:r>
        <o:r id="V:Rule28" type="connector" idref="#_x0000_s1325">
          <o:proxy start="" idref="#_x0000_s1172" connectloc="1"/>
          <o:proxy end="" idref="#_x0000_s1170" connectloc="3"/>
        </o:r>
        <o:r id="V:Rule29" type="connector" idref="#_x0000_s1051">
          <o:proxy start="" idref="#_x0000_s1047" connectloc="4"/>
          <o:proxy end="" idref="#_x0000_s1050" connectloc="1"/>
        </o:r>
        <o:r id="V:Rule30" type="connector" idref="#_x0000_s1324">
          <o:proxy start="" idref="#_x0000_s1168" connectloc="1"/>
          <o:proxy end="" idref="#_x0000_s1169" connectloc="3"/>
        </o:r>
        <o:r id="V:Rule31" type="callout" idref="#_x0000_s110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786760"/>
    <w:pPr>
      <w:keepLines/>
      <w:shd w:val="thinReverseDiagStripe" w:color="EEECE1" w:themeColor="background2" w:fill="FBD4B4" w:themeFill="accent6" w:themeFillTint="66"/>
      <w:ind w:left="708" w:hanging="992"/>
    </w:pPr>
  </w:style>
  <w:style w:type="character" w:customStyle="1" w:styleId="NoteChar">
    <w:name w:val="Note Char"/>
    <w:basedOn w:val="BodyChar"/>
    <w:link w:val="Note"/>
    <w:rsid w:val="00786760"/>
    <w:rPr>
      <w:shd w:val="thinReverseDiagStripe"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9.png"/><Relationship Id="rId21" Type="http://schemas.openxmlformats.org/officeDocument/2006/relationships/hyperlink" Target="http://en.wikipedia.org/wiki/Transmission_Control_Protoco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www.specchio.ch" TargetMode="External"/><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hyperlink" Target="http://researchdata.ands.org.au/" TargetMode="External"/><Relationship Id="rId107" Type="http://schemas.openxmlformats.org/officeDocument/2006/relationships/image" Target="media/image79.png"/><Relationship Id="rId11" Type="http://schemas.openxmlformats.org/officeDocument/2006/relationships/hyperlink" Target="http://www.specchio.ch" TargetMode="Externa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ands.org.au/" TargetMode="External"/><Relationship Id="rId95" Type="http://schemas.openxmlformats.org/officeDocument/2006/relationships/image" Target="media/image67.png"/><Relationship Id="rId216" Type="http://schemas.microsoft.com/office/2007/relationships/stylesWithEffects" Target="stylesWithEffects.xml"/><Relationship Id="rId22" Type="http://schemas.openxmlformats.org/officeDocument/2006/relationships/hyperlink" Target="http://en.wikipedia.org/wiki/Internet_Protocol" TargetMode="Externa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hyperlink" Target="https://github.com/IntersectAustralia/dc10" TargetMode="External"/><Relationship Id="rId17" Type="http://schemas.openxmlformats.org/officeDocument/2006/relationships/hyperlink" Target="http://en.wikipedia.org/wiki/Regular_expression"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hyperlink" Target="http://en.wikipedia.org/wiki/Relational_database_management_syste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ncris.innovation.gov.au/" TargetMode="External"/><Relationship Id="rId96" Type="http://schemas.openxmlformats.org/officeDocument/2006/relationships/image" Target="media/image68.emf"/><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bs.gov.au/ausstats/abs@.nsf/Products/6BB427AB9696C225CA2574180004463E?opendocument"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www.doi.org/"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emf"/><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emf"/><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17.emf"/><Relationship Id="rId109" Type="http://schemas.openxmlformats.org/officeDocument/2006/relationships/image" Target="media/image81.png"/><Relationship Id="rId34" Type="http://schemas.openxmlformats.org/officeDocument/2006/relationships/hyperlink" Target="http://www.Modtran5.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www.clw.csiro.au/aclep/asc_re_on_line/soilhome.htm"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2.emf"/><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en.wikipedia.org/wiki/Special-purpose_programming_language" TargetMode="External"/><Relationship Id="rId14" Type="http://schemas.openxmlformats.org/officeDocument/2006/relationships/hyperlink" Target="http://www.arc.gov.au/" TargetMode="External"/><Relationship Id="rId30" Type="http://schemas.openxmlformats.org/officeDocument/2006/relationships/image" Target="media/image10.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researchdata.ands.org.au/"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www.specchio.ch" TargetMode="Externa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14B449CA-501F-4811-AE78-4540E16327E1}">
  <ds:schemaRefs>
    <ds:schemaRef ds:uri="http://schemas.openxmlformats.org/officeDocument/2006/bibliography"/>
  </ds:schemaRefs>
</ds:datastoreItem>
</file>

<file path=customXml/itemProps2.xml><?xml version="1.0" encoding="utf-8"?>
<ds:datastoreItem xmlns:ds="http://schemas.openxmlformats.org/officeDocument/2006/customXml" ds:itemID="{8E9DD18C-8078-4ACC-A085-99FCBFB17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11723</TotalTime>
  <Pages>1</Pages>
  <Words>35085</Words>
  <Characters>199991</Characters>
  <Application>Microsoft Office Word</Application>
  <DocSecurity>0</DocSecurity>
  <Lines>1666</Lines>
  <Paragraphs>469</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ITPM-System</vt:lpstr>
      <vt:lpstr>Version: 	3.0</vt:lpstr>
      <vt:lpstr>Table of Contents</vt:lpstr>
      <vt:lpstr>Introduction</vt:lpstr>
      <vt:lpstr>    Document scope</vt:lpstr>
      <vt:lpstr>    Intended audience</vt:lpstr>
      <vt:lpstr>    SPECCHIO ownership and access</vt:lpstr>
      <vt:lpstr>    Copyright and licensing</vt:lpstr>
      <vt:lpstr>    For Further Information</vt:lpstr>
      <vt:lpstr>Glossary</vt:lpstr>
      <vt:lpstr>SPECCHIO Concepts</vt:lpstr>
      <vt:lpstr>    Before You Start</vt:lpstr>
      <vt:lpstr>    User Accounts</vt:lpstr>
      <vt:lpstr>    Administrator Access</vt:lpstr>
      <vt:lpstr>    Campaigns</vt:lpstr>
      <vt:lpstr>    Campaign Hierarchy Structure</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lpstr>    Overview of SPECCHIO Data Loading</vt:lpstr>
    </vt:vector>
  </TitlesOfParts>
  <Company>atraxis</Company>
  <LinksUpToDate>false</LinksUpToDate>
  <CharactersWithSpaces>234607</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87</cp:revision>
  <cp:lastPrinted>2013-05-02T05:10:00Z</cp:lastPrinted>
  <dcterms:created xsi:type="dcterms:W3CDTF">2012-05-02T12:22:00Z</dcterms:created>
  <dcterms:modified xsi:type="dcterms:W3CDTF">2013-06-18T07:04:00Z</dcterms:modified>
</cp:coreProperties>
</file>