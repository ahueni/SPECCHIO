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0FFE" w:rsidRPr="00084655" w:rsidRDefault="002A0FFE" w:rsidP="002A0FFE">
      <w:pPr>
        <w:rPr>
          <w:sz w:val="82"/>
        </w:rPr>
      </w:pPr>
    </w:p>
    <w:p w:rsidR="002A0FFE" w:rsidRPr="004D7992" w:rsidRDefault="004D7992" w:rsidP="002A0FFE">
      <w:r>
        <w:rPr>
          <w:noProof/>
          <w:lang w:val="en-AU" w:eastAsia="ja-JP"/>
        </w:rPr>
        <w:drawing>
          <wp:inline distT="0" distB="0" distL="0" distR="0">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9"/>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AE2F37" w:rsidRPr="004D7992">
        <w:fldChar w:fldCharType="begin"/>
      </w:r>
      <w:r w:rsidR="00567E0A">
        <w:instrText>SET</w:instrText>
      </w:r>
      <w:r w:rsidR="002A0FFE" w:rsidRPr="004D7992">
        <w:instrText xml:space="preserve"> project </w:instrText>
      </w:r>
      <w:r w:rsidR="00AE2F37"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AE2F37" w:rsidRPr="004D7992">
        <w:fldChar w:fldCharType="separate"/>
      </w:r>
      <w:r w:rsidR="00A92DD8">
        <w:instrText>SPECCHIO</w:instrText>
      </w:r>
      <w:r w:rsidR="00AE2F37" w:rsidRPr="004D7992">
        <w:fldChar w:fldCharType="end"/>
      </w:r>
      <w:r w:rsidR="00AE2F37" w:rsidRPr="004D7992">
        <w:fldChar w:fldCharType="separate"/>
      </w:r>
      <w:bookmarkStart w:id="0" w:name="project"/>
      <w:r w:rsidR="00A92DD8">
        <w:rPr>
          <w:noProof/>
        </w:rPr>
        <w:t>SPECCHIO</w:t>
      </w:r>
      <w:bookmarkEnd w:id="0"/>
      <w:r w:rsidR="00AE2F37" w:rsidRPr="004D7992">
        <w:fldChar w:fldCharType="end"/>
      </w:r>
      <w:r w:rsidR="00AE2F37" w:rsidRPr="004D7992">
        <w:fldChar w:fldCharType="begin"/>
      </w:r>
      <w:r w:rsidR="00567E0A">
        <w:instrText>SET</w:instrText>
      </w:r>
      <w:r w:rsidR="002A0FFE" w:rsidRPr="004D7992">
        <w:instrText xml:space="preserve"> partproject </w:instrText>
      </w:r>
      <w:r w:rsidR="00AE2F37"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AE2F37" w:rsidRPr="004D7992">
        <w:fldChar w:fldCharType="end"/>
      </w:r>
      <w:r w:rsidR="00AE2F37" w:rsidRPr="004D7992">
        <w:fldChar w:fldCharType="separate"/>
      </w:r>
      <w:bookmarkStart w:id="1" w:name="partproject"/>
      <w:bookmarkEnd w:id="1"/>
      <w:r w:rsidR="00A92DD8">
        <w:rPr>
          <w:noProof/>
        </w:rPr>
        <w:t xml:space="preserve"> </w:t>
      </w:r>
      <w:r w:rsidR="00AE2F37" w:rsidRPr="004D7992">
        <w:fldChar w:fldCharType="end"/>
      </w:r>
    </w:p>
    <w:p w:rsidR="002A0FFE" w:rsidRPr="004D7992" w:rsidRDefault="002A0FFE">
      <w:pPr>
        <w:pStyle w:val="Title"/>
        <w:suppressAutoHyphens/>
        <w:spacing w:before="960"/>
        <w:rPr>
          <w:sz w:val="24"/>
        </w:rPr>
      </w:pPr>
      <w:r w:rsidRPr="004D7992">
        <w:rPr>
          <w:sz w:val="22"/>
        </w:rPr>
        <w:br/>
      </w:r>
      <w:r w:rsidR="00AE2F37" w:rsidRPr="00084655">
        <w:fldChar w:fldCharType="begin"/>
      </w:r>
      <w:r w:rsidR="00567E0A">
        <w:instrText>SET</w:instrText>
      </w:r>
      <w:r w:rsidRPr="00084655">
        <w:instrText xml:space="preserve"> DOC_TITLE </w:instrText>
      </w:r>
      <w:r w:rsidR="00AE2F37">
        <w:fldChar w:fldCharType="begin"/>
      </w:r>
      <w:r w:rsidR="00FB7375">
        <w:instrText xml:space="preserve"> </w:instrText>
      </w:r>
      <w:r w:rsidR="00567E0A">
        <w:instrText>FILLIN</w:instrText>
      </w:r>
      <w:r w:rsidR="00FB7375">
        <w:instrText xml:space="preserve"> "Document Title (e.g. ITPM Manual)" \* CHARFORMAT </w:instrText>
      </w:r>
      <w:r w:rsidR="00AE2F37">
        <w:fldChar w:fldCharType="separate"/>
      </w:r>
      <w:r w:rsidR="00A92DD8">
        <w:instrText>User Guide</w:instrText>
      </w:r>
      <w:r w:rsidR="00AE2F37">
        <w:fldChar w:fldCharType="end"/>
      </w:r>
      <w:r w:rsidR="00AE2F37" w:rsidRPr="00084655">
        <w:fldChar w:fldCharType="separate"/>
      </w:r>
      <w:bookmarkStart w:id="2" w:name="DOC_TITLE"/>
      <w:r w:rsidR="00A92DD8">
        <w:rPr>
          <w:noProof/>
        </w:rPr>
        <w:t>User Guide</w:t>
      </w:r>
      <w:bookmarkEnd w:id="2"/>
      <w:r w:rsidR="00AE2F37" w:rsidRPr="00084655">
        <w:fldChar w:fldCharType="end"/>
      </w:r>
      <w:fldSimple w:instr=" REF DOC_TITLE \* MERGEFORMAT ">
        <w:r w:rsidR="00A92DD8">
          <w:rPr>
            <w:noProof/>
          </w:rPr>
          <w:t>User Guide</w:t>
        </w:r>
      </w:fldSimple>
    </w:p>
    <w:p w:rsidR="002A0FFE" w:rsidRPr="004D7992" w:rsidRDefault="00AE2F37">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rsidR="008C1F0E" w:rsidRDefault="008C1F0E" w:rsidP="008C1F0E">
      <w:pPr>
        <w:pStyle w:val="Version"/>
        <w:ind w:left="1701" w:hanging="1701"/>
      </w:pPr>
    </w:p>
    <w:p w:rsidR="008C1F0E" w:rsidRDefault="008C1F0E" w:rsidP="008C1F0E">
      <w:pPr>
        <w:pStyle w:val="Version"/>
        <w:ind w:left="1701" w:hanging="1701"/>
      </w:pPr>
    </w:p>
    <w:p w:rsidR="002A0FFE" w:rsidRPr="00084655" w:rsidRDefault="002A0FFE" w:rsidP="00306258">
      <w:pPr>
        <w:pStyle w:val="Version"/>
        <w:tabs>
          <w:tab w:val="clear" w:pos="1701"/>
        </w:tabs>
        <w:ind w:left="1701" w:hanging="1701"/>
        <w:outlineLvl w:val="0"/>
      </w:pPr>
      <w:r w:rsidRPr="00084655">
        <w:t xml:space="preserve">Version: </w:t>
      </w:r>
      <w:r w:rsidRPr="00084655">
        <w:tab/>
      </w:r>
      <w:fldSimple w:instr="REF VQS">
        <w:r w:rsidR="00A92DD8">
          <w:rPr>
            <w:noProof/>
          </w:rPr>
          <w:t>3.0</w:t>
        </w:r>
      </w:fldSimple>
      <w:r w:rsidR="00AE2F37" w:rsidRPr="00084655">
        <w:fldChar w:fldCharType="begin"/>
      </w:r>
      <w:r w:rsidR="00567E0A">
        <w:instrText>SET</w:instrText>
      </w:r>
      <w:r w:rsidRPr="00084655">
        <w:instrText xml:space="preserve"> VQS </w:instrText>
      </w:r>
      <w:r w:rsidR="00AE2F37">
        <w:fldChar w:fldCharType="begin"/>
      </w:r>
      <w:r w:rsidR="00567E0A">
        <w:instrText>FILLIN</w:instrText>
      </w:r>
      <w:r w:rsidR="00734122">
        <w:instrText xml:space="preserve"> "Version (e.g. 1.0)"</w:instrText>
      </w:r>
      <w:r w:rsidR="00AE2F37">
        <w:fldChar w:fldCharType="separate"/>
      </w:r>
      <w:r w:rsidR="00A92DD8">
        <w:instrText>3.0</w:instrText>
      </w:r>
      <w:r w:rsidR="00AE2F37">
        <w:fldChar w:fldCharType="end"/>
      </w:r>
      <w:r w:rsidR="00AE2F37" w:rsidRPr="00084655">
        <w:fldChar w:fldCharType="separate"/>
      </w:r>
      <w:bookmarkStart w:id="3" w:name="VQS"/>
      <w:r w:rsidR="00A92DD8">
        <w:rPr>
          <w:noProof/>
        </w:rPr>
        <w:t>3.0</w:t>
      </w:r>
      <w:bookmarkEnd w:id="3"/>
      <w:r w:rsidR="00AE2F37" w:rsidRPr="00084655">
        <w:fldChar w:fldCharType="end"/>
      </w:r>
    </w:p>
    <w:p w:rsidR="002A0FFE" w:rsidRPr="00084655" w:rsidRDefault="002A0FFE">
      <w:pPr>
        <w:pStyle w:val="Version"/>
        <w:tabs>
          <w:tab w:val="clear" w:pos="1701"/>
        </w:tabs>
        <w:ind w:left="1701" w:hanging="1701"/>
      </w:pPr>
      <w:r w:rsidRPr="00084655">
        <w:t xml:space="preserve">Date: </w:t>
      </w:r>
      <w:r w:rsidRPr="00084655">
        <w:tab/>
      </w:r>
      <w:r w:rsidR="00AE2F37" w:rsidRPr="00084655">
        <w:fldChar w:fldCharType="begin"/>
      </w:r>
      <w:r w:rsidR="00567E0A">
        <w:instrText>SET</w:instrText>
      </w:r>
      <w:r w:rsidRPr="00084655">
        <w:instrText xml:space="preserve"> DD </w:instrText>
      </w:r>
      <w:r w:rsidR="00AE2F37">
        <w:fldChar w:fldCharType="begin"/>
      </w:r>
      <w:r w:rsidR="00567E0A">
        <w:instrText>FILLIN</w:instrText>
      </w:r>
      <w:r w:rsidR="00734122">
        <w:instrText xml:space="preserve"> "Date (dd.mm.yyyy)”</w:instrText>
      </w:r>
      <w:r w:rsidR="00AE2F37">
        <w:fldChar w:fldCharType="separate"/>
      </w:r>
      <w:r w:rsidR="00A92DD8">
        <w:instrText>21.06.2012</w:instrText>
      </w:r>
      <w:r w:rsidR="00AE2F37">
        <w:fldChar w:fldCharType="end"/>
      </w:r>
      <w:r w:rsidR="00AE2F37" w:rsidRPr="00084655">
        <w:fldChar w:fldCharType="separate"/>
      </w:r>
      <w:bookmarkStart w:id="4" w:name="DD"/>
      <w:bookmarkStart w:id="5" w:name="DATE"/>
      <w:r w:rsidR="00A92DD8">
        <w:rPr>
          <w:noProof/>
        </w:rPr>
        <w:t>21.06.2012</w:t>
      </w:r>
      <w:bookmarkEnd w:id="4"/>
      <w:bookmarkEnd w:id="5"/>
      <w:r w:rsidR="00AE2F37" w:rsidRPr="00084655">
        <w:fldChar w:fldCharType="end"/>
      </w:r>
      <w:fldSimple w:instr="REF DD">
        <w:r w:rsidR="00A92DD8">
          <w:rPr>
            <w:noProof/>
          </w:rPr>
          <w:t>21.06.2012</w:t>
        </w:r>
      </w:fldSimple>
    </w:p>
    <w:p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AE2F37" w:rsidRPr="00084655">
        <w:fldChar w:fldCharType="begin"/>
      </w:r>
      <w:r w:rsidR="00567E0A">
        <w:instrText>SET</w:instrText>
      </w:r>
      <w:r w:rsidRPr="00084655">
        <w:instrText xml:space="preserve"> DOC_AUTHOR </w:instrText>
      </w:r>
      <w:r w:rsidR="00AE2F37">
        <w:fldChar w:fldCharType="begin"/>
      </w:r>
      <w:r w:rsidR="00567E0A">
        <w:instrText>FILLIN</w:instrText>
      </w:r>
      <w:r w:rsidR="00734122">
        <w:instrText xml:space="preserve"> "Author (e.g. F. Test, Organisation 'X')"</w:instrText>
      </w:r>
      <w:r w:rsidR="00AE2F37">
        <w:fldChar w:fldCharType="separate"/>
      </w:r>
      <w:r w:rsidR="00A92DD8">
        <w:instrText>P. Roberts (Intersect), A. Hueni &amp; D. Kuekenbrink (Remote Sensing Laboratories, University of Zurich)</w:instrText>
      </w:r>
      <w:r w:rsidR="00AE2F37">
        <w:fldChar w:fldCharType="end"/>
      </w:r>
      <w:r w:rsidR="00AE2F37" w:rsidRPr="00084655">
        <w:fldChar w:fldCharType="separate"/>
      </w:r>
      <w:bookmarkStart w:id="6" w:name="DOC_AUTHOR"/>
      <w:r w:rsidR="00A92DD8">
        <w:rPr>
          <w:noProof/>
        </w:rPr>
        <w:t>P. Roberts (Intersect), A. Hueni &amp; D. Kuekenbrink (Remote Sensing Laboratories, University of Zurich)</w:t>
      </w:r>
      <w:bookmarkEnd w:id="6"/>
      <w:r w:rsidR="00AE2F37" w:rsidRPr="00084655">
        <w:fldChar w:fldCharType="end"/>
      </w:r>
      <w:fldSimple w:instr="REF DOC_AUTHOR  \* MERGEFORMAT ">
        <w:r w:rsidR="00A92DD8">
          <w:rPr>
            <w:noProof/>
          </w:rPr>
          <w:t>P. Roberts (Intersect), A. Hueni &amp; D. Kuekenbrink (Remote Sensing Laboratories, University of Zurich)</w:t>
        </w:r>
      </w:fldSimple>
    </w:p>
    <w:p w:rsidR="002A0FFE" w:rsidRPr="00084655" w:rsidRDefault="002A0FFE">
      <w:pPr>
        <w:pStyle w:val="Version"/>
        <w:tabs>
          <w:tab w:val="clear" w:pos="1701"/>
        </w:tabs>
        <w:ind w:left="1701" w:hanging="1701"/>
      </w:pPr>
      <w:r w:rsidRPr="00084655">
        <w:t>File:</w:t>
      </w:r>
      <w:r w:rsidRPr="00084655">
        <w:tab/>
      </w:r>
      <w:r w:rsidR="00AE2F37" w:rsidRPr="00084655">
        <w:fldChar w:fldCharType="begin"/>
      </w:r>
      <w:r w:rsidR="00567E0A">
        <w:instrText>SET</w:instrText>
      </w:r>
      <w:r w:rsidRPr="00084655">
        <w:instrText xml:space="preserve"> PFAD </w:instrText>
      </w:r>
      <w:r w:rsidR="00AE2F37" w:rsidRPr="00084655">
        <w:fldChar w:fldCharType="end"/>
      </w:r>
      <w:r w:rsidR="008C1F0E">
        <w:t>SPECCHIO_UserGuide.pdf</w:t>
      </w:r>
    </w:p>
    <w:p w:rsidR="002A0FFE" w:rsidRPr="00084655" w:rsidRDefault="002A0FFE">
      <w:pPr>
        <w:pStyle w:val="Version"/>
        <w:tabs>
          <w:tab w:val="clear" w:pos="1701"/>
        </w:tabs>
        <w:ind w:left="1701" w:hanging="1701"/>
      </w:pPr>
      <w:r w:rsidRPr="00084655">
        <w:t>Pages:</w:t>
      </w:r>
      <w:r w:rsidRPr="00084655">
        <w:tab/>
      </w:r>
      <w:r w:rsidR="00AE2F37">
        <w:fldChar w:fldCharType="begin"/>
      </w:r>
      <w:r w:rsidR="00567E0A">
        <w:instrText>NUMPAGES</w:instrText>
      </w:r>
      <w:r w:rsidR="00734122">
        <w:instrText xml:space="preserve"> </w:instrText>
      </w:r>
      <w:r w:rsidR="00AE2F37">
        <w:fldChar w:fldCharType="separate"/>
      </w:r>
      <w:r w:rsidR="00A92DD8">
        <w:rPr>
          <w:noProof/>
        </w:rPr>
        <w:t>134</w:t>
      </w:r>
      <w:r w:rsidR="00AE2F37">
        <w:rPr>
          <w:noProof/>
        </w:rPr>
        <w:fldChar w:fldCharType="end"/>
      </w: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871DD0">
      <w:pPr>
        <w:pStyle w:val="Version"/>
      </w:pPr>
    </w:p>
    <w:p w:rsidR="002A0FFE" w:rsidRPr="00084655" w:rsidRDefault="00871DD0" w:rsidP="00522234">
      <w:pPr>
        <w:pStyle w:val="Version"/>
        <w:ind w:left="1701" w:hanging="1701"/>
        <w:jc w:val="center"/>
      </w:pPr>
      <w:r>
        <w:rPr>
          <w:noProof/>
          <w:lang w:val="en-AU" w:eastAsia="ja-JP"/>
        </w:rPr>
        <w:drawing>
          <wp:inline distT="0" distB="0" distL="0" distR="0">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0"/>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rsidR="002A0FFE" w:rsidRDefault="002A0FFE" w:rsidP="0080641E">
      <w:pPr>
        <w:pStyle w:val="HeadingUnnumbered"/>
      </w:pPr>
      <w:bookmarkStart w:id="7" w:name="_Toc355280327"/>
      <w:bookmarkStart w:id="8" w:name="_Toc359579849"/>
      <w:r w:rsidRPr="00067105">
        <w:lastRenderedPageBreak/>
        <w:t>Table of Contents</w:t>
      </w:r>
      <w:bookmarkEnd w:id="7"/>
      <w:bookmarkEnd w:id="8"/>
    </w:p>
    <w:bookmarkStart w:id="9" w:name="_Toc356279529"/>
    <w:p w:rsidR="00A92DD8" w:rsidRDefault="00AE2F37">
      <w:pPr>
        <w:pStyle w:val="TOC1"/>
        <w:rPr>
          <w:rFonts w:asciiTheme="minorHAnsi" w:eastAsiaTheme="minorEastAsia" w:hAnsiTheme="minorHAnsi" w:cstheme="minorBidi"/>
          <w:b w:val="0"/>
          <w:noProof/>
          <w:sz w:val="22"/>
          <w:szCs w:val="22"/>
          <w:lang w:val="en-AU" w:eastAsia="ja-JP"/>
        </w:rPr>
      </w:pPr>
      <w:r w:rsidRPr="00AE2F37">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AE2F37">
        <w:rPr>
          <w:b w:val="0"/>
        </w:rPr>
        <w:fldChar w:fldCharType="separate"/>
      </w:r>
      <w:r w:rsidR="00A92DD8">
        <w:rPr>
          <w:noProof/>
        </w:rPr>
        <w:t>Table of Contents</w:t>
      </w:r>
      <w:r w:rsidR="00A92DD8">
        <w:rPr>
          <w:noProof/>
        </w:rPr>
        <w:tab/>
      </w:r>
      <w:r>
        <w:rPr>
          <w:noProof/>
        </w:rPr>
        <w:fldChar w:fldCharType="begin"/>
      </w:r>
      <w:r w:rsidR="00A92DD8">
        <w:rPr>
          <w:noProof/>
        </w:rPr>
        <w:instrText xml:space="preserve"> PAGEREF _Toc359579849 \h </w:instrText>
      </w:r>
      <w:r>
        <w:rPr>
          <w:noProof/>
        </w:rPr>
      </w:r>
      <w:r>
        <w:rPr>
          <w:noProof/>
        </w:rPr>
        <w:fldChar w:fldCharType="separate"/>
      </w:r>
      <w:r w:rsidR="00A92DD8">
        <w:rPr>
          <w:noProof/>
        </w:rPr>
        <w:t>3</w:t>
      </w:r>
      <w:r>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1</w:t>
      </w:r>
      <w:r>
        <w:rPr>
          <w:rFonts w:asciiTheme="minorHAnsi" w:eastAsiaTheme="minorEastAsia" w:hAnsiTheme="minorHAnsi" w:cstheme="minorBidi"/>
          <w:b w:val="0"/>
          <w:noProof/>
          <w:sz w:val="22"/>
          <w:szCs w:val="22"/>
          <w:lang w:val="en-AU" w:eastAsia="ja-JP"/>
        </w:rPr>
        <w:tab/>
      </w:r>
      <w:r>
        <w:rPr>
          <w:noProof/>
        </w:rPr>
        <w:t>Introduction</w:t>
      </w:r>
      <w:r>
        <w:rPr>
          <w:noProof/>
        </w:rPr>
        <w:tab/>
      </w:r>
      <w:r w:rsidR="00AE2F37">
        <w:rPr>
          <w:noProof/>
        </w:rPr>
        <w:fldChar w:fldCharType="begin"/>
      </w:r>
      <w:r>
        <w:rPr>
          <w:noProof/>
        </w:rPr>
        <w:instrText xml:space="preserve"> PAGEREF _Toc359579850 \h </w:instrText>
      </w:r>
      <w:r w:rsidR="00AE2F37">
        <w:rPr>
          <w:noProof/>
        </w:rPr>
      </w:r>
      <w:r w:rsidR="00AE2F37">
        <w:rPr>
          <w:noProof/>
        </w:rPr>
        <w:fldChar w:fldCharType="separate"/>
      </w:r>
      <w:r>
        <w:rPr>
          <w:noProof/>
        </w:rPr>
        <w:t>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1.1</w:t>
      </w:r>
      <w:r>
        <w:rPr>
          <w:rFonts w:asciiTheme="minorHAnsi" w:eastAsiaTheme="minorEastAsia" w:hAnsiTheme="minorHAnsi" w:cstheme="minorBidi"/>
          <w:noProof/>
          <w:szCs w:val="22"/>
          <w:lang w:val="en-AU" w:eastAsia="ja-JP"/>
        </w:rPr>
        <w:tab/>
      </w:r>
      <w:r>
        <w:rPr>
          <w:noProof/>
        </w:rPr>
        <w:t>Document scope</w:t>
      </w:r>
      <w:r>
        <w:rPr>
          <w:noProof/>
        </w:rPr>
        <w:tab/>
      </w:r>
      <w:r w:rsidR="00AE2F37">
        <w:rPr>
          <w:noProof/>
        </w:rPr>
        <w:fldChar w:fldCharType="begin"/>
      </w:r>
      <w:r>
        <w:rPr>
          <w:noProof/>
        </w:rPr>
        <w:instrText xml:space="preserve"> PAGEREF _Toc359579851 \h </w:instrText>
      </w:r>
      <w:r w:rsidR="00AE2F37">
        <w:rPr>
          <w:noProof/>
        </w:rPr>
      </w:r>
      <w:r w:rsidR="00AE2F37">
        <w:rPr>
          <w:noProof/>
        </w:rPr>
        <w:fldChar w:fldCharType="separate"/>
      </w:r>
      <w:r>
        <w:rPr>
          <w:noProof/>
        </w:rPr>
        <w:t>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1.2</w:t>
      </w:r>
      <w:r>
        <w:rPr>
          <w:rFonts w:asciiTheme="minorHAnsi" w:eastAsiaTheme="minorEastAsia" w:hAnsiTheme="minorHAnsi" w:cstheme="minorBidi"/>
          <w:noProof/>
          <w:szCs w:val="22"/>
          <w:lang w:val="en-AU" w:eastAsia="ja-JP"/>
        </w:rPr>
        <w:tab/>
      </w:r>
      <w:r>
        <w:rPr>
          <w:noProof/>
        </w:rPr>
        <w:t>Intended audience</w:t>
      </w:r>
      <w:r>
        <w:rPr>
          <w:noProof/>
        </w:rPr>
        <w:tab/>
      </w:r>
      <w:r w:rsidR="00AE2F37">
        <w:rPr>
          <w:noProof/>
        </w:rPr>
        <w:fldChar w:fldCharType="begin"/>
      </w:r>
      <w:r>
        <w:rPr>
          <w:noProof/>
        </w:rPr>
        <w:instrText xml:space="preserve"> PAGEREF _Toc359579852 \h </w:instrText>
      </w:r>
      <w:r w:rsidR="00AE2F37">
        <w:rPr>
          <w:noProof/>
        </w:rPr>
      </w:r>
      <w:r w:rsidR="00AE2F37">
        <w:rPr>
          <w:noProof/>
        </w:rPr>
        <w:fldChar w:fldCharType="separate"/>
      </w:r>
      <w:r>
        <w:rPr>
          <w:noProof/>
        </w:rPr>
        <w:t>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1.3</w:t>
      </w:r>
      <w:r>
        <w:rPr>
          <w:rFonts w:asciiTheme="minorHAnsi" w:eastAsiaTheme="minorEastAsia" w:hAnsiTheme="minorHAnsi" w:cstheme="minorBidi"/>
          <w:noProof/>
          <w:szCs w:val="22"/>
          <w:lang w:val="en-AU" w:eastAsia="ja-JP"/>
        </w:rPr>
        <w:tab/>
      </w:r>
      <w:r>
        <w:rPr>
          <w:noProof/>
        </w:rPr>
        <w:t>SPECCHIO ownership and access</w:t>
      </w:r>
      <w:r>
        <w:rPr>
          <w:noProof/>
        </w:rPr>
        <w:tab/>
      </w:r>
      <w:r w:rsidR="00AE2F37">
        <w:rPr>
          <w:noProof/>
        </w:rPr>
        <w:fldChar w:fldCharType="begin"/>
      </w:r>
      <w:r>
        <w:rPr>
          <w:noProof/>
        </w:rPr>
        <w:instrText xml:space="preserve"> PAGEREF _Toc359579853 \h </w:instrText>
      </w:r>
      <w:r w:rsidR="00AE2F37">
        <w:rPr>
          <w:noProof/>
        </w:rPr>
      </w:r>
      <w:r w:rsidR="00AE2F37">
        <w:rPr>
          <w:noProof/>
        </w:rPr>
        <w:fldChar w:fldCharType="separate"/>
      </w:r>
      <w:r>
        <w:rPr>
          <w:noProof/>
        </w:rPr>
        <w:t>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1.4</w:t>
      </w:r>
      <w:r>
        <w:rPr>
          <w:rFonts w:asciiTheme="minorHAnsi" w:eastAsiaTheme="minorEastAsia" w:hAnsiTheme="minorHAnsi" w:cstheme="minorBidi"/>
          <w:noProof/>
          <w:szCs w:val="22"/>
          <w:lang w:val="en-AU" w:eastAsia="ja-JP"/>
        </w:rPr>
        <w:tab/>
      </w:r>
      <w:r>
        <w:rPr>
          <w:noProof/>
        </w:rPr>
        <w:t>Copyright and licensing</w:t>
      </w:r>
      <w:r>
        <w:rPr>
          <w:noProof/>
        </w:rPr>
        <w:tab/>
      </w:r>
      <w:r w:rsidR="00AE2F37">
        <w:rPr>
          <w:noProof/>
        </w:rPr>
        <w:fldChar w:fldCharType="begin"/>
      </w:r>
      <w:r>
        <w:rPr>
          <w:noProof/>
        </w:rPr>
        <w:instrText xml:space="preserve"> PAGEREF _Toc359579854 \h </w:instrText>
      </w:r>
      <w:r w:rsidR="00AE2F37">
        <w:rPr>
          <w:noProof/>
        </w:rPr>
      </w:r>
      <w:r w:rsidR="00AE2F37">
        <w:rPr>
          <w:noProof/>
        </w:rPr>
        <w:fldChar w:fldCharType="separate"/>
      </w:r>
      <w:r>
        <w:rPr>
          <w:noProof/>
        </w:rPr>
        <w:t>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1.5</w:t>
      </w:r>
      <w:r>
        <w:rPr>
          <w:rFonts w:asciiTheme="minorHAnsi" w:eastAsiaTheme="minorEastAsia" w:hAnsiTheme="minorHAnsi" w:cstheme="minorBidi"/>
          <w:noProof/>
          <w:szCs w:val="22"/>
          <w:lang w:val="en-AU" w:eastAsia="ja-JP"/>
        </w:rPr>
        <w:tab/>
      </w:r>
      <w:r>
        <w:rPr>
          <w:noProof/>
        </w:rPr>
        <w:t>For Further Information</w:t>
      </w:r>
      <w:r>
        <w:rPr>
          <w:noProof/>
        </w:rPr>
        <w:tab/>
      </w:r>
      <w:r w:rsidR="00AE2F37">
        <w:rPr>
          <w:noProof/>
        </w:rPr>
        <w:fldChar w:fldCharType="begin"/>
      </w:r>
      <w:r>
        <w:rPr>
          <w:noProof/>
        </w:rPr>
        <w:instrText xml:space="preserve"> PAGEREF _Toc359579855 \h </w:instrText>
      </w:r>
      <w:r w:rsidR="00AE2F37">
        <w:rPr>
          <w:noProof/>
        </w:rPr>
      </w:r>
      <w:r w:rsidR="00AE2F37">
        <w:rPr>
          <w:noProof/>
        </w:rPr>
        <w:fldChar w:fldCharType="separate"/>
      </w:r>
      <w:r>
        <w:rPr>
          <w:noProof/>
        </w:rPr>
        <w:t>7</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2</w:t>
      </w:r>
      <w:r>
        <w:rPr>
          <w:rFonts w:asciiTheme="minorHAnsi" w:eastAsiaTheme="minorEastAsia" w:hAnsiTheme="minorHAnsi" w:cstheme="minorBidi"/>
          <w:b w:val="0"/>
          <w:noProof/>
          <w:sz w:val="22"/>
          <w:szCs w:val="22"/>
          <w:lang w:val="en-AU" w:eastAsia="ja-JP"/>
        </w:rPr>
        <w:tab/>
      </w:r>
      <w:r>
        <w:rPr>
          <w:noProof/>
        </w:rPr>
        <w:t>Glossary</w:t>
      </w:r>
      <w:r>
        <w:rPr>
          <w:noProof/>
        </w:rPr>
        <w:tab/>
      </w:r>
      <w:r w:rsidR="00AE2F37">
        <w:rPr>
          <w:noProof/>
        </w:rPr>
        <w:fldChar w:fldCharType="begin"/>
      </w:r>
      <w:r>
        <w:rPr>
          <w:noProof/>
        </w:rPr>
        <w:instrText xml:space="preserve"> PAGEREF _Toc359579856 \h </w:instrText>
      </w:r>
      <w:r w:rsidR="00AE2F37">
        <w:rPr>
          <w:noProof/>
        </w:rPr>
      </w:r>
      <w:r w:rsidR="00AE2F37">
        <w:rPr>
          <w:noProof/>
        </w:rPr>
        <w:fldChar w:fldCharType="separate"/>
      </w:r>
      <w:r>
        <w:rPr>
          <w:noProof/>
        </w:rPr>
        <w:t>9</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3</w:t>
      </w:r>
      <w:r>
        <w:rPr>
          <w:rFonts w:asciiTheme="minorHAnsi" w:eastAsiaTheme="minorEastAsia" w:hAnsiTheme="minorHAnsi" w:cstheme="minorBidi"/>
          <w:b w:val="0"/>
          <w:noProof/>
          <w:sz w:val="22"/>
          <w:szCs w:val="22"/>
          <w:lang w:val="en-AU" w:eastAsia="ja-JP"/>
        </w:rPr>
        <w:tab/>
      </w:r>
      <w:r>
        <w:rPr>
          <w:noProof/>
        </w:rPr>
        <w:t>SPECCHIO Concepts</w:t>
      </w:r>
      <w:r>
        <w:rPr>
          <w:noProof/>
        </w:rPr>
        <w:tab/>
      </w:r>
      <w:r w:rsidR="00AE2F37">
        <w:rPr>
          <w:noProof/>
        </w:rPr>
        <w:fldChar w:fldCharType="begin"/>
      </w:r>
      <w:r>
        <w:rPr>
          <w:noProof/>
        </w:rPr>
        <w:instrText xml:space="preserve"> PAGEREF _Toc359579857 \h </w:instrText>
      </w:r>
      <w:r w:rsidR="00AE2F37">
        <w:rPr>
          <w:noProof/>
        </w:rPr>
      </w:r>
      <w:r w:rsidR="00AE2F37">
        <w:rPr>
          <w:noProof/>
        </w:rPr>
        <w:fldChar w:fldCharType="separate"/>
      </w:r>
      <w:r>
        <w:rPr>
          <w:noProof/>
        </w:rPr>
        <w:t>12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w:t>
      </w:r>
      <w:r>
        <w:rPr>
          <w:rFonts w:asciiTheme="minorHAnsi" w:eastAsiaTheme="minorEastAsia" w:hAnsiTheme="minorHAnsi" w:cstheme="minorBidi"/>
          <w:noProof/>
          <w:szCs w:val="22"/>
          <w:lang w:val="en-AU" w:eastAsia="ja-JP"/>
        </w:rPr>
        <w:tab/>
      </w:r>
      <w:r>
        <w:rPr>
          <w:noProof/>
        </w:rPr>
        <w:t>Before You Start</w:t>
      </w:r>
      <w:r>
        <w:rPr>
          <w:noProof/>
        </w:rPr>
        <w:tab/>
      </w:r>
      <w:r w:rsidR="00AE2F37">
        <w:rPr>
          <w:noProof/>
        </w:rPr>
        <w:fldChar w:fldCharType="begin"/>
      </w:r>
      <w:r>
        <w:rPr>
          <w:noProof/>
        </w:rPr>
        <w:instrText xml:space="preserve"> PAGEREF _Toc359579858 \h </w:instrText>
      </w:r>
      <w:r w:rsidR="00AE2F37">
        <w:rPr>
          <w:noProof/>
        </w:rPr>
      </w:r>
      <w:r w:rsidR="00AE2F37">
        <w:rPr>
          <w:noProof/>
        </w:rPr>
        <w:fldChar w:fldCharType="separate"/>
      </w:r>
      <w:r>
        <w:rPr>
          <w:noProof/>
        </w:rPr>
        <w:t>13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3.2</w:t>
      </w:r>
      <w:r>
        <w:rPr>
          <w:rFonts w:asciiTheme="minorHAnsi" w:eastAsiaTheme="minorEastAsia" w:hAnsiTheme="minorHAnsi" w:cstheme="minorBidi"/>
          <w:noProof/>
          <w:szCs w:val="22"/>
          <w:lang w:val="en-AU" w:eastAsia="ja-JP"/>
        </w:rPr>
        <w:tab/>
      </w:r>
      <w:r>
        <w:rPr>
          <w:noProof/>
        </w:rPr>
        <w:t>User Accounts</w:t>
      </w:r>
      <w:r>
        <w:rPr>
          <w:noProof/>
        </w:rPr>
        <w:tab/>
      </w:r>
      <w:r w:rsidR="00AE2F37">
        <w:rPr>
          <w:noProof/>
        </w:rPr>
        <w:fldChar w:fldCharType="begin"/>
      </w:r>
      <w:r>
        <w:rPr>
          <w:noProof/>
        </w:rPr>
        <w:instrText xml:space="preserve"> PAGEREF _Toc359579859 \h </w:instrText>
      </w:r>
      <w:r w:rsidR="00AE2F37">
        <w:rPr>
          <w:noProof/>
        </w:rPr>
      </w:r>
      <w:r w:rsidR="00AE2F37">
        <w:rPr>
          <w:noProof/>
        </w:rPr>
        <w:fldChar w:fldCharType="separate"/>
      </w:r>
      <w:r>
        <w:rPr>
          <w:noProof/>
        </w:rPr>
        <w:t>13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3.3</w:t>
      </w:r>
      <w:r>
        <w:rPr>
          <w:rFonts w:asciiTheme="minorHAnsi" w:eastAsiaTheme="minorEastAsia" w:hAnsiTheme="minorHAnsi" w:cstheme="minorBidi"/>
          <w:noProof/>
          <w:szCs w:val="22"/>
          <w:lang w:val="en-AU" w:eastAsia="ja-JP"/>
        </w:rPr>
        <w:tab/>
      </w:r>
      <w:r>
        <w:rPr>
          <w:noProof/>
        </w:rPr>
        <w:t>Administrator Access</w:t>
      </w:r>
      <w:r>
        <w:rPr>
          <w:noProof/>
        </w:rPr>
        <w:tab/>
      </w:r>
      <w:r w:rsidR="00AE2F37">
        <w:rPr>
          <w:noProof/>
        </w:rPr>
        <w:fldChar w:fldCharType="begin"/>
      </w:r>
      <w:r>
        <w:rPr>
          <w:noProof/>
        </w:rPr>
        <w:instrText xml:space="preserve"> PAGEREF _Toc359579860 \h </w:instrText>
      </w:r>
      <w:r w:rsidR="00AE2F37">
        <w:rPr>
          <w:noProof/>
        </w:rPr>
      </w:r>
      <w:r w:rsidR="00AE2F37">
        <w:rPr>
          <w:noProof/>
        </w:rPr>
        <w:fldChar w:fldCharType="separate"/>
      </w:r>
      <w:r>
        <w:rPr>
          <w:noProof/>
        </w:rPr>
        <w:t>16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3.4</w:t>
      </w:r>
      <w:r>
        <w:rPr>
          <w:rFonts w:asciiTheme="minorHAnsi" w:eastAsiaTheme="minorEastAsia" w:hAnsiTheme="minorHAnsi" w:cstheme="minorBidi"/>
          <w:noProof/>
          <w:szCs w:val="22"/>
          <w:lang w:val="en-AU" w:eastAsia="ja-JP"/>
        </w:rPr>
        <w:tab/>
      </w:r>
      <w:r>
        <w:rPr>
          <w:noProof/>
        </w:rPr>
        <w:t>Campaigns</w:t>
      </w:r>
      <w:r>
        <w:rPr>
          <w:noProof/>
        </w:rPr>
        <w:tab/>
      </w:r>
      <w:r w:rsidR="00AE2F37">
        <w:rPr>
          <w:noProof/>
        </w:rPr>
        <w:fldChar w:fldCharType="begin"/>
      </w:r>
      <w:r>
        <w:rPr>
          <w:noProof/>
        </w:rPr>
        <w:instrText xml:space="preserve"> PAGEREF _Toc359579861 \h </w:instrText>
      </w:r>
      <w:r w:rsidR="00AE2F37">
        <w:rPr>
          <w:noProof/>
        </w:rPr>
      </w:r>
      <w:r w:rsidR="00AE2F37">
        <w:rPr>
          <w:noProof/>
        </w:rPr>
        <w:fldChar w:fldCharType="separate"/>
      </w:r>
      <w:r>
        <w:rPr>
          <w:noProof/>
        </w:rPr>
        <w:t>16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3.5</w:t>
      </w:r>
      <w:r>
        <w:rPr>
          <w:rFonts w:asciiTheme="minorHAnsi" w:eastAsiaTheme="minorEastAsia" w:hAnsiTheme="minorHAnsi" w:cstheme="minorBidi"/>
          <w:noProof/>
          <w:szCs w:val="22"/>
          <w:lang w:val="en-AU" w:eastAsia="ja-JP"/>
        </w:rPr>
        <w:tab/>
      </w:r>
      <w:r>
        <w:rPr>
          <w:noProof/>
        </w:rPr>
        <w:t>Campaign Hierarchy Structure</w:t>
      </w:r>
      <w:r>
        <w:rPr>
          <w:noProof/>
        </w:rPr>
        <w:tab/>
      </w:r>
      <w:r w:rsidR="00AE2F37">
        <w:rPr>
          <w:noProof/>
        </w:rPr>
        <w:fldChar w:fldCharType="begin"/>
      </w:r>
      <w:r>
        <w:rPr>
          <w:noProof/>
        </w:rPr>
        <w:instrText xml:space="preserve"> PAGEREF _Toc359579862 \h </w:instrText>
      </w:r>
      <w:r w:rsidR="00AE2F37">
        <w:rPr>
          <w:noProof/>
        </w:rPr>
      </w:r>
      <w:r w:rsidR="00AE2F37">
        <w:rPr>
          <w:noProof/>
        </w:rPr>
        <w:fldChar w:fldCharType="separate"/>
      </w:r>
      <w:r>
        <w:rPr>
          <w:noProof/>
        </w:rPr>
        <w:t>16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3.6</w:t>
      </w:r>
      <w:r>
        <w:rPr>
          <w:rFonts w:asciiTheme="minorHAnsi" w:eastAsiaTheme="minorEastAsia" w:hAnsiTheme="minorHAnsi" w:cstheme="minorBidi"/>
          <w:noProof/>
          <w:szCs w:val="22"/>
          <w:lang w:val="en-AU" w:eastAsia="ja-JP"/>
        </w:rPr>
        <w:tab/>
      </w:r>
      <w:r>
        <w:rPr>
          <w:noProof/>
        </w:rPr>
        <w:t>Operational Dataflow</w:t>
      </w:r>
      <w:r>
        <w:rPr>
          <w:noProof/>
        </w:rPr>
        <w:tab/>
      </w:r>
      <w:r w:rsidR="00AE2F37">
        <w:rPr>
          <w:noProof/>
        </w:rPr>
        <w:fldChar w:fldCharType="begin"/>
      </w:r>
      <w:r>
        <w:rPr>
          <w:noProof/>
        </w:rPr>
        <w:instrText xml:space="preserve"> PAGEREF _Toc359579863 \h </w:instrText>
      </w:r>
      <w:r w:rsidR="00AE2F37">
        <w:rPr>
          <w:noProof/>
        </w:rPr>
      </w:r>
      <w:r w:rsidR="00AE2F37">
        <w:rPr>
          <w:noProof/>
        </w:rPr>
        <w:fldChar w:fldCharType="separate"/>
      </w:r>
      <w:r>
        <w:rPr>
          <w:noProof/>
        </w:rPr>
        <w:t>18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3.7</w:t>
      </w:r>
      <w:r>
        <w:rPr>
          <w:rFonts w:asciiTheme="minorHAnsi" w:eastAsiaTheme="minorEastAsia" w:hAnsiTheme="minorHAnsi" w:cstheme="minorBidi"/>
          <w:noProof/>
          <w:szCs w:val="22"/>
          <w:lang w:val="en-AU" w:eastAsia="ja-JP"/>
        </w:rPr>
        <w:tab/>
      </w:r>
      <w:r>
        <w:rPr>
          <w:noProof/>
        </w:rPr>
        <w:t>Research Groups and Accessing SPECCHIO Campaigns</w:t>
      </w:r>
      <w:r>
        <w:rPr>
          <w:noProof/>
        </w:rPr>
        <w:tab/>
      </w:r>
      <w:r w:rsidR="00AE2F37">
        <w:rPr>
          <w:noProof/>
        </w:rPr>
        <w:fldChar w:fldCharType="begin"/>
      </w:r>
      <w:r>
        <w:rPr>
          <w:noProof/>
        </w:rPr>
        <w:instrText xml:space="preserve"> PAGEREF _Toc359579864 \h </w:instrText>
      </w:r>
      <w:r w:rsidR="00AE2F37">
        <w:rPr>
          <w:noProof/>
        </w:rPr>
      </w:r>
      <w:r w:rsidR="00AE2F37">
        <w:rPr>
          <w:noProof/>
        </w:rPr>
        <w:fldChar w:fldCharType="separate"/>
      </w:r>
      <w:r>
        <w:rPr>
          <w:noProof/>
        </w:rPr>
        <w:t>19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3.8</w:t>
      </w:r>
      <w:r>
        <w:rPr>
          <w:rFonts w:asciiTheme="minorHAnsi" w:eastAsiaTheme="minorEastAsia" w:hAnsiTheme="minorHAnsi" w:cstheme="minorBidi"/>
          <w:noProof/>
          <w:szCs w:val="22"/>
          <w:lang w:val="en-AU" w:eastAsia="ja-JP"/>
        </w:rPr>
        <w:tab/>
      </w:r>
      <w:r>
        <w:rPr>
          <w:noProof/>
        </w:rPr>
        <w:t>Time Data</w:t>
      </w:r>
      <w:r>
        <w:rPr>
          <w:noProof/>
        </w:rPr>
        <w:tab/>
      </w:r>
      <w:r w:rsidR="00AE2F37">
        <w:rPr>
          <w:noProof/>
        </w:rPr>
        <w:fldChar w:fldCharType="begin"/>
      </w:r>
      <w:r>
        <w:rPr>
          <w:noProof/>
        </w:rPr>
        <w:instrText xml:space="preserve"> PAGEREF _Toc359579865 \h </w:instrText>
      </w:r>
      <w:r w:rsidR="00AE2F37">
        <w:rPr>
          <w:noProof/>
        </w:rPr>
      </w:r>
      <w:r w:rsidR="00AE2F37">
        <w:rPr>
          <w:noProof/>
        </w:rPr>
        <w:fldChar w:fldCharType="separate"/>
      </w:r>
      <w:r>
        <w:rPr>
          <w:noProof/>
        </w:rPr>
        <w:t>19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3.9</w:t>
      </w:r>
      <w:r>
        <w:rPr>
          <w:rFonts w:asciiTheme="minorHAnsi" w:eastAsiaTheme="minorEastAsia" w:hAnsiTheme="minorHAnsi" w:cstheme="minorBidi"/>
          <w:noProof/>
          <w:szCs w:val="22"/>
          <w:lang w:val="en-AU" w:eastAsia="ja-JP"/>
        </w:rPr>
        <w:tab/>
      </w:r>
      <w:r>
        <w:rPr>
          <w:noProof/>
        </w:rPr>
        <w:t>Data Links</w:t>
      </w:r>
      <w:r>
        <w:rPr>
          <w:noProof/>
        </w:rPr>
        <w:tab/>
      </w:r>
      <w:r w:rsidR="00AE2F37">
        <w:rPr>
          <w:noProof/>
        </w:rPr>
        <w:fldChar w:fldCharType="begin"/>
      </w:r>
      <w:r>
        <w:rPr>
          <w:noProof/>
        </w:rPr>
        <w:instrText xml:space="preserve"> PAGEREF _Toc359579866 \h </w:instrText>
      </w:r>
      <w:r w:rsidR="00AE2F37">
        <w:rPr>
          <w:noProof/>
        </w:rPr>
      </w:r>
      <w:r w:rsidR="00AE2F37">
        <w:rPr>
          <w:noProof/>
        </w:rPr>
        <w:fldChar w:fldCharType="separate"/>
      </w:r>
      <w:r>
        <w:rPr>
          <w:noProof/>
        </w:rPr>
        <w:t>20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3.10</w:t>
      </w:r>
      <w:r>
        <w:rPr>
          <w:rFonts w:asciiTheme="minorHAnsi" w:eastAsiaTheme="minorEastAsia" w:hAnsiTheme="minorHAnsi" w:cstheme="minorBidi"/>
          <w:noProof/>
          <w:szCs w:val="22"/>
          <w:lang w:val="en-AU" w:eastAsia="ja-JP"/>
        </w:rPr>
        <w:tab/>
      </w:r>
      <w:r>
        <w:rPr>
          <w:noProof/>
        </w:rPr>
        <w:t>Manufacturers, Sensors, Instruments and Calibrations</w:t>
      </w:r>
      <w:r>
        <w:rPr>
          <w:noProof/>
        </w:rPr>
        <w:tab/>
      </w:r>
      <w:r w:rsidR="00AE2F37">
        <w:rPr>
          <w:noProof/>
        </w:rPr>
        <w:fldChar w:fldCharType="begin"/>
      </w:r>
      <w:r>
        <w:rPr>
          <w:noProof/>
        </w:rPr>
        <w:instrText xml:space="preserve"> PAGEREF _Toc359579867 \h </w:instrText>
      </w:r>
      <w:r w:rsidR="00AE2F37">
        <w:rPr>
          <w:noProof/>
        </w:rPr>
      </w:r>
      <w:r w:rsidR="00AE2F37">
        <w:rPr>
          <w:noProof/>
        </w:rPr>
        <w:fldChar w:fldCharType="separate"/>
      </w:r>
      <w:r>
        <w:rPr>
          <w:noProof/>
        </w:rPr>
        <w:t>20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3.11</w:t>
      </w:r>
      <w:r>
        <w:rPr>
          <w:rFonts w:asciiTheme="minorHAnsi" w:eastAsiaTheme="minorEastAsia" w:hAnsiTheme="minorHAnsi" w:cstheme="minorBidi"/>
          <w:noProof/>
          <w:szCs w:val="22"/>
          <w:lang w:val="en-AU" w:eastAsia="ja-JP"/>
        </w:rPr>
        <w:tab/>
      </w:r>
      <w:r>
        <w:rPr>
          <w:noProof/>
        </w:rPr>
        <w:t>Supported Input Spectrum File Formats</w:t>
      </w:r>
      <w:r>
        <w:rPr>
          <w:noProof/>
        </w:rPr>
        <w:tab/>
      </w:r>
      <w:r w:rsidR="00AE2F37">
        <w:rPr>
          <w:noProof/>
        </w:rPr>
        <w:fldChar w:fldCharType="begin"/>
      </w:r>
      <w:r>
        <w:rPr>
          <w:noProof/>
        </w:rPr>
        <w:instrText xml:space="preserve"> PAGEREF _Toc359579868 \h </w:instrText>
      </w:r>
      <w:r w:rsidR="00AE2F37">
        <w:rPr>
          <w:noProof/>
        </w:rPr>
      </w:r>
      <w:r w:rsidR="00AE2F37">
        <w:rPr>
          <w:noProof/>
        </w:rPr>
        <w:fldChar w:fldCharType="separate"/>
      </w:r>
      <w:r>
        <w:rPr>
          <w:noProof/>
        </w:rPr>
        <w:t>21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3.11.1</w:t>
      </w:r>
      <w:r>
        <w:rPr>
          <w:rFonts w:asciiTheme="minorHAnsi" w:eastAsiaTheme="minorEastAsia" w:hAnsiTheme="minorHAnsi" w:cstheme="minorBidi"/>
          <w:noProof/>
          <w:szCs w:val="22"/>
          <w:lang w:val="en-AU" w:eastAsia="ja-JP"/>
        </w:rPr>
        <w:tab/>
      </w:r>
      <w:r>
        <w:rPr>
          <w:noProof/>
        </w:rPr>
        <w:t>ASD Binary Files</w:t>
      </w:r>
      <w:r>
        <w:rPr>
          <w:noProof/>
        </w:rPr>
        <w:tab/>
      </w:r>
      <w:r w:rsidR="00AE2F37">
        <w:rPr>
          <w:noProof/>
        </w:rPr>
        <w:fldChar w:fldCharType="begin"/>
      </w:r>
      <w:r>
        <w:rPr>
          <w:noProof/>
        </w:rPr>
        <w:instrText xml:space="preserve"> PAGEREF _Toc359579869 \h </w:instrText>
      </w:r>
      <w:r w:rsidR="00AE2F37">
        <w:rPr>
          <w:noProof/>
        </w:rPr>
      </w:r>
      <w:r w:rsidR="00AE2F37">
        <w:rPr>
          <w:noProof/>
        </w:rPr>
        <w:fldChar w:fldCharType="separate"/>
      </w:r>
      <w:r>
        <w:rPr>
          <w:noProof/>
        </w:rPr>
        <w:t>22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3.11.1</w:t>
      </w:r>
      <w:r>
        <w:rPr>
          <w:rFonts w:asciiTheme="minorHAnsi" w:eastAsiaTheme="minorEastAsia" w:hAnsiTheme="minorHAnsi" w:cstheme="minorBidi"/>
          <w:noProof/>
          <w:szCs w:val="22"/>
          <w:lang w:val="en-AU" w:eastAsia="ja-JP"/>
        </w:rPr>
        <w:tab/>
      </w:r>
      <w:r>
        <w:rPr>
          <w:noProof/>
        </w:rPr>
        <w:t>ASD Indico Version 7 Files</w:t>
      </w:r>
      <w:r>
        <w:rPr>
          <w:noProof/>
        </w:rPr>
        <w:tab/>
      </w:r>
      <w:r w:rsidR="00AE2F37">
        <w:rPr>
          <w:noProof/>
        </w:rPr>
        <w:fldChar w:fldCharType="begin"/>
      </w:r>
      <w:r>
        <w:rPr>
          <w:noProof/>
        </w:rPr>
        <w:instrText xml:space="preserve"> PAGEREF _Toc359579870 \h </w:instrText>
      </w:r>
      <w:r w:rsidR="00AE2F37">
        <w:rPr>
          <w:noProof/>
        </w:rPr>
      </w:r>
      <w:r w:rsidR="00AE2F37">
        <w:rPr>
          <w:noProof/>
        </w:rPr>
        <w:fldChar w:fldCharType="separate"/>
      </w:r>
      <w:r>
        <w:rPr>
          <w:noProof/>
        </w:rPr>
        <w:t>22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3.11.2</w:t>
      </w:r>
      <w:r>
        <w:rPr>
          <w:rFonts w:asciiTheme="minorHAnsi" w:eastAsiaTheme="minorEastAsia" w:hAnsiTheme="minorHAnsi" w:cstheme="minorBidi"/>
          <w:noProof/>
          <w:szCs w:val="22"/>
          <w:lang w:val="en-AU" w:eastAsia="ja-JP"/>
        </w:rPr>
        <w:tab/>
      </w:r>
      <w:r>
        <w:rPr>
          <w:noProof/>
        </w:rPr>
        <w:t>GER Signature Files</w:t>
      </w:r>
      <w:r>
        <w:rPr>
          <w:noProof/>
        </w:rPr>
        <w:tab/>
      </w:r>
      <w:r w:rsidR="00AE2F37">
        <w:rPr>
          <w:noProof/>
        </w:rPr>
        <w:fldChar w:fldCharType="begin"/>
      </w:r>
      <w:r>
        <w:rPr>
          <w:noProof/>
        </w:rPr>
        <w:instrText xml:space="preserve"> PAGEREF _Toc359579871 \h </w:instrText>
      </w:r>
      <w:r w:rsidR="00AE2F37">
        <w:rPr>
          <w:noProof/>
        </w:rPr>
      </w:r>
      <w:r w:rsidR="00AE2F37">
        <w:rPr>
          <w:noProof/>
        </w:rPr>
        <w:fldChar w:fldCharType="separate"/>
      </w:r>
      <w:r>
        <w:rPr>
          <w:noProof/>
        </w:rPr>
        <w:t>22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3.11.3</w:t>
      </w:r>
      <w:r>
        <w:rPr>
          <w:rFonts w:asciiTheme="minorHAnsi" w:eastAsiaTheme="minorEastAsia" w:hAnsiTheme="minorHAnsi" w:cstheme="minorBidi"/>
          <w:noProof/>
          <w:szCs w:val="22"/>
          <w:lang w:val="en-AU" w:eastAsia="ja-JP"/>
        </w:rPr>
        <w:tab/>
      </w:r>
      <w:r>
        <w:rPr>
          <w:noProof/>
        </w:rPr>
        <w:t>MFR OUT Files</w:t>
      </w:r>
      <w:r>
        <w:rPr>
          <w:noProof/>
        </w:rPr>
        <w:tab/>
      </w:r>
      <w:r w:rsidR="00AE2F37">
        <w:rPr>
          <w:noProof/>
        </w:rPr>
        <w:fldChar w:fldCharType="begin"/>
      </w:r>
      <w:r>
        <w:rPr>
          <w:noProof/>
        </w:rPr>
        <w:instrText xml:space="preserve"> PAGEREF _Toc359579872 \h </w:instrText>
      </w:r>
      <w:r w:rsidR="00AE2F37">
        <w:rPr>
          <w:noProof/>
        </w:rPr>
      </w:r>
      <w:r w:rsidR="00AE2F37">
        <w:rPr>
          <w:noProof/>
        </w:rPr>
        <w:fldChar w:fldCharType="separate"/>
      </w:r>
      <w:r>
        <w:rPr>
          <w:noProof/>
        </w:rPr>
        <w:t>23</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3.11.4</w:t>
      </w:r>
      <w:r>
        <w:rPr>
          <w:rFonts w:asciiTheme="minorHAnsi" w:eastAsiaTheme="minorEastAsia" w:hAnsiTheme="minorHAnsi" w:cstheme="minorBidi"/>
          <w:noProof/>
          <w:szCs w:val="22"/>
          <w:lang w:val="en-AU" w:eastAsia="ja-JP"/>
        </w:rPr>
        <w:tab/>
      </w:r>
      <w:r>
        <w:rPr>
          <w:noProof/>
        </w:rPr>
        <w:t>SVC HR-1024 Files</w:t>
      </w:r>
      <w:r>
        <w:rPr>
          <w:noProof/>
        </w:rPr>
        <w:tab/>
      </w:r>
      <w:r w:rsidR="00AE2F37">
        <w:rPr>
          <w:noProof/>
        </w:rPr>
        <w:fldChar w:fldCharType="begin"/>
      </w:r>
      <w:r>
        <w:rPr>
          <w:noProof/>
        </w:rPr>
        <w:instrText xml:space="preserve"> PAGEREF _Toc359579873 \h </w:instrText>
      </w:r>
      <w:r w:rsidR="00AE2F37">
        <w:rPr>
          <w:noProof/>
        </w:rPr>
      </w:r>
      <w:r w:rsidR="00AE2F37">
        <w:rPr>
          <w:noProof/>
        </w:rPr>
        <w:fldChar w:fldCharType="separate"/>
      </w:r>
      <w:r>
        <w:rPr>
          <w:noProof/>
        </w:rPr>
        <w:t>24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3.11.5</w:t>
      </w:r>
      <w:r>
        <w:rPr>
          <w:rFonts w:asciiTheme="minorHAnsi" w:eastAsiaTheme="minorEastAsia" w:hAnsiTheme="minorHAnsi" w:cstheme="minorBidi"/>
          <w:noProof/>
          <w:szCs w:val="22"/>
          <w:lang w:val="en-AU" w:eastAsia="ja-JP"/>
        </w:rPr>
        <w:tab/>
      </w:r>
      <w:r>
        <w:rPr>
          <w:noProof/>
        </w:rPr>
        <w:t>Apogee Files</w:t>
      </w:r>
      <w:r>
        <w:rPr>
          <w:noProof/>
        </w:rPr>
        <w:tab/>
      </w:r>
      <w:r w:rsidR="00AE2F37">
        <w:rPr>
          <w:noProof/>
        </w:rPr>
        <w:fldChar w:fldCharType="begin"/>
      </w:r>
      <w:r>
        <w:rPr>
          <w:noProof/>
        </w:rPr>
        <w:instrText xml:space="preserve"> PAGEREF _Toc359579874 \h </w:instrText>
      </w:r>
      <w:r w:rsidR="00AE2F37">
        <w:rPr>
          <w:noProof/>
        </w:rPr>
      </w:r>
      <w:r w:rsidR="00AE2F37">
        <w:rPr>
          <w:noProof/>
        </w:rPr>
        <w:fldChar w:fldCharType="separate"/>
      </w:r>
      <w:r>
        <w:rPr>
          <w:noProof/>
        </w:rPr>
        <w:t>25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3.11.6</w:t>
      </w:r>
      <w:r>
        <w:rPr>
          <w:rFonts w:asciiTheme="minorHAnsi" w:eastAsiaTheme="minorEastAsia" w:hAnsiTheme="minorHAnsi" w:cstheme="minorBidi"/>
          <w:noProof/>
          <w:szCs w:val="22"/>
          <w:lang w:val="en-AU" w:eastAsia="ja-JP"/>
        </w:rPr>
        <w:tab/>
      </w:r>
      <w:r>
        <w:rPr>
          <w:noProof/>
        </w:rPr>
        <w:t>ENVI Spectral Library Files</w:t>
      </w:r>
      <w:r>
        <w:rPr>
          <w:noProof/>
        </w:rPr>
        <w:tab/>
      </w:r>
      <w:r w:rsidR="00AE2F37">
        <w:rPr>
          <w:noProof/>
        </w:rPr>
        <w:fldChar w:fldCharType="begin"/>
      </w:r>
      <w:r>
        <w:rPr>
          <w:noProof/>
        </w:rPr>
        <w:instrText xml:space="preserve"> PAGEREF _Toc359579875 \h </w:instrText>
      </w:r>
      <w:r w:rsidR="00AE2F37">
        <w:rPr>
          <w:noProof/>
        </w:rPr>
      </w:r>
      <w:r w:rsidR="00AE2F37">
        <w:rPr>
          <w:noProof/>
        </w:rPr>
        <w:fldChar w:fldCharType="separate"/>
      </w:r>
      <w:r>
        <w:rPr>
          <w:noProof/>
        </w:rPr>
        <w:t>26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3.11.7</w:t>
      </w:r>
      <w:r>
        <w:rPr>
          <w:rFonts w:asciiTheme="minorHAnsi" w:eastAsiaTheme="minorEastAsia" w:hAnsiTheme="minorHAnsi" w:cstheme="minorBidi"/>
          <w:noProof/>
          <w:szCs w:val="22"/>
          <w:lang w:val="en-AU" w:eastAsia="ja-JP"/>
        </w:rPr>
        <w:tab/>
      </w:r>
      <w:r>
        <w:rPr>
          <w:noProof/>
        </w:rPr>
        <w:t>Ocean Optics SpectraSuite Data Files</w:t>
      </w:r>
      <w:r>
        <w:rPr>
          <w:noProof/>
        </w:rPr>
        <w:tab/>
      </w:r>
      <w:r w:rsidR="00AE2F37">
        <w:rPr>
          <w:noProof/>
        </w:rPr>
        <w:fldChar w:fldCharType="begin"/>
      </w:r>
      <w:r>
        <w:rPr>
          <w:noProof/>
        </w:rPr>
        <w:instrText xml:space="preserve"> PAGEREF _Toc359579876 \h </w:instrText>
      </w:r>
      <w:r w:rsidR="00AE2F37">
        <w:rPr>
          <w:noProof/>
        </w:rPr>
      </w:r>
      <w:r w:rsidR="00AE2F37">
        <w:rPr>
          <w:noProof/>
        </w:rPr>
        <w:fldChar w:fldCharType="separate"/>
      </w:r>
      <w:r>
        <w:rPr>
          <w:noProof/>
        </w:rPr>
        <w:t>27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3.11.8</w:t>
      </w:r>
      <w:r>
        <w:rPr>
          <w:rFonts w:asciiTheme="minorHAnsi" w:eastAsiaTheme="minorEastAsia" w:hAnsiTheme="minorHAnsi" w:cstheme="minorBidi"/>
          <w:noProof/>
          <w:szCs w:val="22"/>
          <w:lang w:val="en-AU" w:eastAsia="ja-JP"/>
        </w:rPr>
        <w:tab/>
      </w:r>
      <w:r>
        <w:rPr>
          <w:noProof/>
        </w:rPr>
        <w:t>HDF5 Files containing FGI goniometer measurements</w:t>
      </w:r>
      <w:r>
        <w:rPr>
          <w:noProof/>
        </w:rPr>
        <w:tab/>
      </w:r>
      <w:r w:rsidR="00AE2F37">
        <w:rPr>
          <w:noProof/>
        </w:rPr>
        <w:fldChar w:fldCharType="begin"/>
      </w:r>
      <w:r>
        <w:rPr>
          <w:noProof/>
        </w:rPr>
        <w:instrText xml:space="preserve"> PAGEREF _Toc359579877 \h </w:instrText>
      </w:r>
      <w:r w:rsidR="00AE2F37">
        <w:rPr>
          <w:noProof/>
        </w:rPr>
      </w:r>
      <w:r w:rsidR="00AE2F37">
        <w:rPr>
          <w:noProof/>
        </w:rPr>
        <w:fldChar w:fldCharType="separate"/>
      </w:r>
      <w:r>
        <w:rPr>
          <w:noProof/>
        </w:rPr>
        <w:t>27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3.11.9</w:t>
      </w:r>
      <w:r>
        <w:rPr>
          <w:rFonts w:asciiTheme="minorHAnsi" w:eastAsiaTheme="minorEastAsia" w:hAnsiTheme="minorHAnsi" w:cstheme="minorBidi"/>
          <w:noProof/>
          <w:szCs w:val="22"/>
          <w:lang w:val="en-AU" w:eastAsia="ja-JP"/>
        </w:rPr>
        <w:tab/>
      </w:r>
      <w:r>
        <w:rPr>
          <w:noProof/>
        </w:rPr>
        <w:t>UniSpec Single Channel</w:t>
      </w:r>
      <w:r>
        <w:rPr>
          <w:noProof/>
        </w:rPr>
        <w:tab/>
      </w:r>
      <w:r w:rsidR="00AE2F37">
        <w:rPr>
          <w:noProof/>
        </w:rPr>
        <w:fldChar w:fldCharType="begin"/>
      </w:r>
      <w:r>
        <w:rPr>
          <w:noProof/>
        </w:rPr>
        <w:instrText xml:space="preserve"> PAGEREF _Toc359579878 \h </w:instrText>
      </w:r>
      <w:r w:rsidR="00AE2F37">
        <w:rPr>
          <w:noProof/>
        </w:rPr>
      </w:r>
      <w:r w:rsidR="00AE2F37">
        <w:rPr>
          <w:noProof/>
        </w:rPr>
        <w:fldChar w:fldCharType="separate"/>
      </w:r>
      <w:r>
        <w:rPr>
          <w:noProof/>
        </w:rPr>
        <w:t>28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3.11.10</w:t>
      </w:r>
      <w:r>
        <w:rPr>
          <w:rFonts w:asciiTheme="minorHAnsi" w:eastAsiaTheme="minorEastAsia" w:hAnsiTheme="minorHAnsi" w:cstheme="minorBidi"/>
          <w:noProof/>
          <w:szCs w:val="22"/>
          <w:lang w:val="en-AU" w:eastAsia="ja-JP"/>
        </w:rPr>
        <w:tab/>
      </w:r>
      <w:r>
        <w:rPr>
          <w:noProof/>
        </w:rPr>
        <w:t>UniSpec Double Channel SPU</w:t>
      </w:r>
      <w:r>
        <w:rPr>
          <w:noProof/>
        </w:rPr>
        <w:tab/>
      </w:r>
      <w:r w:rsidR="00AE2F37">
        <w:rPr>
          <w:noProof/>
        </w:rPr>
        <w:fldChar w:fldCharType="begin"/>
      </w:r>
      <w:r>
        <w:rPr>
          <w:noProof/>
        </w:rPr>
        <w:instrText xml:space="preserve"> PAGEREF _Toc359579879 \h </w:instrText>
      </w:r>
      <w:r w:rsidR="00AE2F37">
        <w:rPr>
          <w:noProof/>
        </w:rPr>
      </w:r>
      <w:r w:rsidR="00AE2F37">
        <w:rPr>
          <w:noProof/>
        </w:rPr>
        <w:fldChar w:fldCharType="separate"/>
      </w:r>
      <w:r>
        <w:rPr>
          <w:noProof/>
        </w:rPr>
        <w:t>28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3.11.11</w:t>
      </w:r>
      <w:r>
        <w:rPr>
          <w:rFonts w:asciiTheme="minorHAnsi" w:eastAsiaTheme="minorEastAsia" w:hAnsiTheme="minorHAnsi" w:cstheme="minorBidi"/>
          <w:noProof/>
          <w:szCs w:val="22"/>
          <w:lang w:val="en-AU" w:eastAsia="ja-JP"/>
        </w:rPr>
        <w:tab/>
      </w:r>
      <w:r>
        <w:rPr>
          <w:noProof/>
        </w:rPr>
        <w:t>SPECPR</w:t>
      </w:r>
      <w:r>
        <w:rPr>
          <w:noProof/>
        </w:rPr>
        <w:tab/>
      </w:r>
      <w:r w:rsidR="00AE2F37">
        <w:rPr>
          <w:noProof/>
        </w:rPr>
        <w:fldChar w:fldCharType="begin"/>
      </w:r>
      <w:r>
        <w:rPr>
          <w:noProof/>
        </w:rPr>
        <w:instrText xml:space="preserve"> PAGEREF _Toc359579880 \h </w:instrText>
      </w:r>
      <w:r w:rsidR="00AE2F37">
        <w:rPr>
          <w:noProof/>
        </w:rPr>
      </w:r>
      <w:r w:rsidR="00AE2F37">
        <w:rPr>
          <w:noProof/>
        </w:rPr>
        <w:fldChar w:fldCharType="separate"/>
      </w:r>
      <w:r>
        <w:rPr>
          <w:noProof/>
        </w:rPr>
        <w:t>28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3.11.12</w:t>
      </w:r>
      <w:r>
        <w:rPr>
          <w:rFonts w:asciiTheme="minorHAnsi" w:eastAsiaTheme="minorEastAsia" w:hAnsiTheme="minorHAnsi" w:cstheme="minorBidi"/>
          <w:noProof/>
          <w:szCs w:val="22"/>
          <w:lang w:val="en-AU" w:eastAsia="ja-JP"/>
        </w:rPr>
        <w:tab/>
      </w:r>
      <w:r>
        <w:rPr>
          <w:noProof/>
        </w:rPr>
        <w:t>Modtran Albedo File</w:t>
      </w:r>
      <w:r>
        <w:rPr>
          <w:noProof/>
        </w:rPr>
        <w:tab/>
      </w:r>
      <w:r w:rsidR="00AE2F37">
        <w:rPr>
          <w:noProof/>
        </w:rPr>
        <w:fldChar w:fldCharType="begin"/>
      </w:r>
      <w:r>
        <w:rPr>
          <w:noProof/>
        </w:rPr>
        <w:instrText xml:space="preserve"> PAGEREF _Toc359579881 \h </w:instrText>
      </w:r>
      <w:r w:rsidR="00AE2F37">
        <w:rPr>
          <w:noProof/>
        </w:rPr>
      </w:r>
      <w:r w:rsidR="00AE2F37">
        <w:rPr>
          <w:noProof/>
        </w:rPr>
        <w:fldChar w:fldCharType="separate"/>
      </w:r>
      <w:r>
        <w:rPr>
          <w:noProof/>
        </w:rPr>
        <w:t>28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3.11.13</w:t>
      </w:r>
      <w:r>
        <w:rPr>
          <w:rFonts w:asciiTheme="minorHAnsi" w:eastAsiaTheme="minorEastAsia" w:hAnsiTheme="minorHAnsi" w:cstheme="minorBidi"/>
          <w:noProof/>
          <w:szCs w:val="22"/>
          <w:lang w:val="en-AU" w:eastAsia="ja-JP"/>
        </w:rPr>
        <w:tab/>
      </w:r>
      <w:r>
        <w:rPr>
          <w:noProof/>
        </w:rPr>
        <w:t>Excel files</w:t>
      </w:r>
      <w:r>
        <w:rPr>
          <w:noProof/>
        </w:rPr>
        <w:tab/>
      </w:r>
      <w:r w:rsidR="00AE2F37">
        <w:rPr>
          <w:noProof/>
        </w:rPr>
        <w:fldChar w:fldCharType="begin"/>
      </w:r>
      <w:r>
        <w:rPr>
          <w:noProof/>
        </w:rPr>
        <w:instrText xml:space="preserve"> PAGEREF _Toc359579882 \h </w:instrText>
      </w:r>
      <w:r w:rsidR="00AE2F37">
        <w:rPr>
          <w:noProof/>
        </w:rPr>
      </w:r>
      <w:r w:rsidR="00AE2F37">
        <w:rPr>
          <w:noProof/>
        </w:rPr>
        <w:fldChar w:fldCharType="separate"/>
      </w:r>
      <w:r>
        <w:rPr>
          <w:noProof/>
        </w:rPr>
        <w:t>29</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3.11.14</w:t>
      </w:r>
      <w:r>
        <w:rPr>
          <w:rFonts w:asciiTheme="minorHAnsi" w:eastAsiaTheme="minorEastAsia" w:hAnsiTheme="minorHAnsi" w:cstheme="minorBidi"/>
          <w:noProof/>
          <w:szCs w:val="22"/>
          <w:lang w:val="en-AU" w:eastAsia="ja-JP"/>
        </w:rPr>
        <w:tab/>
      </w:r>
      <w:r>
        <w:rPr>
          <w:noProof/>
        </w:rPr>
        <w:t>TXT Space Formatted Text Files</w:t>
      </w:r>
      <w:r>
        <w:rPr>
          <w:noProof/>
        </w:rPr>
        <w:tab/>
      </w:r>
      <w:r w:rsidR="00AE2F37">
        <w:rPr>
          <w:noProof/>
        </w:rPr>
        <w:fldChar w:fldCharType="begin"/>
      </w:r>
      <w:r>
        <w:rPr>
          <w:noProof/>
        </w:rPr>
        <w:instrText xml:space="preserve"> PAGEREF _Toc359579883 \h </w:instrText>
      </w:r>
      <w:r w:rsidR="00AE2F37">
        <w:rPr>
          <w:noProof/>
        </w:rPr>
      </w:r>
      <w:r w:rsidR="00AE2F37">
        <w:rPr>
          <w:noProof/>
        </w:rPr>
        <w:fldChar w:fldCharType="separate"/>
      </w:r>
      <w:r>
        <w:rPr>
          <w:noProof/>
        </w:rPr>
        <w:t>30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3.12</w:t>
      </w:r>
      <w:r>
        <w:rPr>
          <w:rFonts w:asciiTheme="minorHAnsi" w:eastAsiaTheme="minorEastAsia" w:hAnsiTheme="minorHAnsi" w:cstheme="minorBidi"/>
          <w:noProof/>
          <w:szCs w:val="22"/>
          <w:lang w:val="en-AU" w:eastAsia="ja-JP"/>
        </w:rPr>
        <w:tab/>
      </w:r>
      <w:r>
        <w:rPr>
          <w:noProof/>
        </w:rPr>
        <w:t>Supported Output Spectrum File Formats</w:t>
      </w:r>
      <w:r>
        <w:rPr>
          <w:noProof/>
        </w:rPr>
        <w:tab/>
      </w:r>
      <w:r w:rsidR="00AE2F37">
        <w:rPr>
          <w:noProof/>
        </w:rPr>
        <w:fldChar w:fldCharType="begin"/>
      </w:r>
      <w:r>
        <w:rPr>
          <w:noProof/>
        </w:rPr>
        <w:instrText xml:space="preserve"> PAGEREF _Toc359579884 \h </w:instrText>
      </w:r>
      <w:r w:rsidR="00AE2F37">
        <w:rPr>
          <w:noProof/>
        </w:rPr>
      </w:r>
      <w:r w:rsidR="00AE2F37">
        <w:rPr>
          <w:noProof/>
        </w:rPr>
        <w:fldChar w:fldCharType="separate"/>
      </w:r>
      <w:r>
        <w:rPr>
          <w:noProof/>
        </w:rPr>
        <w:t>30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3.13</w:t>
      </w:r>
      <w:r>
        <w:rPr>
          <w:rFonts w:asciiTheme="minorHAnsi" w:eastAsiaTheme="minorEastAsia" w:hAnsiTheme="minorHAnsi" w:cstheme="minorBidi"/>
          <w:noProof/>
          <w:szCs w:val="22"/>
          <w:lang w:val="en-AU" w:eastAsia="ja-JP"/>
        </w:rPr>
        <w:tab/>
      </w:r>
      <w:r>
        <w:rPr>
          <w:noProof/>
        </w:rPr>
        <w:t>Campaign-related Metadata</w:t>
      </w:r>
      <w:r>
        <w:rPr>
          <w:noProof/>
        </w:rPr>
        <w:tab/>
      </w:r>
      <w:r w:rsidR="00AE2F37">
        <w:rPr>
          <w:noProof/>
        </w:rPr>
        <w:fldChar w:fldCharType="begin"/>
      </w:r>
      <w:r>
        <w:rPr>
          <w:noProof/>
        </w:rPr>
        <w:instrText xml:space="preserve"> PAGEREF _Toc359579885 \h </w:instrText>
      </w:r>
      <w:r w:rsidR="00AE2F37">
        <w:rPr>
          <w:noProof/>
        </w:rPr>
      </w:r>
      <w:r w:rsidR="00AE2F37">
        <w:rPr>
          <w:noProof/>
        </w:rPr>
        <w:fldChar w:fldCharType="separate"/>
      </w:r>
      <w:r>
        <w:rPr>
          <w:noProof/>
        </w:rPr>
        <w:t>31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3.14</w:t>
      </w:r>
      <w:r>
        <w:rPr>
          <w:rFonts w:asciiTheme="minorHAnsi" w:eastAsiaTheme="minorEastAsia" w:hAnsiTheme="minorHAnsi" w:cstheme="minorBidi"/>
          <w:noProof/>
          <w:szCs w:val="22"/>
          <w:lang w:val="en-AU" w:eastAsia="ja-JP"/>
        </w:rPr>
        <w:tab/>
      </w:r>
      <w:r>
        <w:rPr>
          <w:noProof/>
        </w:rPr>
        <w:t>Spectrum-related Metadata</w:t>
      </w:r>
      <w:r>
        <w:rPr>
          <w:noProof/>
        </w:rPr>
        <w:tab/>
      </w:r>
      <w:r w:rsidR="00AE2F37">
        <w:rPr>
          <w:noProof/>
        </w:rPr>
        <w:fldChar w:fldCharType="begin"/>
      </w:r>
      <w:r>
        <w:rPr>
          <w:noProof/>
        </w:rPr>
        <w:instrText xml:space="preserve"> PAGEREF _Toc359579886 \h </w:instrText>
      </w:r>
      <w:r w:rsidR="00AE2F37">
        <w:rPr>
          <w:noProof/>
        </w:rPr>
      </w:r>
      <w:r w:rsidR="00AE2F37">
        <w:rPr>
          <w:noProof/>
        </w:rPr>
        <w:fldChar w:fldCharType="separate"/>
      </w:r>
      <w:r>
        <w:rPr>
          <w:noProof/>
        </w:rPr>
        <w:t>31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3.14.1</w:t>
      </w:r>
      <w:r>
        <w:rPr>
          <w:rFonts w:asciiTheme="minorHAnsi" w:eastAsiaTheme="minorEastAsia" w:hAnsiTheme="minorHAnsi" w:cstheme="minorBidi"/>
          <w:noProof/>
          <w:szCs w:val="22"/>
          <w:lang w:val="en-AU" w:eastAsia="ja-JP"/>
        </w:rPr>
        <w:tab/>
      </w:r>
      <w:r>
        <w:rPr>
          <w:noProof/>
        </w:rPr>
        <w:t>Campaign Details Group</w:t>
      </w:r>
      <w:r>
        <w:rPr>
          <w:noProof/>
        </w:rPr>
        <w:tab/>
      </w:r>
      <w:r w:rsidR="00AE2F37">
        <w:rPr>
          <w:noProof/>
        </w:rPr>
        <w:fldChar w:fldCharType="begin"/>
      </w:r>
      <w:r>
        <w:rPr>
          <w:noProof/>
        </w:rPr>
        <w:instrText xml:space="preserve"> PAGEREF _Toc359579887 \h </w:instrText>
      </w:r>
      <w:r w:rsidR="00AE2F37">
        <w:rPr>
          <w:noProof/>
        </w:rPr>
      </w:r>
      <w:r w:rsidR="00AE2F37">
        <w:rPr>
          <w:noProof/>
        </w:rPr>
        <w:fldChar w:fldCharType="separate"/>
      </w:r>
      <w:r>
        <w:rPr>
          <w:noProof/>
        </w:rPr>
        <w:t>32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3.14.2</w:t>
      </w:r>
      <w:r>
        <w:rPr>
          <w:rFonts w:asciiTheme="minorHAnsi" w:eastAsiaTheme="minorEastAsia" w:hAnsiTheme="minorHAnsi" w:cstheme="minorBidi"/>
          <w:noProof/>
          <w:szCs w:val="22"/>
          <w:lang w:val="en-AU" w:eastAsia="ja-JP"/>
        </w:rPr>
        <w:tab/>
      </w:r>
      <w:r>
        <w:rPr>
          <w:noProof/>
        </w:rPr>
        <w:t>Data Portal Group</w:t>
      </w:r>
      <w:r>
        <w:rPr>
          <w:noProof/>
        </w:rPr>
        <w:tab/>
      </w:r>
      <w:r w:rsidR="00AE2F37">
        <w:rPr>
          <w:noProof/>
        </w:rPr>
        <w:fldChar w:fldCharType="begin"/>
      </w:r>
      <w:r>
        <w:rPr>
          <w:noProof/>
        </w:rPr>
        <w:instrText xml:space="preserve"> PAGEREF _Toc359579888 \h </w:instrText>
      </w:r>
      <w:r w:rsidR="00AE2F37">
        <w:rPr>
          <w:noProof/>
        </w:rPr>
      </w:r>
      <w:r w:rsidR="00AE2F37">
        <w:rPr>
          <w:noProof/>
        </w:rPr>
        <w:fldChar w:fldCharType="separate"/>
      </w:r>
      <w:r>
        <w:rPr>
          <w:noProof/>
        </w:rPr>
        <w:t>32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3.14.3</w:t>
      </w:r>
      <w:r>
        <w:rPr>
          <w:rFonts w:asciiTheme="minorHAnsi" w:eastAsiaTheme="minorEastAsia" w:hAnsiTheme="minorHAnsi" w:cstheme="minorBidi"/>
          <w:noProof/>
          <w:szCs w:val="22"/>
          <w:lang w:val="en-AU" w:eastAsia="ja-JP"/>
        </w:rPr>
        <w:tab/>
      </w:r>
      <w:r>
        <w:rPr>
          <w:noProof/>
        </w:rPr>
        <w:t>Environmental Conditions Group</w:t>
      </w:r>
      <w:r>
        <w:rPr>
          <w:noProof/>
        </w:rPr>
        <w:tab/>
      </w:r>
      <w:r w:rsidR="00AE2F37">
        <w:rPr>
          <w:noProof/>
        </w:rPr>
        <w:fldChar w:fldCharType="begin"/>
      </w:r>
      <w:r>
        <w:rPr>
          <w:noProof/>
        </w:rPr>
        <w:instrText xml:space="preserve"> PAGEREF _Toc359579889 \h </w:instrText>
      </w:r>
      <w:r w:rsidR="00AE2F37">
        <w:rPr>
          <w:noProof/>
        </w:rPr>
      </w:r>
      <w:r w:rsidR="00AE2F37">
        <w:rPr>
          <w:noProof/>
        </w:rPr>
        <w:fldChar w:fldCharType="separate"/>
      </w:r>
      <w:r>
        <w:rPr>
          <w:noProof/>
        </w:rPr>
        <w:t>33</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3.14.4</w:t>
      </w:r>
      <w:r>
        <w:rPr>
          <w:rFonts w:asciiTheme="minorHAnsi" w:eastAsiaTheme="minorEastAsia" w:hAnsiTheme="minorHAnsi" w:cstheme="minorBidi"/>
          <w:noProof/>
          <w:szCs w:val="22"/>
          <w:lang w:val="en-AU" w:eastAsia="ja-JP"/>
        </w:rPr>
        <w:tab/>
      </w:r>
      <w:r>
        <w:rPr>
          <w:noProof/>
        </w:rPr>
        <w:t>General Group</w:t>
      </w:r>
      <w:r>
        <w:rPr>
          <w:noProof/>
        </w:rPr>
        <w:tab/>
      </w:r>
      <w:r w:rsidR="00AE2F37">
        <w:rPr>
          <w:noProof/>
        </w:rPr>
        <w:fldChar w:fldCharType="begin"/>
      </w:r>
      <w:r>
        <w:rPr>
          <w:noProof/>
        </w:rPr>
        <w:instrText xml:space="preserve"> PAGEREF _Toc359579890 \h </w:instrText>
      </w:r>
      <w:r w:rsidR="00AE2F37">
        <w:rPr>
          <w:noProof/>
        </w:rPr>
      </w:r>
      <w:r w:rsidR="00AE2F37">
        <w:rPr>
          <w:noProof/>
        </w:rPr>
        <w:fldChar w:fldCharType="separate"/>
      </w:r>
      <w:r>
        <w:rPr>
          <w:noProof/>
        </w:rPr>
        <w:t>33</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3.14.5</w:t>
      </w:r>
      <w:r>
        <w:rPr>
          <w:rFonts w:asciiTheme="minorHAnsi" w:eastAsiaTheme="minorEastAsia" w:hAnsiTheme="minorHAnsi" w:cstheme="minorBidi"/>
          <w:noProof/>
          <w:szCs w:val="22"/>
          <w:lang w:val="en-AU" w:eastAsia="ja-JP"/>
        </w:rPr>
        <w:tab/>
      </w:r>
      <w:r>
        <w:rPr>
          <w:noProof/>
        </w:rPr>
        <w:t>Generic Target Properties Group</w:t>
      </w:r>
      <w:r>
        <w:rPr>
          <w:noProof/>
        </w:rPr>
        <w:tab/>
      </w:r>
      <w:r w:rsidR="00AE2F37">
        <w:rPr>
          <w:noProof/>
        </w:rPr>
        <w:fldChar w:fldCharType="begin"/>
      </w:r>
      <w:r>
        <w:rPr>
          <w:noProof/>
        </w:rPr>
        <w:instrText xml:space="preserve"> PAGEREF _Toc359579891 \h </w:instrText>
      </w:r>
      <w:r w:rsidR="00AE2F37">
        <w:rPr>
          <w:noProof/>
        </w:rPr>
      </w:r>
      <w:r w:rsidR="00AE2F37">
        <w:rPr>
          <w:noProof/>
        </w:rPr>
        <w:fldChar w:fldCharType="separate"/>
      </w:r>
      <w:r>
        <w:rPr>
          <w:noProof/>
        </w:rPr>
        <w:t>35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3.14.6</w:t>
      </w:r>
      <w:r>
        <w:rPr>
          <w:rFonts w:asciiTheme="minorHAnsi" w:eastAsiaTheme="minorEastAsia" w:hAnsiTheme="minorHAnsi" w:cstheme="minorBidi"/>
          <w:noProof/>
          <w:szCs w:val="22"/>
          <w:lang w:val="en-AU" w:eastAsia="ja-JP"/>
        </w:rPr>
        <w:tab/>
      </w:r>
      <w:r>
        <w:rPr>
          <w:noProof/>
        </w:rPr>
        <w:t>Illumination Group</w:t>
      </w:r>
      <w:r>
        <w:rPr>
          <w:noProof/>
        </w:rPr>
        <w:tab/>
      </w:r>
      <w:r w:rsidR="00AE2F37">
        <w:rPr>
          <w:noProof/>
        </w:rPr>
        <w:fldChar w:fldCharType="begin"/>
      </w:r>
      <w:r>
        <w:rPr>
          <w:noProof/>
        </w:rPr>
        <w:instrText xml:space="preserve"> PAGEREF _Toc359579892 \h </w:instrText>
      </w:r>
      <w:r w:rsidR="00AE2F37">
        <w:rPr>
          <w:noProof/>
        </w:rPr>
      </w:r>
      <w:r w:rsidR="00AE2F37">
        <w:rPr>
          <w:noProof/>
        </w:rPr>
        <w:fldChar w:fldCharType="separate"/>
      </w:r>
      <w:r>
        <w:rPr>
          <w:noProof/>
        </w:rPr>
        <w:t>35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3.14.7</w:t>
      </w:r>
      <w:r>
        <w:rPr>
          <w:rFonts w:asciiTheme="minorHAnsi" w:eastAsiaTheme="minorEastAsia" w:hAnsiTheme="minorHAnsi" w:cstheme="minorBidi"/>
          <w:noProof/>
          <w:szCs w:val="22"/>
          <w:lang w:val="en-AU" w:eastAsia="ja-JP"/>
        </w:rPr>
        <w:tab/>
      </w:r>
      <w:r>
        <w:rPr>
          <w:noProof/>
        </w:rPr>
        <w:t>Instrument Group</w:t>
      </w:r>
      <w:r>
        <w:rPr>
          <w:noProof/>
        </w:rPr>
        <w:tab/>
      </w:r>
      <w:r w:rsidR="00AE2F37">
        <w:rPr>
          <w:noProof/>
        </w:rPr>
        <w:fldChar w:fldCharType="begin"/>
      </w:r>
      <w:r>
        <w:rPr>
          <w:noProof/>
        </w:rPr>
        <w:instrText xml:space="preserve"> PAGEREF _Toc359579893 \h </w:instrText>
      </w:r>
      <w:r w:rsidR="00AE2F37">
        <w:rPr>
          <w:noProof/>
        </w:rPr>
      </w:r>
      <w:r w:rsidR="00AE2F37">
        <w:rPr>
          <w:noProof/>
        </w:rPr>
        <w:fldChar w:fldCharType="separate"/>
      </w:r>
      <w:r>
        <w:rPr>
          <w:noProof/>
        </w:rPr>
        <w:t>35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3.14.8</w:t>
      </w:r>
      <w:r>
        <w:rPr>
          <w:rFonts w:asciiTheme="minorHAnsi" w:eastAsiaTheme="minorEastAsia" w:hAnsiTheme="minorHAnsi" w:cstheme="minorBidi"/>
          <w:noProof/>
          <w:szCs w:val="22"/>
          <w:lang w:val="en-AU" w:eastAsia="ja-JP"/>
        </w:rPr>
        <w:tab/>
      </w:r>
      <w:r>
        <w:rPr>
          <w:noProof/>
        </w:rPr>
        <w:t>Instrument Settings Group</w:t>
      </w:r>
      <w:r>
        <w:rPr>
          <w:noProof/>
        </w:rPr>
        <w:tab/>
      </w:r>
      <w:r w:rsidR="00AE2F37">
        <w:rPr>
          <w:noProof/>
        </w:rPr>
        <w:fldChar w:fldCharType="begin"/>
      </w:r>
      <w:r>
        <w:rPr>
          <w:noProof/>
        </w:rPr>
        <w:instrText xml:space="preserve"> PAGEREF _Toc359579894 \h </w:instrText>
      </w:r>
      <w:r w:rsidR="00AE2F37">
        <w:rPr>
          <w:noProof/>
        </w:rPr>
      </w:r>
      <w:r w:rsidR="00AE2F37">
        <w:rPr>
          <w:noProof/>
        </w:rPr>
        <w:fldChar w:fldCharType="separate"/>
      </w:r>
      <w:r>
        <w:rPr>
          <w:noProof/>
        </w:rPr>
        <w:t>36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3.14.9</w:t>
      </w:r>
      <w:r>
        <w:rPr>
          <w:rFonts w:asciiTheme="minorHAnsi" w:eastAsiaTheme="minorEastAsia" w:hAnsiTheme="minorHAnsi" w:cstheme="minorBidi"/>
          <w:noProof/>
          <w:szCs w:val="22"/>
          <w:lang w:val="en-AU" w:eastAsia="ja-JP"/>
        </w:rPr>
        <w:tab/>
      </w:r>
      <w:r>
        <w:rPr>
          <w:noProof/>
        </w:rPr>
        <w:t>Instrumentation Group</w:t>
      </w:r>
      <w:r>
        <w:rPr>
          <w:noProof/>
        </w:rPr>
        <w:tab/>
      </w:r>
      <w:r w:rsidR="00AE2F37">
        <w:rPr>
          <w:noProof/>
        </w:rPr>
        <w:fldChar w:fldCharType="begin"/>
      </w:r>
      <w:r>
        <w:rPr>
          <w:noProof/>
        </w:rPr>
        <w:instrText xml:space="preserve"> PAGEREF _Toc359579895 \h </w:instrText>
      </w:r>
      <w:r w:rsidR="00AE2F37">
        <w:rPr>
          <w:noProof/>
        </w:rPr>
      </w:r>
      <w:r w:rsidR="00AE2F37">
        <w:rPr>
          <w:noProof/>
        </w:rPr>
        <w:fldChar w:fldCharType="separate"/>
      </w:r>
      <w:r>
        <w:rPr>
          <w:noProof/>
        </w:rPr>
        <w:t>37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3.14.10</w:t>
      </w:r>
      <w:r>
        <w:rPr>
          <w:rFonts w:asciiTheme="minorHAnsi" w:eastAsiaTheme="minorEastAsia" w:hAnsiTheme="minorHAnsi" w:cstheme="minorBidi"/>
          <w:noProof/>
          <w:szCs w:val="22"/>
          <w:lang w:val="en-AU" w:eastAsia="ja-JP"/>
        </w:rPr>
        <w:tab/>
      </w:r>
      <w:r>
        <w:rPr>
          <w:noProof/>
        </w:rPr>
        <w:t>Keywords Group</w:t>
      </w:r>
      <w:r>
        <w:rPr>
          <w:noProof/>
        </w:rPr>
        <w:tab/>
      </w:r>
      <w:r w:rsidR="00AE2F37">
        <w:rPr>
          <w:noProof/>
        </w:rPr>
        <w:fldChar w:fldCharType="begin"/>
      </w:r>
      <w:r>
        <w:rPr>
          <w:noProof/>
        </w:rPr>
        <w:instrText xml:space="preserve"> PAGEREF _Toc359579896 \h </w:instrText>
      </w:r>
      <w:r w:rsidR="00AE2F37">
        <w:rPr>
          <w:noProof/>
        </w:rPr>
      </w:r>
      <w:r w:rsidR="00AE2F37">
        <w:rPr>
          <w:noProof/>
        </w:rPr>
        <w:fldChar w:fldCharType="separate"/>
      </w:r>
      <w:r>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3.14.11</w:t>
      </w:r>
      <w:r>
        <w:rPr>
          <w:rFonts w:asciiTheme="minorHAnsi" w:eastAsiaTheme="minorEastAsia" w:hAnsiTheme="minorHAnsi" w:cstheme="minorBidi"/>
          <w:noProof/>
          <w:szCs w:val="22"/>
          <w:lang w:val="en-AU" w:eastAsia="ja-JP"/>
        </w:rPr>
        <w:tab/>
      </w:r>
      <w:r>
        <w:rPr>
          <w:noProof/>
        </w:rPr>
        <w:t>Location Group</w:t>
      </w:r>
      <w:r>
        <w:rPr>
          <w:noProof/>
        </w:rPr>
        <w:tab/>
      </w:r>
      <w:r w:rsidR="00AE2F37">
        <w:rPr>
          <w:noProof/>
        </w:rPr>
        <w:fldChar w:fldCharType="begin"/>
      </w:r>
      <w:r>
        <w:rPr>
          <w:noProof/>
        </w:rPr>
        <w:instrText xml:space="preserve"> PAGEREF _Toc359579897 \h </w:instrText>
      </w:r>
      <w:r w:rsidR="00AE2F37">
        <w:rPr>
          <w:noProof/>
        </w:rPr>
      </w:r>
      <w:r w:rsidR="00AE2F37">
        <w:rPr>
          <w:noProof/>
        </w:rPr>
        <w:fldChar w:fldCharType="separate"/>
      </w:r>
      <w:r>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3.14.12</w:t>
      </w:r>
      <w:r>
        <w:rPr>
          <w:rFonts w:asciiTheme="minorHAnsi" w:eastAsiaTheme="minorEastAsia" w:hAnsiTheme="minorHAnsi" w:cstheme="minorBidi"/>
          <w:noProof/>
          <w:szCs w:val="22"/>
          <w:lang w:val="en-AU" w:eastAsia="ja-JP"/>
        </w:rPr>
        <w:tab/>
      </w:r>
      <w:r>
        <w:rPr>
          <w:noProof/>
        </w:rPr>
        <w:t>Names Group</w:t>
      </w:r>
      <w:r>
        <w:rPr>
          <w:noProof/>
        </w:rPr>
        <w:tab/>
      </w:r>
      <w:r w:rsidR="00AE2F37">
        <w:rPr>
          <w:noProof/>
        </w:rPr>
        <w:fldChar w:fldCharType="begin"/>
      </w:r>
      <w:r>
        <w:rPr>
          <w:noProof/>
        </w:rPr>
        <w:instrText xml:space="preserve"> PAGEREF _Toc359579898 \h </w:instrText>
      </w:r>
      <w:r w:rsidR="00AE2F37">
        <w:rPr>
          <w:noProof/>
        </w:rPr>
      </w:r>
      <w:r w:rsidR="00AE2F37">
        <w:rPr>
          <w:noProof/>
        </w:rPr>
        <w:fldChar w:fldCharType="separate"/>
      </w:r>
      <w:r>
        <w:rPr>
          <w:noProof/>
        </w:rPr>
        <w:t>39</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3.14.13</w:t>
      </w:r>
      <w:r>
        <w:rPr>
          <w:rFonts w:asciiTheme="minorHAnsi" w:eastAsiaTheme="minorEastAsia" w:hAnsiTheme="minorHAnsi" w:cstheme="minorBidi"/>
          <w:noProof/>
          <w:szCs w:val="22"/>
          <w:lang w:val="en-AU" w:eastAsia="ja-JP"/>
        </w:rPr>
        <w:tab/>
      </w:r>
      <w:r>
        <w:rPr>
          <w:noProof/>
        </w:rPr>
        <w:t>Optics Group</w:t>
      </w:r>
      <w:r>
        <w:rPr>
          <w:noProof/>
        </w:rPr>
        <w:tab/>
      </w:r>
      <w:r w:rsidR="00AE2F37">
        <w:rPr>
          <w:noProof/>
        </w:rPr>
        <w:fldChar w:fldCharType="begin"/>
      </w:r>
      <w:r>
        <w:rPr>
          <w:noProof/>
        </w:rPr>
        <w:instrText xml:space="preserve"> PAGEREF _Toc359579899 \h </w:instrText>
      </w:r>
      <w:r w:rsidR="00AE2F37">
        <w:rPr>
          <w:noProof/>
        </w:rPr>
      </w:r>
      <w:r w:rsidR="00AE2F37">
        <w:rPr>
          <w:noProof/>
        </w:rPr>
        <w:fldChar w:fldCharType="separate"/>
      </w:r>
      <w:r>
        <w:rPr>
          <w:noProof/>
        </w:rPr>
        <w:t>39</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3.14.14</w:t>
      </w:r>
      <w:r>
        <w:rPr>
          <w:rFonts w:asciiTheme="minorHAnsi" w:eastAsiaTheme="minorEastAsia" w:hAnsiTheme="minorHAnsi" w:cstheme="minorBidi"/>
          <w:noProof/>
          <w:szCs w:val="22"/>
          <w:lang w:val="en-AU" w:eastAsia="ja-JP"/>
        </w:rPr>
        <w:tab/>
      </w:r>
      <w:r>
        <w:rPr>
          <w:noProof/>
        </w:rPr>
        <w:t>PDFs Group</w:t>
      </w:r>
      <w:r>
        <w:rPr>
          <w:noProof/>
        </w:rPr>
        <w:tab/>
      </w:r>
      <w:r w:rsidR="00AE2F37">
        <w:rPr>
          <w:noProof/>
        </w:rPr>
        <w:fldChar w:fldCharType="begin"/>
      </w:r>
      <w:r>
        <w:rPr>
          <w:noProof/>
        </w:rPr>
        <w:instrText xml:space="preserve"> PAGEREF _Toc359579900 \h </w:instrText>
      </w:r>
      <w:r w:rsidR="00AE2F37">
        <w:rPr>
          <w:noProof/>
        </w:rPr>
      </w:r>
      <w:r w:rsidR="00AE2F37">
        <w:rPr>
          <w:noProof/>
        </w:rPr>
        <w:fldChar w:fldCharType="separate"/>
      </w:r>
      <w:r>
        <w:rPr>
          <w:noProof/>
        </w:rPr>
        <w:t>39</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3.14.15</w:t>
      </w:r>
      <w:r>
        <w:rPr>
          <w:rFonts w:asciiTheme="minorHAnsi" w:eastAsiaTheme="minorEastAsia" w:hAnsiTheme="minorHAnsi" w:cstheme="minorBidi"/>
          <w:noProof/>
          <w:szCs w:val="22"/>
          <w:lang w:val="en-AU" w:eastAsia="ja-JP"/>
        </w:rPr>
        <w:tab/>
      </w:r>
      <w:r>
        <w:rPr>
          <w:noProof/>
        </w:rPr>
        <w:t>Personnel Group</w:t>
      </w:r>
      <w:r>
        <w:rPr>
          <w:noProof/>
        </w:rPr>
        <w:tab/>
      </w:r>
      <w:r w:rsidR="00AE2F37">
        <w:rPr>
          <w:noProof/>
        </w:rPr>
        <w:fldChar w:fldCharType="begin"/>
      </w:r>
      <w:r>
        <w:rPr>
          <w:noProof/>
        </w:rPr>
        <w:instrText xml:space="preserve"> PAGEREF _Toc359579901 \h </w:instrText>
      </w:r>
      <w:r w:rsidR="00AE2F37">
        <w:rPr>
          <w:noProof/>
        </w:rPr>
      </w:r>
      <w:r w:rsidR="00AE2F37">
        <w:rPr>
          <w:noProof/>
        </w:rPr>
        <w:fldChar w:fldCharType="separate"/>
      </w:r>
      <w:r>
        <w:rPr>
          <w:noProof/>
        </w:rPr>
        <w:t>39</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3.14.16</w:t>
      </w:r>
      <w:r>
        <w:rPr>
          <w:rFonts w:asciiTheme="minorHAnsi" w:eastAsiaTheme="minorEastAsia" w:hAnsiTheme="minorHAnsi" w:cstheme="minorBidi"/>
          <w:noProof/>
          <w:szCs w:val="22"/>
          <w:lang w:val="en-AU" w:eastAsia="ja-JP"/>
        </w:rPr>
        <w:tab/>
      </w:r>
      <w:r>
        <w:rPr>
          <w:noProof/>
        </w:rPr>
        <w:t>Pictures Group</w:t>
      </w:r>
      <w:r>
        <w:rPr>
          <w:noProof/>
        </w:rPr>
        <w:tab/>
      </w:r>
      <w:r w:rsidR="00AE2F37">
        <w:rPr>
          <w:noProof/>
        </w:rPr>
        <w:fldChar w:fldCharType="begin"/>
      </w:r>
      <w:r>
        <w:rPr>
          <w:noProof/>
        </w:rPr>
        <w:instrText xml:space="preserve"> PAGEREF _Toc359579902 \h </w:instrText>
      </w:r>
      <w:r w:rsidR="00AE2F37">
        <w:rPr>
          <w:noProof/>
        </w:rPr>
      </w:r>
      <w:r w:rsidR="00AE2F37">
        <w:rPr>
          <w:noProof/>
        </w:rPr>
        <w:fldChar w:fldCharType="separate"/>
      </w:r>
      <w:r>
        <w:rPr>
          <w:noProof/>
        </w:rPr>
        <w:t>40</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3.14.17</w:t>
      </w:r>
      <w:r>
        <w:rPr>
          <w:rFonts w:asciiTheme="minorHAnsi" w:eastAsiaTheme="minorEastAsia" w:hAnsiTheme="minorHAnsi" w:cstheme="minorBidi"/>
          <w:noProof/>
          <w:szCs w:val="22"/>
          <w:lang w:val="en-AU" w:eastAsia="ja-JP"/>
        </w:rPr>
        <w:tab/>
      </w:r>
      <w:r>
        <w:rPr>
          <w:noProof/>
        </w:rPr>
        <w:t>Processing Group</w:t>
      </w:r>
      <w:r>
        <w:rPr>
          <w:noProof/>
        </w:rPr>
        <w:tab/>
      </w:r>
      <w:r w:rsidR="00AE2F37">
        <w:rPr>
          <w:noProof/>
        </w:rPr>
        <w:fldChar w:fldCharType="begin"/>
      </w:r>
      <w:r>
        <w:rPr>
          <w:noProof/>
        </w:rPr>
        <w:instrText xml:space="preserve"> PAGEREF _Toc359579903 \h </w:instrText>
      </w:r>
      <w:r w:rsidR="00AE2F37">
        <w:rPr>
          <w:noProof/>
        </w:rPr>
      </w:r>
      <w:r w:rsidR="00AE2F37">
        <w:rPr>
          <w:noProof/>
        </w:rPr>
        <w:fldChar w:fldCharType="separate"/>
      </w:r>
      <w:r>
        <w:rPr>
          <w:noProof/>
        </w:rPr>
        <w:t>40</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3.14.18</w:t>
      </w:r>
      <w:r>
        <w:rPr>
          <w:rFonts w:asciiTheme="minorHAnsi" w:eastAsiaTheme="minorEastAsia" w:hAnsiTheme="minorHAnsi" w:cstheme="minorBidi"/>
          <w:noProof/>
          <w:szCs w:val="22"/>
          <w:lang w:val="en-AU" w:eastAsia="ja-JP"/>
        </w:rPr>
        <w:tab/>
      </w:r>
      <w:r>
        <w:rPr>
          <w:noProof/>
        </w:rPr>
        <w:t>Sampling Geometry Group</w:t>
      </w:r>
      <w:r>
        <w:rPr>
          <w:noProof/>
        </w:rPr>
        <w:tab/>
      </w:r>
      <w:r w:rsidR="00AE2F37">
        <w:rPr>
          <w:noProof/>
        </w:rPr>
        <w:fldChar w:fldCharType="begin"/>
      </w:r>
      <w:r>
        <w:rPr>
          <w:noProof/>
        </w:rPr>
        <w:instrText xml:space="preserve"> PAGEREF _Toc359579904 \h </w:instrText>
      </w:r>
      <w:r w:rsidR="00AE2F37">
        <w:rPr>
          <w:noProof/>
        </w:rPr>
      </w:r>
      <w:r w:rsidR="00AE2F37">
        <w:rPr>
          <w:noProof/>
        </w:rPr>
        <w:fldChar w:fldCharType="separate"/>
      </w:r>
      <w:r>
        <w:rPr>
          <w:noProof/>
        </w:rPr>
        <w:t>42</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3.14.19</w:t>
      </w:r>
      <w:r>
        <w:rPr>
          <w:rFonts w:asciiTheme="minorHAnsi" w:eastAsiaTheme="minorEastAsia" w:hAnsiTheme="minorHAnsi" w:cstheme="minorBidi"/>
          <w:noProof/>
          <w:szCs w:val="22"/>
          <w:lang w:val="en-AU" w:eastAsia="ja-JP"/>
        </w:rPr>
        <w:tab/>
      </w:r>
      <w:r>
        <w:rPr>
          <w:noProof/>
        </w:rPr>
        <w:t>Scientific References Group</w:t>
      </w:r>
      <w:r>
        <w:rPr>
          <w:noProof/>
        </w:rPr>
        <w:tab/>
      </w:r>
      <w:r w:rsidR="00AE2F37">
        <w:rPr>
          <w:noProof/>
        </w:rPr>
        <w:fldChar w:fldCharType="begin"/>
      </w:r>
      <w:r>
        <w:rPr>
          <w:noProof/>
        </w:rPr>
        <w:instrText xml:space="preserve"> PAGEREF _Toc359579905 \h </w:instrText>
      </w:r>
      <w:r w:rsidR="00AE2F37">
        <w:rPr>
          <w:noProof/>
        </w:rPr>
      </w:r>
      <w:r w:rsidR="00AE2F37">
        <w:rPr>
          <w:noProof/>
        </w:rPr>
        <w:fldChar w:fldCharType="separate"/>
      </w:r>
      <w:r>
        <w:rPr>
          <w:noProof/>
        </w:rPr>
        <w:t>43</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3.14.20</w:t>
      </w:r>
      <w:r>
        <w:rPr>
          <w:rFonts w:asciiTheme="minorHAnsi" w:eastAsiaTheme="minorEastAsia" w:hAnsiTheme="minorHAnsi" w:cstheme="minorBidi"/>
          <w:noProof/>
          <w:szCs w:val="22"/>
          <w:lang w:val="en-AU" w:eastAsia="ja-JP"/>
        </w:rPr>
        <w:tab/>
      </w:r>
      <w:r>
        <w:rPr>
          <w:noProof/>
        </w:rPr>
        <w:t>Soil Parameters Group</w:t>
      </w:r>
      <w:r>
        <w:rPr>
          <w:noProof/>
        </w:rPr>
        <w:tab/>
      </w:r>
      <w:r w:rsidR="00AE2F37">
        <w:rPr>
          <w:noProof/>
        </w:rPr>
        <w:fldChar w:fldCharType="begin"/>
      </w:r>
      <w:r>
        <w:rPr>
          <w:noProof/>
        </w:rPr>
        <w:instrText xml:space="preserve"> PAGEREF _Toc359579906 \h </w:instrText>
      </w:r>
      <w:r w:rsidR="00AE2F37">
        <w:rPr>
          <w:noProof/>
        </w:rPr>
      </w:r>
      <w:r w:rsidR="00AE2F37">
        <w:rPr>
          <w:noProof/>
        </w:rPr>
        <w:fldChar w:fldCharType="separate"/>
      </w:r>
      <w:r>
        <w:rPr>
          <w:noProof/>
        </w:rPr>
        <w:t>43</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3.14.21</w:t>
      </w:r>
      <w:r>
        <w:rPr>
          <w:rFonts w:asciiTheme="minorHAnsi" w:eastAsiaTheme="minorEastAsia" w:hAnsiTheme="minorHAnsi" w:cstheme="minorBidi"/>
          <w:noProof/>
          <w:szCs w:val="22"/>
          <w:lang w:val="en-AU" w:eastAsia="ja-JP"/>
        </w:rPr>
        <w:tab/>
      </w:r>
      <w:r>
        <w:rPr>
          <w:noProof/>
        </w:rPr>
        <w:t>Vegetation Biophysical Variables</w:t>
      </w:r>
      <w:r>
        <w:rPr>
          <w:noProof/>
        </w:rPr>
        <w:tab/>
      </w:r>
      <w:r w:rsidR="00AE2F37">
        <w:rPr>
          <w:noProof/>
        </w:rPr>
        <w:fldChar w:fldCharType="begin"/>
      </w:r>
      <w:r>
        <w:rPr>
          <w:noProof/>
        </w:rPr>
        <w:instrText xml:space="preserve"> PAGEREF _Toc359579907 \h </w:instrText>
      </w:r>
      <w:r w:rsidR="00AE2F37">
        <w:rPr>
          <w:noProof/>
        </w:rPr>
      </w:r>
      <w:r w:rsidR="00AE2F37">
        <w:rPr>
          <w:noProof/>
        </w:rPr>
        <w:fldChar w:fldCharType="separate"/>
      </w:r>
      <w:r>
        <w:rPr>
          <w:noProof/>
        </w:rPr>
        <w:t>45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3.15</w:t>
      </w:r>
      <w:r>
        <w:rPr>
          <w:rFonts w:asciiTheme="minorHAnsi" w:eastAsiaTheme="minorEastAsia" w:hAnsiTheme="minorHAnsi" w:cstheme="minorBidi"/>
          <w:noProof/>
          <w:szCs w:val="22"/>
          <w:lang w:val="en-AU" w:eastAsia="ja-JP"/>
        </w:rPr>
        <w:tab/>
      </w:r>
      <w:r>
        <w:rPr>
          <w:noProof/>
        </w:rPr>
        <w:t>Spaces, Space Factory and Data Processing using the Space Network</w:t>
      </w:r>
      <w:r>
        <w:rPr>
          <w:noProof/>
        </w:rPr>
        <w:tab/>
      </w:r>
      <w:r w:rsidR="00AE2F37">
        <w:rPr>
          <w:noProof/>
        </w:rPr>
        <w:fldChar w:fldCharType="begin"/>
      </w:r>
      <w:r>
        <w:rPr>
          <w:noProof/>
        </w:rPr>
        <w:instrText xml:space="preserve"> PAGEREF _Toc359579908 \h </w:instrText>
      </w:r>
      <w:r w:rsidR="00AE2F37">
        <w:rPr>
          <w:noProof/>
        </w:rPr>
      </w:r>
      <w:r w:rsidR="00AE2F37">
        <w:rPr>
          <w:noProof/>
        </w:rPr>
        <w:fldChar w:fldCharType="separate"/>
      </w:r>
      <w:r>
        <w:rPr>
          <w:noProof/>
        </w:rPr>
        <w:t>46</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4</w:t>
      </w:r>
      <w:r>
        <w:rPr>
          <w:rFonts w:asciiTheme="minorHAnsi" w:eastAsiaTheme="minorEastAsia" w:hAnsiTheme="minorHAnsi" w:cstheme="minorBidi"/>
          <w:b w:val="0"/>
          <w:noProof/>
          <w:sz w:val="22"/>
          <w:szCs w:val="22"/>
          <w:lang w:val="en-AU" w:eastAsia="ja-JP"/>
        </w:rPr>
        <w:tab/>
      </w:r>
      <w:r>
        <w:rPr>
          <w:noProof/>
        </w:rPr>
        <w:t>SPECCHIO Basic Operation</w:t>
      </w:r>
      <w:r>
        <w:rPr>
          <w:noProof/>
        </w:rPr>
        <w:tab/>
      </w:r>
      <w:r w:rsidR="00AE2F37">
        <w:rPr>
          <w:noProof/>
        </w:rPr>
        <w:fldChar w:fldCharType="begin"/>
      </w:r>
      <w:r>
        <w:rPr>
          <w:noProof/>
        </w:rPr>
        <w:instrText xml:space="preserve"> PAGEREF _Toc359579909 \h </w:instrText>
      </w:r>
      <w:r w:rsidR="00AE2F37">
        <w:rPr>
          <w:noProof/>
        </w:rPr>
      </w:r>
      <w:r w:rsidR="00AE2F37">
        <w:rPr>
          <w:noProof/>
        </w:rPr>
        <w:fldChar w:fldCharType="separate"/>
      </w:r>
      <w:r>
        <w:rPr>
          <w:noProof/>
        </w:rPr>
        <w:t>48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w:t>
      </w:r>
      <w:r>
        <w:rPr>
          <w:rFonts w:asciiTheme="minorHAnsi" w:eastAsiaTheme="minorEastAsia" w:hAnsiTheme="minorHAnsi" w:cstheme="minorBidi"/>
          <w:noProof/>
          <w:szCs w:val="22"/>
          <w:lang w:val="en-AU" w:eastAsia="ja-JP"/>
        </w:rPr>
        <w:tab/>
      </w:r>
      <w:r>
        <w:rPr>
          <w:noProof/>
        </w:rPr>
        <w:t>Mac Operation</w:t>
      </w:r>
      <w:r>
        <w:rPr>
          <w:noProof/>
        </w:rPr>
        <w:tab/>
      </w:r>
      <w:r w:rsidR="00AE2F37">
        <w:rPr>
          <w:noProof/>
        </w:rPr>
        <w:fldChar w:fldCharType="begin"/>
      </w:r>
      <w:r>
        <w:rPr>
          <w:noProof/>
        </w:rPr>
        <w:instrText xml:space="preserve"> PAGEREF _Toc359579910 \h </w:instrText>
      </w:r>
      <w:r w:rsidR="00AE2F37">
        <w:rPr>
          <w:noProof/>
        </w:rPr>
      </w:r>
      <w:r w:rsidR="00AE2F37">
        <w:rPr>
          <w:noProof/>
        </w:rPr>
        <w:fldChar w:fldCharType="separate"/>
      </w:r>
      <w:r>
        <w:rPr>
          <w:noProof/>
        </w:rPr>
        <w:t>48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4.2</w:t>
      </w:r>
      <w:r>
        <w:rPr>
          <w:rFonts w:asciiTheme="minorHAnsi" w:eastAsiaTheme="minorEastAsia" w:hAnsiTheme="minorHAnsi" w:cstheme="minorBidi"/>
          <w:noProof/>
          <w:szCs w:val="22"/>
          <w:lang w:val="en-AU" w:eastAsia="ja-JP"/>
        </w:rPr>
        <w:tab/>
      </w:r>
      <w:r>
        <w:rPr>
          <w:noProof/>
        </w:rPr>
        <w:t>Unix Operation</w:t>
      </w:r>
      <w:r>
        <w:rPr>
          <w:noProof/>
        </w:rPr>
        <w:tab/>
      </w:r>
      <w:r w:rsidR="00AE2F37">
        <w:rPr>
          <w:noProof/>
        </w:rPr>
        <w:fldChar w:fldCharType="begin"/>
      </w:r>
      <w:r>
        <w:rPr>
          <w:noProof/>
        </w:rPr>
        <w:instrText xml:space="preserve"> PAGEREF _Toc359579911 \h </w:instrText>
      </w:r>
      <w:r w:rsidR="00AE2F37">
        <w:rPr>
          <w:noProof/>
        </w:rPr>
      </w:r>
      <w:r w:rsidR="00AE2F37">
        <w:rPr>
          <w:noProof/>
        </w:rPr>
        <w:fldChar w:fldCharType="separate"/>
      </w:r>
      <w:r>
        <w:rPr>
          <w:noProof/>
        </w:rPr>
        <w:t>48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4.3</w:t>
      </w:r>
      <w:r>
        <w:rPr>
          <w:rFonts w:asciiTheme="minorHAnsi" w:eastAsiaTheme="minorEastAsia" w:hAnsiTheme="minorHAnsi" w:cstheme="minorBidi"/>
          <w:noProof/>
          <w:szCs w:val="22"/>
          <w:lang w:val="en-AU" w:eastAsia="ja-JP"/>
        </w:rPr>
        <w:tab/>
      </w:r>
      <w:r>
        <w:rPr>
          <w:noProof/>
        </w:rPr>
        <w:t>Main Window</w:t>
      </w:r>
      <w:r>
        <w:rPr>
          <w:noProof/>
        </w:rPr>
        <w:tab/>
      </w:r>
      <w:r w:rsidR="00AE2F37">
        <w:rPr>
          <w:noProof/>
        </w:rPr>
        <w:fldChar w:fldCharType="begin"/>
      </w:r>
      <w:r>
        <w:rPr>
          <w:noProof/>
        </w:rPr>
        <w:instrText xml:space="preserve"> PAGEREF _Toc359579912 \h </w:instrText>
      </w:r>
      <w:r w:rsidR="00AE2F37">
        <w:rPr>
          <w:noProof/>
        </w:rPr>
      </w:r>
      <w:r w:rsidR="00AE2F37">
        <w:rPr>
          <w:noProof/>
        </w:rPr>
        <w:fldChar w:fldCharType="separate"/>
      </w:r>
      <w:r>
        <w:rPr>
          <w:noProof/>
        </w:rPr>
        <w:t>49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4.4</w:t>
      </w:r>
      <w:r>
        <w:rPr>
          <w:rFonts w:asciiTheme="minorHAnsi" w:eastAsiaTheme="minorEastAsia" w:hAnsiTheme="minorHAnsi" w:cstheme="minorBidi"/>
          <w:noProof/>
          <w:szCs w:val="22"/>
          <w:lang w:val="en-AU" w:eastAsia="ja-JP"/>
        </w:rPr>
        <w:tab/>
      </w:r>
      <w:r>
        <w:rPr>
          <w:noProof/>
        </w:rPr>
        <w:t>Logging In and Connecting to a Database</w:t>
      </w:r>
      <w:r>
        <w:rPr>
          <w:noProof/>
        </w:rPr>
        <w:tab/>
      </w:r>
      <w:r w:rsidR="00AE2F37">
        <w:rPr>
          <w:noProof/>
        </w:rPr>
        <w:fldChar w:fldCharType="begin"/>
      </w:r>
      <w:r>
        <w:rPr>
          <w:noProof/>
        </w:rPr>
        <w:instrText xml:space="preserve"> PAGEREF _Toc359579913 \h </w:instrText>
      </w:r>
      <w:r w:rsidR="00AE2F37">
        <w:rPr>
          <w:noProof/>
        </w:rPr>
      </w:r>
      <w:r w:rsidR="00AE2F37">
        <w:rPr>
          <w:noProof/>
        </w:rPr>
        <w:fldChar w:fldCharType="separate"/>
      </w:r>
      <w:r>
        <w:rPr>
          <w:noProof/>
        </w:rPr>
        <w:t>50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4.5</w:t>
      </w:r>
      <w:r>
        <w:rPr>
          <w:rFonts w:asciiTheme="minorHAnsi" w:eastAsiaTheme="minorEastAsia" w:hAnsiTheme="minorHAnsi" w:cstheme="minorBidi"/>
          <w:noProof/>
          <w:szCs w:val="22"/>
          <w:lang w:val="en-AU" w:eastAsia="ja-JP"/>
        </w:rPr>
        <w:tab/>
      </w:r>
      <w:r>
        <w:rPr>
          <w:noProof/>
        </w:rPr>
        <w:t>Logging Out</w:t>
      </w:r>
      <w:r>
        <w:rPr>
          <w:noProof/>
        </w:rPr>
        <w:tab/>
      </w:r>
      <w:r w:rsidR="00AE2F37">
        <w:rPr>
          <w:noProof/>
        </w:rPr>
        <w:fldChar w:fldCharType="begin"/>
      </w:r>
      <w:r>
        <w:rPr>
          <w:noProof/>
        </w:rPr>
        <w:instrText xml:space="preserve"> PAGEREF _Toc359579914 \h </w:instrText>
      </w:r>
      <w:r w:rsidR="00AE2F37">
        <w:rPr>
          <w:noProof/>
        </w:rPr>
      </w:r>
      <w:r w:rsidR="00AE2F37">
        <w:rPr>
          <w:noProof/>
        </w:rPr>
        <w:fldChar w:fldCharType="separate"/>
      </w:r>
      <w:r>
        <w:rPr>
          <w:noProof/>
        </w:rPr>
        <w:t>51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4.6</w:t>
      </w:r>
      <w:r>
        <w:rPr>
          <w:rFonts w:asciiTheme="minorHAnsi" w:eastAsiaTheme="minorEastAsia" w:hAnsiTheme="minorHAnsi" w:cstheme="minorBidi"/>
          <w:noProof/>
          <w:szCs w:val="22"/>
          <w:lang w:val="en-AU" w:eastAsia="ja-JP"/>
        </w:rPr>
        <w:tab/>
      </w:r>
      <w:r>
        <w:rPr>
          <w:noProof/>
        </w:rPr>
        <w:t>Changing your User Details</w:t>
      </w:r>
      <w:r>
        <w:rPr>
          <w:noProof/>
        </w:rPr>
        <w:tab/>
      </w:r>
      <w:r w:rsidR="00AE2F37">
        <w:rPr>
          <w:noProof/>
        </w:rPr>
        <w:fldChar w:fldCharType="begin"/>
      </w:r>
      <w:r>
        <w:rPr>
          <w:noProof/>
        </w:rPr>
        <w:instrText xml:space="preserve"> PAGEREF _Toc359579915 \h </w:instrText>
      </w:r>
      <w:r w:rsidR="00AE2F37">
        <w:rPr>
          <w:noProof/>
        </w:rPr>
      </w:r>
      <w:r w:rsidR="00AE2F37">
        <w:rPr>
          <w:noProof/>
        </w:rPr>
        <w:fldChar w:fldCharType="separate"/>
      </w:r>
      <w:r>
        <w:rPr>
          <w:noProof/>
        </w:rPr>
        <w:t>51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4.7</w:t>
      </w:r>
      <w:r>
        <w:rPr>
          <w:rFonts w:asciiTheme="minorHAnsi" w:eastAsiaTheme="minorEastAsia" w:hAnsiTheme="minorHAnsi" w:cstheme="minorBidi"/>
          <w:noProof/>
          <w:szCs w:val="22"/>
          <w:lang w:val="en-AU" w:eastAsia="ja-JP"/>
        </w:rPr>
        <w:tab/>
      </w:r>
      <w:r>
        <w:rPr>
          <w:noProof/>
        </w:rPr>
        <w:t>Browsing the Hierarchy Tree</w:t>
      </w:r>
      <w:r>
        <w:rPr>
          <w:noProof/>
        </w:rPr>
        <w:tab/>
      </w:r>
      <w:r w:rsidR="00AE2F37">
        <w:rPr>
          <w:noProof/>
        </w:rPr>
        <w:fldChar w:fldCharType="begin"/>
      </w:r>
      <w:r>
        <w:rPr>
          <w:noProof/>
        </w:rPr>
        <w:instrText xml:space="preserve"> PAGEREF _Toc359579916 \h </w:instrText>
      </w:r>
      <w:r w:rsidR="00AE2F37">
        <w:rPr>
          <w:noProof/>
        </w:rPr>
      </w:r>
      <w:r w:rsidR="00AE2F37">
        <w:rPr>
          <w:noProof/>
        </w:rPr>
        <w:fldChar w:fldCharType="separate"/>
      </w:r>
      <w:r>
        <w:rPr>
          <w:noProof/>
        </w:rPr>
        <w:t>51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4.8</w:t>
      </w:r>
      <w:r>
        <w:rPr>
          <w:rFonts w:asciiTheme="minorHAnsi" w:eastAsiaTheme="minorEastAsia" w:hAnsiTheme="minorHAnsi" w:cstheme="minorBidi"/>
          <w:noProof/>
          <w:szCs w:val="22"/>
          <w:lang w:val="en-AU" w:eastAsia="ja-JP"/>
        </w:rPr>
        <w:tab/>
      </w:r>
      <w:r>
        <w:rPr>
          <w:noProof/>
        </w:rPr>
        <w:t>SQL Matching Strings</w:t>
      </w:r>
      <w:r>
        <w:rPr>
          <w:noProof/>
        </w:rPr>
        <w:tab/>
      </w:r>
      <w:r w:rsidR="00AE2F37">
        <w:rPr>
          <w:noProof/>
        </w:rPr>
        <w:fldChar w:fldCharType="begin"/>
      </w:r>
      <w:r>
        <w:rPr>
          <w:noProof/>
        </w:rPr>
        <w:instrText xml:space="preserve"> PAGEREF _Toc359579917 \h </w:instrText>
      </w:r>
      <w:r w:rsidR="00AE2F37">
        <w:rPr>
          <w:noProof/>
        </w:rPr>
      </w:r>
      <w:r w:rsidR="00AE2F37">
        <w:rPr>
          <w:noProof/>
        </w:rPr>
        <w:fldChar w:fldCharType="separate"/>
      </w:r>
      <w:r>
        <w:rPr>
          <w:noProof/>
        </w:rPr>
        <w:t>53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4.9</w:t>
      </w:r>
      <w:r>
        <w:rPr>
          <w:rFonts w:asciiTheme="minorHAnsi" w:eastAsiaTheme="minorEastAsia" w:hAnsiTheme="minorHAnsi" w:cstheme="minorBidi"/>
          <w:noProof/>
          <w:szCs w:val="22"/>
          <w:lang w:val="en-AU" w:eastAsia="ja-JP"/>
        </w:rPr>
        <w:tab/>
      </w:r>
      <w:r>
        <w:rPr>
          <w:noProof/>
        </w:rPr>
        <w:t>Entering Dates and Times</w:t>
      </w:r>
      <w:r>
        <w:rPr>
          <w:noProof/>
        </w:rPr>
        <w:tab/>
      </w:r>
      <w:r w:rsidR="00AE2F37">
        <w:rPr>
          <w:noProof/>
        </w:rPr>
        <w:fldChar w:fldCharType="begin"/>
      </w:r>
      <w:r>
        <w:rPr>
          <w:noProof/>
        </w:rPr>
        <w:instrText xml:space="preserve"> PAGEREF _Toc359579918 \h </w:instrText>
      </w:r>
      <w:r w:rsidR="00AE2F37">
        <w:rPr>
          <w:noProof/>
        </w:rPr>
      </w:r>
      <w:r w:rsidR="00AE2F37">
        <w:rPr>
          <w:noProof/>
        </w:rPr>
        <w:fldChar w:fldCharType="separate"/>
      </w:r>
      <w:r>
        <w:rPr>
          <w:noProof/>
        </w:rPr>
        <w:t>53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4.10</w:t>
      </w:r>
      <w:r>
        <w:rPr>
          <w:rFonts w:asciiTheme="minorHAnsi" w:eastAsiaTheme="minorEastAsia" w:hAnsiTheme="minorHAnsi" w:cstheme="minorBidi"/>
          <w:noProof/>
          <w:szCs w:val="22"/>
          <w:lang w:val="en-AU" w:eastAsia="ja-JP"/>
        </w:rPr>
        <w:tab/>
      </w:r>
      <w:r>
        <w:rPr>
          <w:noProof/>
        </w:rPr>
        <w:t>Overview of SPECCHIO Data Loading</w:t>
      </w:r>
      <w:r>
        <w:rPr>
          <w:noProof/>
        </w:rPr>
        <w:tab/>
      </w:r>
      <w:r w:rsidR="00AE2F37">
        <w:rPr>
          <w:noProof/>
        </w:rPr>
        <w:fldChar w:fldCharType="begin"/>
      </w:r>
      <w:r>
        <w:rPr>
          <w:noProof/>
        </w:rPr>
        <w:instrText xml:space="preserve"> PAGEREF _Toc359579919 \h </w:instrText>
      </w:r>
      <w:r w:rsidR="00AE2F37">
        <w:rPr>
          <w:noProof/>
        </w:rPr>
      </w:r>
      <w:r w:rsidR="00AE2F37">
        <w:rPr>
          <w:noProof/>
        </w:rPr>
        <w:fldChar w:fldCharType="separate"/>
      </w:r>
      <w:r>
        <w:rPr>
          <w:noProof/>
        </w:rPr>
        <w:t>53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4.11</w:t>
      </w:r>
      <w:r>
        <w:rPr>
          <w:rFonts w:asciiTheme="minorHAnsi" w:eastAsiaTheme="minorEastAsia" w:hAnsiTheme="minorHAnsi" w:cstheme="minorBidi"/>
          <w:noProof/>
          <w:szCs w:val="22"/>
          <w:lang w:val="en-AU" w:eastAsia="ja-JP"/>
        </w:rPr>
        <w:tab/>
      </w:r>
      <w:r>
        <w:rPr>
          <w:noProof/>
        </w:rPr>
        <w:t>Creating a new Campaign</w:t>
      </w:r>
      <w:r>
        <w:rPr>
          <w:noProof/>
        </w:rPr>
        <w:tab/>
      </w:r>
      <w:r w:rsidR="00AE2F37">
        <w:rPr>
          <w:noProof/>
        </w:rPr>
        <w:fldChar w:fldCharType="begin"/>
      </w:r>
      <w:r>
        <w:rPr>
          <w:noProof/>
        </w:rPr>
        <w:instrText xml:space="preserve"> PAGEREF _Toc359579920 \h </w:instrText>
      </w:r>
      <w:r w:rsidR="00AE2F37">
        <w:rPr>
          <w:noProof/>
        </w:rPr>
      </w:r>
      <w:r w:rsidR="00AE2F37">
        <w:rPr>
          <w:noProof/>
        </w:rPr>
        <w:fldChar w:fldCharType="separate"/>
      </w:r>
      <w:r>
        <w:rPr>
          <w:noProof/>
        </w:rPr>
        <w:t>54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4.12</w:t>
      </w:r>
      <w:r>
        <w:rPr>
          <w:rFonts w:asciiTheme="minorHAnsi" w:eastAsiaTheme="minorEastAsia" w:hAnsiTheme="minorHAnsi" w:cstheme="minorBidi"/>
          <w:noProof/>
          <w:szCs w:val="22"/>
          <w:lang w:val="en-AU" w:eastAsia="ja-JP"/>
        </w:rPr>
        <w:tab/>
      </w:r>
      <w:r>
        <w:rPr>
          <w:noProof/>
        </w:rPr>
        <w:t>Loading Campaign Spectral Data</w:t>
      </w:r>
      <w:r>
        <w:rPr>
          <w:noProof/>
        </w:rPr>
        <w:tab/>
      </w:r>
      <w:r w:rsidR="00AE2F37">
        <w:rPr>
          <w:noProof/>
        </w:rPr>
        <w:fldChar w:fldCharType="begin"/>
      </w:r>
      <w:r>
        <w:rPr>
          <w:noProof/>
        </w:rPr>
        <w:instrText xml:space="preserve"> PAGEREF _Toc359579922 \h </w:instrText>
      </w:r>
      <w:r w:rsidR="00AE2F37">
        <w:rPr>
          <w:noProof/>
        </w:rPr>
      </w:r>
      <w:r w:rsidR="00AE2F37">
        <w:rPr>
          <w:noProof/>
        </w:rPr>
        <w:fldChar w:fldCharType="separate"/>
      </w:r>
      <w:r>
        <w:rPr>
          <w:noProof/>
        </w:rPr>
        <w:t>55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4.13</w:t>
      </w:r>
      <w:r>
        <w:rPr>
          <w:rFonts w:asciiTheme="minorHAnsi" w:eastAsiaTheme="minorEastAsia" w:hAnsiTheme="minorHAnsi" w:cstheme="minorBidi"/>
          <w:noProof/>
          <w:szCs w:val="22"/>
          <w:lang w:val="en-AU" w:eastAsia="ja-JP"/>
        </w:rPr>
        <w:tab/>
      </w:r>
      <w:r>
        <w:rPr>
          <w:noProof/>
        </w:rPr>
        <w:t>Loading Additional Spectral Data</w:t>
      </w:r>
      <w:r>
        <w:rPr>
          <w:noProof/>
        </w:rPr>
        <w:tab/>
      </w:r>
      <w:r w:rsidR="00AE2F37">
        <w:rPr>
          <w:noProof/>
        </w:rPr>
        <w:fldChar w:fldCharType="begin"/>
      </w:r>
      <w:r>
        <w:rPr>
          <w:noProof/>
        </w:rPr>
        <w:instrText xml:space="preserve"> PAGEREF _Toc359579923 \h </w:instrText>
      </w:r>
      <w:r w:rsidR="00AE2F37">
        <w:rPr>
          <w:noProof/>
        </w:rPr>
      </w:r>
      <w:r w:rsidR="00AE2F37">
        <w:rPr>
          <w:noProof/>
        </w:rPr>
        <w:fldChar w:fldCharType="separate"/>
      </w:r>
      <w:r>
        <w:rPr>
          <w:noProof/>
        </w:rPr>
        <w:t>57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4.13.1</w:t>
      </w:r>
      <w:r>
        <w:rPr>
          <w:rFonts w:asciiTheme="minorHAnsi" w:eastAsiaTheme="minorEastAsia" w:hAnsiTheme="minorHAnsi" w:cstheme="minorBidi"/>
          <w:noProof/>
          <w:szCs w:val="22"/>
          <w:lang w:val="en-AU" w:eastAsia="ja-JP"/>
        </w:rPr>
        <w:tab/>
      </w:r>
      <w:r>
        <w:rPr>
          <w:noProof/>
        </w:rPr>
        <w:t>Uploading Addition Spectral Data from the Same Computer</w:t>
      </w:r>
      <w:r>
        <w:rPr>
          <w:noProof/>
        </w:rPr>
        <w:tab/>
      </w:r>
      <w:r w:rsidR="00AE2F37">
        <w:rPr>
          <w:noProof/>
        </w:rPr>
        <w:fldChar w:fldCharType="begin"/>
      </w:r>
      <w:r>
        <w:rPr>
          <w:noProof/>
        </w:rPr>
        <w:instrText xml:space="preserve"> PAGEREF _Toc359579924 \h </w:instrText>
      </w:r>
      <w:r w:rsidR="00AE2F37">
        <w:rPr>
          <w:noProof/>
        </w:rPr>
      </w:r>
      <w:r w:rsidR="00AE2F37">
        <w:rPr>
          <w:noProof/>
        </w:rPr>
        <w:fldChar w:fldCharType="separate"/>
      </w:r>
      <w:r>
        <w:rPr>
          <w:noProof/>
        </w:rPr>
        <w:t>57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4.13.2</w:t>
      </w:r>
      <w:r>
        <w:rPr>
          <w:rFonts w:asciiTheme="minorHAnsi" w:eastAsiaTheme="minorEastAsia" w:hAnsiTheme="minorHAnsi" w:cstheme="minorBidi"/>
          <w:noProof/>
          <w:szCs w:val="22"/>
          <w:lang w:val="en-AU" w:eastAsia="ja-JP"/>
        </w:rPr>
        <w:tab/>
      </w:r>
      <w:r>
        <w:rPr>
          <w:noProof/>
        </w:rPr>
        <w:t>Uploading Additional Spectral Data from a Second Computer</w:t>
      </w:r>
      <w:r>
        <w:rPr>
          <w:noProof/>
        </w:rPr>
        <w:tab/>
      </w:r>
      <w:r w:rsidR="00AE2F37">
        <w:rPr>
          <w:noProof/>
        </w:rPr>
        <w:fldChar w:fldCharType="begin"/>
      </w:r>
      <w:r>
        <w:rPr>
          <w:noProof/>
        </w:rPr>
        <w:instrText xml:space="preserve"> PAGEREF _Toc359579925 \h </w:instrText>
      </w:r>
      <w:r w:rsidR="00AE2F37">
        <w:rPr>
          <w:noProof/>
        </w:rPr>
      </w:r>
      <w:r w:rsidR="00AE2F37">
        <w:rPr>
          <w:noProof/>
        </w:rPr>
        <w:fldChar w:fldCharType="separate"/>
      </w:r>
      <w:r>
        <w:rPr>
          <w:noProof/>
        </w:rPr>
        <w:t>57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4.13.3</w:t>
      </w:r>
      <w:r>
        <w:rPr>
          <w:rFonts w:asciiTheme="minorHAnsi" w:eastAsiaTheme="minorEastAsia" w:hAnsiTheme="minorHAnsi" w:cstheme="minorBidi"/>
          <w:noProof/>
          <w:szCs w:val="22"/>
          <w:lang w:val="en-AU" w:eastAsia="ja-JP"/>
        </w:rPr>
        <w:tab/>
      </w:r>
      <w:r>
        <w:rPr>
          <w:noProof/>
        </w:rPr>
        <w:t>Uploading Additional Spectral Data in a New Data Hierarchy</w:t>
      </w:r>
      <w:r>
        <w:rPr>
          <w:noProof/>
        </w:rPr>
        <w:tab/>
      </w:r>
      <w:r w:rsidR="00AE2F37">
        <w:rPr>
          <w:noProof/>
        </w:rPr>
        <w:fldChar w:fldCharType="begin"/>
      </w:r>
      <w:r>
        <w:rPr>
          <w:noProof/>
        </w:rPr>
        <w:instrText xml:space="preserve"> PAGEREF _Toc359579926 \h </w:instrText>
      </w:r>
      <w:r w:rsidR="00AE2F37">
        <w:rPr>
          <w:noProof/>
        </w:rPr>
      </w:r>
      <w:r w:rsidR="00AE2F37">
        <w:rPr>
          <w:noProof/>
        </w:rPr>
        <w:fldChar w:fldCharType="separate"/>
      </w:r>
      <w:r>
        <w:rPr>
          <w:noProof/>
        </w:rPr>
        <w:t>58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4.14</w:t>
      </w:r>
      <w:r>
        <w:rPr>
          <w:rFonts w:asciiTheme="minorHAnsi" w:eastAsiaTheme="minorEastAsia" w:hAnsiTheme="minorHAnsi" w:cstheme="minorBidi"/>
          <w:noProof/>
          <w:szCs w:val="22"/>
          <w:lang w:val="en-AU" w:eastAsia="ja-JP"/>
        </w:rPr>
        <w:tab/>
      </w:r>
      <w:r>
        <w:rPr>
          <w:noProof/>
        </w:rPr>
        <w:t>UTC Time Correction</w:t>
      </w:r>
      <w:r>
        <w:rPr>
          <w:noProof/>
        </w:rPr>
        <w:tab/>
      </w:r>
      <w:r w:rsidR="00AE2F37">
        <w:rPr>
          <w:noProof/>
        </w:rPr>
        <w:fldChar w:fldCharType="begin"/>
      </w:r>
      <w:r>
        <w:rPr>
          <w:noProof/>
        </w:rPr>
        <w:instrText xml:space="preserve"> PAGEREF _Toc359579927 \h </w:instrText>
      </w:r>
      <w:r w:rsidR="00AE2F37">
        <w:rPr>
          <w:noProof/>
        </w:rPr>
      </w:r>
      <w:r w:rsidR="00AE2F37">
        <w:rPr>
          <w:noProof/>
        </w:rPr>
        <w:fldChar w:fldCharType="separate"/>
      </w:r>
      <w:r>
        <w:rPr>
          <w:noProof/>
        </w:rPr>
        <w:t>60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4.15</w:t>
      </w:r>
      <w:r>
        <w:rPr>
          <w:rFonts w:asciiTheme="minorHAnsi" w:eastAsiaTheme="minorEastAsia" w:hAnsiTheme="minorHAnsi" w:cstheme="minorBidi"/>
          <w:noProof/>
          <w:szCs w:val="22"/>
          <w:lang w:val="en-AU" w:eastAsia="ja-JP"/>
        </w:rPr>
        <w:tab/>
      </w:r>
      <w:r>
        <w:rPr>
          <w:noProof/>
        </w:rPr>
        <w:t>Managing Target-Reference Links</w:t>
      </w:r>
      <w:r>
        <w:rPr>
          <w:noProof/>
        </w:rPr>
        <w:tab/>
      </w:r>
      <w:r w:rsidR="00AE2F37">
        <w:rPr>
          <w:noProof/>
        </w:rPr>
        <w:fldChar w:fldCharType="begin"/>
      </w:r>
      <w:r>
        <w:rPr>
          <w:noProof/>
        </w:rPr>
        <w:instrText xml:space="preserve"> PAGEREF _Toc359579928 \h </w:instrText>
      </w:r>
      <w:r w:rsidR="00AE2F37">
        <w:rPr>
          <w:noProof/>
        </w:rPr>
      </w:r>
      <w:r w:rsidR="00AE2F37">
        <w:rPr>
          <w:noProof/>
        </w:rPr>
        <w:fldChar w:fldCharType="separate"/>
      </w:r>
      <w:r>
        <w:rPr>
          <w:noProof/>
        </w:rPr>
        <w:t>61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4.15.1</w:t>
      </w:r>
      <w:r>
        <w:rPr>
          <w:rFonts w:asciiTheme="minorHAnsi" w:eastAsiaTheme="minorEastAsia" w:hAnsiTheme="minorHAnsi" w:cstheme="minorBidi"/>
          <w:noProof/>
          <w:szCs w:val="22"/>
          <w:lang w:val="en-AU" w:eastAsia="ja-JP"/>
        </w:rPr>
        <w:tab/>
      </w:r>
      <w:r>
        <w:rPr>
          <w:noProof/>
        </w:rPr>
        <w:t>Viewing or deleting existing Target-Reference links</w:t>
      </w:r>
      <w:r>
        <w:rPr>
          <w:noProof/>
        </w:rPr>
        <w:tab/>
      </w:r>
      <w:r w:rsidR="00AE2F37">
        <w:rPr>
          <w:noProof/>
        </w:rPr>
        <w:fldChar w:fldCharType="begin"/>
      </w:r>
      <w:r>
        <w:rPr>
          <w:noProof/>
        </w:rPr>
        <w:instrText xml:space="preserve"> PAGEREF _Toc359579929 \h </w:instrText>
      </w:r>
      <w:r w:rsidR="00AE2F37">
        <w:rPr>
          <w:noProof/>
        </w:rPr>
      </w:r>
      <w:r w:rsidR="00AE2F37">
        <w:rPr>
          <w:noProof/>
        </w:rPr>
        <w:fldChar w:fldCharType="separate"/>
      </w:r>
      <w:r>
        <w:rPr>
          <w:noProof/>
        </w:rPr>
        <w:t>61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4.15.2</w:t>
      </w:r>
      <w:r>
        <w:rPr>
          <w:rFonts w:asciiTheme="minorHAnsi" w:eastAsiaTheme="minorEastAsia" w:hAnsiTheme="minorHAnsi" w:cstheme="minorBidi"/>
          <w:noProof/>
          <w:szCs w:val="22"/>
          <w:lang w:val="en-AU" w:eastAsia="ja-JP"/>
        </w:rPr>
        <w:tab/>
      </w:r>
      <w:r>
        <w:rPr>
          <w:noProof/>
        </w:rPr>
        <w:t>Deleting Existing Target-Reference Links</w:t>
      </w:r>
      <w:r>
        <w:rPr>
          <w:noProof/>
        </w:rPr>
        <w:tab/>
      </w:r>
      <w:r w:rsidR="00AE2F37">
        <w:rPr>
          <w:noProof/>
        </w:rPr>
        <w:fldChar w:fldCharType="begin"/>
      </w:r>
      <w:r>
        <w:rPr>
          <w:noProof/>
        </w:rPr>
        <w:instrText xml:space="preserve"> PAGEREF _Toc359579930 \h </w:instrText>
      </w:r>
      <w:r w:rsidR="00AE2F37">
        <w:rPr>
          <w:noProof/>
        </w:rPr>
      </w:r>
      <w:r w:rsidR="00AE2F37">
        <w:rPr>
          <w:noProof/>
        </w:rPr>
        <w:fldChar w:fldCharType="separate"/>
      </w:r>
      <w:r>
        <w:rPr>
          <w:noProof/>
        </w:rPr>
        <w:t>63</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4.15.3</w:t>
      </w:r>
      <w:r>
        <w:rPr>
          <w:rFonts w:asciiTheme="minorHAnsi" w:eastAsiaTheme="minorEastAsia" w:hAnsiTheme="minorHAnsi" w:cstheme="minorBidi"/>
          <w:noProof/>
          <w:szCs w:val="22"/>
          <w:lang w:val="en-AU" w:eastAsia="ja-JP"/>
        </w:rPr>
        <w:tab/>
      </w:r>
      <w:r>
        <w:rPr>
          <w:noProof/>
        </w:rPr>
        <w:t>Adding new Target-Reference links</w:t>
      </w:r>
      <w:r>
        <w:rPr>
          <w:noProof/>
        </w:rPr>
        <w:tab/>
      </w:r>
      <w:r w:rsidR="00AE2F37">
        <w:rPr>
          <w:noProof/>
        </w:rPr>
        <w:fldChar w:fldCharType="begin"/>
      </w:r>
      <w:r>
        <w:rPr>
          <w:noProof/>
        </w:rPr>
        <w:instrText xml:space="preserve"> PAGEREF _Toc359579931 \h </w:instrText>
      </w:r>
      <w:r w:rsidR="00AE2F37">
        <w:rPr>
          <w:noProof/>
        </w:rPr>
      </w:r>
      <w:r w:rsidR="00AE2F37">
        <w:rPr>
          <w:noProof/>
        </w:rPr>
        <w:fldChar w:fldCharType="separate"/>
      </w:r>
      <w:r>
        <w:rPr>
          <w:noProof/>
        </w:rPr>
        <w:t>64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4.16</w:t>
      </w:r>
      <w:r>
        <w:rPr>
          <w:rFonts w:asciiTheme="minorHAnsi" w:eastAsiaTheme="minorEastAsia" w:hAnsiTheme="minorHAnsi" w:cstheme="minorBidi"/>
          <w:noProof/>
          <w:szCs w:val="22"/>
          <w:lang w:val="en-AU" w:eastAsia="ja-JP"/>
        </w:rPr>
        <w:tab/>
      </w:r>
      <w:r>
        <w:rPr>
          <w:noProof/>
        </w:rPr>
        <w:t>Displaying and Editing Metadata</w:t>
      </w:r>
      <w:r>
        <w:rPr>
          <w:noProof/>
        </w:rPr>
        <w:tab/>
      </w:r>
      <w:r w:rsidR="00AE2F37">
        <w:rPr>
          <w:noProof/>
        </w:rPr>
        <w:fldChar w:fldCharType="begin"/>
      </w:r>
      <w:r>
        <w:rPr>
          <w:noProof/>
        </w:rPr>
        <w:instrText xml:space="preserve"> PAGEREF _Toc359579932 \h </w:instrText>
      </w:r>
      <w:r w:rsidR="00AE2F37">
        <w:rPr>
          <w:noProof/>
        </w:rPr>
      </w:r>
      <w:r w:rsidR="00AE2F37">
        <w:rPr>
          <w:noProof/>
        </w:rPr>
        <w:fldChar w:fldCharType="separate"/>
      </w:r>
      <w:r>
        <w:rPr>
          <w:noProof/>
        </w:rPr>
        <w:t>66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4.16.1</w:t>
      </w:r>
      <w:r>
        <w:rPr>
          <w:rFonts w:asciiTheme="minorHAnsi" w:eastAsiaTheme="minorEastAsia" w:hAnsiTheme="minorHAnsi" w:cstheme="minorBidi"/>
          <w:noProof/>
          <w:szCs w:val="22"/>
          <w:lang w:val="en-AU" w:eastAsia="ja-JP"/>
        </w:rPr>
        <w:tab/>
      </w:r>
      <w:r>
        <w:rPr>
          <w:noProof/>
        </w:rPr>
        <w:t>Displaying and Editing Campaign Metadata</w:t>
      </w:r>
      <w:r>
        <w:rPr>
          <w:noProof/>
        </w:rPr>
        <w:tab/>
      </w:r>
      <w:r w:rsidR="00AE2F37">
        <w:rPr>
          <w:noProof/>
        </w:rPr>
        <w:fldChar w:fldCharType="begin"/>
      </w:r>
      <w:r>
        <w:rPr>
          <w:noProof/>
        </w:rPr>
        <w:instrText xml:space="preserve"> PAGEREF _Toc359579933 \h </w:instrText>
      </w:r>
      <w:r w:rsidR="00AE2F37">
        <w:rPr>
          <w:noProof/>
        </w:rPr>
      </w:r>
      <w:r w:rsidR="00AE2F37">
        <w:rPr>
          <w:noProof/>
        </w:rPr>
        <w:fldChar w:fldCharType="separate"/>
      </w:r>
      <w:r>
        <w:rPr>
          <w:noProof/>
        </w:rPr>
        <w:t>68</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4.16.2</w:t>
      </w:r>
      <w:r>
        <w:rPr>
          <w:rFonts w:asciiTheme="minorHAnsi" w:eastAsiaTheme="minorEastAsia" w:hAnsiTheme="minorHAnsi" w:cstheme="minorBidi"/>
          <w:noProof/>
          <w:szCs w:val="22"/>
          <w:lang w:val="en-AU" w:eastAsia="ja-JP"/>
        </w:rPr>
        <w:tab/>
      </w:r>
      <w:r>
        <w:rPr>
          <w:noProof/>
        </w:rPr>
        <w:t>Displaying and Editing Spectrum Metadata</w:t>
      </w:r>
      <w:r>
        <w:rPr>
          <w:noProof/>
        </w:rPr>
        <w:tab/>
      </w:r>
      <w:r w:rsidR="00AE2F37">
        <w:rPr>
          <w:noProof/>
        </w:rPr>
        <w:fldChar w:fldCharType="begin"/>
      </w:r>
      <w:r>
        <w:rPr>
          <w:noProof/>
        </w:rPr>
        <w:instrText xml:space="preserve"> PAGEREF _Toc359579934 \h </w:instrText>
      </w:r>
      <w:r w:rsidR="00AE2F37">
        <w:rPr>
          <w:noProof/>
        </w:rPr>
      </w:r>
      <w:r w:rsidR="00AE2F37">
        <w:rPr>
          <w:noProof/>
        </w:rPr>
        <w:fldChar w:fldCharType="separate"/>
      </w:r>
      <w:r>
        <w:rPr>
          <w:noProof/>
        </w:rPr>
        <w:t>68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4.17</w:t>
      </w:r>
      <w:r>
        <w:rPr>
          <w:rFonts w:asciiTheme="minorHAnsi" w:eastAsiaTheme="minorEastAsia" w:hAnsiTheme="minorHAnsi" w:cstheme="minorBidi"/>
          <w:noProof/>
          <w:szCs w:val="22"/>
          <w:lang w:val="en-AU" w:eastAsia="ja-JP"/>
        </w:rPr>
        <w:tab/>
      </w:r>
      <w:r>
        <w:rPr>
          <w:noProof/>
        </w:rPr>
        <w:t>Uploading Metadata from Excel files</w:t>
      </w:r>
      <w:r>
        <w:rPr>
          <w:noProof/>
        </w:rPr>
        <w:tab/>
      </w:r>
      <w:r w:rsidR="00AE2F37">
        <w:rPr>
          <w:noProof/>
        </w:rPr>
        <w:fldChar w:fldCharType="begin"/>
      </w:r>
      <w:r>
        <w:rPr>
          <w:noProof/>
        </w:rPr>
        <w:instrText xml:space="preserve"> PAGEREF _Toc359579935 \h </w:instrText>
      </w:r>
      <w:r w:rsidR="00AE2F37">
        <w:rPr>
          <w:noProof/>
        </w:rPr>
      </w:r>
      <w:r w:rsidR="00AE2F37">
        <w:rPr>
          <w:noProof/>
        </w:rPr>
        <w:fldChar w:fldCharType="separate"/>
      </w:r>
      <w:r>
        <w:rPr>
          <w:noProof/>
        </w:rPr>
        <w:t>73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4.18</w:t>
      </w:r>
      <w:r>
        <w:rPr>
          <w:rFonts w:asciiTheme="minorHAnsi" w:eastAsiaTheme="minorEastAsia" w:hAnsiTheme="minorHAnsi" w:cstheme="minorBidi"/>
          <w:noProof/>
          <w:szCs w:val="22"/>
          <w:lang w:val="en-AU" w:eastAsia="ja-JP"/>
        </w:rPr>
        <w:tab/>
      </w:r>
      <w:r>
        <w:rPr>
          <w:noProof/>
        </w:rPr>
        <w:t>Calculation of Sun Angles</w:t>
      </w:r>
      <w:r>
        <w:rPr>
          <w:noProof/>
        </w:rPr>
        <w:tab/>
      </w:r>
      <w:r w:rsidR="00AE2F37">
        <w:rPr>
          <w:noProof/>
        </w:rPr>
        <w:fldChar w:fldCharType="begin"/>
      </w:r>
      <w:r>
        <w:rPr>
          <w:noProof/>
        </w:rPr>
        <w:instrText xml:space="preserve"> PAGEREF _Toc359579946 \h </w:instrText>
      </w:r>
      <w:r w:rsidR="00AE2F37">
        <w:rPr>
          <w:noProof/>
        </w:rPr>
      </w:r>
      <w:r w:rsidR="00AE2F37">
        <w:rPr>
          <w:noProof/>
        </w:rPr>
        <w:fldChar w:fldCharType="separate"/>
      </w:r>
      <w:r>
        <w:rPr>
          <w:noProof/>
        </w:rPr>
        <w:t>80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4.19</w:t>
      </w:r>
      <w:r>
        <w:rPr>
          <w:rFonts w:asciiTheme="minorHAnsi" w:eastAsiaTheme="minorEastAsia" w:hAnsiTheme="minorHAnsi" w:cstheme="minorBidi"/>
          <w:noProof/>
          <w:szCs w:val="22"/>
          <w:lang w:val="en-AU" w:eastAsia="ja-JP"/>
        </w:rPr>
        <w:tab/>
      </w:r>
      <w:r>
        <w:rPr>
          <w:noProof/>
        </w:rPr>
        <w:t>Calculation of Goniometer Angles</w:t>
      </w:r>
      <w:r>
        <w:rPr>
          <w:noProof/>
        </w:rPr>
        <w:tab/>
      </w:r>
      <w:r w:rsidR="00AE2F37">
        <w:rPr>
          <w:noProof/>
        </w:rPr>
        <w:fldChar w:fldCharType="begin"/>
      </w:r>
      <w:r>
        <w:rPr>
          <w:noProof/>
        </w:rPr>
        <w:instrText xml:space="preserve"> PAGEREF _Toc359579947 \h </w:instrText>
      </w:r>
      <w:r w:rsidR="00AE2F37">
        <w:rPr>
          <w:noProof/>
        </w:rPr>
      </w:r>
      <w:r w:rsidR="00AE2F37">
        <w:rPr>
          <w:noProof/>
        </w:rPr>
        <w:fldChar w:fldCharType="separate"/>
      </w:r>
      <w:r>
        <w:rPr>
          <w:noProof/>
        </w:rPr>
        <w:t>81</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5</w:t>
      </w:r>
      <w:r>
        <w:rPr>
          <w:rFonts w:asciiTheme="minorHAnsi" w:eastAsiaTheme="minorEastAsia" w:hAnsiTheme="minorHAnsi" w:cstheme="minorBidi"/>
          <w:b w:val="0"/>
          <w:noProof/>
          <w:sz w:val="22"/>
          <w:szCs w:val="22"/>
          <w:lang w:val="en-AU" w:eastAsia="ja-JP"/>
        </w:rPr>
        <w:tab/>
      </w:r>
      <w:r>
        <w:rPr>
          <w:noProof/>
        </w:rPr>
        <w:t>Data Query and Output</w:t>
      </w:r>
      <w:r>
        <w:rPr>
          <w:noProof/>
        </w:rPr>
        <w:tab/>
      </w:r>
      <w:r w:rsidR="00AE2F37">
        <w:rPr>
          <w:noProof/>
        </w:rPr>
        <w:fldChar w:fldCharType="begin"/>
      </w:r>
      <w:r>
        <w:rPr>
          <w:noProof/>
        </w:rPr>
        <w:instrText xml:space="preserve"> PAGEREF _Toc359579948 \h </w:instrText>
      </w:r>
      <w:r w:rsidR="00AE2F37">
        <w:rPr>
          <w:noProof/>
        </w:rPr>
      </w:r>
      <w:r w:rsidR="00AE2F37">
        <w:rPr>
          <w:noProof/>
        </w:rPr>
        <w:fldChar w:fldCharType="separate"/>
      </w:r>
      <w:r>
        <w:rPr>
          <w:noProof/>
        </w:rPr>
        <w:t>83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5.1</w:t>
      </w:r>
      <w:r>
        <w:rPr>
          <w:rFonts w:asciiTheme="minorHAnsi" w:eastAsiaTheme="minorEastAsia" w:hAnsiTheme="minorHAnsi" w:cstheme="minorBidi"/>
          <w:noProof/>
          <w:szCs w:val="22"/>
          <w:lang w:val="en-AU" w:eastAsia="ja-JP"/>
        </w:rPr>
        <w:tab/>
      </w:r>
      <w:r>
        <w:rPr>
          <w:noProof/>
        </w:rPr>
        <w:t>The Spectrum Browser</w:t>
      </w:r>
      <w:r>
        <w:rPr>
          <w:noProof/>
        </w:rPr>
        <w:tab/>
      </w:r>
      <w:r w:rsidR="00AE2F37">
        <w:rPr>
          <w:noProof/>
        </w:rPr>
        <w:fldChar w:fldCharType="begin"/>
      </w:r>
      <w:r>
        <w:rPr>
          <w:noProof/>
        </w:rPr>
        <w:instrText xml:space="preserve"> PAGEREF _Toc359579949 \h </w:instrText>
      </w:r>
      <w:r w:rsidR="00AE2F37">
        <w:rPr>
          <w:noProof/>
        </w:rPr>
      </w:r>
      <w:r w:rsidR="00AE2F37">
        <w:rPr>
          <w:noProof/>
        </w:rPr>
        <w:fldChar w:fldCharType="separate"/>
      </w:r>
      <w:r>
        <w:rPr>
          <w:noProof/>
        </w:rPr>
        <w:t>83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5.2</w:t>
      </w:r>
      <w:r>
        <w:rPr>
          <w:rFonts w:asciiTheme="minorHAnsi" w:eastAsiaTheme="minorEastAsia" w:hAnsiTheme="minorHAnsi" w:cstheme="minorBidi"/>
          <w:noProof/>
          <w:szCs w:val="22"/>
          <w:lang w:val="en-AU" w:eastAsia="ja-JP"/>
        </w:rPr>
        <w:tab/>
      </w:r>
      <w:r>
        <w:rPr>
          <w:noProof/>
        </w:rPr>
        <w:t>Query Builder</w:t>
      </w:r>
      <w:r>
        <w:rPr>
          <w:noProof/>
        </w:rPr>
        <w:tab/>
      </w:r>
      <w:r w:rsidR="00AE2F37">
        <w:rPr>
          <w:noProof/>
        </w:rPr>
        <w:fldChar w:fldCharType="begin"/>
      </w:r>
      <w:r>
        <w:rPr>
          <w:noProof/>
        </w:rPr>
        <w:instrText xml:space="preserve"> PAGEREF _Toc359579950 \h </w:instrText>
      </w:r>
      <w:r w:rsidR="00AE2F37">
        <w:rPr>
          <w:noProof/>
        </w:rPr>
      </w:r>
      <w:r w:rsidR="00AE2F37">
        <w:rPr>
          <w:noProof/>
        </w:rPr>
        <w:fldChar w:fldCharType="separate"/>
      </w:r>
      <w:r>
        <w:rPr>
          <w:noProof/>
        </w:rPr>
        <w:t>84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5.3</w:t>
      </w:r>
      <w:r>
        <w:rPr>
          <w:rFonts w:asciiTheme="minorHAnsi" w:eastAsiaTheme="minorEastAsia" w:hAnsiTheme="minorHAnsi" w:cstheme="minorBidi"/>
          <w:noProof/>
          <w:szCs w:val="22"/>
          <w:lang w:val="en-AU" w:eastAsia="ja-JP"/>
        </w:rPr>
        <w:tab/>
      </w:r>
      <w:r>
        <w:rPr>
          <w:noProof/>
        </w:rPr>
        <w:t>Show Report</w:t>
      </w:r>
      <w:r>
        <w:rPr>
          <w:noProof/>
        </w:rPr>
        <w:tab/>
      </w:r>
      <w:r w:rsidR="00AE2F37">
        <w:rPr>
          <w:noProof/>
        </w:rPr>
        <w:fldChar w:fldCharType="begin"/>
      </w:r>
      <w:r>
        <w:rPr>
          <w:noProof/>
        </w:rPr>
        <w:instrText xml:space="preserve"> PAGEREF _Toc359579951 \h </w:instrText>
      </w:r>
      <w:r w:rsidR="00AE2F37">
        <w:rPr>
          <w:noProof/>
        </w:rPr>
      </w:r>
      <w:r w:rsidR="00AE2F37">
        <w:rPr>
          <w:noProof/>
        </w:rPr>
        <w:fldChar w:fldCharType="separate"/>
      </w:r>
      <w:r>
        <w:rPr>
          <w:noProof/>
        </w:rPr>
        <w:t>86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5.4</w:t>
      </w:r>
      <w:r>
        <w:rPr>
          <w:rFonts w:asciiTheme="minorHAnsi" w:eastAsiaTheme="minorEastAsia" w:hAnsiTheme="minorHAnsi" w:cstheme="minorBidi"/>
          <w:noProof/>
          <w:szCs w:val="22"/>
          <w:lang w:val="en-AU" w:eastAsia="ja-JP"/>
        </w:rPr>
        <w:tab/>
      </w:r>
      <w:r>
        <w:rPr>
          <w:noProof/>
        </w:rPr>
        <w:t>File Export</w:t>
      </w:r>
      <w:r>
        <w:rPr>
          <w:noProof/>
        </w:rPr>
        <w:tab/>
      </w:r>
      <w:r w:rsidR="00AE2F37">
        <w:rPr>
          <w:noProof/>
        </w:rPr>
        <w:fldChar w:fldCharType="begin"/>
      </w:r>
      <w:r>
        <w:rPr>
          <w:noProof/>
        </w:rPr>
        <w:instrText xml:space="preserve"> PAGEREF _Toc359579952 \h </w:instrText>
      </w:r>
      <w:r w:rsidR="00AE2F37">
        <w:rPr>
          <w:noProof/>
        </w:rPr>
      </w:r>
      <w:r w:rsidR="00AE2F37">
        <w:rPr>
          <w:noProof/>
        </w:rPr>
        <w:fldChar w:fldCharType="separate"/>
      </w:r>
      <w:r>
        <w:rPr>
          <w:noProof/>
        </w:rPr>
        <w:t>89</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5.4.1</w:t>
      </w:r>
      <w:r>
        <w:rPr>
          <w:rFonts w:asciiTheme="minorHAnsi" w:eastAsiaTheme="minorEastAsia" w:hAnsiTheme="minorHAnsi" w:cstheme="minorBidi"/>
          <w:noProof/>
          <w:szCs w:val="22"/>
          <w:lang w:val="en-AU" w:eastAsia="ja-JP"/>
        </w:rPr>
        <w:tab/>
      </w:r>
      <w:r>
        <w:rPr>
          <w:noProof/>
        </w:rPr>
        <w:t>CSV Spectrum Export Format</w:t>
      </w:r>
      <w:r>
        <w:rPr>
          <w:noProof/>
        </w:rPr>
        <w:tab/>
      </w:r>
      <w:r w:rsidR="00AE2F37">
        <w:rPr>
          <w:noProof/>
        </w:rPr>
        <w:fldChar w:fldCharType="begin"/>
      </w:r>
      <w:r>
        <w:rPr>
          <w:noProof/>
        </w:rPr>
        <w:instrText xml:space="preserve"> PAGEREF _Toc359579953 \h </w:instrText>
      </w:r>
      <w:r w:rsidR="00AE2F37">
        <w:rPr>
          <w:noProof/>
        </w:rPr>
      </w:r>
      <w:r w:rsidR="00AE2F37">
        <w:rPr>
          <w:noProof/>
        </w:rPr>
        <w:fldChar w:fldCharType="separate"/>
      </w:r>
      <w:r>
        <w:rPr>
          <w:noProof/>
        </w:rPr>
        <w:t>91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5.5</w:t>
      </w:r>
      <w:r>
        <w:rPr>
          <w:rFonts w:asciiTheme="minorHAnsi" w:eastAsiaTheme="minorEastAsia" w:hAnsiTheme="minorHAnsi" w:cstheme="minorBidi"/>
          <w:noProof/>
          <w:szCs w:val="22"/>
          <w:lang w:val="en-AU" w:eastAsia="ja-JP"/>
        </w:rPr>
        <w:tab/>
      </w:r>
      <w:r>
        <w:rPr>
          <w:noProof/>
        </w:rPr>
        <w:t>Process</w:t>
      </w:r>
      <w:r>
        <w:rPr>
          <w:noProof/>
        </w:rPr>
        <w:tab/>
      </w:r>
      <w:r w:rsidR="00AE2F37">
        <w:rPr>
          <w:noProof/>
        </w:rPr>
        <w:fldChar w:fldCharType="begin"/>
      </w:r>
      <w:r>
        <w:rPr>
          <w:noProof/>
        </w:rPr>
        <w:instrText xml:space="preserve"> PAGEREF _Toc359579954 \h </w:instrText>
      </w:r>
      <w:r w:rsidR="00AE2F37">
        <w:rPr>
          <w:noProof/>
        </w:rPr>
      </w:r>
      <w:r w:rsidR="00AE2F37">
        <w:rPr>
          <w:noProof/>
        </w:rPr>
        <w:fldChar w:fldCharType="separate"/>
      </w:r>
      <w:r>
        <w:rPr>
          <w:noProof/>
        </w:rPr>
        <w:t>92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5.6</w:t>
      </w:r>
      <w:r>
        <w:rPr>
          <w:rFonts w:asciiTheme="minorHAnsi" w:eastAsiaTheme="minorEastAsia" w:hAnsiTheme="minorHAnsi" w:cstheme="minorBidi"/>
          <w:noProof/>
          <w:szCs w:val="22"/>
          <w:lang w:val="en-AU" w:eastAsia="ja-JP"/>
        </w:rPr>
        <w:tab/>
      </w:r>
      <w:r>
        <w:rPr>
          <w:noProof/>
        </w:rPr>
        <w:t>Spectral plot</w:t>
      </w:r>
      <w:r>
        <w:rPr>
          <w:noProof/>
        </w:rPr>
        <w:tab/>
      </w:r>
      <w:r w:rsidR="00AE2F37">
        <w:rPr>
          <w:noProof/>
        </w:rPr>
        <w:fldChar w:fldCharType="begin"/>
      </w:r>
      <w:r>
        <w:rPr>
          <w:noProof/>
        </w:rPr>
        <w:instrText xml:space="preserve"> PAGEREF _Toc359579955 \h </w:instrText>
      </w:r>
      <w:r w:rsidR="00AE2F37">
        <w:rPr>
          <w:noProof/>
        </w:rPr>
      </w:r>
      <w:r w:rsidR="00AE2F37">
        <w:rPr>
          <w:noProof/>
        </w:rPr>
        <w:fldChar w:fldCharType="separate"/>
      </w:r>
      <w:r>
        <w:rPr>
          <w:noProof/>
        </w:rPr>
        <w:t>92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5.7</w:t>
      </w:r>
      <w:r>
        <w:rPr>
          <w:rFonts w:asciiTheme="minorHAnsi" w:eastAsiaTheme="minorEastAsia" w:hAnsiTheme="minorHAnsi" w:cstheme="minorBidi"/>
          <w:noProof/>
          <w:szCs w:val="22"/>
          <w:lang w:val="en-AU" w:eastAsia="ja-JP"/>
        </w:rPr>
        <w:tab/>
      </w:r>
      <w:r>
        <w:rPr>
          <w:noProof/>
        </w:rPr>
        <w:t>Refl.calc</w:t>
      </w:r>
      <w:r>
        <w:rPr>
          <w:noProof/>
        </w:rPr>
        <w:tab/>
      </w:r>
      <w:r w:rsidR="00AE2F37">
        <w:rPr>
          <w:noProof/>
        </w:rPr>
        <w:fldChar w:fldCharType="begin"/>
      </w:r>
      <w:r>
        <w:rPr>
          <w:noProof/>
        </w:rPr>
        <w:instrText xml:space="preserve"> PAGEREF _Toc359579956 \h </w:instrText>
      </w:r>
      <w:r w:rsidR="00AE2F37">
        <w:rPr>
          <w:noProof/>
        </w:rPr>
      </w:r>
      <w:r w:rsidR="00AE2F37">
        <w:rPr>
          <w:noProof/>
        </w:rPr>
        <w:fldChar w:fldCharType="separate"/>
      </w:r>
      <w:r>
        <w:rPr>
          <w:noProof/>
        </w:rPr>
        <w:t>93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5.8</w:t>
      </w:r>
      <w:r>
        <w:rPr>
          <w:rFonts w:asciiTheme="minorHAnsi" w:eastAsiaTheme="minorEastAsia" w:hAnsiTheme="minorHAnsi" w:cstheme="minorBidi"/>
          <w:noProof/>
          <w:szCs w:val="22"/>
          <w:lang w:val="en-AU" w:eastAsia="ja-JP"/>
        </w:rPr>
        <w:tab/>
      </w:r>
      <w:r>
        <w:rPr>
          <w:noProof/>
        </w:rPr>
        <w:t>Publish Collection</w:t>
      </w:r>
      <w:r>
        <w:rPr>
          <w:noProof/>
        </w:rPr>
        <w:tab/>
      </w:r>
      <w:r w:rsidR="00AE2F37">
        <w:rPr>
          <w:noProof/>
        </w:rPr>
        <w:fldChar w:fldCharType="begin"/>
      </w:r>
      <w:r>
        <w:rPr>
          <w:noProof/>
        </w:rPr>
        <w:instrText xml:space="preserve"> PAGEREF _Toc359579957 \h </w:instrText>
      </w:r>
      <w:r w:rsidR="00AE2F37">
        <w:rPr>
          <w:noProof/>
        </w:rPr>
      </w:r>
      <w:r w:rsidR="00AE2F37">
        <w:rPr>
          <w:noProof/>
        </w:rPr>
        <w:fldChar w:fldCharType="separate"/>
      </w:r>
      <w:r>
        <w:rPr>
          <w:noProof/>
        </w:rPr>
        <w:t>93</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6</w:t>
      </w:r>
      <w:r>
        <w:rPr>
          <w:rFonts w:asciiTheme="minorHAnsi" w:eastAsiaTheme="minorEastAsia" w:hAnsiTheme="minorHAnsi" w:cstheme="minorBidi"/>
          <w:b w:val="0"/>
          <w:noProof/>
          <w:sz w:val="22"/>
          <w:szCs w:val="22"/>
          <w:lang w:val="en-AU" w:eastAsia="ja-JP"/>
        </w:rPr>
        <w:tab/>
      </w:r>
      <w:r>
        <w:rPr>
          <w:noProof/>
        </w:rPr>
        <w:t>Help Functions</w:t>
      </w:r>
      <w:r>
        <w:rPr>
          <w:noProof/>
        </w:rPr>
        <w:tab/>
      </w:r>
      <w:r w:rsidR="00AE2F37">
        <w:rPr>
          <w:noProof/>
        </w:rPr>
        <w:fldChar w:fldCharType="begin"/>
      </w:r>
      <w:r>
        <w:rPr>
          <w:noProof/>
        </w:rPr>
        <w:instrText xml:space="preserve"> PAGEREF _Toc359579958 \h </w:instrText>
      </w:r>
      <w:r w:rsidR="00AE2F37">
        <w:rPr>
          <w:noProof/>
        </w:rPr>
      </w:r>
      <w:r w:rsidR="00AE2F37">
        <w:rPr>
          <w:noProof/>
        </w:rPr>
        <w:fldChar w:fldCharType="separate"/>
      </w:r>
      <w:r>
        <w:rPr>
          <w:noProof/>
        </w:rPr>
        <w:t>94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6.1</w:t>
      </w:r>
      <w:r>
        <w:rPr>
          <w:rFonts w:asciiTheme="minorHAnsi" w:eastAsiaTheme="minorEastAsia" w:hAnsiTheme="minorHAnsi" w:cstheme="minorBidi"/>
          <w:noProof/>
          <w:szCs w:val="22"/>
          <w:lang w:val="en-AU" w:eastAsia="ja-JP"/>
        </w:rPr>
        <w:tab/>
      </w:r>
      <w:r>
        <w:rPr>
          <w:noProof/>
        </w:rPr>
        <w:t>List available Metadata Elements</w:t>
      </w:r>
      <w:r>
        <w:rPr>
          <w:noProof/>
        </w:rPr>
        <w:tab/>
      </w:r>
      <w:r w:rsidR="00AE2F37">
        <w:rPr>
          <w:noProof/>
        </w:rPr>
        <w:fldChar w:fldCharType="begin"/>
      </w:r>
      <w:r>
        <w:rPr>
          <w:noProof/>
        </w:rPr>
        <w:instrText xml:space="preserve"> PAGEREF _Toc359579959 \h </w:instrText>
      </w:r>
      <w:r w:rsidR="00AE2F37">
        <w:rPr>
          <w:noProof/>
        </w:rPr>
      </w:r>
      <w:r w:rsidR="00AE2F37">
        <w:rPr>
          <w:noProof/>
        </w:rPr>
        <w:fldChar w:fldCharType="separate"/>
      </w:r>
      <w:r>
        <w:rPr>
          <w:noProof/>
        </w:rPr>
        <w:t>94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6.2</w:t>
      </w:r>
      <w:r>
        <w:rPr>
          <w:rFonts w:asciiTheme="minorHAnsi" w:eastAsiaTheme="minorEastAsia" w:hAnsiTheme="minorHAnsi" w:cstheme="minorBidi"/>
          <w:noProof/>
          <w:szCs w:val="22"/>
          <w:lang w:val="en-AU" w:eastAsia="ja-JP"/>
        </w:rPr>
        <w:tab/>
      </w:r>
      <w:r>
        <w:rPr>
          <w:noProof/>
        </w:rPr>
        <w:t>About</w:t>
      </w:r>
      <w:r>
        <w:rPr>
          <w:noProof/>
        </w:rPr>
        <w:tab/>
      </w:r>
      <w:r w:rsidR="00AE2F37">
        <w:rPr>
          <w:noProof/>
        </w:rPr>
        <w:fldChar w:fldCharType="begin"/>
      </w:r>
      <w:r>
        <w:rPr>
          <w:noProof/>
        </w:rPr>
        <w:instrText xml:space="preserve"> PAGEREF _Toc359579960 \h </w:instrText>
      </w:r>
      <w:r w:rsidR="00AE2F37">
        <w:rPr>
          <w:noProof/>
        </w:rPr>
      </w:r>
      <w:r w:rsidR="00AE2F37">
        <w:rPr>
          <w:noProof/>
        </w:rPr>
        <w:fldChar w:fldCharType="separate"/>
      </w:r>
      <w:r>
        <w:rPr>
          <w:noProof/>
        </w:rPr>
        <w:t>94</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7</w:t>
      </w:r>
      <w:r>
        <w:rPr>
          <w:rFonts w:asciiTheme="minorHAnsi" w:eastAsiaTheme="minorEastAsia" w:hAnsiTheme="minorHAnsi" w:cstheme="minorBidi"/>
          <w:b w:val="0"/>
          <w:noProof/>
          <w:sz w:val="22"/>
          <w:szCs w:val="22"/>
          <w:lang w:val="en-AU" w:eastAsia="ja-JP"/>
        </w:rPr>
        <w:tab/>
      </w:r>
      <w:r>
        <w:rPr>
          <w:noProof/>
        </w:rPr>
        <w:t>Publishing Data to ANDS</w:t>
      </w:r>
      <w:r>
        <w:rPr>
          <w:noProof/>
        </w:rPr>
        <w:tab/>
      </w:r>
      <w:r w:rsidR="00AE2F37">
        <w:rPr>
          <w:noProof/>
        </w:rPr>
        <w:fldChar w:fldCharType="begin"/>
      </w:r>
      <w:r>
        <w:rPr>
          <w:noProof/>
        </w:rPr>
        <w:instrText xml:space="preserve"> PAGEREF _Toc359579961 \h </w:instrText>
      </w:r>
      <w:r w:rsidR="00AE2F37">
        <w:rPr>
          <w:noProof/>
        </w:rPr>
      </w:r>
      <w:r w:rsidR="00AE2F37">
        <w:rPr>
          <w:noProof/>
        </w:rPr>
        <w:fldChar w:fldCharType="separate"/>
      </w:r>
      <w:r>
        <w:rPr>
          <w:noProof/>
        </w:rPr>
        <w:t>95</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8</w:t>
      </w:r>
      <w:r>
        <w:rPr>
          <w:rFonts w:asciiTheme="minorHAnsi" w:eastAsiaTheme="minorEastAsia" w:hAnsiTheme="minorHAnsi" w:cstheme="minorBidi"/>
          <w:b w:val="0"/>
          <w:noProof/>
          <w:sz w:val="22"/>
          <w:szCs w:val="22"/>
          <w:lang w:val="en-AU" w:eastAsia="ja-JP"/>
        </w:rPr>
        <w:tab/>
      </w:r>
      <w:r>
        <w:rPr>
          <w:noProof/>
        </w:rPr>
        <w:t>Interactive Processing using Space Networks</w:t>
      </w:r>
      <w:r>
        <w:rPr>
          <w:noProof/>
        </w:rPr>
        <w:tab/>
      </w:r>
      <w:r w:rsidR="00AE2F37">
        <w:rPr>
          <w:noProof/>
        </w:rPr>
        <w:fldChar w:fldCharType="begin"/>
      </w:r>
      <w:r>
        <w:rPr>
          <w:noProof/>
        </w:rPr>
        <w:instrText xml:space="preserve"> PAGEREF _Toc359579962 \h </w:instrText>
      </w:r>
      <w:r w:rsidR="00AE2F37">
        <w:rPr>
          <w:noProof/>
        </w:rPr>
      </w:r>
      <w:r w:rsidR="00AE2F37">
        <w:rPr>
          <w:noProof/>
        </w:rPr>
        <w:fldChar w:fldCharType="separate"/>
      </w:r>
      <w:r>
        <w:rPr>
          <w:noProof/>
        </w:rPr>
        <w:t>98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8.1</w:t>
      </w:r>
      <w:r>
        <w:rPr>
          <w:rFonts w:asciiTheme="minorHAnsi" w:eastAsiaTheme="minorEastAsia" w:hAnsiTheme="minorHAnsi" w:cstheme="minorBidi"/>
          <w:noProof/>
          <w:szCs w:val="22"/>
          <w:lang w:val="en-AU" w:eastAsia="ja-JP"/>
        </w:rPr>
        <w:tab/>
      </w:r>
      <w:r>
        <w:rPr>
          <w:noProof/>
        </w:rPr>
        <w:t>Graphical Representations of Spaces and Modules</w:t>
      </w:r>
      <w:r>
        <w:rPr>
          <w:noProof/>
        </w:rPr>
        <w:tab/>
      </w:r>
      <w:r w:rsidR="00AE2F37">
        <w:rPr>
          <w:noProof/>
        </w:rPr>
        <w:fldChar w:fldCharType="begin"/>
      </w:r>
      <w:r>
        <w:rPr>
          <w:noProof/>
        </w:rPr>
        <w:instrText xml:space="preserve"> PAGEREF _Toc359579963 \h </w:instrText>
      </w:r>
      <w:r w:rsidR="00AE2F37">
        <w:rPr>
          <w:noProof/>
        </w:rPr>
      </w:r>
      <w:r w:rsidR="00AE2F37">
        <w:rPr>
          <w:noProof/>
        </w:rPr>
        <w:fldChar w:fldCharType="separate"/>
      </w:r>
      <w:r>
        <w:rPr>
          <w:noProof/>
        </w:rPr>
        <w:t>99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8.2</w:t>
      </w:r>
      <w:r>
        <w:rPr>
          <w:rFonts w:asciiTheme="minorHAnsi" w:eastAsiaTheme="minorEastAsia" w:hAnsiTheme="minorHAnsi" w:cstheme="minorBidi"/>
          <w:noProof/>
          <w:szCs w:val="22"/>
          <w:lang w:val="en-AU" w:eastAsia="ja-JP"/>
        </w:rPr>
        <w:tab/>
      </w:r>
      <w:r>
        <w:rPr>
          <w:noProof/>
        </w:rPr>
        <w:t>Adding Modules and linking with Spaces</w:t>
      </w:r>
      <w:r>
        <w:rPr>
          <w:noProof/>
        </w:rPr>
        <w:tab/>
      </w:r>
      <w:r w:rsidR="00AE2F37">
        <w:rPr>
          <w:noProof/>
        </w:rPr>
        <w:fldChar w:fldCharType="begin"/>
      </w:r>
      <w:r>
        <w:rPr>
          <w:noProof/>
        </w:rPr>
        <w:instrText xml:space="preserve"> PAGEREF _Toc359579964 \h </w:instrText>
      </w:r>
      <w:r w:rsidR="00AE2F37">
        <w:rPr>
          <w:noProof/>
        </w:rPr>
      </w:r>
      <w:r w:rsidR="00AE2F37">
        <w:rPr>
          <w:noProof/>
        </w:rPr>
        <w:fldChar w:fldCharType="separate"/>
      </w:r>
      <w:r>
        <w:rPr>
          <w:noProof/>
        </w:rPr>
        <w:t>100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8.3</w:t>
      </w:r>
      <w:r>
        <w:rPr>
          <w:rFonts w:asciiTheme="minorHAnsi" w:eastAsiaTheme="minorEastAsia" w:hAnsiTheme="minorHAnsi" w:cstheme="minorBidi"/>
          <w:noProof/>
          <w:szCs w:val="22"/>
          <w:lang w:val="en-AU" w:eastAsia="ja-JP"/>
        </w:rPr>
        <w:tab/>
      </w:r>
      <w:r>
        <w:rPr>
          <w:noProof/>
        </w:rPr>
        <w:t>Configuration of Modules</w:t>
      </w:r>
      <w:r>
        <w:rPr>
          <w:noProof/>
        </w:rPr>
        <w:tab/>
      </w:r>
      <w:r w:rsidR="00AE2F37">
        <w:rPr>
          <w:noProof/>
        </w:rPr>
        <w:fldChar w:fldCharType="begin"/>
      </w:r>
      <w:r>
        <w:rPr>
          <w:noProof/>
        </w:rPr>
        <w:instrText xml:space="preserve"> PAGEREF _Toc359579965 \h </w:instrText>
      </w:r>
      <w:r w:rsidR="00AE2F37">
        <w:rPr>
          <w:noProof/>
        </w:rPr>
      </w:r>
      <w:r w:rsidR="00AE2F37">
        <w:rPr>
          <w:noProof/>
        </w:rPr>
        <w:fldChar w:fldCharType="separate"/>
      </w:r>
      <w:r>
        <w:rPr>
          <w:noProof/>
        </w:rPr>
        <w:t>101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8.4</w:t>
      </w:r>
      <w:r>
        <w:rPr>
          <w:rFonts w:asciiTheme="minorHAnsi" w:eastAsiaTheme="minorEastAsia" w:hAnsiTheme="minorHAnsi" w:cstheme="minorBidi"/>
          <w:noProof/>
          <w:szCs w:val="22"/>
          <w:lang w:val="en-AU" w:eastAsia="ja-JP"/>
        </w:rPr>
        <w:tab/>
      </w:r>
      <w:r>
        <w:rPr>
          <w:noProof/>
        </w:rPr>
        <w:t>Processing Module Descriptions</w:t>
      </w:r>
      <w:r>
        <w:rPr>
          <w:noProof/>
        </w:rPr>
        <w:tab/>
      </w:r>
      <w:r w:rsidR="00AE2F37">
        <w:rPr>
          <w:noProof/>
        </w:rPr>
        <w:fldChar w:fldCharType="begin"/>
      </w:r>
      <w:r>
        <w:rPr>
          <w:noProof/>
        </w:rPr>
        <w:instrText xml:space="preserve"> PAGEREF _Toc359579966 \h </w:instrText>
      </w:r>
      <w:r w:rsidR="00AE2F37">
        <w:rPr>
          <w:noProof/>
        </w:rPr>
      </w:r>
      <w:r w:rsidR="00AE2F37">
        <w:rPr>
          <w:noProof/>
        </w:rPr>
        <w:fldChar w:fldCharType="separate"/>
      </w:r>
      <w:r>
        <w:rPr>
          <w:noProof/>
        </w:rPr>
        <w:t>101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8.4.1</w:t>
      </w:r>
      <w:r>
        <w:rPr>
          <w:rFonts w:asciiTheme="minorHAnsi" w:eastAsiaTheme="minorEastAsia" w:hAnsiTheme="minorHAnsi" w:cstheme="minorBidi"/>
          <w:noProof/>
          <w:szCs w:val="22"/>
          <w:lang w:val="en-AU" w:eastAsia="ja-JP"/>
        </w:rPr>
        <w:tab/>
      </w:r>
      <w:r>
        <w:rPr>
          <w:noProof/>
        </w:rPr>
        <w:t>Radiance to Reflectance Transformation</w:t>
      </w:r>
      <w:r>
        <w:rPr>
          <w:noProof/>
        </w:rPr>
        <w:tab/>
      </w:r>
      <w:r w:rsidR="00AE2F37">
        <w:rPr>
          <w:noProof/>
        </w:rPr>
        <w:fldChar w:fldCharType="begin"/>
      </w:r>
      <w:r>
        <w:rPr>
          <w:noProof/>
        </w:rPr>
        <w:instrText xml:space="preserve"> PAGEREF _Toc359579967 \h </w:instrText>
      </w:r>
      <w:r w:rsidR="00AE2F37">
        <w:rPr>
          <w:noProof/>
        </w:rPr>
      </w:r>
      <w:r w:rsidR="00AE2F37">
        <w:rPr>
          <w:noProof/>
        </w:rPr>
        <w:fldChar w:fldCharType="separate"/>
      </w:r>
      <w:r>
        <w:rPr>
          <w:noProof/>
        </w:rPr>
        <w:t>101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8.4.2</w:t>
      </w:r>
      <w:r>
        <w:rPr>
          <w:rFonts w:asciiTheme="minorHAnsi" w:eastAsiaTheme="minorEastAsia" w:hAnsiTheme="minorHAnsi" w:cstheme="minorBidi"/>
          <w:noProof/>
          <w:szCs w:val="22"/>
          <w:lang w:val="en-AU" w:eastAsia="ja-JP"/>
        </w:rPr>
        <w:tab/>
      </w:r>
      <w:r>
        <w:rPr>
          <w:noProof/>
        </w:rPr>
        <w:t>Reference Panel Correction Factors</w:t>
      </w:r>
      <w:r>
        <w:rPr>
          <w:noProof/>
        </w:rPr>
        <w:tab/>
      </w:r>
      <w:r w:rsidR="00AE2F37">
        <w:rPr>
          <w:noProof/>
        </w:rPr>
        <w:fldChar w:fldCharType="begin"/>
      </w:r>
      <w:r>
        <w:rPr>
          <w:noProof/>
        </w:rPr>
        <w:instrText xml:space="preserve"> PAGEREF _Toc359579968 \h </w:instrText>
      </w:r>
      <w:r w:rsidR="00AE2F37">
        <w:rPr>
          <w:noProof/>
        </w:rPr>
      </w:r>
      <w:r w:rsidR="00AE2F37">
        <w:rPr>
          <w:noProof/>
        </w:rPr>
        <w:fldChar w:fldCharType="separate"/>
      </w:r>
      <w:r>
        <w:rPr>
          <w:noProof/>
        </w:rPr>
        <w:t>101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8.4.3</w:t>
      </w:r>
      <w:r>
        <w:rPr>
          <w:rFonts w:asciiTheme="minorHAnsi" w:eastAsiaTheme="minorEastAsia" w:hAnsiTheme="minorHAnsi" w:cstheme="minorBidi"/>
          <w:noProof/>
          <w:szCs w:val="22"/>
          <w:lang w:val="en-AU" w:eastAsia="ja-JP"/>
        </w:rPr>
        <w:tab/>
      </w:r>
      <w:r>
        <w:rPr>
          <w:noProof/>
        </w:rPr>
        <w:t>Correct for Reference Panel Non-Idealness</w:t>
      </w:r>
      <w:r>
        <w:rPr>
          <w:noProof/>
        </w:rPr>
        <w:tab/>
      </w:r>
      <w:r w:rsidR="00AE2F37">
        <w:rPr>
          <w:noProof/>
        </w:rPr>
        <w:fldChar w:fldCharType="begin"/>
      </w:r>
      <w:r>
        <w:rPr>
          <w:noProof/>
        </w:rPr>
        <w:instrText xml:space="preserve"> PAGEREF _Toc359579969 \h </w:instrText>
      </w:r>
      <w:r w:rsidR="00AE2F37">
        <w:rPr>
          <w:noProof/>
        </w:rPr>
      </w:r>
      <w:r w:rsidR="00AE2F37">
        <w:rPr>
          <w:noProof/>
        </w:rPr>
        <w:fldChar w:fldCharType="separate"/>
      </w:r>
      <w:r>
        <w:rPr>
          <w:noProof/>
        </w:rPr>
        <w:t>102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8.4.4</w:t>
      </w:r>
      <w:r>
        <w:rPr>
          <w:rFonts w:asciiTheme="minorHAnsi" w:eastAsiaTheme="minorEastAsia" w:hAnsiTheme="minorHAnsi" w:cstheme="minorBidi"/>
          <w:noProof/>
          <w:szCs w:val="22"/>
          <w:lang w:val="en-AU" w:eastAsia="ja-JP"/>
        </w:rPr>
        <w:tab/>
      </w:r>
      <w:r>
        <w:rPr>
          <w:noProof/>
        </w:rPr>
        <w:t>Delta</w:t>
      </w:r>
      <w:r>
        <w:rPr>
          <w:noProof/>
        </w:rPr>
        <w:tab/>
      </w:r>
      <w:r w:rsidR="00AE2F37">
        <w:rPr>
          <w:noProof/>
        </w:rPr>
        <w:fldChar w:fldCharType="begin"/>
      </w:r>
      <w:r>
        <w:rPr>
          <w:noProof/>
        </w:rPr>
        <w:instrText xml:space="preserve"> PAGEREF _Toc359579970 \h </w:instrText>
      </w:r>
      <w:r w:rsidR="00AE2F37">
        <w:rPr>
          <w:noProof/>
        </w:rPr>
      </w:r>
      <w:r w:rsidR="00AE2F37">
        <w:rPr>
          <w:noProof/>
        </w:rPr>
        <w:fldChar w:fldCharType="separate"/>
      </w:r>
      <w:r>
        <w:rPr>
          <w:noProof/>
        </w:rPr>
        <w:t>103</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8.4.5</w:t>
      </w:r>
      <w:r>
        <w:rPr>
          <w:rFonts w:asciiTheme="minorHAnsi" w:eastAsiaTheme="minorEastAsia" w:hAnsiTheme="minorHAnsi" w:cstheme="minorBidi"/>
          <w:noProof/>
          <w:szCs w:val="22"/>
          <w:lang w:val="en-AU" w:eastAsia="ja-JP"/>
        </w:rPr>
        <w:tab/>
      </w:r>
      <w:r>
        <w:rPr>
          <w:noProof/>
        </w:rPr>
        <w:t>Waveband Filter</w:t>
      </w:r>
      <w:r>
        <w:rPr>
          <w:noProof/>
        </w:rPr>
        <w:tab/>
      </w:r>
      <w:r w:rsidR="00AE2F37">
        <w:rPr>
          <w:noProof/>
        </w:rPr>
        <w:fldChar w:fldCharType="begin"/>
      </w:r>
      <w:r>
        <w:rPr>
          <w:noProof/>
        </w:rPr>
        <w:instrText xml:space="preserve"> PAGEREF _Toc359579971 \h </w:instrText>
      </w:r>
      <w:r w:rsidR="00AE2F37">
        <w:rPr>
          <w:noProof/>
        </w:rPr>
      </w:r>
      <w:r w:rsidR="00AE2F37">
        <w:rPr>
          <w:noProof/>
        </w:rPr>
        <w:fldChar w:fldCharType="separate"/>
      </w:r>
      <w:r>
        <w:rPr>
          <w:noProof/>
        </w:rPr>
        <w:t>104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8.4.6</w:t>
      </w:r>
      <w:r>
        <w:rPr>
          <w:rFonts w:asciiTheme="minorHAnsi" w:eastAsiaTheme="minorEastAsia" w:hAnsiTheme="minorHAnsi" w:cstheme="minorBidi"/>
          <w:noProof/>
          <w:szCs w:val="22"/>
          <w:lang w:val="en-AU" w:eastAsia="ja-JP"/>
        </w:rPr>
        <w:tab/>
      </w:r>
      <w:r>
        <w:rPr>
          <w:noProof/>
        </w:rPr>
        <w:t>Broadband and Narrowband Filters</w:t>
      </w:r>
      <w:r>
        <w:rPr>
          <w:noProof/>
        </w:rPr>
        <w:tab/>
      </w:r>
      <w:r w:rsidR="00AE2F37">
        <w:rPr>
          <w:noProof/>
        </w:rPr>
        <w:fldChar w:fldCharType="begin"/>
      </w:r>
      <w:r>
        <w:rPr>
          <w:noProof/>
        </w:rPr>
        <w:instrText xml:space="preserve"> PAGEREF _Toc359579972 \h </w:instrText>
      </w:r>
      <w:r w:rsidR="00AE2F37">
        <w:rPr>
          <w:noProof/>
        </w:rPr>
      </w:r>
      <w:r w:rsidR="00AE2F37">
        <w:rPr>
          <w:noProof/>
        </w:rPr>
        <w:fldChar w:fldCharType="separate"/>
      </w:r>
      <w:r>
        <w:rPr>
          <w:noProof/>
        </w:rPr>
        <w:t>105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8.5</w:t>
      </w:r>
      <w:r>
        <w:rPr>
          <w:rFonts w:asciiTheme="minorHAnsi" w:eastAsiaTheme="minorEastAsia" w:hAnsiTheme="minorHAnsi" w:cstheme="minorBidi"/>
          <w:noProof/>
          <w:szCs w:val="22"/>
          <w:lang w:val="en-AU" w:eastAsia="ja-JP"/>
        </w:rPr>
        <w:tab/>
      </w:r>
      <w:r>
        <w:rPr>
          <w:noProof/>
        </w:rPr>
        <w:t>Visualisation Modules</w:t>
      </w:r>
      <w:r>
        <w:rPr>
          <w:noProof/>
        </w:rPr>
        <w:tab/>
      </w:r>
      <w:r w:rsidR="00AE2F37">
        <w:rPr>
          <w:noProof/>
        </w:rPr>
        <w:fldChar w:fldCharType="begin"/>
      </w:r>
      <w:r>
        <w:rPr>
          <w:noProof/>
        </w:rPr>
        <w:instrText xml:space="preserve"> PAGEREF _Toc359579973 \h </w:instrText>
      </w:r>
      <w:r w:rsidR="00AE2F37">
        <w:rPr>
          <w:noProof/>
        </w:rPr>
      </w:r>
      <w:r w:rsidR="00AE2F37">
        <w:rPr>
          <w:noProof/>
        </w:rPr>
        <w:fldChar w:fldCharType="separate"/>
      </w:r>
      <w:r>
        <w:rPr>
          <w:noProof/>
        </w:rPr>
        <w:t>106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8.5.1</w:t>
      </w:r>
      <w:r>
        <w:rPr>
          <w:rFonts w:asciiTheme="minorHAnsi" w:eastAsiaTheme="minorEastAsia" w:hAnsiTheme="minorHAnsi" w:cstheme="minorBidi"/>
          <w:noProof/>
          <w:szCs w:val="22"/>
          <w:lang w:val="en-AU" w:eastAsia="ja-JP"/>
        </w:rPr>
        <w:tab/>
      </w:r>
      <w:r>
        <w:rPr>
          <w:noProof/>
        </w:rPr>
        <w:t>Spectral Line Plot</w:t>
      </w:r>
      <w:r>
        <w:rPr>
          <w:noProof/>
        </w:rPr>
        <w:tab/>
      </w:r>
      <w:r w:rsidR="00AE2F37">
        <w:rPr>
          <w:noProof/>
        </w:rPr>
        <w:fldChar w:fldCharType="begin"/>
      </w:r>
      <w:r>
        <w:rPr>
          <w:noProof/>
        </w:rPr>
        <w:instrText xml:space="preserve"> PAGEREF _Toc359579974 \h </w:instrText>
      </w:r>
      <w:r w:rsidR="00AE2F37">
        <w:rPr>
          <w:noProof/>
        </w:rPr>
      </w:r>
      <w:r w:rsidR="00AE2F37">
        <w:rPr>
          <w:noProof/>
        </w:rPr>
        <w:fldChar w:fldCharType="separate"/>
      </w:r>
      <w:r>
        <w:rPr>
          <w:noProof/>
        </w:rPr>
        <w:t>107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8.5.2</w:t>
      </w:r>
      <w:r>
        <w:rPr>
          <w:rFonts w:asciiTheme="minorHAnsi" w:eastAsiaTheme="minorEastAsia" w:hAnsiTheme="minorHAnsi" w:cstheme="minorBidi"/>
          <w:noProof/>
          <w:szCs w:val="22"/>
          <w:lang w:val="en-AU" w:eastAsia="ja-JP"/>
        </w:rPr>
        <w:tab/>
      </w:r>
      <w:r>
        <w:rPr>
          <w:noProof/>
        </w:rPr>
        <w:t>Spectral Scatter Plot</w:t>
      </w:r>
      <w:r>
        <w:rPr>
          <w:noProof/>
        </w:rPr>
        <w:tab/>
      </w:r>
      <w:r w:rsidR="00AE2F37">
        <w:rPr>
          <w:noProof/>
        </w:rPr>
        <w:fldChar w:fldCharType="begin"/>
      </w:r>
      <w:r>
        <w:rPr>
          <w:noProof/>
        </w:rPr>
        <w:instrText xml:space="preserve"> PAGEREF _Toc359579975 \h </w:instrText>
      </w:r>
      <w:r w:rsidR="00AE2F37">
        <w:rPr>
          <w:noProof/>
        </w:rPr>
      </w:r>
      <w:r w:rsidR="00AE2F37">
        <w:rPr>
          <w:noProof/>
        </w:rPr>
        <w:fldChar w:fldCharType="separate"/>
      </w:r>
      <w:r>
        <w:rPr>
          <w:noProof/>
        </w:rPr>
        <w:t>107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8.5.3</w:t>
      </w:r>
      <w:r>
        <w:rPr>
          <w:rFonts w:asciiTheme="minorHAnsi" w:eastAsiaTheme="minorEastAsia" w:hAnsiTheme="minorHAnsi" w:cstheme="minorBidi"/>
          <w:noProof/>
          <w:szCs w:val="22"/>
          <w:lang w:val="en-AU" w:eastAsia="ja-JP"/>
        </w:rPr>
        <w:tab/>
      </w:r>
      <w:r>
        <w:rPr>
          <w:noProof/>
        </w:rPr>
        <w:t>Gonio Sampling Points Plot</w:t>
      </w:r>
      <w:r>
        <w:rPr>
          <w:noProof/>
        </w:rPr>
        <w:tab/>
      </w:r>
      <w:r w:rsidR="00AE2F37">
        <w:rPr>
          <w:noProof/>
        </w:rPr>
        <w:fldChar w:fldCharType="begin"/>
      </w:r>
      <w:r>
        <w:rPr>
          <w:noProof/>
        </w:rPr>
        <w:instrText xml:space="preserve"> PAGEREF _Toc359579976 \h </w:instrText>
      </w:r>
      <w:r w:rsidR="00AE2F37">
        <w:rPr>
          <w:noProof/>
        </w:rPr>
      </w:r>
      <w:r w:rsidR="00AE2F37">
        <w:rPr>
          <w:noProof/>
        </w:rPr>
        <w:fldChar w:fldCharType="separate"/>
      </w:r>
      <w:r>
        <w:rPr>
          <w:noProof/>
        </w:rPr>
        <w:t>108</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8.5.4</w:t>
      </w:r>
      <w:r>
        <w:rPr>
          <w:rFonts w:asciiTheme="minorHAnsi" w:eastAsiaTheme="minorEastAsia" w:hAnsiTheme="minorHAnsi" w:cstheme="minorBidi"/>
          <w:noProof/>
          <w:szCs w:val="22"/>
          <w:lang w:val="en-AU" w:eastAsia="ja-JP"/>
        </w:rPr>
        <w:tab/>
      </w:r>
      <w:r>
        <w:rPr>
          <w:noProof/>
        </w:rPr>
        <w:t>Gonio Hemisphere Explorer</w:t>
      </w:r>
      <w:r>
        <w:rPr>
          <w:noProof/>
        </w:rPr>
        <w:tab/>
      </w:r>
      <w:r w:rsidR="00AE2F37">
        <w:rPr>
          <w:noProof/>
        </w:rPr>
        <w:fldChar w:fldCharType="begin"/>
      </w:r>
      <w:r>
        <w:rPr>
          <w:noProof/>
        </w:rPr>
        <w:instrText xml:space="preserve"> PAGEREF _Toc359579977 \h </w:instrText>
      </w:r>
      <w:r w:rsidR="00AE2F37">
        <w:rPr>
          <w:noProof/>
        </w:rPr>
      </w:r>
      <w:r w:rsidR="00AE2F37">
        <w:rPr>
          <w:noProof/>
        </w:rPr>
        <w:fldChar w:fldCharType="separate"/>
      </w:r>
      <w:r>
        <w:rPr>
          <w:noProof/>
        </w:rPr>
        <w:t>108</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8.5.5</w:t>
      </w:r>
      <w:r>
        <w:rPr>
          <w:rFonts w:asciiTheme="minorHAnsi" w:eastAsiaTheme="minorEastAsia" w:hAnsiTheme="minorHAnsi" w:cstheme="minorBidi"/>
          <w:noProof/>
          <w:szCs w:val="22"/>
          <w:lang w:val="en-AU" w:eastAsia="ja-JP"/>
        </w:rPr>
        <w:tab/>
      </w:r>
      <w:r>
        <w:rPr>
          <w:noProof/>
        </w:rPr>
        <w:t>Time Line Plot</w:t>
      </w:r>
      <w:r>
        <w:rPr>
          <w:noProof/>
        </w:rPr>
        <w:tab/>
      </w:r>
      <w:r w:rsidR="00AE2F37">
        <w:rPr>
          <w:noProof/>
        </w:rPr>
        <w:fldChar w:fldCharType="begin"/>
      </w:r>
      <w:r>
        <w:rPr>
          <w:noProof/>
        </w:rPr>
        <w:instrText xml:space="preserve"> PAGEREF _Toc359579978 \h </w:instrText>
      </w:r>
      <w:r w:rsidR="00AE2F37">
        <w:rPr>
          <w:noProof/>
        </w:rPr>
      </w:r>
      <w:r w:rsidR="00AE2F37">
        <w:rPr>
          <w:noProof/>
        </w:rPr>
        <w:fldChar w:fldCharType="separate"/>
      </w:r>
      <w:r>
        <w:rPr>
          <w:noProof/>
        </w:rPr>
        <w:t>110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8.5.6</w:t>
      </w:r>
      <w:r>
        <w:rPr>
          <w:rFonts w:asciiTheme="minorHAnsi" w:eastAsiaTheme="minorEastAsia" w:hAnsiTheme="minorHAnsi" w:cstheme="minorBidi"/>
          <w:noProof/>
          <w:szCs w:val="22"/>
          <w:lang w:val="en-AU" w:eastAsia="ja-JP"/>
        </w:rPr>
        <w:tab/>
      </w:r>
      <w:r>
        <w:rPr>
          <w:noProof/>
        </w:rPr>
        <w:t>Time Line Explorer</w:t>
      </w:r>
      <w:r>
        <w:rPr>
          <w:noProof/>
        </w:rPr>
        <w:tab/>
      </w:r>
      <w:r w:rsidR="00AE2F37">
        <w:rPr>
          <w:noProof/>
        </w:rPr>
        <w:fldChar w:fldCharType="begin"/>
      </w:r>
      <w:r>
        <w:rPr>
          <w:noProof/>
        </w:rPr>
        <w:instrText xml:space="preserve"> PAGEREF _Toc359579979 \h </w:instrText>
      </w:r>
      <w:r w:rsidR="00AE2F37">
        <w:rPr>
          <w:noProof/>
        </w:rPr>
      </w:r>
      <w:r w:rsidR="00AE2F37">
        <w:rPr>
          <w:noProof/>
        </w:rPr>
        <w:fldChar w:fldCharType="separate"/>
      </w:r>
      <w:r>
        <w:rPr>
          <w:noProof/>
        </w:rPr>
        <w:t>111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8.6</w:t>
      </w:r>
      <w:r>
        <w:rPr>
          <w:rFonts w:asciiTheme="minorHAnsi" w:eastAsiaTheme="minorEastAsia" w:hAnsiTheme="minorHAnsi" w:cstheme="minorBidi"/>
          <w:noProof/>
          <w:szCs w:val="22"/>
          <w:lang w:val="en-AU" w:eastAsia="ja-JP"/>
        </w:rPr>
        <w:tab/>
      </w:r>
      <w:r>
        <w:rPr>
          <w:noProof/>
        </w:rPr>
        <w:t>File Export Module</w:t>
      </w:r>
      <w:r>
        <w:rPr>
          <w:noProof/>
        </w:rPr>
        <w:tab/>
      </w:r>
      <w:r w:rsidR="00AE2F37">
        <w:rPr>
          <w:noProof/>
        </w:rPr>
        <w:fldChar w:fldCharType="begin"/>
      </w:r>
      <w:r>
        <w:rPr>
          <w:noProof/>
        </w:rPr>
        <w:instrText xml:space="preserve"> PAGEREF _Toc359579980 \h </w:instrText>
      </w:r>
      <w:r w:rsidR="00AE2F37">
        <w:rPr>
          <w:noProof/>
        </w:rPr>
      </w:r>
      <w:r w:rsidR="00AE2F37">
        <w:rPr>
          <w:noProof/>
        </w:rPr>
        <w:fldChar w:fldCharType="separate"/>
      </w:r>
      <w:r>
        <w:rPr>
          <w:noProof/>
        </w:rPr>
        <w:t>112</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9</w:t>
      </w:r>
      <w:r>
        <w:rPr>
          <w:rFonts w:asciiTheme="minorHAnsi" w:eastAsiaTheme="minorEastAsia" w:hAnsiTheme="minorHAnsi" w:cstheme="minorBidi"/>
          <w:b w:val="0"/>
          <w:noProof/>
          <w:sz w:val="22"/>
          <w:szCs w:val="22"/>
          <w:lang w:val="en-AU" w:eastAsia="ja-JP"/>
        </w:rPr>
        <w:tab/>
      </w:r>
      <w:r>
        <w:rPr>
          <w:noProof/>
        </w:rPr>
        <w:t>Data Administration</w:t>
      </w:r>
      <w:r>
        <w:rPr>
          <w:noProof/>
        </w:rPr>
        <w:tab/>
      </w:r>
      <w:r w:rsidR="00AE2F37">
        <w:rPr>
          <w:noProof/>
        </w:rPr>
        <w:fldChar w:fldCharType="begin"/>
      </w:r>
      <w:r>
        <w:rPr>
          <w:noProof/>
        </w:rPr>
        <w:instrText xml:space="preserve"> PAGEREF _Toc359579981 \h </w:instrText>
      </w:r>
      <w:r w:rsidR="00AE2F37">
        <w:rPr>
          <w:noProof/>
        </w:rPr>
      </w:r>
      <w:r w:rsidR="00AE2F37">
        <w:rPr>
          <w:noProof/>
        </w:rPr>
        <w:fldChar w:fldCharType="separate"/>
      </w:r>
      <w:r>
        <w:rPr>
          <w:noProof/>
        </w:rPr>
        <w:t>113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9.1</w:t>
      </w:r>
      <w:r>
        <w:rPr>
          <w:rFonts w:asciiTheme="minorHAnsi" w:eastAsiaTheme="minorEastAsia" w:hAnsiTheme="minorHAnsi" w:cstheme="minorBidi"/>
          <w:noProof/>
          <w:szCs w:val="22"/>
          <w:lang w:val="en-AU" w:eastAsia="ja-JP"/>
        </w:rPr>
        <w:tab/>
      </w:r>
      <w:r>
        <w:rPr>
          <w:noProof/>
        </w:rPr>
        <w:t>Removing data</w:t>
      </w:r>
      <w:r>
        <w:rPr>
          <w:noProof/>
        </w:rPr>
        <w:tab/>
      </w:r>
      <w:r w:rsidR="00AE2F37">
        <w:rPr>
          <w:noProof/>
        </w:rPr>
        <w:fldChar w:fldCharType="begin"/>
      </w:r>
      <w:r>
        <w:rPr>
          <w:noProof/>
        </w:rPr>
        <w:instrText xml:space="preserve"> PAGEREF _Toc359579982 \h </w:instrText>
      </w:r>
      <w:r w:rsidR="00AE2F37">
        <w:rPr>
          <w:noProof/>
        </w:rPr>
      </w:r>
      <w:r w:rsidR="00AE2F37">
        <w:rPr>
          <w:noProof/>
        </w:rPr>
        <w:fldChar w:fldCharType="separate"/>
      </w:r>
      <w:r>
        <w:rPr>
          <w:noProof/>
        </w:rPr>
        <w:t>113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9.2</w:t>
      </w:r>
      <w:r>
        <w:rPr>
          <w:rFonts w:asciiTheme="minorHAnsi" w:eastAsiaTheme="minorEastAsia" w:hAnsiTheme="minorHAnsi" w:cstheme="minorBidi"/>
          <w:noProof/>
          <w:szCs w:val="22"/>
          <w:lang w:val="en-AU" w:eastAsia="ja-JP"/>
        </w:rPr>
        <w:tab/>
      </w:r>
      <w:r>
        <w:rPr>
          <w:noProof/>
        </w:rPr>
        <w:t>Campaign Export</w:t>
      </w:r>
      <w:r>
        <w:rPr>
          <w:noProof/>
        </w:rPr>
        <w:tab/>
      </w:r>
      <w:r w:rsidR="00AE2F37">
        <w:rPr>
          <w:noProof/>
        </w:rPr>
        <w:fldChar w:fldCharType="begin"/>
      </w:r>
      <w:r>
        <w:rPr>
          <w:noProof/>
        </w:rPr>
        <w:instrText xml:space="preserve"> PAGEREF _Toc359579983 \h </w:instrText>
      </w:r>
      <w:r w:rsidR="00AE2F37">
        <w:rPr>
          <w:noProof/>
        </w:rPr>
      </w:r>
      <w:r w:rsidR="00AE2F37">
        <w:rPr>
          <w:noProof/>
        </w:rPr>
        <w:fldChar w:fldCharType="separate"/>
      </w:r>
      <w:r>
        <w:rPr>
          <w:noProof/>
        </w:rPr>
        <w:t>114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9.3</w:t>
      </w:r>
      <w:r>
        <w:rPr>
          <w:rFonts w:asciiTheme="minorHAnsi" w:eastAsiaTheme="minorEastAsia" w:hAnsiTheme="minorHAnsi" w:cstheme="minorBidi"/>
          <w:noProof/>
          <w:szCs w:val="22"/>
          <w:lang w:val="en-AU" w:eastAsia="ja-JP"/>
        </w:rPr>
        <w:tab/>
      </w:r>
      <w:r>
        <w:rPr>
          <w:noProof/>
        </w:rPr>
        <w:t>Campaign Import</w:t>
      </w:r>
      <w:r>
        <w:rPr>
          <w:noProof/>
        </w:rPr>
        <w:tab/>
      </w:r>
      <w:r w:rsidR="00AE2F37">
        <w:rPr>
          <w:noProof/>
        </w:rPr>
        <w:fldChar w:fldCharType="begin"/>
      </w:r>
      <w:r>
        <w:rPr>
          <w:noProof/>
        </w:rPr>
        <w:instrText xml:space="preserve"> PAGEREF _Toc359579984 \h </w:instrText>
      </w:r>
      <w:r w:rsidR="00AE2F37">
        <w:rPr>
          <w:noProof/>
        </w:rPr>
      </w:r>
      <w:r w:rsidR="00AE2F37">
        <w:rPr>
          <w:noProof/>
        </w:rPr>
        <w:fldChar w:fldCharType="separate"/>
      </w:r>
      <w:r>
        <w:rPr>
          <w:noProof/>
        </w:rPr>
        <w:t>114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9.4</w:t>
      </w:r>
      <w:r>
        <w:rPr>
          <w:rFonts w:asciiTheme="minorHAnsi" w:eastAsiaTheme="minorEastAsia" w:hAnsiTheme="minorHAnsi" w:cstheme="minorBidi"/>
          <w:noProof/>
          <w:szCs w:val="22"/>
          <w:lang w:val="en-AU" w:eastAsia="ja-JP"/>
        </w:rPr>
        <w:tab/>
      </w:r>
      <w:r>
        <w:rPr>
          <w:noProof/>
        </w:rPr>
        <w:t>Definition of new Sensors</w:t>
      </w:r>
      <w:r>
        <w:rPr>
          <w:noProof/>
        </w:rPr>
        <w:tab/>
      </w:r>
      <w:r w:rsidR="00AE2F37">
        <w:rPr>
          <w:noProof/>
        </w:rPr>
        <w:fldChar w:fldCharType="begin"/>
      </w:r>
      <w:r>
        <w:rPr>
          <w:noProof/>
        </w:rPr>
        <w:instrText xml:space="preserve"> PAGEREF _Toc359579985 \h </w:instrText>
      </w:r>
      <w:r w:rsidR="00AE2F37">
        <w:rPr>
          <w:noProof/>
        </w:rPr>
      </w:r>
      <w:r w:rsidR="00AE2F37">
        <w:rPr>
          <w:noProof/>
        </w:rPr>
        <w:fldChar w:fldCharType="separate"/>
      </w:r>
      <w:r>
        <w:rPr>
          <w:noProof/>
        </w:rPr>
        <w:t>115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9.5</w:t>
      </w:r>
      <w:r>
        <w:rPr>
          <w:rFonts w:asciiTheme="minorHAnsi" w:eastAsiaTheme="minorEastAsia" w:hAnsiTheme="minorHAnsi" w:cstheme="minorBidi"/>
          <w:noProof/>
          <w:szCs w:val="22"/>
          <w:lang w:val="en-AU" w:eastAsia="ja-JP"/>
        </w:rPr>
        <w:tab/>
      </w:r>
      <w:r>
        <w:rPr>
          <w:noProof/>
        </w:rPr>
        <w:t>Instrument Administration</w:t>
      </w:r>
      <w:r>
        <w:rPr>
          <w:noProof/>
        </w:rPr>
        <w:tab/>
      </w:r>
      <w:r w:rsidR="00AE2F37">
        <w:rPr>
          <w:noProof/>
        </w:rPr>
        <w:fldChar w:fldCharType="begin"/>
      </w:r>
      <w:r>
        <w:rPr>
          <w:noProof/>
        </w:rPr>
        <w:instrText xml:space="preserve"> PAGEREF _Toc359579986 \h </w:instrText>
      </w:r>
      <w:r w:rsidR="00AE2F37">
        <w:rPr>
          <w:noProof/>
        </w:rPr>
      </w:r>
      <w:r w:rsidR="00AE2F37">
        <w:rPr>
          <w:noProof/>
        </w:rPr>
        <w:fldChar w:fldCharType="separate"/>
      </w:r>
      <w:r>
        <w:rPr>
          <w:noProof/>
        </w:rPr>
        <w:t>117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9.5.1</w:t>
      </w:r>
      <w:r>
        <w:rPr>
          <w:rFonts w:asciiTheme="minorHAnsi" w:eastAsiaTheme="minorEastAsia" w:hAnsiTheme="minorHAnsi" w:cstheme="minorBidi"/>
          <w:noProof/>
          <w:szCs w:val="22"/>
          <w:lang w:val="en-AU" w:eastAsia="ja-JP"/>
        </w:rPr>
        <w:tab/>
      </w:r>
      <w:r>
        <w:rPr>
          <w:noProof/>
        </w:rPr>
        <w:t>Instrument Calibrations</w:t>
      </w:r>
      <w:r>
        <w:rPr>
          <w:noProof/>
        </w:rPr>
        <w:tab/>
      </w:r>
      <w:r w:rsidR="00AE2F37">
        <w:rPr>
          <w:noProof/>
        </w:rPr>
        <w:fldChar w:fldCharType="begin"/>
      </w:r>
      <w:r>
        <w:rPr>
          <w:noProof/>
        </w:rPr>
        <w:instrText xml:space="preserve"> PAGEREF _Toc359579987 \h </w:instrText>
      </w:r>
      <w:r w:rsidR="00AE2F37">
        <w:rPr>
          <w:noProof/>
        </w:rPr>
      </w:r>
      <w:r w:rsidR="00AE2F37">
        <w:rPr>
          <w:noProof/>
        </w:rPr>
        <w:fldChar w:fldCharType="separate"/>
      </w:r>
      <w:r>
        <w:rPr>
          <w:noProof/>
        </w:rPr>
        <w:t>120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9.6</w:t>
      </w:r>
      <w:r>
        <w:rPr>
          <w:rFonts w:asciiTheme="minorHAnsi" w:eastAsiaTheme="minorEastAsia" w:hAnsiTheme="minorHAnsi" w:cstheme="minorBidi"/>
          <w:noProof/>
          <w:szCs w:val="22"/>
          <w:lang w:val="en-AU" w:eastAsia="ja-JP"/>
        </w:rPr>
        <w:tab/>
      </w:r>
      <w:r>
        <w:rPr>
          <w:noProof/>
        </w:rPr>
        <w:t>Reference Panel Administration</w:t>
      </w:r>
      <w:r>
        <w:rPr>
          <w:noProof/>
        </w:rPr>
        <w:tab/>
      </w:r>
      <w:r w:rsidR="00AE2F37">
        <w:rPr>
          <w:noProof/>
        </w:rPr>
        <w:fldChar w:fldCharType="begin"/>
      </w:r>
      <w:r>
        <w:rPr>
          <w:noProof/>
        </w:rPr>
        <w:instrText xml:space="preserve"> PAGEREF _Toc359579988 \h </w:instrText>
      </w:r>
      <w:r w:rsidR="00AE2F37">
        <w:rPr>
          <w:noProof/>
        </w:rPr>
      </w:r>
      <w:r w:rsidR="00AE2F37">
        <w:rPr>
          <w:noProof/>
        </w:rPr>
        <w:fldChar w:fldCharType="separate"/>
      </w:r>
      <w:r>
        <w:rPr>
          <w:noProof/>
        </w:rPr>
        <w:t>122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9.6.1</w:t>
      </w:r>
      <w:r>
        <w:rPr>
          <w:rFonts w:asciiTheme="minorHAnsi" w:eastAsiaTheme="minorEastAsia" w:hAnsiTheme="minorHAnsi" w:cstheme="minorBidi"/>
          <w:noProof/>
          <w:szCs w:val="22"/>
          <w:lang w:val="en-AU" w:eastAsia="ja-JP"/>
        </w:rPr>
        <w:tab/>
      </w:r>
      <w:r>
        <w:rPr>
          <w:noProof/>
        </w:rPr>
        <w:t>Reference Panel Calibrations</w:t>
      </w:r>
      <w:r>
        <w:rPr>
          <w:noProof/>
        </w:rPr>
        <w:tab/>
      </w:r>
      <w:r w:rsidR="00AE2F37">
        <w:rPr>
          <w:noProof/>
        </w:rPr>
        <w:fldChar w:fldCharType="begin"/>
      </w:r>
      <w:r>
        <w:rPr>
          <w:noProof/>
        </w:rPr>
        <w:instrText xml:space="preserve"> PAGEREF _Toc359579989 \h </w:instrText>
      </w:r>
      <w:r w:rsidR="00AE2F37">
        <w:rPr>
          <w:noProof/>
        </w:rPr>
      </w:r>
      <w:r w:rsidR="00AE2F37">
        <w:rPr>
          <w:noProof/>
        </w:rPr>
        <w:fldChar w:fldCharType="separate"/>
      </w:r>
      <w:r>
        <w:rPr>
          <w:noProof/>
        </w:rPr>
        <w:t>123</w:t>
      </w:r>
      <w:r w:rsidR="00AE2F37">
        <w:rPr>
          <w:noProof/>
        </w:rPr>
        <w:fldChar w:fldCharType="end"/>
      </w:r>
    </w:p>
    <w:p w:rsidR="00A92DD8" w:rsidRDefault="00A92DD8">
      <w:pPr>
        <w:pStyle w:val="TOC1"/>
        <w:tabs>
          <w:tab w:val="left" w:pos="660"/>
        </w:tabs>
        <w:rPr>
          <w:rFonts w:asciiTheme="minorHAnsi" w:eastAsiaTheme="minorEastAsia" w:hAnsiTheme="minorHAnsi" w:cstheme="minorBidi"/>
          <w:b w:val="0"/>
          <w:noProof/>
          <w:sz w:val="22"/>
          <w:szCs w:val="22"/>
          <w:lang w:val="en-AU" w:eastAsia="ja-JP"/>
        </w:rPr>
      </w:pPr>
      <w:r>
        <w:rPr>
          <w:noProof/>
        </w:rPr>
        <w:t>10</w:t>
      </w:r>
      <w:r>
        <w:rPr>
          <w:rFonts w:asciiTheme="minorHAnsi" w:eastAsiaTheme="minorEastAsia" w:hAnsiTheme="minorHAnsi" w:cstheme="minorBidi"/>
          <w:b w:val="0"/>
          <w:noProof/>
          <w:sz w:val="22"/>
          <w:szCs w:val="22"/>
          <w:lang w:val="en-AU" w:eastAsia="ja-JP"/>
        </w:rPr>
        <w:tab/>
      </w:r>
      <w:r>
        <w:rPr>
          <w:noProof/>
        </w:rPr>
        <w:t>Matlab Integration</w:t>
      </w:r>
      <w:r>
        <w:rPr>
          <w:noProof/>
        </w:rPr>
        <w:tab/>
      </w:r>
      <w:r w:rsidR="00AE2F37">
        <w:rPr>
          <w:noProof/>
        </w:rPr>
        <w:fldChar w:fldCharType="begin"/>
      </w:r>
      <w:r>
        <w:rPr>
          <w:noProof/>
        </w:rPr>
        <w:instrText xml:space="preserve"> PAGEREF _Toc359579990 \h </w:instrText>
      </w:r>
      <w:r w:rsidR="00AE2F37">
        <w:rPr>
          <w:noProof/>
        </w:rPr>
      </w:r>
      <w:r w:rsidR="00AE2F37">
        <w:rPr>
          <w:noProof/>
        </w:rPr>
        <w:fldChar w:fldCharType="separate"/>
      </w:r>
      <w:r>
        <w:rPr>
          <w:noProof/>
        </w:rPr>
        <w:t>126</w:t>
      </w:r>
      <w:r w:rsidR="00AE2F37">
        <w:rPr>
          <w:noProof/>
        </w:rPr>
        <w:fldChar w:fldCharType="end"/>
      </w:r>
    </w:p>
    <w:p w:rsidR="00A92DD8" w:rsidRDefault="00A92DD8">
      <w:pPr>
        <w:pStyle w:val="TOC1"/>
        <w:tabs>
          <w:tab w:val="left" w:pos="660"/>
        </w:tabs>
        <w:rPr>
          <w:rFonts w:asciiTheme="minorHAnsi" w:eastAsiaTheme="minorEastAsia" w:hAnsiTheme="minorHAnsi" w:cstheme="minorBidi"/>
          <w:b w:val="0"/>
          <w:noProof/>
          <w:sz w:val="22"/>
          <w:szCs w:val="22"/>
          <w:lang w:val="en-AU" w:eastAsia="ja-JP"/>
        </w:rPr>
      </w:pPr>
      <w:r>
        <w:rPr>
          <w:noProof/>
        </w:rPr>
        <w:t>11</w:t>
      </w:r>
      <w:r>
        <w:rPr>
          <w:rFonts w:asciiTheme="minorHAnsi" w:eastAsiaTheme="minorEastAsia" w:hAnsiTheme="minorHAnsi" w:cstheme="minorBidi"/>
          <w:b w:val="0"/>
          <w:noProof/>
          <w:sz w:val="22"/>
          <w:szCs w:val="22"/>
          <w:lang w:val="en-AU" w:eastAsia="ja-JP"/>
        </w:rPr>
        <w:tab/>
      </w:r>
      <w:r>
        <w:rPr>
          <w:noProof/>
        </w:rPr>
        <w:t>References</w:t>
      </w:r>
      <w:r>
        <w:rPr>
          <w:noProof/>
        </w:rPr>
        <w:tab/>
      </w:r>
      <w:r w:rsidR="00AE2F37">
        <w:rPr>
          <w:noProof/>
        </w:rPr>
        <w:fldChar w:fldCharType="begin"/>
      </w:r>
      <w:r>
        <w:rPr>
          <w:noProof/>
        </w:rPr>
        <w:instrText xml:space="preserve"> PAGEREF _Toc359579991 \h </w:instrText>
      </w:r>
      <w:r w:rsidR="00AE2F37">
        <w:rPr>
          <w:noProof/>
        </w:rPr>
      </w:r>
      <w:r w:rsidR="00AE2F37">
        <w:rPr>
          <w:noProof/>
        </w:rPr>
        <w:fldChar w:fldCharType="separate"/>
      </w:r>
      <w:r>
        <w:rPr>
          <w:noProof/>
        </w:rPr>
        <w:t>128</w:t>
      </w:r>
      <w:r w:rsidR="00AE2F37">
        <w:rPr>
          <w:noProof/>
        </w:rPr>
        <w:fldChar w:fldCharType="end"/>
      </w:r>
    </w:p>
    <w:p w:rsidR="00A92DD8" w:rsidRDefault="00A92DD8">
      <w:pPr>
        <w:pStyle w:val="TOC1"/>
        <w:tabs>
          <w:tab w:val="left" w:pos="660"/>
        </w:tabs>
        <w:rPr>
          <w:rFonts w:asciiTheme="minorHAnsi" w:eastAsiaTheme="minorEastAsia" w:hAnsiTheme="minorHAnsi" w:cstheme="minorBidi"/>
          <w:b w:val="0"/>
          <w:noProof/>
          <w:sz w:val="22"/>
          <w:szCs w:val="22"/>
          <w:lang w:val="en-AU" w:eastAsia="ja-JP"/>
        </w:rPr>
      </w:pPr>
      <w:r>
        <w:rPr>
          <w:noProof/>
        </w:rPr>
        <w:t>12</w:t>
      </w:r>
      <w:r>
        <w:rPr>
          <w:rFonts w:asciiTheme="minorHAnsi" w:eastAsiaTheme="minorEastAsia" w:hAnsiTheme="minorHAnsi" w:cstheme="minorBidi"/>
          <w:b w:val="0"/>
          <w:noProof/>
          <w:sz w:val="22"/>
          <w:szCs w:val="22"/>
          <w:lang w:val="en-AU" w:eastAsia="ja-JP"/>
        </w:rPr>
        <w:tab/>
      </w:r>
      <w:r>
        <w:rPr>
          <w:noProof/>
        </w:rPr>
        <w:t>Document History</w:t>
      </w:r>
      <w:r>
        <w:rPr>
          <w:noProof/>
        </w:rPr>
        <w:tab/>
      </w:r>
      <w:r w:rsidR="00AE2F37">
        <w:rPr>
          <w:noProof/>
        </w:rPr>
        <w:fldChar w:fldCharType="begin"/>
      </w:r>
      <w:r>
        <w:rPr>
          <w:noProof/>
        </w:rPr>
        <w:instrText xml:space="preserve"> PAGEREF _Toc359579992 \h </w:instrText>
      </w:r>
      <w:r w:rsidR="00AE2F37">
        <w:rPr>
          <w:noProof/>
        </w:rPr>
      </w:r>
      <w:r w:rsidR="00AE2F37">
        <w:rPr>
          <w:noProof/>
        </w:rPr>
        <w:fldChar w:fldCharType="separate"/>
      </w:r>
      <w:r>
        <w:rPr>
          <w:noProof/>
        </w:rPr>
        <w:t>130</w:t>
      </w:r>
      <w:r w:rsidR="00AE2F37">
        <w:rPr>
          <w:noProof/>
        </w:rPr>
        <w:fldChar w:fldCharType="end"/>
      </w:r>
    </w:p>
    <w:p w:rsidR="00A92DD8" w:rsidRDefault="00A92DD8">
      <w:pPr>
        <w:pStyle w:val="TOC1"/>
        <w:tabs>
          <w:tab w:val="left" w:pos="1673"/>
        </w:tabs>
        <w:rPr>
          <w:rFonts w:asciiTheme="minorHAnsi" w:eastAsiaTheme="minorEastAsia" w:hAnsiTheme="minorHAnsi" w:cstheme="minorBidi"/>
          <w:b w:val="0"/>
          <w:noProof/>
          <w:sz w:val="22"/>
          <w:szCs w:val="22"/>
          <w:lang w:val="en-AU" w:eastAsia="ja-JP"/>
        </w:rPr>
      </w:pPr>
      <w:r>
        <w:rPr>
          <w:noProof/>
        </w:rPr>
        <w:t>Appendix A:</w:t>
      </w:r>
      <w:r>
        <w:rPr>
          <w:rFonts w:asciiTheme="minorHAnsi" w:eastAsiaTheme="minorEastAsia" w:hAnsiTheme="minorHAnsi" w:cstheme="minorBidi"/>
          <w:b w:val="0"/>
          <w:noProof/>
          <w:sz w:val="22"/>
          <w:szCs w:val="22"/>
          <w:lang w:val="en-AU" w:eastAsia="ja-JP"/>
        </w:rPr>
        <w:tab/>
      </w:r>
      <w:r>
        <w:rPr>
          <w:noProof/>
        </w:rPr>
        <w:t>Regular Expressions Tutorial</w:t>
      </w:r>
      <w:r>
        <w:rPr>
          <w:noProof/>
        </w:rPr>
        <w:tab/>
      </w:r>
      <w:r w:rsidR="00AE2F37">
        <w:rPr>
          <w:noProof/>
        </w:rPr>
        <w:fldChar w:fldCharType="begin"/>
      </w:r>
      <w:r>
        <w:rPr>
          <w:noProof/>
        </w:rPr>
        <w:instrText xml:space="preserve"> PAGEREF _Toc359579993 \h </w:instrText>
      </w:r>
      <w:r w:rsidR="00AE2F37">
        <w:rPr>
          <w:noProof/>
        </w:rPr>
      </w:r>
      <w:r w:rsidR="00AE2F37">
        <w:rPr>
          <w:noProof/>
        </w:rPr>
        <w:fldChar w:fldCharType="separate"/>
      </w:r>
      <w:r>
        <w:rPr>
          <w:noProof/>
        </w:rPr>
        <w:t>131</w:t>
      </w:r>
      <w:r w:rsidR="00AE2F37">
        <w:rPr>
          <w:noProof/>
        </w:rPr>
        <w:fldChar w:fldCharType="end"/>
      </w:r>
    </w:p>
    <w:p w:rsidR="00A92DD8" w:rsidRDefault="00A92DD8">
      <w:pPr>
        <w:pStyle w:val="TOC1"/>
        <w:tabs>
          <w:tab w:val="left" w:pos="1673"/>
        </w:tabs>
        <w:rPr>
          <w:rFonts w:asciiTheme="minorHAnsi" w:eastAsiaTheme="minorEastAsia" w:hAnsiTheme="minorHAnsi" w:cstheme="minorBidi"/>
          <w:b w:val="0"/>
          <w:noProof/>
          <w:sz w:val="22"/>
          <w:szCs w:val="22"/>
          <w:lang w:val="en-AU" w:eastAsia="ja-JP"/>
        </w:rPr>
      </w:pPr>
      <w:r>
        <w:rPr>
          <w:noProof/>
        </w:rPr>
        <w:t>Appendix B:</w:t>
      </w:r>
      <w:r>
        <w:rPr>
          <w:rFonts w:asciiTheme="minorHAnsi" w:eastAsiaTheme="minorEastAsia" w:hAnsiTheme="minorHAnsi" w:cstheme="minorBidi"/>
          <w:b w:val="0"/>
          <w:noProof/>
          <w:sz w:val="22"/>
          <w:szCs w:val="22"/>
          <w:lang w:val="en-AU" w:eastAsia="ja-JP"/>
        </w:rPr>
        <w:tab/>
      </w:r>
      <w:r>
        <w:rPr>
          <w:noProof/>
        </w:rPr>
        <w:t>Predefined Manufacturer Table</w:t>
      </w:r>
      <w:r>
        <w:rPr>
          <w:noProof/>
        </w:rPr>
        <w:tab/>
      </w:r>
      <w:r w:rsidR="00AE2F37">
        <w:rPr>
          <w:noProof/>
        </w:rPr>
        <w:fldChar w:fldCharType="begin"/>
      </w:r>
      <w:r>
        <w:rPr>
          <w:noProof/>
        </w:rPr>
        <w:instrText xml:space="preserve"> PAGEREF _Toc359579994 \h </w:instrText>
      </w:r>
      <w:r w:rsidR="00AE2F37">
        <w:rPr>
          <w:noProof/>
        </w:rPr>
      </w:r>
      <w:r w:rsidR="00AE2F37">
        <w:rPr>
          <w:noProof/>
        </w:rPr>
        <w:fldChar w:fldCharType="separate"/>
      </w:r>
      <w:r>
        <w:rPr>
          <w:noProof/>
        </w:rPr>
        <w:t>133</w:t>
      </w:r>
      <w:r w:rsidR="00AE2F37">
        <w:rPr>
          <w:noProof/>
        </w:rPr>
        <w:fldChar w:fldCharType="end"/>
      </w:r>
    </w:p>
    <w:p w:rsidR="00A92DD8" w:rsidRDefault="00A92DD8">
      <w:pPr>
        <w:pStyle w:val="TOC1"/>
        <w:tabs>
          <w:tab w:val="left" w:pos="1669"/>
        </w:tabs>
        <w:rPr>
          <w:rFonts w:asciiTheme="minorHAnsi" w:eastAsiaTheme="minorEastAsia" w:hAnsiTheme="minorHAnsi" w:cstheme="minorBidi"/>
          <w:b w:val="0"/>
          <w:noProof/>
          <w:sz w:val="22"/>
          <w:szCs w:val="22"/>
          <w:lang w:val="en-AU" w:eastAsia="ja-JP"/>
        </w:rPr>
      </w:pPr>
      <w:r>
        <w:rPr>
          <w:noProof/>
        </w:rPr>
        <w:t>Appendix C:</w:t>
      </w:r>
      <w:r>
        <w:rPr>
          <w:rFonts w:asciiTheme="minorHAnsi" w:eastAsiaTheme="minorEastAsia" w:hAnsiTheme="minorHAnsi" w:cstheme="minorBidi"/>
          <w:b w:val="0"/>
          <w:noProof/>
          <w:sz w:val="22"/>
          <w:szCs w:val="22"/>
          <w:lang w:val="en-AU" w:eastAsia="ja-JP"/>
        </w:rPr>
        <w:tab/>
      </w:r>
      <w:r>
        <w:rPr>
          <w:noProof/>
        </w:rPr>
        <w:t>Predefined Sensor Table</w:t>
      </w:r>
      <w:r>
        <w:rPr>
          <w:noProof/>
        </w:rPr>
        <w:tab/>
      </w:r>
      <w:r w:rsidR="00AE2F37">
        <w:rPr>
          <w:noProof/>
        </w:rPr>
        <w:fldChar w:fldCharType="begin"/>
      </w:r>
      <w:r>
        <w:rPr>
          <w:noProof/>
        </w:rPr>
        <w:instrText xml:space="preserve"> PAGEREF _Toc359579995 \h </w:instrText>
      </w:r>
      <w:r w:rsidR="00AE2F37">
        <w:rPr>
          <w:noProof/>
        </w:rPr>
      </w:r>
      <w:r w:rsidR="00AE2F37">
        <w:rPr>
          <w:noProof/>
        </w:rPr>
        <w:fldChar w:fldCharType="separate"/>
      </w:r>
      <w:r>
        <w:rPr>
          <w:noProof/>
        </w:rPr>
        <w:t>134</w:t>
      </w:r>
      <w:r w:rsidR="00AE2F37">
        <w:rPr>
          <w:noProof/>
        </w:rPr>
        <w:fldChar w:fldCharType="end"/>
      </w:r>
    </w:p>
    <w:p w:rsidR="002A0FFE" w:rsidRPr="00084655" w:rsidRDefault="00AE2F37">
      <w:pPr>
        <w:pStyle w:val="TOC3"/>
        <w:rPr>
          <w:b/>
        </w:rPr>
      </w:pPr>
      <w:r w:rsidRPr="00084655">
        <w:rPr>
          <w:b/>
        </w:rPr>
        <w:fldChar w:fldCharType="end"/>
      </w:r>
    </w:p>
    <w:p w:rsidR="002A0FFE" w:rsidRPr="00084655" w:rsidRDefault="002A0FFE" w:rsidP="00306258">
      <w:pPr>
        <w:pStyle w:val="Heading1"/>
        <w:keepNext w:val="0"/>
      </w:pPr>
      <w:bookmarkStart w:id="10" w:name="_Ref157228649"/>
      <w:bookmarkStart w:id="11" w:name="_Toc355280328"/>
      <w:bookmarkStart w:id="12" w:name="_Toc359579850"/>
      <w:bookmarkEnd w:id="9"/>
      <w:r w:rsidRPr="00084655">
        <w:t>Introduction</w:t>
      </w:r>
      <w:bookmarkEnd w:id="10"/>
      <w:bookmarkEnd w:id="11"/>
      <w:bookmarkEnd w:id="12"/>
    </w:p>
    <w:p w:rsidR="007B0A47" w:rsidRDefault="006251A9" w:rsidP="00A7583F">
      <w:pPr>
        <w:pStyle w:val="Body"/>
      </w:pPr>
      <w:r>
        <w:t xml:space="preserve">SPECCHIO is a database </w:t>
      </w:r>
      <w:r w:rsidR="008C1F0E">
        <w:t>for storing</w:t>
      </w:r>
      <w:r>
        <w:t xml:space="preserve"> spectral data acquired by spectroradio</w:t>
      </w:r>
      <w:r w:rsidR="007B0A47">
        <w:t xml:space="preserve">meters and </w:t>
      </w:r>
      <w:r w:rsidR="008C1F0E">
        <w:t xml:space="preserve">their </w:t>
      </w:r>
      <w:r w:rsidR="007B0A47">
        <w:t>associated metadata</w:t>
      </w:r>
      <w:r w:rsidR="008C1F0E">
        <w:t>, combined with a user-friendly interface</w:t>
      </w:r>
      <w:r w:rsidR="007B0A47">
        <w:t>.</w:t>
      </w:r>
    </w:p>
    <w:p w:rsidR="00EF08F9" w:rsidRDefault="006251A9" w:rsidP="00A7583F">
      <w:pPr>
        <w:pStyle w:val="Body"/>
      </w:pPr>
      <w:r>
        <w:t xml:space="preserve">SPECCHIO was </w:t>
      </w:r>
      <w:r w:rsidR="007B0A47">
        <w:t xml:space="preserve">first </w:t>
      </w:r>
      <w:r>
        <w:t xml:space="preserve">developed </w:t>
      </w:r>
      <w:r w:rsidR="00DB5CD4">
        <w:t xml:space="preserve">at the Remote Sensing Labs at the Geography Department, University of Zurich </w:t>
      </w:r>
      <w:r>
        <w:t>to support long term usability and data sharing between researche</w:t>
      </w:r>
      <w:r w:rsidRPr="007B0A47">
        <w:t>rs.</w:t>
      </w:r>
    </w:p>
    <w:p w:rsidR="002A0FFE" w:rsidRPr="007B0A47" w:rsidRDefault="00EF08F9" w:rsidP="00A7583F">
      <w:pPr>
        <w:pStyle w:val="Body"/>
      </w:pPr>
      <w:r>
        <w:t xml:space="preserve">SPECCHIO </w:t>
      </w:r>
      <w:r w:rsidR="007B0A47">
        <w:t xml:space="preserve">was then </w:t>
      </w:r>
      <w:r w:rsidR="007B0A47" w:rsidRPr="007B0A47">
        <w:t>further enhanced through a project run by the University of Wollongong in 2012/2013. This project was supported by the Australian National Data Service (ANDS). ANDS is supported by the Australian Government through the National Collaborative Research Infrastructure Strategy Program and the Education Investment Fund (EIF) Super Science Initiative.</w:t>
      </w:r>
    </w:p>
    <w:p w:rsidR="002F3529" w:rsidRDefault="00EF08F9" w:rsidP="00A7583F">
      <w:pPr>
        <w:pStyle w:val="Body"/>
      </w:pPr>
      <w:r>
        <w:t xml:space="preserve">“Specchio” </w:t>
      </w:r>
      <w:r w:rsidR="002F3529">
        <w:t>is an Italian word meaning “mirror” or “looking glass”. It can also be used to refer to a table of data or a scoreboard.</w:t>
      </w:r>
    </w:p>
    <w:p w:rsidR="007221BB" w:rsidRDefault="007221BB" w:rsidP="007221BB">
      <w:pPr>
        <w:pStyle w:val="Heading2"/>
      </w:pPr>
      <w:bookmarkStart w:id="13" w:name="_Toc355280329"/>
      <w:bookmarkStart w:id="14" w:name="_Toc359579851"/>
      <w:r>
        <w:t>Document scope</w:t>
      </w:r>
      <w:bookmarkEnd w:id="13"/>
      <w:bookmarkEnd w:id="14"/>
    </w:p>
    <w:p w:rsidR="007221BB" w:rsidRDefault="00F52044" w:rsidP="007221BB">
      <w:pPr>
        <w:pStyle w:val="Body"/>
      </w:pPr>
      <w:r>
        <w:t>SPECCHIO</w:t>
      </w:r>
      <w:r w:rsidR="00DB5CD4">
        <w:t xml:space="preserve"> uses a Client-Server architecture. </w:t>
      </w:r>
      <w:r w:rsidR="007221BB">
        <w:t>This Use</w:t>
      </w:r>
      <w:r w:rsidR="00DB5CD4">
        <w:t>r</w:t>
      </w:r>
      <w:r w:rsidR="007221BB">
        <w:t xml:space="preserve"> Guide </w:t>
      </w:r>
      <w:r w:rsidR="00334CF9">
        <w:t>details</w:t>
      </w:r>
      <w:r w:rsidR="007221BB">
        <w:t xml:space="preserve"> operation of the </w:t>
      </w:r>
      <w:r w:rsidR="00DB5CD4">
        <w:t xml:space="preserve">Client </w:t>
      </w:r>
      <w:r w:rsidR="007221BB">
        <w:t xml:space="preserve">component of </w:t>
      </w:r>
      <w:r>
        <w:t>SPECCHIO</w:t>
      </w:r>
      <w:r w:rsidR="007221BB">
        <w:t>.</w:t>
      </w:r>
    </w:p>
    <w:p w:rsidR="005844B5" w:rsidRPr="007221BB" w:rsidRDefault="005844B5" w:rsidP="007221BB">
      <w:pPr>
        <w:pStyle w:val="Body"/>
      </w:pPr>
      <w:r>
        <w:t xml:space="preserve">This document </w:t>
      </w:r>
      <w:r w:rsidR="008C1F0E">
        <w:t>focuses on</w:t>
      </w:r>
      <w:r>
        <w:t xml:space="preserve"> the Windows operation of SPECCHIO for most of its descriptions, screen shots and examples. The operation of the SPECCHIO on Mac and Linux is equivalent and can be inferred from the Windows descriptions.</w:t>
      </w:r>
    </w:p>
    <w:p w:rsidR="007221BB" w:rsidRDefault="007221BB" w:rsidP="007221BB">
      <w:pPr>
        <w:pStyle w:val="Heading2"/>
      </w:pPr>
      <w:bookmarkStart w:id="15" w:name="_Toc355280330"/>
      <w:bookmarkStart w:id="16" w:name="_Toc359579852"/>
      <w:r>
        <w:t>Intended audience</w:t>
      </w:r>
      <w:bookmarkEnd w:id="15"/>
      <w:bookmarkEnd w:id="16"/>
    </w:p>
    <w:p w:rsidR="00DB5CD4" w:rsidRDefault="007221BB" w:rsidP="007221BB">
      <w:pPr>
        <w:pStyle w:val="Body"/>
      </w:pPr>
      <w:r>
        <w:t>This document assumes</w:t>
      </w:r>
      <w:r w:rsidR="00DB5CD4">
        <w:t xml:space="preserve"> that readers are familiar with...</w:t>
      </w:r>
    </w:p>
    <w:p w:rsidR="007221BB" w:rsidRPr="007221BB" w:rsidRDefault="007221BB" w:rsidP="00DB5CD4">
      <w:pPr>
        <w:pStyle w:val="Bullet"/>
      </w:pPr>
      <w:r>
        <w:t xml:space="preserve">remote sensing and the disciplines and </w:t>
      </w:r>
      <w:r w:rsidR="004B60CF">
        <w:t>processes</w:t>
      </w:r>
      <w:r w:rsidR="00DB5CD4">
        <w:t xml:space="preserve"> related to it.</w:t>
      </w:r>
    </w:p>
    <w:p w:rsidR="007221BB" w:rsidRDefault="00DB5CD4" w:rsidP="00DB5CD4">
      <w:pPr>
        <w:pStyle w:val="Bullet"/>
      </w:pPr>
      <w:r>
        <w:t>the general operation of their own computer.</w:t>
      </w:r>
    </w:p>
    <w:p w:rsidR="002F3529" w:rsidRPr="007221BB" w:rsidRDefault="002F3529" w:rsidP="00DB5CD4">
      <w:pPr>
        <w:pStyle w:val="Bullet"/>
      </w:pPr>
      <w:r>
        <w:t>the general concept of a client-server architecture.</w:t>
      </w:r>
    </w:p>
    <w:p w:rsidR="007221BB" w:rsidRDefault="00F52044" w:rsidP="007221BB">
      <w:pPr>
        <w:pStyle w:val="Heading2"/>
      </w:pPr>
      <w:bookmarkStart w:id="17" w:name="_Toc355280331"/>
      <w:bookmarkStart w:id="18" w:name="_Toc359579853"/>
      <w:r>
        <w:t>SPECCHIO</w:t>
      </w:r>
      <w:r w:rsidR="007221BB">
        <w:t xml:space="preserve"> ownership and access</w:t>
      </w:r>
      <w:bookmarkEnd w:id="17"/>
      <w:bookmarkEnd w:id="18"/>
    </w:p>
    <w:p w:rsidR="007221BB" w:rsidRPr="007B0A47" w:rsidRDefault="007221BB" w:rsidP="007B0A47">
      <w:pPr>
        <w:pStyle w:val="DocAction"/>
      </w:pPr>
      <w:r w:rsidRPr="007B0A47">
        <w:t>%%%</w:t>
      </w:r>
      <w:r w:rsidR="007B0A47" w:rsidRPr="007B0A47">
        <w:t xml:space="preserve"> INSERT ACCESS RIGHTS INFO ONCE RECEIVED FROM UOW</w:t>
      </w:r>
    </w:p>
    <w:p w:rsidR="00334CF9" w:rsidRDefault="00334CF9" w:rsidP="00334CF9">
      <w:pPr>
        <w:pStyle w:val="Heading2"/>
      </w:pPr>
      <w:bookmarkStart w:id="19" w:name="_Toc359579854"/>
      <w:bookmarkStart w:id="20" w:name="_Toc355280332"/>
      <w:r>
        <w:t>Copyright and licensing</w:t>
      </w:r>
      <w:bookmarkEnd w:id="19"/>
    </w:p>
    <w:p w:rsidR="00334CF9" w:rsidRDefault="00334CF9" w:rsidP="00334CF9">
      <w:pPr>
        <w:pStyle w:val="Body"/>
      </w:pPr>
      <w:r>
        <w:t xml:space="preserve">SPECCHIO is released under a Creative Commons licence. </w:t>
      </w:r>
      <w:r w:rsidRPr="007221BB">
        <w:rPr>
          <w:rStyle w:val="DocActionChar"/>
        </w:rPr>
        <w:t>%%%</w:t>
      </w:r>
      <w:r>
        <w:rPr>
          <w:rStyle w:val="DocActionChar"/>
        </w:rPr>
        <w:t xml:space="preserve"> which one? </w:t>
      </w:r>
      <w:r w:rsidRPr="00DB5CD4">
        <w:t xml:space="preserve">Therefore its source is readily available for inspection and development. It can be found at </w:t>
      </w:r>
      <w:r>
        <w:rPr>
          <w:rStyle w:val="DocActionChar"/>
        </w:rPr>
        <w:t>%%%where?</w:t>
      </w:r>
      <w:r w:rsidRPr="00DB5CD4">
        <w:t>.</w:t>
      </w:r>
    </w:p>
    <w:p w:rsidR="00334CF9" w:rsidRDefault="00334CF9" w:rsidP="00334CF9">
      <w:pPr>
        <w:pStyle w:val="Heading2"/>
      </w:pPr>
      <w:bookmarkStart w:id="21" w:name="_Toc359579855"/>
      <w:r>
        <w:t>For Further Information</w:t>
      </w:r>
      <w:bookmarkEnd w:id="21"/>
    </w:p>
    <w:p w:rsidR="00334CF9" w:rsidRDefault="00334CF9" w:rsidP="00334CF9">
      <w:pPr>
        <w:pStyle w:val="Body"/>
      </w:pPr>
      <w:r>
        <w:t>Please refer to the following documents for more information about SPECCHIO. Unless otherwise stated, they can be found in the SPECCHIO Installation kit.</w:t>
      </w:r>
    </w:p>
    <w:p w:rsidR="00334CF9" w:rsidRDefault="00334CF9" w:rsidP="00334CF9">
      <w:pPr>
        <w:pStyle w:val="HangingIndent"/>
      </w:pPr>
      <w:r w:rsidRPr="00365381">
        <w:rPr>
          <w:rStyle w:val="Strong"/>
        </w:rPr>
        <w:t>SPECCHIO_ReleaseNotes.txt</w:t>
      </w:r>
      <w:r>
        <w:t xml:space="preserve"> can be found in each Installation Kit and provides installation instructions for the SPECCHIO Client.</w:t>
      </w:r>
    </w:p>
    <w:p w:rsidR="00334CF9" w:rsidRPr="00334CF9" w:rsidRDefault="00334CF9" w:rsidP="00334CF9">
      <w:pPr>
        <w:pStyle w:val="HangingIndent"/>
      </w:pPr>
      <w:r>
        <w:rPr>
          <w:rStyle w:val="Strong"/>
        </w:rPr>
        <w:t xml:space="preserve">SPECCHIO_Tutorial.pdf </w:t>
      </w:r>
      <w:r>
        <w:t>provides instruction in the operation of key areas of the SPECCHIO Client.</w:t>
      </w:r>
    </w:p>
    <w:p w:rsidR="00334CF9" w:rsidRDefault="00334CF9" w:rsidP="00334CF9">
      <w:pPr>
        <w:pStyle w:val="HangingIndent"/>
      </w:pPr>
      <w:r w:rsidRPr="00365381">
        <w:rPr>
          <w:rStyle w:val="Strong"/>
        </w:rPr>
        <w:t>SPECCHIO_Mat</w:t>
      </w:r>
      <w:r w:rsidR="00D51039">
        <w:rPr>
          <w:rStyle w:val="Strong"/>
        </w:rPr>
        <w:t>l</w:t>
      </w:r>
      <w:r w:rsidRPr="00365381">
        <w:rPr>
          <w:rStyle w:val="Strong"/>
        </w:rPr>
        <w:t>abGuide.pdf</w:t>
      </w:r>
      <w:r>
        <w:t xml:space="preserve"> provides instructions on using Mat</w:t>
      </w:r>
      <w:r w:rsidR="00BB39E2">
        <w:t>l</w:t>
      </w:r>
      <w:r>
        <w:t xml:space="preserve">ab to access SPECCHIO from a User’s computer. </w:t>
      </w:r>
      <w:r w:rsidRPr="00074453">
        <w:rPr>
          <w:rStyle w:val="DocActionChar"/>
        </w:rPr>
        <w:t>%</w:t>
      </w:r>
      <w:r w:rsidR="00DA17D3">
        <w:rPr>
          <w:rStyle w:val="DocActionChar"/>
        </w:rPr>
        <w:t>%</w:t>
      </w:r>
      <w:r w:rsidRPr="00074453">
        <w:rPr>
          <w:rStyle w:val="DocActionChar"/>
        </w:rPr>
        <w:t>%% Confirm the name of this document</w:t>
      </w:r>
      <w:r w:rsidR="008C1F0E">
        <w:rPr>
          <w:rStyle w:val="DocActionChar"/>
        </w:rPr>
        <w:t>, or whether it will instead be provided on the UOW Specchio Website, in which case this reference should be removed, and a comment about Matlab added to the Website description below</w:t>
      </w:r>
      <w:r w:rsidRPr="00074453">
        <w:rPr>
          <w:rStyle w:val="DocActionChar"/>
        </w:rPr>
        <w:t>.</w:t>
      </w:r>
      <w:r>
        <w:rPr>
          <w:rStyle w:val="DocActionChar"/>
        </w:rPr>
        <w:t xml:space="preserve"> Nick/Andy/Elaine</w:t>
      </w:r>
    </w:p>
    <w:p w:rsidR="00334CF9" w:rsidRDefault="00334CF9" w:rsidP="00334CF9">
      <w:pPr>
        <w:pStyle w:val="HangingIndent"/>
      </w:pPr>
      <w:r w:rsidRPr="00365381">
        <w:rPr>
          <w:rStyle w:val="Strong"/>
        </w:rPr>
        <w:t>SPECCHIO_ServerGuide.pdf</w:t>
      </w:r>
      <w:r>
        <w:t xml:space="preserve"> provides system administrators with information to assist in managing and maintaining a SPECCHIO Server System. </w:t>
      </w:r>
      <w:r w:rsidRPr="00074453">
        <w:rPr>
          <w:rStyle w:val="DocActionChar"/>
        </w:rPr>
        <w:t>%</w:t>
      </w:r>
      <w:r w:rsidR="00DA17D3">
        <w:rPr>
          <w:rStyle w:val="DocActionChar"/>
        </w:rPr>
        <w:t>%</w:t>
      </w:r>
      <w:r w:rsidRPr="00074453">
        <w:rPr>
          <w:rStyle w:val="DocActionChar"/>
        </w:rPr>
        <w:t>%% Confirm the name of this document.</w:t>
      </w:r>
      <w:r>
        <w:rPr>
          <w:rStyle w:val="DocActionChar"/>
        </w:rPr>
        <w:t xml:space="preserve"> Nick</w:t>
      </w:r>
    </w:p>
    <w:p w:rsidR="00334CF9" w:rsidRPr="00BB39E2" w:rsidRDefault="00334CF9" w:rsidP="00334CF9">
      <w:pPr>
        <w:pStyle w:val="HangingIndent"/>
      </w:pPr>
      <w:r>
        <w:rPr>
          <w:rStyle w:val="Strong"/>
        </w:rPr>
        <w:t xml:space="preserve">SPECCHIO Web Site </w:t>
      </w:r>
      <w:hyperlink r:id="rId11" w:history="1">
        <w:r w:rsidR="00BB39E2" w:rsidRPr="00D175AC">
          <w:rPr>
            <w:rStyle w:val="Hyperlink"/>
          </w:rPr>
          <w:t>www.specchio.uow.edu.au</w:t>
        </w:r>
      </w:hyperlink>
      <w:r>
        <w:t xml:space="preserve"> General information about SPECCHIO</w:t>
      </w:r>
      <w:r w:rsidR="00BB39E2">
        <w:t xml:space="preserve"> as hosted by the University of Wollongong, including information about </w:t>
      </w:r>
      <w:r w:rsidR="008C1F0E">
        <w:t xml:space="preserve">SPECCHIO </w:t>
      </w:r>
      <w:r w:rsidR="00BB39E2">
        <w:t>releases and tutorials.</w:t>
      </w:r>
    </w:p>
    <w:p w:rsidR="00334CF9" w:rsidRDefault="00334CF9" w:rsidP="00334CF9">
      <w:pPr>
        <w:pStyle w:val="HangingIndent"/>
        <w:rPr>
          <w:rStyle w:val="DocActionChar"/>
        </w:rPr>
      </w:pPr>
      <w:r>
        <w:rPr>
          <w:rStyle w:val="Strong"/>
        </w:rPr>
        <w:t xml:space="preserve">SPECCHIO GitHub </w:t>
      </w:r>
      <w:hyperlink r:id="rId12" w:history="1">
        <w:r>
          <w:rPr>
            <w:rStyle w:val="Hyperlink"/>
          </w:rPr>
          <w:t>https://github.com/IntersectAustralia/dc10</w:t>
        </w:r>
      </w:hyperlink>
      <w:r>
        <w:t xml:space="preserve"> Installation kits for University of Wollongong version of SPECCHIO Client and documentation for that version. </w:t>
      </w:r>
      <w:r w:rsidRPr="00074453">
        <w:rPr>
          <w:rStyle w:val="DocActionChar"/>
        </w:rPr>
        <w:t>%%% This location is currently protected and not accessible. Nick suggests this may not be the final location.</w:t>
      </w:r>
      <w:r>
        <w:rPr>
          <w:rStyle w:val="DocActionChar"/>
        </w:rPr>
        <w:t xml:space="preserve"> Elaine</w:t>
      </w:r>
    </w:p>
    <w:p w:rsidR="00334CF9" w:rsidRDefault="00334CF9" w:rsidP="00334CF9">
      <w:pPr>
        <w:pStyle w:val="Body"/>
      </w:pPr>
      <w:r w:rsidRPr="00334CF9">
        <w:t xml:space="preserve">See also </w:t>
      </w:r>
      <w:r w:rsidRPr="00697D81">
        <w:rPr>
          <w:rStyle w:val="CrossReference"/>
        </w:rPr>
        <w:t xml:space="preserve">Chapter </w:t>
      </w:r>
      <w:fldSimple w:instr=" REF _Ref357606885 \r \h  \* MERGEFORMAT ">
        <w:r w:rsidR="00A92DD8" w:rsidRPr="00A92DD8">
          <w:rPr>
            <w:rStyle w:val="CrossReference"/>
          </w:rPr>
          <w:t>11</w:t>
        </w:r>
      </w:fldSimple>
      <w:r w:rsidRPr="00697D81">
        <w:rPr>
          <w:rStyle w:val="CrossReference"/>
        </w:rPr>
        <w:t xml:space="preserve"> </w:t>
      </w:r>
      <w:fldSimple w:instr=" REF _Ref357606881 \h  \* MERGEFORMAT ">
        <w:r w:rsidR="00A92DD8" w:rsidRPr="00A92DD8">
          <w:rPr>
            <w:rStyle w:val="CrossReference"/>
          </w:rPr>
          <w:t>References</w:t>
        </w:r>
      </w:fldSimple>
      <w:r>
        <w:t xml:space="preserve"> for a list of academic articles related to SPECCHIO and its use.</w:t>
      </w:r>
    </w:p>
    <w:p w:rsidR="00ED2D41" w:rsidRDefault="00ED2D41" w:rsidP="00ED2D41">
      <w:pPr>
        <w:pStyle w:val="Heading1"/>
      </w:pPr>
      <w:bookmarkStart w:id="22" w:name="_Toc359579856"/>
      <w:bookmarkEnd w:id="20"/>
      <w:r>
        <w:t>Glossary</w:t>
      </w:r>
      <w:bookmarkEnd w:id="22"/>
    </w:p>
    <w:p w:rsidR="00ED2D41" w:rsidRDefault="00ED2D41" w:rsidP="00792B27">
      <w:pPr>
        <w:pStyle w:val="Body"/>
      </w:pPr>
      <w:r>
        <w:t xml:space="preserve">The explanations of words and terms in this glossary include both those terms which may not be familiar to some </w:t>
      </w:r>
      <w:r w:rsidR="00E360A5">
        <w:t>readers</w:t>
      </w:r>
      <w:r>
        <w:t xml:space="preserve"> and those which have a specific meaning in the context of </w:t>
      </w:r>
      <w:r w:rsidR="00F52044">
        <w:t>SPECCHIO</w:t>
      </w:r>
      <w:r w:rsidR="003C0124">
        <w:t xml:space="preserve"> or this </w:t>
      </w:r>
      <w:r>
        <w:t>document.</w:t>
      </w:r>
    </w:p>
    <w:tbl>
      <w:tblPr>
        <w:tblStyle w:val="TableSimple"/>
        <w:tblW w:w="0" w:type="auto"/>
        <w:tblLayout w:type="fixed"/>
        <w:tblLook w:val="04A0"/>
      </w:tblPr>
      <w:tblGrid>
        <w:gridCol w:w="1667"/>
        <w:gridCol w:w="7195"/>
      </w:tblGrid>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ANDS</w:t>
            </w:r>
          </w:p>
        </w:tc>
        <w:tc>
          <w:tcPr>
            <w:tcW w:w="7195" w:type="dxa"/>
          </w:tcPr>
          <w:p w:rsidR="003C0124" w:rsidRDefault="003C0124" w:rsidP="001F51CB">
            <w:pPr>
              <w:pStyle w:val="TableText"/>
              <w:rPr>
                <w:color w:val="222222"/>
                <w:lang w:val="en-AU" w:eastAsia="ja-JP"/>
              </w:rPr>
            </w:pPr>
            <w:r>
              <w:rPr>
                <w:color w:val="222222"/>
                <w:lang w:val="en-AU" w:eastAsia="ja-JP"/>
              </w:rPr>
              <w:t>Australian National Data Service</w:t>
            </w:r>
          </w:p>
          <w:p w:rsidR="003C0124" w:rsidRPr="00ED2D41" w:rsidRDefault="003C0124" w:rsidP="001A3E85">
            <w:pPr>
              <w:pStyle w:val="TableText"/>
              <w:rPr>
                <w:color w:val="222222"/>
                <w:lang w:val="en-AU" w:eastAsia="ja-JP"/>
              </w:rPr>
            </w:pPr>
            <w:r>
              <w:rPr>
                <w:color w:val="222222"/>
                <w:lang w:val="en-AU" w:eastAsia="ja-JP"/>
              </w:rPr>
              <w:t xml:space="preserve">This body hosts the Research Data Australia (RDA) service. </w:t>
            </w:r>
            <w:r w:rsidR="00F52044">
              <w:rPr>
                <w:color w:val="222222"/>
                <w:lang w:val="en-AU" w:eastAsia="ja-JP"/>
              </w:rPr>
              <w:t>SPECCHIO</w:t>
            </w:r>
            <w:r>
              <w:rPr>
                <w:color w:val="222222"/>
                <w:lang w:val="en-AU" w:eastAsia="ja-JP"/>
              </w:rPr>
              <w:t xml:space="preserve"> supports publishing research data to this service. See </w:t>
            </w:r>
            <w:hyperlink r:id="rId13" w:history="1">
              <w:r>
                <w:rPr>
                  <w:rStyle w:val="Hyperlink"/>
                </w:rPr>
                <w:t>http://www.ands.org.au/</w:t>
              </w:r>
            </w:hyperlink>
            <w:r>
              <w:t xml:space="preserve"> and </w:t>
            </w:r>
            <w:r w:rsidRPr="003C0124">
              <w:rPr>
                <w:rStyle w:val="CrossReference"/>
              </w:rPr>
              <w:t xml:space="preserve">Chapter </w:t>
            </w:r>
            <w:fldSimple w:instr=" REF _Ref358385166 \r \h  \* MERGEFORMAT ">
              <w:r w:rsidR="00A92DD8" w:rsidRPr="00A92DD8">
                <w:rPr>
                  <w:rStyle w:val="CrossReference"/>
                </w:rPr>
                <w:t>7</w:t>
              </w:r>
            </w:fldSimple>
            <w:r w:rsidRPr="003C0124">
              <w:rPr>
                <w:rStyle w:val="CrossReference"/>
              </w:rPr>
              <w:t xml:space="preserve"> </w:t>
            </w:r>
            <w:fldSimple w:instr=" REF _Ref358385166 \h  \* MERGEFORMAT ">
              <w:r w:rsidR="00A92DD8" w:rsidRPr="00A92DD8">
                <w:rPr>
                  <w:rStyle w:val="CrossReference"/>
                </w:rPr>
                <w:t>Publishing Data to ANDS</w:t>
              </w:r>
            </w:fldSimple>
            <w:r>
              <w:t>.</w:t>
            </w:r>
          </w:p>
        </w:tc>
      </w:tr>
      <w:tr w:rsidR="003C0124" w:rsidRPr="00ED2D41" w:rsidTr="00FB2514">
        <w:tc>
          <w:tcPr>
            <w:tcW w:w="1667" w:type="dxa"/>
          </w:tcPr>
          <w:p w:rsidR="003C0124" w:rsidRPr="00ED2D41" w:rsidRDefault="003C0124" w:rsidP="00ED2D41">
            <w:pPr>
              <w:pStyle w:val="TableText"/>
              <w:rPr>
                <w:b/>
                <w:lang w:val="en-AU" w:eastAsia="ja-JP"/>
              </w:rPr>
            </w:pPr>
            <w:r w:rsidRPr="00ED2D41">
              <w:rPr>
                <w:b/>
                <w:lang w:val="en-AU" w:eastAsia="ja-JP"/>
              </w:rPr>
              <w:t>Calibration</w:t>
            </w:r>
          </w:p>
        </w:tc>
        <w:tc>
          <w:tcPr>
            <w:tcW w:w="7195" w:type="dxa"/>
          </w:tcPr>
          <w:p w:rsidR="003C0124" w:rsidRPr="00ED2D41" w:rsidRDefault="008C1F0E" w:rsidP="003C0124">
            <w:pPr>
              <w:pStyle w:val="TableText"/>
              <w:rPr>
                <w:color w:val="222222"/>
                <w:lang w:val="en-AU" w:eastAsia="ja-JP"/>
              </w:rPr>
            </w:pPr>
            <w:r>
              <w:rPr>
                <w:color w:val="222222"/>
                <w:lang w:val="en-AU" w:eastAsia="ja-JP"/>
              </w:rPr>
              <w:t>The process of linking a</w:t>
            </w:r>
            <w:r w:rsidR="003C0124" w:rsidRPr="00ED2D41">
              <w:rPr>
                <w:color w:val="222222"/>
                <w:lang w:val="en-AU" w:eastAsia="ja-JP"/>
              </w:rPr>
              <w:t xml:space="preserve">n </w:t>
            </w:r>
            <w:r w:rsidR="001247E8">
              <w:rPr>
                <w:color w:val="222222"/>
                <w:lang w:val="en-AU" w:eastAsia="ja-JP"/>
              </w:rPr>
              <w:t>Instrument</w:t>
            </w:r>
            <w:r w:rsidR="003C0124" w:rsidRPr="00ED2D41">
              <w:rPr>
                <w:color w:val="222222"/>
                <w:lang w:val="en-AU" w:eastAsia="ja-JP"/>
              </w:rPr>
              <w:t xml:space="preserve">'s response to a defined physical input, </w:t>
            </w:r>
            <w:r w:rsidR="003C0124">
              <w:rPr>
                <w:color w:val="222222"/>
                <w:lang w:val="en-AU" w:eastAsia="ja-JP"/>
              </w:rPr>
              <w:t>for example,</w:t>
            </w:r>
            <w:r w:rsidR="003C0124" w:rsidRPr="00ED2D41">
              <w:rPr>
                <w:color w:val="222222"/>
                <w:lang w:val="en-AU" w:eastAsia="ja-JP"/>
              </w:rPr>
              <w:t xml:space="preserve"> assigning the correct wavelengths to a band</w:t>
            </w:r>
            <w:r w:rsidR="003C0124">
              <w:rPr>
                <w:color w:val="222222"/>
                <w:lang w:val="en-AU" w:eastAsia="ja-JP"/>
              </w:rPr>
              <w:t>,</w:t>
            </w:r>
            <w:r w:rsidR="003C0124" w:rsidRPr="00ED2D41">
              <w:rPr>
                <w:color w:val="222222"/>
                <w:lang w:val="en-AU" w:eastAsia="ja-JP"/>
              </w:rPr>
              <w:t xml:space="preserve"> or </w:t>
            </w:r>
            <w:r>
              <w:rPr>
                <w:color w:val="222222"/>
                <w:lang w:val="en-AU" w:eastAsia="ja-JP"/>
              </w:rPr>
              <w:t xml:space="preserve">assigning </w:t>
            </w:r>
            <w:r w:rsidR="003C0124" w:rsidRPr="00ED2D41">
              <w:rPr>
                <w:color w:val="222222"/>
                <w:lang w:val="en-AU" w:eastAsia="ja-JP"/>
              </w:rPr>
              <w:t>factors that describe the relationship between radiance and recorded digital numbers.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Campaign</w:t>
            </w:r>
          </w:p>
        </w:tc>
        <w:tc>
          <w:tcPr>
            <w:tcW w:w="7195" w:type="dxa"/>
          </w:tcPr>
          <w:p w:rsidR="003C0124" w:rsidRPr="00ED2D41" w:rsidRDefault="003C0124" w:rsidP="003C0124">
            <w:pPr>
              <w:pStyle w:val="TableText"/>
            </w:pPr>
            <w:r w:rsidRPr="00ED2D41">
              <w:rPr>
                <w:color w:val="222222"/>
                <w:lang w:val="en-AU" w:eastAsia="ja-JP"/>
              </w:rPr>
              <w:t xml:space="preserve">Refers to an activity during which </w:t>
            </w:r>
            <w:r w:rsidR="007F4F37">
              <w:rPr>
                <w:color w:val="222222"/>
                <w:lang w:val="en-AU" w:eastAsia="ja-JP"/>
              </w:rPr>
              <w:t>Spectr</w:t>
            </w:r>
            <w:r w:rsidRPr="00ED2D41">
              <w:rPr>
                <w:color w:val="222222"/>
                <w:lang w:val="en-AU" w:eastAsia="ja-JP"/>
              </w:rPr>
              <w:t xml:space="preserve">al samples were acquired. A </w:t>
            </w:r>
            <w:r w:rsidR="007F4F37">
              <w:rPr>
                <w:color w:val="222222"/>
                <w:lang w:val="en-AU" w:eastAsia="ja-JP"/>
              </w:rPr>
              <w:t>Campaign</w:t>
            </w:r>
            <w:r w:rsidRPr="00ED2D41">
              <w:rPr>
                <w:color w:val="222222"/>
                <w:lang w:val="en-AU" w:eastAsia="ja-JP"/>
              </w:rPr>
              <w:t xml:space="preserve"> is defined in a contextual sense</w:t>
            </w:r>
            <w:r>
              <w:rPr>
                <w:color w:val="222222"/>
                <w:lang w:val="en-AU" w:eastAsia="ja-JP"/>
              </w:rPr>
              <w:t>. I</w:t>
            </w:r>
            <w:r w:rsidRPr="00ED2D41">
              <w:rPr>
                <w:color w:val="222222"/>
                <w:lang w:val="en-AU" w:eastAsia="ja-JP"/>
              </w:rPr>
              <w:t>t is not restricted by any temporal or spatial properties.</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Client-server</w:t>
            </w:r>
          </w:p>
        </w:tc>
        <w:tc>
          <w:tcPr>
            <w:tcW w:w="7195" w:type="dxa"/>
          </w:tcPr>
          <w:p w:rsidR="003C0124" w:rsidRPr="00ED2D41" w:rsidRDefault="003C0124" w:rsidP="008C1F0E">
            <w:pPr>
              <w:pStyle w:val="TableText"/>
              <w:rPr>
                <w:color w:val="222222"/>
                <w:lang w:val="en-AU" w:eastAsia="ja-JP"/>
              </w:rPr>
            </w:pPr>
            <w:r>
              <w:rPr>
                <w:color w:val="222222"/>
                <w:lang w:val="en-AU" w:eastAsia="ja-JP"/>
              </w:rPr>
              <w:t xml:space="preserve">A commonly used networked computer architecture which involves a “server”, which hosts a main computing facility such as a database or computation facility, and a number of “clients”, which access the server using a network, such as an intranet or the internet. </w:t>
            </w:r>
            <w:r w:rsidR="00F52044">
              <w:rPr>
                <w:color w:val="222222"/>
                <w:lang w:val="en-AU" w:eastAsia="ja-JP"/>
              </w:rPr>
              <w:t>SPECCHIO</w:t>
            </w:r>
            <w:r>
              <w:rPr>
                <w:color w:val="222222"/>
                <w:lang w:val="en-AU" w:eastAsia="ja-JP"/>
              </w:rPr>
              <w:t xml:space="preserve"> uses this architecture.</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FOR Codes</w:t>
            </w:r>
          </w:p>
        </w:tc>
        <w:tc>
          <w:tcPr>
            <w:tcW w:w="7195" w:type="dxa"/>
          </w:tcPr>
          <w:p w:rsidR="003C0124" w:rsidRDefault="003C0124" w:rsidP="00ED2D41">
            <w:pPr>
              <w:pStyle w:val="TableText"/>
              <w:rPr>
                <w:color w:val="222222"/>
                <w:lang w:val="en-AU" w:eastAsia="ja-JP"/>
              </w:rPr>
            </w:pPr>
            <w:r>
              <w:rPr>
                <w:color w:val="222222"/>
                <w:lang w:val="en-AU" w:eastAsia="ja-JP"/>
              </w:rPr>
              <w:t>Field of Research Codes</w:t>
            </w:r>
          </w:p>
          <w:p w:rsidR="003C0124" w:rsidRPr="00ED2D41" w:rsidRDefault="003C0124" w:rsidP="00E11C05">
            <w:pPr>
              <w:pStyle w:val="TableText"/>
              <w:rPr>
                <w:color w:val="222222"/>
                <w:lang w:val="en-AU" w:eastAsia="ja-JP"/>
              </w:rPr>
            </w:pPr>
            <w:r>
              <w:rPr>
                <w:color w:val="222222"/>
                <w:lang w:val="en-AU" w:eastAsia="ja-JP"/>
              </w:rPr>
              <w:t>This coding system was designed and developed by the Australian Research Council (</w:t>
            </w:r>
            <w:hyperlink r:id="rId14" w:history="1">
              <w:r w:rsidRPr="009C0A4C">
                <w:rPr>
                  <w:rStyle w:val="Hyperlink"/>
                </w:rPr>
                <w:t>http://www.arc.gov.au/</w:t>
              </w:r>
            </w:hyperlink>
            <w:r>
              <w:t xml:space="preserve">) </w:t>
            </w:r>
            <w:r>
              <w:rPr>
                <w:color w:val="222222"/>
                <w:lang w:val="en-AU" w:eastAsia="ja-JP"/>
              </w:rPr>
              <w:t xml:space="preserve">to categorise </w:t>
            </w:r>
            <w:r w:rsidR="00E11C05">
              <w:rPr>
                <w:color w:val="222222"/>
                <w:lang w:val="en-AU" w:eastAsia="ja-JP"/>
              </w:rPr>
              <w:t xml:space="preserve">areas of </w:t>
            </w:r>
            <w:r>
              <w:rPr>
                <w:color w:val="222222"/>
                <w:lang w:val="en-AU" w:eastAsia="ja-JP"/>
              </w:rPr>
              <w:t xml:space="preserve">research. FOR Codes are widely used across Australian research bodies, such as universities and the CSIRO, and government departments, such as the Bureau of Census and Statistics. Lists of FOR Codes can be found at sites such as </w:t>
            </w:r>
            <w:hyperlink r:id="rId15" w:history="1">
              <w:r>
                <w:rPr>
                  <w:rStyle w:val="Hyperlink"/>
                </w:rPr>
                <w:t>http://www.abs.gov.au/ausstats/abs@.nsf/Products/6BB427AB9696C225CA2574180004463E?opendocument</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HTTP/HTTPS</w:t>
            </w:r>
          </w:p>
        </w:tc>
        <w:tc>
          <w:tcPr>
            <w:tcW w:w="7195" w:type="dxa"/>
          </w:tcPr>
          <w:p w:rsidR="003C0124" w:rsidRDefault="003C0124" w:rsidP="00ED2D41">
            <w:pPr>
              <w:pStyle w:val="TableText"/>
              <w:rPr>
                <w:rFonts w:ascii="Arial" w:hAnsi="Arial" w:cs="Arial"/>
                <w:color w:val="444444"/>
                <w:shd w:val="clear" w:color="auto" w:fill="FFFFFF"/>
              </w:rPr>
            </w:pPr>
            <w:r>
              <w:rPr>
                <w:rFonts w:ascii="Arial" w:hAnsi="Arial" w:cs="Arial"/>
                <w:color w:val="444444"/>
                <w:shd w:val="clear" w:color="auto" w:fill="FFFFFF"/>
              </w:rPr>
              <w:t>Hypertext Transfer Protocol</w:t>
            </w:r>
          </w:p>
          <w:p w:rsidR="003C0124" w:rsidRPr="00ED2D41" w:rsidRDefault="003C0124" w:rsidP="009736D5">
            <w:pPr>
              <w:pStyle w:val="TableText"/>
              <w:rPr>
                <w:color w:val="222222"/>
                <w:lang w:val="en-AU" w:eastAsia="ja-JP"/>
              </w:rPr>
            </w:pPr>
            <w:r>
              <w:rPr>
                <w:rFonts w:ascii="Arial" w:hAnsi="Arial" w:cs="Arial"/>
                <w:color w:val="444444"/>
                <w:shd w:val="clear" w:color="auto" w:fill="FFFFFF"/>
              </w:rPr>
              <w:t>HTTP is a very widely used network protocol</w:t>
            </w:r>
            <w:r w:rsidR="008C1F0E">
              <w:rPr>
                <w:rFonts w:ascii="Arial" w:hAnsi="Arial" w:cs="Arial"/>
                <w:color w:val="444444"/>
                <w:shd w:val="clear" w:color="auto" w:fill="FFFFFF"/>
              </w:rPr>
              <w:t>,</w:t>
            </w:r>
            <w:r>
              <w:rPr>
                <w:rFonts w:ascii="Arial" w:hAnsi="Arial" w:cs="Arial"/>
                <w:color w:val="444444"/>
                <w:shd w:val="clear" w:color="auto" w:fill="FFFFFF"/>
              </w:rPr>
              <w:t xml:space="preserve"> which is also used by </w:t>
            </w:r>
            <w:r w:rsidR="00F52044">
              <w:rPr>
                <w:rFonts w:ascii="Arial" w:hAnsi="Arial" w:cs="Arial"/>
                <w:color w:val="444444"/>
                <w:shd w:val="clear" w:color="auto" w:fill="FFFFFF"/>
              </w:rPr>
              <w:t>SPECCHIO</w:t>
            </w:r>
            <w:r>
              <w:rPr>
                <w:rFonts w:ascii="Arial" w:hAnsi="Arial" w:cs="Arial"/>
                <w:color w:val="444444"/>
                <w:shd w:val="clear" w:color="auto" w:fill="FFFFFF"/>
              </w:rPr>
              <w:t xml:space="preserve"> Clients to communicate with the </w:t>
            </w:r>
            <w:r w:rsidR="00F52044">
              <w:rPr>
                <w:rFonts w:ascii="Arial" w:hAnsi="Arial" w:cs="Arial"/>
                <w:color w:val="444444"/>
                <w:shd w:val="clear" w:color="auto" w:fill="FFFFFF"/>
              </w:rPr>
              <w:t>SPECCHIO</w:t>
            </w:r>
            <w:r>
              <w:rPr>
                <w:rFonts w:ascii="Arial" w:hAnsi="Arial" w:cs="Arial"/>
                <w:color w:val="444444"/>
                <w:shd w:val="clear" w:color="auto" w:fill="FFFFFF"/>
              </w:rPr>
              <w:t xml:space="preserve"> Server. HTTPS is the secure version of this protocol.</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w:t>
            </w:r>
          </w:p>
        </w:tc>
        <w:tc>
          <w:tcPr>
            <w:tcW w:w="7195" w:type="dxa"/>
          </w:tcPr>
          <w:p w:rsidR="003C0124" w:rsidRPr="00ED2D41" w:rsidRDefault="003C0124" w:rsidP="009736D5">
            <w:pPr>
              <w:pStyle w:val="TableText"/>
              <w:rPr>
                <w:color w:val="222222"/>
                <w:lang w:val="en-AU" w:eastAsia="ja-JP"/>
              </w:rPr>
            </w:pPr>
            <w:r>
              <w:rPr>
                <w:color w:val="222222"/>
                <w:lang w:val="en-AU" w:eastAsia="ja-JP"/>
              </w:rPr>
              <w:t xml:space="preserve">In the context of this document, an individual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sidR="001247E8">
              <w:rPr>
                <w:color w:val="222222"/>
                <w:lang w:val="en-AU" w:eastAsia="ja-JP"/>
              </w:rPr>
              <w:t>Instrument</w:t>
            </w:r>
            <w:r>
              <w:rPr>
                <w:color w:val="222222"/>
                <w:lang w:val="en-AU" w:eastAsia="ja-JP"/>
              </w:rPr>
              <w:t xml:space="preserve">. Such an </w:t>
            </w:r>
            <w:r w:rsidR="001247E8">
              <w:rPr>
                <w:color w:val="222222"/>
                <w:lang w:val="en-AU" w:eastAsia="ja-JP"/>
              </w:rPr>
              <w:t>Instrument</w:t>
            </w:r>
            <w:r>
              <w:rPr>
                <w:color w:val="222222"/>
                <w:lang w:val="en-AU" w:eastAsia="ja-JP"/>
              </w:rPr>
              <w:t xml:space="preserve"> will have a serial number and an owner.</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 Type</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model or type of </w:t>
            </w:r>
            <w:r w:rsidRPr="00ED2D41">
              <w:rPr>
                <w:color w:val="222222"/>
                <w:lang w:val="en-AU" w:eastAsia="ja-JP"/>
              </w:rPr>
              <w:t>spectroradiomet</w:t>
            </w:r>
            <w:r>
              <w:rPr>
                <w:color w:val="222222"/>
                <w:lang w:val="en-AU" w:eastAsia="ja-JP"/>
              </w:rPr>
              <w:t>ric</w:t>
            </w:r>
            <w:r w:rsidRPr="00ED2D41">
              <w:rPr>
                <w:color w:val="222222"/>
                <w:lang w:val="en-AU" w:eastAsia="ja-JP"/>
              </w:rPr>
              <w:t xml:space="preserve"> </w:t>
            </w:r>
            <w:r w:rsidR="001247E8">
              <w:rPr>
                <w:color w:val="222222"/>
                <w:lang w:val="en-AU" w:eastAsia="ja-JP"/>
              </w:rPr>
              <w:t>Instrument</w:t>
            </w:r>
            <w:r>
              <w:rPr>
                <w:color w:val="222222"/>
                <w:lang w:val="en-AU" w:eastAsia="ja-JP"/>
              </w:rPr>
              <w:t xml:space="preserve">. It will be described by a model number and manufacturer. In this document and the </w:t>
            </w:r>
            <w:r w:rsidR="00F52044">
              <w:rPr>
                <w:color w:val="222222"/>
                <w:lang w:val="en-AU" w:eastAsia="ja-JP"/>
              </w:rPr>
              <w:t>SPECCHIO</w:t>
            </w:r>
            <w:r>
              <w:rPr>
                <w:color w:val="222222"/>
                <w:lang w:val="en-AU" w:eastAsia="ja-JP"/>
              </w:rPr>
              <w:t xml:space="preserve"> client, this term is used interchangeably with the terms “Instrument Model”, “Sensor” and “Sensor Type”.</w:t>
            </w:r>
          </w:p>
        </w:tc>
      </w:tr>
      <w:tr w:rsidR="003C0124" w:rsidRPr="00ED2D41" w:rsidTr="00FB2514">
        <w:tc>
          <w:tcPr>
            <w:tcW w:w="1667" w:type="dxa"/>
          </w:tcPr>
          <w:p w:rsidR="003C0124" w:rsidRPr="00211995" w:rsidRDefault="003C0124" w:rsidP="00ED2D41">
            <w:pPr>
              <w:pStyle w:val="TableText"/>
              <w:rPr>
                <w:b/>
                <w:color w:val="222222"/>
                <w:lang w:eastAsia="ja-JP"/>
              </w:rPr>
            </w:pPr>
            <w:r>
              <w:rPr>
                <w:b/>
                <w:color w:val="222222"/>
                <w:lang w:eastAsia="ja-JP"/>
              </w:rPr>
              <w:t>MySQL</w:t>
            </w:r>
          </w:p>
        </w:tc>
        <w:tc>
          <w:tcPr>
            <w:tcW w:w="7195" w:type="dxa"/>
          </w:tcPr>
          <w:p w:rsidR="003C0124" w:rsidRPr="00211995" w:rsidRDefault="003C0124" w:rsidP="00211995">
            <w:pPr>
              <w:pStyle w:val="TableText"/>
            </w:pPr>
            <w:r>
              <w:t xml:space="preserve">The world’s most widely used relational database management system (RDMS) (according to Wikipedia). It is the RDMS used by the </w:t>
            </w:r>
            <w:r w:rsidR="00F52044">
              <w:t>SPECCHIO</w:t>
            </w:r>
            <w:r>
              <w:t xml:space="preserve"> Server. (See SQL.)</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RDA</w:t>
            </w:r>
          </w:p>
        </w:tc>
        <w:tc>
          <w:tcPr>
            <w:tcW w:w="7195" w:type="dxa"/>
          </w:tcPr>
          <w:p w:rsidR="003C0124" w:rsidRDefault="003C0124" w:rsidP="00FB2514">
            <w:pPr>
              <w:pStyle w:val="TableText"/>
            </w:pPr>
            <w:r w:rsidRPr="00FB2514">
              <w:t>Research Data Australia</w:t>
            </w:r>
          </w:p>
          <w:p w:rsidR="003C0124" w:rsidRPr="00FB2514" w:rsidRDefault="003C0124" w:rsidP="00FB2514">
            <w:pPr>
              <w:pStyle w:val="TableText"/>
            </w:pPr>
            <w:r>
              <w:t>Australian National Data Service’s (</w:t>
            </w:r>
            <w:r w:rsidRPr="00FB2514">
              <w:t>ANDS</w:t>
            </w:r>
            <w:r>
              <w:t>)</w:t>
            </w:r>
            <w:r w:rsidRPr="00FB2514">
              <w:t xml:space="preserve"> flagship service, </w:t>
            </w:r>
            <w:r>
              <w:t xml:space="preserve">which </w:t>
            </w:r>
            <w:r w:rsidRPr="00FB2514">
              <w:t xml:space="preserve">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w:t>
            </w:r>
            <w:r>
              <w:t xml:space="preserve">See </w:t>
            </w:r>
            <w:hyperlink r:id="rId16" w:history="1">
              <w:r>
                <w:rPr>
                  <w:rStyle w:val="Hyperlink"/>
                </w:rPr>
                <w:t>http://researchdata.ands.org.au/</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Reference Panel</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calibrated reflective panel with known reflectance properties. It is usually white, but may be grey or even close to black. A Reference Panel can be measured under the same lighting conditions as a target sample </w:t>
            </w:r>
            <w:r w:rsidR="00037DAE">
              <w:rPr>
                <w:color w:val="222222"/>
                <w:lang w:val="en-AU" w:eastAsia="ja-JP"/>
              </w:rPr>
              <w:t xml:space="preserve">in order to get an approximation of the </w:t>
            </w:r>
            <w:r w:rsidR="007F4F37">
              <w:rPr>
                <w:color w:val="222222"/>
                <w:lang w:val="en-AU" w:eastAsia="ja-JP"/>
              </w:rPr>
              <w:t>Spectr</w:t>
            </w:r>
            <w:r w:rsidR="00037DAE">
              <w:rPr>
                <w:color w:val="222222"/>
                <w:lang w:val="en-AU" w:eastAsia="ja-JP"/>
              </w:rPr>
              <w:t xml:space="preserve">um of the </w:t>
            </w:r>
            <w:r w:rsidR="00037DAE" w:rsidRPr="00ED2D41">
              <w:rPr>
                <w:color w:val="222222"/>
                <w:lang w:val="en-AU" w:eastAsia="ja-JP"/>
              </w:rPr>
              <w:t>solar irradiance</w:t>
            </w:r>
            <w:r w:rsidR="00037DAE">
              <w:rPr>
                <w:color w:val="222222"/>
                <w:lang w:val="en-AU" w:eastAsia="ja-JP"/>
              </w:rPr>
              <w:t xml:space="preserve"> or to collect data for the conversion of a target radiance to reflectance factors</w:t>
            </w:r>
            <w:r>
              <w:rPr>
                <w:color w:val="222222"/>
                <w:lang w:val="en-AU" w:eastAsia="ja-JP"/>
              </w:rPr>
              <w:t xml:space="preserve">.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Reference Spectrum</w:t>
            </w:r>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w:t>
            </w:r>
            <w:r w:rsidR="007F4F37">
              <w:rPr>
                <w:color w:val="222222"/>
                <w:lang w:val="en-AU" w:eastAsia="ja-JP"/>
              </w:rPr>
              <w:t>Spectr</w:t>
            </w:r>
            <w:r w:rsidRPr="00ED2D41">
              <w:rPr>
                <w:color w:val="222222"/>
                <w:lang w:val="en-AU" w:eastAsia="ja-JP"/>
              </w:rPr>
              <w:t xml:space="preserve">um acquired over a </w:t>
            </w:r>
            <w:r>
              <w:rPr>
                <w:color w:val="222222"/>
                <w:lang w:val="en-AU" w:eastAsia="ja-JP"/>
              </w:rPr>
              <w:t>R</w:t>
            </w:r>
            <w:r w:rsidRPr="00ED2D41">
              <w:rPr>
                <w:color w:val="222222"/>
                <w:lang w:val="en-AU" w:eastAsia="ja-JP"/>
              </w:rPr>
              <w:t xml:space="preserve">eference </w:t>
            </w:r>
            <w:r>
              <w:rPr>
                <w:color w:val="222222"/>
                <w:lang w:val="en-AU" w:eastAsia="ja-JP"/>
              </w:rPr>
              <w:t>Panel</w:t>
            </w:r>
            <w:r w:rsidRPr="00ED2D41">
              <w:rPr>
                <w:color w:val="222222"/>
                <w:lang w:val="en-AU" w:eastAsia="ja-JP"/>
              </w:rP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Regular Expression</w:t>
            </w:r>
          </w:p>
        </w:tc>
        <w:tc>
          <w:tcPr>
            <w:tcW w:w="7195" w:type="dxa"/>
          </w:tcPr>
          <w:p w:rsidR="003C0124" w:rsidRPr="00E45309" w:rsidRDefault="003C0124" w:rsidP="001C7C77">
            <w:pPr>
              <w:pStyle w:val="TableText"/>
            </w:pPr>
            <w:r w:rsidRPr="00E45309">
              <w:t>In computing, a</w:t>
            </w:r>
            <w:r>
              <w:t xml:space="preserve"> </w:t>
            </w:r>
            <w:r w:rsidRPr="00E45309">
              <w:t>regular expression</w:t>
            </w:r>
            <w:r>
              <w:t xml:space="preserve"> </w:t>
            </w:r>
            <w:r w:rsidRPr="00E45309">
              <w:t>(</w:t>
            </w:r>
            <w:r>
              <w:t xml:space="preserve">often </w:t>
            </w:r>
            <w:r w:rsidRPr="00E45309">
              <w:t>abbreviated</w:t>
            </w:r>
            <w:r>
              <w:t xml:space="preserve"> “</w:t>
            </w:r>
            <w:r w:rsidRPr="00E45309">
              <w:t>regex</w:t>
            </w:r>
            <w:r>
              <w:t xml:space="preserve">” </w:t>
            </w:r>
            <w:r w:rsidRPr="00E45309">
              <w:t>or</w:t>
            </w:r>
            <w:r>
              <w:t xml:space="preserve"> “</w:t>
            </w:r>
            <w:r w:rsidRPr="00E45309">
              <w:t>regexp</w:t>
            </w:r>
            <w:r>
              <w:t>”</w:t>
            </w:r>
            <w:r w:rsidRPr="00E45309">
              <w:t xml:space="preserve">) is a sequence of text characters, some of which are understood to be metacharacters with symbolic meaning, and some of which have their literal meaning, that together can </w:t>
            </w:r>
            <w:r>
              <w:t xml:space="preserve">be used by a regular expression processor to </w:t>
            </w:r>
            <w:r w:rsidRPr="00E45309">
              <w:t xml:space="preserve">identify textual material of a given pattern. </w:t>
            </w:r>
            <w:r>
              <w:t xml:space="preserve">See </w:t>
            </w:r>
            <w:sdt>
              <w:sdtPr>
                <w:id w:val="25720681"/>
                <w:citation/>
              </w:sdtPr>
              <w:sdtContent>
                <w:r w:rsidR="001C7C77">
                  <w:fldChar w:fldCharType="begin"/>
                </w:r>
                <w:r w:rsidR="001C7C77">
                  <w:rPr>
                    <w:lang w:val="en-AU"/>
                  </w:rPr>
                  <w:instrText xml:space="preserve"> CITATION Wik13 \l 3081  </w:instrText>
                </w:r>
                <w:r w:rsidR="001C7C77">
                  <w:fldChar w:fldCharType="separate"/>
                </w:r>
                <w:r w:rsidR="001C7C77" w:rsidRPr="001C7C77">
                  <w:rPr>
                    <w:noProof/>
                    <w:lang w:val="en-AU"/>
                  </w:rPr>
                  <w:t>(Wikipedia, 2013)</w:t>
                </w:r>
                <w:r w:rsidR="001C7C77">
                  <w:fldChar w:fldCharType="end"/>
                </w:r>
              </w:sdtContent>
            </w:sdt>
            <w:r>
              <w:t xml:space="preserve"> and </w:t>
            </w:r>
            <w:sdt>
              <w:sdtPr>
                <w:id w:val="25720682"/>
                <w:citation/>
              </w:sdtPr>
              <w:sdtContent>
                <w:r w:rsidR="001C7C77">
                  <w:fldChar w:fldCharType="begin"/>
                </w:r>
                <w:r w:rsidR="001C7C77">
                  <w:rPr>
                    <w:lang w:val="en-AU"/>
                  </w:rPr>
                  <w:instrText xml:space="preserve"> CITATION Ora13 \l 3081 </w:instrText>
                </w:r>
                <w:r w:rsidR="001C7C77">
                  <w:fldChar w:fldCharType="separate"/>
                </w:r>
                <w:r w:rsidR="001C7C77" w:rsidRPr="001C7C77">
                  <w:rPr>
                    <w:noProof/>
                    <w:lang w:val="en-AU"/>
                  </w:rPr>
                  <w:t>(Oracle Technology Network, 2013)</w:t>
                </w:r>
                <w:r w:rsidR="001C7C77">
                  <w:fldChar w:fldCharType="end"/>
                </w:r>
              </w:sdtContent>
            </w:sdt>
            <w:r>
              <w:t xml:space="preserve"> for more information.</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Sample</w:t>
            </w:r>
          </w:p>
        </w:tc>
        <w:tc>
          <w:tcPr>
            <w:tcW w:w="7195" w:type="dxa"/>
          </w:tcPr>
          <w:p w:rsidR="003C0124" w:rsidRPr="00ED2D41" w:rsidRDefault="003C0124" w:rsidP="00C1320C">
            <w:pPr>
              <w:pStyle w:val="TableText"/>
              <w:rPr>
                <w:color w:val="222222"/>
                <w:lang w:val="en-AU" w:eastAsia="ja-JP"/>
              </w:rPr>
            </w:pPr>
            <w:r>
              <w:rPr>
                <w:color w:val="222222"/>
                <w:lang w:val="en-AU" w:eastAsia="ja-JP"/>
              </w:rPr>
              <w:t>A Sample taken from a Target and measured, often at some later time, under controlled conditions. A sample will generally have a collection date/time and a measurement date/time, which will be different.</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Sensor</w:t>
            </w:r>
          </w:p>
        </w:tc>
        <w:tc>
          <w:tcPr>
            <w:tcW w:w="7195" w:type="dxa"/>
          </w:tcPr>
          <w:p w:rsidR="003C0124" w:rsidRPr="00ED2D41" w:rsidRDefault="003C0124" w:rsidP="00FB2514">
            <w:pPr>
              <w:pStyle w:val="TableText"/>
              <w:rPr>
                <w:color w:val="222222"/>
                <w:lang w:val="en-AU" w:eastAsia="ja-JP"/>
              </w:rPr>
            </w:pPr>
            <w:r>
              <w:rPr>
                <w:color w:val="222222"/>
                <w:lang w:val="en-AU" w:eastAsia="ja-JP"/>
              </w:rPr>
              <w:t>See Instrument Type.</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Spectralon</w:t>
            </w:r>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particular brand of </w:t>
            </w:r>
            <w:r>
              <w:rPr>
                <w:color w:val="222222"/>
                <w:lang w:val="en-AU" w:eastAsia="ja-JP"/>
              </w:rPr>
              <w:t xml:space="preserve">reflective </w:t>
            </w:r>
            <w:r w:rsidRPr="00ED2D41">
              <w:rPr>
                <w:color w:val="222222"/>
                <w:lang w:val="en-AU" w:eastAsia="ja-JP"/>
              </w:rPr>
              <w:t>reference panel, produced by LabSphere. Spectralon panels are available in various configurations, ranging from pure white to greyish and almost black.</w:t>
            </w:r>
            <w:r>
              <w:rPr>
                <w:color w:val="222222"/>
                <w:lang w:val="en-AU" w:eastAsia="ja-JP"/>
              </w:rPr>
              <w:t xml:space="preserve"> See Reference Panel.</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SQL</w:t>
            </w:r>
          </w:p>
        </w:tc>
        <w:tc>
          <w:tcPr>
            <w:tcW w:w="7195" w:type="dxa"/>
          </w:tcPr>
          <w:p w:rsidR="003C0124" w:rsidRDefault="003C0124" w:rsidP="00211995">
            <w:pPr>
              <w:pStyle w:val="TableText"/>
            </w:pPr>
            <w:r w:rsidRPr="00211995">
              <w:t>Structured Query Language</w:t>
            </w:r>
            <w:r>
              <w:t xml:space="preserve"> (sometimes pronounced “sequel”)</w:t>
            </w:r>
          </w:p>
          <w:p w:rsidR="003C0124" w:rsidRPr="00211995" w:rsidRDefault="003C0124" w:rsidP="00211995">
            <w:pPr>
              <w:pStyle w:val="TableText"/>
            </w:pPr>
            <w:r>
              <w:t xml:space="preserve">A </w:t>
            </w:r>
            <w:hyperlink r:id="rId17" w:tooltip="Special-purpose programming language" w:history="1">
              <w:r w:rsidRPr="00211995">
                <w:t>special-purpose programming language</w:t>
              </w:r>
            </w:hyperlink>
            <w:r>
              <w:t xml:space="preserve"> </w:t>
            </w:r>
            <w:r w:rsidRPr="00211995">
              <w:t>designed for managing data held in a</w:t>
            </w:r>
            <w:r>
              <w:t xml:space="preserve"> </w:t>
            </w:r>
            <w:hyperlink r:id="rId18" w:tooltip="Relational database management system" w:history="1">
              <w:r w:rsidRPr="00211995">
                <w:t>relational database management system</w:t>
              </w:r>
            </w:hyperlink>
            <w:r>
              <w:t xml:space="preserve"> </w:t>
            </w:r>
            <w:r w:rsidRPr="00211995">
              <w:t>(RDBMS).</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Target Spectrum</w:t>
            </w:r>
          </w:p>
        </w:tc>
        <w:tc>
          <w:tcPr>
            <w:tcW w:w="7195" w:type="dxa"/>
          </w:tcPr>
          <w:p w:rsidR="003C0124" w:rsidRPr="00ED2D41" w:rsidRDefault="003C0124" w:rsidP="00ED2D41">
            <w:pPr>
              <w:pStyle w:val="TableText"/>
              <w:rPr>
                <w:color w:val="222222"/>
                <w:lang w:val="en-AU" w:eastAsia="ja-JP"/>
              </w:rPr>
            </w:pPr>
            <w:r w:rsidRPr="00ED2D41">
              <w:rPr>
                <w:color w:val="222222"/>
                <w:lang w:val="en-AU" w:eastAsia="ja-JP"/>
              </w:rPr>
              <w:t>Spectrum acquired by measuring the target, where the target is the object of interest.</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TCP/IP</w:t>
            </w:r>
          </w:p>
        </w:tc>
        <w:tc>
          <w:tcPr>
            <w:tcW w:w="7195" w:type="dxa"/>
          </w:tcPr>
          <w:p w:rsidR="003C0124" w:rsidRDefault="00AE2F37" w:rsidP="00E45309">
            <w:pPr>
              <w:pStyle w:val="TableText"/>
            </w:pPr>
            <w:hyperlink r:id="rId19" w:tooltip="Transmission Control Protocol" w:history="1">
              <w:r w:rsidR="003C0124" w:rsidRPr="00E45309">
                <w:t>Transmission Control Protocol</w:t>
              </w:r>
            </w:hyperlink>
            <w:r w:rsidR="003C0124">
              <w:t>/</w:t>
            </w:r>
            <w:hyperlink r:id="rId20" w:tooltip="Internet Protocol" w:history="1">
              <w:r w:rsidR="003C0124" w:rsidRPr="00E45309">
                <w:t>Internet Protocol</w:t>
              </w:r>
            </w:hyperlink>
          </w:p>
          <w:p w:rsidR="003C0124" w:rsidRPr="00E45309" w:rsidRDefault="003C0124" w:rsidP="00E45309">
            <w:pPr>
              <w:pStyle w:val="TableText"/>
            </w:pPr>
            <w:r>
              <w:t>The common designator to refer to the protocols used for internet communication.</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White Reference Spectrum</w:t>
            </w:r>
          </w:p>
        </w:tc>
        <w:tc>
          <w:tcPr>
            <w:tcW w:w="7195" w:type="dxa"/>
          </w:tcPr>
          <w:p w:rsidR="003C0124" w:rsidRPr="00ED2D41" w:rsidRDefault="003C0124" w:rsidP="003C0124">
            <w:pPr>
              <w:pStyle w:val="TableText"/>
              <w:rPr>
                <w:color w:val="222222"/>
                <w:lang w:val="en-AU" w:eastAsia="ja-JP"/>
              </w:rPr>
            </w:pPr>
            <w:r w:rsidRPr="00ED2D41">
              <w:rPr>
                <w:color w:val="222222"/>
                <w:lang w:val="en-AU" w:eastAsia="ja-JP"/>
              </w:rPr>
              <w:t xml:space="preserve">A </w:t>
            </w:r>
            <w:r w:rsidR="007F4F37">
              <w:rPr>
                <w:color w:val="222222"/>
                <w:lang w:val="en-AU" w:eastAsia="ja-JP"/>
              </w:rPr>
              <w:t>Spectr</w:t>
            </w:r>
            <w:r w:rsidRPr="00ED2D41">
              <w:rPr>
                <w:color w:val="222222"/>
                <w:lang w:val="en-AU" w:eastAsia="ja-JP"/>
              </w:rPr>
              <w:t xml:space="preserve">um acquired over a reference panel that </w:t>
            </w:r>
            <w:r>
              <w:rPr>
                <w:color w:val="222222"/>
                <w:lang w:val="en-AU" w:eastAsia="ja-JP"/>
              </w:rPr>
              <w:t>has</w:t>
            </w:r>
            <w:r w:rsidRPr="00ED2D41">
              <w:rPr>
                <w:color w:val="222222"/>
                <w:lang w:val="en-AU" w:eastAsia="ja-JP"/>
              </w:rPr>
              <w:t xml:space="preserve"> a reflectance of </w:t>
            </w:r>
            <w:r>
              <w:rPr>
                <w:color w:val="222222"/>
                <w:lang w:val="en-AU" w:eastAsia="ja-JP"/>
              </w:rPr>
              <w:t>close to</w:t>
            </w:r>
            <w:r w:rsidRPr="00ED2D41">
              <w:rPr>
                <w:color w:val="222222"/>
                <w:lang w:val="en-AU" w:eastAsia="ja-JP"/>
              </w:rPr>
              <w:t xml:space="preserve"> 100%.</w:t>
            </w:r>
          </w:p>
        </w:tc>
      </w:tr>
    </w:tbl>
    <w:p w:rsidR="001310CE" w:rsidRDefault="001310CE" w:rsidP="00306258">
      <w:pPr>
        <w:pStyle w:val="Heading1"/>
      </w:pPr>
      <w:bookmarkStart w:id="23" w:name="_Toc355280339"/>
      <w:bookmarkStart w:id="24" w:name="_Toc359579857"/>
      <w:bookmarkStart w:id="25" w:name="_Ref130603700"/>
      <w:r w:rsidRPr="00084655">
        <w:t>SPECCHIO Concepts</w:t>
      </w:r>
      <w:bookmarkEnd w:id="23"/>
      <w:bookmarkEnd w:id="24"/>
    </w:p>
    <w:p w:rsidR="0039469A" w:rsidRDefault="00F52044" w:rsidP="001310CE">
      <w:pPr>
        <w:pStyle w:val="Body"/>
      </w:pPr>
      <w:bookmarkStart w:id="26" w:name="_Ref153625210"/>
      <w:r>
        <w:t>SPECCHIO</w:t>
      </w:r>
      <w:r w:rsidR="0039469A">
        <w:t xml:space="preserve"> is a distributed client-server system</w:t>
      </w:r>
      <w:r w:rsidR="00A20C5B">
        <w:t xml:space="preserve">. The client, which operates on the user’s computer, </w:t>
      </w:r>
      <w:r w:rsidR="0039469A">
        <w:t>has been written using Java</w:t>
      </w:r>
      <w:r w:rsidR="00A20C5B">
        <w:t xml:space="preserve">. No </w:t>
      </w:r>
      <w:r>
        <w:t>SPECCHIO</w:t>
      </w:r>
      <w:r w:rsidR="00A20C5B">
        <w:t xml:space="preserve"> data is stored locally on the client computer. The server uses </w:t>
      </w:r>
      <w:r w:rsidR="0039469A">
        <w:t>MySQL</w:t>
      </w:r>
      <w:r w:rsidR="00A20C5B">
        <w:t xml:space="preserve"> to manage its database</w:t>
      </w:r>
      <w:r w:rsidR="0039469A">
        <w:t>.</w:t>
      </w:r>
      <w:r w:rsidR="00A20C5B">
        <w:t xml:space="preserve"> Communication between the client and the server is done over an intranet or the internet using the HTTPS protocol.</w:t>
      </w:r>
    </w:p>
    <w:p w:rsidR="00971581" w:rsidRDefault="00A20C5B" w:rsidP="001310CE">
      <w:pPr>
        <w:pStyle w:val="Body"/>
      </w:pPr>
      <w:r>
        <w:t>This</w:t>
      </w:r>
      <w:r w:rsidR="001310CE">
        <w:t xml:space="preserve"> system architecture allows for multiple </w:t>
      </w:r>
      <w:r>
        <w:t xml:space="preserve">servers, each with their own </w:t>
      </w:r>
      <w:r w:rsidR="001310CE">
        <w:t xml:space="preserve">database, but each </w:t>
      </w:r>
      <w:r w:rsidR="008C1F0E">
        <w:t>client</w:t>
      </w:r>
      <w:r w:rsidR="001310CE">
        <w:t xml:space="preserve"> will generally access only a single </w:t>
      </w:r>
      <w:r>
        <w:t>server</w:t>
      </w:r>
      <w:r w:rsidR="001310CE">
        <w:t>.</w:t>
      </w:r>
    </w:p>
    <w:p w:rsidR="00C03D2A" w:rsidRDefault="00AE2F37" w:rsidP="00C03D2A">
      <w:pPr>
        <w:pStyle w:val="Figure"/>
        <w:rPr>
          <w:ins w:id="27" w:author="Peter Roberts" w:date="2013-05-08T09:19:00Z"/>
        </w:rPr>
      </w:pPr>
      <w:ins w:id="28" w:author="Peter Roberts" w:date="2013-05-08T09:19:00Z">
        <w:r>
          <w:pict>
            <v:group id="_x0000_s1026" editas="canvas" style="width:455.6pt;height:407.65pt;mso-position-horizontal-relative:char;mso-position-vertical-relative:line" coordorigin="2370,3650" coordsize="9112,8153">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370;top:3650;width:9112;height:8153" o:preferrelative="f">
                <v:fill o:detectmouseclick="t"/>
                <v:path o:extrusionok="t" o:connecttype="none"/>
                <o:lock v:ext="edit" text="t"/>
              </v:shape>
              <v:roundrect id="_x0000_s1028" style="position:absolute;left:2370;top:3650;width:3000;height:3930" arcsize="3890f" fillcolor="#f2f2f2 [3052]"/>
              <v:shapetype id="_x0000_t202" coordsize="21600,21600" o:spt="202" path="m,l,21600r21600,l21600,xe">
                <v:stroke joinstyle="miter"/>
                <v:path gradientshapeok="t" o:connecttype="rect"/>
              </v:shapetype>
              <v:shape id="_x0000_s1029" type="#_x0000_t202" style="position:absolute;left:2370;top:3650;width:2670;height:450" filled="f" fillcolor="#f2f2f2 [3052]" stroked="f">
                <v:textbox>
                  <w:txbxContent>
                    <w:p w:rsidR="004872A3" w:rsidRPr="00953B21" w:rsidRDefault="004872A3">
                      <w:pPr>
                        <w:rPr>
                          <w:ins w:id="29" w:author="Peter Roberts" w:date="2013-05-08T09:19:00Z"/>
                          <w:b/>
                          <w:lang w:val="en-AU"/>
                        </w:rPr>
                      </w:pPr>
                      <w:ins w:id="30" w:author="Peter Roberts" w:date="2013-05-08T09:19:00Z">
                        <w:r w:rsidRPr="00953B21">
                          <w:rPr>
                            <w:b/>
                            <w:lang w:val="en-AU"/>
                          </w:rPr>
                          <w:t>User A’s Computer</w:t>
                        </w:r>
                      </w:ins>
                    </w:p>
                  </w:txbxContent>
                </v:textbox>
              </v:shape>
              <v:roundrect id="_x0000_s1030" style="position:absolute;left:7680;top:4370;width:3480;height:6135" arcsize="3841f" fillcolor="#f2f2f2 [3052]"/>
              <v:shape id="_x0000_s1031" type="#_x0000_t202" style="position:absolute;left:7680;top:4370;width:3120;height:769" filled="f" fillcolor="#f2f2f2 [3052]" stroked="f">
                <v:textbox>
                  <w:txbxContent>
                    <w:p w:rsidR="004872A3" w:rsidRPr="00953B21" w:rsidRDefault="004872A3">
                      <w:pPr>
                        <w:rPr>
                          <w:ins w:id="31" w:author="Peter Roberts" w:date="2013-05-08T09:19:00Z"/>
                          <w:b/>
                          <w:lang w:val="en-AU"/>
                        </w:rPr>
                      </w:pPr>
                      <w:ins w:id="32" w:author="Peter Roberts" w:date="2013-05-08T09:19:00Z">
                        <w:r>
                          <w:rPr>
                            <w:b/>
                            <w:lang w:val="en-AU"/>
                          </w:rPr>
                          <w:t>Web Application</w:t>
                        </w:r>
                        <w:r w:rsidRPr="00953B21">
                          <w:rPr>
                            <w:b/>
                            <w:lang w:val="en-AU"/>
                          </w:rPr>
                          <w:t xml:space="preserve"> Server</w:t>
                        </w:r>
                      </w:ins>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32" type="#_x0000_t106" style="position:absolute;left:5608;top:4950;width:1922;height:2840;v-text-anchor:middle" adj="2574,9857" fillcolor="#b2a1c7 [1943]" strokecolor="#b2a1c7 [1943]" strokeweight="1pt">
                <v:fill color2="#e5dfec [663]" angle="-45" focus="-50%" type="gradient"/>
                <v:shadow on="t" type="perspective" color="#3f3151 [1607]" opacity=".5" offset="1pt" offset2="-3pt"/>
                <v:textbox>
                  <w:txbxContent>
                    <w:p w:rsidR="004872A3" w:rsidRPr="00953B21" w:rsidRDefault="004872A3" w:rsidP="00953B21">
                      <w:pPr>
                        <w:jc w:val="center"/>
                        <w:rPr>
                          <w:ins w:id="33" w:author="Peter Roberts" w:date="2013-05-08T09:19:00Z"/>
                          <w:b/>
                          <w:lang w:val="en-AU"/>
                        </w:rPr>
                      </w:pPr>
                      <w:r>
                        <w:rPr>
                          <w:b/>
                          <w:lang w:val="en-AU"/>
                        </w:rPr>
                        <w:t>Intranet</w:t>
                      </w:r>
                      <w:ins w:id="34" w:author="Peter Roberts" w:date="2013-05-08T09:19:00Z">
                        <w:r w:rsidRPr="00953B21">
                          <w:rPr>
                            <w:b/>
                            <w:lang w:val="en-AU"/>
                          </w:rPr>
                          <w:t xml:space="preserve"> or Internet</w:t>
                        </w:r>
                      </w:ins>
                    </w:p>
                  </w:txbxContent>
                </v:textbox>
              </v:shape>
              <v:rect id="_x0000_s1033" style="position:absolute;left:8475;top:4950;width:2025;height:1026" fillcolor="#92cddc [1944]" strokecolor="#92cddc [1944]" strokeweight="1pt">
                <v:fill color2="#daeef3 [664]" angle="-45" focus="-50%" type="gradient"/>
                <v:shadow on="t" type="perspective" color="#205867 [1608]" opacity=".5" offset="1pt" offset2="-3pt"/>
                <v:textbox>
                  <w:txbxContent>
                    <w:p w:rsidR="004872A3" w:rsidRPr="00872665" w:rsidRDefault="004872A3" w:rsidP="00C03D2A">
                      <w:pPr>
                        <w:rPr>
                          <w:ins w:id="35" w:author="Peter Roberts" w:date="2013-05-08T09:19:00Z"/>
                          <w:lang w:val="en-AU"/>
                        </w:rPr>
                      </w:pPr>
                      <w:r>
                        <w:rPr>
                          <w:lang w:val="en-AU"/>
                        </w:rPr>
                        <w:t>SPECCHIO Web Application</w:t>
                      </w:r>
                      <w:ins w:id="36" w:author="Peter Roberts" w:date="2013-05-08T09:19:00Z">
                        <w:r>
                          <w:rPr>
                            <w:lang w:val="en-AU"/>
                          </w:rPr>
                          <w:br/>
                          <w:t>Server</w:t>
                        </w:r>
                      </w:ins>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4" type="#_x0000_t69" style="position:absolute;left:7260;top:5370;width:1380;height:495" fillcolor="#b2a1c7 [1943]" strokecolor="#8064a2 [3207]" strokeweight="1pt">
                <v:fill color2="#8064a2 [3207]" focus="50%" type="gradient"/>
                <v:shadow on="t" type="perspective" color="#3f3151 [1607]" offset="1pt" offset2="-3pt"/>
              </v:shape>
              <v:rect id="_x0000_s1035" style="position:absolute;left:3046;top:4230;width:1469;height:1065" fillcolor="#d99594 [1941]" strokecolor="#d99594 [1941]" strokeweight="1pt">
                <v:fill color2="#f2dbdb [661]" angle="-45" focus="-50%" type="gradient"/>
                <v:shadow on="t" type="perspective" color="#622423 [1605]" opacity=".5" offset="1pt" offset2="-3pt"/>
                <v:textbox>
                  <w:txbxContent>
                    <w:p w:rsidR="004872A3" w:rsidRPr="00872665" w:rsidRDefault="004872A3" w:rsidP="00C03D2A">
                      <w:pPr>
                        <w:rPr>
                          <w:ins w:id="37" w:author="Peter Roberts" w:date="2013-05-08T09:19:00Z"/>
                          <w:lang w:val="en-AU"/>
                        </w:rPr>
                      </w:pPr>
                      <w:r>
                        <w:rPr>
                          <w:lang w:val="en-AU"/>
                        </w:rPr>
                        <w:t>SPECCHIO</w:t>
                      </w:r>
                      <w:ins w:id="38" w:author="Peter Roberts" w:date="2013-05-08T09:19:00Z">
                        <w:r>
                          <w:rPr>
                            <w:lang w:val="en-AU"/>
                          </w:rPr>
                          <w:t xml:space="preserve"> User Application</w:t>
                        </w:r>
                      </w:ins>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6" type="#_x0000_t132" style="position:absolute;left:2744;top:5550;width:2071;height:1640" fillcolor="#c6d9f1 [671]">
                <v:textbox>
                  <w:txbxContent>
                    <w:p w:rsidR="004872A3" w:rsidRPr="00872665" w:rsidRDefault="004872A3" w:rsidP="00C03D2A">
                      <w:pPr>
                        <w:rPr>
                          <w:ins w:id="39" w:author="Peter Roberts" w:date="2013-05-08T09:19:00Z"/>
                          <w:lang w:val="en-AU"/>
                        </w:rPr>
                      </w:pPr>
                      <w:ins w:id="40" w:author="Peter Roberts" w:date="2013-05-08T09:19:00Z">
                        <w:r>
                          <w:rPr>
                            <w:lang w:val="en-AU"/>
                          </w:rPr>
                          <w:t>User A’s Campaign Data Directories</w:t>
                        </w:r>
                      </w:ins>
                    </w:p>
                  </w:txbxContent>
                </v:textbox>
              </v:shape>
              <v:shape id="_x0000_s1037" type="#_x0000_t69" style="position:absolute;left:4320;top:4860;width:1890;height:510;rotation:2024194fd" fillcolor="#b2a1c7 [1943]" strokecolor="#8064a2 [3207]" strokeweight="1pt">
                <v:fill color2="#8064a2 [3207]" focus="50%" type="gradient"/>
                <v:shadow on="t" type="perspective" color="#3f3151 [1607]" offset="1pt" offset2="-3p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8" type="#_x0000_t68" style="position:absolute;left:3675;top:5235;width:210;height:390" fillcolor="#666 [1936]" strokecolor="#666 [1936]" strokeweight="1pt">
                <v:fill color2="#ccc [656]" angle="-45" focus="-50%" type="gradient"/>
                <v:shadow on="t" type="perspective" color="#7f7f7f [1601]" opacity=".5" offset="1pt" offset2="-3pt"/>
                <v:textbox style="layout-flow:vertical-ideograph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9" type="#_x0000_t22" style="position:absolute;left:8010;top:6140;width:2925;height:4095" fillcolor="#92cddc [1944]" strokecolor="#92cddc [1944]" strokeweight="1pt">
                <v:fill color2="#daeef3 [664]" angle="-45" focus="-50%" type="gradient"/>
                <v:shadow on="t" type="perspective" color="#205867 [1608]" opacity=".5" offset="1pt" offset2="-3pt"/>
              </v:shape>
              <v:shape id="_x0000_s1040" type="#_x0000_t202" style="position:absolute;left:8174;top:6290;width:2626;height:733" filled="f" stroked="f">
                <v:textbox>
                  <w:txbxContent>
                    <w:p w:rsidR="004872A3" w:rsidRPr="00953B21" w:rsidRDefault="004872A3" w:rsidP="00A930A1">
                      <w:pPr>
                        <w:jc w:val="center"/>
                        <w:rPr>
                          <w:ins w:id="41" w:author="Peter Roberts" w:date="2013-05-08T09:19:00Z"/>
                          <w:b/>
                          <w:lang w:val="en-AU"/>
                        </w:rPr>
                      </w:pPr>
                      <w:r>
                        <w:rPr>
                          <w:b/>
                          <w:lang w:val="en-AU"/>
                        </w:rPr>
                        <w:t>SPECCHIO</w:t>
                      </w:r>
                      <w:ins w:id="42" w:author="Peter Roberts" w:date="2013-05-08T09:19:00Z">
                        <w:r w:rsidRPr="00953B21">
                          <w:rPr>
                            <w:b/>
                            <w:lang w:val="en-AU"/>
                          </w:rPr>
                          <w:t xml:space="preserve"> </w:t>
                        </w:r>
                      </w:ins>
                      <w:r>
                        <w:rPr>
                          <w:b/>
                          <w:lang w:val="en-AU"/>
                        </w:rPr>
                        <w:t xml:space="preserve">MySQL </w:t>
                      </w:r>
                      <w:ins w:id="43" w:author="Peter Roberts" w:date="2013-05-08T09:19:00Z">
                        <w:r w:rsidRPr="00953B21">
                          <w:rPr>
                            <w:b/>
                            <w:lang w:val="en-AU"/>
                          </w:rPr>
                          <w:t>Database</w:t>
                        </w:r>
                      </w:ins>
                    </w:p>
                  </w:txbxContent>
                </v:textbox>
              </v:shape>
              <v:rect id="_x0000_s1041" style="position:absolute;left:8309;top:7370;width:2356;height:1005" fillcolor="#c6d9f1 [671]" stroked="f" strokecolor="white [3212]">
                <v:textbox>
                  <w:txbxContent>
                    <w:p w:rsidR="004872A3" w:rsidRPr="00C074B4" w:rsidRDefault="004872A3">
                      <w:pPr>
                        <w:rPr>
                          <w:ins w:id="44" w:author="Peter Roberts" w:date="2013-05-08T09:19:00Z"/>
                          <w:lang w:val="en-AU"/>
                        </w:rPr>
                      </w:pPr>
                      <w:r>
                        <w:rPr>
                          <w:lang w:val="en-AU"/>
                        </w:rPr>
                        <w:t>Data u</w:t>
                      </w:r>
                      <w:ins w:id="45" w:author="Peter Roberts" w:date="2013-05-08T09:19:00Z">
                        <w:r>
                          <w:rPr>
                            <w:lang w:val="en-AU"/>
                          </w:rPr>
                          <w:t xml:space="preserve">ploaded </w:t>
                        </w:r>
                      </w:ins>
                      <w:r>
                        <w:rPr>
                          <w:lang w:val="en-AU"/>
                        </w:rPr>
                        <w:t>for</w:t>
                      </w:r>
                      <w:ins w:id="46" w:author="Peter Roberts" w:date="2013-05-08T09:19:00Z">
                        <w:r>
                          <w:rPr>
                            <w:lang w:val="en-AU"/>
                          </w:rPr>
                          <w:t xml:space="preserve"> User A’s Campaign data</w:t>
                        </w:r>
                      </w:ins>
                    </w:p>
                  </w:txbxContent>
                </v:textbox>
              </v:rect>
              <v:shapetype id="_x0000_t32" coordsize="21600,21600" o:spt="32" o:oned="t" path="m,l21600,21600e" filled="f">
                <v:path arrowok="t" fillok="f" o:connecttype="none"/>
                <o:lock v:ext="edit" shapetype="t"/>
              </v:shapetype>
              <v:shape id="_x0000_s1042" type="#_x0000_t32" style="position:absolute;left:4815;top:6370;width:3494;height:1503" o:connectortype="straight">
                <v:stroke dashstyle="dash" startarrow="block" endarrow="block"/>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43" type="#_x0000_t70" style="position:absolute;left:9375;top:5790;width:390;height:500" fillcolor="#666 [1936]" strokecolor="#666 [1936]" strokeweight="1pt">
                <v:fill color2="#ccc [656]" angle="-45" focus="-50%" type="gradient"/>
                <v:shadow on="t" type="perspective" color="#7f7f7f [1601]" opacity=".5" offset="1pt" offset2="-3pt"/>
                <v:textbox style="layout-flow:vertical-ideographic"/>
              </v:shape>
              <v:roundrect id="_x0000_s1044" style="position:absolute;left:2370;top:7873;width:3000;height:3930" arcsize="4129f" fillcolor="#f2f2f2 [3052]"/>
              <v:shape id="_x0000_s1045" type="#_x0000_t202" style="position:absolute;left:2370;top:7873;width:2670;height:450" filled="f" fillcolor="#f2f2f2 [3052]" stroked="f">
                <v:textbox>
                  <w:txbxContent>
                    <w:p w:rsidR="004872A3" w:rsidRPr="00953B21" w:rsidRDefault="004872A3">
                      <w:pPr>
                        <w:rPr>
                          <w:ins w:id="47" w:author="Peter Roberts" w:date="2013-05-08T09:19:00Z"/>
                          <w:b/>
                          <w:lang w:val="en-AU"/>
                        </w:rPr>
                      </w:pPr>
                      <w:ins w:id="48" w:author="Peter Roberts" w:date="2013-05-08T09:19:00Z">
                        <w:r w:rsidRPr="00953B21">
                          <w:rPr>
                            <w:b/>
                            <w:lang w:val="en-AU"/>
                          </w:rPr>
                          <w:t>User B’s Computer</w:t>
                        </w:r>
                      </w:ins>
                    </w:p>
                  </w:txbxContent>
                </v:textbox>
              </v:shape>
              <v:rect id="_x0000_s1046" style="position:absolute;left:3046;top:8453;width:1469;height:1065" fillcolor="#d99594 [1941]" strokecolor="#d99594 [1941]" strokeweight="1pt">
                <v:fill color2="#f2dbdb [661]" angle="-45" focus="-50%" type="gradient"/>
                <v:shadow on="t" type="perspective" color="#622423 [1605]" opacity=".5" offset="1pt" offset2="-3pt"/>
                <v:textbox>
                  <w:txbxContent>
                    <w:p w:rsidR="004872A3" w:rsidRPr="00872665" w:rsidRDefault="004872A3" w:rsidP="00C03D2A">
                      <w:pPr>
                        <w:rPr>
                          <w:ins w:id="49" w:author="Peter Roberts" w:date="2013-05-08T09:19:00Z"/>
                          <w:lang w:val="en-AU"/>
                        </w:rPr>
                      </w:pPr>
                      <w:r>
                        <w:rPr>
                          <w:lang w:val="en-AU"/>
                        </w:rPr>
                        <w:t>SPECCHIO</w:t>
                      </w:r>
                      <w:ins w:id="50" w:author="Peter Roberts" w:date="2013-05-08T09:19:00Z">
                        <w:r>
                          <w:rPr>
                            <w:lang w:val="en-AU"/>
                          </w:rPr>
                          <w:t xml:space="preserve"> User Application</w:t>
                        </w:r>
                      </w:ins>
                    </w:p>
                  </w:txbxContent>
                </v:textbox>
              </v:rect>
              <v:shape id="_x0000_s1047" type="#_x0000_t132" style="position:absolute;left:2744;top:9773;width:2071;height:1640" fillcolor="#eaf1dd [662]">
                <v:textbox>
                  <w:txbxContent>
                    <w:p w:rsidR="004872A3" w:rsidRPr="00872665" w:rsidRDefault="004872A3" w:rsidP="00C03D2A">
                      <w:pPr>
                        <w:rPr>
                          <w:ins w:id="51" w:author="Peter Roberts" w:date="2013-05-08T09:19:00Z"/>
                          <w:lang w:val="en-AU"/>
                        </w:rPr>
                      </w:pPr>
                      <w:ins w:id="52" w:author="Peter Roberts" w:date="2013-05-08T09:19:00Z">
                        <w:r>
                          <w:rPr>
                            <w:lang w:val="en-AU"/>
                          </w:rPr>
                          <w:t>User B’s Campaign Data Directories</w:t>
                        </w:r>
                      </w:ins>
                    </w:p>
                  </w:txbxContent>
                </v:textbox>
              </v:shape>
              <v:shape id="_x0000_s1048" type="#_x0000_t68" style="position:absolute;left:3675;top:9458;width:210;height:390" fillcolor="#666 [1936]" strokecolor="#666 [1936]" strokeweight="1pt">
                <v:fill color2="#ccc [656]" angle="-45" focus="-50%" type="gradient"/>
                <v:shadow on="t" type="perspective" color="#7f7f7f [1601]" opacity=".5" offset="1pt" offset2="-3pt"/>
                <v:textbox style="layout-flow:vertical-ideographic"/>
              </v:shape>
              <v:shape id="_x0000_s1049" type="#_x0000_t69" style="position:absolute;left:4190;top:7621;width:2257;height:510;rotation:-2600839fd" fillcolor="#b2a1c7 [1943]" strokecolor="#8064a2 [3207]" strokeweight="1pt">
                <v:fill color2="#8064a2 [3207]" focus="50%" type="gradient"/>
                <v:shadow on="t" type="perspective" color="#3f3151 [1607]" offset="1pt" offset2="-3pt"/>
              </v:shape>
              <v:rect id="_x0000_s1050" style="position:absolute;left:8309;top:8600;width:2356;height:1005" fillcolor="#eaf1dd [662]" stroked="f" strokecolor="white [3212]">
                <v:textbox>
                  <w:txbxContent>
                    <w:p w:rsidR="004872A3" w:rsidRPr="00C074B4" w:rsidRDefault="004872A3">
                      <w:pPr>
                        <w:rPr>
                          <w:ins w:id="53" w:author="Peter Roberts" w:date="2013-05-08T09:19:00Z"/>
                          <w:lang w:val="en-AU"/>
                        </w:rPr>
                      </w:pPr>
                      <w:r>
                        <w:rPr>
                          <w:lang w:val="en-AU"/>
                        </w:rPr>
                        <w:t>Data u</w:t>
                      </w:r>
                      <w:ins w:id="54" w:author="Peter Roberts" w:date="2013-05-08T09:19:00Z">
                        <w:r>
                          <w:rPr>
                            <w:lang w:val="en-AU"/>
                          </w:rPr>
                          <w:t xml:space="preserve">ploaded </w:t>
                        </w:r>
                      </w:ins>
                      <w:r>
                        <w:rPr>
                          <w:lang w:val="en-AU"/>
                        </w:rPr>
                        <w:t>for</w:t>
                      </w:r>
                      <w:ins w:id="55" w:author="Peter Roberts" w:date="2013-05-08T09:19:00Z">
                        <w:r>
                          <w:rPr>
                            <w:lang w:val="en-AU"/>
                          </w:rPr>
                          <w:t xml:space="preserve"> User B’s Campaign data</w:t>
                        </w:r>
                      </w:ins>
                    </w:p>
                  </w:txbxContent>
                </v:textbox>
              </v:rect>
              <v:shape id="_x0000_s1051" type="#_x0000_t32" style="position:absolute;left:4815;top:9103;width:3494;height:1490;flip:y" o:connectortype="straight">
                <v:stroke dashstyle="dash" startarrow="block" endarrow="block"/>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_x0000_s1052" type="#_x0000_t45" style="position:absolute;left:6915;top:10683;width:2209;height:960" adj="-5798,-14310,-2865,4073,0,4073,98,46665">
                <v:textbox style="mso-next-textbox:#_x0000_s1052" inset="1.5mm">
                  <w:txbxContent>
                    <w:p w:rsidR="004872A3" w:rsidRPr="00CE038C" w:rsidRDefault="004872A3">
                      <w:pPr>
                        <w:rPr>
                          <w:ins w:id="56" w:author="Peter Roberts" w:date="2013-05-08T09:19:00Z"/>
                          <w:lang w:val="en-AU"/>
                        </w:rPr>
                      </w:pPr>
                      <w:r>
                        <w:rPr>
                          <w:lang w:val="en-AU"/>
                        </w:rPr>
                        <w:t>Campaign data</w:t>
                      </w:r>
                      <w:ins w:id="57" w:author="Peter Roberts" w:date="2013-05-08T09:19:00Z">
                        <w:r>
                          <w:rPr>
                            <w:lang w:val="en-AU"/>
                          </w:rPr>
                          <w:t xml:space="preserve"> kept </w:t>
                        </w:r>
                      </w:ins>
                      <w:r>
                        <w:rPr>
                          <w:lang w:val="en-AU"/>
                        </w:rPr>
                        <w:t xml:space="preserve">in both locations </w:t>
                      </w:r>
                      <w:ins w:id="58" w:author="Peter Roberts" w:date="2013-05-08T09:19:00Z">
                        <w:r>
                          <w:rPr>
                            <w:lang w:val="en-AU"/>
                          </w:rPr>
                          <w:t>after uploading</w:t>
                        </w:r>
                      </w:ins>
                    </w:p>
                  </w:txbxContent>
                </v:textbox>
                <o:callout v:ext="edit" gap="0" distance="9.05pt" length="-.1pt"/>
              </v:shape>
              <w10:wrap type="none"/>
              <w10:anchorlock/>
            </v:group>
          </w:pict>
        </w:r>
      </w:ins>
    </w:p>
    <w:p w:rsidR="00C03D2A" w:rsidRPr="00084655" w:rsidRDefault="00C03D2A" w:rsidP="00C03D2A">
      <w:pPr>
        <w:pStyle w:val="Caption"/>
      </w:pPr>
      <w:r w:rsidRPr="00084655">
        <w:t xml:space="preserve">Figure </w:t>
      </w:r>
      <w:fldSimple w:instr=" SEQ Figure \* ARABIC ">
        <w:r w:rsidR="00A92DD8">
          <w:rPr>
            <w:noProof/>
          </w:rPr>
          <w:t>1</w:t>
        </w:r>
      </w:fldSimple>
      <w:r w:rsidRPr="00084655">
        <w:t xml:space="preserve">: </w:t>
      </w:r>
      <w:r w:rsidR="005755A6">
        <w:t xml:space="preserve">The </w:t>
      </w:r>
      <w:r w:rsidR="00F52044">
        <w:t>SPECCHIO</w:t>
      </w:r>
      <w:r>
        <w:t xml:space="preserve"> distributed processing</w:t>
      </w:r>
      <w:r w:rsidR="00953B21">
        <w:t xml:space="preserve"> model</w:t>
      </w:r>
    </w:p>
    <w:p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rsidR="001310CE" w:rsidRDefault="001310CE" w:rsidP="001310CE">
      <w:pPr>
        <w:pStyle w:val="HangingIndent"/>
      </w:pPr>
      <w:r w:rsidRPr="005220B7">
        <w:rPr>
          <w:rStyle w:val="Strong"/>
        </w:rPr>
        <w:t xml:space="preserve">Web Application Server </w:t>
      </w:r>
      <w:r>
        <w:t xml:space="preserve">  </w:t>
      </w:r>
      <w:r>
        <w:tab/>
        <w:t xml:space="preserve">A URL string which indicates the computer on which the </w:t>
      </w:r>
      <w:r w:rsidR="00F52044">
        <w:t>SPECCHIO</w:t>
      </w:r>
      <w:r>
        <w:t xml:space="preserve"> database server is running.</w:t>
      </w:r>
    </w:p>
    <w:p w:rsidR="001310CE" w:rsidRDefault="001310CE" w:rsidP="001310CE">
      <w:pPr>
        <w:pStyle w:val="HangingIndent"/>
      </w:pPr>
      <w:r w:rsidRPr="005220B7">
        <w:rPr>
          <w:rStyle w:val="Strong"/>
        </w:rPr>
        <w:t>Port</w:t>
      </w:r>
      <w:r>
        <w:tab/>
        <w:t>The TCP/IP port number on which the Web Application Server must be accessed.</w:t>
      </w:r>
    </w:p>
    <w:p w:rsidR="001310CE" w:rsidRDefault="001310CE" w:rsidP="001310CE">
      <w:pPr>
        <w:pStyle w:val="HangingIndent"/>
      </w:pPr>
      <w:r w:rsidRPr="005220B7">
        <w:rPr>
          <w:rStyle w:val="Strong"/>
        </w:rPr>
        <w:t>Application Path</w:t>
      </w:r>
      <w:r>
        <w:tab/>
        <w:t>The path of the application on the Web Application Server.</w:t>
      </w:r>
    </w:p>
    <w:p w:rsidR="00792B27" w:rsidRPr="00792B27" w:rsidRDefault="001247E8" w:rsidP="00792B27">
      <w:pPr>
        <w:pStyle w:val="Body"/>
      </w:pPr>
      <w:r>
        <w:t xml:space="preserve">To find out the values </w:t>
      </w:r>
      <w:r w:rsidRPr="00792B27">
        <w:t>of these three fields for your site</w:t>
      </w:r>
      <w:r>
        <w:t xml:space="preserve"> y</w:t>
      </w:r>
      <w:r w:rsidR="001310CE">
        <w:t xml:space="preserve">ou should </w:t>
      </w:r>
      <w:r w:rsidR="00792B27">
        <w:t xml:space="preserve">check the </w:t>
      </w:r>
      <w:r w:rsidR="00F52044">
        <w:t>SPECCHIO</w:t>
      </w:r>
      <w:r w:rsidR="00792B27">
        <w:t xml:space="preserve"> release notes for the version of </w:t>
      </w:r>
      <w:r w:rsidR="00F52044">
        <w:t>SPECCHIO</w:t>
      </w:r>
      <w:r w:rsidR="00792B27">
        <w:t xml:space="preserve"> which you have installed, or you should </w:t>
      </w:r>
      <w:r w:rsidR="001310CE">
        <w:t>contact your site’s database administrator</w:t>
      </w:r>
      <w:r w:rsidR="001310CE" w:rsidRPr="00792B27">
        <w:t>.</w:t>
      </w:r>
      <w:r w:rsidR="00DC1E70" w:rsidRPr="00792B27">
        <w:t xml:space="preserve"> </w:t>
      </w:r>
    </w:p>
    <w:p w:rsidR="00334CF9" w:rsidRDefault="00334CF9" w:rsidP="00971581">
      <w:pPr>
        <w:pStyle w:val="Heading2"/>
      </w:pPr>
      <w:bookmarkStart w:id="59" w:name="_Toc359579858"/>
      <w:bookmarkStart w:id="60" w:name="_Ref353786217"/>
      <w:bookmarkStart w:id="61" w:name="_Ref353786223"/>
      <w:bookmarkStart w:id="62" w:name="_Toc355280340"/>
      <w:r>
        <w:t>Before You Start</w:t>
      </w:r>
      <w:bookmarkEnd w:id="59"/>
    </w:p>
    <w:p w:rsidR="00334CF9" w:rsidRDefault="00334CF9" w:rsidP="00334CF9">
      <w:pPr>
        <w:pStyle w:val="Body"/>
      </w:pPr>
      <w:r>
        <w:t>Please check the Release Notes that were included in the SPECCHIO Installation Kit. The Release Notes detail...</w:t>
      </w:r>
    </w:p>
    <w:p w:rsidR="00334CF9" w:rsidRDefault="00334CF9" w:rsidP="00334CF9">
      <w:pPr>
        <w:pStyle w:val="Bullet"/>
      </w:pPr>
      <w:r>
        <w:t>the system pre-requisites you will need to run the SPECCHIO Client,</w:t>
      </w:r>
    </w:p>
    <w:p w:rsidR="003745AF" w:rsidRDefault="00334CF9" w:rsidP="00334CF9">
      <w:pPr>
        <w:pStyle w:val="Bullet"/>
      </w:pPr>
      <w:r>
        <w:t>the SPECCHIO installation process</w:t>
      </w:r>
      <w:r w:rsidR="003745AF">
        <w:t>,</w:t>
      </w:r>
    </w:p>
    <w:p w:rsidR="00334CF9" w:rsidRDefault="003745AF" w:rsidP="00334CF9">
      <w:pPr>
        <w:pStyle w:val="Bullet"/>
      </w:pPr>
      <w:r>
        <w:t>the SPECCHIO URL, Port Number and Application path you must use</w:t>
      </w:r>
      <w:r w:rsidR="00334CF9">
        <w:t xml:space="preserve"> and </w:t>
      </w:r>
    </w:p>
    <w:p w:rsidR="00334CF9" w:rsidRPr="00334CF9" w:rsidRDefault="00334CF9" w:rsidP="00334CF9">
      <w:pPr>
        <w:pStyle w:val="Bullet"/>
      </w:pPr>
      <w:r>
        <w:t xml:space="preserve">any specific instructions or limitations </w:t>
      </w:r>
      <w:r w:rsidR="00F31350">
        <w:t>related to</w:t>
      </w:r>
      <w:r>
        <w:t xml:space="preserve"> the version you have installed.</w:t>
      </w:r>
    </w:p>
    <w:p w:rsidR="001310CE" w:rsidRDefault="001310CE" w:rsidP="00971581">
      <w:pPr>
        <w:pStyle w:val="Heading2"/>
      </w:pPr>
      <w:bookmarkStart w:id="63" w:name="_Ref359574700"/>
      <w:bookmarkStart w:id="64" w:name="_Ref359574703"/>
      <w:bookmarkStart w:id="65" w:name="_Ref359578212"/>
      <w:bookmarkStart w:id="66" w:name="_Ref359578215"/>
      <w:bookmarkStart w:id="67" w:name="_Ref359578584"/>
      <w:bookmarkStart w:id="68" w:name="_Ref359578586"/>
      <w:bookmarkStart w:id="69" w:name="_Ref359578771"/>
      <w:bookmarkStart w:id="70" w:name="_Ref359578774"/>
      <w:bookmarkStart w:id="71" w:name="_Toc359579859"/>
      <w:r>
        <w:t>User Accounts</w:t>
      </w:r>
      <w:bookmarkEnd w:id="60"/>
      <w:bookmarkEnd w:id="61"/>
      <w:bookmarkEnd w:id="62"/>
      <w:bookmarkEnd w:id="63"/>
      <w:bookmarkEnd w:id="64"/>
      <w:bookmarkEnd w:id="65"/>
      <w:bookmarkEnd w:id="66"/>
      <w:bookmarkEnd w:id="67"/>
      <w:bookmarkEnd w:id="68"/>
      <w:bookmarkEnd w:id="69"/>
      <w:bookmarkEnd w:id="70"/>
      <w:bookmarkEnd w:id="71"/>
    </w:p>
    <w:p w:rsidR="001310CE" w:rsidRDefault="001310CE" w:rsidP="001310CE">
      <w:pPr>
        <w:pStyle w:val="Body"/>
      </w:pPr>
      <w:r>
        <w:t xml:space="preserve">In order to log in to a </w:t>
      </w:r>
      <w:r w:rsidR="00F52044">
        <w:t>SPECCHIO</w:t>
      </w:r>
      <w:r>
        <w:t xml:space="preserve"> </w:t>
      </w:r>
      <w:r w:rsidR="0051611C">
        <w:t xml:space="preserve">server </w:t>
      </w:r>
      <w:r>
        <w:t xml:space="preserve">database, you will need a User Name and Password. These are assigned automatically, so anyone who has downloaded the </w:t>
      </w:r>
      <w:r w:rsidR="00F52044">
        <w:t>SPECCHIO</w:t>
      </w:r>
      <w:r>
        <w:t xml:space="preserve"> Application and knows the URL, Port Number and Path for a </w:t>
      </w:r>
      <w:r w:rsidR="00F52044">
        <w:t>SPECCHIO</w:t>
      </w:r>
      <w:r>
        <w:t xml:space="preserve"> </w:t>
      </w:r>
      <w:r w:rsidR="008C2B3F">
        <w:t xml:space="preserve">database </w:t>
      </w:r>
      <w:r w:rsidR="0051611C">
        <w:t xml:space="preserve">server </w:t>
      </w:r>
      <w:r>
        <w:t xml:space="preserve">can create </w:t>
      </w:r>
      <w:r w:rsidR="00106BCD">
        <w:t>a User Name and Password</w:t>
      </w:r>
      <w:r>
        <w:t xml:space="preserve"> for that database.</w:t>
      </w:r>
    </w:p>
    <w:p w:rsidR="001310CE" w:rsidRDefault="001310CE" w:rsidP="001310CE">
      <w:pPr>
        <w:pStyle w:val="Body"/>
      </w:pPr>
      <w:r>
        <w:t xml:space="preserve">All data that you upload to </w:t>
      </w:r>
      <w:r w:rsidR="00F52044">
        <w:t>SPECCHIO</w:t>
      </w:r>
      <w:r>
        <w:t xml:space="preserve"> will be tagged with your User Name.</w:t>
      </w:r>
    </w:p>
    <w:p w:rsidR="001310CE" w:rsidRDefault="001310CE" w:rsidP="001310CE">
      <w:pPr>
        <w:pStyle w:val="Note"/>
      </w:pPr>
      <w:r>
        <w:t>Note</w:t>
      </w:r>
      <w:r w:rsidR="00CF7D38">
        <w:t>s</w:t>
      </w:r>
      <w:r>
        <w:tab/>
        <w:t xml:space="preserve">User Accounts are not intended to be secure. It is assumed that </w:t>
      </w:r>
      <w:r w:rsidR="00F52044">
        <w:t>SPECCHIO</w:t>
      </w:r>
      <w:r>
        <w:t xml:space="preserve"> will be run from computers in safe environments.</w:t>
      </w:r>
    </w:p>
    <w:p w:rsidR="001310CE" w:rsidRDefault="001310CE" w:rsidP="001310CE">
      <w:pPr>
        <w:pStyle w:val="Note"/>
      </w:pPr>
      <w:r>
        <w:tab/>
        <w:t xml:space="preserve">There is nothing preventing anyone who knows the Web Application Server’s URL, Port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rsidR="001310CE" w:rsidRDefault="001310CE" w:rsidP="001310CE">
      <w:pPr>
        <w:pStyle w:val="Note"/>
      </w:pPr>
      <w:r>
        <w:tab/>
        <w:t xml:space="preserve">User Names and Passwords are stored </w:t>
      </w:r>
      <w:r w:rsidR="001247E8">
        <w:t xml:space="preserve">locally on the user’s computer </w:t>
      </w:r>
      <w:r>
        <w:t xml:space="preserve">in plain text in the </w:t>
      </w:r>
      <w:r w:rsidRPr="000F0766">
        <w:rPr>
          <w:rStyle w:val="Codeintext"/>
        </w:rPr>
        <w:t>db-config.txt</w:t>
      </w:r>
      <w:r>
        <w:t xml:space="preserve"> file to support convenient logging in. Therefore, anyone with access to your computer can </w:t>
      </w:r>
      <w:r w:rsidR="005755A6">
        <w:t xml:space="preserve">easily </w:t>
      </w:r>
      <w:r>
        <w:t xml:space="preserve">log in to </w:t>
      </w:r>
      <w:r w:rsidR="00F52044">
        <w:t>SPECCHIO</w:t>
      </w:r>
      <w:r>
        <w:t xml:space="preserve"> as you.</w:t>
      </w:r>
    </w:p>
    <w:p w:rsidR="001310CE" w:rsidRDefault="001310CE" w:rsidP="0051611C">
      <w:pPr>
        <w:pStyle w:val="ProcessHeading"/>
      </w:pPr>
      <w:r>
        <w:t>To create a User account…</w:t>
      </w:r>
    </w:p>
    <w:tbl>
      <w:tblPr>
        <w:tblStyle w:val="Instructions"/>
        <w:tblW w:w="0" w:type="auto"/>
        <w:tblLook w:val="04A0"/>
      </w:tblPr>
      <w:tblGrid>
        <w:gridCol w:w="8862"/>
      </w:tblGrid>
      <w:tr w:rsidR="0051611C" w:rsidTr="005148C0">
        <w:trPr>
          <w:cnfStyle w:val="100000000000"/>
        </w:trPr>
        <w:tc>
          <w:tcPr>
            <w:cnfStyle w:val="000000000100"/>
            <w:tcW w:w="8862" w:type="dxa"/>
          </w:tcPr>
          <w:p w:rsidR="0051611C" w:rsidRPr="00A9779B" w:rsidRDefault="0051611C" w:rsidP="0051611C">
            <w:pPr>
              <w:pStyle w:val="ProcessStep"/>
              <w:rPr>
                <w:rStyle w:val="DocActionChar"/>
                <w:i w:val="0"/>
                <w:color w:val="auto"/>
              </w:rPr>
            </w:pPr>
            <w:r>
              <w:t xml:space="preserve">Start the </w:t>
            </w:r>
            <w:r w:rsidR="00F52044">
              <w:t>SPECCHIO</w:t>
            </w:r>
            <w:r>
              <w:t xml:space="preserve"> </w:t>
            </w:r>
            <w:r w:rsidR="00DE0BAC">
              <w:t xml:space="preserve">Client </w:t>
            </w:r>
            <w:r>
              <w:t xml:space="preserve">Application on your local computer. (See the instructions specific to your computer </w:t>
            </w:r>
            <w:r w:rsidR="00DE0BAC">
              <w:t>in the Release Notes</w:t>
            </w:r>
            <w:r>
              <w:t>.)</w:t>
            </w:r>
          </w:p>
          <w:p w:rsidR="0051611C" w:rsidRDefault="0051611C" w:rsidP="0051611C">
            <w:pPr>
              <w:pStyle w:val="ProcessStep"/>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rsidR="0051611C" w:rsidRDefault="0051611C" w:rsidP="0051611C">
            <w:pPr>
              <w:pStyle w:val="Figure"/>
            </w:pPr>
            <w:r>
              <w:rPr>
                <w:lang w:val="en-AU"/>
              </w:rPr>
              <w:drawing>
                <wp:inline distT="0" distB="0" distL="0" distR="0">
                  <wp:extent cx="2826509" cy="2806235"/>
                  <wp:effectExtent l="0" t="19050" r="69091" b="51265"/>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srcRect/>
                          <a:stretch>
                            <a:fillRect/>
                          </a:stretch>
                        </pic:blipFill>
                        <pic:spPr bwMode="auto">
                          <a:xfrm>
                            <a:off x="0" y="0"/>
                            <a:ext cx="2827977" cy="28076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611C" w:rsidRPr="00084655" w:rsidRDefault="0051611C" w:rsidP="0051611C">
            <w:pPr>
              <w:pStyle w:val="Caption"/>
            </w:pPr>
            <w:r w:rsidRPr="00084655">
              <w:t xml:space="preserve">Figure </w:t>
            </w:r>
            <w:fldSimple w:instr=" SEQ Figure \* ARABIC ">
              <w:r w:rsidR="00A92DD8">
                <w:rPr>
                  <w:noProof/>
                </w:rPr>
                <w:t>2</w:t>
              </w:r>
            </w:fldSimple>
            <w:r w:rsidRPr="00084655">
              <w:t xml:space="preserve">: </w:t>
            </w:r>
            <w:r>
              <w:t>Create User Account dialog</w:t>
            </w:r>
          </w:p>
          <w:p w:rsidR="0051611C" w:rsidRDefault="0051611C" w:rsidP="0051611C">
            <w:pPr>
              <w:pStyle w:val="ProcessStep"/>
            </w:pPr>
            <w:r>
              <w:t xml:space="preserve">Enter the </w:t>
            </w:r>
            <w:r w:rsidRPr="00E12A44">
              <w:rPr>
                <w:rStyle w:val="GUIWord"/>
              </w:rPr>
              <w:t>Web Application Server</w:t>
            </w:r>
            <w:r>
              <w:t xml:space="preserve">, </w:t>
            </w:r>
            <w:r w:rsidRPr="00E12A44">
              <w:rPr>
                <w:rStyle w:val="GUIWord"/>
              </w:rPr>
              <w:t>Port</w:t>
            </w:r>
            <w:r>
              <w:t xml:space="preserve"> and </w:t>
            </w:r>
            <w:r w:rsidRPr="00E12A44">
              <w:rPr>
                <w:rStyle w:val="GUIWord"/>
              </w:rPr>
              <w:t>Application Path</w:t>
            </w:r>
            <w:r>
              <w:t xml:space="preserve"> strings </w:t>
            </w:r>
            <w:r w:rsidR="001247E8">
              <w:t xml:space="preserve">specified in the SPECCHIO Release Notes or </w:t>
            </w:r>
            <w:r>
              <w:t>that have been supplied to you by your database administrator.</w:t>
            </w:r>
          </w:p>
          <w:p w:rsidR="0051611C" w:rsidRDefault="0051611C" w:rsidP="0051611C">
            <w:pPr>
              <w:pStyle w:val="ProcessStep"/>
            </w:pPr>
            <w:r>
              <w:t xml:space="preserve">Click on </w:t>
            </w:r>
            <w:r w:rsidRPr="00CE3F4D">
              <w:rPr>
                <w:rStyle w:val="ActionButton"/>
              </w:rPr>
              <w:t xml:space="preserve"> </w:t>
            </w:r>
            <w:r w:rsidRPr="00E12A44">
              <w:rPr>
                <w:rStyle w:val="ActionButton"/>
              </w:rPr>
              <w:t>Connect</w:t>
            </w:r>
            <w:r>
              <w:rPr>
                <w:rStyle w:val="ActionButton"/>
              </w:rPr>
              <w:t xml:space="preserve"> </w:t>
            </w:r>
            <w:r>
              <w:t>.</w:t>
            </w:r>
          </w:p>
          <w:p w:rsidR="0051611C" w:rsidRDefault="0051611C" w:rsidP="0051611C">
            <w:pPr>
              <w:pStyle w:val="ProcessStepFollow"/>
            </w:pPr>
            <w:r>
              <w:t xml:space="preserve">The remaining fields on the screen will become active. If ANDS Publishing is supported for your database, ANDS related fields will appear in the dialog box as shown below. See </w:t>
            </w:r>
            <w:r w:rsidR="007B0A47" w:rsidRPr="007B0A47">
              <w:rPr>
                <w:rStyle w:val="CrossReference"/>
              </w:rPr>
              <w:t xml:space="preserve">Chapter </w:t>
            </w:r>
            <w:fldSimple w:instr=" REF _Ref358385166 \r \h  \* MERGEFORMAT ">
              <w:r w:rsidR="00A92DD8" w:rsidRPr="00A92DD8">
                <w:rPr>
                  <w:rStyle w:val="CrossReference"/>
                </w:rPr>
                <w:t>7</w:t>
              </w:r>
            </w:fldSimple>
            <w:r w:rsidR="00B76121" w:rsidRPr="007B0A47">
              <w:rPr>
                <w:rStyle w:val="CrossReference"/>
              </w:rPr>
              <w:t xml:space="preserve"> </w:t>
            </w:r>
            <w:fldSimple w:instr=" REF _Ref358385166 \h  \* MERGEFORMAT ">
              <w:r w:rsidR="00A92DD8" w:rsidRPr="00A92DD8">
                <w:rPr>
                  <w:rStyle w:val="CrossReference"/>
                </w:rPr>
                <w:t>Publishing Data to ANDS</w:t>
              </w:r>
            </w:fldSimple>
            <w:r w:rsidR="00B76121">
              <w:t xml:space="preserve"> </w:t>
            </w:r>
            <w:r>
              <w:t>for more information about the ANDS service and its operation.</w:t>
            </w:r>
          </w:p>
          <w:p w:rsidR="0051611C" w:rsidRDefault="0051611C" w:rsidP="0051611C">
            <w:pPr>
              <w:pStyle w:val="Figure"/>
            </w:pPr>
            <w:r>
              <w:rPr>
                <w:lang w:val="en-AU"/>
              </w:rPr>
              <w:drawing>
                <wp:inline distT="0" distB="0" distL="0" distR="0">
                  <wp:extent cx="2833333" cy="3277342"/>
                  <wp:effectExtent l="0" t="19050" r="81317" b="56408"/>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2833725" cy="327779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611C" w:rsidRPr="00084655" w:rsidRDefault="0051611C" w:rsidP="0051611C">
            <w:pPr>
              <w:pStyle w:val="Caption"/>
            </w:pPr>
            <w:r w:rsidRPr="00084655">
              <w:t xml:space="preserve">Figure </w:t>
            </w:r>
            <w:fldSimple w:instr=" SEQ Figure \* ARABIC ">
              <w:r w:rsidR="00A92DD8">
                <w:rPr>
                  <w:noProof/>
                </w:rPr>
                <w:t>3</w:t>
              </w:r>
            </w:fldSimple>
            <w:r w:rsidRPr="00084655">
              <w:t xml:space="preserve">: </w:t>
            </w:r>
            <w:r>
              <w:t>Create User Account dialog for ANDS users</w:t>
            </w:r>
          </w:p>
          <w:p w:rsidR="0051611C" w:rsidRDefault="0051611C" w:rsidP="0051611C">
            <w:pPr>
              <w:pStyle w:val="ProcessStep"/>
            </w:pPr>
            <w:r>
              <w:t xml:space="preserve">Select your </w:t>
            </w:r>
            <w:r w:rsidRPr="00E12A44">
              <w:rPr>
                <w:rStyle w:val="GUIWord"/>
              </w:rPr>
              <w:t>Title</w:t>
            </w:r>
            <w:r>
              <w:t xml:space="preserve"> and enter your </w:t>
            </w:r>
            <w:r w:rsidRPr="00E12A44">
              <w:rPr>
                <w:rStyle w:val="GUIWord"/>
              </w:rPr>
              <w:t>First</w:t>
            </w:r>
            <w:r w:rsidR="001247E8">
              <w:rPr>
                <w:rStyle w:val="GUIWord"/>
              </w:rPr>
              <w:t xml:space="preserve"> name</w:t>
            </w:r>
            <w:r>
              <w:t xml:space="preserve"> and </w:t>
            </w:r>
            <w:r w:rsidRPr="00E12A44">
              <w:rPr>
                <w:rStyle w:val="GUIWord"/>
              </w:rPr>
              <w:t>Last Name</w:t>
            </w:r>
            <w:r>
              <w:t xml:space="preserve">. These will be used to identify the data which you upload to </w:t>
            </w:r>
            <w:r w:rsidR="00F52044">
              <w:t>SPECCHIO</w:t>
            </w:r>
            <w:r>
              <w:t xml:space="preserve"> to other </w:t>
            </w:r>
            <w:r w:rsidR="00F52044">
              <w:t>SPECCHIO</w:t>
            </w:r>
            <w:r>
              <w:t xml:space="preserve"> users.</w:t>
            </w:r>
          </w:p>
          <w:p w:rsidR="005148C0" w:rsidRDefault="0051611C" w:rsidP="0051611C">
            <w:pPr>
              <w:pStyle w:val="ProcessStep"/>
            </w:pPr>
            <w:r>
              <w:t xml:space="preserve">Select the name of your </w:t>
            </w:r>
            <w:r w:rsidRPr="00E12A44">
              <w:rPr>
                <w:rStyle w:val="GUIWord"/>
              </w:rPr>
              <w:t>Institute</w:t>
            </w:r>
            <w:r w:rsidR="005148C0">
              <w:t xml:space="preserve"> from the dropdown list.</w:t>
            </w:r>
          </w:p>
          <w:p w:rsidR="005148C0" w:rsidRDefault="0051611C" w:rsidP="00F52044">
            <w:pPr>
              <w:pStyle w:val="ProcessStepFollow"/>
            </w:pPr>
            <w:r>
              <w:t xml:space="preserve">If the name of your Institute is not present in the list, click on </w:t>
            </w:r>
            <w:r>
              <w:rPr>
                <w:rStyle w:val="ActionButton"/>
              </w:rPr>
              <w:t> </w:t>
            </w:r>
            <w:r w:rsidRPr="005755A6">
              <w:rPr>
                <w:rStyle w:val="ActionButton"/>
              </w:rPr>
              <w:t>Add</w:t>
            </w:r>
            <w:r w:rsidR="003745AF">
              <w:rPr>
                <w:rStyle w:val="ActionButton"/>
              </w:rPr>
              <w:t> </w:t>
            </w:r>
            <w:r w:rsidRPr="005755A6">
              <w:rPr>
                <w:rStyle w:val="ActionButton"/>
              </w:rPr>
              <w:t>new</w:t>
            </w:r>
            <w:r w:rsidR="003745AF">
              <w:rPr>
                <w:rStyle w:val="ActionButton"/>
              </w:rPr>
              <w:t> </w:t>
            </w:r>
            <w:r w:rsidRPr="005755A6">
              <w:rPr>
                <w:rStyle w:val="ActionButton"/>
              </w:rPr>
              <w:t>institute…</w:t>
            </w:r>
            <w:r>
              <w:rPr>
                <w:rStyle w:val="ActionButton"/>
              </w:rPr>
              <w:t> </w:t>
            </w:r>
            <w:r>
              <w:t xml:space="preserve"> This will </w:t>
            </w:r>
            <w:r w:rsidR="005148C0">
              <w:t>cause the following</w:t>
            </w:r>
            <w:r>
              <w:t xml:space="preserve"> dialog box to appear.</w:t>
            </w:r>
          </w:p>
          <w:p w:rsidR="005148C0" w:rsidRDefault="005148C0" w:rsidP="005148C0">
            <w:pPr>
              <w:pStyle w:val="Figure"/>
            </w:pPr>
            <w:r>
              <w:rPr>
                <w:lang w:val="en-AU"/>
              </w:rPr>
              <w:drawing>
                <wp:inline distT="0" distB="0" distL="0" distR="0">
                  <wp:extent cx="2778471" cy="2313182"/>
                  <wp:effectExtent l="0" t="19050" r="79029" b="49018"/>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rcRect/>
                          <a:stretch>
                            <a:fillRect/>
                          </a:stretch>
                        </pic:blipFill>
                        <pic:spPr bwMode="auto">
                          <a:xfrm>
                            <a:off x="0" y="0"/>
                            <a:ext cx="2778926" cy="231356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48C0" w:rsidRPr="00084655" w:rsidRDefault="005148C0" w:rsidP="005148C0">
            <w:pPr>
              <w:pStyle w:val="Caption"/>
            </w:pPr>
            <w:r w:rsidRPr="00084655">
              <w:t xml:space="preserve">Figure </w:t>
            </w:r>
            <w:fldSimple w:instr=" SEQ Figure \* ARABIC ">
              <w:r w:rsidR="00A92DD8">
                <w:rPr>
                  <w:noProof/>
                </w:rPr>
                <w:t>4</w:t>
              </w:r>
            </w:fldSimple>
            <w:r w:rsidRPr="00084655">
              <w:t xml:space="preserve">: </w:t>
            </w:r>
            <w:r>
              <w:t>Create new institute dialog</w:t>
            </w:r>
          </w:p>
          <w:p w:rsidR="005148C0" w:rsidRDefault="005148C0" w:rsidP="00F52044">
            <w:pPr>
              <w:pStyle w:val="ProcessStepFollow"/>
            </w:pPr>
            <w:r>
              <w:t>Fill out all the details of your Institute. After checking it is complete and correct, click</w:t>
            </w:r>
            <w:r w:rsidR="0051611C">
              <w:t xml:space="preserve"> </w:t>
            </w:r>
            <w:r w:rsidR="00C91F51" w:rsidRPr="00C91F51">
              <w:rPr>
                <w:rStyle w:val="ActionButton"/>
              </w:rPr>
              <w:t> </w:t>
            </w:r>
            <w:r w:rsidR="0051611C" w:rsidRPr="00E12A44">
              <w:rPr>
                <w:rStyle w:val="ActionButton"/>
              </w:rPr>
              <w:t>Create</w:t>
            </w:r>
            <w:r w:rsidR="0051611C">
              <w:rPr>
                <w:rStyle w:val="ActionButton"/>
              </w:rPr>
              <w:t> </w:t>
            </w:r>
            <w:r w:rsidR="0051611C">
              <w:t>.</w:t>
            </w:r>
            <w:r w:rsidR="00DA4931" w:rsidRPr="00DA4931">
              <w:rPr>
                <w:rStyle w:val="DocActionChar"/>
              </w:rPr>
              <w:t xml:space="preserve"> </w:t>
            </w:r>
            <w:r w:rsidR="0051611C">
              <w:t xml:space="preserve">This will create an entry for your </w:t>
            </w:r>
            <w:r w:rsidR="00C91F51">
              <w:t xml:space="preserve">Institute </w:t>
            </w:r>
            <w:r w:rsidR="00F52044">
              <w:t>on the SPECCHIO server.</w:t>
            </w:r>
          </w:p>
          <w:p w:rsidR="0051611C" w:rsidRDefault="0051611C" w:rsidP="0051611C">
            <w:pPr>
              <w:pStyle w:val="ProcessStep"/>
            </w:pPr>
            <w:r>
              <w:t xml:space="preserve">Enter your email address and a URL which other </w:t>
            </w:r>
            <w:r w:rsidR="00F52044">
              <w:t>SPECCHIO</w:t>
            </w:r>
            <w:r>
              <w:t xml:space="preserve"> users can use to contact you and access information about you.</w:t>
            </w:r>
            <w:r w:rsidR="008F2BEE">
              <w:t xml:space="preserve"> The URL is an optional field.</w:t>
            </w:r>
          </w:p>
          <w:p w:rsidR="0051611C" w:rsidRDefault="0051611C" w:rsidP="0051611C">
            <w:pPr>
              <w:pStyle w:val="ProcessStep"/>
            </w:pPr>
            <w:r>
              <w:t xml:space="preserve">If your </w:t>
            </w:r>
            <w:r w:rsidR="00F52044">
              <w:t xml:space="preserve">server’s </w:t>
            </w:r>
            <w:r>
              <w:t xml:space="preserve">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w:t>
            </w:r>
            <w:r w:rsidR="00F52044">
              <w:t>relevant</w:t>
            </w:r>
            <w:r>
              <w:t xml:space="preserve"> field. Take care when entering this field. You cannot change it </w:t>
            </w:r>
            <w:r w:rsidR="001247E8">
              <w:t>later</w:t>
            </w:r>
            <w:r>
              <w:t xml:space="preserve">. If you do not have an ANDS Party Identifier, leave the checkbox unchecked and </w:t>
            </w:r>
            <w:r w:rsidR="00F52044">
              <w:t>SPECCHIO</w:t>
            </w:r>
            <w:r>
              <w:t xml:space="preserve"> will create one for you.</w:t>
            </w:r>
          </w:p>
          <w:p w:rsidR="0051611C" w:rsidRDefault="0051611C" w:rsidP="0051611C">
            <w:pPr>
              <w:pStyle w:val="ProcessStep"/>
            </w:pPr>
            <w:r>
              <w:t xml:space="preserve">Click on </w:t>
            </w:r>
            <w:r w:rsidRPr="005755A6">
              <w:rPr>
                <w:rStyle w:val="ActionButton"/>
              </w:rPr>
              <w:t> </w:t>
            </w:r>
            <w:r w:rsidRPr="00E12A44">
              <w:rPr>
                <w:rStyle w:val="ActionButton"/>
              </w:rPr>
              <w:t>Create</w:t>
            </w:r>
            <w:r>
              <w:rPr>
                <w:rStyle w:val="ActionButton"/>
              </w:rPr>
              <w:t> </w:t>
            </w:r>
            <w:r>
              <w:t>. The dialog box will close.</w:t>
            </w:r>
          </w:p>
        </w:tc>
      </w:tr>
    </w:tbl>
    <w:p w:rsidR="005148C0" w:rsidRDefault="005148C0" w:rsidP="005148C0">
      <w:pPr>
        <w:pStyle w:val="Warning"/>
      </w:pPr>
      <w:r>
        <w:t>Warning</w:t>
      </w:r>
      <w:r>
        <w:tab/>
        <w:t>Take care to enter the</w:t>
      </w:r>
      <w:r w:rsidR="00F52044">
        <w:t xml:space="preserve"> details for a new Institute</w:t>
      </w:r>
      <w:r>
        <w:t xml:space="preserve"> correctly. There is no function to change an Institute record nor to remove an Institute record from the </w:t>
      </w:r>
      <w:r w:rsidR="00F52044">
        <w:t>SPECCHIO</w:t>
      </w:r>
      <w:r>
        <w:t xml:space="preserve"> server. If there is a need to change or remove an Institute record, you will need to request your database administrator to do it for you.</w:t>
      </w:r>
      <w:r w:rsidR="00F52044" w:rsidRPr="00F52044">
        <w:t xml:space="preserve"> </w:t>
      </w:r>
      <w:r w:rsidR="00F52044">
        <w:t>It is also possible to create a totally blank institute record.</w:t>
      </w:r>
    </w:p>
    <w:p w:rsidR="001310CE" w:rsidRDefault="001310CE" w:rsidP="001310CE">
      <w:pPr>
        <w:pStyle w:val="Body"/>
      </w:pPr>
      <w:r>
        <w:t>Th</w:t>
      </w:r>
      <w:r w:rsidR="00F52044">
        <w:t>e</w:t>
      </w:r>
      <w:r>
        <w:t xml:space="preserve"> process</w:t>
      </w:r>
      <w:r w:rsidR="00F52044">
        <w:t xml:space="preserve"> above</w:t>
      </w:r>
      <w:r>
        <w:t xml:space="preserve"> will generate the following </w:t>
      </w:r>
      <w:r w:rsidR="00F52044">
        <w:t xml:space="preserve">additional </w:t>
      </w:r>
      <w:r>
        <w:t xml:space="preserve">information and store it in the </w:t>
      </w:r>
      <w:r w:rsidR="008F2BEE">
        <w:t xml:space="preserve">server </w:t>
      </w:r>
      <w:r>
        <w:t>database’s User list</w:t>
      </w:r>
      <w:r w:rsidR="00F52044">
        <w:t xml:space="preserve"> along with the information that was entered</w:t>
      </w:r>
      <w:r>
        <w:t>.</w:t>
      </w:r>
    </w:p>
    <w:p w:rsidR="001310CE" w:rsidRDefault="001310CE" w:rsidP="001310CE">
      <w:pPr>
        <w:pStyle w:val="HangingIndent"/>
      </w:pPr>
      <w:r w:rsidRPr="005220B7">
        <w:rPr>
          <w:rStyle w:val="Strong"/>
        </w:rPr>
        <w:t>User Name</w:t>
      </w:r>
      <w:r>
        <w:tab/>
        <w:t xml:space="preserve">A short </w:t>
      </w:r>
      <w:r w:rsidR="008F2BEE">
        <w:t xml:space="preserve">unique </w:t>
      </w:r>
      <w:r>
        <w:t xml:space="preserve">name constructed from your own name which will be used to identify you when you log into the </w:t>
      </w:r>
      <w:r w:rsidR="00F52044">
        <w:t>SPECCHIO</w:t>
      </w:r>
      <w:r>
        <w:t xml:space="preserve"> </w:t>
      </w:r>
      <w:r w:rsidR="008F2BEE">
        <w:t>server</w:t>
      </w:r>
      <w:r>
        <w:t>.</w:t>
      </w:r>
    </w:p>
    <w:p w:rsidR="001310CE" w:rsidRDefault="001310CE" w:rsidP="001310CE">
      <w:pPr>
        <w:pStyle w:val="HangingIndent"/>
      </w:pPr>
      <w:r w:rsidRPr="005220B7">
        <w:rPr>
          <w:rStyle w:val="Strong"/>
        </w:rPr>
        <w:t>Password</w:t>
      </w:r>
      <w:r>
        <w:tab/>
        <w:t xml:space="preserve">A password that is required when you log into the </w:t>
      </w:r>
      <w:r w:rsidR="00F52044">
        <w:t>SPECCHIO</w:t>
      </w:r>
      <w:r>
        <w:t xml:space="preserve"> </w:t>
      </w:r>
      <w:r w:rsidR="008F2BEE">
        <w:t>server</w:t>
      </w:r>
      <w:r>
        <w:t>.</w:t>
      </w:r>
    </w:p>
    <w:p w:rsidR="001310CE" w:rsidRDefault="001310CE" w:rsidP="001310CE">
      <w:pPr>
        <w:pStyle w:val="HangingIndent"/>
      </w:pPr>
      <w:r w:rsidRPr="005220B7">
        <w:rPr>
          <w:rStyle w:val="Strong"/>
        </w:rPr>
        <w:t>ANDS Party Identifier</w:t>
      </w:r>
      <w:r>
        <w:t xml:space="preserve">   </w:t>
      </w:r>
      <w:r>
        <w:tab/>
        <w:t>If your database supports ANDS Publishing, this string is generated. It identifies data which you Publish to ANDS. To view your ANDS Party Identifier, follow the procedure shown below for editing your User Account details.</w:t>
      </w:r>
    </w:p>
    <w:p w:rsidR="001310CE" w:rsidRDefault="001310CE" w:rsidP="001310CE">
      <w:pPr>
        <w:pStyle w:val="Body"/>
      </w:pPr>
      <w:r>
        <w:t xml:space="preserve">A line is also added to the </w:t>
      </w:r>
      <w:r w:rsidRPr="000F0766">
        <w:rPr>
          <w:rStyle w:val="Codeintext"/>
        </w:rPr>
        <w:t>db-config.txt file</w:t>
      </w:r>
      <w:r>
        <w:t xml:space="preserve"> on your computer. This line holds sufficient information for you to log into your database. </w:t>
      </w:r>
      <w:ins w:id="72" w:author="Peter" w:date="2013-05-08T09:19:00Z">
        <w:r w:rsidR="00D04BE3">
          <w:t xml:space="preserve">If you edit this file, you can add </w:t>
        </w:r>
      </w:ins>
      <w:r w:rsidR="008F2BEE">
        <w:t xml:space="preserve">other </w:t>
      </w:r>
      <w:ins w:id="73" w:author="Peter" w:date="2013-05-08T09:19:00Z">
        <w:r w:rsidR="00D04BE3">
          <w:t>known accounts to it. The account which appears as the first non-comment line is the default account in the login dialog. Follow the instructions in the comment lines in the file if you wish to make manual changes.</w:t>
        </w:r>
      </w:ins>
      <w:r w:rsidR="001247E8">
        <w:t xml:space="preserve"> (See section </w:t>
      </w:r>
      <w:fldSimple w:instr=" REF _Ref180396043 \r \h  \* MERGEFORMAT ">
        <w:r w:rsidR="00A92DD8">
          <w:rPr>
            <w:rStyle w:val="CrossReference"/>
          </w:rPr>
          <w:t>4.4</w:t>
        </w:r>
      </w:fldSimple>
      <w:r w:rsidR="001247E8" w:rsidRPr="001247E8">
        <w:rPr>
          <w:rStyle w:val="CrossReference"/>
        </w:rPr>
        <w:t xml:space="preserve"> </w:t>
      </w:r>
      <w:fldSimple w:instr=" REF _Ref180396043 \h  \* MERGEFORMAT ">
        <w:r w:rsidR="00A92DD8" w:rsidRPr="00A92DD8">
          <w:rPr>
            <w:rStyle w:val="CrossReference"/>
          </w:rPr>
          <w:t>Logging In and Connecting to a Database</w:t>
        </w:r>
      </w:fldSimple>
      <w:r w:rsidR="001247E8">
        <w:t>.)</w:t>
      </w:r>
      <w:del w:id="74" w:author="Peter" w:date="2013-05-08T09:19:00Z">
        <w:r>
          <w:delText xml:space="preserve">See the next section for more information. </w:delText>
        </w:r>
      </w:del>
    </w:p>
    <w:p w:rsidR="001310CE" w:rsidRDefault="001310CE" w:rsidP="001310CE">
      <w:pPr>
        <w:pStyle w:val="Body"/>
      </w:pPr>
      <w:r>
        <w:t xml:space="preserve">When you are logged on to </w:t>
      </w:r>
      <w:r w:rsidR="00F52044">
        <w:t>SPECCHIO</w:t>
      </w:r>
      <w:r>
        <w:t xml:space="preserve">, you can edit </w:t>
      </w:r>
      <w:r w:rsidR="008F2BEE">
        <w:t>the</w:t>
      </w:r>
      <w:r>
        <w:t xml:space="preserve"> User Account information</w:t>
      </w:r>
      <w:ins w:id="75" w:author="Peter" w:date="2013-05-08T09:19:00Z">
        <w:r w:rsidR="00D04BE3">
          <w:t xml:space="preserve"> which is stored in the </w:t>
        </w:r>
      </w:ins>
      <w:r w:rsidR="00F52044">
        <w:t>SPECCHIO</w:t>
      </w:r>
      <w:ins w:id="76" w:author="Peter" w:date="2013-05-08T09:19:00Z">
        <w:r w:rsidR="00D04BE3">
          <w:t xml:space="preserve"> database</w:t>
        </w:r>
      </w:ins>
      <w:r>
        <w:t>.</w:t>
      </w:r>
      <w:r w:rsidR="001247E8">
        <w:t xml:space="preserve"> Refer to section </w:t>
      </w:r>
      <w:fldSimple w:instr=" REF _Ref359572679 \r \h  \* MERGEFORMAT ">
        <w:r w:rsidR="00A92DD8">
          <w:rPr>
            <w:rStyle w:val="CrossReference"/>
          </w:rPr>
          <w:t>4.6</w:t>
        </w:r>
      </w:fldSimple>
      <w:r w:rsidR="001247E8" w:rsidRPr="001247E8">
        <w:rPr>
          <w:rStyle w:val="CrossReference"/>
        </w:rPr>
        <w:t xml:space="preserve"> </w:t>
      </w:r>
      <w:fldSimple w:instr=" REF _Ref359572682 \h  \* MERGEFORMAT ">
        <w:r w:rsidR="00A92DD8" w:rsidRPr="00A92DD8">
          <w:rPr>
            <w:rStyle w:val="CrossReference"/>
          </w:rPr>
          <w:t>Changing your User Details</w:t>
        </w:r>
      </w:fldSimple>
      <w:r w:rsidR="001247E8">
        <w:t xml:space="preserve"> for more information.</w:t>
      </w:r>
    </w:p>
    <w:p w:rsidR="001310CE" w:rsidRDefault="001310CE" w:rsidP="00106BCD">
      <w:pPr>
        <w:pStyle w:val="Heading2"/>
      </w:pPr>
      <w:bookmarkStart w:id="77" w:name="_Toc355280341"/>
      <w:bookmarkStart w:id="78" w:name="_Toc359579860"/>
      <w:r>
        <w:t>Administrator Access</w:t>
      </w:r>
      <w:bookmarkEnd w:id="77"/>
      <w:bookmarkEnd w:id="78"/>
    </w:p>
    <w:p w:rsidR="001310CE" w:rsidRDefault="001310CE" w:rsidP="001310CE">
      <w:pPr>
        <w:pStyle w:val="Body"/>
      </w:pPr>
      <w:r>
        <w:t xml:space="preserve">Certain </w:t>
      </w:r>
      <w:r w:rsidR="00F52044">
        <w:t>SPECCHIO</w:t>
      </w:r>
      <w:r>
        <w:t xml:space="preserve"> functions, such as </w:t>
      </w:r>
      <w:r w:rsidR="00E0577E">
        <w:t>uploading Instrument definitions and Calibrations</w:t>
      </w:r>
      <w:r>
        <w:t xml:space="preserve">, require administrator permission. For normal Users, these </w:t>
      </w:r>
      <w:r w:rsidR="008F2BEE">
        <w:t xml:space="preserve">menu </w:t>
      </w:r>
      <w:r>
        <w:t>operations are greyed out.</w:t>
      </w:r>
    </w:p>
    <w:p w:rsidR="001310CE" w:rsidRPr="00D778C5" w:rsidRDefault="001310CE" w:rsidP="001310CE">
      <w:pPr>
        <w:pStyle w:val="Body"/>
      </w:pPr>
      <w:r>
        <w:t xml:space="preserve">When the </w:t>
      </w:r>
      <w:r w:rsidR="00F52044">
        <w:t>SPECCHIO</w:t>
      </w:r>
      <w:r>
        <w:t xml:space="preserve"> database is created, it has an Administrator account defined. The User Name and Password for this account are not generally advertised. See your </w:t>
      </w:r>
      <w:r w:rsidR="00F52044">
        <w:t>SPECCHIO</w:t>
      </w:r>
      <w:r>
        <w:t xml:space="preserve"> Administrator if you require access to these administration functions.</w:t>
      </w:r>
    </w:p>
    <w:p w:rsidR="00E10D8B" w:rsidRDefault="00E10D8B" w:rsidP="00E10D8B">
      <w:pPr>
        <w:pStyle w:val="Heading2"/>
      </w:pPr>
      <w:bookmarkStart w:id="79" w:name="_Toc359579861"/>
      <w:moveToRangeStart w:id="80" w:author="Peter Roberts" w:date="2013-05-08T09:19:00Z" w:name="move355768085"/>
      <w:moveTo w:id="81" w:author="Peter Roberts" w:date="2013-05-08T09:19:00Z">
        <w:r>
          <w:t>Campaigns</w:t>
        </w:r>
      </w:moveTo>
      <w:bookmarkEnd w:id="79"/>
    </w:p>
    <w:moveToRangeEnd w:id="80"/>
    <w:p w:rsidR="00556D60" w:rsidRDefault="00F52044" w:rsidP="00E10D8B">
      <w:pPr>
        <w:pStyle w:val="Body"/>
      </w:pPr>
      <w:r>
        <w:t>SPECCHIO</w:t>
      </w:r>
      <w:r w:rsidR="00606196">
        <w:t xml:space="preserve"> organise</w:t>
      </w:r>
      <w:r w:rsidR="00DC4705">
        <w:t>s</w:t>
      </w:r>
      <w:r w:rsidR="00606196">
        <w:t xml:space="preserve"> the </w:t>
      </w:r>
      <w:r w:rsidR="00DC4705">
        <w:t xml:space="preserve">Spectra </w:t>
      </w:r>
      <w:r w:rsidR="00606196">
        <w:t>for</w:t>
      </w:r>
      <w:moveFromRangeStart w:id="82" w:author="Peter Roberts" w:date="2013-05-08T09:19:00Z" w:name="move355768085"/>
      <w:moveFrom w:id="83" w:author="Peter Roberts" w:date="2013-05-08T09:19:00Z">
        <w:r w:rsidR="00556D60">
          <w:t xml:space="preserve">Data uploaded to </w:t>
        </w:r>
        <w:r w:rsidR="00E10D8B" w:rsidRPr="00084655">
          <w:t xml:space="preserve">SPECCHIO </w:t>
        </w:r>
        <w:r w:rsidR="00556D60">
          <w:t>are organised into Campaigns.</w:t>
        </w:r>
      </w:moveFrom>
      <w:moveFromRangeEnd w:id="82"/>
      <w:r w:rsidR="00556D60">
        <w:t xml:space="preserve"> </w:t>
      </w:r>
      <w:del w:id="84" w:author="Peter Roberts" w:date="2013-05-08T09:19:00Z">
        <w:r w:rsidR="00556D60">
          <w:delText>every</w:delText>
        </w:r>
      </w:del>
      <w:ins w:id="85" w:author="Peter Roberts" w:date="2013-05-08T09:19:00Z">
        <w:r w:rsidR="006716AF">
          <w:t>each</w:t>
        </w:r>
      </w:ins>
      <w:r w:rsidR="00556D60">
        <w:t xml:space="preserve"> new sampling experiment</w:t>
      </w:r>
      <w:r w:rsidR="00606196">
        <w:t xml:space="preserve"> into C</w:t>
      </w:r>
      <w:r w:rsidR="00606196" w:rsidRPr="00084655">
        <w:t>ampaign</w:t>
      </w:r>
      <w:r w:rsidR="00606196">
        <w:t>s</w:t>
      </w:r>
      <w:r w:rsidR="00556D60">
        <w:t>.</w:t>
      </w:r>
      <w:r w:rsidR="00606196">
        <w:t xml:space="preserve"> The </w:t>
      </w:r>
      <w:r w:rsidR="007F4F37">
        <w:t>Spectr</w:t>
      </w:r>
      <w:r w:rsidR="00606196">
        <w:t>al data in each Campaign can be</w:t>
      </w:r>
      <w:r w:rsidR="00EE5F6F">
        <w:t xml:space="preserve"> viewed and</w:t>
      </w:r>
      <w:r w:rsidR="00606196">
        <w:t xml:space="preserve"> operated on </w:t>
      </w:r>
      <w:r w:rsidR="00EE5F6F">
        <w:t>together</w:t>
      </w:r>
      <w:r w:rsidR="00606196">
        <w:t>.</w:t>
      </w:r>
    </w:p>
    <w:p w:rsidR="00D5550F" w:rsidRDefault="00D5550F" w:rsidP="00D5550F">
      <w:pPr>
        <w:pStyle w:val="Body"/>
      </w:pPr>
      <w:r w:rsidRPr="00084655">
        <w:t xml:space="preserve">Campaigns can contain </w:t>
      </w:r>
      <w:r w:rsidR="007F4F37">
        <w:t>Spectr</w:t>
      </w:r>
      <w:r w:rsidRPr="00084655">
        <w:t xml:space="preserve">a measured with different instruments and sensors, </w:t>
      </w:r>
      <w:r>
        <w:t>including</w:t>
      </w:r>
      <w:r w:rsidRPr="00084655">
        <w:t xml:space="preserve"> instruments of different </w:t>
      </w:r>
      <w:r w:rsidR="001247E8">
        <w:t>Sensor</w:t>
      </w:r>
      <w:r w:rsidRPr="00084655">
        <w:t xml:space="preserve"> types and </w:t>
      </w:r>
      <w:r>
        <w:t xml:space="preserve">measurements done at different times using an </w:t>
      </w:r>
      <w:r w:rsidR="001247E8">
        <w:t>Instrument</w:t>
      </w:r>
      <w:r>
        <w:t xml:space="preserve"> which has been calibrated one or more times between these measurements.</w:t>
      </w:r>
    </w:p>
    <w:p w:rsidR="00D5550F" w:rsidRDefault="00D5550F" w:rsidP="00D5550F">
      <w:pPr>
        <w:pStyle w:val="Heading2"/>
      </w:pPr>
      <w:bookmarkStart w:id="86" w:name="_Ref359575403"/>
      <w:bookmarkStart w:id="87" w:name="_Ref359575406"/>
      <w:bookmarkStart w:id="88" w:name="_Toc359579862"/>
      <w:r>
        <w:t>Campaign Hierarchy Structure</w:t>
      </w:r>
      <w:bookmarkEnd w:id="86"/>
      <w:bookmarkEnd w:id="87"/>
      <w:bookmarkEnd w:id="88"/>
    </w:p>
    <w:p w:rsidR="00EE5F6F" w:rsidRDefault="00556D60" w:rsidP="00EE5F6F">
      <w:pPr>
        <w:pStyle w:val="Body"/>
      </w:pPr>
      <w:r>
        <w:t>On your computer, t</w:t>
      </w:r>
      <w:r w:rsidR="00E10D8B" w:rsidRPr="00084655">
        <w:t xml:space="preserve">he </w:t>
      </w:r>
      <w:r w:rsidR="008A2A97">
        <w:t>S</w:t>
      </w:r>
      <w:r w:rsidR="00E10D8B" w:rsidRPr="00084655">
        <w:t xml:space="preserve">pectral data files </w:t>
      </w:r>
      <w:r>
        <w:t>for</w:t>
      </w:r>
      <w:r w:rsidR="00E10D8B" w:rsidRPr="00084655">
        <w:t xml:space="preserve"> a </w:t>
      </w:r>
      <w:r w:rsidRPr="00084655">
        <w:t xml:space="preserve">Campaign </w:t>
      </w:r>
      <w:r w:rsidR="00E10D8B" w:rsidRPr="00084655">
        <w:t xml:space="preserve">must be </w:t>
      </w:r>
      <w:r w:rsidR="008F2BEE">
        <w:t>placed into</w:t>
      </w:r>
      <w:r w:rsidR="00E10D8B" w:rsidRPr="00084655">
        <w:t xml:space="preserve"> a </w:t>
      </w:r>
      <w:r w:rsidR="00EE5F6F">
        <w:t>sub-folder</w:t>
      </w:r>
      <w:r w:rsidR="00E10D8B" w:rsidRPr="00084655">
        <w:t xml:space="preserve"> structure </w:t>
      </w:r>
      <w:r>
        <w:t xml:space="preserve">which organises the </w:t>
      </w:r>
      <w:r w:rsidR="00DC4705">
        <w:t xml:space="preserve">Spectra </w:t>
      </w:r>
      <w:r>
        <w:t xml:space="preserve">according to their </w:t>
      </w:r>
      <w:r w:rsidR="008A2A97">
        <w:t>context or sampling design</w:t>
      </w:r>
      <w:r w:rsidR="008A2A97" w:rsidRPr="00084655">
        <w:t>.</w:t>
      </w:r>
      <w:r w:rsidR="008A2A97">
        <w:t xml:space="preserve"> SPECCHIO does not impose any restrictions on the complexity of </w:t>
      </w:r>
      <w:r w:rsidR="002D27C1">
        <w:t xml:space="preserve">Campaign </w:t>
      </w:r>
      <w:r w:rsidR="008A2A97">
        <w:t xml:space="preserve">and </w:t>
      </w:r>
      <w:r w:rsidR="00EE5F6F">
        <w:t>sub-folder</w:t>
      </w:r>
      <w:r w:rsidR="008A2A97" w:rsidRPr="00084655">
        <w:t xml:space="preserve"> </w:t>
      </w:r>
      <w:r w:rsidR="008A2A97">
        <w:t>hierarchies</w:t>
      </w:r>
      <w:r w:rsidR="00E10D8B" w:rsidRPr="00084655">
        <w:t xml:space="preserve">. </w:t>
      </w:r>
      <w:r w:rsidR="00EE5F6F">
        <w:t>SPECCHIO does not enforce any particular way of using this hierarchical structure. The hierarchy tree structure can have any number of levels and can be unbalanced, if desired.</w:t>
      </w:r>
      <w:r w:rsidR="000F0766" w:rsidRPr="000F0766">
        <w:t xml:space="preserve"> </w:t>
      </w:r>
      <w:r w:rsidR="000F0766" w:rsidRPr="00084655">
        <w:t xml:space="preserve">This </w:t>
      </w:r>
      <w:r w:rsidR="000F0766">
        <w:t>sub-folder structure will be replicated in the SPECCHIO database when the Campaign data are uploaded.</w:t>
      </w:r>
    </w:p>
    <w:p w:rsidR="00EE5F6F" w:rsidRPr="00084655" w:rsidRDefault="00EE5F6F" w:rsidP="00EE5F6F">
      <w:pPr>
        <w:pStyle w:val="Body"/>
      </w:pPr>
      <w:r w:rsidRPr="00084655">
        <w:t xml:space="preserve">The concept of </w:t>
      </w:r>
      <w:r w:rsidR="002D27C1">
        <w:t xml:space="preserve">a </w:t>
      </w:r>
      <w:r w:rsidRPr="00084655">
        <w:t xml:space="preserve">hierarchical data structure </w:t>
      </w:r>
      <w:r>
        <w:t xml:space="preserve">that is used in SPECCHIO </w:t>
      </w:r>
      <w:r w:rsidRPr="00084655">
        <w:t>has been adapted from SpectraProc</w:t>
      </w:r>
      <w:r>
        <w:t xml:space="preserve"> </w:t>
      </w:r>
      <w:sdt>
        <w:sdtPr>
          <w:id w:val="12130848"/>
          <w:citation/>
        </w:sdtPr>
        <w:sdtContent>
          <w:r w:rsidR="00AE2F37">
            <w:fldChar w:fldCharType="begin"/>
          </w:r>
          <w:r>
            <w:rPr>
              <w:lang w:val="en-AU"/>
            </w:rPr>
            <w:instrText xml:space="preserve"> CITATION Hue061 \l 3081 </w:instrText>
          </w:r>
          <w:r w:rsidR="00AE2F37">
            <w:fldChar w:fldCharType="separate"/>
          </w:r>
          <w:r w:rsidR="00A92DD8" w:rsidRPr="00A92DD8">
            <w:rPr>
              <w:noProof/>
              <w:lang w:val="en-AU"/>
            </w:rPr>
            <w:t>(Hueni, 2006)</w:t>
          </w:r>
          <w:r w:rsidR="00AE2F37">
            <w:fldChar w:fldCharType="end"/>
          </w:r>
        </w:sdtContent>
      </w:sdt>
      <w:r>
        <w:t>, which</w:t>
      </w:r>
      <w:r w:rsidRPr="00BA6294">
        <w:t xml:space="preserve"> </w:t>
      </w:r>
      <w:r w:rsidRPr="00084655">
        <w:t>was built on a fixed hierarchy of three levels.</w:t>
      </w:r>
      <w:r>
        <w:t xml:space="preserve"> However, SPECCHIO supports hierarchies of arbitrary shape and number of levels.</w:t>
      </w:r>
    </w:p>
    <w:p w:rsidR="00EE5F6F" w:rsidRPr="00084655" w:rsidRDefault="00EE5F6F" w:rsidP="00EE5F6F">
      <w:pPr>
        <w:pStyle w:val="Body"/>
      </w:pPr>
      <w:r w:rsidRPr="00084655">
        <w:t xml:space="preserve">Preferably </w:t>
      </w:r>
      <w:r>
        <w:t xml:space="preserve">the design of </w:t>
      </w:r>
      <w:r w:rsidRPr="00084655">
        <w:t xml:space="preserve">sampling experiments should include </w:t>
      </w:r>
      <w:r>
        <w:t xml:space="preserve">hierarchical </w:t>
      </w:r>
      <w:r w:rsidRPr="00084655">
        <w:t xml:space="preserve">data structuring from the beginning. </w:t>
      </w:r>
      <w:r>
        <w:t xml:space="preserve">However, </w:t>
      </w:r>
      <w:r w:rsidRPr="00084655">
        <w:t xml:space="preserve">existing data can be </w:t>
      </w:r>
      <w:r>
        <w:t>re-</w:t>
      </w:r>
      <w:r w:rsidRPr="00084655">
        <w:t>arranged to meet the</w:t>
      </w:r>
      <w:r>
        <w:t>se</w:t>
      </w:r>
      <w:r w:rsidRPr="00084655">
        <w:t xml:space="preserve"> requirements.</w:t>
      </w:r>
    </w:p>
    <w:p w:rsidR="00EE5F6F" w:rsidRDefault="00EE5F6F" w:rsidP="00EE5F6F">
      <w:pPr>
        <w:pStyle w:val="Body"/>
      </w:pPr>
      <w:bookmarkStart w:id="89" w:name="_Toc355280343"/>
      <w:r>
        <w:t xml:space="preserve">There are some specific restrictions on the </w:t>
      </w:r>
      <w:r w:rsidR="00D5550F">
        <w:t xml:space="preserve">Campaign </w:t>
      </w:r>
      <w:r>
        <w:t>hierarchy tree structure.</w:t>
      </w:r>
    </w:p>
    <w:p w:rsidR="00EE5F6F" w:rsidRDefault="00EE5F6F" w:rsidP="00EE5F6F">
      <w:pPr>
        <w:pStyle w:val="Bullet"/>
      </w:pPr>
      <w:r>
        <w:t xml:space="preserve">No other files can be in the </w:t>
      </w:r>
      <w:r w:rsidR="00D5550F">
        <w:t xml:space="preserve">sub-folder </w:t>
      </w:r>
      <w:r>
        <w:t xml:space="preserve">tree except </w:t>
      </w:r>
      <w:r w:rsidR="007F4F37">
        <w:t>Spectr</w:t>
      </w:r>
      <w:r>
        <w:t xml:space="preserve">al files. Keep images, PDF files and other files in </w:t>
      </w:r>
      <w:r w:rsidR="000F0766">
        <w:t xml:space="preserve">a </w:t>
      </w:r>
      <w:r w:rsidR="00D5550F">
        <w:t>separate</w:t>
      </w:r>
      <w:r>
        <w:t xml:space="preserve"> folder, probably next to </w:t>
      </w:r>
      <w:r w:rsidR="002D27C1">
        <w:t>the</w:t>
      </w:r>
      <w:r w:rsidR="002D27C1" w:rsidRPr="002D27C1">
        <w:t xml:space="preserve"> </w:t>
      </w:r>
      <w:r w:rsidR="00D5550F">
        <w:t xml:space="preserve">top-level folder of </w:t>
      </w:r>
      <w:r w:rsidR="002D27C1">
        <w:t>your</w:t>
      </w:r>
      <w:r w:rsidR="00D5550F">
        <w:t xml:space="preserve"> tree </w:t>
      </w:r>
      <w:r>
        <w:t>hierarchy structure.</w:t>
      </w:r>
    </w:p>
    <w:p w:rsidR="00EE5F6F" w:rsidRDefault="00EE5F6F" w:rsidP="00EE5F6F">
      <w:pPr>
        <w:pStyle w:val="Bullet"/>
      </w:pPr>
      <w:r>
        <w:t>All of the files in a folder must be of the same data format and version, although the sub-folders of a folder may have files with a different data format.</w:t>
      </w:r>
      <w:r w:rsidR="000F0766">
        <w:t xml:space="preserve"> F</w:t>
      </w:r>
      <w:r>
        <w:t xml:space="preserve">or FGI-HDF files it is possible to have an </w:t>
      </w:r>
      <w:r w:rsidRPr="000F0766">
        <w:rPr>
          <w:rStyle w:val="Codeintext"/>
        </w:rPr>
        <w:t>.h5-file</w:t>
      </w:r>
      <w:r>
        <w:t xml:space="preserve"> as well as a </w:t>
      </w:r>
      <w:r w:rsidRPr="000F0766">
        <w:rPr>
          <w:rStyle w:val="Codeintext"/>
        </w:rPr>
        <w:t>.xml-file</w:t>
      </w:r>
      <w:r>
        <w:t xml:space="preserve"> in one folder.</w:t>
      </w:r>
    </w:p>
    <w:p w:rsidR="00EE5F6F" w:rsidRDefault="00EE5F6F" w:rsidP="00EE5F6F">
      <w:pPr>
        <w:pStyle w:val="Bullet"/>
      </w:pPr>
      <w:r>
        <w:t xml:space="preserve">To conveniently use SPECCHIO’s goniometer angle calculation, all of the </w:t>
      </w:r>
      <w:r w:rsidR="007F4F37">
        <w:t>Spectr</w:t>
      </w:r>
      <w:r>
        <w:t xml:space="preserve">a measured at the different angles should be put in one folder and observed in the defined sequence. There should be no other </w:t>
      </w:r>
      <w:r w:rsidR="007F4F37">
        <w:t>Spectr</w:t>
      </w:r>
      <w:r>
        <w:t>a in that folder. The goniometer angle calculation has been designed for the use of the FIGOS and LAGOS goniometers system (RSL, University of Zurich).</w:t>
      </w:r>
    </w:p>
    <w:p w:rsidR="00EE5F6F" w:rsidRPr="00084655" w:rsidRDefault="00EE5F6F" w:rsidP="00EE5F6F">
      <w:pPr>
        <w:pStyle w:val="Body"/>
      </w:pPr>
      <w:r>
        <w:t>N</w:t>
      </w:r>
      <w:r w:rsidRPr="00084655">
        <w:t xml:space="preserve">ew </w:t>
      </w:r>
      <w:r w:rsidR="002D27C1">
        <w:t>Spectra</w:t>
      </w:r>
      <w:r w:rsidRPr="00084655">
        <w:t xml:space="preserve"> can be added</w:t>
      </w:r>
      <w:r>
        <w:t xml:space="preserve"> to </w:t>
      </w:r>
      <w:r w:rsidRPr="00084655">
        <w:t xml:space="preserve">ongoing Campaigns by first </w:t>
      </w:r>
      <w:r w:rsidR="002D27C1">
        <w:t>adding the files for those Spectra</w:t>
      </w:r>
      <w:r w:rsidRPr="00084655">
        <w:t xml:space="preserve"> in</w:t>
      </w:r>
      <w:r w:rsidR="002D27C1">
        <w:t>to</w:t>
      </w:r>
      <w:r w:rsidRPr="00084655">
        <w:t xml:space="preserve"> the existing </w:t>
      </w:r>
      <w:r>
        <w:t xml:space="preserve">Campaign sub-folder data </w:t>
      </w:r>
      <w:r w:rsidRPr="00084655">
        <w:t>stru</w:t>
      </w:r>
      <w:r>
        <w:t xml:space="preserve">cture on your computer’s disk and then </w:t>
      </w:r>
      <w:r w:rsidRPr="00084655">
        <w:t xml:space="preserve">invoking the SPECCHIO </w:t>
      </w:r>
      <w:r w:rsidR="002D27C1">
        <w:t>load</w:t>
      </w:r>
      <w:r w:rsidRPr="00084655">
        <w:t xml:space="preserve"> operation </w:t>
      </w:r>
      <w:r>
        <w:t xml:space="preserve">for the entire Campaign </w:t>
      </w:r>
      <w:r w:rsidRPr="00084655">
        <w:t xml:space="preserve">again. Only new Spectra </w:t>
      </w:r>
      <w:r>
        <w:t xml:space="preserve">discovered in the sub-folder hierarchy </w:t>
      </w:r>
      <w:r w:rsidRPr="00084655">
        <w:t>will be added to the database.</w:t>
      </w:r>
      <w:r>
        <w:t xml:space="preserve"> Existing </w:t>
      </w:r>
      <w:r w:rsidR="00A821AE">
        <w:t>Spectra</w:t>
      </w:r>
      <w:r>
        <w:t xml:space="preserve"> will not be duplicated.</w:t>
      </w:r>
    </w:p>
    <w:p w:rsidR="00D5550F" w:rsidRDefault="00D5550F" w:rsidP="00D5550F">
      <w:pPr>
        <w:pStyle w:val="HeadingSubUnnumbered"/>
      </w:pPr>
      <w:r>
        <w:t>Example – Multiple sites for each species</w:t>
      </w:r>
    </w:p>
    <w:p w:rsidR="00EE5F6F" w:rsidRPr="00084655" w:rsidRDefault="00A821AE" w:rsidP="00EE5F6F">
      <w:pPr>
        <w:pStyle w:val="Body"/>
      </w:pPr>
      <w:r>
        <w:t xml:space="preserve">In this example, each </w:t>
      </w:r>
      <w:r w:rsidR="00EE5F6F" w:rsidRPr="00084655">
        <w:t xml:space="preserve">species </w:t>
      </w:r>
      <w:r>
        <w:t>is sampled at</w:t>
      </w:r>
      <w:r w:rsidR="00EE5F6F" w:rsidRPr="00084655">
        <w:t xml:space="preserve"> a number of sample sites. The sites are numbered in the order of sampling. At each site, several readings are taken to capture the variation exhibited by the specimen in question. A site therefore contains a number of </w:t>
      </w:r>
      <w:r w:rsidR="007F4F37">
        <w:t>Spectr</w:t>
      </w:r>
      <w:r w:rsidR="00EE5F6F" w:rsidRPr="00084655">
        <w:t xml:space="preserve">a. This leads to </w:t>
      </w:r>
      <w:r w:rsidR="00D5550F">
        <w:t>the following</w:t>
      </w:r>
      <w:r w:rsidR="00EE5F6F" w:rsidRPr="00084655">
        <w:t xml:space="preserve"> hierarchical </w:t>
      </w:r>
      <w:r w:rsidR="00EE5F6F">
        <w:t>folder</w:t>
      </w:r>
      <w:r w:rsidR="00EE5F6F" w:rsidRPr="00084655">
        <w:t xml:space="preserve"> structure.</w:t>
      </w:r>
    </w:p>
    <w:p w:rsidR="00EE5F6F" w:rsidRPr="00084655" w:rsidRDefault="00EE5F6F" w:rsidP="00EE5F6F">
      <w:pPr>
        <w:pStyle w:val="Figure"/>
      </w:pPr>
      <w:r>
        <w:rPr>
          <w:lang w:val="en-AU"/>
        </w:rPr>
        <w:drawing>
          <wp:inline distT="0" distB="0" distL="0" distR="0">
            <wp:extent cx="2509520" cy="1656080"/>
            <wp:effectExtent l="25400" t="0" r="5080" b="0"/>
            <wp:docPr id="11"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24"/>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rsidR="00EE5F6F" w:rsidRPr="00084655" w:rsidRDefault="00EE5F6F" w:rsidP="00EE5F6F">
      <w:pPr>
        <w:pStyle w:val="Caption"/>
      </w:pPr>
      <w:bookmarkStart w:id="90" w:name="_Ref122063892"/>
      <w:bookmarkStart w:id="91" w:name="_Toc129263006"/>
      <w:r w:rsidRPr="00084655">
        <w:t xml:space="preserve">Figure </w:t>
      </w:r>
      <w:fldSimple w:instr=" SEQ Figure \* ARABIC ">
        <w:r w:rsidR="00A92DD8">
          <w:rPr>
            <w:noProof/>
          </w:rPr>
          <w:t>5</w:t>
        </w:r>
      </w:fldSimple>
      <w:bookmarkEnd w:id="90"/>
      <w:r w:rsidRPr="00084655">
        <w:t xml:space="preserve">: Hierarchical </w:t>
      </w:r>
      <w:r>
        <w:t>folder</w:t>
      </w:r>
      <w:r w:rsidRPr="00084655">
        <w:t xml:space="preserve"> structure</w:t>
      </w:r>
      <w:bookmarkEnd w:id="91"/>
    </w:p>
    <w:p w:rsidR="00EE5F6F" w:rsidRPr="00084655" w:rsidRDefault="00EE5F6F" w:rsidP="00EE5F6F">
      <w:pPr>
        <w:pStyle w:val="Body"/>
      </w:pPr>
      <w:r w:rsidRPr="00084655">
        <w:t xml:space="preserve">Although the term </w:t>
      </w:r>
      <w:r>
        <w:t>“</w:t>
      </w:r>
      <w:r w:rsidRPr="00084655">
        <w:t>species</w:t>
      </w:r>
      <w:r>
        <w:t>”</w:t>
      </w:r>
      <w:r w:rsidRPr="00084655">
        <w:t xml:space="preserve"> is used</w:t>
      </w:r>
      <w:r w:rsidR="00D5550F">
        <w:t>,</w:t>
      </w:r>
      <w:r w:rsidRPr="00084655">
        <w:t xml:space="preserve"> it essentially represents the different classes found in a study. These classes can either be assigned </w:t>
      </w:r>
      <w:r w:rsidR="00A821AE">
        <w:t>according</w:t>
      </w:r>
      <w:r w:rsidRPr="00084655">
        <w:t xml:space="preserve"> to already exi</w:t>
      </w:r>
      <w:r w:rsidR="00A821AE">
        <w:t>sting classification systems,</w:t>
      </w:r>
      <w:r w:rsidRPr="00084655">
        <w:t xml:space="preserve"> e.g. </w:t>
      </w:r>
      <w:r w:rsidR="00A821AE">
        <w:t xml:space="preserve">for </w:t>
      </w:r>
      <w:r w:rsidRPr="00084655">
        <w:t xml:space="preserve">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w:t>
      </w:r>
      <w:r>
        <w:t xml:space="preserve">a technique such as </w:t>
      </w:r>
      <w:r w:rsidRPr="00084655">
        <w:t>cluster analysis.</w:t>
      </w:r>
    </w:p>
    <w:bookmarkStart w:id="92" w:name="_Ref130789629"/>
    <w:p w:rsidR="00EE5F6F" w:rsidRDefault="00AE2F37" w:rsidP="00EE5F6F">
      <w:pPr>
        <w:pStyle w:val="Body"/>
      </w:pPr>
      <w:r>
        <w:fldChar w:fldCharType="begin"/>
      </w:r>
      <w:r w:rsidR="00EE5F6F">
        <w:instrText xml:space="preserve"> REF _Ref130790579 \h </w:instrText>
      </w:r>
      <w:r>
        <w:fldChar w:fldCharType="separate"/>
      </w:r>
      <w:r w:rsidR="00A92DD8" w:rsidRPr="00084655">
        <w:t xml:space="preserve">Figure </w:t>
      </w:r>
      <w:r w:rsidR="00A92DD8">
        <w:rPr>
          <w:noProof/>
        </w:rPr>
        <w:t>6</w:t>
      </w:r>
      <w:r>
        <w:fldChar w:fldCharType="end"/>
      </w:r>
      <w:r w:rsidR="00EE5F6F" w:rsidRPr="00084655">
        <w:t xml:space="preserve"> shows an example of a </w:t>
      </w:r>
      <w:r w:rsidR="00EE5F6F">
        <w:t>folder</w:t>
      </w:r>
      <w:r w:rsidR="00EE5F6F" w:rsidRPr="00084655">
        <w:t xml:space="preserve"> structure containing ASD </w:t>
      </w:r>
      <w:r w:rsidR="007F4F37">
        <w:t>Spectr</w:t>
      </w:r>
      <w:r w:rsidR="00EE5F6F" w:rsidRPr="00084655">
        <w:t xml:space="preserve">al files. The main </w:t>
      </w:r>
      <w:r w:rsidR="00EE5F6F">
        <w:t>folder</w:t>
      </w:r>
      <w:r w:rsidR="00EE5F6F" w:rsidRPr="00084655">
        <w:t xml:space="preserve"> </w:t>
      </w:r>
      <w:r w:rsidR="00EE5F6F" w:rsidRPr="000F0766">
        <w:rPr>
          <w:rStyle w:val="Codeintext"/>
        </w:rPr>
        <w:t>Vegetation_example</w:t>
      </w:r>
      <w:r w:rsidR="00EE5F6F" w:rsidRPr="00084655">
        <w:t xml:space="preserve"> holds all species </w:t>
      </w:r>
      <w:r w:rsidR="00A821AE">
        <w:t>sub-</w:t>
      </w:r>
      <w:r w:rsidR="00EE5F6F">
        <w:t>folders</w:t>
      </w:r>
      <w:r w:rsidR="00EE5F6F" w:rsidRPr="00084655">
        <w:t xml:space="preserve"> </w:t>
      </w:r>
      <w:r w:rsidR="00A821AE">
        <w:t>for</w:t>
      </w:r>
      <w:r w:rsidR="00EE5F6F" w:rsidRPr="00084655">
        <w:t xml:space="preserve"> the study. This main </w:t>
      </w:r>
      <w:r w:rsidR="00EE5F6F">
        <w:t>folder</w:t>
      </w:r>
      <w:r w:rsidR="00EE5F6F" w:rsidRPr="00084655">
        <w:t xml:space="preserve"> is the folder that needs to be specified </w:t>
      </w:r>
      <w:r w:rsidR="00EE5F6F">
        <w:t xml:space="preserve">in the </w:t>
      </w:r>
      <w:r w:rsidR="00A821AE">
        <w:rPr>
          <w:rStyle w:val="GUIWord"/>
        </w:rPr>
        <w:t>Main directory:</w:t>
      </w:r>
      <w:r w:rsidR="00EE5F6F">
        <w:t xml:space="preserve"> in the Campaign Creation dialog.</w:t>
      </w:r>
      <w:r w:rsidR="00A821AE">
        <w:t xml:space="preserve"> See section </w:t>
      </w:r>
      <w:fldSimple w:instr=" REF _Ref359334186 \r \h  \* MERGEFORMAT ">
        <w:r w:rsidR="00A92DD8" w:rsidRPr="00A92DD8">
          <w:rPr>
            <w:rStyle w:val="CrossReference"/>
          </w:rPr>
          <w:t>4.11</w:t>
        </w:r>
      </w:fldSimple>
      <w:r w:rsidR="00A821AE" w:rsidRPr="00A821AE">
        <w:rPr>
          <w:rStyle w:val="CrossReference"/>
        </w:rPr>
        <w:t xml:space="preserve"> </w:t>
      </w:r>
      <w:fldSimple w:instr=" REF _Ref359334189 \h  \* MERGEFORMAT ">
        <w:r w:rsidR="00A92DD8" w:rsidRPr="00A92DD8">
          <w:rPr>
            <w:rStyle w:val="CrossReference"/>
          </w:rPr>
          <w:t>Creating a new Campaign</w:t>
        </w:r>
      </w:fldSimple>
      <w:r w:rsidR="00A821AE">
        <w:t>.</w:t>
      </w:r>
    </w:p>
    <w:p w:rsidR="00EE5F6F" w:rsidRPr="00084655" w:rsidRDefault="00EE5F6F" w:rsidP="00EE5F6F">
      <w:pPr>
        <w:pStyle w:val="Body"/>
      </w:pPr>
      <w:r w:rsidRPr="00084655">
        <w:t xml:space="preserve">The </w:t>
      </w:r>
      <w:r>
        <w:t xml:space="preserve">three </w:t>
      </w:r>
      <w:r w:rsidRPr="00084655">
        <w:t xml:space="preserve">species </w:t>
      </w:r>
      <w:r>
        <w:t>folders</w:t>
      </w:r>
      <w:r w:rsidRPr="00084655">
        <w:t xml:space="preserve"> contain the</w:t>
      </w:r>
      <w:r>
        <w:t>ir related</w:t>
      </w:r>
      <w:r w:rsidRPr="00084655">
        <w:t xml:space="preserve"> site </w:t>
      </w:r>
      <w:r w:rsidR="00062079">
        <w:t>sub-</w:t>
      </w:r>
      <w:r>
        <w:t>folders</w:t>
      </w:r>
      <w:r w:rsidRPr="00084655">
        <w:t xml:space="preserve">. </w:t>
      </w:r>
    </w:p>
    <w:p w:rsidR="00EE5F6F" w:rsidRDefault="00EE5F6F" w:rsidP="00EE5F6F">
      <w:pPr>
        <w:pStyle w:val="Body"/>
      </w:pPr>
      <w:r w:rsidRPr="00084655">
        <w:t xml:space="preserve">The site </w:t>
      </w:r>
      <w:r w:rsidR="00062079">
        <w:t>sub-</w:t>
      </w:r>
      <w:r>
        <w:t>folders</w:t>
      </w:r>
      <w:r w:rsidRPr="00084655">
        <w:t xml:space="preserve"> contain all </w:t>
      </w:r>
      <w:r w:rsidR="00062079">
        <w:t>S</w:t>
      </w:r>
      <w:r w:rsidRPr="00084655">
        <w:t>pectral files collected at these sites</w:t>
      </w:r>
      <w:r>
        <w:t xml:space="preserve"> for that species.</w:t>
      </w:r>
    </w:p>
    <w:p w:rsidR="00EE5F6F" w:rsidRPr="00084655" w:rsidRDefault="00EE5F6F" w:rsidP="00EE5F6F">
      <w:pPr>
        <w:pStyle w:val="Body"/>
      </w:pPr>
      <w:r w:rsidRPr="00084655">
        <w:t xml:space="preserve">The </w:t>
      </w:r>
      <w:r w:rsidR="00062079">
        <w:t>S</w:t>
      </w:r>
      <w:r w:rsidRPr="00084655">
        <w:t>pectral files are auto-numbered by the ASD capturing software</w:t>
      </w:r>
      <w:r>
        <w:t xml:space="preserve"> within each site folder</w:t>
      </w:r>
      <w:r w:rsidRPr="00084655">
        <w:t>.</w:t>
      </w:r>
    </w:p>
    <w:p w:rsidR="00EE5F6F" w:rsidRPr="00084655" w:rsidRDefault="00EE5F6F" w:rsidP="00EE5F6F">
      <w:pPr>
        <w:pStyle w:val="Figure"/>
      </w:pPr>
      <w:r>
        <w:rPr>
          <w:lang w:val="en-AU"/>
        </w:rPr>
        <w:drawing>
          <wp:inline distT="0" distB="0" distL="0" distR="0">
            <wp:extent cx="3901440" cy="1473200"/>
            <wp:effectExtent l="25400" t="0" r="10160" b="0"/>
            <wp:docPr id="1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25"/>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EE5F6F" w:rsidRPr="00084655" w:rsidRDefault="00EE5F6F" w:rsidP="00EE5F6F">
      <w:pPr>
        <w:pStyle w:val="Caption"/>
      </w:pPr>
      <w:bookmarkStart w:id="93" w:name="_Ref130790579"/>
      <w:r w:rsidRPr="00084655">
        <w:t xml:space="preserve">Figure </w:t>
      </w:r>
      <w:fldSimple w:instr=" SEQ Figure \* ARABIC ">
        <w:r w:rsidR="00A92DD8">
          <w:rPr>
            <w:noProof/>
          </w:rPr>
          <w:t>6</w:t>
        </w:r>
      </w:fldSimple>
      <w:bookmarkEnd w:id="93"/>
      <w:r w:rsidRPr="00084655">
        <w:t xml:space="preserve">: Example of a </w:t>
      </w:r>
      <w:r>
        <w:t>folder</w:t>
      </w:r>
      <w:r w:rsidRPr="00084655">
        <w:t xml:space="preserve"> structures holding </w:t>
      </w:r>
      <w:r w:rsidR="007F4F37">
        <w:t>Spectr</w:t>
      </w:r>
      <w:r w:rsidRPr="00084655">
        <w:t>al files</w:t>
      </w:r>
    </w:p>
    <w:p w:rsidR="00EE5F6F" w:rsidRDefault="00EE5F6F" w:rsidP="00D5550F">
      <w:pPr>
        <w:pStyle w:val="HeadingSubUnnumbered"/>
      </w:pPr>
      <w:bookmarkStart w:id="94" w:name="_Toc355280359"/>
      <w:r>
        <w:t xml:space="preserve">Example </w:t>
      </w:r>
      <w:r w:rsidR="00D5550F">
        <w:t>–</w:t>
      </w:r>
      <w:r>
        <w:t xml:space="preserve"> Reference and Target Spectra</w:t>
      </w:r>
      <w:bookmarkEnd w:id="94"/>
    </w:p>
    <w:p w:rsidR="00EE5F6F" w:rsidRDefault="00EE5F6F" w:rsidP="00EE5F6F">
      <w:pPr>
        <w:pStyle w:val="Body"/>
      </w:pPr>
      <w:r>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rsidR="00EE5F6F" w:rsidRDefault="00EE5F6F" w:rsidP="00EE5F6F">
      <w:pPr>
        <w:pStyle w:val="Body"/>
      </w:pPr>
      <w:r>
        <w:t xml:space="preserve">The structure must therefore hold target and the related reference radiance </w:t>
      </w:r>
      <w:r w:rsidR="00062079">
        <w:t>S</w:t>
      </w:r>
      <w:r>
        <w:t>pectra in adjacent folders.</w:t>
      </w:r>
    </w:p>
    <w:p w:rsidR="00EE5F6F" w:rsidRDefault="00EE5F6F" w:rsidP="00EE5F6F">
      <w:pPr>
        <w:pStyle w:val="Figure"/>
      </w:pPr>
      <w:r>
        <w:rPr>
          <w:lang w:val="en-AU"/>
        </w:rPr>
        <w:drawing>
          <wp:inline distT="0" distB="0" distL="0" distR="0">
            <wp:extent cx="1503441" cy="1579245"/>
            <wp:effectExtent l="2540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rsidR="00EE5F6F" w:rsidRDefault="00EE5F6F" w:rsidP="00EE5F6F">
      <w:pPr>
        <w:pStyle w:val="Caption"/>
      </w:pPr>
      <w:bookmarkStart w:id="95" w:name="_Ref96530518"/>
      <w:r>
        <w:t xml:space="preserve">Figure </w:t>
      </w:r>
      <w:fldSimple w:instr=" SEQ Figure \* ARABIC ">
        <w:r w:rsidR="00A92DD8">
          <w:rPr>
            <w:noProof/>
          </w:rPr>
          <w:t>7</w:t>
        </w:r>
      </w:fldSimple>
      <w:bookmarkEnd w:id="95"/>
      <w:r>
        <w:t xml:space="preserve">: A possible structure for the storage of target and reference radiance </w:t>
      </w:r>
      <w:r w:rsidR="007F4F37">
        <w:t>Spectr</w:t>
      </w:r>
      <w:r>
        <w:t>a</w:t>
      </w:r>
    </w:p>
    <w:p w:rsidR="00EE5F6F" w:rsidRPr="00A20F34" w:rsidRDefault="00EE5F6F" w:rsidP="00EE5F6F">
      <w:pPr>
        <w:pStyle w:val="Body"/>
      </w:pPr>
      <w:r>
        <w:t xml:space="preserve">In this example, the </w:t>
      </w:r>
      <w:r w:rsidRPr="003C1864">
        <w:rPr>
          <w:rStyle w:val="Codeintext"/>
        </w:rPr>
        <w:t>Reference</w:t>
      </w:r>
      <w:r>
        <w:t xml:space="preserve"> sub-folder holds the reference </w:t>
      </w:r>
      <w:r w:rsidR="00062079">
        <w:t>S</w:t>
      </w:r>
      <w:r>
        <w:t xml:space="preserve">pectra which relate to </w:t>
      </w:r>
      <w:r w:rsidR="00062079">
        <w:t xml:space="preserve">the Spectra in the </w:t>
      </w:r>
      <w:r w:rsidR="00062079" w:rsidRPr="003C1864">
        <w:rPr>
          <w:rStyle w:val="Codeintext"/>
        </w:rPr>
        <w:t>Plant A</w:t>
      </w:r>
      <w:r w:rsidR="00062079">
        <w:t xml:space="preserve">, </w:t>
      </w:r>
      <w:r w:rsidR="00062079" w:rsidRPr="003C1864">
        <w:rPr>
          <w:rStyle w:val="Codeintext"/>
        </w:rPr>
        <w:t>Plant B</w:t>
      </w:r>
      <w:r w:rsidR="00062079">
        <w:t xml:space="preserve"> and </w:t>
      </w:r>
      <w:r w:rsidR="00062079" w:rsidRPr="003C1864">
        <w:rPr>
          <w:rStyle w:val="Codeintext"/>
        </w:rPr>
        <w:t>Plant C</w:t>
      </w:r>
      <w:r w:rsidR="00062079">
        <w:t xml:space="preserve"> sub-folders.</w:t>
      </w:r>
    </w:p>
    <w:p w:rsidR="00606196" w:rsidRPr="00084655" w:rsidRDefault="00606196" w:rsidP="00606196">
      <w:pPr>
        <w:pStyle w:val="Heading2"/>
      </w:pPr>
      <w:bookmarkStart w:id="96" w:name="_Toc359579863"/>
      <w:bookmarkEnd w:id="92"/>
      <w:ins w:id="97" w:author="Peter Roberts" w:date="2013-05-08T09:19:00Z">
        <w:r>
          <w:t xml:space="preserve">Operational </w:t>
        </w:r>
        <w:r w:rsidRPr="00084655">
          <w:t>Dataflow</w:t>
        </w:r>
      </w:ins>
      <w:bookmarkEnd w:id="96"/>
    </w:p>
    <w:p w:rsidR="00606196" w:rsidRPr="00084655" w:rsidRDefault="00606196" w:rsidP="00606196">
      <w:pPr>
        <w:pStyle w:val="Body"/>
        <w:rPr>
          <w:ins w:id="98" w:author="Peter Roberts" w:date="2013-05-08T09:19:00Z"/>
        </w:rPr>
      </w:pPr>
      <w:ins w:id="99" w:author="Peter Roberts" w:date="2013-05-08T09:19:00Z">
        <w:r w:rsidRPr="00084655">
          <w:t xml:space="preserve">A typical dataflow is illustrated in </w:t>
        </w:r>
        <w:r w:rsidR="00AE2F37">
          <w:fldChar w:fldCharType="begin"/>
        </w:r>
        <w:r>
          <w:instrText xml:space="preserve"> REF _Ref122057866 \h </w:instrText>
        </w:r>
      </w:ins>
      <w:ins w:id="100" w:author="Peter Roberts" w:date="2013-05-08T09:19:00Z">
        <w:r w:rsidR="00AE2F37">
          <w:fldChar w:fldCharType="separate"/>
        </w:r>
        <w:r w:rsidR="00A92DD8" w:rsidRPr="00084655">
          <w:t xml:space="preserve">Figure </w:t>
        </w:r>
      </w:ins>
      <w:r w:rsidR="00A92DD8">
        <w:rPr>
          <w:noProof/>
        </w:rPr>
        <w:t>8</w:t>
      </w:r>
      <w:ins w:id="101" w:author="Peter Roberts" w:date="2013-05-08T09:19:00Z">
        <w:r w:rsidR="00AE2F37">
          <w:fldChar w:fldCharType="end"/>
        </w:r>
        <w:r w:rsidRPr="00084655">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w:t>
        </w:r>
      </w:ins>
      <w:r w:rsidR="007F4F37">
        <w:t>Metadata</w:t>
      </w:r>
      <w:ins w:id="102" w:author="Peter Roberts" w:date="2013-05-08T09:19:00Z">
        <w:r w:rsidRPr="00084655">
          <w:t xml:space="preserve"> are saved on the field laptop.</w:t>
        </w:r>
      </w:ins>
    </w:p>
    <w:p w:rsidR="00606196" w:rsidRDefault="00606196" w:rsidP="00606196">
      <w:pPr>
        <w:pStyle w:val="Body"/>
      </w:pPr>
      <w:ins w:id="103" w:author="Peter Roberts" w:date="2013-05-08T09:19:00Z">
        <w:r w:rsidRPr="00084655">
          <w:t xml:space="preserve">These files are transferred to a laboratory computer where they are read by the SPECCHIO application and stored in the relevant tables in the </w:t>
        </w:r>
      </w:ins>
      <w:r w:rsidR="007F4F37">
        <w:t>Spectr</w:t>
      </w:r>
      <w:ins w:id="104" w:author="Peter Roberts" w:date="2013-05-08T09:19:00Z">
        <w:r w:rsidRPr="00084655">
          <w:t>al database.</w:t>
        </w:r>
      </w:ins>
    </w:p>
    <w:p w:rsidR="00606196" w:rsidRPr="00084655" w:rsidRDefault="004872A3" w:rsidP="00606196">
      <w:pPr>
        <w:pStyle w:val="Figure"/>
        <w:rPr>
          <w:ins w:id="105" w:author="Peter Roberts" w:date="2013-05-08T09:19:00Z"/>
        </w:rPr>
      </w:pPr>
      <w:ins w:id="106" w:author="Peter Roberts" w:date="2013-05-08T09:19:00Z">
        <w:r>
          <w:rPr>
            <w:lang w:val="en-AU"/>
          </w:rPr>
          <w:drawing>
            <wp:inline distT="0" distB="0" distL="0" distR="0">
              <wp:extent cx="4565829" cy="1468192"/>
              <wp:effectExtent l="19050" t="0" r="6171"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b="8800"/>
                      <a:stretch>
                        <a:fillRect/>
                      </a:stretch>
                    </pic:blipFill>
                    <pic:spPr bwMode="auto">
                      <a:xfrm>
                        <a:off x="0" y="0"/>
                        <a:ext cx="4565829" cy="1468192"/>
                      </a:xfrm>
                      <a:prstGeom prst="rect">
                        <a:avLst/>
                      </a:prstGeom>
                      <a:noFill/>
                      <a:ln w="9525">
                        <a:noFill/>
                        <a:miter lim="800000"/>
                        <a:headEnd/>
                        <a:tailEnd/>
                      </a:ln>
                    </pic:spPr>
                  </pic:pic>
                </a:graphicData>
              </a:graphic>
            </wp:inline>
          </w:drawing>
        </w:r>
      </w:ins>
    </w:p>
    <w:p w:rsidR="00606196" w:rsidRPr="00084655" w:rsidRDefault="00606196" w:rsidP="00606196">
      <w:pPr>
        <w:pStyle w:val="Caption"/>
        <w:rPr>
          <w:ins w:id="107" w:author="Peter Roberts" w:date="2013-05-08T09:19:00Z"/>
        </w:rPr>
      </w:pPr>
      <w:bookmarkStart w:id="108" w:name="_Ref122057866"/>
      <w:bookmarkStart w:id="109" w:name="_Toc129431964"/>
      <w:ins w:id="110" w:author="Peter Roberts" w:date="2013-05-08T09:19:00Z">
        <w:r w:rsidRPr="00084655">
          <w:t xml:space="preserve">Figure </w:t>
        </w:r>
        <w:r w:rsidR="00AE2F37">
          <w:fldChar w:fldCharType="begin"/>
        </w:r>
        <w:r>
          <w:instrText xml:space="preserve"> SEQ Figure \* ARABIC </w:instrText>
        </w:r>
        <w:r w:rsidR="00AE2F37">
          <w:fldChar w:fldCharType="separate"/>
        </w:r>
      </w:ins>
      <w:r w:rsidR="00A92DD8">
        <w:rPr>
          <w:noProof/>
        </w:rPr>
        <w:t>8</w:t>
      </w:r>
      <w:ins w:id="111" w:author="Peter Roberts" w:date="2013-05-08T09:19:00Z">
        <w:r w:rsidR="00AE2F37">
          <w:fldChar w:fldCharType="end"/>
        </w:r>
        <w:bookmarkEnd w:id="108"/>
        <w:r w:rsidRPr="00084655">
          <w:t>: Dataflow and involved hardware</w:t>
        </w:r>
        <w:bookmarkEnd w:id="109"/>
      </w:ins>
    </w:p>
    <w:p w:rsidR="00606196" w:rsidRPr="00084655" w:rsidRDefault="00606196" w:rsidP="00606196">
      <w:pPr>
        <w:pStyle w:val="Body"/>
      </w:pPr>
      <w:r w:rsidRPr="00084655">
        <w:t xml:space="preserve">Typically, the operations carried out for each </w:t>
      </w:r>
      <w:r w:rsidR="007F4F37">
        <w:t>Campaign</w:t>
      </w:r>
      <w:r w:rsidRPr="00084655">
        <w:t xml:space="preserve"> are:</w:t>
      </w:r>
    </w:p>
    <w:p w:rsidR="00606196" w:rsidRPr="00084655" w:rsidRDefault="00606196" w:rsidP="00606196">
      <w:pPr>
        <w:pStyle w:val="Bullet"/>
      </w:pPr>
      <w:bookmarkStart w:id="112" w:name="_Ref131844226"/>
      <w:r w:rsidRPr="00084655">
        <w:t xml:space="preserve">Creation of a new </w:t>
      </w:r>
      <w:bookmarkEnd w:id="112"/>
      <w:r>
        <w:t>C</w:t>
      </w:r>
      <w:r w:rsidRPr="00084655">
        <w:t>ampaign</w:t>
      </w:r>
      <w:r>
        <w:t xml:space="preserve"> in </w:t>
      </w:r>
      <w:r w:rsidR="00F52044">
        <w:t>SPECCHIO</w:t>
      </w:r>
      <w:r>
        <w:t xml:space="preserve"> and linking it to the </w:t>
      </w:r>
      <w:r w:rsidR="00EE5F6F">
        <w:t>sub-folder</w:t>
      </w:r>
      <w:r>
        <w:t xml:space="preserve"> of </w:t>
      </w:r>
      <w:r w:rsidR="007F4F37">
        <w:t>Spectr</w:t>
      </w:r>
      <w:r>
        <w:t>a on your computer’s disk</w:t>
      </w:r>
    </w:p>
    <w:p w:rsidR="00606196" w:rsidRPr="00084655" w:rsidRDefault="00606196" w:rsidP="00606196">
      <w:pPr>
        <w:pStyle w:val="Bullet"/>
      </w:pPr>
      <w:r>
        <w:t>Upl</w:t>
      </w:r>
      <w:r w:rsidRPr="00084655">
        <w:t xml:space="preserve">oading of </w:t>
      </w:r>
      <w:r w:rsidR="007F4F37">
        <w:t>Spectr</w:t>
      </w:r>
      <w:r w:rsidRPr="00084655">
        <w:t>a</w:t>
      </w:r>
      <w:r>
        <w:t xml:space="preserve"> data from your local disk to the </w:t>
      </w:r>
      <w:r w:rsidR="00F52044">
        <w:t>SPECCHIO</w:t>
      </w:r>
      <w:r>
        <w:t xml:space="preserve"> database</w:t>
      </w:r>
    </w:p>
    <w:p w:rsidR="00606196" w:rsidRPr="00084655" w:rsidRDefault="00606196" w:rsidP="00606196">
      <w:pPr>
        <w:pStyle w:val="Bullet"/>
      </w:pPr>
      <w:r w:rsidRPr="00084655">
        <w:t xml:space="preserve">Entering of </w:t>
      </w:r>
      <w:r w:rsidR="007F4F37">
        <w:t>Metadata</w:t>
      </w:r>
      <w:r>
        <w:t xml:space="preserve"> into the </w:t>
      </w:r>
      <w:r w:rsidR="00F52044">
        <w:t>SPECCHIO</w:t>
      </w:r>
      <w:r>
        <w:t xml:space="preserve"> database for the uploaded </w:t>
      </w:r>
      <w:r w:rsidR="007F4F37">
        <w:t>Spectr</w:t>
      </w:r>
      <w:r>
        <w:t>a</w:t>
      </w:r>
    </w:p>
    <w:p w:rsidR="00606196" w:rsidRPr="00084655" w:rsidRDefault="00606196" w:rsidP="00606196">
      <w:pPr>
        <w:pStyle w:val="Bullet"/>
      </w:pPr>
      <w:r w:rsidRPr="00084655">
        <w:t>Repeated data query, visualisation</w:t>
      </w:r>
      <w:r>
        <w:t>, processing</w:t>
      </w:r>
      <w:r w:rsidRPr="00084655">
        <w:t xml:space="preserve"> and file output</w:t>
      </w:r>
      <w:r>
        <w:t xml:space="preserve"> based on the uploaded data</w:t>
      </w:r>
    </w:p>
    <w:p w:rsidR="001310CE" w:rsidRDefault="001310CE" w:rsidP="00971581">
      <w:pPr>
        <w:pStyle w:val="Heading2"/>
      </w:pPr>
      <w:bookmarkStart w:id="113" w:name="_Ref358394245"/>
      <w:bookmarkStart w:id="114" w:name="_Toc359579864"/>
      <w:r>
        <w:t xml:space="preserve">Research Groups and Accessing </w:t>
      </w:r>
      <w:r w:rsidR="00F52044">
        <w:t>SPECCHIO</w:t>
      </w:r>
      <w:r>
        <w:t xml:space="preserve"> </w:t>
      </w:r>
      <w:bookmarkEnd w:id="89"/>
      <w:r w:rsidR="00DC4705">
        <w:t>Campaigns</w:t>
      </w:r>
      <w:bookmarkEnd w:id="113"/>
      <w:bookmarkEnd w:id="114"/>
    </w:p>
    <w:p w:rsidR="001310CE" w:rsidRDefault="001310CE" w:rsidP="001310CE">
      <w:pPr>
        <w:pStyle w:val="Body"/>
      </w:pPr>
      <w:r>
        <w:t>When you upload data</w:t>
      </w:r>
      <w:r w:rsidR="00556D60">
        <w:t xml:space="preserve"> for a Campaign</w:t>
      </w:r>
      <w:r>
        <w:t xml:space="preserve"> to </w:t>
      </w:r>
      <w:r w:rsidR="00F52044">
        <w:t>SPECCHIO</w:t>
      </w:r>
      <w:r>
        <w:t xml:space="preserve">, all Users of your </w:t>
      </w:r>
      <w:r w:rsidR="00F52044">
        <w:t>SPECCHIO</w:t>
      </w:r>
      <w:r>
        <w:t xml:space="preserve"> database can access your </w:t>
      </w:r>
      <w:r w:rsidR="00556D60">
        <w:t>Campaign</w:t>
      </w:r>
      <w:r>
        <w:t xml:space="preserve">. However, only you can modify or delete </w:t>
      </w:r>
      <w:r w:rsidR="003C1864">
        <w:t>your Campaign</w:t>
      </w:r>
      <w:r>
        <w:t xml:space="preserve">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rsidR="001310CE" w:rsidRDefault="001310CE" w:rsidP="001310CE">
      <w:pPr>
        <w:pStyle w:val="Body"/>
      </w:pPr>
      <w:r>
        <w:t xml:space="preserve">The membership of each Research Group is stored as </w:t>
      </w:r>
      <w:r w:rsidR="007F4F37">
        <w:t>Metadata</w:t>
      </w:r>
      <w:r>
        <w:t xml:space="preserve"> for the Campaign. </w:t>
      </w:r>
      <w:r w:rsidR="00606196">
        <w:t>Each Research Group applies only to one Campaign. (</w:t>
      </w:r>
      <w:r>
        <w:t xml:space="preserve">See </w:t>
      </w:r>
      <w:fldSimple w:instr=" REF _Ref357586090 \r \h  \* MERGEFORMAT ">
        <w:r w:rsidR="00A92DD8" w:rsidRPr="00A92DD8">
          <w:rPr>
            <w:rStyle w:val="CrossReference"/>
          </w:rPr>
          <w:t>3.13</w:t>
        </w:r>
      </w:fldSimple>
      <w:r w:rsidR="00F80E71" w:rsidRPr="00F80E71">
        <w:rPr>
          <w:rStyle w:val="CrossReference"/>
        </w:rPr>
        <w:t xml:space="preserve"> </w:t>
      </w:r>
      <w:fldSimple w:instr=" REF _Ref357586090 \h  \* MERGEFORMAT ">
        <w:r w:rsidR="00A92DD8" w:rsidRPr="00A92DD8">
          <w:rPr>
            <w:rStyle w:val="CrossReference"/>
          </w:rPr>
          <w:t>Campaign-related Metadata</w:t>
        </w:r>
      </w:fldSimple>
      <w:r>
        <w:t xml:space="preserve"> for more information about </w:t>
      </w:r>
      <w:r w:rsidR="007F4F37">
        <w:t>Metadata</w:t>
      </w:r>
      <w:r>
        <w:t xml:space="preserve"> and </w:t>
      </w:r>
      <w:fldSimple w:instr=" REF _Ref354142563 \r \h  \* MERGEFORMAT ">
        <w:r w:rsidR="00A92DD8" w:rsidRPr="00A92DD8">
          <w:rPr>
            <w:rStyle w:val="CrossReference"/>
          </w:rPr>
          <w:t>4.16.1</w:t>
        </w:r>
      </w:fldSimple>
      <w:r w:rsidRPr="001A42EB">
        <w:rPr>
          <w:rStyle w:val="CrossReference"/>
        </w:rPr>
        <w:t xml:space="preserve"> </w:t>
      </w:r>
      <w:fldSimple w:instr=" REF _Ref354142567 \h  \* MERGEFORMAT ">
        <w:ins w:id="115" w:author="Peter" w:date="2013-05-08T09:19:00Z">
          <w:r w:rsidR="00A92DD8" w:rsidRPr="00A92DD8">
            <w:rPr>
              <w:rStyle w:val="CrossReference"/>
            </w:rPr>
            <w:t xml:space="preserve">Displaying and </w:t>
          </w:r>
        </w:ins>
        <w:r w:rsidR="00A92DD8" w:rsidRPr="00A92DD8">
          <w:rPr>
            <w:rStyle w:val="CrossReference"/>
          </w:rPr>
          <w:t>Editing Campaign Metadata</w:t>
        </w:r>
      </w:fldSimple>
      <w:r>
        <w:t xml:space="preserve"> for instructions for updatin</w:t>
      </w:r>
      <w:r w:rsidR="00606196">
        <w:t>g it.)</w:t>
      </w:r>
    </w:p>
    <w:p w:rsidR="003C1864" w:rsidRDefault="001310CE" w:rsidP="001310CE">
      <w:pPr>
        <w:pStyle w:val="Body"/>
      </w:pPr>
      <w:r>
        <w:t xml:space="preserve">When you add another </w:t>
      </w:r>
      <w:r w:rsidR="00F52044">
        <w:t>SPECCHIO</w:t>
      </w:r>
      <w:r>
        <w:t xml:space="preserve"> User to the Research Group for your Campaign, that User gets all the rights that you have for that Campaign. That is, they can modify the data, add to it or remove it. They can also change the membership of the Research Group.</w:t>
      </w:r>
    </w:p>
    <w:p w:rsidR="001310CE" w:rsidRDefault="00A930A1" w:rsidP="001310CE">
      <w:pPr>
        <w:pStyle w:val="Body"/>
      </w:pPr>
      <w:r>
        <w:t>It is not possible to remove the original uploader of the Campaign from the list of Users in the Research group.</w:t>
      </w:r>
    </w:p>
    <w:p w:rsidR="001310CE" w:rsidRPr="00084655" w:rsidRDefault="001310CE" w:rsidP="00306258">
      <w:pPr>
        <w:pStyle w:val="Heading2"/>
      </w:pPr>
      <w:bookmarkStart w:id="116" w:name="_Toc355280344"/>
      <w:bookmarkStart w:id="117" w:name="_Toc359579865"/>
      <w:bookmarkEnd w:id="26"/>
      <w:r w:rsidRPr="00084655">
        <w:t>Time Data</w:t>
      </w:r>
      <w:bookmarkEnd w:id="116"/>
      <w:bookmarkEnd w:id="117"/>
    </w:p>
    <w:p w:rsidR="001310CE" w:rsidRPr="00084655" w:rsidRDefault="001310CE" w:rsidP="00A7583F">
      <w:pPr>
        <w:pStyle w:val="Body"/>
      </w:pPr>
      <w:r w:rsidRPr="00084655">
        <w:t xml:space="preserve">SPECCHIO expects </w:t>
      </w:r>
      <w:r w:rsidR="00D63F99">
        <w:t xml:space="preserve">acquisition </w:t>
      </w:r>
      <w:r w:rsidRPr="00084655">
        <w:t>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Content>
          <w:r w:rsidR="00AE2F37">
            <w:fldChar w:fldCharType="begin"/>
          </w:r>
          <w:r w:rsidR="00243D76">
            <w:rPr>
              <w:lang w:val="en-AU"/>
            </w:rPr>
            <w:instrText xml:space="preserve"> CITATION Ast03 \l 3081 </w:instrText>
          </w:r>
          <w:r w:rsidR="00AE2F37">
            <w:fldChar w:fldCharType="separate"/>
          </w:r>
          <w:r w:rsidR="00A92DD8" w:rsidRPr="00A92DD8">
            <w:rPr>
              <w:noProof/>
              <w:lang w:val="en-AU"/>
            </w:rPr>
            <w:t>(Astronomical Applications Department of the U.S. Naval Observatory, 2003)</w:t>
          </w:r>
          <w:r w:rsidR="00AE2F37">
            <w:fldChar w:fldCharType="end"/>
          </w:r>
        </w:sdtContent>
      </w:sdt>
      <w:r w:rsidRPr="00084655">
        <w:t>.</w:t>
      </w:r>
    </w:p>
    <w:p w:rsidR="001310CE" w:rsidRDefault="001310CE" w:rsidP="00A7583F">
      <w:pPr>
        <w:pStyle w:val="Body"/>
      </w:pPr>
      <w:r w:rsidRPr="00084655">
        <w:t xml:space="preserve">The above implies that all computers capturing data for use in SPECCHIO </w:t>
      </w:r>
      <w:r w:rsidR="00606196">
        <w:t xml:space="preserve">should </w:t>
      </w:r>
      <w:r w:rsidRPr="00084655">
        <w:t>have their time</w:t>
      </w:r>
      <w:r>
        <w:t xml:space="preserve"> </w:t>
      </w:r>
      <w:r w:rsidRPr="00084655">
        <w:t xml:space="preserve">zone set to GMT and their system time adjusted to UTC. </w:t>
      </w:r>
      <w:r w:rsidR="00104C68">
        <w:t>However, this is not usual, so t</w:t>
      </w:r>
      <w:r w:rsidRPr="00084655">
        <w:t xml:space="preserve">he </w:t>
      </w:r>
      <w:r w:rsidR="00243D76">
        <w:t>Spectrum acquisition</w:t>
      </w:r>
      <w:r w:rsidR="00243D76" w:rsidRPr="00084655">
        <w:t xml:space="preserve"> </w:t>
      </w:r>
      <w:r w:rsidRPr="00084655">
        <w:t xml:space="preserve">date/time can be modified in the database if a time different </w:t>
      </w:r>
      <w:r w:rsidR="00104C68">
        <w:t>from</w:t>
      </w:r>
      <w:r w:rsidRPr="00084655">
        <w:t xml:space="preserve"> UTC was used.</w:t>
      </w:r>
    </w:p>
    <w:p w:rsidR="00606196" w:rsidRPr="00084655" w:rsidRDefault="00606196" w:rsidP="00A7583F">
      <w:pPr>
        <w:pStyle w:val="Body"/>
      </w:pPr>
      <w:r>
        <w:t xml:space="preserve">Other times, such as </w:t>
      </w:r>
      <w:r w:rsidR="007F4F37">
        <w:t>Spectr</w:t>
      </w:r>
      <w:r>
        <w:t xml:space="preserve">a upload times and calibration times, are </w:t>
      </w:r>
      <w:r w:rsidR="00D63F99">
        <w:t xml:space="preserve">usually </w:t>
      </w:r>
      <w:r>
        <w:t>stored in local time.</w:t>
      </w:r>
    </w:p>
    <w:p w:rsidR="001310CE" w:rsidRPr="00084655" w:rsidRDefault="001310CE" w:rsidP="00306258">
      <w:pPr>
        <w:pStyle w:val="Heading2"/>
      </w:pPr>
      <w:bookmarkStart w:id="118" w:name="_Ref153677830"/>
      <w:bookmarkStart w:id="119" w:name="_Toc355280345"/>
      <w:bookmarkStart w:id="120" w:name="_Toc359579866"/>
      <w:r w:rsidRPr="00084655">
        <w:t>Data Links</w:t>
      </w:r>
      <w:bookmarkEnd w:id="118"/>
      <w:bookmarkEnd w:id="119"/>
      <w:bookmarkEnd w:id="120"/>
    </w:p>
    <w:p w:rsidR="00C9189A" w:rsidRDefault="00C9189A" w:rsidP="00C9189A">
      <w:pPr>
        <w:pStyle w:val="DocAction"/>
        <w:rPr>
          <w:del w:id="121" w:author="Peter Roberts" w:date="2013-05-08T09:19:00Z"/>
        </w:rPr>
      </w:pPr>
      <w:del w:id="122" w:author="Peter Roberts" w:date="2013-05-08T09:19:00Z">
        <w:r>
          <w:delText>%%% Are there still three varieties of data link?</w:delText>
        </w:r>
        <w:r w:rsidR="00E56406">
          <w:delText xml:space="preserve"> 2/5 Nick will check with Andy.</w:delText>
        </w:r>
      </w:del>
    </w:p>
    <w:p w:rsidR="008A1618" w:rsidRDefault="00D63F99" w:rsidP="00A7583F">
      <w:pPr>
        <w:pStyle w:val="Body"/>
      </w:pPr>
      <w:r>
        <w:t xml:space="preserve">For </w:t>
      </w:r>
      <w:r w:rsidR="008A1618">
        <w:t>some</w:t>
      </w:r>
      <w:r>
        <w:t xml:space="preserve"> calculations</w:t>
      </w:r>
      <w:r w:rsidR="008A1618">
        <w:t xml:space="preserve"> on Spectra</w:t>
      </w:r>
      <w:r>
        <w:t xml:space="preserve">, </w:t>
      </w:r>
      <w:r w:rsidR="008A1618">
        <w:t xml:space="preserve">such as the conversion of a Radiance Spectrum to </w:t>
      </w:r>
      <w:r w:rsidR="008A2A97">
        <w:t>a Reflectance Factor</w:t>
      </w:r>
      <w:r w:rsidR="008A1618">
        <w:t xml:space="preserve"> Spectrum, </w:t>
      </w:r>
      <w:r w:rsidR="00F52044">
        <w:t>SPECCHIO</w:t>
      </w:r>
      <w:r>
        <w:t xml:space="preserve"> needs to know the </w:t>
      </w:r>
      <w:r w:rsidR="00B91ACB">
        <w:t xml:space="preserve">related </w:t>
      </w:r>
      <w:r w:rsidR="00E9540C">
        <w:t>White Reference</w:t>
      </w:r>
      <w:r>
        <w:t xml:space="preserve"> </w:t>
      </w:r>
      <w:r w:rsidR="00B91ACB">
        <w:t>Spectr</w:t>
      </w:r>
      <w:r w:rsidR="008A1618">
        <w:t>um</w:t>
      </w:r>
      <w:r w:rsidR="00B91ACB">
        <w:t xml:space="preserve"> for each </w:t>
      </w:r>
      <w:r w:rsidR="008A1618">
        <w:t xml:space="preserve">Target </w:t>
      </w:r>
      <w:r w:rsidR="00B91ACB">
        <w:t xml:space="preserve">Spectrum. </w:t>
      </w:r>
      <w:r w:rsidR="001310CE" w:rsidRPr="00084655">
        <w:t xml:space="preserve">Data links </w:t>
      </w:r>
      <w:r w:rsidR="004C44BF">
        <w:t xml:space="preserve">are used to </w:t>
      </w:r>
      <w:r w:rsidR="00104C68">
        <w:t>define</w:t>
      </w:r>
      <w:r w:rsidR="001310CE" w:rsidRPr="00084655">
        <w:t xml:space="preserve"> </w:t>
      </w:r>
      <w:r w:rsidR="008A1618">
        <w:t xml:space="preserve">these </w:t>
      </w:r>
      <w:r w:rsidR="00E10D8B" w:rsidRPr="00084655">
        <w:t>relationships</w:t>
      </w:r>
      <w:r w:rsidR="008A1618">
        <w:t>.</w:t>
      </w:r>
    </w:p>
    <w:p w:rsidR="008A1618" w:rsidRDefault="008A1618" w:rsidP="00A7583F">
      <w:pPr>
        <w:pStyle w:val="Body"/>
      </w:pPr>
      <w:r>
        <w:t xml:space="preserve">A data link is a reference from a Target Spectrum to its related Reference Spectrum. There are two </w:t>
      </w:r>
      <w:r w:rsidR="00EC00C7">
        <w:t>types of calculation for which</w:t>
      </w:r>
      <w:r>
        <w:t xml:space="preserve"> </w:t>
      </w:r>
      <w:r w:rsidR="00F52044">
        <w:t>SPECCHIO</w:t>
      </w:r>
      <w:r>
        <w:t xml:space="preserve"> uses Reference Spectra.</w:t>
      </w:r>
      <w:r w:rsidR="00EC00C7">
        <w:t xml:space="preserve"> The type is selected automatically based on Target Spectrum’s Metadata Attributes.</w:t>
      </w:r>
    </w:p>
    <w:p w:rsidR="008A1618" w:rsidRDefault="008A1618" w:rsidP="008A1618">
      <w:pPr>
        <w:pStyle w:val="HangingIndent"/>
      </w:pPr>
      <w:r>
        <w:t>White Reference</w:t>
      </w:r>
      <w:r>
        <w:tab/>
        <w:t xml:space="preserve">The </w:t>
      </w:r>
      <w:r w:rsidR="00F80E71">
        <w:t>linked Spectrum</w:t>
      </w:r>
      <w:r>
        <w:t xml:space="preserve"> is the </w:t>
      </w:r>
      <w:r w:rsidR="008A2A97">
        <w:t xml:space="preserve">Radiance </w:t>
      </w:r>
      <w:r>
        <w:t xml:space="preserve">Spectrum of a white </w:t>
      </w:r>
      <w:r w:rsidR="00E9540C">
        <w:t>Reference Panel</w:t>
      </w:r>
      <w:r>
        <w:t xml:space="preserve">, such as a </w:t>
      </w:r>
      <w:ins w:id="123" w:author="Peter Roberts" w:date="2013-05-08T09:19:00Z">
        <w:r>
          <w:t>Spectralon</w:t>
        </w:r>
      </w:ins>
      <w:r>
        <w:t xml:space="preserve"> panel, in the same </w:t>
      </w:r>
      <w:r w:rsidR="008A2A97">
        <w:t>illumination</w:t>
      </w:r>
      <w:r>
        <w:t xml:space="preserve"> conditions. If a Target Sp</w:t>
      </w:r>
      <w:r w:rsidRPr="008A1618">
        <w:t xml:space="preserve">ectrum has </w:t>
      </w:r>
      <w:r>
        <w:t xml:space="preserve">its </w:t>
      </w:r>
      <w:r w:rsidRPr="008A1618">
        <w:t>Measurement Unit</w:t>
      </w:r>
      <w:r>
        <w:t xml:space="preserve"> Metadata Attribute set to </w:t>
      </w:r>
      <w:r w:rsidRPr="003F093E">
        <w:rPr>
          <w:rStyle w:val="GUIWord"/>
        </w:rPr>
        <w:t>Radiance</w:t>
      </w:r>
      <w:r>
        <w:t xml:space="preserve">, the link will be </w:t>
      </w:r>
      <w:r w:rsidR="003F093E">
        <w:t>created as</w:t>
      </w:r>
      <w:r>
        <w:t xml:space="preserve"> a White Reference link. </w:t>
      </w:r>
    </w:p>
    <w:p w:rsidR="008A1618" w:rsidRDefault="008A1618" w:rsidP="008A1618">
      <w:pPr>
        <w:pStyle w:val="HangingIndent"/>
      </w:pPr>
      <w:ins w:id="124" w:author="Peter Roberts" w:date="2013-05-08T09:19:00Z">
        <w:r>
          <w:t>Cosine</w:t>
        </w:r>
      </w:ins>
      <w:r>
        <w:tab/>
      </w:r>
      <w:r w:rsidR="008A2A97">
        <w:t xml:space="preserve">The linked Spectrum is an Irradiance Spectrum, usually acquired with a cosine receptor. </w:t>
      </w:r>
      <w:r>
        <w:t xml:space="preserve">If a Target Spectrum has its Measurement Unit Metadata Attribute set to </w:t>
      </w:r>
      <w:r w:rsidR="008A2A97">
        <w:rPr>
          <w:rStyle w:val="GUIWord"/>
        </w:rPr>
        <w:t>R</w:t>
      </w:r>
      <w:r w:rsidRPr="003F093E">
        <w:rPr>
          <w:rStyle w:val="GUIWord"/>
        </w:rPr>
        <w:t>adiance</w:t>
      </w:r>
      <w:r>
        <w:t>, the</w:t>
      </w:r>
      <w:r w:rsidR="00F80E71">
        <w:t>n</w:t>
      </w:r>
      <w:r>
        <w:t xml:space="preserve"> a Cosine link</w:t>
      </w:r>
      <w:r w:rsidR="00F80E71">
        <w:t xml:space="preserve"> will be created</w:t>
      </w:r>
      <w:r>
        <w:t>.</w:t>
      </w:r>
    </w:p>
    <w:p w:rsidR="003F093E" w:rsidRPr="00084655" w:rsidRDefault="003F093E" w:rsidP="003F093E">
      <w:pPr>
        <w:pStyle w:val="Body"/>
      </w:pPr>
      <w:r>
        <w:t>I</w:t>
      </w:r>
      <w:r w:rsidRPr="00084655">
        <w:t>n some cases</w:t>
      </w:r>
      <w:r>
        <w:t xml:space="preserve"> d</w:t>
      </w:r>
      <w:r w:rsidRPr="00084655">
        <w:t xml:space="preserve">ata links are set up automatically during </w:t>
      </w:r>
      <w:r>
        <w:t>C</w:t>
      </w:r>
      <w:r w:rsidRPr="00084655">
        <w:t xml:space="preserve">ampaign data loading. </w:t>
      </w:r>
      <w:r>
        <w:t>For example,</w:t>
      </w:r>
      <w:r w:rsidRPr="00084655">
        <w:t xml:space="preserve"> GER signature files include the Spectra of b</w:t>
      </w:r>
      <w:r>
        <w:t>oth target and white reference.</w:t>
      </w:r>
    </w:p>
    <w:p w:rsidR="008A1618" w:rsidRDefault="003F093E" w:rsidP="003F093E">
      <w:pPr>
        <w:pStyle w:val="Note"/>
      </w:pPr>
      <w:r>
        <w:t xml:space="preserve">Note </w:t>
      </w:r>
      <w:r>
        <w:tab/>
      </w:r>
      <w:r w:rsidR="008A1618">
        <w:t xml:space="preserve">Data links do not make sense for Target Spectra with Measurement Units other than Radiance and </w:t>
      </w:r>
      <w:r w:rsidR="008A2A97">
        <w:t>for Reference Spectra other than</w:t>
      </w:r>
      <w:r w:rsidR="008A2A97" w:rsidRPr="005762BD">
        <w:t xml:space="preserve"> </w:t>
      </w:r>
      <w:r w:rsidR="008A2A97">
        <w:t xml:space="preserve">Radiance or </w:t>
      </w:r>
      <w:r w:rsidR="008A1618">
        <w:t xml:space="preserve">Irradiance. </w:t>
      </w:r>
      <w:r>
        <w:t xml:space="preserve">In </w:t>
      </w:r>
      <w:r w:rsidR="00F80E71">
        <w:t>other</w:t>
      </w:r>
      <w:r>
        <w:t xml:space="preserve"> case</w:t>
      </w:r>
      <w:r w:rsidR="00F80E71">
        <w:t>s</w:t>
      </w:r>
      <w:r>
        <w:t xml:space="preserve"> the results are undefined and t</w:t>
      </w:r>
      <w:r w:rsidR="008A1618">
        <w:t>hey should not be set.</w:t>
      </w:r>
    </w:p>
    <w:p w:rsidR="003F093E" w:rsidRDefault="003F093E" w:rsidP="003F093E">
      <w:pPr>
        <w:pStyle w:val="Warning"/>
      </w:pPr>
      <w:r>
        <w:t>Warning</w:t>
      </w:r>
      <w:r>
        <w:tab/>
        <w:t>The Data Link type is set up when the link is created. If the Spectrum measurement type is changed after the Data Links are set up, then the Data Links will not be correct and incorrect calculations could result. The Data Links should be deleted and set up again in order for calculations to be correct.</w:t>
      </w:r>
    </w:p>
    <w:p w:rsidR="001310CE" w:rsidRPr="00084655" w:rsidRDefault="00E9540C" w:rsidP="0080641E">
      <w:pPr>
        <w:pStyle w:val="Heading2"/>
      </w:pPr>
      <w:bookmarkStart w:id="125" w:name="_Ref153696358"/>
      <w:bookmarkStart w:id="126" w:name="_Toc355280346"/>
      <w:bookmarkStart w:id="127" w:name="_Toc359579867"/>
      <w:r>
        <w:t xml:space="preserve">Manufacturers, </w:t>
      </w:r>
      <w:r w:rsidR="00BE1D96">
        <w:t xml:space="preserve">Sensors, </w:t>
      </w:r>
      <w:r w:rsidR="001310CE" w:rsidRPr="00084655">
        <w:t>Instruments</w:t>
      </w:r>
      <w:bookmarkEnd w:id="125"/>
      <w:bookmarkEnd w:id="126"/>
      <w:r w:rsidR="00BE1D96">
        <w:t xml:space="preserve"> and Calibrations</w:t>
      </w:r>
      <w:bookmarkEnd w:id="127"/>
    </w:p>
    <w:p w:rsidR="001310CE" w:rsidRDefault="001310CE" w:rsidP="00A7583F">
      <w:pPr>
        <w:pStyle w:val="Body"/>
      </w:pPr>
      <w:r w:rsidRPr="00084655">
        <w:t>SPECCHIO defines</w:t>
      </w:r>
      <w:r w:rsidR="00EC00C7">
        <w:t xml:space="preserve"> Manufacturers,</w:t>
      </w:r>
      <w:r w:rsidRPr="00084655">
        <w:t xml:space="preserve"> </w:t>
      </w:r>
      <w:r w:rsidR="00E0577E">
        <w:t>S</w:t>
      </w:r>
      <w:r w:rsidR="00E9540C">
        <w:t xml:space="preserve">ensors, </w:t>
      </w:r>
      <w:r w:rsidR="00E0577E">
        <w:t>I</w:t>
      </w:r>
      <w:r w:rsidRPr="00084655">
        <w:t>nstruments</w:t>
      </w:r>
      <w:r w:rsidR="00E9540C">
        <w:t xml:space="preserve"> and Calibrations</w:t>
      </w:r>
      <w:r w:rsidR="00E0577E">
        <w:t>, which</w:t>
      </w:r>
      <w:r w:rsidRPr="00084655">
        <w:t xml:space="preserve"> </w:t>
      </w:r>
      <w:r w:rsidR="00E9540C">
        <w:t>each ha</w:t>
      </w:r>
      <w:r w:rsidR="00E45309">
        <w:t>ve their</w:t>
      </w:r>
      <w:r w:rsidR="00E9540C">
        <w:t xml:space="preserve"> own table</w:t>
      </w:r>
      <w:r w:rsidR="00E9540C" w:rsidRPr="00084655">
        <w:t xml:space="preserve"> </w:t>
      </w:r>
      <w:r w:rsidRPr="00084655">
        <w:t>in the database.</w:t>
      </w:r>
    </w:p>
    <w:p w:rsidR="00DC15DA" w:rsidRDefault="00EC00C7" w:rsidP="00E9540C">
      <w:pPr>
        <w:pStyle w:val="HangingIndent"/>
      </w:pPr>
      <w:r w:rsidRPr="00D5550F">
        <w:rPr>
          <w:rStyle w:val="Strong"/>
        </w:rPr>
        <w:t>Manufacturer</w:t>
      </w:r>
      <w:r>
        <w:tab/>
        <w:t>A manufacturer of spectro</w:t>
      </w:r>
      <w:r w:rsidR="008A2A97">
        <w:t>radi</w:t>
      </w:r>
      <w:r w:rsidR="00E9540C">
        <w:t>ometric instruments.</w:t>
      </w:r>
    </w:p>
    <w:p w:rsidR="00DC15DA" w:rsidRDefault="00DC15DA" w:rsidP="00E9540C">
      <w:pPr>
        <w:pStyle w:val="HangingIndent"/>
      </w:pPr>
      <w:r>
        <w:tab/>
      </w:r>
      <w:r w:rsidR="00EC00C7">
        <w:t xml:space="preserve">The list of possible Manufacturers is a fixed table in </w:t>
      </w:r>
      <w:r w:rsidR="00F52044">
        <w:t>SPECCHIO</w:t>
      </w:r>
      <w:r w:rsidR="00EC00C7">
        <w:t>. Users cannot add to it</w:t>
      </w:r>
      <w:r w:rsidR="00E9540C">
        <w:t>, change it or even view it</w:t>
      </w:r>
      <w:r w:rsidR="00EC00C7">
        <w:t xml:space="preserve">. If you require a new Manufacturer to be added, you must contact your System Administrator. The table as released with this </w:t>
      </w:r>
      <w:r w:rsidR="00E9540C">
        <w:t>version</w:t>
      </w:r>
      <w:r w:rsidR="00EC00C7">
        <w:t xml:space="preserve"> of </w:t>
      </w:r>
      <w:r w:rsidR="00F52044">
        <w:t>SPECCHIO</w:t>
      </w:r>
      <w:r w:rsidR="00EC00C7">
        <w:t xml:space="preserve"> can be found in </w:t>
      </w:r>
      <w:fldSimple w:instr=" REF _Ref357589894 \r \h  \* MERGEFORMAT ">
        <w:r w:rsidR="00A92DD8" w:rsidRPr="00A92DD8">
          <w:rPr>
            <w:rStyle w:val="CrossReference"/>
          </w:rPr>
          <w:t xml:space="preserve">Appendix B: </w:t>
        </w:r>
      </w:fldSimple>
      <w:fldSimple w:instr=" REF _Ref357589894 \h  \* MERGEFORMAT ">
        <w:r w:rsidR="00A92DD8" w:rsidRPr="00A92DD8">
          <w:rPr>
            <w:rStyle w:val="CrossReference"/>
          </w:rPr>
          <w:t>Predefined Manufacturer Table</w:t>
        </w:r>
      </w:fldSimple>
      <w:r w:rsidR="00F80E71">
        <w:t xml:space="preserve"> of</w:t>
      </w:r>
      <w:r w:rsidR="00E9540C">
        <w:t xml:space="preserve"> this document</w:t>
      </w:r>
      <w:r w:rsidR="00EC00C7">
        <w:t>.</w:t>
      </w:r>
    </w:p>
    <w:p w:rsidR="00E9540C" w:rsidRDefault="00DC15DA" w:rsidP="00E9540C">
      <w:pPr>
        <w:pStyle w:val="HangingIndent"/>
      </w:pPr>
      <w:r>
        <w:tab/>
      </w:r>
      <w:r w:rsidR="00E9540C">
        <w:t>Each Manufacturer is assigned an integer Manufacturer ID.</w:t>
      </w:r>
    </w:p>
    <w:p w:rsidR="00DC15DA" w:rsidRDefault="00E0577E" w:rsidP="00E0577E">
      <w:pPr>
        <w:pStyle w:val="HangingIndent"/>
      </w:pPr>
      <w:r w:rsidRPr="00D5550F">
        <w:rPr>
          <w:rStyle w:val="Strong"/>
        </w:rPr>
        <w:t>Sensor</w:t>
      </w:r>
      <w:r>
        <w:tab/>
        <w:t>A</w:t>
      </w:r>
      <w:r w:rsidR="001310CE" w:rsidRPr="00084655">
        <w:t xml:space="preserve"> </w:t>
      </w:r>
      <w:r w:rsidR="00E9540C">
        <w:t xml:space="preserve">description of a </w:t>
      </w:r>
      <w:r w:rsidR="001310CE" w:rsidRPr="00084655">
        <w:t xml:space="preserve">physical setup of </w:t>
      </w:r>
      <w:r w:rsidR="008A2A97">
        <w:t xml:space="preserve">a </w:t>
      </w:r>
      <w:r w:rsidR="001247E8">
        <w:t>Sensor</w:t>
      </w:r>
      <w:r w:rsidR="00E9540C">
        <w:t xml:space="preserve"> or a model of a </w:t>
      </w:r>
      <w:r w:rsidR="008A2A97">
        <w:t xml:space="preserve">spectroradiometric </w:t>
      </w:r>
      <w:r w:rsidR="001247E8">
        <w:t>Instrument</w:t>
      </w:r>
      <w:r w:rsidR="008A2A97">
        <w:t>.</w:t>
      </w:r>
      <w:r w:rsidR="00C670E2">
        <w:t xml:space="preserve"> </w:t>
      </w:r>
      <w:r w:rsidR="008A2A97">
        <w:t xml:space="preserve">A </w:t>
      </w:r>
      <w:r w:rsidR="001247E8">
        <w:t>Sensor</w:t>
      </w:r>
      <w:r w:rsidR="008A2A97">
        <w:t xml:space="preserve"> is usually identified by a </w:t>
      </w:r>
      <w:r w:rsidR="001247E8">
        <w:t>Sensor</w:t>
      </w:r>
      <w:r w:rsidR="008A2A97">
        <w:t xml:space="preserve"> type designator (also referred to as a “</w:t>
      </w:r>
      <w:r w:rsidR="001247E8">
        <w:t>Instrument</w:t>
      </w:r>
      <w:r w:rsidR="008A2A97">
        <w:t xml:space="preserve"> type” or “</w:t>
      </w:r>
      <w:r w:rsidR="001247E8">
        <w:t>Instrument</w:t>
      </w:r>
      <w:r w:rsidR="008A2A97">
        <w:t xml:space="preserve"> model”) which is generally defined by the manufacturer.</w:t>
      </w:r>
    </w:p>
    <w:p w:rsidR="00DC15DA" w:rsidRDefault="00DC15DA" w:rsidP="00E0577E">
      <w:pPr>
        <w:pStyle w:val="HangingIndent"/>
      </w:pPr>
      <w:r>
        <w:tab/>
      </w:r>
      <w:r w:rsidR="00E9540C">
        <w:t xml:space="preserve">Each </w:t>
      </w:r>
      <w:r w:rsidR="001247E8">
        <w:t>Sensor</w:t>
      </w:r>
      <w:r w:rsidR="00E9540C">
        <w:t xml:space="preserve"> has a fixed</w:t>
      </w:r>
      <w:r w:rsidR="001310CE" w:rsidRPr="00084655">
        <w:t xml:space="preserve"> number of </w:t>
      </w:r>
      <w:r w:rsidR="008A2A97">
        <w:t>bands</w:t>
      </w:r>
      <w:r w:rsidR="001310CE" w:rsidRPr="00084655">
        <w:t xml:space="preserve">, average </w:t>
      </w:r>
      <w:r w:rsidR="00A93CFC">
        <w:t>wavelength</w:t>
      </w:r>
      <w:r w:rsidR="008A2A97">
        <w:t>s</w:t>
      </w:r>
      <w:r w:rsidR="00A93CFC">
        <w:t xml:space="preserve"> and FWHM </w:t>
      </w:r>
      <w:r w:rsidR="008A2A97">
        <w:t xml:space="preserve">(Full Width at Half Maximum) </w:t>
      </w:r>
      <w:r w:rsidR="00A93CFC">
        <w:t>per channel</w:t>
      </w:r>
      <w:r w:rsidR="00F80E71">
        <w:t>,</w:t>
      </w:r>
      <w:r w:rsidR="00A93CFC">
        <w:t xml:space="preserve"> and</w:t>
      </w:r>
      <w:r w:rsidR="001310CE" w:rsidRPr="00084655">
        <w:t xml:space="preserve"> </w:t>
      </w:r>
      <w:r w:rsidR="00E9540C">
        <w:t xml:space="preserve">a </w:t>
      </w:r>
      <w:r w:rsidR="001247E8">
        <w:t>Sensor</w:t>
      </w:r>
      <w:r w:rsidR="001310CE" w:rsidRPr="00084655">
        <w:t xml:space="preserve"> type number (usually a </w:t>
      </w:r>
      <w:r w:rsidR="00E04BA1">
        <w:t xml:space="preserve">numeric </w:t>
      </w:r>
      <w:r w:rsidR="001310CE" w:rsidRPr="00084655">
        <w:t xml:space="preserve">code given by the manufacturer). </w:t>
      </w:r>
      <w:r w:rsidR="00A93CFC">
        <w:t xml:space="preserve">Each </w:t>
      </w:r>
      <w:r w:rsidR="00C670E2">
        <w:t>S</w:t>
      </w:r>
      <w:r w:rsidR="00C670E2" w:rsidRPr="00084655">
        <w:t>ensor</w:t>
      </w:r>
      <w:r w:rsidR="00C670E2">
        <w:t xml:space="preserve"> Type </w:t>
      </w:r>
      <w:r w:rsidR="00A93CFC">
        <w:t>is</w:t>
      </w:r>
      <w:r w:rsidR="001310CE" w:rsidRPr="00084655">
        <w:t xml:space="preserve"> defined only once in the databas</w:t>
      </w:r>
      <w:r w:rsidR="001310CE" w:rsidRPr="00A93CFC">
        <w:t xml:space="preserve">e. </w:t>
      </w:r>
      <w:r w:rsidR="00C670E2">
        <w:t xml:space="preserve">As released, </w:t>
      </w:r>
      <w:r w:rsidR="00F52044">
        <w:t>SPECCHIO</w:t>
      </w:r>
      <w:r w:rsidR="00C670E2">
        <w:t xml:space="preserve"> has a standard set of Sensors already defined in its database. The table as released with this version of </w:t>
      </w:r>
      <w:r w:rsidR="00F52044">
        <w:t>SPECCHIO</w:t>
      </w:r>
      <w:r w:rsidR="00C670E2">
        <w:t xml:space="preserve"> can be found in </w:t>
      </w:r>
      <w:fldSimple w:instr=" REF _Ref358389904 \r \h  \* MERGEFORMAT ">
        <w:r w:rsidR="00A92DD8" w:rsidRPr="00A92DD8">
          <w:rPr>
            <w:rStyle w:val="CrossReference"/>
          </w:rPr>
          <w:t xml:space="preserve">Appendix C: </w:t>
        </w:r>
      </w:fldSimple>
      <w:fldSimple w:instr=" REF _Ref358389907 \h  \* MERGEFORMAT ">
        <w:r w:rsidR="00A92DD8" w:rsidRPr="00A92DD8">
          <w:rPr>
            <w:rStyle w:val="CrossReference"/>
          </w:rPr>
          <w:t>Predefined Sensor Table</w:t>
        </w:r>
      </w:fldSimple>
      <w:r w:rsidR="00F80E71">
        <w:t xml:space="preserve"> of</w:t>
      </w:r>
      <w:r w:rsidR="00C670E2">
        <w:t xml:space="preserve"> this document.</w:t>
      </w:r>
      <w:r w:rsidR="00E04BA1">
        <w:t xml:space="preserve"> However, new Sensors can be added to this list.</w:t>
      </w:r>
    </w:p>
    <w:p w:rsidR="001310CE" w:rsidRPr="00A93CFC" w:rsidRDefault="00DC15DA" w:rsidP="00E0577E">
      <w:pPr>
        <w:pStyle w:val="HangingIndent"/>
      </w:pPr>
      <w:r>
        <w:tab/>
      </w:r>
      <w:r w:rsidR="00E9540C">
        <w:t>Each Sensor is assigned a</w:t>
      </w:r>
      <w:r w:rsidR="00E04BA1">
        <w:t xml:space="preserve"> unique</w:t>
      </w:r>
      <w:r w:rsidR="00E9540C">
        <w:t xml:space="preserve"> integer Sensor ID</w:t>
      </w:r>
      <w:r w:rsidR="00E04BA1">
        <w:t xml:space="preserve"> by </w:t>
      </w:r>
      <w:r w:rsidR="00F52044">
        <w:t>SPECCHIO</w:t>
      </w:r>
      <w:r w:rsidR="00E9540C">
        <w:t>.</w:t>
      </w:r>
    </w:p>
    <w:p w:rsidR="00DC15DA" w:rsidRDefault="001310CE" w:rsidP="00E9540C">
      <w:pPr>
        <w:pStyle w:val="HangingIndent"/>
      </w:pPr>
      <w:r w:rsidRPr="00D5550F">
        <w:rPr>
          <w:rStyle w:val="Strong"/>
        </w:rPr>
        <w:t>Instrument</w:t>
      </w:r>
      <w:r w:rsidR="00E0577E">
        <w:tab/>
      </w:r>
      <w:r w:rsidR="00606196">
        <w:t xml:space="preserve">An </w:t>
      </w:r>
      <w:r w:rsidRPr="00084655">
        <w:t xml:space="preserve">instance of a certain </w:t>
      </w:r>
      <w:r w:rsidR="00BE1D96" w:rsidRPr="00084655">
        <w:t>Sensor Type</w:t>
      </w:r>
      <w:r w:rsidRPr="00084655">
        <w:t xml:space="preserve">. There can be several different </w:t>
      </w:r>
      <w:r w:rsidR="00BE1D96" w:rsidRPr="00084655">
        <w:t xml:space="preserve">Instruments </w:t>
      </w:r>
      <w:r w:rsidRPr="00084655">
        <w:t xml:space="preserve">that are all of one </w:t>
      </w:r>
      <w:r w:rsidR="00BE1D96" w:rsidRPr="00084655">
        <w:t>Sensor Type</w:t>
      </w:r>
      <w:r w:rsidRPr="00084655">
        <w:t xml:space="preserve">. </w:t>
      </w:r>
      <w:r w:rsidR="00E9540C">
        <w:t xml:space="preserve">Each </w:t>
      </w:r>
      <w:r w:rsidRPr="00084655">
        <w:t>Instrument</w:t>
      </w:r>
      <w:r w:rsidR="00E9540C">
        <w:t xml:space="preserve"> has</w:t>
      </w:r>
      <w:r w:rsidRPr="00084655">
        <w:t xml:space="preserve"> a defined owner</w:t>
      </w:r>
      <w:r w:rsidR="00606196">
        <w:t>.</w:t>
      </w:r>
      <w:r w:rsidR="00BE1D96">
        <w:t xml:space="preserve"> Each Instrument record </w:t>
      </w:r>
      <w:r w:rsidR="00E9540C">
        <w:t xml:space="preserve">in the Instrument Table </w:t>
      </w:r>
      <w:r w:rsidR="00BE1D96">
        <w:t xml:space="preserve">refers to its </w:t>
      </w:r>
      <w:r w:rsidR="00F650F0">
        <w:t xml:space="preserve">related entry in the </w:t>
      </w:r>
      <w:r w:rsidR="00BE1D96">
        <w:t xml:space="preserve">Sensor </w:t>
      </w:r>
      <w:r w:rsidR="00F650F0">
        <w:t>table</w:t>
      </w:r>
      <w:r w:rsidR="00BE1D96">
        <w:t xml:space="preserve"> so that its </w:t>
      </w:r>
      <w:r w:rsidR="00E04BA1">
        <w:t xml:space="preserve">standard </w:t>
      </w:r>
      <w:r w:rsidR="001247E8">
        <w:t>Sensor</w:t>
      </w:r>
      <w:r w:rsidR="00E04BA1">
        <w:t xml:space="preserve"> </w:t>
      </w:r>
      <w:r w:rsidR="00BE1D96">
        <w:t>technical details can be accessed.</w:t>
      </w:r>
    </w:p>
    <w:p w:rsidR="00E9540C" w:rsidRDefault="00DC15DA" w:rsidP="00E9540C">
      <w:pPr>
        <w:pStyle w:val="HangingIndent"/>
      </w:pPr>
      <w:r>
        <w:tab/>
      </w:r>
      <w:r w:rsidR="00E9540C">
        <w:t>Each Instrument is assigned a</w:t>
      </w:r>
      <w:r w:rsidR="00E04BA1">
        <w:t xml:space="preserve"> unique</w:t>
      </w:r>
      <w:r w:rsidR="00E9540C">
        <w:t xml:space="preserve"> integer Instrument Number.</w:t>
      </w:r>
    </w:p>
    <w:p w:rsidR="00BE1D96" w:rsidRPr="00084655" w:rsidRDefault="00BE1D96" w:rsidP="00E0577E">
      <w:pPr>
        <w:pStyle w:val="HangingIndent"/>
      </w:pPr>
      <w:r w:rsidRPr="00D5550F">
        <w:rPr>
          <w:rStyle w:val="Strong"/>
        </w:rPr>
        <w:t>Calibration</w:t>
      </w:r>
      <w:r>
        <w:tab/>
      </w:r>
      <w:r w:rsidRPr="00084655">
        <w:t xml:space="preserve">Instruments </w:t>
      </w:r>
      <w:r w:rsidR="00EF5480">
        <w:t xml:space="preserve">optionally </w:t>
      </w:r>
      <w:r w:rsidRPr="00084655">
        <w:t xml:space="preserve">have </w:t>
      </w:r>
      <w:r w:rsidR="006B7D47">
        <w:t xml:space="preserve">a </w:t>
      </w:r>
      <w:r>
        <w:t xml:space="preserve">history of </w:t>
      </w:r>
      <w:r w:rsidR="006B7D47">
        <w:t>Calibrations</w:t>
      </w:r>
      <w:r>
        <w:t>.</w:t>
      </w:r>
      <w:r w:rsidR="006B7D47">
        <w:t xml:space="preserve"> </w:t>
      </w:r>
      <w:r>
        <w:t xml:space="preserve">There are generally multiple Calibrations </w:t>
      </w:r>
      <w:r w:rsidR="00EF5480">
        <w:t xml:space="preserve">in that </w:t>
      </w:r>
      <w:r w:rsidR="00E36F51">
        <w:t>history</w:t>
      </w:r>
      <w:r>
        <w:t xml:space="preserve">, each Calibration being identified by either a date, </w:t>
      </w:r>
      <w:r w:rsidR="00013DA4">
        <w:t>and/</w:t>
      </w:r>
      <w:r>
        <w:t xml:space="preserve">or a Calibration Number which is </w:t>
      </w:r>
      <w:r w:rsidR="00E9540C">
        <w:t xml:space="preserve">a sequence number </w:t>
      </w:r>
      <w:r>
        <w:t xml:space="preserve">incremented each time the Instrument is sent for </w:t>
      </w:r>
      <w:r w:rsidR="00EF5480">
        <w:t>c</w:t>
      </w:r>
      <w:r>
        <w:t>alibration.</w:t>
      </w:r>
      <w:r w:rsidR="00052D06">
        <w:t xml:space="preserve"> Calibration Numbers are unique for an Instrument.</w:t>
      </w:r>
      <w:r w:rsidR="006B7D47">
        <w:t xml:space="preserve"> A</w:t>
      </w:r>
      <w:r w:rsidR="00013DA4">
        <w:t>n Instrument</w:t>
      </w:r>
      <w:r w:rsidR="006B7D47">
        <w:t xml:space="preserve"> Calibration defines </w:t>
      </w:r>
      <w:r w:rsidR="00EF5480">
        <w:t>an updated</w:t>
      </w:r>
      <w:r w:rsidR="006B7D47">
        <w:t xml:space="preserve"> set of average wavelengths per </w:t>
      </w:r>
      <w:r w:rsidR="00013DA4">
        <w:t>band</w:t>
      </w:r>
      <w:r w:rsidR="006B7D47">
        <w:t>. When a Calibration is available, its information overrides the information in the Sensor record for the Instrument.</w:t>
      </w:r>
    </w:p>
    <w:p w:rsidR="00EF5480" w:rsidRPr="00813A30" w:rsidRDefault="00EF5480" w:rsidP="007D43F6">
      <w:pPr>
        <w:pStyle w:val="HeadingSubUnnumbered"/>
      </w:pPr>
      <w:r w:rsidRPr="00813A30">
        <w:t>Example</w:t>
      </w:r>
    </w:p>
    <w:p w:rsidR="006B7D47" w:rsidRDefault="00AE2F37" w:rsidP="006B7D47">
      <w:pPr>
        <w:pStyle w:val="Figure"/>
      </w:pPr>
      <w:r>
        <w:pict>
          <v:group id="_x0000_s1086" editas="canvas" style="width:435.95pt;height:154.3pt;mso-position-horizontal-relative:char;mso-position-vertical-relative:line" coordorigin="2289,1926" coordsize="8719,3086">
            <o:lock v:ext="edit" aspectratio="t"/>
            <v:shape id="_x0000_s1085" type="#_x0000_t75" style="position:absolute;left:2289;top:1926;width:8719;height:3086" o:preferrelative="f" filled="t" fillcolor="#f2f2f2 [3052]">
              <v:fill o:detectmouseclick="t"/>
              <v:path o:extrusionok="t" o:connecttype="none"/>
              <o:lock v:ext="edit" text="t"/>
            </v:shape>
            <v:rect id="_x0000_s1092" style="position:absolute;left:8899;top:2641;width:1774;height:1429">
              <v:textbox>
                <w:txbxContent>
                  <w:p w:rsidR="004872A3" w:rsidRPr="00F650F0" w:rsidRDefault="004872A3">
                    <w:pPr>
                      <w:rPr>
                        <w:rStyle w:val="Strong"/>
                        <w:sz w:val="20"/>
                      </w:rPr>
                    </w:pPr>
                    <w:r w:rsidRPr="00F650F0">
                      <w:rPr>
                        <w:rStyle w:val="Strong"/>
                        <w:sz w:val="20"/>
                      </w:rPr>
                      <w:t>Calibration 1</w:t>
                    </w:r>
                  </w:p>
                </w:txbxContent>
              </v:textbox>
            </v:rect>
            <v:rect id="_x0000_s1091" style="position:absolute;left:8801;top:2877;width:1773;height:1428">
              <v:textbox>
                <w:txbxContent>
                  <w:p w:rsidR="004872A3" w:rsidRPr="00F650F0" w:rsidRDefault="004872A3">
                    <w:pPr>
                      <w:rPr>
                        <w:rStyle w:val="Strong"/>
                        <w:sz w:val="20"/>
                      </w:rPr>
                    </w:pPr>
                    <w:r w:rsidRPr="00F650F0">
                      <w:rPr>
                        <w:rStyle w:val="Strong"/>
                        <w:sz w:val="20"/>
                      </w:rPr>
                      <w:t>Calibration 2</w:t>
                    </w:r>
                  </w:p>
                </w:txbxContent>
              </v:textbox>
            </v:rect>
            <v:rect id="_x0000_s1087" style="position:absolute;left:6567;top:2050;width:1615;height:2076">
              <v:textbox>
                <w:txbxContent>
                  <w:p w:rsidR="004872A3" w:rsidRPr="00F650F0" w:rsidRDefault="004872A3">
                    <w:pPr>
                      <w:rPr>
                        <w:rStyle w:val="Strong"/>
                        <w:sz w:val="20"/>
                      </w:rPr>
                    </w:pPr>
                    <w:r w:rsidRPr="00F650F0">
                      <w:rPr>
                        <w:rStyle w:val="Strong"/>
                        <w:sz w:val="20"/>
                      </w:rPr>
                      <w:t>Instrument “Joe’s GER 3700”</w:t>
                    </w:r>
                  </w:p>
                  <w:p w:rsidR="004872A3" w:rsidRPr="00F650F0" w:rsidRDefault="004872A3">
                    <w:pPr>
                      <w:rPr>
                        <w:sz w:val="14"/>
                        <w:szCs w:val="18"/>
                        <w:lang w:val="en-AU"/>
                      </w:rPr>
                    </w:pPr>
                  </w:p>
                  <w:p w:rsidR="004872A3" w:rsidRDefault="004872A3">
                    <w:pPr>
                      <w:rPr>
                        <w:sz w:val="14"/>
                        <w:szCs w:val="18"/>
                        <w:lang w:val="en-AU"/>
                      </w:rPr>
                    </w:pPr>
                    <w:r>
                      <w:rPr>
                        <w:sz w:val="14"/>
                        <w:szCs w:val="18"/>
                        <w:lang w:val="en-AU"/>
                      </w:rPr>
                      <w:t>Instrument Number,</w:t>
                    </w:r>
                  </w:p>
                  <w:p w:rsidR="004872A3" w:rsidRPr="00F650F0" w:rsidRDefault="004872A3">
                    <w:pPr>
                      <w:rPr>
                        <w:sz w:val="14"/>
                        <w:szCs w:val="18"/>
                        <w:lang w:val="en-AU"/>
                      </w:rPr>
                    </w:pPr>
                    <w:r w:rsidRPr="00F650F0">
                      <w:rPr>
                        <w:sz w:val="14"/>
                        <w:szCs w:val="18"/>
                        <w:lang w:val="en-AU"/>
                      </w:rPr>
                      <w:t>Name,</w:t>
                    </w:r>
                  </w:p>
                  <w:p w:rsidR="004872A3" w:rsidRPr="00F650F0" w:rsidRDefault="004872A3">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_x0000_s1088" style="position:absolute;left:4675;top:2530;width:1504;height:2181">
              <v:textbox>
                <w:txbxContent>
                  <w:p w:rsidR="004872A3" w:rsidRPr="00F650F0" w:rsidRDefault="004872A3">
                    <w:pPr>
                      <w:rPr>
                        <w:rStyle w:val="Strong"/>
                        <w:sz w:val="20"/>
                      </w:rPr>
                    </w:pPr>
                    <w:r w:rsidRPr="00F650F0">
                      <w:rPr>
                        <w:rStyle w:val="Strong"/>
                        <w:sz w:val="20"/>
                      </w:rPr>
                      <w:t>Sensor “GER 3700”</w:t>
                    </w:r>
                  </w:p>
                  <w:p w:rsidR="004872A3" w:rsidRPr="00F650F0" w:rsidRDefault="004872A3">
                    <w:pPr>
                      <w:rPr>
                        <w:sz w:val="14"/>
                        <w:szCs w:val="18"/>
                        <w:lang w:val="en-AU"/>
                      </w:rPr>
                    </w:pPr>
                  </w:p>
                  <w:p w:rsidR="004872A3" w:rsidRPr="00F650F0" w:rsidRDefault="004872A3">
                    <w:pPr>
                      <w:rPr>
                        <w:sz w:val="14"/>
                        <w:szCs w:val="18"/>
                        <w:lang w:val="en-AU"/>
                      </w:rPr>
                    </w:pPr>
                    <w:r>
                      <w:rPr>
                        <w:sz w:val="14"/>
                        <w:szCs w:val="18"/>
                        <w:lang w:val="en-AU"/>
                      </w:rPr>
                      <w:t>Sensor ID,</w:t>
                    </w:r>
                    <w:r>
                      <w:rPr>
                        <w:sz w:val="14"/>
                        <w:szCs w:val="18"/>
                        <w:lang w:val="en-AU"/>
                      </w:rPr>
                      <w:br/>
                    </w:r>
                    <w:r w:rsidRPr="00F650F0">
                      <w:rPr>
                        <w:sz w:val="14"/>
                        <w:szCs w:val="18"/>
                        <w:lang w:val="en-AU"/>
                      </w:rPr>
                      <w:t>Name,</w:t>
                    </w:r>
                  </w:p>
                  <w:p w:rsidR="004872A3" w:rsidRPr="00F650F0" w:rsidRDefault="004872A3">
                    <w:pPr>
                      <w:rPr>
                        <w:sz w:val="14"/>
                        <w:szCs w:val="18"/>
                        <w:lang w:val="en-AU"/>
                      </w:rPr>
                    </w:pPr>
                    <w:r w:rsidRPr="00F650F0">
                      <w:rPr>
                        <w:sz w:val="14"/>
                        <w:szCs w:val="18"/>
                        <w:lang w:val="en-AU"/>
                      </w:rPr>
                      <w:t>Description,</w:t>
                    </w:r>
                  </w:p>
                  <w:p w:rsidR="004872A3" w:rsidRPr="00F650F0" w:rsidRDefault="004872A3">
                    <w:pPr>
                      <w:rPr>
                        <w:sz w:val="14"/>
                        <w:szCs w:val="18"/>
                        <w:lang w:val="en-AU"/>
                      </w:rPr>
                    </w:pPr>
                    <w:r w:rsidRPr="00F650F0">
                      <w:rPr>
                        <w:sz w:val="14"/>
                        <w:szCs w:val="18"/>
                        <w:lang w:val="en-AU"/>
                      </w:rPr>
                      <w:t>Manufacturer ID,</w:t>
                    </w:r>
                  </w:p>
                  <w:p w:rsidR="004872A3" w:rsidRPr="00F650F0" w:rsidRDefault="004872A3">
                    <w:pPr>
                      <w:rPr>
                        <w:sz w:val="14"/>
                        <w:szCs w:val="18"/>
                        <w:lang w:val="en-AU"/>
                      </w:rPr>
                    </w:pPr>
                    <w:r w:rsidRPr="00F650F0">
                      <w:rPr>
                        <w:sz w:val="14"/>
                        <w:szCs w:val="18"/>
                        <w:lang w:val="en-AU"/>
                      </w:rPr>
                      <w:t>Type No,</w:t>
                    </w:r>
                  </w:p>
                  <w:p w:rsidR="004872A3" w:rsidRPr="00F650F0" w:rsidRDefault="004872A3">
                    <w:pPr>
                      <w:rPr>
                        <w:sz w:val="14"/>
                        <w:szCs w:val="18"/>
                        <w:lang w:val="en-AU"/>
                      </w:rPr>
                    </w:pPr>
                    <w:r w:rsidRPr="00F650F0">
                      <w:rPr>
                        <w:sz w:val="14"/>
                        <w:szCs w:val="18"/>
                        <w:lang w:val="en-AU"/>
                      </w:rPr>
                      <w:t>No of Bands,</w:t>
                    </w:r>
                  </w:p>
                  <w:p w:rsidR="004872A3" w:rsidRPr="00F650F0" w:rsidRDefault="004872A3">
                    <w:pPr>
                      <w:rPr>
                        <w:sz w:val="14"/>
                        <w:szCs w:val="18"/>
                        <w:lang w:val="en-AU"/>
                      </w:rPr>
                    </w:pPr>
                    <w:r w:rsidRPr="00F650F0">
                      <w:rPr>
                        <w:sz w:val="14"/>
                        <w:szCs w:val="18"/>
                        <w:lang w:val="en-AU"/>
                      </w:rPr>
                      <w:t>Wavelength at each band</w:t>
                    </w:r>
                  </w:p>
                </w:txbxContent>
              </v:textbox>
            </v:rect>
            <v:rect id="_x0000_s1090" style="position:absolute;left:8672;top:3080;width:1774;height:1429">
              <v:textbox>
                <w:txbxContent>
                  <w:p w:rsidR="004872A3" w:rsidRPr="00F650F0" w:rsidRDefault="004872A3">
                    <w:pPr>
                      <w:rPr>
                        <w:rStyle w:val="Strong"/>
                        <w:sz w:val="20"/>
                      </w:rPr>
                    </w:pPr>
                    <w:r w:rsidRPr="00F650F0">
                      <w:rPr>
                        <w:rStyle w:val="Strong"/>
                        <w:sz w:val="20"/>
                      </w:rPr>
                      <w:t>Calibration 3</w:t>
                    </w:r>
                  </w:p>
                  <w:p w:rsidR="004872A3" w:rsidRPr="00F650F0" w:rsidRDefault="004872A3">
                    <w:pPr>
                      <w:rPr>
                        <w:sz w:val="14"/>
                        <w:szCs w:val="18"/>
                        <w:lang w:val="en-AU"/>
                      </w:rPr>
                    </w:pPr>
                  </w:p>
                  <w:p w:rsidR="004872A3" w:rsidRPr="00F650F0" w:rsidRDefault="004872A3">
                    <w:pPr>
                      <w:rPr>
                        <w:sz w:val="14"/>
                        <w:szCs w:val="18"/>
                        <w:lang w:val="en-AU"/>
                      </w:rPr>
                    </w:pPr>
                    <w:r w:rsidRPr="00F650F0">
                      <w:rPr>
                        <w:sz w:val="14"/>
                        <w:szCs w:val="18"/>
                        <w:lang w:val="en-AU"/>
                      </w:rPr>
                      <w:t>Date,</w:t>
                    </w:r>
                  </w:p>
                  <w:p w:rsidR="004872A3" w:rsidRPr="00F650F0" w:rsidRDefault="004872A3">
                    <w:pPr>
                      <w:rPr>
                        <w:sz w:val="14"/>
                        <w:szCs w:val="18"/>
                        <w:lang w:val="en-AU"/>
                      </w:rPr>
                    </w:pPr>
                    <w:r w:rsidRPr="00F650F0">
                      <w:rPr>
                        <w:sz w:val="14"/>
                        <w:szCs w:val="18"/>
                        <w:lang w:val="en-AU"/>
                      </w:rPr>
                      <w:t>Calibration Number, Comments,</w:t>
                    </w:r>
                  </w:p>
                  <w:p w:rsidR="004872A3" w:rsidRPr="00F650F0" w:rsidRDefault="004872A3">
                    <w:pPr>
                      <w:rPr>
                        <w:sz w:val="14"/>
                        <w:szCs w:val="18"/>
                        <w:lang w:val="en-AU"/>
                      </w:rPr>
                    </w:pPr>
                    <w:r w:rsidRPr="00F650F0">
                      <w:rPr>
                        <w:sz w:val="14"/>
                        <w:szCs w:val="18"/>
                        <w:lang w:val="en-AU"/>
                      </w:rPr>
                      <w:t>Measured wavelength at each band</w:t>
                    </w:r>
                  </w:p>
                </w:txbxContent>
              </v:textbox>
            </v:rect>
            <v:rect id="_x0000_s1093" style="position:absolute;left:8522;top:2530;width:2277;height:2106" filled="f">
              <v:stroke dashstyle="dash"/>
            </v:rect>
            <v:shape id="_x0000_s1094" type="#_x0000_t32" style="position:absolute;left:8182;top:3088;width:340;height:495" o:connectortype="straight">
              <v:stroke endarrow="block"/>
            </v:shape>
            <v:shape id="_x0000_s1095" type="#_x0000_t202" style="position:absolute;left:8414;top:2221;width:2332;height:420" filled="f" stroked="f">
              <v:textbox>
                <w:txbxContent>
                  <w:p w:rsidR="004872A3" w:rsidRPr="006B7D47" w:rsidRDefault="004872A3">
                    <w:pPr>
                      <w:rPr>
                        <w:sz w:val="18"/>
                        <w:szCs w:val="18"/>
                        <w:lang w:val="en-AU"/>
                      </w:rPr>
                    </w:pPr>
                    <w:r>
                      <w:rPr>
                        <w:sz w:val="18"/>
                        <w:szCs w:val="18"/>
                        <w:lang w:val="en-AU"/>
                      </w:rPr>
                      <w:t>Calibration</w:t>
                    </w:r>
                    <w:r w:rsidRPr="006B7D47">
                      <w:rPr>
                        <w:sz w:val="18"/>
                        <w:szCs w:val="18"/>
                        <w:lang w:val="en-AU"/>
                      </w:rPr>
                      <w:t xml:space="preserve"> History</w:t>
                    </w:r>
                  </w:p>
                </w:txbxContent>
              </v:textbox>
            </v:shape>
            <v:rect id="_x0000_s1098" style="position:absolute;left:2504;top:3379;width:1708;height:1493">
              <v:textbox>
                <w:txbxContent>
                  <w:p w:rsidR="004872A3" w:rsidRPr="00F650F0" w:rsidRDefault="004872A3">
                    <w:pPr>
                      <w:rPr>
                        <w:rStyle w:val="Strong"/>
                        <w:sz w:val="20"/>
                      </w:rPr>
                    </w:pPr>
                    <w:r>
                      <w:rPr>
                        <w:rStyle w:val="Strong"/>
                        <w:sz w:val="20"/>
                      </w:rPr>
                      <w:t>Manufacturer</w:t>
                    </w:r>
                    <w:r w:rsidRPr="00F650F0">
                      <w:rPr>
                        <w:rStyle w:val="Strong"/>
                        <w:sz w:val="20"/>
                      </w:rPr>
                      <w:t xml:space="preserve"> “GER”</w:t>
                    </w:r>
                  </w:p>
                  <w:p w:rsidR="004872A3" w:rsidRPr="00F650F0" w:rsidRDefault="004872A3">
                    <w:pPr>
                      <w:rPr>
                        <w:sz w:val="14"/>
                        <w:szCs w:val="18"/>
                        <w:lang w:val="en-AU"/>
                      </w:rPr>
                    </w:pPr>
                  </w:p>
                  <w:p w:rsidR="004872A3" w:rsidRPr="00F650F0" w:rsidRDefault="004872A3">
                    <w:pPr>
                      <w:rPr>
                        <w:sz w:val="14"/>
                        <w:szCs w:val="18"/>
                        <w:lang w:val="en-AU"/>
                      </w:rPr>
                    </w:pPr>
                    <w:r w:rsidRPr="00F650F0">
                      <w:rPr>
                        <w:sz w:val="14"/>
                        <w:szCs w:val="18"/>
                        <w:lang w:val="en-AU"/>
                      </w:rPr>
                      <w:t>Manufacturer ID,</w:t>
                    </w:r>
                  </w:p>
                  <w:p w:rsidR="004872A3" w:rsidRDefault="004872A3" w:rsidP="00F650F0">
                    <w:pPr>
                      <w:rPr>
                        <w:sz w:val="14"/>
                        <w:szCs w:val="18"/>
                        <w:lang w:val="en-AU"/>
                      </w:rPr>
                    </w:pPr>
                    <w:r w:rsidRPr="00F650F0">
                      <w:rPr>
                        <w:sz w:val="14"/>
                        <w:szCs w:val="18"/>
                        <w:lang w:val="en-AU"/>
                      </w:rPr>
                      <w:t>Name,</w:t>
                    </w:r>
                    <w:r>
                      <w:rPr>
                        <w:sz w:val="14"/>
                        <w:szCs w:val="18"/>
                        <w:lang w:val="en-AU"/>
                      </w:rPr>
                      <w:br/>
                      <w:t>URL,</w:t>
                    </w:r>
                  </w:p>
                  <w:p w:rsidR="004872A3" w:rsidRPr="00F650F0" w:rsidRDefault="004872A3" w:rsidP="00F650F0">
                    <w:pPr>
                      <w:rPr>
                        <w:sz w:val="14"/>
                        <w:szCs w:val="18"/>
                        <w:lang w:val="en-AU"/>
                      </w:rPr>
                    </w:pPr>
                    <w:r>
                      <w:rPr>
                        <w:sz w:val="14"/>
                        <w:szCs w:val="18"/>
                        <w:lang w:val="en-AU"/>
                      </w:rPr>
                      <w:t>Short Name</w:t>
                    </w:r>
                  </w:p>
                </w:txbxContent>
              </v:textbox>
            </v:rect>
            <v:shape id="_x0000_s1237" style="position:absolute;left:6179;top:3795;width:506;height:75" coordsize="506,1" path="m,c,,253,,506,e" filled="f">
              <v:stroke startarrow="block"/>
              <v:path arrowok="t"/>
            </v:shape>
            <v:shape id="_x0000_s1238" style="position:absolute;left:4212;top:3870;width:592;height:256" coordsize="592,256" path="m,256c,256,296,128,592,e" filled="f">
              <v:stroke startarrow="block"/>
              <v:path arrowok="t"/>
            </v:shape>
            <w10:wrap type="none"/>
            <w10:anchorlock/>
          </v:group>
        </w:pict>
      </w:r>
    </w:p>
    <w:p w:rsidR="00EF5480" w:rsidRPr="00084655" w:rsidRDefault="00EF5480" w:rsidP="00EF5480">
      <w:pPr>
        <w:pStyle w:val="Caption"/>
        <w:rPr>
          <w:ins w:id="128" w:author="Peter Roberts" w:date="2013-05-08T09:19:00Z"/>
        </w:rPr>
      </w:pPr>
      <w:ins w:id="129" w:author="Peter Roberts" w:date="2013-05-08T09:19:00Z">
        <w:r w:rsidRPr="00084655">
          <w:t xml:space="preserve">Figure </w:t>
        </w:r>
        <w:r w:rsidR="00AE2F37">
          <w:fldChar w:fldCharType="begin"/>
        </w:r>
        <w:r>
          <w:instrText xml:space="preserve"> SEQ Figure \* ARABIC </w:instrText>
        </w:r>
        <w:r w:rsidR="00AE2F37">
          <w:fldChar w:fldCharType="separate"/>
        </w:r>
      </w:ins>
      <w:r w:rsidR="00A92DD8">
        <w:rPr>
          <w:noProof/>
        </w:rPr>
        <w:t>9</w:t>
      </w:r>
      <w:ins w:id="130" w:author="Peter Roberts" w:date="2013-05-08T09:19:00Z">
        <w:r w:rsidR="00AE2F37">
          <w:fldChar w:fldCharType="end"/>
        </w:r>
        <w:r w:rsidRPr="00084655">
          <w:t xml:space="preserve">: </w:t>
        </w:r>
      </w:ins>
      <w:r>
        <w:t xml:space="preserve">Relationship between an Instrument, its </w:t>
      </w:r>
      <w:r w:rsidR="00884B44">
        <w:t xml:space="preserve">Calibrations, </w:t>
      </w:r>
      <w:r>
        <w:t xml:space="preserve">Sensor and </w:t>
      </w:r>
      <w:r w:rsidR="00884B44">
        <w:t>Manufacturer</w:t>
      </w:r>
    </w:p>
    <w:p w:rsidR="00884B44" w:rsidRDefault="00EF5480" w:rsidP="00A7583F">
      <w:pPr>
        <w:pStyle w:val="Body"/>
      </w:pPr>
      <w:r>
        <w:t xml:space="preserve">Consider the example </w:t>
      </w:r>
      <w:r w:rsidR="003C1864">
        <w:t xml:space="preserve">above </w:t>
      </w:r>
      <w:r>
        <w:t>of Joe’s</w:t>
      </w:r>
      <w:r w:rsidR="001310CE" w:rsidRPr="00084655">
        <w:t xml:space="preserve"> GER 3700 </w:t>
      </w:r>
      <w:r w:rsidRPr="00084655">
        <w:t>Instrument</w:t>
      </w:r>
      <w:r w:rsidR="00BE1D96">
        <w:t>. T</w:t>
      </w:r>
      <w:r w:rsidR="001310CE" w:rsidRPr="00084655">
        <w:t xml:space="preserve">his </w:t>
      </w:r>
      <w:r w:rsidRPr="00084655">
        <w:t xml:space="preserve">Instrument </w:t>
      </w:r>
      <w:r w:rsidR="001310CE" w:rsidRPr="00084655">
        <w:t xml:space="preserve">is an instance of a GER 3700 </w:t>
      </w:r>
      <w:r w:rsidRPr="00084655">
        <w:t>Sensor</w:t>
      </w:r>
      <w:r w:rsidR="001310CE" w:rsidRPr="00084655">
        <w:t xml:space="preserve">. The </w:t>
      </w:r>
      <w:r w:rsidRPr="00084655">
        <w:t xml:space="preserve">Sensor </w:t>
      </w:r>
      <w:r w:rsidR="001310CE" w:rsidRPr="00084655">
        <w:t xml:space="preserve">defines the average wavelength per </w:t>
      </w:r>
      <w:r w:rsidR="00813A30">
        <w:t>band</w:t>
      </w:r>
      <w:r w:rsidR="001310CE" w:rsidRPr="00084655">
        <w:t xml:space="preserve">. </w:t>
      </w:r>
      <w:r w:rsidR="00884B44">
        <w:t>In turn, the Sensor has a reference to the Manufacturer record for that Sensor’s Manufacturer.</w:t>
      </w:r>
    </w:p>
    <w:p w:rsidR="001310CE" w:rsidRDefault="001310CE" w:rsidP="00A7583F">
      <w:pPr>
        <w:pStyle w:val="Body"/>
      </w:pPr>
      <w:r w:rsidRPr="00084655">
        <w:t xml:space="preserve">As long as no </w:t>
      </w:r>
      <w:r w:rsidR="00EF5480" w:rsidRPr="00084655">
        <w:t xml:space="preserve">Calibration </w:t>
      </w:r>
      <w:r w:rsidRPr="00084655">
        <w:t xml:space="preserve">for the </w:t>
      </w:r>
      <w:r w:rsidR="00EF5480" w:rsidRPr="00084655">
        <w:t xml:space="preserve">Instrument </w:t>
      </w:r>
      <w:r w:rsidRPr="00084655">
        <w:t xml:space="preserve">has been entered into the database the channels defined in the </w:t>
      </w:r>
      <w:r w:rsidR="00EF5480" w:rsidRPr="00084655">
        <w:t xml:space="preserve">Sensor </w:t>
      </w:r>
      <w:r w:rsidRPr="00084655">
        <w:t xml:space="preserve">will be used for plotting and exporting </w:t>
      </w:r>
      <w:r w:rsidR="007F4F37">
        <w:t>Spectr</w:t>
      </w:r>
      <w:r w:rsidRPr="00084655">
        <w:t xml:space="preserve">al data. When </w:t>
      </w:r>
      <w:r w:rsidR="00EF5480" w:rsidRPr="00084655">
        <w:t xml:space="preserve">Calibrations </w:t>
      </w:r>
      <w:r w:rsidRPr="00084655">
        <w:t xml:space="preserve">are entered for </w:t>
      </w:r>
      <w:r w:rsidR="00EF5480" w:rsidRPr="00084655">
        <w:t>Instruments</w:t>
      </w:r>
      <w:r w:rsidR="00813A30">
        <w:t xml:space="preserve">, </w:t>
      </w:r>
      <w:r w:rsidRPr="00084655">
        <w:t>the</w:t>
      </w:r>
      <w:r w:rsidR="00813A30">
        <w:t xml:space="preserve"> measured wavelengths </w:t>
      </w:r>
      <w:r w:rsidRPr="00084655">
        <w:t xml:space="preserve">override the </w:t>
      </w:r>
      <w:r w:rsidR="00EF5480" w:rsidRPr="00084655">
        <w:t xml:space="preserve">Sensor </w:t>
      </w:r>
      <w:r w:rsidRPr="00084655">
        <w:t xml:space="preserve">specifications. For further information please refer to </w:t>
      </w:r>
      <w:sdt>
        <w:sdtPr>
          <w:id w:val="12084321"/>
          <w:citation/>
        </w:sdtPr>
        <w:sdtContent>
          <w:r w:rsidR="00AE2F37">
            <w:fldChar w:fldCharType="begin"/>
          </w:r>
          <w:r w:rsidR="00E0577E">
            <w:rPr>
              <w:lang w:val="en-AU"/>
            </w:rPr>
            <w:instrText xml:space="preserve"> CITATION Hün07 \l 3081 </w:instrText>
          </w:r>
          <w:r w:rsidR="00AE2F37">
            <w:fldChar w:fldCharType="separate"/>
          </w:r>
          <w:r w:rsidR="00A92DD8" w:rsidRPr="00A92DD8">
            <w:rPr>
              <w:noProof/>
              <w:lang w:val="en-AU"/>
            </w:rPr>
            <w:t>(Hüni &amp; Kneubühler, 2007)</w:t>
          </w:r>
          <w:r w:rsidR="00AE2F37">
            <w:fldChar w:fldCharType="end"/>
          </w:r>
        </w:sdtContent>
      </w:sdt>
      <w:r w:rsidR="00A93CFC">
        <w:t>.</w:t>
      </w:r>
      <w:r w:rsidR="00E0577E">
        <w:t xml:space="preserve"> </w:t>
      </w:r>
    </w:p>
    <w:p w:rsidR="001310CE" w:rsidRDefault="00243D76" w:rsidP="00243D76">
      <w:pPr>
        <w:pStyle w:val="Note"/>
      </w:pPr>
      <w:r>
        <w:t>Note</w:t>
      </w:r>
      <w:r>
        <w:tab/>
      </w:r>
      <w:r w:rsidR="00C92BD0">
        <w:t>Changing</w:t>
      </w:r>
      <w:r w:rsidR="001310CE">
        <w:t xml:space="preserve"> the number of stored </w:t>
      </w:r>
      <w:r w:rsidR="007F4F37">
        <w:t>Spectr</w:t>
      </w:r>
      <w:r w:rsidR="001310CE">
        <w:t xml:space="preserve">al bands based on user configurations (such as is possible with the new SVC HR-1024) </w:t>
      </w:r>
      <w:r w:rsidR="00C92BD0">
        <w:t>is</w:t>
      </w:r>
      <w:r w:rsidR="001310CE">
        <w:t xml:space="preserve"> not yet supported</w:t>
      </w:r>
      <w:r w:rsidR="003C1864">
        <w:t xml:space="preserve"> by SPECCHIO</w:t>
      </w:r>
      <w:r w:rsidR="001310CE">
        <w:t>.</w:t>
      </w:r>
    </w:p>
    <w:p w:rsidR="003A363C" w:rsidRPr="00084655" w:rsidRDefault="003A363C" w:rsidP="003A363C">
      <w:pPr>
        <w:pStyle w:val="Heading2"/>
      </w:pPr>
      <w:bookmarkStart w:id="131" w:name="_Toc355280353"/>
      <w:bookmarkStart w:id="132" w:name="_Ref357161197"/>
      <w:bookmarkStart w:id="133" w:name="_Ref357161199"/>
      <w:bookmarkStart w:id="134" w:name="_Ref357583982"/>
      <w:bookmarkStart w:id="135" w:name="_Ref357583985"/>
      <w:bookmarkStart w:id="136" w:name="_Ref358132268"/>
      <w:bookmarkStart w:id="137" w:name="_Ref358132290"/>
      <w:bookmarkStart w:id="138" w:name="_Toc359579868"/>
      <w:bookmarkStart w:id="139" w:name="_Ref356491633"/>
      <w:r>
        <w:t>Supported Input Spectrum File Formats</w:t>
      </w:r>
      <w:bookmarkEnd w:id="131"/>
      <w:bookmarkEnd w:id="132"/>
      <w:bookmarkEnd w:id="133"/>
      <w:bookmarkEnd w:id="134"/>
      <w:bookmarkEnd w:id="135"/>
      <w:bookmarkEnd w:id="136"/>
      <w:bookmarkEnd w:id="137"/>
      <w:bookmarkEnd w:id="138"/>
    </w:p>
    <w:p w:rsidR="003A363C" w:rsidRDefault="003A363C" w:rsidP="003A363C">
      <w:pPr>
        <w:pStyle w:val="Body"/>
      </w:pPr>
      <w:r>
        <w:t xml:space="preserve">The following Spectrum file types are supported for loading into </w:t>
      </w:r>
      <w:r w:rsidR="00F52044">
        <w:t>SPECCHIO</w:t>
      </w:r>
      <w:r>
        <w:t xml:space="preserve"> Campaigns.</w:t>
      </w:r>
    </w:p>
    <w:p w:rsidR="00502EC9" w:rsidRDefault="00502EC9" w:rsidP="003A363C">
      <w:pPr>
        <w:pStyle w:val="Body"/>
      </w:pPr>
      <w:r>
        <w:t xml:space="preserve">Each of the 14 file categories listed below is read by a separate file loader. Once the file type in a </w:t>
      </w:r>
      <w:r w:rsidR="00EE5F6F">
        <w:t>folder</w:t>
      </w:r>
      <w:r>
        <w:t xml:space="preserve"> has been determined, the related file loader is activated and it reads all files in that </w:t>
      </w:r>
      <w:r w:rsidR="00EE5F6F">
        <w:t>folder</w:t>
      </w:r>
      <w:r>
        <w:t xml:space="preserve">. Therefore, you must not place the files of more than one file type in any input </w:t>
      </w:r>
      <w:r w:rsidR="00EE5F6F">
        <w:t>folder</w:t>
      </w:r>
      <w:r>
        <w:t>. Note that ASD Binary and ASD Indico 7 are different files types and cannot be mixed. Similarly, UniSpec and UniSpec SPU are different file types and cannot be mixed.</w:t>
      </w:r>
    </w:p>
    <w:p w:rsidR="003A363C" w:rsidRDefault="003A363C" w:rsidP="007D43F6">
      <w:pPr>
        <w:pStyle w:val="Heading3"/>
      </w:pPr>
      <w:bookmarkStart w:id="140" w:name="_Toc355280370"/>
      <w:bookmarkStart w:id="141" w:name="_Toc359579869"/>
      <w:bookmarkStart w:id="142" w:name="_Ref153795826"/>
      <w:r>
        <w:t>ASD Binary Files</w:t>
      </w:r>
      <w:bookmarkEnd w:id="140"/>
      <w:bookmarkEnd w:id="141"/>
    </w:p>
    <w:tbl>
      <w:tblPr>
        <w:tblStyle w:val="TableGrid"/>
        <w:tblW w:w="0" w:type="auto"/>
        <w:tblInd w:w="709" w:type="dxa"/>
        <w:tblLook w:val="04A0"/>
      </w:tblPr>
      <w:tblGrid>
        <w:gridCol w:w="1644"/>
        <w:gridCol w:w="7195"/>
      </w:tblGrid>
      <w:tr w:rsidR="00E04C7D" w:rsidTr="007F7627">
        <w:tc>
          <w:tcPr>
            <w:tcW w:w="1644" w:type="dxa"/>
          </w:tcPr>
          <w:p w:rsidR="003A363C" w:rsidRDefault="00C65D61" w:rsidP="00C65D61">
            <w:pPr>
              <w:pStyle w:val="Body"/>
              <w:ind w:left="0"/>
            </w:pPr>
            <w:r>
              <w:t>Standard or Format Owner</w:t>
            </w:r>
          </w:p>
        </w:tc>
        <w:tc>
          <w:tcPr>
            <w:tcW w:w="7195" w:type="dxa"/>
          </w:tcPr>
          <w:p w:rsidR="003A363C" w:rsidRDefault="003A363C" w:rsidP="003A363C">
            <w:pPr>
              <w:pStyle w:val="Body"/>
              <w:ind w:left="0"/>
            </w:pPr>
            <w:r>
              <w:rPr>
                <w:lang w:val="en-US"/>
              </w:rPr>
              <w:t>Analytical Spectral Devices</w:t>
            </w:r>
          </w:p>
        </w:tc>
      </w:tr>
      <w:tr w:rsidR="00E04C7D" w:rsidTr="007F7627">
        <w:tc>
          <w:tcPr>
            <w:tcW w:w="1644" w:type="dxa"/>
          </w:tcPr>
          <w:p w:rsidR="003A363C" w:rsidRDefault="003A363C" w:rsidP="003A363C">
            <w:pPr>
              <w:pStyle w:val="Body"/>
              <w:ind w:left="0"/>
            </w:pPr>
            <w:r>
              <w:t>Devices</w:t>
            </w:r>
          </w:p>
        </w:tc>
        <w:tc>
          <w:tcPr>
            <w:tcW w:w="7195" w:type="dxa"/>
          </w:tcPr>
          <w:p w:rsidR="003A363C" w:rsidRDefault="003A363C" w:rsidP="003A363C">
            <w:pPr>
              <w:pStyle w:val="Body"/>
              <w:ind w:left="0"/>
            </w:pPr>
            <w:r w:rsidRPr="00084655">
              <w:t>ASD FieldSpecPro</w:t>
            </w:r>
            <w:r>
              <w:t>/FS3 s</w:t>
            </w:r>
            <w:r w:rsidRPr="00084655">
              <w:t>pectroradiometer</w:t>
            </w:r>
            <w:r>
              <w:t>s</w:t>
            </w:r>
          </w:p>
        </w:tc>
      </w:tr>
      <w:tr w:rsidR="00E04C7D" w:rsidTr="007F7627">
        <w:tc>
          <w:tcPr>
            <w:tcW w:w="1644" w:type="dxa"/>
          </w:tcPr>
          <w:p w:rsidR="003A363C" w:rsidRDefault="006D42F9" w:rsidP="00C65D61">
            <w:pPr>
              <w:pStyle w:val="Body"/>
              <w:ind w:left="0"/>
            </w:pPr>
            <w:r>
              <w:t xml:space="preserve">Supported </w:t>
            </w:r>
            <w:r w:rsidR="00C65D61">
              <w:t>Formats</w:t>
            </w:r>
          </w:p>
        </w:tc>
        <w:tc>
          <w:tcPr>
            <w:tcW w:w="7195" w:type="dxa"/>
          </w:tcPr>
          <w:p w:rsidR="006F4C19" w:rsidRPr="00084655" w:rsidRDefault="003A363C" w:rsidP="00E04C7D">
            <w:pPr>
              <w:pStyle w:val="Body"/>
              <w:ind w:left="0"/>
            </w:pPr>
            <w:r>
              <w:rPr>
                <w:lang w:val="en-US"/>
              </w:rPr>
              <w:t xml:space="preserve">Old </w:t>
            </w:r>
            <w:r w:rsidR="00CB5B33">
              <w:rPr>
                <w:lang w:val="en-US"/>
              </w:rPr>
              <w:t xml:space="preserve">file format – </w:t>
            </w:r>
            <w:r>
              <w:t>ASD FS3, ASD FS PRO and ASD FSVNIR binary files</w:t>
            </w:r>
          </w:p>
        </w:tc>
      </w:tr>
      <w:tr w:rsidR="00E04C7D" w:rsidTr="007F7627">
        <w:tc>
          <w:tcPr>
            <w:tcW w:w="1644" w:type="dxa"/>
          </w:tcPr>
          <w:p w:rsidR="00E04C7D" w:rsidRDefault="00E04C7D" w:rsidP="00C65D61">
            <w:pPr>
              <w:pStyle w:val="Body"/>
              <w:ind w:left="0"/>
            </w:pPr>
            <w:r>
              <w:t>Comments</w:t>
            </w:r>
          </w:p>
        </w:tc>
        <w:tc>
          <w:tcPr>
            <w:tcW w:w="7195" w:type="dxa"/>
          </w:tcPr>
          <w:p w:rsidR="003C1864" w:rsidRDefault="00E04C7D" w:rsidP="00E04C7D">
            <w:pPr>
              <w:pStyle w:val="Body"/>
              <w:ind w:left="0"/>
            </w:pPr>
            <w:r>
              <w:t xml:space="preserve">Indico Version 7 files are read by a different file reader and so cannot be mixed in the same </w:t>
            </w:r>
            <w:r w:rsidR="00EE5F6F">
              <w:t>folder</w:t>
            </w:r>
            <w:r>
              <w:t xml:space="preserve"> as ASD binary files.</w:t>
            </w:r>
          </w:p>
          <w:p w:rsidR="00E04C7D" w:rsidRDefault="003C1864" w:rsidP="00E04C7D">
            <w:pPr>
              <w:pStyle w:val="Body"/>
              <w:ind w:left="0"/>
              <w:rPr>
                <w:lang w:val="en-US"/>
              </w:rPr>
            </w:pPr>
            <w:r>
              <w:t>ASD Calibration files (*.raw) as stored on ASD laptops can also be loaded using SPECCHIO’s Spectrum load functions. This permits advanced users to explore the information content of the Calibrations they describe. (In the current release, loading *.ILL, *.REF files will cause an error.)</w:t>
            </w:r>
          </w:p>
        </w:tc>
      </w:tr>
    </w:tbl>
    <w:p w:rsidR="00CB5B33" w:rsidRDefault="00CB5B33" w:rsidP="00CB5B33">
      <w:pPr>
        <w:pStyle w:val="Heading3"/>
        <w:numPr>
          <w:ilvl w:val="2"/>
          <w:numId w:val="25"/>
        </w:numPr>
      </w:pPr>
      <w:bookmarkStart w:id="143" w:name="_Toc359579870"/>
      <w:bookmarkStart w:id="144" w:name="_Toc355280371"/>
      <w:r>
        <w:t>ASD Indico Versio</w:t>
      </w:r>
      <w:r w:rsidR="00E04C7D">
        <w:t>n</w:t>
      </w:r>
      <w:r>
        <w:t xml:space="preserve"> 7 Files</w:t>
      </w:r>
      <w:bookmarkEnd w:id="143"/>
    </w:p>
    <w:tbl>
      <w:tblPr>
        <w:tblStyle w:val="TableGrid"/>
        <w:tblW w:w="0" w:type="auto"/>
        <w:tblInd w:w="709" w:type="dxa"/>
        <w:tblLook w:val="04A0"/>
      </w:tblPr>
      <w:tblGrid>
        <w:gridCol w:w="1644"/>
        <w:gridCol w:w="7218"/>
      </w:tblGrid>
      <w:tr w:rsidR="00CB5B33" w:rsidTr="007F7627">
        <w:tc>
          <w:tcPr>
            <w:tcW w:w="1644" w:type="dxa"/>
          </w:tcPr>
          <w:p w:rsidR="00CB5B33" w:rsidRDefault="00CB5B33" w:rsidP="00CD2E77">
            <w:pPr>
              <w:pStyle w:val="Body"/>
              <w:ind w:left="0"/>
            </w:pPr>
            <w:r>
              <w:t>Standard or Format Owner</w:t>
            </w:r>
          </w:p>
        </w:tc>
        <w:tc>
          <w:tcPr>
            <w:tcW w:w="0" w:type="auto"/>
          </w:tcPr>
          <w:p w:rsidR="00CB5B33" w:rsidRDefault="00CB5B33" w:rsidP="00CD2E77">
            <w:pPr>
              <w:pStyle w:val="Body"/>
              <w:ind w:left="0"/>
            </w:pPr>
            <w:r>
              <w:rPr>
                <w:lang w:val="en-US"/>
              </w:rPr>
              <w:t>Analytical Spectral Devices</w:t>
            </w:r>
          </w:p>
        </w:tc>
      </w:tr>
      <w:tr w:rsidR="00CB5B33" w:rsidTr="007F7627">
        <w:tc>
          <w:tcPr>
            <w:tcW w:w="1644" w:type="dxa"/>
          </w:tcPr>
          <w:p w:rsidR="00CB5B33" w:rsidRDefault="00CB5B33" w:rsidP="00CD2E77">
            <w:pPr>
              <w:pStyle w:val="Body"/>
              <w:ind w:left="0"/>
            </w:pPr>
            <w:r>
              <w:t>Devices</w:t>
            </w:r>
          </w:p>
        </w:tc>
        <w:tc>
          <w:tcPr>
            <w:tcW w:w="0" w:type="auto"/>
          </w:tcPr>
          <w:p w:rsidR="00CB5B33" w:rsidRDefault="00E04C7D" w:rsidP="00CD2E77">
            <w:pPr>
              <w:pStyle w:val="Body"/>
              <w:ind w:left="0"/>
            </w:pPr>
            <w:r>
              <w:t>Indico Pro Software</w:t>
            </w:r>
          </w:p>
        </w:tc>
      </w:tr>
      <w:tr w:rsidR="00CB5B33" w:rsidTr="007F7627">
        <w:tc>
          <w:tcPr>
            <w:tcW w:w="1644" w:type="dxa"/>
          </w:tcPr>
          <w:p w:rsidR="00CB5B33" w:rsidRDefault="00CB5B33" w:rsidP="00CD2E77">
            <w:pPr>
              <w:pStyle w:val="Body"/>
              <w:ind w:left="0"/>
            </w:pPr>
            <w:r>
              <w:t>Supported Formats</w:t>
            </w:r>
          </w:p>
        </w:tc>
        <w:tc>
          <w:tcPr>
            <w:tcW w:w="0" w:type="auto"/>
          </w:tcPr>
          <w:p w:rsidR="00CB5B33" w:rsidRPr="00084655" w:rsidRDefault="00CB5B33" w:rsidP="00E04C7D">
            <w:pPr>
              <w:pStyle w:val="Body"/>
              <w:ind w:left="0"/>
            </w:pPr>
            <w:r>
              <w:rPr>
                <w:lang w:val="en-US"/>
              </w:rPr>
              <w:t xml:space="preserve">New file format – </w:t>
            </w:r>
            <w:r>
              <w:t>Indico Version 7</w:t>
            </w:r>
          </w:p>
        </w:tc>
      </w:tr>
      <w:tr w:rsidR="00E04C7D" w:rsidTr="007F7627">
        <w:tc>
          <w:tcPr>
            <w:tcW w:w="1644" w:type="dxa"/>
          </w:tcPr>
          <w:p w:rsidR="00E04C7D" w:rsidRDefault="00E04C7D" w:rsidP="00CD2E77">
            <w:pPr>
              <w:pStyle w:val="Body"/>
              <w:ind w:left="0"/>
            </w:pPr>
            <w:r>
              <w:t>Comments</w:t>
            </w:r>
          </w:p>
        </w:tc>
        <w:tc>
          <w:tcPr>
            <w:tcW w:w="0" w:type="auto"/>
          </w:tcPr>
          <w:p w:rsidR="003C1864" w:rsidRDefault="00E04C7D" w:rsidP="003C1864">
            <w:pPr>
              <w:pStyle w:val="Body"/>
              <w:ind w:left="0"/>
            </w:pPr>
            <w:r>
              <w:t xml:space="preserve">ASD Binary files are read by a different file reader and so cannot be mixed in the same </w:t>
            </w:r>
            <w:r w:rsidR="00EE5F6F">
              <w:t>folder</w:t>
            </w:r>
            <w:r>
              <w:t xml:space="preserve"> as Indico 7 format files.</w:t>
            </w:r>
          </w:p>
          <w:p w:rsidR="00E04C7D" w:rsidRDefault="003C1864" w:rsidP="003C1864">
            <w:pPr>
              <w:pStyle w:val="Body"/>
              <w:ind w:left="0"/>
              <w:rPr>
                <w:lang w:val="en-US"/>
              </w:rPr>
            </w:pPr>
            <w:r>
              <w:t>Loading of ASD Calibration files of this version using the Spectrum load functions has not been tested and may not work.</w:t>
            </w:r>
          </w:p>
        </w:tc>
      </w:tr>
    </w:tbl>
    <w:p w:rsidR="003A363C" w:rsidRDefault="003A363C" w:rsidP="007D43F6">
      <w:pPr>
        <w:pStyle w:val="Heading3"/>
      </w:pPr>
      <w:bookmarkStart w:id="145" w:name="_Toc359579871"/>
      <w:r w:rsidRPr="00084655">
        <w:t>GER Signature Files</w:t>
      </w:r>
      <w:bookmarkEnd w:id="142"/>
      <w:bookmarkEnd w:id="144"/>
      <w:bookmarkEnd w:id="145"/>
    </w:p>
    <w:tbl>
      <w:tblPr>
        <w:tblStyle w:val="TableGrid"/>
        <w:tblW w:w="0" w:type="auto"/>
        <w:tblInd w:w="709" w:type="dxa"/>
        <w:tblLook w:val="04A0"/>
      </w:tblPr>
      <w:tblGrid>
        <w:gridCol w:w="1644"/>
        <w:gridCol w:w="7218"/>
      </w:tblGrid>
      <w:tr w:rsidR="006D42F9" w:rsidTr="007F7627">
        <w:tc>
          <w:tcPr>
            <w:tcW w:w="1644" w:type="dxa"/>
          </w:tcPr>
          <w:p w:rsidR="006D42F9" w:rsidRDefault="00C65D61" w:rsidP="00A23C3C">
            <w:pPr>
              <w:pStyle w:val="Body"/>
              <w:ind w:left="0"/>
            </w:pPr>
            <w:r>
              <w:t>Standard or Format Owner</w:t>
            </w:r>
          </w:p>
        </w:tc>
        <w:tc>
          <w:tcPr>
            <w:tcW w:w="0" w:type="auto"/>
          </w:tcPr>
          <w:p w:rsidR="006D42F9" w:rsidRPr="00C65D61" w:rsidRDefault="00C65D61" w:rsidP="00A23C3C">
            <w:pPr>
              <w:pStyle w:val="Body"/>
              <w:ind w:left="0"/>
            </w:pPr>
            <w:r w:rsidRPr="00C65D61">
              <w:t>Spectra Vista Corporation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CB1FEC" w:rsidP="00E04C7D">
            <w:pPr>
              <w:pStyle w:val="Body"/>
              <w:ind w:left="0"/>
            </w:pPr>
            <w:r>
              <w:t>GER 3700</w:t>
            </w:r>
            <w:r w:rsidR="00C65D61">
              <w:t xml:space="preserve"> </w:t>
            </w:r>
          </w:p>
        </w:tc>
      </w:tr>
      <w:tr w:rsidR="006D42F9" w:rsidTr="007F7627">
        <w:tc>
          <w:tcPr>
            <w:tcW w:w="1644" w:type="dxa"/>
          </w:tcPr>
          <w:p w:rsidR="006D42F9" w:rsidRDefault="006D42F9" w:rsidP="00A23C3C">
            <w:pPr>
              <w:pStyle w:val="Body"/>
              <w:ind w:left="0"/>
            </w:pPr>
            <w:r>
              <w:t>Supported Formats</w:t>
            </w:r>
          </w:p>
        </w:tc>
        <w:tc>
          <w:tcPr>
            <w:tcW w:w="0" w:type="auto"/>
          </w:tcPr>
          <w:p w:rsidR="00E04C7D" w:rsidRDefault="00CB1FEC" w:rsidP="00C65D61">
            <w:pPr>
              <w:pStyle w:val="TableText"/>
            </w:pPr>
            <w:r w:rsidRPr="00084655">
              <w:t xml:space="preserve">GER </w:t>
            </w:r>
            <w:r w:rsidR="00C65D61">
              <w:t xml:space="preserve">3700 </w:t>
            </w:r>
            <w:r w:rsidRPr="00084655">
              <w:t xml:space="preserve">signature </w:t>
            </w:r>
            <w:r>
              <w:t xml:space="preserve">text </w:t>
            </w:r>
            <w:r w:rsidRPr="00084655">
              <w:t>files</w:t>
            </w:r>
          </w:p>
          <w:p w:rsidR="00CB1FEC" w:rsidRPr="00084655" w:rsidRDefault="00E04C7D" w:rsidP="00C65D61">
            <w:pPr>
              <w:pStyle w:val="TableText"/>
            </w:pPr>
            <w:r w:rsidRPr="00084655">
              <w:t xml:space="preserve">(Files produced by other GER instruments </w:t>
            </w:r>
            <w:r>
              <w:t>are</w:t>
            </w:r>
            <w:r w:rsidRPr="00084655">
              <w:t xml:space="preserve"> </w:t>
            </w:r>
            <w:r>
              <w:t>un</w:t>
            </w:r>
            <w:r w:rsidRPr="00084655">
              <w:t>test</w:t>
            </w:r>
            <w:r>
              <w:t>ed</w:t>
            </w:r>
            <w:r w:rsidRPr="00084655">
              <w:t>)</w:t>
            </w:r>
          </w:p>
        </w:tc>
      </w:tr>
      <w:tr w:rsidR="006D42F9" w:rsidTr="007F7627">
        <w:tc>
          <w:tcPr>
            <w:tcW w:w="1644" w:type="dxa"/>
          </w:tcPr>
          <w:p w:rsidR="006D42F9" w:rsidRDefault="006D42F9" w:rsidP="00A23C3C">
            <w:pPr>
              <w:pStyle w:val="Body"/>
              <w:ind w:left="0"/>
            </w:pPr>
            <w:r>
              <w:t>Comments</w:t>
            </w:r>
          </w:p>
        </w:tc>
        <w:tc>
          <w:tcPr>
            <w:tcW w:w="0" w:type="auto"/>
          </w:tcPr>
          <w:p w:rsidR="006D42F9" w:rsidRPr="00084655" w:rsidRDefault="006D42F9" w:rsidP="006D42F9">
            <w:pPr>
              <w:pStyle w:val="TableText"/>
            </w:pPr>
            <w:r w:rsidRPr="00084655">
              <w:t xml:space="preserve">These files hold two </w:t>
            </w:r>
            <w:r w:rsidR="007F4F37">
              <w:t>Spectr</w:t>
            </w:r>
            <w:r w:rsidRPr="00084655">
              <w:t xml:space="preserve">al measurements at once: the </w:t>
            </w:r>
            <w:r w:rsidR="00052D06">
              <w:t>T</w:t>
            </w:r>
            <w:r w:rsidRPr="00084655">
              <w:t xml:space="preserve">arget </w:t>
            </w:r>
            <w:r w:rsidR="00C65D61">
              <w:t xml:space="preserve">Spectrum </w:t>
            </w:r>
            <w:r w:rsidRPr="00084655">
              <w:t xml:space="preserve">and the white </w:t>
            </w:r>
            <w:r w:rsidR="00052D06">
              <w:t>R</w:t>
            </w:r>
            <w:r w:rsidRPr="00084655">
              <w:t>eference Spectr</w:t>
            </w:r>
            <w:r w:rsidR="00C65D61">
              <w:t>um</w:t>
            </w:r>
            <w:r w:rsidRPr="00084655">
              <w:t xml:space="preserve">. When </w:t>
            </w:r>
            <w:r w:rsidR="00052D06">
              <w:t>read</w:t>
            </w:r>
            <w:r w:rsidR="00C670E2">
              <w:t>,</w:t>
            </w:r>
            <w:r w:rsidR="00052D06">
              <w:t xml:space="preserve"> two sub-</w:t>
            </w:r>
            <w:r w:rsidR="00EE5F6F">
              <w:t>folders</w:t>
            </w:r>
            <w:r w:rsidR="00052D06">
              <w:t xml:space="preserve">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w:t>
            </w:r>
            <w:r w:rsidR="00052D06">
              <w:t xml:space="preserve">. </w:t>
            </w:r>
            <w:r w:rsidRPr="00084655">
              <w:t xml:space="preserve">The </w:t>
            </w:r>
            <w:r w:rsidR="00052D06">
              <w:t>input file name is used as both the T</w:t>
            </w:r>
            <w:r w:rsidRPr="00084655">
              <w:t xml:space="preserve">arget </w:t>
            </w:r>
            <w:r w:rsidR="00052D06">
              <w:t xml:space="preserve">Spectrum’s name in the </w:t>
            </w:r>
            <w:r w:rsidR="00052D06" w:rsidRPr="00052D06">
              <w:rPr>
                <w:rStyle w:val="GUIWord"/>
              </w:rPr>
              <w:t>targets</w:t>
            </w:r>
            <w:r w:rsidR="00052D06">
              <w:t xml:space="preserve"> </w:t>
            </w:r>
            <w:r w:rsidR="00EE5F6F">
              <w:t>folder</w:t>
            </w:r>
            <w:r w:rsidR="00052D06">
              <w:t xml:space="preserve"> </w:t>
            </w:r>
            <w:r w:rsidRPr="00084655">
              <w:t>and</w:t>
            </w:r>
            <w:r w:rsidR="00052D06">
              <w:t xml:space="preserve"> the Reference</w:t>
            </w:r>
            <w:r w:rsidR="00052D06" w:rsidRPr="00084655">
              <w:t xml:space="preserve"> </w:t>
            </w:r>
            <w:r w:rsidR="00052D06">
              <w:t xml:space="preserve">Spectrum’s name in the </w:t>
            </w:r>
            <w:r w:rsidR="00052D06" w:rsidRPr="00052D06">
              <w:rPr>
                <w:rStyle w:val="GUIWord"/>
              </w:rPr>
              <w:t>references</w:t>
            </w:r>
            <w:r w:rsidR="00052D06">
              <w:t xml:space="preserve"> </w:t>
            </w:r>
            <w:r w:rsidR="00EE5F6F">
              <w:t>folder</w:t>
            </w:r>
            <w:r>
              <w:t xml:space="preserve">. A data link </w:t>
            </w:r>
            <w:r w:rsidRPr="00084655">
              <w:t xml:space="preserve">is </w:t>
            </w:r>
            <w:r>
              <w:t>created</w:t>
            </w:r>
            <w:r w:rsidRPr="00084655">
              <w:t xml:space="preserve"> linking the </w:t>
            </w:r>
            <w:r w:rsidR="00052D06" w:rsidRPr="00084655">
              <w:t xml:space="preserve">Target </w:t>
            </w:r>
            <w:r w:rsidR="00052D06">
              <w:t xml:space="preserve">Spectrum </w:t>
            </w:r>
            <w:r w:rsidRPr="00084655">
              <w:t xml:space="preserve">to the </w:t>
            </w:r>
            <w:r w:rsidR="00052D06" w:rsidRPr="00084655">
              <w:t xml:space="preserve">Reference </w:t>
            </w:r>
            <w:r w:rsidRPr="00084655">
              <w:t>Spectrum.</w:t>
            </w:r>
          </w:p>
          <w:p w:rsidR="006D42F9" w:rsidRPr="00052D06" w:rsidRDefault="006D42F9" w:rsidP="00052D06">
            <w:pPr>
              <w:pStyle w:val="FigureinTable"/>
            </w:pPr>
            <w:r w:rsidRPr="00052D06">
              <w:rPr>
                <w:lang w:val="en-AU"/>
              </w:rPr>
              <w:drawing>
                <wp:inline distT="0" distB="0" distL="0" distR="0">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146" w:name="_Ref153795734"/>
            <w:r w:rsidRPr="00084655">
              <w:t xml:space="preserve">Figure </w:t>
            </w:r>
            <w:fldSimple w:instr=" SEQ Figure \* ARABIC ">
              <w:r w:rsidR="00A92DD8">
                <w:rPr>
                  <w:noProof/>
                </w:rPr>
                <w:t>10</w:t>
              </w:r>
            </w:fldSimple>
            <w:bookmarkEnd w:id="146"/>
            <w:r>
              <w:rPr>
                <w:noProof/>
              </w:rPr>
              <w:t xml:space="preserve">: </w:t>
            </w:r>
            <w:r w:rsidRPr="00084655">
              <w:t xml:space="preserve"> Automatically created hierarchies for GER files</w:t>
            </w:r>
          </w:p>
        </w:tc>
      </w:tr>
    </w:tbl>
    <w:p w:rsidR="003A363C" w:rsidRDefault="003A363C" w:rsidP="007D43F6">
      <w:pPr>
        <w:pStyle w:val="Heading3"/>
      </w:pPr>
      <w:bookmarkStart w:id="147" w:name="_Toc355280372"/>
      <w:bookmarkStart w:id="148" w:name="_Toc359579872"/>
      <w:r w:rsidRPr="00084655">
        <w:t>MFR OUT Files</w:t>
      </w:r>
      <w:bookmarkEnd w:id="147"/>
      <w:bookmarkEnd w:id="148"/>
    </w:p>
    <w:tbl>
      <w:tblPr>
        <w:tblStyle w:val="TableGrid"/>
        <w:tblW w:w="0" w:type="auto"/>
        <w:tblInd w:w="709" w:type="dxa"/>
        <w:tblLook w:val="04A0"/>
      </w:tblPr>
      <w:tblGrid>
        <w:gridCol w:w="1644"/>
        <w:gridCol w:w="7218"/>
      </w:tblGrid>
      <w:tr w:rsidR="00C670E2" w:rsidTr="007F7627">
        <w:tc>
          <w:tcPr>
            <w:tcW w:w="1644" w:type="dxa"/>
          </w:tcPr>
          <w:p w:rsidR="006D42F9" w:rsidRDefault="00C65D61" w:rsidP="00A23C3C">
            <w:pPr>
              <w:pStyle w:val="Body"/>
              <w:ind w:left="0"/>
            </w:pPr>
            <w:r>
              <w:t>Standard or Format Owner</w:t>
            </w:r>
          </w:p>
        </w:tc>
        <w:tc>
          <w:tcPr>
            <w:tcW w:w="0" w:type="auto"/>
          </w:tcPr>
          <w:p w:rsidR="006D42F9" w:rsidRDefault="006D42F9" w:rsidP="00A23C3C">
            <w:pPr>
              <w:pStyle w:val="Body"/>
              <w:ind w:left="0"/>
            </w:pPr>
          </w:p>
        </w:tc>
      </w:tr>
      <w:tr w:rsidR="00C670E2" w:rsidTr="007F7627">
        <w:tc>
          <w:tcPr>
            <w:tcW w:w="1644" w:type="dxa"/>
          </w:tcPr>
          <w:p w:rsidR="006D42F9" w:rsidRDefault="006D42F9" w:rsidP="00A23C3C">
            <w:pPr>
              <w:pStyle w:val="Body"/>
              <w:ind w:left="0"/>
            </w:pPr>
            <w:r>
              <w:t>Devices</w:t>
            </w:r>
          </w:p>
        </w:tc>
        <w:tc>
          <w:tcPr>
            <w:tcW w:w="0" w:type="auto"/>
          </w:tcPr>
          <w:p w:rsidR="006D42F9" w:rsidRDefault="00632319" w:rsidP="00A23C3C">
            <w:pPr>
              <w:pStyle w:val="Body"/>
              <w:ind w:left="0"/>
            </w:pPr>
            <w:r>
              <w:rPr>
                <w:lang w:val="en-US"/>
              </w:rPr>
              <w:t>MFR Sun Photometer</w:t>
            </w:r>
          </w:p>
        </w:tc>
      </w:tr>
      <w:tr w:rsidR="00C670E2" w:rsidTr="007F7627">
        <w:tc>
          <w:tcPr>
            <w:tcW w:w="1644" w:type="dxa"/>
          </w:tcPr>
          <w:p w:rsidR="006D42F9" w:rsidRDefault="006D42F9" w:rsidP="00A23C3C">
            <w:pPr>
              <w:pStyle w:val="Body"/>
              <w:ind w:left="0"/>
            </w:pPr>
            <w:r>
              <w:t>Supported Formats</w:t>
            </w:r>
          </w:p>
        </w:tc>
        <w:tc>
          <w:tcPr>
            <w:tcW w:w="0" w:type="auto"/>
          </w:tcPr>
          <w:p w:rsidR="006D42F9" w:rsidRDefault="006D42F9" w:rsidP="006D42F9">
            <w:pPr>
              <w:pStyle w:val="TableText"/>
            </w:pPr>
            <w:r w:rsidRPr="00084655">
              <w:t>MFR Photometer OUT files</w:t>
            </w:r>
          </w:p>
          <w:p w:rsidR="006D42F9" w:rsidRPr="00084655" w:rsidRDefault="006D42F9" w:rsidP="006D42F9">
            <w:pPr>
              <w:pStyle w:val="TableText"/>
            </w:pPr>
            <w:r>
              <w:rPr>
                <w:lang w:val="en-US"/>
              </w:rPr>
              <w:t>MFR 7</w:t>
            </w:r>
          </w:p>
        </w:tc>
      </w:tr>
      <w:tr w:rsidR="00C670E2" w:rsidTr="007F7627">
        <w:tc>
          <w:tcPr>
            <w:tcW w:w="1644" w:type="dxa"/>
          </w:tcPr>
          <w:p w:rsidR="006D42F9" w:rsidRDefault="006D42F9" w:rsidP="00A23C3C">
            <w:pPr>
              <w:pStyle w:val="Body"/>
              <w:ind w:left="0"/>
            </w:pPr>
            <w:r>
              <w:t>Comments</w:t>
            </w:r>
          </w:p>
        </w:tc>
        <w:tc>
          <w:tcPr>
            <w:tcW w:w="0" w:type="auto"/>
          </w:tcPr>
          <w:p w:rsidR="006D42F9" w:rsidRDefault="006D42F9" w:rsidP="006D42F9">
            <w:pPr>
              <w:pStyle w:val="TableText"/>
            </w:pPr>
            <w:r w:rsidRPr="00084655">
              <w:t xml:space="preserve">These files contain the capture time, the sun zenith angle and the </w:t>
            </w:r>
            <w:r w:rsidR="007F4F37">
              <w:t>Spectr</w:t>
            </w:r>
            <w:r w:rsidRPr="00084655">
              <w:t>al data for total, diffuse and direct irradiance.</w:t>
            </w:r>
            <w:r>
              <w:t xml:space="preserve"> </w:t>
            </w:r>
            <w:r w:rsidRPr="00084655">
              <w:t xml:space="preserve">The sun angle and the direct irradiance data are discarded and only the total </w:t>
            </w:r>
            <w:r>
              <w:t xml:space="preserve">and diffuse </w:t>
            </w:r>
            <w:r w:rsidR="007F4F37">
              <w:t>Spectr</w:t>
            </w:r>
            <w:r>
              <w:t>a are stored.</w:t>
            </w:r>
          </w:p>
          <w:p w:rsidR="00C670E2" w:rsidRPr="00084655" w:rsidRDefault="00C670E2" w:rsidP="00C670E2">
            <w:pPr>
              <w:pStyle w:val="TableText"/>
            </w:pPr>
            <w:r w:rsidRPr="00084655">
              <w:t xml:space="preserve">When </w:t>
            </w:r>
            <w:r>
              <w:t>read, two sub-</w:t>
            </w:r>
            <w:r w:rsidR="00EE5F6F">
              <w:t>folders</w:t>
            </w:r>
            <w:r>
              <w:t xml:space="preserve">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w:t>
            </w:r>
            <w:r w:rsidR="00EE5F6F">
              <w:t>folder</w:t>
            </w:r>
            <w:r>
              <w:t xml:space="preserve"> </w:t>
            </w:r>
            <w:r w:rsidRPr="00084655">
              <w:t>and</w:t>
            </w:r>
            <w:r>
              <w:t xml:space="preserve"> the diffuse</w:t>
            </w:r>
            <w:r w:rsidRPr="00084655">
              <w:t xml:space="preserve"> </w:t>
            </w:r>
            <w:r>
              <w:t xml:space="preserve">Spectrum’s name in the </w:t>
            </w:r>
            <w:r>
              <w:rPr>
                <w:rStyle w:val="GUIWord"/>
              </w:rPr>
              <w:t>diffuse</w:t>
            </w:r>
            <w:r>
              <w:t xml:space="preserve"> </w:t>
            </w:r>
            <w:r w:rsidR="00EE5F6F">
              <w:t>folder</w:t>
            </w:r>
            <w:r>
              <w:t>.</w:t>
            </w:r>
          </w:p>
          <w:p w:rsidR="006D42F9" w:rsidRPr="00084655" w:rsidRDefault="006D42F9" w:rsidP="006D42F9">
            <w:pPr>
              <w:pStyle w:val="FigureinTable"/>
            </w:pPr>
            <w:r>
              <w:rPr>
                <w:lang w:val="en-AU"/>
              </w:rPr>
              <w:drawing>
                <wp:inline distT="0" distB="0" distL="0" distR="0">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6D42F9" w:rsidRPr="006D42F9" w:rsidRDefault="006D42F9" w:rsidP="00E5742A">
            <w:pPr>
              <w:pStyle w:val="CaptioninTable"/>
            </w:pPr>
            <w:r w:rsidRPr="00084655">
              <w:t xml:space="preserve">Figure </w:t>
            </w:r>
            <w:fldSimple w:instr=" SEQ Figure \* ARABIC ">
              <w:r w:rsidR="00A92DD8">
                <w:rPr>
                  <w:noProof/>
                </w:rPr>
                <w:t>11</w:t>
              </w:r>
            </w:fldSimple>
            <w:r w:rsidRPr="00084655">
              <w:t>: Automatically created hierarchies for MFR dat</w:t>
            </w:r>
            <w:r w:rsidR="00CB5B33">
              <w:t>a</w:t>
            </w:r>
          </w:p>
        </w:tc>
      </w:tr>
    </w:tbl>
    <w:p w:rsidR="003A363C" w:rsidRDefault="003A363C" w:rsidP="007D43F6">
      <w:pPr>
        <w:pStyle w:val="Heading3"/>
      </w:pPr>
      <w:bookmarkStart w:id="149" w:name="_Toc355280373"/>
      <w:bookmarkStart w:id="150" w:name="_Toc359579873"/>
      <w:r w:rsidRPr="00A7583F">
        <w:t>SVC HR-1024 Files</w:t>
      </w:r>
      <w:bookmarkEnd w:id="149"/>
      <w:bookmarkEnd w:id="150"/>
    </w:p>
    <w:tbl>
      <w:tblPr>
        <w:tblStyle w:val="TableGrid"/>
        <w:tblW w:w="0" w:type="auto"/>
        <w:tblInd w:w="709" w:type="dxa"/>
        <w:tblLook w:val="04A0"/>
      </w:tblPr>
      <w:tblGrid>
        <w:gridCol w:w="1644"/>
        <w:gridCol w:w="7218"/>
      </w:tblGrid>
      <w:tr w:rsidR="006D42F9" w:rsidTr="007F7627">
        <w:tc>
          <w:tcPr>
            <w:tcW w:w="1644" w:type="dxa"/>
          </w:tcPr>
          <w:p w:rsidR="006D42F9" w:rsidRDefault="00632319" w:rsidP="00A23C3C">
            <w:pPr>
              <w:pStyle w:val="Body"/>
              <w:ind w:left="0"/>
            </w:pPr>
            <w:r>
              <w:t>Standard or Format Owner</w:t>
            </w:r>
          </w:p>
        </w:tc>
        <w:tc>
          <w:tcPr>
            <w:tcW w:w="0" w:type="auto"/>
          </w:tcPr>
          <w:p w:rsidR="006D42F9" w:rsidRDefault="006D42F9" w:rsidP="00A23C3C">
            <w:pPr>
              <w:pStyle w:val="Body"/>
              <w:ind w:left="0"/>
            </w:pPr>
            <w:r>
              <w:rPr>
                <w:lang w:val="en-US"/>
              </w:rPr>
              <w:t>S</w:t>
            </w:r>
            <w:r w:rsidR="009F0545">
              <w:rPr>
                <w:lang w:val="en-US"/>
              </w:rPr>
              <w:t xml:space="preserve">pectra </w:t>
            </w:r>
            <w:r>
              <w:rPr>
                <w:lang w:val="en-US"/>
              </w:rPr>
              <w:t>V</w:t>
            </w:r>
            <w:r w:rsidR="009F0545">
              <w:rPr>
                <w:lang w:val="en-US"/>
              </w:rPr>
              <w:t xml:space="preserve">ista </w:t>
            </w:r>
            <w:r>
              <w:rPr>
                <w:lang w:val="en-US"/>
              </w:rPr>
              <w:t>C</w:t>
            </w:r>
            <w:r w:rsidR="009F0545">
              <w:rPr>
                <w:lang w:val="en-US"/>
              </w:rPr>
              <w:t>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9F0545" w:rsidP="00A23C3C">
            <w:pPr>
              <w:pStyle w:val="Body"/>
              <w:ind w:left="0"/>
            </w:pPr>
            <w:r>
              <w:t>SVC HR-1024</w:t>
            </w:r>
          </w:p>
        </w:tc>
      </w:tr>
      <w:tr w:rsidR="006D42F9" w:rsidTr="007F7627">
        <w:tc>
          <w:tcPr>
            <w:tcW w:w="1644" w:type="dxa"/>
          </w:tcPr>
          <w:p w:rsidR="006D42F9" w:rsidRDefault="006D42F9" w:rsidP="00A23C3C">
            <w:pPr>
              <w:pStyle w:val="Body"/>
              <w:ind w:left="0"/>
            </w:pPr>
            <w:r>
              <w:t>Supported Formats</w:t>
            </w:r>
          </w:p>
        </w:tc>
        <w:tc>
          <w:tcPr>
            <w:tcW w:w="0" w:type="auto"/>
          </w:tcPr>
          <w:p w:rsidR="006D42F9" w:rsidRDefault="006D42F9" w:rsidP="00A23C3C">
            <w:pPr>
              <w:pStyle w:val="Body"/>
              <w:ind w:left="0"/>
            </w:pPr>
            <w:r>
              <w:t>SVC HR-1024 files captured using a PDA</w:t>
            </w:r>
          </w:p>
          <w:p w:rsidR="006D42F9" w:rsidRPr="00084655" w:rsidRDefault="006D42F9" w:rsidP="007F7627">
            <w:pPr>
              <w:pStyle w:val="Body"/>
              <w:ind w:left="0"/>
            </w:pPr>
            <w:r>
              <w:t xml:space="preserve">(Files acquired with a laptop are </w:t>
            </w:r>
            <w:r w:rsidR="00C670E2">
              <w:t xml:space="preserve">a </w:t>
            </w:r>
            <w:r>
              <w:t>different file format and are not recognised by the current file loading routine.)</w:t>
            </w:r>
          </w:p>
        </w:tc>
      </w:tr>
      <w:tr w:rsidR="006D42F9" w:rsidTr="007F7627">
        <w:tc>
          <w:tcPr>
            <w:tcW w:w="1644" w:type="dxa"/>
          </w:tcPr>
          <w:p w:rsidR="006D42F9" w:rsidRDefault="006D42F9" w:rsidP="00A23C3C">
            <w:pPr>
              <w:pStyle w:val="Body"/>
              <w:ind w:left="0"/>
            </w:pPr>
            <w:r>
              <w:t>Comments</w:t>
            </w:r>
          </w:p>
        </w:tc>
        <w:tc>
          <w:tcPr>
            <w:tcW w:w="0" w:type="auto"/>
          </w:tcPr>
          <w:p w:rsidR="00C670E2" w:rsidRDefault="006D42F9" w:rsidP="006D42F9">
            <w:pPr>
              <w:pStyle w:val="TableText"/>
            </w:pPr>
            <w:r>
              <w:t>The HR-1024 stores radiances of reflectance panel, target and t</w:t>
            </w:r>
            <w:r w:rsidR="00C670E2">
              <w:t>he computed target reflectance.</w:t>
            </w:r>
          </w:p>
          <w:p w:rsidR="006D42F9" w:rsidRDefault="006D42F9" w:rsidP="006D42F9">
            <w:pPr>
              <w:pStyle w:val="TableText"/>
            </w:pPr>
            <w:r>
              <w:t xml:space="preserve">During the data loading, SPECCHIO generates a hierarchical structure to store these files (see </w:t>
            </w:r>
            <w:fldSimple w:instr=" REF _Ref145054801 \h  \* MERGEFORMAT ">
              <w:r w:rsidR="00A92DD8">
                <w:t xml:space="preserve">Figure </w:t>
              </w:r>
              <w:r w:rsidR="00A92DD8">
                <w:rPr>
                  <w:noProof/>
                </w:rPr>
                <w:t>12</w:t>
              </w:r>
            </w:fldSimple>
            <w:r>
              <w:t xml:space="preserve">), setting up data links that connect the reflectance to the target radiance and connecting the target radiance to the reference radiance. If the </w:t>
            </w:r>
            <w:r w:rsidR="001247E8">
              <w:t>Instrument</w:t>
            </w:r>
            <w:r>
              <w:t xml:space="preserve"> was set to acquire radiances only (i.e. no white reference taken), then no special structure will be created.</w:t>
            </w:r>
          </w:p>
          <w:p w:rsidR="006D42F9" w:rsidRDefault="006D42F9" w:rsidP="006D42F9">
            <w:pPr>
              <w:pStyle w:val="FigureinTable"/>
            </w:pPr>
            <w:r>
              <w:rPr>
                <w:lang w:val="en-AU"/>
              </w:rPr>
              <w:drawing>
                <wp:inline distT="0" distB="0" distL="0" distR="0">
                  <wp:extent cx="1989051" cy="1924050"/>
                  <wp:effectExtent l="2540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151" w:name="_Ref145054801"/>
            <w:r>
              <w:t xml:space="preserve">Figure </w:t>
            </w:r>
            <w:fldSimple w:instr=" SEQ Figure \* ARABIC ">
              <w:r w:rsidR="00A92DD8">
                <w:rPr>
                  <w:noProof/>
                </w:rPr>
                <w:t>12</w:t>
              </w:r>
            </w:fldSimple>
            <w:bookmarkEnd w:id="151"/>
            <w:r>
              <w:t>: Automatically generated hierarchy for HR-1024 files</w:t>
            </w:r>
          </w:p>
        </w:tc>
      </w:tr>
    </w:tbl>
    <w:p w:rsidR="003A363C" w:rsidRDefault="003A363C" w:rsidP="003A363C">
      <w:pPr>
        <w:pStyle w:val="Note"/>
      </w:pPr>
      <w:r w:rsidRPr="006F0D43">
        <w:t>Note</w:t>
      </w:r>
      <w:r>
        <w:tab/>
        <w:t xml:space="preserve">It is highly recommended to enter the </w:t>
      </w:r>
      <w:r w:rsidR="001247E8">
        <w:t>Instrument</w:t>
      </w:r>
      <w:r>
        <w:t xml:space="preserve"> into the database and load a wavelengths calibration. The wavelengths between instruments differ quite a lot and the </w:t>
      </w:r>
      <w:r w:rsidR="00C670E2">
        <w:t>standard</w:t>
      </w:r>
      <w:r>
        <w:t xml:space="preserve"> </w:t>
      </w:r>
      <w:r w:rsidR="001247E8">
        <w:t>Sensor</w:t>
      </w:r>
      <w:r>
        <w:t xml:space="preserve"> definition </w:t>
      </w:r>
      <w:r w:rsidR="007F7627">
        <w:t xml:space="preserve">pre-stored </w:t>
      </w:r>
      <w:r>
        <w:t>in SPECCHIO is only a poor representation of the real wavelengths.</w:t>
      </w:r>
    </w:p>
    <w:p w:rsidR="003A363C" w:rsidRDefault="003A363C" w:rsidP="003C1864">
      <w:pPr>
        <w:pStyle w:val="HeadingSubUnnumbered"/>
      </w:pPr>
      <w:r>
        <w:t>Example files</w:t>
      </w:r>
    </w:p>
    <w:p w:rsidR="003A363C" w:rsidRPr="004C3526" w:rsidRDefault="003A363C" w:rsidP="004C3526">
      <w:pPr>
        <w:pStyle w:val="Code"/>
      </w:pPr>
      <w:r w:rsidRPr="004C3526">
        <w:t>/*** Spectra Vista HR-1024 ***/</w:t>
      </w:r>
    </w:p>
    <w:p w:rsidR="003A363C" w:rsidRPr="004C3526" w:rsidRDefault="003A363C" w:rsidP="004C3526">
      <w:pPr>
        <w:pStyle w:val="Code"/>
      </w:pPr>
      <w:r w:rsidRPr="004C3526">
        <w:t>name= \My Documents\HR1024_Data\HR.071710.0017.sig</w:t>
      </w:r>
    </w:p>
    <w:p w:rsidR="003A363C" w:rsidRPr="004C3526" w:rsidRDefault="003A363C" w:rsidP="004C3526">
      <w:pPr>
        <w:pStyle w:val="Code"/>
      </w:pPr>
      <w:r w:rsidRPr="004C3526">
        <w:t>instrument= HR: 0761008</w:t>
      </w:r>
    </w:p>
    <w:p w:rsidR="003A363C" w:rsidRPr="004C3526" w:rsidRDefault="003A363C" w:rsidP="004C3526">
      <w:pPr>
        <w:pStyle w:val="Code"/>
      </w:pPr>
      <w:r w:rsidRPr="004C3526">
        <w:t>integration= 2, 22, 20, 12, 50, 30</w:t>
      </w:r>
    </w:p>
    <w:p w:rsidR="003A363C" w:rsidRPr="004C3526" w:rsidRDefault="003A363C" w:rsidP="004C3526">
      <w:pPr>
        <w:pStyle w:val="Code"/>
      </w:pPr>
      <w:r w:rsidRPr="004C3526">
        <w:t>scan time=1, 1</w:t>
      </w:r>
    </w:p>
    <w:p w:rsidR="003A363C" w:rsidRPr="004C3526" w:rsidRDefault="003A363C" w:rsidP="004C3526">
      <w:pPr>
        <w:pStyle w:val="Code"/>
      </w:pPr>
      <w:r w:rsidRPr="004C3526">
        <w:t>optic= LENS14, LENS14</w:t>
      </w:r>
    </w:p>
    <w:p w:rsidR="003A363C" w:rsidRPr="004C3526" w:rsidRDefault="003A363C" w:rsidP="004C3526">
      <w:pPr>
        <w:pStyle w:val="Code"/>
      </w:pPr>
      <w:r w:rsidRPr="004C3526">
        <w:t>temp= 31.29, 0.41, -5.71, 31.53, 0.41, -5.77</w:t>
      </w:r>
    </w:p>
    <w:p w:rsidR="003A363C" w:rsidRPr="004C3526" w:rsidRDefault="003A363C" w:rsidP="004C3526">
      <w:pPr>
        <w:pStyle w:val="Code"/>
      </w:pPr>
      <w:r w:rsidRPr="004C3526">
        <w:t>battery= 7.7, 7.7</w:t>
      </w:r>
    </w:p>
    <w:p w:rsidR="003A363C" w:rsidRPr="004C3526" w:rsidRDefault="003A363C" w:rsidP="004C3526">
      <w:pPr>
        <w:pStyle w:val="Code"/>
      </w:pPr>
      <w:r w:rsidRPr="004C3526">
        <w:t>error= 0, 0</w:t>
      </w:r>
    </w:p>
    <w:p w:rsidR="003A363C" w:rsidRPr="004C3526" w:rsidRDefault="003A363C" w:rsidP="004C3526">
      <w:pPr>
        <w:pStyle w:val="Code"/>
      </w:pPr>
      <w:r w:rsidRPr="004C3526">
        <w:t>units= Radiance, Radiance</w:t>
      </w:r>
    </w:p>
    <w:p w:rsidR="003A363C" w:rsidRPr="004C3526" w:rsidRDefault="003A363C" w:rsidP="004C3526">
      <w:pPr>
        <w:pStyle w:val="Code"/>
      </w:pPr>
      <w:r w:rsidRPr="004C3526">
        <w:t>time= 7/18/10 9:47:09 AM, 7/18/10 9:47:31 AM</w:t>
      </w:r>
    </w:p>
    <w:p w:rsidR="003A363C" w:rsidRPr="004C3526" w:rsidRDefault="003A363C" w:rsidP="004C3526">
      <w:pPr>
        <w:pStyle w:val="Code"/>
      </w:pPr>
      <w:r w:rsidRPr="004C3526">
        <w:t>longitude= 11121.2335,W, 11121.2324,W</w:t>
      </w:r>
    </w:p>
    <w:p w:rsidR="003A363C" w:rsidRPr="004C3526" w:rsidRDefault="003A363C" w:rsidP="004C3526">
      <w:pPr>
        <w:pStyle w:val="Code"/>
      </w:pPr>
      <w:r w:rsidRPr="004C3526">
        <w:t>latitude= 5330.5955,N, 5330.5964,N</w:t>
      </w:r>
    </w:p>
    <w:p w:rsidR="003A363C" w:rsidRPr="004C3526" w:rsidRDefault="003A363C" w:rsidP="004C3526">
      <w:pPr>
        <w:pStyle w:val="Code"/>
      </w:pPr>
      <w:r w:rsidRPr="004C3526">
        <w:t>gpstime= 154336.000, 154356.000</w:t>
      </w:r>
    </w:p>
    <w:p w:rsidR="003A363C" w:rsidRPr="004C3526" w:rsidRDefault="003A363C" w:rsidP="004C3526">
      <w:pPr>
        <w:pStyle w:val="Code"/>
      </w:pPr>
      <w:r w:rsidRPr="004C3526">
        <w:t xml:space="preserve">comm= </w:t>
      </w:r>
    </w:p>
    <w:p w:rsidR="003A363C" w:rsidRPr="004C3526" w:rsidRDefault="003A363C" w:rsidP="004C3526">
      <w:pPr>
        <w:pStyle w:val="Code"/>
      </w:pPr>
      <w:r w:rsidRPr="004C3526">
        <w:t>memory slot= 0, 0</w:t>
      </w:r>
    </w:p>
    <w:p w:rsidR="003A363C" w:rsidRPr="004C3526" w:rsidRDefault="003A363C" w:rsidP="004C3526">
      <w:pPr>
        <w:pStyle w:val="Code"/>
      </w:pPr>
      <w:r w:rsidRPr="004C3526">
        <w:t xml:space="preserve">factors= </w:t>
      </w:r>
    </w:p>
    <w:p w:rsidR="003A363C" w:rsidRPr="004C3526" w:rsidRDefault="003A363C" w:rsidP="004C3526">
      <w:pPr>
        <w:pStyle w:val="Code"/>
      </w:pPr>
      <w:r w:rsidRPr="004C3526">
        <w:t xml:space="preserve">data= </w:t>
      </w:r>
    </w:p>
    <w:p w:rsidR="003A363C" w:rsidRPr="004C3526" w:rsidRDefault="003A363C" w:rsidP="004C3526">
      <w:pPr>
        <w:pStyle w:val="Code"/>
      </w:pPr>
      <w:r w:rsidRPr="004C3526">
        <w:t>344.2 56023.55 4381.86 7.82</w:t>
      </w:r>
    </w:p>
    <w:p w:rsidR="003A363C" w:rsidRPr="004C3526" w:rsidRDefault="003A363C" w:rsidP="004C3526">
      <w:pPr>
        <w:pStyle w:val="Code"/>
      </w:pPr>
      <w:r w:rsidRPr="004C3526">
        <w:t>345.8 54418.00 4186.00 7.69</w:t>
      </w:r>
    </w:p>
    <w:p w:rsidR="003A363C" w:rsidRPr="004C3526" w:rsidRDefault="003A363C" w:rsidP="004C3526">
      <w:pPr>
        <w:pStyle w:val="Code"/>
      </w:pPr>
      <w:r w:rsidRPr="004C3526">
        <w:t>347.3 56037.65 4365.57 7.79</w:t>
      </w:r>
    </w:p>
    <w:p w:rsidR="003A363C" w:rsidRPr="004C3526" w:rsidRDefault="003A363C" w:rsidP="004C3526">
      <w:pPr>
        <w:pStyle w:val="Code"/>
      </w:pPr>
      <w:r w:rsidRPr="004C3526">
        <w:t>348.9 59474.63 4568.75 7.68</w:t>
      </w:r>
    </w:p>
    <w:p w:rsidR="003A363C" w:rsidRPr="004C3526" w:rsidRDefault="003A363C" w:rsidP="004C3526">
      <w:pPr>
        <w:pStyle w:val="Code"/>
      </w:pPr>
      <w:r w:rsidRPr="004C3526">
        <w:t>…</w:t>
      </w:r>
    </w:p>
    <w:p w:rsidR="003A363C" w:rsidRDefault="003A363C" w:rsidP="003A363C">
      <w:pPr>
        <w:pStyle w:val="Body"/>
      </w:pPr>
    </w:p>
    <w:p w:rsidR="003A363C" w:rsidRPr="004C3526" w:rsidRDefault="003A363C" w:rsidP="004C3526">
      <w:pPr>
        <w:pStyle w:val="Code"/>
      </w:pPr>
      <w:r w:rsidRPr="004C3526">
        <w:t>/*** Spectra Vista SIG Data ***/</w:t>
      </w:r>
    </w:p>
    <w:p w:rsidR="003A363C" w:rsidRPr="004C3526" w:rsidRDefault="003A363C" w:rsidP="004C3526">
      <w:pPr>
        <w:pStyle w:val="Code"/>
      </w:pPr>
      <w:r w:rsidRPr="004C3526">
        <w:t>name= \My Documents\HR1024_Data\HR.080910.0010.sig</w:t>
      </w:r>
    </w:p>
    <w:p w:rsidR="003A363C" w:rsidRPr="004C3526" w:rsidRDefault="003A363C" w:rsidP="004C3526">
      <w:pPr>
        <w:pStyle w:val="Code"/>
      </w:pPr>
      <w:r w:rsidRPr="004C3526">
        <w:t>instrument= HR: 0971030</w:t>
      </w:r>
    </w:p>
    <w:p w:rsidR="003A363C" w:rsidRPr="004C3526" w:rsidRDefault="003A363C" w:rsidP="004C3526">
      <w:pPr>
        <w:pStyle w:val="Code"/>
      </w:pPr>
      <w:r w:rsidRPr="004C3526">
        <w:t>integration= 20, 19.2, 30, 200, 60, 30</w:t>
      </w:r>
    </w:p>
    <w:p w:rsidR="003A363C" w:rsidRPr="004C3526" w:rsidRDefault="003A363C" w:rsidP="004C3526">
      <w:pPr>
        <w:pStyle w:val="Code"/>
      </w:pPr>
      <w:r w:rsidRPr="004C3526">
        <w:t>scan time= 3, 3</w:t>
      </w:r>
    </w:p>
    <w:p w:rsidR="003A363C" w:rsidRPr="004C3526" w:rsidRDefault="003A363C" w:rsidP="004C3526">
      <w:pPr>
        <w:pStyle w:val="Code"/>
      </w:pPr>
      <w:r w:rsidRPr="004C3526">
        <w:t>scan settings= AD, AI, AD, AI</w:t>
      </w:r>
    </w:p>
    <w:p w:rsidR="003A363C" w:rsidRPr="004C3526" w:rsidRDefault="003A363C" w:rsidP="004C3526">
      <w:pPr>
        <w:pStyle w:val="Code"/>
      </w:pPr>
      <w:r w:rsidRPr="004C3526">
        <w:t>external data set1= 8224, 8224, 8224, 8224, 8224, 8224, 8224, 8224, 8224, 8224, 8224, 8224, 8224, 8224, 8224, 8224</w:t>
      </w:r>
    </w:p>
    <w:p w:rsidR="003A363C" w:rsidRPr="004C3526" w:rsidRDefault="003A363C" w:rsidP="004C3526">
      <w:pPr>
        <w:pStyle w:val="Code"/>
      </w:pPr>
      <w:r w:rsidRPr="004C3526">
        <w:t>external data set2= 8224, 8224, 8224, 8224, 8224, 8224, 8224, 8224, 8224, 8224, 8224, 8224, 8224, 8224, 8224, 8224</w:t>
      </w:r>
    </w:p>
    <w:p w:rsidR="003A363C" w:rsidRPr="004C3526" w:rsidRDefault="003A363C" w:rsidP="004C3526">
      <w:pPr>
        <w:pStyle w:val="Code"/>
      </w:pPr>
      <w:r w:rsidRPr="004C3526">
        <w:t>external data dark= 0,0,0,0,0,0,0,0</w:t>
      </w:r>
    </w:p>
    <w:p w:rsidR="003A363C" w:rsidRPr="004C3526" w:rsidRDefault="003A363C" w:rsidP="004C3526">
      <w:pPr>
        <w:pStyle w:val="Code"/>
      </w:pPr>
      <w:r w:rsidRPr="004C3526">
        <w:t>external data mask= 0</w:t>
      </w:r>
    </w:p>
    <w:p w:rsidR="003A363C" w:rsidRPr="004C3526" w:rsidRDefault="003A363C" w:rsidP="004C3526">
      <w:pPr>
        <w:pStyle w:val="Code"/>
      </w:pPr>
      <w:r w:rsidRPr="004C3526">
        <w:t>optic= LENS 4, LENS 4</w:t>
      </w:r>
    </w:p>
    <w:p w:rsidR="003A363C" w:rsidRPr="004C3526" w:rsidRDefault="003A363C" w:rsidP="004C3526">
      <w:pPr>
        <w:pStyle w:val="Code"/>
      </w:pPr>
      <w:r w:rsidRPr="004C3526">
        <w:t>temp= 36.21, 9.08, -5.30, 36.45, 9.08, -5.37</w:t>
      </w:r>
    </w:p>
    <w:p w:rsidR="003A363C" w:rsidRPr="004C3526" w:rsidRDefault="003A363C" w:rsidP="004C3526">
      <w:pPr>
        <w:pStyle w:val="Code"/>
      </w:pPr>
      <w:r w:rsidRPr="004C3526">
        <w:t>battery= 7.5, 7.4</w:t>
      </w:r>
    </w:p>
    <w:p w:rsidR="003A363C" w:rsidRPr="004C3526" w:rsidRDefault="003A363C" w:rsidP="004C3526">
      <w:pPr>
        <w:pStyle w:val="Code"/>
      </w:pPr>
      <w:r w:rsidRPr="004C3526">
        <w:t>error= 0, 0</w:t>
      </w:r>
    </w:p>
    <w:p w:rsidR="003A363C" w:rsidRPr="004C3526" w:rsidRDefault="003A363C" w:rsidP="004C3526">
      <w:pPr>
        <w:pStyle w:val="Code"/>
      </w:pPr>
      <w:r w:rsidRPr="004C3526">
        <w:t>units= Radiance, Radiance</w:t>
      </w:r>
    </w:p>
    <w:p w:rsidR="003A363C" w:rsidRPr="004C3526" w:rsidRDefault="003A363C" w:rsidP="004C3526">
      <w:pPr>
        <w:pStyle w:val="Code"/>
      </w:pPr>
      <w:r w:rsidRPr="004C3526">
        <w:t>time= 8/9/10 10:49:47 AM, 8/9/10 10:52:36 AM</w:t>
      </w:r>
    </w:p>
    <w:p w:rsidR="003A363C" w:rsidRPr="004C3526" w:rsidRDefault="003A363C" w:rsidP="004C3526">
      <w:pPr>
        <w:pStyle w:val="Code"/>
      </w:pPr>
      <w:r w:rsidRPr="004C3526">
        <w:t>longitude= 01116.9879,E, 01116.9933,E</w:t>
      </w:r>
    </w:p>
    <w:p w:rsidR="003A363C" w:rsidRPr="004C3526" w:rsidRDefault="003A363C" w:rsidP="004C3526">
      <w:pPr>
        <w:pStyle w:val="Code"/>
      </w:pPr>
      <w:r w:rsidRPr="004C3526">
        <w:t>latitude= 4806.4988,N, 4806.5075,N</w:t>
      </w:r>
    </w:p>
    <w:p w:rsidR="003A363C" w:rsidRPr="004C3526" w:rsidRDefault="003A363C" w:rsidP="004C3526">
      <w:pPr>
        <w:pStyle w:val="Code"/>
      </w:pPr>
      <w:r w:rsidRPr="004C3526">
        <w:t>gpstime= 084748.000, 085034.000</w:t>
      </w:r>
    </w:p>
    <w:p w:rsidR="003A363C" w:rsidRPr="004C3526" w:rsidRDefault="003A363C" w:rsidP="004C3526">
      <w:pPr>
        <w:pStyle w:val="Code"/>
      </w:pPr>
      <w:r w:rsidRPr="004C3526">
        <w:t xml:space="preserve">comm= </w:t>
      </w:r>
    </w:p>
    <w:p w:rsidR="003A363C" w:rsidRPr="004C3526" w:rsidRDefault="003A363C" w:rsidP="004C3526">
      <w:pPr>
        <w:pStyle w:val="Code"/>
      </w:pPr>
      <w:r w:rsidRPr="004C3526">
        <w:t>memory slot= 0, 0</w:t>
      </w:r>
    </w:p>
    <w:p w:rsidR="003A363C" w:rsidRPr="004C3526" w:rsidRDefault="003A363C" w:rsidP="004C3526">
      <w:pPr>
        <w:pStyle w:val="Code"/>
      </w:pPr>
      <w:r w:rsidRPr="004C3526">
        <w:t xml:space="preserve">factors= </w:t>
      </w:r>
    </w:p>
    <w:p w:rsidR="003A363C" w:rsidRPr="004C3526" w:rsidRDefault="003A363C" w:rsidP="004C3526">
      <w:pPr>
        <w:pStyle w:val="Code"/>
      </w:pPr>
      <w:r w:rsidRPr="004C3526">
        <w:t xml:space="preserve">data= </w:t>
      </w:r>
    </w:p>
    <w:p w:rsidR="003A363C" w:rsidRPr="004C3526" w:rsidRDefault="003A363C" w:rsidP="004C3526">
      <w:pPr>
        <w:pStyle w:val="Code"/>
      </w:pPr>
      <w:r w:rsidRPr="004C3526">
        <w:t>350.6 127369.73 4658.17 3.66</w:t>
      </w:r>
    </w:p>
    <w:p w:rsidR="003A363C" w:rsidRPr="004C3526" w:rsidRDefault="003A363C" w:rsidP="004C3526">
      <w:pPr>
        <w:pStyle w:val="Code"/>
      </w:pPr>
      <w:r w:rsidRPr="004C3526">
        <w:t>352.1 130962.30 4815.39 3.68</w:t>
      </w:r>
    </w:p>
    <w:p w:rsidR="003A363C" w:rsidRPr="004C3526" w:rsidRDefault="003A363C" w:rsidP="004C3526">
      <w:pPr>
        <w:pStyle w:val="Code"/>
      </w:pPr>
      <w:r w:rsidRPr="004C3526">
        <w:t>353.7 132239.65 4916.35 3.72</w:t>
      </w:r>
    </w:p>
    <w:p w:rsidR="003A363C" w:rsidRPr="004C3526" w:rsidRDefault="003A363C" w:rsidP="004C3526">
      <w:pPr>
        <w:pStyle w:val="Code"/>
      </w:pPr>
      <w:r w:rsidRPr="004C3526">
        <w:t>355.3 128726.40 4836.48 3.76</w:t>
      </w:r>
    </w:p>
    <w:p w:rsidR="003A363C" w:rsidRPr="004C3526" w:rsidRDefault="003A363C" w:rsidP="004C3526">
      <w:pPr>
        <w:pStyle w:val="Code"/>
      </w:pPr>
      <w:r w:rsidRPr="004C3526">
        <w:t>356.8 124030.10 4677.99 3.77</w:t>
      </w:r>
    </w:p>
    <w:p w:rsidR="003A363C" w:rsidRPr="004C3526" w:rsidRDefault="003A363C" w:rsidP="004C3526">
      <w:pPr>
        <w:pStyle w:val="Code"/>
      </w:pPr>
      <w:r w:rsidRPr="004C3526">
        <w:t>358.4 123421.08 4677.13 3.79</w:t>
      </w:r>
    </w:p>
    <w:p w:rsidR="003A363C" w:rsidRPr="004C3526" w:rsidRDefault="003A363C" w:rsidP="004C3526">
      <w:pPr>
        <w:pStyle w:val="Code"/>
      </w:pPr>
      <w:r w:rsidRPr="004C3526">
        <w:t>359.9 130810.10 4966.42 3.80</w:t>
      </w:r>
    </w:p>
    <w:p w:rsidR="003A363C" w:rsidRPr="004C3526" w:rsidRDefault="003A363C" w:rsidP="004C3526">
      <w:pPr>
        <w:pStyle w:val="Code"/>
      </w:pPr>
      <w:r w:rsidRPr="004C3526">
        <w:t>…</w:t>
      </w:r>
    </w:p>
    <w:p w:rsidR="003A363C" w:rsidRDefault="003A363C" w:rsidP="007D43F6">
      <w:pPr>
        <w:pStyle w:val="Heading3"/>
      </w:pPr>
      <w:bookmarkStart w:id="152" w:name="_Toc355280374"/>
      <w:bookmarkStart w:id="153" w:name="_Toc359579874"/>
      <w:r>
        <w:t>Apogee Files</w:t>
      </w:r>
      <w:bookmarkEnd w:id="152"/>
      <w:bookmarkEnd w:id="153"/>
    </w:p>
    <w:tbl>
      <w:tblPr>
        <w:tblStyle w:val="TableGrid"/>
        <w:tblW w:w="0" w:type="auto"/>
        <w:tblInd w:w="709" w:type="dxa"/>
        <w:tblLook w:val="04A0"/>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CB1FEC" w:rsidP="00A23C3C">
            <w:pPr>
              <w:pStyle w:val="Body"/>
              <w:ind w:left="0"/>
            </w:pPr>
            <w:r>
              <w:t>Apogee</w:t>
            </w:r>
            <w:r w:rsidR="009F0545">
              <w:t xml:space="preserve"> Instruments</w:t>
            </w:r>
          </w:p>
        </w:tc>
      </w:tr>
      <w:tr w:rsidR="00CB1FEC" w:rsidTr="007F7627">
        <w:tc>
          <w:tcPr>
            <w:tcW w:w="1644" w:type="dxa"/>
          </w:tcPr>
          <w:p w:rsidR="00CB1FEC" w:rsidRDefault="00CB1FEC" w:rsidP="00A23C3C">
            <w:pPr>
              <w:pStyle w:val="Body"/>
              <w:ind w:left="0"/>
            </w:pPr>
            <w:r>
              <w:t>Devices</w:t>
            </w:r>
          </w:p>
        </w:tc>
        <w:tc>
          <w:tcPr>
            <w:tcW w:w="0" w:type="auto"/>
          </w:tcPr>
          <w:p w:rsidR="00CB1FEC" w:rsidRDefault="00CB1FEC" w:rsidP="00A23C3C">
            <w:pPr>
              <w:pStyle w:val="Body"/>
              <w:ind w:left="0"/>
            </w:pPr>
          </w:p>
        </w:tc>
      </w:tr>
      <w:tr w:rsidR="00CB1FEC"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CB1FEC">
            <w:pPr>
              <w:pStyle w:val="Body"/>
              <w:ind w:left="0"/>
            </w:pPr>
            <w:r>
              <w:t xml:space="preserve">Apogee text files (restricted to one tested file format only – see </w:t>
            </w:r>
            <w:r w:rsidR="007F7627">
              <w:t xml:space="preserve">example </w:t>
            </w:r>
            <w:r>
              <w:t>below)</w:t>
            </w:r>
          </w:p>
        </w:tc>
      </w:tr>
      <w:tr w:rsidR="00CB1FEC" w:rsidTr="007F7627">
        <w:tc>
          <w:tcPr>
            <w:tcW w:w="1644" w:type="dxa"/>
          </w:tcPr>
          <w:p w:rsidR="00CB1FEC" w:rsidRDefault="00CB1FEC" w:rsidP="00A23C3C">
            <w:pPr>
              <w:pStyle w:val="Body"/>
              <w:ind w:left="0"/>
            </w:pPr>
            <w:r>
              <w:t>Comments</w:t>
            </w:r>
          </w:p>
        </w:tc>
        <w:tc>
          <w:tcPr>
            <w:tcW w:w="0" w:type="auto"/>
          </w:tcPr>
          <w:p w:rsidR="00CB1FEC" w:rsidRDefault="009F0545" w:rsidP="00A23C3C">
            <w:pPr>
              <w:pStyle w:val="TableText"/>
              <w:rPr>
                <w:lang w:val="en-US"/>
              </w:rPr>
            </w:pPr>
            <w:r>
              <w:t xml:space="preserve">The </w:t>
            </w:r>
            <w:r w:rsidR="00F52044">
              <w:t>SPECCHIO</w:t>
            </w:r>
            <w:r>
              <w:t xml:space="preserve"> Apogee file loader was added to </w:t>
            </w:r>
            <w:r w:rsidR="00F52044">
              <w:t>SPECCHIO</w:t>
            </w:r>
            <w:r>
              <w:t xml:space="preserve"> for one special case. That is the only Apogee file example that has been available for testing. Therefore, this file reader has not been well tested. It is provided “as is” and should be used with caution.</w:t>
            </w:r>
          </w:p>
        </w:tc>
      </w:tr>
    </w:tbl>
    <w:p w:rsidR="003A363C" w:rsidRDefault="00CB1FEC" w:rsidP="007D43F6">
      <w:pPr>
        <w:pStyle w:val="HeadingSubUnnumbered"/>
      </w:pPr>
      <w:r>
        <w:t>Example of supported Apogee format text file</w:t>
      </w:r>
    </w:p>
    <w:p w:rsidR="003A363C" w:rsidRPr="004C3526" w:rsidRDefault="003A363C" w:rsidP="004C3526">
      <w:pPr>
        <w:pStyle w:val="Code"/>
      </w:pPr>
      <w:r w:rsidRPr="004C3526">
        <w:t>" File: cachimbalito2\p5_2.TRM</w:t>
      </w:r>
    </w:p>
    <w:p w:rsidR="003A363C" w:rsidRPr="004C3526" w:rsidRDefault="003A363C" w:rsidP="004C3526">
      <w:pPr>
        <w:pStyle w:val="Code"/>
      </w:pPr>
      <w:r w:rsidRPr="004C3526">
        <w:t xml:space="preserve">" TRANS-&gt;  Wave:733.53nm  Pix:1050  Val: 25.767  Time:23ms  Avg:7  Sm:0  Sg:0  Tc:on  Xt:1  Ch:1 </w:t>
      </w:r>
    </w:p>
    <w:p w:rsidR="003A363C" w:rsidRPr="004C3526" w:rsidRDefault="003A363C" w:rsidP="004C3526">
      <w:pPr>
        <w:pStyle w:val="Code"/>
      </w:pPr>
      <w:r w:rsidRPr="004C3526">
        <w:t xml:space="preserve"> 400.00  1.102E+000</w:t>
      </w:r>
    </w:p>
    <w:p w:rsidR="003A363C" w:rsidRPr="004C3526" w:rsidRDefault="003A363C" w:rsidP="004C3526">
      <w:pPr>
        <w:pStyle w:val="Code"/>
      </w:pPr>
      <w:r w:rsidRPr="004C3526">
        <w:t xml:space="preserve"> 400.50  1.131E+000</w:t>
      </w:r>
    </w:p>
    <w:p w:rsidR="003A363C" w:rsidRPr="004C3526" w:rsidRDefault="003A363C" w:rsidP="004C3526">
      <w:pPr>
        <w:pStyle w:val="Code"/>
      </w:pPr>
      <w:r w:rsidRPr="004C3526">
        <w:t xml:space="preserve"> 401.00  1.205E+000</w:t>
      </w:r>
    </w:p>
    <w:p w:rsidR="003A363C" w:rsidRPr="004C3526" w:rsidRDefault="003A363C" w:rsidP="004C3526">
      <w:pPr>
        <w:pStyle w:val="Code"/>
      </w:pPr>
      <w:r w:rsidRPr="004C3526">
        <w:t xml:space="preserve"> 401.50  1.257E+000</w:t>
      </w:r>
    </w:p>
    <w:p w:rsidR="003A363C" w:rsidRPr="004C3526" w:rsidRDefault="003A363C" w:rsidP="004C3526">
      <w:pPr>
        <w:pStyle w:val="Code"/>
      </w:pPr>
      <w:r w:rsidRPr="004C3526">
        <w:t xml:space="preserve"> 402.00  1.260E+000</w:t>
      </w:r>
    </w:p>
    <w:p w:rsidR="003A363C" w:rsidRPr="004C3526" w:rsidRDefault="003A363C" w:rsidP="004C3526">
      <w:pPr>
        <w:pStyle w:val="Code"/>
      </w:pPr>
      <w:r w:rsidRPr="004C3526">
        <w:t xml:space="preserve"> 402.50  1.336E+000</w:t>
      </w:r>
    </w:p>
    <w:p w:rsidR="003A363C" w:rsidRPr="004C3526" w:rsidRDefault="003A363C" w:rsidP="004C3526">
      <w:pPr>
        <w:pStyle w:val="Code"/>
      </w:pPr>
      <w:r w:rsidRPr="004C3526">
        <w:t xml:space="preserve"> 403.00  1.341E+000</w:t>
      </w:r>
    </w:p>
    <w:p w:rsidR="003A363C" w:rsidRPr="004C3526" w:rsidRDefault="003A363C" w:rsidP="004C3526">
      <w:pPr>
        <w:pStyle w:val="Code"/>
      </w:pPr>
      <w:r w:rsidRPr="004C3526">
        <w:t xml:space="preserve"> 403.50  1.418E+000</w:t>
      </w:r>
    </w:p>
    <w:p w:rsidR="003A363C" w:rsidRPr="004C3526" w:rsidRDefault="003A363C" w:rsidP="004C3526">
      <w:pPr>
        <w:pStyle w:val="Code"/>
      </w:pPr>
      <w:r w:rsidRPr="004C3526">
        <w:t xml:space="preserve"> 404.00  1.451E+000</w:t>
      </w:r>
    </w:p>
    <w:p w:rsidR="003A363C" w:rsidRPr="004C3526" w:rsidRDefault="003A363C" w:rsidP="004C3526">
      <w:pPr>
        <w:pStyle w:val="Code"/>
      </w:pPr>
      <w:r w:rsidRPr="004C3526">
        <w:t xml:space="preserve"> 404.50  1.444E+000</w:t>
      </w:r>
    </w:p>
    <w:p w:rsidR="003A363C" w:rsidRPr="004C3526" w:rsidRDefault="003A363C" w:rsidP="004C3526">
      <w:pPr>
        <w:pStyle w:val="Code"/>
      </w:pPr>
      <w:r w:rsidRPr="004C3526">
        <w:t xml:space="preserve"> 405.00  1.488E+000</w:t>
      </w:r>
    </w:p>
    <w:p w:rsidR="003A363C" w:rsidRPr="004C3526" w:rsidRDefault="003A363C" w:rsidP="004C3526">
      <w:pPr>
        <w:pStyle w:val="Code"/>
      </w:pPr>
      <w:r w:rsidRPr="004C3526">
        <w:t>…</w:t>
      </w:r>
    </w:p>
    <w:p w:rsidR="003A363C" w:rsidRPr="00084655" w:rsidRDefault="003A363C" w:rsidP="007D43F6">
      <w:pPr>
        <w:pStyle w:val="Heading3"/>
      </w:pPr>
      <w:bookmarkStart w:id="154" w:name="_Ref355167308"/>
      <w:bookmarkStart w:id="155" w:name="_Ref355167311"/>
      <w:bookmarkStart w:id="156" w:name="_Toc355280375"/>
      <w:bookmarkStart w:id="157" w:name="_Toc359579875"/>
      <w:r w:rsidRPr="00084655">
        <w:t>ENVI Spectral Library Files</w:t>
      </w:r>
      <w:bookmarkEnd w:id="154"/>
      <w:bookmarkEnd w:id="155"/>
      <w:bookmarkEnd w:id="156"/>
      <w:bookmarkEnd w:id="157"/>
    </w:p>
    <w:tbl>
      <w:tblPr>
        <w:tblStyle w:val="TableGrid"/>
        <w:tblW w:w="0" w:type="auto"/>
        <w:tblInd w:w="709" w:type="dxa"/>
        <w:tblLook w:val="04A0"/>
      </w:tblPr>
      <w:tblGrid>
        <w:gridCol w:w="1644"/>
        <w:gridCol w:w="7218"/>
      </w:tblGrid>
      <w:tr w:rsidR="00502EC9" w:rsidTr="007F7627">
        <w:tc>
          <w:tcPr>
            <w:tcW w:w="1644" w:type="dxa"/>
          </w:tcPr>
          <w:p w:rsidR="00CB1FEC" w:rsidRDefault="00632319" w:rsidP="00A23C3C">
            <w:pPr>
              <w:pStyle w:val="Body"/>
              <w:ind w:left="0"/>
            </w:pPr>
            <w:r>
              <w:t>Standard or Format Owner</w:t>
            </w:r>
          </w:p>
        </w:tc>
        <w:tc>
          <w:tcPr>
            <w:tcW w:w="0" w:type="auto"/>
          </w:tcPr>
          <w:p w:rsidR="00CB1FEC" w:rsidRDefault="009F0545" w:rsidP="00A23C3C">
            <w:pPr>
              <w:pStyle w:val="Body"/>
              <w:ind w:left="0"/>
            </w:pPr>
            <w:r>
              <w:t>Exelis Visual Information Systems</w:t>
            </w:r>
          </w:p>
        </w:tc>
      </w:tr>
      <w:tr w:rsidR="00502EC9" w:rsidTr="007F7627">
        <w:tc>
          <w:tcPr>
            <w:tcW w:w="1644" w:type="dxa"/>
          </w:tcPr>
          <w:p w:rsidR="00CB1FEC" w:rsidRDefault="00CB1FEC" w:rsidP="00A23C3C">
            <w:pPr>
              <w:pStyle w:val="Body"/>
              <w:ind w:left="0"/>
            </w:pPr>
            <w:r>
              <w:t>Devices</w:t>
            </w:r>
          </w:p>
        </w:tc>
        <w:tc>
          <w:tcPr>
            <w:tcW w:w="0" w:type="auto"/>
          </w:tcPr>
          <w:p w:rsidR="00CB1FEC" w:rsidRDefault="009F0545" w:rsidP="009F0545">
            <w:pPr>
              <w:pStyle w:val="Body"/>
              <w:ind w:left="0"/>
            </w:pPr>
            <w:r>
              <w:t>ENVI Software Library</w:t>
            </w:r>
          </w:p>
        </w:tc>
      </w:tr>
      <w:tr w:rsidR="00502EC9"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rsidRPr="00084655">
              <w:t>ENVI Spectral library files (SLB and SLI)</w:t>
            </w:r>
          </w:p>
        </w:tc>
      </w:tr>
      <w:tr w:rsidR="00502EC9" w:rsidTr="007F7627">
        <w:tc>
          <w:tcPr>
            <w:tcW w:w="1644" w:type="dxa"/>
          </w:tcPr>
          <w:p w:rsidR="00CB1FEC" w:rsidRDefault="00CB1FEC" w:rsidP="00A23C3C">
            <w:pPr>
              <w:pStyle w:val="Body"/>
              <w:ind w:left="0"/>
            </w:pPr>
            <w:r>
              <w:t>Comments</w:t>
            </w:r>
          </w:p>
        </w:tc>
        <w:tc>
          <w:tcPr>
            <w:tcW w:w="0" w:type="auto"/>
          </w:tcPr>
          <w:p w:rsidR="00CB1FEC" w:rsidRDefault="00CB1FEC" w:rsidP="00CB1FEC">
            <w:pPr>
              <w:pStyle w:val="TableText"/>
            </w:pPr>
            <w:r w:rsidRPr="00851208">
              <w:t>The impo</w:t>
            </w:r>
            <w:r>
              <w:t xml:space="preserve">rt routine </w:t>
            </w:r>
            <w:r w:rsidR="00CB5B33">
              <w:t xml:space="preserve">reads each </w:t>
            </w:r>
            <w:r w:rsidR="00CB5B33" w:rsidRPr="000F0766">
              <w:rPr>
                <w:rStyle w:val="Codeintext"/>
              </w:rPr>
              <w:t>.hdr</w:t>
            </w:r>
            <w:r w:rsidR="00CB5B33">
              <w:t xml:space="preserve"> file in the </w:t>
            </w:r>
            <w:r w:rsidR="00EE5F6F">
              <w:t>folder</w:t>
            </w:r>
            <w:r w:rsidR="00CB5B33">
              <w:t xml:space="preserve">. Each </w:t>
            </w:r>
            <w:r w:rsidR="00CB5B33" w:rsidRPr="000F0766">
              <w:rPr>
                <w:rStyle w:val="Codeintext"/>
              </w:rPr>
              <w:t>.hdr</w:t>
            </w:r>
            <w:r w:rsidR="00CB5B33">
              <w:t xml:space="preserve"> file refers to </w:t>
            </w:r>
            <w:r w:rsidR="00C670E2">
              <w:t xml:space="preserve">either </w:t>
            </w:r>
            <w:r w:rsidR="00CB5B33">
              <w:t xml:space="preserve">an </w:t>
            </w:r>
            <w:r w:rsidR="00C670E2" w:rsidRPr="000F0766">
              <w:rPr>
                <w:rStyle w:val="Codeintext"/>
              </w:rPr>
              <w:t>.slb</w:t>
            </w:r>
            <w:r w:rsidR="00C670E2">
              <w:t xml:space="preserve"> or </w:t>
            </w:r>
            <w:r w:rsidR="00C670E2" w:rsidRPr="000F0766">
              <w:rPr>
                <w:rStyle w:val="Codeintext"/>
              </w:rPr>
              <w:t>.sli</w:t>
            </w:r>
            <w:r w:rsidR="00CB5B33">
              <w:t xml:space="preserve"> file for the body of the Spectrum data</w:t>
            </w:r>
            <w:r w:rsidR="00C670E2">
              <w:t>.</w:t>
            </w:r>
            <w:r w:rsidR="00CB5B33">
              <w:t xml:space="preserve"> That is, </w:t>
            </w:r>
            <w:r w:rsidR="00502EC9">
              <w:t>Spectrum data are</w:t>
            </w:r>
            <w:r w:rsidR="00CB5B33">
              <w:t xml:space="preserve"> stored in </w:t>
            </w:r>
            <w:r w:rsidR="00502EC9">
              <w:t>pairs</w:t>
            </w:r>
            <w:r w:rsidR="00CB5B33">
              <w:t xml:space="preserve"> of files. For example:</w:t>
            </w:r>
          </w:p>
          <w:p w:rsidR="00CB5B33" w:rsidRPr="00851208" w:rsidRDefault="00CB5B33" w:rsidP="00CB5B33">
            <w:pPr>
              <w:pStyle w:val="CodeinTable"/>
            </w:pPr>
            <w:r w:rsidRPr="00851208">
              <w:t>my_spectra.hdr</w:t>
            </w:r>
          </w:p>
          <w:p w:rsidR="00CB1FEC" w:rsidRPr="00851208" w:rsidRDefault="00CB1FEC" w:rsidP="00CB1FEC">
            <w:pPr>
              <w:pStyle w:val="CodeinTable"/>
            </w:pPr>
            <w:r w:rsidRPr="00851208">
              <w:t>my_spectra.slb</w:t>
            </w:r>
          </w:p>
          <w:p w:rsidR="00CB5B33" w:rsidRDefault="00CB5B33" w:rsidP="00CB5B33">
            <w:pPr>
              <w:pStyle w:val="TableText"/>
            </w:pPr>
            <w:r>
              <w:t>or</w:t>
            </w:r>
          </w:p>
          <w:p w:rsidR="00CB5B33" w:rsidRPr="00851208" w:rsidRDefault="00CB5B33" w:rsidP="00CB5B33">
            <w:pPr>
              <w:pStyle w:val="CodeinTable"/>
            </w:pPr>
            <w:r w:rsidRPr="00851208">
              <w:t>my_spectra.hdr</w:t>
            </w:r>
          </w:p>
          <w:p w:rsidR="00CB5B33" w:rsidRPr="00851208" w:rsidRDefault="00CB5B33" w:rsidP="00CB5B33">
            <w:pPr>
              <w:pStyle w:val="CodeinTable"/>
            </w:pPr>
            <w:r>
              <w:t>my_spectra.sli</w:t>
            </w:r>
          </w:p>
          <w:p w:rsidR="007F7627" w:rsidRDefault="007F7627" w:rsidP="00502EC9">
            <w:pPr>
              <w:pStyle w:val="TableText"/>
            </w:pPr>
            <w:r>
              <w:t xml:space="preserve">Both </w:t>
            </w:r>
            <w:r w:rsidRPr="000F0766">
              <w:rPr>
                <w:rStyle w:val="Codeintext"/>
              </w:rPr>
              <w:t>.slb</w:t>
            </w:r>
            <w:r>
              <w:t xml:space="preserve"> and </w:t>
            </w:r>
            <w:r w:rsidRPr="000F0766">
              <w:rPr>
                <w:rStyle w:val="Codeintext"/>
              </w:rPr>
              <w:t>.sli</w:t>
            </w:r>
            <w:r>
              <w:t xml:space="preserve"> files can be mixed in the one </w:t>
            </w:r>
            <w:r w:rsidR="00EE5F6F">
              <w:t>sub-folder</w:t>
            </w:r>
            <w:r>
              <w:t>.</w:t>
            </w:r>
          </w:p>
          <w:p w:rsidR="00502EC9" w:rsidRDefault="00502EC9" w:rsidP="00502EC9">
            <w:pPr>
              <w:pStyle w:val="TableText"/>
            </w:pPr>
            <w:r>
              <w:t>Each</w:t>
            </w:r>
            <w:r w:rsidR="00CB1FEC" w:rsidRPr="00084655">
              <w:t xml:space="preserve"> file</w:t>
            </w:r>
            <w:r>
              <w:t xml:space="preserve"> pair</w:t>
            </w:r>
            <w:r w:rsidR="00CB1FEC" w:rsidRPr="00084655">
              <w:t xml:space="preserve"> can contain more than one </w:t>
            </w:r>
            <w:r w:rsidRPr="00084655">
              <w:t>Spectrum</w:t>
            </w:r>
            <w:r w:rsidR="00CB1FEC" w:rsidRPr="00084655">
              <w:t xml:space="preserve">. </w:t>
            </w:r>
            <w:r w:rsidR="00CB1FEC">
              <w:t>If</w:t>
            </w:r>
            <w:r w:rsidR="00CB1FEC" w:rsidRPr="00084655">
              <w:t xml:space="preserve"> </w:t>
            </w:r>
            <w:r w:rsidR="00CB1FEC">
              <w:t>present,</w:t>
            </w:r>
            <w:r w:rsidR="00CB1FEC" w:rsidRPr="00084655">
              <w:t xml:space="preserve"> Spectr</w:t>
            </w:r>
            <w:r>
              <w:t>um</w:t>
            </w:r>
            <w:r w:rsidR="00CB1FEC" w:rsidRPr="00084655">
              <w:t xml:space="preserve"> names are read from the header fil</w:t>
            </w:r>
            <w:r w:rsidR="006E169B">
              <w:t>e and stored in the database in t</w:t>
            </w:r>
            <w:r>
              <w:t>he Filename Metadata Attribute.</w:t>
            </w:r>
          </w:p>
          <w:p w:rsidR="00CB1FEC" w:rsidRDefault="006E169B" w:rsidP="00502EC9">
            <w:pPr>
              <w:pStyle w:val="TableText"/>
            </w:pPr>
            <w:r>
              <w:t xml:space="preserve">The File Type Metadata Attribute is set to </w:t>
            </w:r>
            <w:r w:rsidR="00CB1FEC" w:rsidRPr="00851208">
              <w:rPr>
                <w:rStyle w:val="GUIWord"/>
              </w:rPr>
              <w:t>ENVI Hdr</w:t>
            </w:r>
            <w:r w:rsidR="00CB1FEC" w:rsidRPr="00084655">
              <w:t>.</w:t>
            </w:r>
          </w:p>
          <w:p w:rsidR="009F0545" w:rsidRPr="00CB1FEC" w:rsidRDefault="009F0545" w:rsidP="0074749A">
            <w:pPr>
              <w:pStyle w:val="TableText"/>
            </w:pPr>
            <w:r>
              <w:t>T</w:t>
            </w:r>
            <w:r w:rsidRPr="00084655">
              <w:t xml:space="preserve">he </w:t>
            </w:r>
            <w:r w:rsidR="001247E8">
              <w:t>Sensor</w:t>
            </w:r>
            <w:r w:rsidRPr="00084655">
              <w:t xml:space="preserve"> definition</w:t>
            </w:r>
            <w:r>
              <w:t xml:space="preserve"> (i.e. central wavelengths)</w:t>
            </w:r>
            <w:r w:rsidRPr="00084655">
              <w:t xml:space="preserve"> is not read from the ENVI header file</w:t>
            </w:r>
            <w:r>
              <w:t>.</w:t>
            </w:r>
            <w:r w:rsidR="00013DA4">
              <w:t xml:space="preserve"> You should define the correct Sensor using the </w:t>
            </w:r>
            <w:r w:rsidR="00013DA4" w:rsidRPr="0074749A">
              <w:rPr>
                <w:rStyle w:val="GUIWord"/>
              </w:rPr>
              <w:t>Data Maintenance</w:t>
            </w:r>
            <w:r w:rsidR="00013DA4" w:rsidRPr="0074749A">
              <w:t>/</w:t>
            </w:r>
            <w:r w:rsidR="0074749A" w:rsidRPr="0074749A">
              <w:rPr>
                <w:rStyle w:val="GUIWord"/>
              </w:rPr>
              <w:t>Load sensor definition</w:t>
            </w:r>
            <w:r w:rsidR="00013DA4">
              <w:t xml:space="preserve"> menu functions.</w:t>
            </w:r>
            <w:r w:rsidR="0074749A">
              <w:t xml:space="preserve"> See </w:t>
            </w:r>
            <w:fldSimple w:instr=" REF _Ref358896286 \r \h  \* MERGEFORMAT ">
              <w:r w:rsidR="00A92DD8" w:rsidRPr="00A92DD8">
                <w:rPr>
                  <w:rStyle w:val="CrossReference"/>
                </w:rPr>
                <w:t>9.4</w:t>
              </w:r>
            </w:fldSimple>
            <w:r w:rsidR="0074749A" w:rsidRPr="0074749A">
              <w:rPr>
                <w:rStyle w:val="CrossReference"/>
              </w:rPr>
              <w:t xml:space="preserve"> </w:t>
            </w:r>
            <w:fldSimple w:instr=" REF _Ref358896264 \h  \* MERGEFORMAT ">
              <w:r w:rsidR="00A92DD8" w:rsidRPr="00A92DD8">
                <w:rPr>
                  <w:rStyle w:val="CrossReference"/>
                </w:rPr>
                <w:t>Definition of new Sensors</w:t>
              </w:r>
            </w:fldSimple>
            <w:r w:rsidR="0074749A">
              <w:t>.</w:t>
            </w:r>
          </w:p>
        </w:tc>
      </w:tr>
    </w:tbl>
    <w:p w:rsidR="003A363C" w:rsidRDefault="003A363C" w:rsidP="007D43F6">
      <w:pPr>
        <w:pStyle w:val="Heading3"/>
      </w:pPr>
      <w:bookmarkStart w:id="158" w:name="_Toc355280376"/>
      <w:bookmarkStart w:id="159" w:name="_Ref356813987"/>
      <w:bookmarkStart w:id="160" w:name="_Ref356813989"/>
      <w:bookmarkStart w:id="161" w:name="_Toc359579876"/>
      <w:r>
        <w:t>Ocean Optics SpectraSuite Data Files</w:t>
      </w:r>
      <w:bookmarkEnd w:id="158"/>
      <w:bookmarkEnd w:id="159"/>
      <w:bookmarkEnd w:id="160"/>
      <w:bookmarkEnd w:id="161"/>
    </w:p>
    <w:tbl>
      <w:tblPr>
        <w:tblStyle w:val="TableGrid"/>
        <w:tblW w:w="0" w:type="auto"/>
        <w:tblInd w:w="709" w:type="dxa"/>
        <w:tblLook w:val="04A0"/>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9F0545" w:rsidP="00CB1FEC">
            <w:pPr>
              <w:pStyle w:val="TableText"/>
            </w:pPr>
            <w:r>
              <w:t>Ocean Optics</w:t>
            </w:r>
          </w:p>
        </w:tc>
      </w:tr>
      <w:tr w:rsidR="00CB1FEC" w:rsidTr="007F7627">
        <w:tc>
          <w:tcPr>
            <w:tcW w:w="1644" w:type="dxa"/>
          </w:tcPr>
          <w:p w:rsidR="00CB1FEC" w:rsidRDefault="00CB1FEC" w:rsidP="00A23C3C">
            <w:pPr>
              <w:pStyle w:val="Body"/>
              <w:ind w:left="0"/>
            </w:pPr>
            <w:r>
              <w:t>Devices</w:t>
            </w:r>
          </w:p>
        </w:tc>
        <w:tc>
          <w:tcPr>
            <w:tcW w:w="0" w:type="auto"/>
          </w:tcPr>
          <w:p w:rsidR="00CB1FEC" w:rsidRDefault="009F0545" w:rsidP="00A23C3C">
            <w:pPr>
              <w:pStyle w:val="Body"/>
              <w:ind w:left="0"/>
            </w:pPr>
            <w:r>
              <w:t>Ocean Optics Spectra Suite</w:t>
            </w:r>
          </w:p>
        </w:tc>
      </w:tr>
      <w:tr w:rsidR="00B61E92"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t>Ocean Optics Spectra</w:t>
            </w:r>
            <w:r w:rsidR="009F0545">
              <w:t xml:space="preserve"> </w:t>
            </w:r>
            <w:r>
              <w:t>Suite text files</w:t>
            </w:r>
          </w:p>
        </w:tc>
      </w:tr>
      <w:tr w:rsidR="00CB1FEC" w:rsidTr="007F7627">
        <w:tc>
          <w:tcPr>
            <w:tcW w:w="1644" w:type="dxa"/>
          </w:tcPr>
          <w:p w:rsidR="00CB1FEC" w:rsidRDefault="00CB1FEC" w:rsidP="00A23C3C">
            <w:pPr>
              <w:pStyle w:val="Body"/>
              <w:ind w:left="0"/>
            </w:pPr>
            <w:r>
              <w:t>Comments</w:t>
            </w:r>
          </w:p>
        </w:tc>
        <w:tc>
          <w:tcPr>
            <w:tcW w:w="0" w:type="auto"/>
          </w:tcPr>
          <w:p w:rsidR="00CB1FEC" w:rsidRPr="00B61E92" w:rsidRDefault="00B61E92" w:rsidP="006E169B">
            <w:pPr>
              <w:pStyle w:val="TableText"/>
            </w:pPr>
            <w:r>
              <w:t xml:space="preserve">The </w:t>
            </w:r>
            <w:r w:rsidR="006E169B">
              <w:t>required</w:t>
            </w:r>
            <w:r>
              <w:t xml:space="preserve"> file extension is </w:t>
            </w:r>
            <w:r w:rsidRPr="000F0766">
              <w:rPr>
                <w:rStyle w:val="Codeintext"/>
              </w:rPr>
              <w:t>.csv</w:t>
            </w:r>
            <w:r>
              <w:t>, although the files are not comma separated.</w:t>
            </w:r>
          </w:p>
        </w:tc>
      </w:tr>
    </w:tbl>
    <w:p w:rsidR="003A363C" w:rsidRDefault="00B61E92" w:rsidP="007D43F6">
      <w:pPr>
        <w:pStyle w:val="HeadingSubUnnumbered"/>
      </w:pPr>
      <w:r>
        <w:t>Example file</w:t>
      </w:r>
    </w:p>
    <w:p w:rsidR="003A363C" w:rsidRPr="004C3526" w:rsidRDefault="003A363C" w:rsidP="004C3526">
      <w:pPr>
        <w:pStyle w:val="Code"/>
      </w:pPr>
      <w:r w:rsidRPr="004C3526">
        <w:t>SpectraSuite Data File</w:t>
      </w:r>
    </w:p>
    <w:p w:rsidR="003A363C" w:rsidRPr="004C3526" w:rsidRDefault="003A363C" w:rsidP="004C3526">
      <w:pPr>
        <w:pStyle w:val="Code"/>
      </w:pPr>
      <w:r w:rsidRPr="004C3526">
        <w:t>++++++++++++++++++++++++++++++++++++</w:t>
      </w:r>
    </w:p>
    <w:p w:rsidR="003A363C" w:rsidRPr="004C3526" w:rsidRDefault="003A363C" w:rsidP="004C3526">
      <w:pPr>
        <w:pStyle w:val="Code"/>
      </w:pPr>
      <w:r w:rsidRPr="004C3526">
        <w:t>Date: Wed Sep 15 19:14:15 CEST 2010</w:t>
      </w:r>
    </w:p>
    <w:p w:rsidR="003A363C" w:rsidRPr="004C3526" w:rsidRDefault="003A363C" w:rsidP="004C3526">
      <w:pPr>
        <w:pStyle w:val="Code"/>
      </w:pPr>
      <w:r w:rsidRPr="004C3526">
        <w:t>User: telerilevamento</w:t>
      </w:r>
    </w:p>
    <w:p w:rsidR="003A363C" w:rsidRPr="004C3526" w:rsidRDefault="003A363C" w:rsidP="004C3526">
      <w:pPr>
        <w:pStyle w:val="Code"/>
      </w:pPr>
      <w:r w:rsidRPr="004C3526">
        <w:t>Dark Spectrum Present: No</w:t>
      </w:r>
    </w:p>
    <w:p w:rsidR="003A363C" w:rsidRPr="004C3526" w:rsidRDefault="003A363C" w:rsidP="004C3526">
      <w:pPr>
        <w:pStyle w:val="Code"/>
      </w:pPr>
      <w:r w:rsidRPr="004C3526">
        <w:t>Reference Spectrum Present: No</w:t>
      </w:r>
    </w:p>
    <w:p w:rsidR="003A363C" w:rsidRPr="004C3526" w:rsidRDefault="003A363C" w:rsidP="004C3526">
      <w:pPr>
        <w:pStyle w:val="Code"/>
      </w:pPr>
      <w:r w:rsidRPr="004C3526">
        <w:t>Number of Sampled Component Spectra: 1</w:t>
      </w:r>
    </w:p>
    <w:p w:rsidR="003A363C" w:rsidRPr="004C3526" w:rsidRDefault="003A363C" w:rsidP="004C3526">
      <w:pPr>
        <w:pStyle w:val="Code"/>
      </w:pPr>
      <w:r w:rsidRPr="004C3526">
        <w:t>Spectrometers: HR4C1076</w:t>
      </w:r>
    </w:p>
    <w:p w:rsidR="003A363C" w:rsidRPr="004C3526" w:rsidRDefault="003A363C" w:rsidP="004C3526">
      <w:pPr>
        <w:pStyle w:val="Code"/>
      </w:pPr>
      <w:r w:rsidRPr="004C3526">
        <w:t>Integration Time (usec): 1000000 (HR4C1076)</w:t>
      </w:r>
    </w:p>
    <w:p w:rsidR="003A363C" w:rsidRPr="004C3526" w:rsidRDefault="003A363C" w:rsidP="004C3526">
      <w:pPr>
        <w:pStyle w:val="Code"/>
      </w:pPr>
      <w:r w:rsidRPr="004C3526">
        <w:t>Spectra Averaged: 10 (HR4C1076)</w:t>
      </w:r>
    </w:p>
    <w:p w:rsidR="003A363C" w:rsidRPr="004C3526" w:rsidRDefault="003A363C" w:rsidP="004C3526">
      <w:pPr>
        <w:pStyle w:val="Code"/>
      </w:pPr>
      <w:r w:rsidRPr="004C3526">
        <w:t>Boxcar Smoothing: 0 (HR4C1076)</w:t>
      </w:r>
    </w:p>
    <w:p w:rsidR="003A363C" w:rsidRPr="004C3526" w:rsidRDefault="003A363C" w:rsidP="004C3526">
      <w:pPr>
        <w:pStyle w:val="Code"/>
      </w:pPr>
      <w:r w:rsidRPr="004C3526">
        <w:t>Correct for Electrical Dark: No (HR4C1076)</w:t>
      </w:r>
    </w:p>
    <w:p w:rsidR="003A363C" w:rsidRPr="004C3526" w:rsidRDefault="003A363C" w:rsidP="004C3526">
      <w:pPr>
        <w:pStyle w:val="Code"/>
      </w:pPr>
      <w:r w:rsidRPr="004C3526">
        <w:t>Strobe/Lamp Enabled: No (HR4C1076)</w:t>
      </w:r>
    </w:p>
    <w:p w:rsidR="003A363C" w:rsidRPr="004C3526" w:rsidRDefault="003A363C" w:rsidP="004C3526">
      <w:pPr>
        <w:pStyle w:val="Code"/>
      </w:pPr>
      <w:r w:rsidRPr="004C3526">
        <w:t>Correct for Detector Non-linearity: No (HR4C1076)</w:t>
      </w:r>
    </w:p>
    <w:p w:rsidR="003A363C" w:rsidRPr="004C3526" w:rsidRDefault="003A363C" w:rsidP="004C3526">
      <w:pPr>
        <w:pStyle w:val="Code"/>
      </w:pPr>
      <w:r w:rsidRPr="004C3526">
        <w:t>Correct for Stray Light: No (HR4C1076)</w:t>
      </w:r>
    </w:p>
    <w:p w:rsidR="003A363C" w:rsidRPr="004C3526" w:rsidRDefault="003A363C" w:rsidP="004C3526">
      <w:pPr>
        <w:pStyle w:val="Code"/>
      </w:pPr>
      <w:r w:rsidRPr="004C3526">
        <w:t>Number of Pixels in Processed Spectrum: 3648</w:t>
      </w:r>
    </w:p>
    <w:p w:rsidR="003A363C" w:rsidRPr="004C3526" w:rsidRDefault="003A363C" w:rsidP="004C3526">
      <w:pPr>
        <w:pStyle w:val="Code"/>
      </w:pPr>
      <w:r w:rsidRPr="004C3526">
        <w:t>&gt;&gt;&gt;&gt;&gt;Begin Processed Spectral Data&lt;&lt;&lt;&lt;&lt;</w:t>
      </w:r>
    </w:p>
    <w:p w:rsidR="003A363C" w:rsidRPr="004C3526" w:rsidRDefault="003A363C" w:rsidP="004C3526">
      <w:pPr>
        <w:pStyle w:val="Code"/>
      </w:pPr>
      <w:r w:rsidRPr="004C3526">
        <w:t>Wavelength(nm); radiance(W*m-2*sr-1*nm-1)</w:t>
      </w:r>
    </w:p>
    <w:p w:rsidR="003A363C" w:rsidRPr="004C3526" w:rsidRDefault="003A363C" w:rsidP="004C3526">
      <w:pPr>
        <w:pStyle w:val="Code"/>
      </w:pPr>
      <w:r w:rsidRPr="004C3526">
        <w:t>717.00000;0.17904775</w:t>
      </w:r>
    </w:p>
    <w:p w:rsidR="003A363C" w:rsidRPr="004C3526" w:rsidRDefault="003A363C" w:rsidP="004C3526">
      <w:pPr>
        <w:pStyle w:val="Code"/>
      </w:pPr>
      <w:r w:rsidRPr="004C3526">
        <w:t>717.02000;0.17878146</w:t>
      </w:r>
    </w:p>
    <w:p w:rsidR="003A363C" w:rsidRPr="004C3526" w:rsidRDefault="003A363C" w:rsidP="004C3526">
      <w:pPr>
        <w:pStyle w:val="Code"/>
      </w:pPr>
      <w:r w:rsidRPr="004C3526">
        <w:t>717.04000;0.17849983</w:t>
      </w:r>
    </w:p>
    <w:p w:rsidR="003A363C" w:rsidRPr="004C3526" w:rsidRDefault="003A363C" w:rsidP="004C3526">
      <w:pPr>
        <w:pStyle w:val="Code"/>
      </w:pPr>
      <w:r w:rsidRPr="004C3526">
        <w:t>717.06000;0.17820124</w:t>
      </w:r>
    </w:p>
    <w:p w:rsidR="003A363C" w:rsidRPr="004C3526" w:rsidRDefault="003A363C" w:rsidP="004C3526">
      <w:pPr>
        <w:pStyle w:val="Code"/>
      </w:pPr>
      <w:r w:rsidRPr="004C3526">
        <w:t>…</w:t>
      </w:r>
    </w:p>
    <w:p w:rsidR="003A363C" w:rsidRDefault="003A363C" w:rsidP="007D43F6">
      <w:pPr>
        <w:pStyle w:val="Heading3"/>
      </w:pPr>
      <w:bookmarkStart w:id="162" w:name="_Toc355280377"/>
      <w:bookmarkStart w:id="163" w:name="_Toc359579877"/>
      <w:r>
        <w:t>HDF5 Files containing FGI goniometer measurements</w:t>
      </w:r>
      <w:bookmarkEnd w:id="162"/>
      <w:bookmarkEnd w:id="163"/>
    </w:p>
    <w:tbl>
      <w:tblPr>
        <w:tblStyle w:val="TableGrid"/>
        <w:tblW w:w="0" w:type="auto"/>
        <w:tblInd w:w="709" w:type="dxa"/>
        <w:tblLook w:val="04A0"/>
      </w:tblPr>
      <w:tblGrid>
        <w:gridCol w:w="1644"/>
        <w:gridCol w:w="7218"/>
      </w:tblGrid>
      <w:tr w:rsidR="00B61E92" w:rsidTr="007F7627">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Finnish Geodetic Institute proprietary format</w:t>
            </w:r>
          </w:p>
        </w:tc>
      </w:tr>
      <w:tr w:rsidR="00B61E92" w:rsidTr="007F7627">
        <w:tc>
          <w:tcPr>
            <w:tcW w:w="1644" w:type="dxa"/>
          </w:tcPr>
          <w:p w:rsidR="00B61E92" w:rsidRDefault="00B61E92" w:rsidP="00A23C3C">
            <w:pPr>
              <w:pStyle w:val="Body"/>
              <w:ind w:left="0"/>
            </w:pPr>
            <w:r>
              <w:t>Devices</w:t>
            </w:r>
          </w:p>
        </w:tc>
        <w:tc>
          <w:tcPr>
            <w:tcW w:w="0" w:type="auto"/>
          </w:tcPr>
          <w:p w:rsidR="00B61E92" w:rsidRDefault="0074749A" w:rsidP="00A23C3C">
            <w:pPr>
              <w:pStyle w:val="Body"/>
              <w:ind w:left="0"/>
            </w:pPr>
            <w:r>
              <w:t xml:space="preserve">ASD in combination with the </w:t>
            </w:r>
            <w:r w:rsidR="0089749F">
              <w:t>FIGIFIGO goniometer</w:t>
            </w:r>
          </w:p>
        </w:tc>
      </w:tr>
      <w:tr w:rsidR="00B61E92" w:rsidTr="007F7627">
        <w:tc>
          <w:tcPr>
            <w:tcW w:w="1644" w:type="dxa"/>
          </w:tcPr>
          <w:p w:rsidR="00B61E92" w:rsidRDefault="00B61E92" w:rsidP="00A23C3C">
            <w:pPr>
              <w:pStyle w:val="Body"/>
              <w:ind w:left="0"/>
            </w:pPr>
            <w:r>
              <w:t>Supported Formats</w:t>
            </w:r>
          </w:p>
        </w:tc>
        <w:tc>
          <w:tcPr>
            <w:tcW w:w="0" w:type="auto"/>
          </w:tcPr>
          <w:p w:rsidR="00B61E92" w:rsidRDefault="00B61E92" w:rsidP="00A23C3C">
            <w:pPr>
              <w:pStyle w:val="Body"/>
              <w:ind w:left="0"/>
            </w:pPr>
            <w:r>
              <w:t xml:space="preserve">HDF5 files and </w:t>
            </w:r>
            <w:r w:rsidR="006E169B">
              <w:t xml:space="preserve">XML </w:t>
            </w:r>
            <w:r>
              <w:t xml:space="preserve">files containing measurement data from FGI (Finish Geodetic Institute) </w:t>
            </w:r>
            <w:r w:rsidR="0089749F">
              <w:t>goniometer</w:t>
            </w:r>
            <w:r>
              <w:t xml:space="preserve"> measurements</w:t>
            </w:r>
          </w:p>
          <w:p w:rsidR="00B61E92" w:rsidRPr="00084655" w:rsidRDefault="006E169B" w:rsidP="006E169B">
            <w:pPr>
              <w:pStyle w:val="Body"/>
              <w:ind w:left="0"/>
            </w:pPr>
            <w:r>
              <w:t>T</w:t>
            </w:r>
            <w:r w:rsidR="00B61E92">
              <w:t xml:space="preserve">he newest data structure version </w:t>
            </w:r>
            <w:r>
              <w:t>(</w:t>
            </w:r>
            <w:r w:rsidR="00B61E92">
              <w:t xml:space="preserve">with a coupled xml-file, containing all the </w:t>
            </w:r>
            <w:r w:rsidR="007F4F37">
              <w:t>Metadata</w:t>
            </w:r>
            <w:r>
              <w:t xml:space="preserve">) </w:t>
            </w:r>
            <w:r w:rsidR="00B61E92">
              <w:t xml:space="preserve">is still experimental </w:t>
            </w:r>
            <w:r>
              <w:t>and is not ye</w:t>
            </w:r>
            <w:r w:rsidR="00B61E92">
              <w:t>t not fully supported.</w:t>
            </w:r>
          </w:p>
        </w:tc>
      </w:tr>
      <w:tr w:rsidR="00B61E92" w:rsidTr="007F7627">
        <w:tc>
          <w:tcPr>
            <w:tcW w:w="1644" w:type="dxa"/>
          </w:tcPr>
          <w:p w:rsidR="00B61E92" w:rsidRDefault="00B61E92" w:rsidP="00A23C3C">
            <w:pPr>
              <w:pStyle w:val="Body"/>
              <w:ind w:left="0"/>
            </w:pPr>
            <w:r>
              <w:t>Comments</w:t>
            </w:r>
          </w:p>
        </w:tc>
        <w:tc>
          <w:tcPr>
            <w:tcW w:w="0" w:type="auto"/>
          </w:tcPr>
          <w:p w:rsidR="00B61E92" w:rsidRPr="00B61E92" w:rsidRDefault="00B61E92" w:rsidP="00B61E92">
            <w:pPr>
              <w:pStyle w:val="TableText"/>
            </w:pPr>
            <w:r>
              <w:t xml:space="preserve">As there </w:t>
            </w:r>
            <w:r w:rsidR="006E169B">
              <w:t>is</w:t>
            </w:r>
            <w:r>
              <w:t xml:space="preserve"> more than one </w:t>
            </w:r>
            <w:r w:rsidR="007F4F37">
              <w:t>Spectr</w:t>
            </w:r>
            <w:r w:rsidR="006E169B">
              <w:t>um</w:t>
            </w:r>
            <w:r>
              <w:t xml:space="preserve"> per file, each </w:t>
            </w:r>
            <w:r w:rsidR="007F4F37">
              <w:t>Spectr</w:t>
            </w:r>
            <w:r>
              <w:t xml:space="preserve">um is saved separately. The name of each </w:t>
            </w:r>
            <w:r w:rsidR="007F4F37">
              <w:t>Spectr</w:t>
            </w:r>
            <w:r>
              <w:t xml:space="preserve">um is constructed from the </w:t>
            </w:r>
            <w:r w:rsidR="007F4F37">
              <w:t>Campaign</w:t>
            </w:r>
            <w:r>
              <w:t xml:space="preserve"> name, the beam geometry (if HDRF or BRF), a data structure identifier and an auto numbered identifier (e.g. Snow7.HDRF.lib2.14).</w:t>
            </w:r>
          </w:p>
        </w:tc>
      </w:tr>
    </w:tbl>
    <w:p w:rsidR="00632319" w:rsidRDefault="00632319" w:rsidP="007D43F6">
      <w:pPr>
        <w:pStyle w:val="Heading3"/>
      </w:pPr>
      <w:bookmarkStart w:id="164" w:name="_Toc359579878"/>
      <w:bookmarkStart w:id="165" w:name="_Toc355280378"/>
      <w:r>
        <w:t>UniSpec</w:t>
      </w:r>
      <w:r w:rsidR="00E75CBA">
        <w:t xml:space="preserve"> Single Channel</w:t>
      </w:r>
      <w:bookmarkEnd w:id="164"/>
    </w:p>
    <w:tbl>
      <w:tblPr>
        <w:tblStyle w:val="TableGrid"/>
        <w:tblW w:w="0" w:type="auto"/>
        <w:tblInd w:w="709" w:type="dxa"/>
        <w:tblLook w:val="04A0"/>
      </w:tblPr>
      <w:tblGrid>
        <w:gridCol w:w="1644"/>
        <w:gridCol w:w="7218"/>
      </w:tblGrid>
      <w:tr w:rsidR="00E92396" w:rsidTr="007F7627">
        <w:tc>
          <w:tcPr>
            <w:tcW w:w="1644" w:type="dxa"/>
          </w:tcPr>
          <w:p w:rsidR="00632319" w:rsidRDefault="00632319" w:rsidP="00A23C3C">
            <w:pPr>
              <w:pStyle w:val="Body"/>
              <w:ind w:left="0"/>
            </w:pPr>
            <w:r>
              <w:t>Standard or Format Owner</w:t>
            </w:r>
          </w:p>
        </w:tc>
        <w:tc>
          <w:tcPr>
            <w:tcW w:w="0" w:type="auto"/>
          </w:tcPr>
          <w:p w:rsidR="00632319" w:rsidRDefault="00923E7C" w:rsidP="00923E7C">
            <w:pPr>
              <w:pStyle w:val="Body"/>
              <w:ind w:left="0"/>
            </w:pPr>
            <w:r>
              <w:t xml:space="preserve">PP Systems </w:t>
            </w:r>
          </w:p>
        </w:tc>
      </w:tr>
      <w:tr w:rsidR="00E92396" w:rsidTr="007F7627">
        <w:tc>
          <w:tcPr>
            <w:tcW w:w="1644" w:type="dxa"/>
          </w:tcPr>
          <w:p w:rsidR="00632319" w:rsidRDefault="00632319" w:rsidP="00A23C3C">
            <w:pPr>
              <w:pStyle w:val="Body"/>
              <w:ind w:left="0"/>
            </w:pPr>
            <w:r>
              <w:t>Devices</w:t>
            </w:r>
          </w:p>
        </w:tc>
        <w:tc>
          <w:tcPr>
            <w:tcW w:w="0" w:type="auto"/>
          </w:tcPr>
          <w:p w:rsidR="00632319" w:rsidRDefault="0089749F" w:rsidP="0089749F">
            <w:pPr>
              <w:pStyle w:val="TableText"/>
            </w:pPr>
            <w:r>
              <w:t>UniSpec SC</w:t>
            </w:r>
          </w:p>
        </w:tc>
      </w:tr>
      <w:tr w:rsidR="00E92396" w:rsidTr="007F7627">
        <w:tc>
          <w:tcPr>
            <w:tcW w:w="1644" w:type="dxa"/>
          </w:tcPr>
          <w:p w:rsidR="00632319" w:rsidRDefault="00632319" w:rsidP="00A23C3C">
            <w:pPr>
              <w:pStyle w:val="Body"/>
              <w:ind w:left="0"/>
            </w:pPr>
            <w:r>
              <w:t>Supported Formats</w:t>
            </w:r>
          </w:p>
        </w:tc>
        <w:tc>
          <w:tcPr>
            <w:tcW w:w="0" w:type="auto"/>
          </w:tcPr>
          <w:p w:rsidR="00632319" w:rsidRPr="00084655" w:rsidRDefault="00923E7C" w:rsidP="00502EC9">
            <w:pPr>
              <w:pStyle w:val="Body"/>
              <w:ind w:left="0"/>
            </w:pPr>
            <w:r>
              <w:t xml:space="preserve">UniSpec </w:t>
            </w:r>
            <w:r w:rsidR="00632319">
              <w:t>Single Beam text files</w:t>
            </w:r>
          </w:p>
        </w:tc>
      </w:tr>
      <w:tr w:rsidR="00E92396" w:rsidTr="007F7627">
        <w:tc>
          <w:tcPr>
            <w:tcW w:w="1644" w:type="dxa"/>
          </w:tcPr>
          <w:p w:rsidR="00632319" w:rsidRDefault="00632319" w:rsidP="00A23C3C">
            <w:pPr>
              <w:pStyle w:val="Body"/>
              <w:ind w:left="0"/>
            </w:pPr>
            <w:r>
              <w:t>Comments</w:t>
            </w:r>
          </w:p>
        </w:tc>
        <w:tc>
          <w:tcPr>
            <w:tcW w:w="0" w:type="auto"/>
          </w:tcPr>
          <w:p w:rsidR="00502EC9" w:rsidRPr="00502EC9" w:rsidRDefault="00502EC9" w:rsidP="003C1864">
            <w:pPr>
              <w:pStyle w:val="TableText"/>
            </w:pPr>
            <w:r>
              <w:t xml:space="preserve">Note that UniSpec and UniSpec SPU files are read by different file readers and so cannot be mixed in the </w:t>
            </w:r>
            <w:r w:rsidR="003C1864">
              <w:t>same</w:t>
            </w:r>
            <w:r>
              <w:t xml:space="preserve"> input Spectrum </w:t>
            </w:r>
            <w:r w:rsidR="00EE5F6F">
              <w:t>folder</w:t>
            </w:r>
            <w:r>
              <w:t>.</w:t>
            </w:r>
          </w:p>
        </w:tc>
      </w:tr>
    </w:tbl>
    <w:p w:rsidR="00502EC9" w:rsidRDefault="00502EC9" w:rsidP="00502EC9">
      <w:pPr>
        <w:pStyle w:val="Heading3"/>
      </w:pPr>
      <w:bookmarkStart w:id="166" w:name="_Toc359579879"/>
      <w:r>
        <w:t xml:space="preserve">UniSpec </w:t>
      </w:r>
      <w:r w:rsidR="00E75CBA">
        <w:t xml:space="preserve">Double Channel </w:t>
      </w:r>
      <w:r>
        <w:t>SPU</w:t>
      </w:r>
      <w:bookmarkEnd w:id="166"/>
    </w:p>
    <w:tbl>
      <w:tblPr>
        <w:tblStyle w:val="TableGrid"/>
        <w:tblW w:w="0" w:type="auto"/>
        <w:tblInd w:w="709" w:type="dxa"/>
        <w:tblLook w:val="04A0"/>
      </w:tblPr>
      <w:tblGrid>
        <w:gridCol w:w="1644"/>
        <w:gridCol w:w="7218"/>
      </w:tblGrid>
      <w:tr w:rsidR="0089749F" w:rsidTr="007F7627">
        <w:tc>
          <w:tcPr>
            <w:tcW w:w="1644" w:type="dxa"/>
          </w:tcPr>
          <w:p w:rsidR="00502EC9" w:rsidRDefault="00502EC9" w:rsidP="00CD2E77">
            <w:pPr>
              <w:pStyle w:val="Body"/>
              <w:ind w:left="0"/>
            </w:pPr>
            <w:r>
              <w:t>Standard or Format Owner</w:t>
            </w:r>
          </w:p>
        </w:tc>
        <w:tc>
          <w:tcPr>
            <w:tcW w:w="0" w:type="auto"/>
          </w:tcPr>
          <w:p w:rsidR="00502EC9" w:rsidRDefault="00502EC9" w:rsidP="00CD2E77">
            <w:pPr>
              <w:pStyle w:val="Body"/>
              <w:ind w:left="0"/>
            </w:pPr>
            <w:r>
              <w:t xml:space="preserve">PP Systems </w:t>
            </w:r>
          </w:p>
        </w:tc>
      </w:tr>
      <w:tr w:rsidR="0089749F" w:rsidTr="007F7627">
        <w:tc>
          <w:tcPr>
            <w:tcW w:w="1644" w:type="dxa"/>
          </w:tcPr>
          <w:p w:rsidR="00502EC9" w:rsidRDefault="00502EC9" w:rsidP="00CD2E77">
            <w:pPr>
              <w:pStyle w:val="Body"/>
              <w:ind w:left="0"/>
            </w:pPr>
            <w:r>
              <w:t>Devices</w:t>
            </w:r>
          </w:p>
        </w:tc>
        <w:tc>
          <w:tcPr>
            <w:tcW w:w="0" w:type="auto"/>
          </w:tcPr>
          <w:p w:rsidR="00502EC9" w:rsidRDefault="0089749F" w:rsidP="0089749F">
            <w:pPr>
              <w:pStyle w:val="TableText"/>
            </w:pPr>
            <w:r>
              <w:t>UniSpec DC</w:t>
            </w:r>
          </w:p>
        </w:tc>
      </w:tr>
      <w:tr w:rsidR="0089749F" w:rsidTr="007F7627">
        <w:tc>
          <w:tcPr>
            <w:tcW w:w="1644" w:type="dxa"/>
          </w:tcPr>
          <w:p w:rsidR="00502EC9" w:rsidRDefault="00502EC9" w:rsidP="00CD2E77">
            <w:pPr>
              <w:pStyle w:val="Body"/>
              <w:ind w:left="0"/>
            </w:pPr>
            <w:r>
              <w:t>Supported Formats</w:t>
            </w:r>
          </w:p>
        </w:tc>
        <w:tc>
          <w:tcPr>
            <w:tcW w:w="0" w:type="auto"/>
          </w:tcPr>
          <w:p w:rsidR="00502EC9" w:rsidRPr="00084655" w:rsidRDefault="00502EC9" w:rsidP="00502EC9">
            <w:pPr>
              <w:pStyle w:val="Body"/>
              <w:ind w:left="0"/>
            </w:pPr>
            <w:r>
              <w:t>UniSpec Dual Beam text files</w:t>
            </w:r>
          </w:p>
        </w:tc>
      </w:tr>
      <w:tr w:rsidR="0089749F" w:rsidTr="007F7627">
        <w:tc>
          <w:tcPr>
            <w:tcW w:w="1644" w:type="dxa"/>
          </w:tcPr>
          <w:p w:rsidR="00502EC9" w:rsidRDefault="00502EC9" w:rsidP="00CD2E77">
            <w:pPr>
              <w:pStyle w:val="Body"/>
              <w:ind w:left="0"/>
            </w:pPr>
            <w:r>
              <w:t>Comments</w:t>
            </w:r>
          </w:p>
        </w:tc>
        <w:tc>
          <w:tcPr>
            <w:tcW w:w="0" w:type="auto"/>
          </w:tcPr>
          <w:p w:rsidR="00502EC9" w:rsidRDefault="00502EC9" w:rsidP="003C1864">
            <w:pPr>
              <w:pStyle w:val="TableText"/>
            </w:pPr>
            <w:r>
              <w:t xml:space="preserve">Note that UniSpec and UniSpec SPU files are read by different file readers and so cannot be mixed in the </w:t>
            </w:r>
            <w:r w:rsidR="003C1864">
              <w:t>same</w:t>
            </w:r>
            <w:r>
              <w:t xml:space="preserve"> input Spectrum </w:t>
            </w:r>
            <w:r w:rsidR="00EE5F6F">
              <w:t>folder</w:t>
            </w:r>
            <w:r>
              <w:t>.</w:t>
            </w:r>
          </w:p>
        </w:tc>
      </w:tr>
    </w:tbl>
    <w:p w:rsidR="00632319" w:rsidRDefault="00632319" w:rsidP="007D43F6">
      <w:pPr>
        <w:pStyle w:val="Heading3"/>
      </w:pPr>
      <w:bookmarkStart w:id="167" w:name="_Toc359579880"/>
      <w:r>
        <w:t>SPECPR</w:t>
      </w:r>
      <w:bookmarkEnd w:id="167"/>
    </w:p>
    <w:tbl>
      <w:tblPr>
        <w:tblStyle w:val="TableGrid"/>
        <w:tblW w:w="0" w:type="auto"/>
        <w:tblInd w:w="709" w:type="dxa"/>
        <w:tblLook w:val="04A0"/>
      </w:tblPr>
      <w:tblGrid>
        <w:gridCol w:w="1644"/>
        <w:gridCol w:w="7218"/>
      </w:tblGrid>
      <w:tr w:rsidR="004667B5" w:rsidTr="007F7627">
        <w:tc>
          <w:tcPr>
            <w:tcW w:w="1644" w:type="dxa"/>
          </w:tcPr>
          <w:p w:rsidR="00632319" w:rsidRDefault="00632319" w:rsidP="00A23C3C">
            <w:pPr>
              <w:pStyle w:val="Body"/>
              <w:ind w:left="0"/>
            </w:pPr>
            <w:r>
              <w:t>Standard or Format Owner</w:t>
            </w:r>
          </w:p>
        </w:tc>
        <w:tc>
          <w:tcPr>
            <w:tcW w:w="0" w:type="auto"/>
          </w:tcPr>
          <w:p w:rsidR="00632319" w:rsidRDefault="00632319" w:rsidP="00A23C3C">
            <w:pPr>
              <w:pStyle w:val="Body"/>
              <w:ind w:left="0"/>
            </w:pPr>
            <w:r>
              <w:t>U</w:t>
            </w:r>
            <w:r w:rsidR="0089749F">
              <w:t>.</w:t>
            </w:r>
            <w:r>
              <w:t>S</w:t>
            </w:r>
            <w:r w:rsidR="0089749F">
              <w:t xml:space="preserve">. </w:t>
            </w:r>
            <w:r>
              <w:t>G</w:t>
            </w:r>
            <w:r w:rsidR="0089749F">
              <w:t xml:space="preserve">eological </w:t>
            </w:r>
            <w:r>
              <w:t>S</w:t>
            </w:r>
            <w:r w:rsidR="0089749F">
              <w:t>urvey</w:t>
            </w:r>
          </w:p>
        </w:tc>
      </w:tr>
      <w:tr w:rsidR="004667B5" w:rsidTr="007F7627">
        <w:tc>
          <w:tcPr>
            <w:tcW w:w="1644" w:type="dxa"/>
          </w:tcPr>
          <w:p w:rsidR="00632319" w:rsidRDefault="00632319" w:rsidP="00A23C3C">
            <w:pPr>
              <w:pStyle w:val="Body"/>
              <w:ind w:left="0"/>
            </w:pPr>
            <w:r>
              <w:t>Devices</w:t>
            </w:r>
          </w:p>
        </w:tc>
        <w:tc>
          <w:tcPr>
            <w:tcW w:w="0" w:type="auto"/>
          </w:tcPr>
          <w:p w:rsidR="00632319" w:rsidRDefault="00632319" w:rsidP="00A23C3C">
            <w:pPr>
              <w:pStyle w:val="Body"/>
              <w:ind w:left="0"/>
            </w:pPr>
            <w:r>
              <w:t>USGS PRISM software</w:t>
            </w:r>
          </w:p>
        </w:tc>
      </w:tr>
      <w:tr w:rsidR="004667B5" w:rsidTr="007F7627">
        <w:tc>
          <w:tcPr>
            <w:tcW w:w="1644" w:type="dxa"/>
          </w:tcPr>
          <w:p w:rsidR="00632319" w:rsidRDefault="00632319" w:rsidP="00A23C3C">
            <w:pPr>
              <w:pStyle w:val="Body"/>
              <w:ind w:left="0"/>
            </w:pPr>
            <w:r>
              <w:t>Supported Formats</w:t>
            </w:r>
          </w:p>
        </w:tc>
        <w:tc>
          <w:tcPr>
            <w:tcW w:w="0" w:type="auto"/>
          </w:tcPr>
          <w:p w:rsidR="00632319" w:rsidRPr="00084655" w:rsidRDefault="004667B5" w:rsidP="004667B5">
            <w:pPr>
              <w:pStyle w:val="Body"/>
              <w:ind w:left="0"/>
            </w:pPr>
            <w:r>
              <w:t>SPECPR</w:t>
            </w:r>
          </w:p>
        </w:tc>
      </w:tr>
      <w:tr w:rsidR="004667B5" w:rsidTr="007F7627">
        <w:tc>
          <w:tcPr>
            <w:tcW w:w="1644" w:type="dxa"/>
          </w:tcPr>
          <w:p w:rsidR="00632319" w:rsidRDefault="00632319" w:rsidP="00A23C3C">
            <w:pPr>
              <w:pStyle w:val="Body"/>
              <w:ind w:left="0"/>
            </w:pPr>
            <w:r>
              <w:t>Comments</w:t>
            </w:r>
          </w:p>
        </w:tc>
        <w:tc>
          <w:tcPr>
            <w:tcW w:w="0" w:type="auto"/>
          </w:tcPr>
          <w:p w:rsidR="003F093E" w:rsidRPr="003F093E" w:rsidRDefault="004667B5" w:rsidP="004667B5">
            <w:pPr>
              <w:pStyle w:val="TableText"/>
            </w:pPr>
            <w:r>
              <w:t>Search for more information about PRISM software and the SPECPR file format from the U.S. Geological web site.</w:t>
            </w:r>
          </w:p>
        </w:tc>
      </w:tr>
    </w:tbl>
    <w:p w:rsidR="00632319" w:rsidRDefault="00632319" w:rsidP="007D43F6">
      <w:pPr>
        <w:pStyle w:val="Heading3"/>
      </w:pPr>
      <w:bookmarkStart w:id="168" w:name="_Toc359579881"/>
      <w:r>
        <w:t>Modtran Albedo File</w:t>
      </w:r>
      <w:bookmarkEnd w:id="168"/>
    </w:p>
    <w:tbl>
      <w:tblPr>
        <w:tblStyle w:val="TableGrid"/>
        <w:tblW w:w="0" w:type="auto"/>
        <w:tblInd w:w="709" w:type="dxa"/>
        <w:tblLook w:val="04A0"/>
      </w:tblPr>
      <w:tblGrid>
        <w:gridCol w:w="1644"/>
        <w:gridCol w:w="7218"/>
      </w:tblGrid>
      <w:tr w:rsidR="00A84858" w:rsidTr="0095776F">
        <w:tc>
          <w:tcPr>
            <w:tcW w:w="1644" w:type="dxa"/>
          </w:tcPr>
          <w:p w:rsidR="00632319" w:rsidRDefault="00632319" w:rsidP="00A23C3C">
            <w:pPr>
              <w:pStyle w:val="Body"/>
              <w:ind w:left="0"/>
            </w:pPr>
            <w:r>
              <w:t>Standard or Format Owner</w:t>
            </w:r>
          </w:p>
        </w:tc>
        <w:tc>
          <w:tcPr>
            <w:tcW w:w="0" w:type="auto"/>
          </w:tcPr>
          <w:p w:rsidR="00A84858" w:rsidRPr="00A84858" w:rsidRDefault="004667B5" w:rsidP="004667B5">
            <w:pPr>
              <w:pStyle w:val="TableText"/>
            </w:pPr>
            <w:r>
              <w:t>Spectral Sciences Inc. and U.S. Air Force Research Laboratory</w:t>
            </w:r>
          </w:p>
        </w:tc>
      </w:tr>
      <w:tr w:rsidR="00A84858" w:rsidTr="0095776F">
        <w:tc>
          <w:tcPr>
            <w:tcW w:w="1644" w:type="dxa"/>
          </w:tcPr>
          <w:p w:rsidR="00632319" w:rsidRDefault="00632319" w:rsidP="00A23C3C">
            <w:pPr>
              <w:pStyle w:val="Body"/>
              <w:ind w:left="0"/>
            </w:pPr>
            <w:r>
              <w:t>Devices</w:t>
            </w:r>
          </w:p>
        </w:tc>
        <w:tc>
          <w:tcPr>
            <w:tcW w:w="0" w:type="auto"/>
          </w:tcPr>
          <w:p w:rsidR="00632319" w:rsidRPr="004667B5" w:rsidRDefault="004667B5" w:rsidP="00A23C3C">
            <w:pPr>
              <w:pStyle w:val="Body"/>
              <w:ind w:left="0"/>
            </w:pPr>
            <w:r w:rsidRPr="004667B5">
              <w:t>Modtran5 atmospheric radiative transfer model</w:t>
            </w:r>
            <w:r>
              <w:t xml:space="preserve"> software</w:t>
            </w:r>
          </w:p>
        </w:tc>
      </w:tr>
      <w:tr w:rsidR="00A84858" w:rsidTr="0095776F">
        <w:tc>
          <w:tcPr>
            <w:tcW w:w="1644" w:type="dxa"/>
          </w:tcPr>
          <w:p w:rsidR="00632319" w:rsidRDefault="00632319" w:rsidP="00A23C3C">
            <w:pPr>
              <w:pStyle w:val="Body"/>
              <w:ind w:left="0"/>
            </w:pPr>
            <w:r>
              <w:t>Supported Formats</w:t>
            </w:r>
          </w:p>
        </w:tc>
        <w:tc>
          <w:tcPr>
            <w:tcW w:w="0" w:type="auto"/>
          </w:tcPr>
          <w:p w:rsidR="00632319" w:rsidRPr="00084655" w:rsidRDefault="004667B5" w:rsidP="00A23C3C">
            <w:pPr>
              <w:pStyle w:val="Body"/>
              <w:ind w:left="0"/>
            </w:pPr>
            <w:r>
              <w:t>Modtran Albedo files</w:t>
            </w:r>
          </w:p>
        </w:tc>
      </w:tr>
      <w:tr w:rsidR="004667B5" w:rsidTr="0095776F">
        <w:tc>
          <w:tcPr>
            <w:tcW w:w="1644" w:type="dxa"/>
          </w:tcPr>
          <w:p w:rsidR="004667B5" w:rsidRDefault="004667B5" w:rsidP="00A23C3C">
            <w:pPr>
              <w:pStyle w:val="Body"/>
              <w:ind w:left="0"/>
            </w:pPr>
            <w:r>
              <w:t>Comments</w:t>
            </w:r>
          </w:p>
        </w:tc>
        <w:tc>
          <w:tcPr>
            <w:tcW w:w="0" w:type="auto"/>
          </w:tcPr>
          <w:p w:rsidR="004667B5" w:rsidRPr="00A84858" w:rsidRDefault="004667B5" w:rsidP="004667B5">
            <w:pPr>
              <w:pStyle w:val="TableText"/>
            </w:pPr>
            <w:r>
              <w:t xml:space="preserve">More information can be found on the Modtran web site at </w:t>
            </w:r>
            <w:hyperlink r:id="rId31" w:history="1">
              <w:r w:rsidRPr="00E35BF7">
                <w:rPr>
                  <w:rStyle w:val="Hyperlink"/>
                </w:rPr>
                <w:t>http://www.Modtran5.com</w:t>
              </w:r>
            </w:hyperlink>
            <w:r>
              <w:t>.</w:t>
            </w:r>
          </w:p>
        </w:tc>
      </w:tr>
    </w:tbl>
    <w:p w:rsidR="003A363C" w:rsidRDefault="003A363C" w:rsidP="007D43F6">
      <w:pPr>
        <w:pStyle w:val="Heading3"/>
      </w:pPr>
      <w:bookmarkStart w:id="169" w:name="_Toc359579882"/>
      <w:r>
        <w:t>Excel files</w:t>
      </w:r>
      <w:bookmarkEnd w:id="165"/>
      <w:bookmarkEnd w:id="169"/>
    </w:p>
    <w:tbl>
      <w:tblPr>
        <w:tblStyle w:val="TableGrid"/>
        <w:tblW w:w="0" w:type="auto"/>
        <w:tblInd w:w="709" w:type="dxa"/>
        <w:tblLook w:val="04A0"/>
      </w:tblPr>
      <w:tblGrid>
        <w:gridCol w:w="1644"/>
        <w:gridCol w:w="7218"/>
      </w:tblGrid>
      <w:tr w:rsidR="00B61E92" w:rsidTr="0095776F">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Microsoft Excel Spreadsheet files</w:t>
            </w:r>
          </w:p>
        </w:tc>
      </w:tr>
      <w:tr w:rsidR="00B61E92" w:rsidTr="0095776F">
        <w:tc>
          <w:tcPr>
            <w:tcW w:w="1644" w:type="dxa"/>
          </w:tcPr>
          <w:p w:rsidR="00B61E92" w:rsidRDefault="00B61E92" w:rsidP="00A23C3C">
            <w:pPr>
              <w:pStyle w:val="Body"/>
              <w:ind w:left="0"/>
            </w:pPr>
            <w:r>
              <w:t>Devices</w:t>
            </w:r>
          </w:p>
        </w:tc>
        <w:tc>
          <w:tcPr>
            <w:tcW w:w="0" w:type="auto"/>
          </w:tcPr>
          <w:p w:rsidR="00B61E92" w:rsidRDefault="006E169B" w:rsidP="00A23C3C">
            <w:pPr>
              <w:pStyle w:val="Body"/>
              <w:ind w:left="0"/>
            </w:pPr>
            <w:r>
              <w:t>N/A</w:t>
            </w:r>
          </w:p>
        </w:tc>
      </w:tr>
      <w:tr w:rsidR="00B61E92" w:rsidTr="0095776F">
        <w:tc>
          <w:tcPr>
            <w:tcW w:w="1644" w:type="dxa"/>
          </w:tcPr>
          <w:p w:rsidR="00B61E92" w:rsidRDefault="00B61E92" w:rsidP="00A23C3C">
            <w:pPr>
              <w:pStyle w:val="Body"/>
              <w:ind w:left="0"/>
            </w:pPr>
            <w:r>
              <w:t>Supported Formats</w:t>
            </w:r>
          </w:p>
        </w:tc>
        <w:tc>
          <w:tcPr>
            <w:tcW w:w="0" w:type="auto"/>
          </w:tcPr>
          <w:p w:rsidR="00B61E92" w:rsidRDefault="00B61E92" w:rsidP="00B61E92">
            <w:pPr>
              <w:pStyle w:val="Body"/>
              <w:ind w:left="0"/>
            </w:pPr>
            <w:r>
              <w:t>.XLS files only - .CSV, .XLSX etc are not support</w:t>
            </w:r>
            <w:r w:rsidR="006E169B">
              <w:t>ed</w:t>
            </w:r>
          </w:p>
          <w:p w:rsidR="00B61E92" w:rsidRPr="00084655" w:rsidRDefault="00B61E92" w:rsidP="004667B5">
            <w:pPr>
              <w:pStyle w:val="Body"/>
              <w:ind w:left="0"/>
            </w:pPr>
            <w:r>
              <w:t xml:space="preserve">(.CSV files may be </w:t>
            </w:r>
            <w:r w:rsidR="004667B5">
              <w:t xml:space="preserve">erroneously read </w:t>
            </w:r>
            <w:r>
              <w:t xml:space="preserve">as Ocean Optics SpectraSuite Data Files. See section </w:t>
            </w:r>
            <w:fldSimple w:instr=" REF _Ref356813987 \r \h  \* MERGEFORMAT ">
              <w:r w:rsidR="00A92DD8" w:rsidRPr="00A92DD8">
                <w:rPr>
                  <w:rStyle w:val="CrossReference"/>
                </w:rPr>
                <w:t>3.11.7</w:t>
              </w:r>
            </w:fldSimple>
            <w:r w:rsidRPr="007B39B1">
              <w:rPr>
                <w:rStyle w:val="CrossReference"/>
              </w:rPr>
              <w:t xml:space="preserve"> </w:t>
            </w:r>
            <w:fldSimple w:instr=" REF _Ref356813989 \h  \* MERGEFORMAT ">
              <w:r w:rsidR="00A92DD8" w:rsidRPr="00A92DD8">
                <w:rPr>
                  <w:rStyle w:val="CrossReference"/>
                </w:rPr>
                <w:t>Ocean Optics SpectraSuite Data Files</w:t>
              </w:r>
            </w:fldSimple>
            <w:r>
              <w:t>.)</w:t>
            </w:r>
          </w:p>
        </w:tc>
      </w:tr>
      <w:tr w:rsidR="00B61E92" w:rsidTr="0095776F">
        <w:tc>
          <w:tcPr>
            <w:tcW w:w="1644" w:type="dxa"/>
          </w:tcPr>
          <w:p w:rsidR="00B61E92" w:rsidRDefault="00B61E92" w:rsidP="00A23C3C">
            <w:pPr>
              <w:pStyle w:val="Body"/>
              <w:ind w:left="0"/>
            </w:pPr>
            <w:r>
              <w:t>Comments</w:t>
            </w:r>
          </w:p>
        </w:tc>
        <w:tc>
          <w:tcPr>
            <w:tcW w:w="0" w:type="auto"/>
          </w:tcPr>
          <w:p w:rsidR="00B61E92" w:rsidRDefault="00B61E92" w:rsidP="00B61E92">
            <w:pPr>
              <w:pStyle w:val="TableText"/>
            </w:pPr>
            <w:r>
              <w:t>The first column of the Excel file must contain the Wavelength values in increasing order, with a heading in the first row.</w:t>
            </w:r>
          </w:p>
          <w:p w:rsidR="00B61E92" w:rsidRDefault="00B61E92" w:rsidP="00B61E92">
            <w:pPr>
              <w:pStyle w:val="TableText"/>
            </w:pPr>
            <w:r>
              <w:t xml:space="preserve">Each of the second and subsequent columns contains the data for a single </w:t>
            </w:r>
            <w:r w:rsidR="007F4F37">
              <w:t>Spectr</w:t>
            </w:r>
            <w:r>
              <w:t xml:space="preserve">um. The first row is the name of the </w:t>
            </w:r>
            <w:r w:rsidR="007F4F37">
              <w:t>Spectr</w:t>
            </w:r>
            <w:r>
              <w:t xml:space="preserve">um. Subsequent rows in the column contain the </w:t>
            </w:r>
            <w:r w:rsidR="007F4F37">
              <w:t>Spectr</w:t>
            </w:r>
            <w:r>
              <w:t>um values for the wavelengths specified in the first column.</w:t>
            </w:r>
          </w:p>
          <w:p w:rsidR="00B61E92" w:rsidRDefault="00B61E92" w:rsidP="00B61E92">
            <w:pPr>
              <w:pStyle w:val="TableText"/>
            </w:pPr>
            <w:r>
              <w:t xml:space="preserve">The </w:t>
            </w:r>
            <w:r w:rsidR="00D4398D">
              <w:t>S</w:t>
            </w:r>
            <w:r>
              <w:t>pectra</w:t>
            </w:r>
            <w:r w:rsidR="003C1864">
              <w:t>’s</w:t>
            </w:r>
            <w:r>
              <w:t xml:space="preserve"> </w:t>
            </w:r>
            <w:r w:rsidR="003C1864">
              <w:t>File name Metadata Attribute values</w:t>
            </w:r>
            <w:r>
              <w:t xml:space="preserve"> are constructed from the Excel file name and the </w:t>
            </w:r>
            <w:r w:rsidR="007F4F37">
              <w:t>Spectr</w:t>
            </w:r>
            <w:r>
              <w:t>um name in the first row of the spreadsheet, separated with a “_” character.</w:t>
            </w:r>
          </w:p>
          <w:p w:rsidR="00B61E92" w:rsidRDefault="00B61E92" w:rsidP="00B61E92">
            <w:pPr>
              <w:pStyle w:val="TableText"/>
            </w:pPr>
            <w:r>
              <w:t>There can be no other data in the spreadsheet and the table of data must be rectangular with no gaps. Excel formatting is ignored.</w:t>
            </w:r>
          </w:p>
          <w:p w:rsidR="00B61E92" w:rsidRDefault="00B61E92" w:rsidP="00B61E92">
            <w:pPr>
              <w:pStyle w:val="TableText"/>
            </w:pPr>
            <w:r>
              <w:t>Only the first datasheet is read.</w:t>
            </w:r>
          </w:p>
        </w:tc>
      </w:tr>
    </w:tbl>
    <w:p w:rsidR="00B61E92" w:rsidRDefault="00B61E92" w:rsidP="007D43F6">
      <w:pPr>
        <w:pStyle w:val="HeadingSubUnnumbered"/>
        <w:rPr>
          <w:lang w:val="en-AU"/>
        </w:rPr>
      </w:pPr>
      <w:r>
        <w:rPr>
          <w:lang w:val="en-AU"/>
        </w:rPr>
        <w:t>Example file</w:t>
      </w:r>
    </w:p>
    <w:p w:rsidR="003A363C" w:rsidRDefault="003A363C" w:rsidP="003A363C">
      <w:pPr>
        <w:pStyle w:val="Figure"/>
        <w:rPr>
          <w:lang w:val="en-AU"/>
        </w:rPr>
      </w:pPr>
      <w:r>
        <w:rPr>
          <w:lang w:val="en-AU"/>
        </w:rPr>
        <w:drawing>
          <wp:inline distT="0" distB="0" distL="0" distR="0">
            <wp:extent cx="5273723" cy="3267511"/>
            <wp:effectExtent l="0" t="19050" r="79327" b="66239"/>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srcRect l="791" t="12644" r="737" b="4639"/>
                    <a:stretch>
                      <a:fillRect/>
                    </a:stretch>
                  </pic:blipFill>
                  <pic:spPr bwMode="auto">
                    <a:xfrm>
                      <a:off x="0" y="0"/>
                      <a:ext cx="5273723" cy="326751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A363C" w:rsidRDefault="003A363C" w:rsidP="003A363C">
      <w:pPr>
        <w:pStyle w:val="Caption"/>
      </w:pPr>
      <w:r w:rsidRPr="00084655">
        <w:t xml:space="preserve">Figure </w:t>
      </w:r>
      <w:fldSimple w:instr=" SEQ Figure \* ARABIC ">
        <w:r w:rsidR="00A92DD8">
          <w:rPr>
            <w:noProof/>
          </w:rPr>
          <w:t>13</w:t>
        </w:r>
      </w:fldSimple>
      <w:r w:rsidRPr="00084655">
        <w:t xml:space="preserve">: </w:t>
      </w:r>
      <w:r>
        <w:t xml:space="preserve">Top-left corner of example </w:t>
      </w:r>
      <w:r w:rsidR="003C1864">
        <w:t xml:space="preserve">Spectrum </w:t>
      </w:r>
      <w:r>
        <w:t>spreadsheet</w:t>
      </w:r>
    </w:p>
    <w:p w:rsidR="003A363C" w:rsidRPr="00084655" w:rsidRDefault="003A363C" w:rsidP="007D43F6">
      <w:pPr>
        <w:pStyle w:val="Heading3"/>
      </w:pPr>
      <w:bookmarkStart w:id="170" w:name="_Toc355280379"/>
      <w:bookmarkStart w:id="171" w:name="_Toc359579883"/>
      <w:r w:rsidRPr="00084655">
        <w:t>TXT Space Formatted Text Files</w:t>
      </w:r>
      <w:bookmarkEnd w:id="170"/>
      <w:bookmarkEnd w:id="171"/>
    </w:p>
    <w:p w:rsidR="003A363C" w:rsidRDefault="003A363C" w:rsidP="003A363C">
      <w:pPr>
        <w:pStyle w:val="Note"/>
      </w:pPr>
      <w:r>
        <w:t>Note</w:t>
      </w:r>
      <w:r>
        <w:tab/>
        <w:t xml:space="preserve">TXT files are deprecated, except in the case where Reference Panel calibrations are loaded as Spectra. Please use the </w:t>
      </w:r>
      <w:r w:rsidR="0007482B">
        <w:t>Excel file format</w:t>
      </w:r>
      <w:r>
        <w:t xml:space="preserve"> instead.</w:t>
      </w:r>
    </w:p>
    <w:tbl>
      <w:tblPr>
        <w:tblStyle w:val="TableGrid"/>
        <w:tblW w:w="0" w:type="auto"/>
        <w:tblInd w:w="709" w:type="dxa"/>
        <w:tblLook w:val="04A0"/>
      </w:tblPr>
      <w:tblGrid>
        <w:gridCol w:w="1644"/>
        <w:gridCol w:w="7218"/>
      </w:tblGrid>
      <w:tr w:rsidR="00D4398D" w:rsidTr="0095776F">
        <w:tc>
          <w:tcPr>
            <w:tcW w:w="1644" w:type="dxa"/>
          </w:tcPr>
          <w:p w:rsidR="00C65D61" w:rsidRDefault="00632319" w:rsidP="00A23C3C">
            <w:pPr>
              <w:pStyle w:val="Body"/>
              <w:ind w:left="0"/>
            </w:pPr>
            <w:r>
              <w:t>Standard or Format Owner</w:t>
            </w:r>
          </w:p>
        </w:tc>
        <w:tc>
          <w:tcPr>
            <w:tcW w:w="0" w:type="auto"/>
          </w:tcPr>
          <w:p w:rsidR="00C65D61" w:rsidRDefault="00632319" w:rsidP="00A23C3C">
            <w:pPr>
              <w:pStyle w:val="Body"/>
              <w:ind w:left="0"/>
            </w:pPr>
            <w:r>
              <w:t>N/A</w:t>
            </w:r>
          </w:p>
        </w:tc>
      </w:tr>
      <w:tr w:rsidR="00D4398D" w:rsidTr="0095776F">
        <w:tc>
          <w:tcPr>
            <w:tcW w:w="1644" w:type="dxa"/>
          </w:tcPr>
          <w:p w:rsidR="00C65D61" w:rsidRDefault="00C65D61" w:rsidP="00A23C3C">
            <w:pPr>
              <w:pStyle w:val="Body"/>
              <w:ind w:left="0"/>
            </w:pPr>
            <w:r>
              <w:t>Devices</w:t>
            </w:r>
          </w:p>
        </w:tc>
        <w:tc>
          <w:tcPr>
            <w:tcW w:w="0" w:type="auto"/>
          </w:tcPr>
          <w:p w:rsidR="00C65D61" w:rsidRDefault="0074749A" w:rsidP="00A23C3C">
            <w:pPr>
              <w:pStyle w:val="Body"/>
              <w:ind w:left="0"/>
            </w:pPr>
            <w:r>
              <w:t>IDL (Interactive Data Language) or ENVI text file output</w:t>
            </w:r>
          </w:p>
        </w:tc>
      </w:tr>
      <w:tr w:rsidR="00D4398D" w:rsidTr="0095776F">
        <w:tc>
          <w:tcPr>
            <w:tcW w:w="1644" w:type="dxa"/>
          </w:tcPr>
          <w:p w:rsidR="00C65D61" w:rsidRDefault="00C65D61" w:rsidP="00A23C3C">
            <w:pPr>
              <w:pStyle w:val="Body"/>
              <w:ind w:left="0"/>
            </w:pPr>
            <w:r>
              <w:t>Supported Formats</w:t>
            </w:r>
          </w:p>
        </w:tc>
        <w:tc>
          <w:tcPr>
            <w:tcW w:w="0" w:type="auto"/>
          </w:tcPr>
          <w:p w:rsidR="00C65D61" w:rsidRPr="00084655" w:rsidRDefault="00D4398D" w:rsidP="0074749A">
            <w:pPr>
              <w:pStyle w:val="Body"/>
              <w:ind w:left="0"/>
            </w:pPr>
            <w:r>
              <w:t>White s</w:t>
            </w:r>
            <w:r w:rsidR="00C65D61" w:rsidRPr="00084655">
              <w:t xml:space="preserve">pace </w:t>
            </w:r>
            <w:r w:rsidR="0007482B">
              <w:t>separated</w:t>
            </w:r>
            <w:r w:rsidR="00C65D61" w:rsidRPr="00084655">
              <w:t xml:space="preserve"> text files</w:t>
            </w:r>
            <w:r w:rsidR="0074749A">
              <w:t xml:space="preserve"> (as produced by IDL programs or ENVI when writing </w:t>
            </w:r>
            <w:r w:rsidR="007F4F37">
              <w:t>Spectr</w:t>
            </w:r>
            <w:r w:rsidR="0074749A">
              <w:t>al data to text files)</w:t>
            </w:r>
          </w:p>
        </w:tc>
      </w:tr>
      <w:tr w:rsidR="00D4398D" w:rsidTr="0095776F">
        <w:tc>
          <w:tcPr>
            <w:tcW w:w="1644" w:type="dxa"/>
          </w:tcPr>
          <w:p w:rsidR="00C65D61" w:rsidRDefault="00C65D61" w:rsidP="00A23C3C">
            <w:pPr>
              <w:pStyle w:val="Body"/>
              <w:ind w:left="0"/>
            </w:pPr>
            <w:r>
              <w:t>Comments</w:t>
            </w:r>
          </w:p>
        </w:tc>
        <w:tc>
          <w:tcPr>
            <w:tcW w:w="0" w:type="auto"/>
          </w:tcPr>
          <w:p w:rsidR="00C65D61" w:rsidRDefault="00C65D61" w:rsidP="00C65D61">
            <w:pPr>
              <w:pStyle w:val="TableText"/>
            </w:pPr>
            <w:r>
              <w:t>TXT Spectrum files can be created or viewed with a text editor.</w:t>
            </w:r>
          </w:p>
          <w:p w:rsidR="00C65D61" w:rsidRDefault="00C65D61" w:rsidP="00C65D61">
            <w:pPr>
              <w:pStyle w:val="BulletinTable"/>
            </w:pPr>
            <w:r>
              <w:t>Each file can hold one or more Spectra.</w:t>
            </w:r>
          </w:p>
          <w:p w:rsidR="00C65D61" w:rsidRDefault="00C65D61" w:rsidP="00C65D61">
            <w:pPr>
              <w:pStyle w:val="BulletinTable"/>
            </w:pPr>
            <w:r>
              <w:t xml:space="preserve">Values in each line are </w:t>
            </w:r>
            <w:r w:rsidR="00D4398D">
              <w:t xml:space="preserve">white </w:t>
            </w:r>
            <w:r>
              <w:t>space separated.</w:t>
            </w:r>
            <w:r w:rsidR="00D4398D">
              <w:t xml:space="preserve"> Tabs are OK.</w:t>
            </w:r>
          </w:p>
          <w:p w:rsidR="00D4398D" w:rsidRPr="00B85C2C" w:rsidRDefault="00D4398D" w:rsidP="00C65D61">
            <w:pPr>
              <w:pStyle w:val="BulletinTable"/>
              <w:rPr>
                <w:rStyle w:val="DocActionChar"/>
                <w:i w:val="0"/>
                <w:color w:val="auto"/>
              </w:rPr>
            </w:pPr>
            <w:r>
              <w:t>Starting each line with whitespace is optional.</w:t>
            </w:r>
          </w:p>
          <w:p w:rsidR="00C65D61" w:rsidRDefault="00C65D61" w:rsidP="00C65D61">
            <w:pPr>
              <w:pStyle w:val="BulletinTable"/>
            </w:pPr>
            <w:r>
              <w:t xml:space="preserve">The first line of the file is a heading line. </w:t>
            </w:r>
            <w:r w:rsidR="00D4398D">
              <w:t xml:space="preserve">The first value on this heading line must be “wvl”. </w:t>
            </w:r>
            <w:r>
              <w:t xml:space="preserve">Its </w:t>
            </w:r>
            <w:r w:rsidR="00D4398D">
              <w:t xml:space="preserve">subsequent </w:t>
            </w:r>
            <w:r>
              <w:t xml:space="preserve">values are used as the </w:t>
            </w:r>
            <w:r w:rsidR="003C1864">
              <w:t>File name Metadata Attribute values for</w:t>
            </w:r>
            <w:r>
              <w:t xml:space="preserve"> the Spectra in </w:t>
            </w:r>
            <w:r w:rsidR="00F52044">
              <w:t>SPECCHIO</w:t>
            </w:r>
            <w:r>
              <w:t>.</w:t>
            </w:r>
          </w:p>
          <w:p w:rsidR="00D4398D" w:rsidRPr="00B85C2C" w:rsidRDefault="00D4398D" w:rsidP="00C65D61">
            <w:pPr>
              <w:pStyle w:val="BulletinTable"/>
              <w:rPr>
                <w:rStyle w:val="DocActionChar"/>
                <w:i w:val="0"/>
                <w:color w:val="auto"/>
              </w:rPr>
            </w:pPr>
            <w:r>
              <w:t>Spectrum names cannot include spaces.</w:t>
            </w:r>
          </w:p>
          <w:p w:rsidR="00C65D61" w:rsidRPr="00C65D61" w:rsidRDefault="00C65D61" w:rsidP="00D4398D">
            <w:pPr>
              <w:pStyle w:val="BulletinTable"/>
            </w:pPr>
            <w:r>
              <w:t>All values on subsequent lines must be numeric.</w:t>
            </w:r>
            <w:r w:rsidR="00D4398D">
              <w:t xml:space="preserve"> </w:t>
            </w:r>
            <w:r>
              <w:t>The first column is the wavelength</w:t>
            </w:r>
            <w:r w:rsidR="00D4398D">
              <w:t xml:space="preserve"> in nanometres</w:t>
            </w:r>
            <w:r>
              <w:t>. Subsequent columns are the Spectrum values for each Spectrum at that wavelength.</w:t>
            </w:r>
          </w:p>
        </w:tc>
      </w:tr>
    </w:tbl>
    <w:p w:rsidR="00C65D61" w:rsidRDefault="00C65D61" w:rsidP="007D43F6">
      <w:pPr>
        <w:pStyle w:val="HeadingSubUnnumbered"/>
      </w:pPr>
      <w:r>
        <w:t>Example</w:t>
      </w:r>
    </w:p>
    <w:p w:rsidR="003A363C" w:rsidRPr="00084655" w:rsidRDefault="003A363C" w:rsidP="003A363C">
      <w:pPr>
        <w:pStyle w:val="Body"/>
      </w:pPr>
      <w:r>
        <w:t xml:space="preserve">The following TXT Spectrum file example defines two Spectra named </w:t>
      </w:r>
      <w:r w:rsidRPr="000F0766">
        <w:rPr>
          <w:rStyle w:val="Codeintext"/>
        </w:rPr>
        <w:t>mean_090499</w:t>
      </w:r>
      <w:r>
        <w:t xml:space="preserve"> and </w:t>
      </w:r>
      <w:r w:rsidRPr="000F0766">
        <w:rPr>
          <w:rStyle w:val="Codeintext"/>
        </w:rPr>
        <w:t>mean_020599</w:t>
      </w:r>
      <w:r>
        <w:t>. They each have observations at wavelengths fro</w:t>
      </w:r>
      <w:r w:rsidR="00632319">
        <w:t>m</w:t>
      </w:r>
      <w:r>
        <w:t xml:space="preserve"> 35</w:t>
      </w:r>
      <w:r w:rsidRPr="0074749A">
        <w:t>0</w:t>
      </w:r>
      <w:r w:rsidR="0074749A" w:rsidRPr="0074749A">
        <w:t>n</w:t>
      </w:r>
      <w:r w:rsidRPr="0074749A">
        <w:t>m to 361</w:t>
      </w:r>
      <w:r w:rsidR="0074749A" w:rsidRPr="0074749A">
        <w:t>n</w:t>
      </w:r>
      <w:r w:rsidRPr="0074749A">
        <w:t>m</w:t>
      </w:r>
      <w:r>
        <w:t>.</w:t>
      </w:r>
    </w:p>
    <w:p w:rsidR="003A363C" w:rsidRPr="004C3526" w:rsidRDefault="003A363C" w:rsidP="004C3526">
      <w:pPr>
        <w:pStyle w:val="Code"/>
      </w:pPr>
      <w:r w:rsidRPr="004C3526">
        <w:t xml:space="preserve">        wvl              mean_090499              mean_020599           </w:t>
      </w:r>
    </w:p>
    <w:p w:rsidR="003A363C" w:rsidRPr="004C3526" w:rsidRDefault="003A363C" w:rsidP="004C3526">
      <w:pPr>
        <w:pStyle w:val="Code"/>
      </w:pPr>
      <w:r w:rsidRPr="004C3526">
        <w:t xml:space="preserve">      350.000                0.0246756                0.0229771         </w:t>
      </w:r>
    </w:p>
    <w:p w:rsidR="003A363C" w:rsidRPr="004C3526" w:rsidRDefault="003A363C" w:rsidP="004C3526">
      <w:pPr>
        <w:pStyle w:val="Code"/>
      </w:pPr>
      <w:r w:rsidRPr="004C3526">
        <w:t xml:space="preserve">      351.000                0.0246917                0.0228430         </w:t>
      </w:r>
    </w:p>
    <w:p w:rsidR="003A363C" w:rsidRPr="004C3526" w:rsidRDefault="003A363C" w:rsidP="004C3526">
      <w:pPr>
        <w:pStyle w:val="Code"/>
      </w:pPr>
      <w:r w:rsidRPr="004C3526">
        <w:t xml:space="preserve">      352.000                0.0247316                0.0229652         </w:t>
      </w:r>
    </w:p>
    <w:p w:rsidR="003A363C" w:rsidRPr="004C3526" w:rsidRDefault="003A363C" w:rsidP="004C3526">
      <w:pPr>
        <w:pStyle w:val="Code"/>
      </w:pPr>
      <w:r w:rsidRPr="004C3526">
        <w:t xml:space="preserve">      353.000                0.0248502                0.0231014         </w:t>
      </w:r>
    </w:p>
    <w:p w:rsidR="003A363C" w:rsidRPr="004C3526" w:rsidRDefault="003A363C" w:rsidP="004C3526">
      <w:pPr>
        <w:pStyle w:val="Code"/>
      </w:pPr>
      <w:r w:rsidRPr="004C3526">
        <w:t xml:space="preserve">      354.000                0.0250081                0.0232272         </w:t>
      </w:r>
    </w:p>
    <w:p w:rsidR="003A363C" w:rsidRPr="004C3526" w:rsidRDefault="003A363C" w:rsidP="004C3526">
      <w:pPr>
        <w:pStyle w:val="Code"/>
      </w:pPr>
      <w:r w:rsidRPr="004C3526">
        <w:t xml:space="preserve">      355.000                0.0250736                0.0232273         </w:t>
      </w:r>
    </w:p>
    <w:p w:rsidR="003A363C" w:rsidRPr="004C3526" w:rsidRDefault="003A363C" w:rsidP="004C3526">
      <w:pPr>
        <w:pStyle w:val="Code"/>
      </w:pPr>
      <w:r w:rsidRPr="004C3526">
        <w:t xml:space="preserve">      356.000                0.0249883                0.0233005         </w:t>
      </w:r>
    </w:p>
    <w:p w:rsidR="003A363C" w:rsidRPr="004C3526" w:rsidRDefault="003A363C" w:rsidP="004C3526">
      <w:pPr>
        <w:pStyle w:val="Code"/>
      </w:pPr>
      <w:r w:rsidRPr="004C3526">
        <w:t xml:space="preserve">      357.000                0.0249174                0.0233962         </w:t>
      </w:r>
    </w:p>
    <w:p w:rsidR="003A363C" w:rsidRPr="004C3526" w:rsidRDefault="003A363C" w:rsidP="004C3526">
      <w:pPr>
        <w:pStyle w:val="Code"/>
      </w:pPr>
      <w:r w:rsidRPr="004C3526">
        <w:t xml:space="preserve">      358.000                0.0250481                0.0234734         </w:t>
      </w:r>
    </w:p>
    <w:p w:rsidR="003A363C" w:rsidRPr="004C3526" w:rsidRDefault="003A363C" w:rsidP="004C3526">
      <w:pPr>
        <w:pStyle w:val="Code"/>
      </w:pPr>
      <w:r w:rsidRPr="004C3526">
        <w:t xml:space="preserve">      359.000                0.0252141                0.0235376         </w:t>
      </w:r>
    </w:p>
    <w:p w:rsidR="003A363C" w:rsidRPr="004C3526" w:rsidRDefault="003A363C" w:rsidP="004C3526">
      <w:pPr>
        <w:pStyle w:val="Code"/>
      </w:pPr>
      <w:r w:rsidRPr="004C3526">
        <w:t xml:space="preserve">      360.000                0.0253346                0.0236057         </w:t>
      </w:r>
    </w:p>
    <w:p w:rsidR="003A363C" w:rsidRPr="004C3526" w:rsidRDefault="003A363C" w:rsidP="004C3526">
      <w:pPr>
        <w:pStyle w:val="Code"/>
      </w:pPr>
      <w:r w:rsidRPr="004C3526">
        <w:t xml:space="preserve">      361.000                0.0253806                0.0236832         </w:t>
      </w:r>
    </w:p>
    <w:p w:rsidR="003A363C" w:rsidRDefault="003A363C" w:rsidP="003A363C">
      <w:pPr>
        <w:pStyle w:val="Heading2"/>
      </w:pPr>
      <w:bookmarkStart w:id="172" w:name="_Toc359579884"/>
      <w:r>
        <w:t xml:space="preserve">Supported Output </w:t>
      </w:r>
      <w:r w:rsidR="00C65D61">
        <w:t xml:space="preserve">Spectrum </w:t>
      </w:r>
      <w:r>
        <w:t>File Formats</w:t>
      </w:r>
      <w:bookmarkEnd w:id="172"/>
    </w:p>
    <w:p w:rsidR="003A363C" w:rsidRPr="00084655" w:rsidRDefault="003A363C" w:rsidP="003A363C">
      <w:pPr>
        <w:pStyle w:val="Body"/>
      </w:pPr>
      <w:r>
        <w:t xml:space="preserve">Spectrum data can </w:t>
      </w:r>
      <w:r w:rsidRPr="00084655">
        <w:t xml:space="preserve">be written in </w:t>
      </w:r>
      <w:r>
        <w:t>two</w:t>
      </w:r>
      <w:r w:rsidRPr="00084655">
        <w:t xml:space="preserve"> data formats</w:t>
      </w:r>
      <w:r>
        <w:t>.</w:t>
      </w:r>
    </w:p>
    <w:p w:rsidR="003A363C" w:rsidRPr="00084655" w:rsidRDefault="003A363C" w:rsidP="003A363C">
      <w:pPr>
        <w:pStyle w:val="Bullet"/>
      </w:pPr>
      <w:r w:rsidRPr="00084655">
        <w:t>CSV (Comma Separated Values) for subsequent import into various 3</w:t>
      </w:r>
      <w:r w:rsidRPr="00084655">
        <w:rPr>
          <w:vertAlign w:val="superscript"/>
        </w:rPr>
        <w:t>rd</w:t>
      </w:r>
      <w:r w:rsidRPr="00084655">
        <w:t xml:space="preserve"> party applications like spreadsheets or statistic</w:t>
      </w:r>
      <w:r w:rsidR="00632319">
        <w:t>al</w:t>
      </w:r>
      <w:r w:rsidRPr="00084655">
        <w:t xml:space="preserve"> packages</w:t>
      </w:r>
    </w:p>
    <w:p w:rsidR="003A363C" w:rsidRPr="00084655" w:rsidRDefault="003A363C" w:rsidP="003A363C">
      <w:pPr>
        <w:pStyle w:val="Bullet"/>
      </w:pPr>
      <w:r w:rsidRPr="00084655">
        <w:t>ENVI Spectral Library (SLB)</w:t>
      </w:r>
    </w:p>
    <w:p w:rsidR="00F3610B" w:rsidRDefault="00F3610B" w:rsidP="00F3610B">
      <w:pPr>
        <w:pStyle w:val="Heading2"/>
      </w:pPr>
      <w:bookmarkStart w:id="173" w:name="_Ref357586090"/>
      <w:bookmarkStart w:id="174" w:name="_Toc359579885"/>
      <w:bookmarkEnd w:id="139"/>
      <w:r>
        <w:t>Campaign-related Metadata</w:t>
      </w:r>
      <w:bookmarkEnd w:id="173"/>
      <w:bookmarkEnd w:id="174"/>
    </w:p>
    <w:p w:rsidR="001310CE" w:rsidRDefault="00F52044" w:rsidP="00A7583F">
      <w:pPr>
        <w:pStyle w:val="Body"/>
      </w:pPr>
      <w:r>
        <w:t>SPECCHIO</w:t>
      </w:r>
      <w:r w:rsidR="001310CE">
        <w:t xml:space="preserve"> allows Users to store </w:t>
      </w:r>
      <w:r w:rsidR="007F4F37">
        <w:t>Metadata</w:t>
      </w:r>
      <w:r w:rsidR="001310CE">
        <w:t xml:space="preserve"> about the </w:t>
      </w:r>
      <w:r w:rsidR="007F4F37">
        <w:t>Spectr</w:t>
      </w:r>
      <w:r w:rsidR="00152B61">
        <w:t xml:space="preserve">al </w:t>
      </w:r>
      <w:r w:rsidR="001310CE">
        <w:t xml:space="preserve">data they have uploaded into </w:t>
      </w:r>
      <w:r>
        <w:t>SPECCHIO</w:t>
      </w:r>
      <w:r w:rsidR="001310CE">
        <w:t xml:space="preserve"> Campaigns. It is stored at two levels: Campaign</w:t>
      </w:r>
      <w:r w:rsidR="00152B61">
        <w:t>-r</w:t>
      </w:r>
      <w:r w:rsidR="001310CE">
        <w:t>elated Metadata and Spectrum</w:t>
      </w:r>
      <w:r w:rsidR="00152B61">
        <w:t>-r</w:t>
      </w:r>
      <w:r w:rsidR="001310CE">
        <w:t>elated Metadata.</w:t>
      </w:r>
    </w:p>
    <w:p w:rsidR="001310CE" w:rsidRDefault="001310CE" w:rsidP="00A7583F">
      <w:pPr>
        <w:pStyle w:val="Body"/>
      </w:pPr>
      <w:r>
        <w:t xml:space="preserve">The following </w:t>
      </w:r>
      <w:r w:rsidR="007F4F37">
        <w:t>Metadata Attribute</w:t>
      </w:r>
      <w:r w:rsidR="0095151A">
        <w:t xml:space="preserve">s </w:t>
      </w:r>
      <w:r>
        <w:t xml:space="preserve">can be set </w:t>
      </w:r>
      <w:r w:rsidR="00152B61">
        <w:t xml:space="preserve">independently </w:t>
      </w:r>
      <w:r>
        <w:t>for each Campaign.</w:t>
      </w:r>
    </w:p>
    <w:tbl>
      <w:tblPr>
        <w:tblStyle w:val="TableSimple"/>
        <w:tblW w:w="0" w:type="auto"/>
        <w:tblInd w:w="817" w:type="dxa"/>
        <w:tblLook w:val="04A0"/>
      </w:tblPr>
      <w:tblGrid>
        <w:gridCol w:w="1824"/>
        <w:gridCol w:w="6930"/>
      </w:tblGrid>
      <w:tr w:rsidR="001310C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305207">
            <w:pPr>
              <w:pStyle w:val="TableText"/>
            </w:pPr>
            <w:r>
              <w:t xml:space="preserve">The name under which the Campaign is stored in the </w:t>
            </w:r>
            <w:r w:rsidR="00F52044">
              <w:t>SPECCHIO</w:t>
            </w:r>
            <w:r>
              <w:t xml:space="preserve"> database</w:t>
            </w:r>
          </w:p>
        </w:tc>
      </w:tr>
      <w:tr w:rsidR="001310CE" w:rsidTr="00305207">
        <w:tc>
          <w:tcPr>
            <w:tcW w:w="0" w:type="auto"/>
          </w:tcPr>
          <w:p w:rsidR="001310CE" w:rsidRPr="00F2736F" w:rsidRDefault="001310CE" w:rsidP="00305207">
            <w:pPr>
              <w:pStyle w:val="TableText"/>
              <w:rPr>
                <w:rStyle w:val="GUIWord"/>
              </w:rPr>
            </w:pPr>
            <w:r w:rsidRPr="00F2736F">
              <w:rPr>
                <w:rStyle w:val="GUIWord"/>
              </w:rPr>
              <w:t>Description</w:t>
            </w:r>
          </w:p>
        </w:tc>
        <w:tc>
          <w:tcPr>
            <w:tcW w:w="0" w:type="auto"/>
          </w:tcPr>
          <w:p w:rsidR="001310CE" w:rsidRDefault="001310CE" w:rsidP="00305207">
            <w:pPr>
              <w:pStyle w:val="TableText"/>
            </w:pPr>
            <w:r>
              <w:t xml:space="preserve">A free format description </w:t>
            </w:r>
            <w:r w:rsidRPr="00084655">
              <w:t xml:space="preserve">of the </w:t>
            </w:r>
            <w:r>
              <w:t>C</w:t>
            </w:r>
            <w:r w:rsidRPr="00084655">
              <w:t>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305207">
            <w:pPr>
              <w:pStyle w:val="TableText"/>
            </w:pPr>
            <w:r>
              <w:t>T</w:t>
            </w:r>
            <w:r w:rsidRPr="00084655">
              <w:t xml:space="preserve">he person in charge of this </w:t>
            </w:r>
            <w:r>
              <w:t>C</w:t>
            </w:r>
            <w:r w:rsidRPr="00084655">
              <w:t xml:space="preserve">ampaign (i.e. the </w:t>
            </w:r>
            <w:r>
              <w:t>U</w:t>
            </w:r>
            <w:r w:rsidRPr="00084655">
              <w:t xml:space="preserve">ser defining and loading the </w:t>
            </w:r>
            <w:r w:rsidR="007F4F37">
              <w:t>Campaign</w:t>
            </w:r>
            <w:r w:rsidRPr="00084655">
              <w:t>). This field is filled automatically</w:t>
            </w:r>
            <w:r>
              <w:t xml:space="preserve"> and cannot be changed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Path</w:t>
            </w:r>
          </w:p>
        </w:tc>
        <w:tc>
          <w:tcPr>
            <w:tcW w:w="0" w:type="auto"/>
          </w:tcPr>
          <w:p w:rsidR="001310CE" w:rsidRDefault="001310CE" w:rsidP="00305207">
            <w:pPr>
              <w:pStyle w:val="TableText"/>
            </w:pPr>
            <w:r>
              <w:t>T</w:t>
            </w:r>
            <w:r w:rsidRPr="00084655">
              <w:t xml:space="preserve">he file system path pointing to the main </w:t>
            </w:r>
            <w:r w:rsidR="00EE5F6F">
              <w:t>folder</w:t>
            </w:r>
            <w:r>
              <w:t xml:space="preserve"> from which this Campaign was uploaded.</w:t>
            </w:r>
          </w:p>
          <w:p w:rsidR="001310CE" w:rsidRDefault="00152B61" w:rsidP="003C1864">
            <w:pPr>
              <w:pStyle w:val="TableText"/>
            </w:pPr>
            <w:r>
              <w:t xml:space="preserve">Multiple </w:t>
            </w:r>
            <w:r w:rsidR="003C1864">
              <w:t>p</w:t>
            </w:r>
            <w:r>
              <w:t xml:space="preserve">aths can be defined to support uploading of subsequent </w:t>
            </w:r>
            <w:r w:rsidR="007F4F37">
              <w:t>Spectr</w:t>
            </w:r>
            <w:r>
              <w:t xml:space="preserve">al data from multiple computers. This is intended to </w:t>
            </w:r>
            <w:r w:rsidR="001310CE">
              <w:t xml:space="preserve">assist </w:t>
            </w:r>
            <w:r w:rsidR="0095151A">
              <w:t>when</w:t>
            </w:r>
            <w:r w:rsidR="001310CE">
              <w:t xml:space="preserve"> further data is uploaded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Research Group Members</w:t>
            </w:r>
          </w:p>
        </w:tc>
        <w:tc>
          <w:tcPr>
            <w:tcW w:w="0" w:type="auto"/>
          </w:tcPr>
          <w:p w:rsidR="001310CE" w:rsidRPr="00084655" w:rsidRDefault="001310CE" w:rsidP="0095776F">
            <w:pPr>
              <w:pStyle w:val="TableText"/>
            </w:pPr>
            <w:r>
              <w:t xml:space="preserve">A list of Users of this </w:t>
            </w:r>
            <w:r w:rsidR="00F52044">
              <w:t>SPECCHIO</w:t>
            </w:r>
            <w:r>
              <w:t xml:space="preserve"> database who have permission to modify this Campaign.</w:t>
            </w:r>
            <w:r w:rsidR="0095151A">
              <w:t xml:space="preserve"> Each of these Users must be registered </w:t>
            </w:r>
            <w:r w:rsidR="0095776F">
              <w:t>with a</w:t>
            </w:r>
            <w:r w:rsidR="0095151A">
              <w:t xml:space="preserve"> </w:t>
            </w:r>
            <w:r w:rsidR="00F52044">
              <w:t>SPECCHIO</w:t>
            </w:r>
            <w:r w:rsidR="0095151A">
              <w:t xml:space="preserve"> User</w:t>
            </w:r>
            <w:r w:rsidR="0095776F">
              <w:t xml:space="preserve"> account</w:t>
            </w:r>
            <w:r w:rsidR="0095151A">
              <w:t>.</w:t>
            </w:r>
          </w:p>
        </w:tc>
      </w:tr>
    </w:tbl>
    <w:p w:rsidR="001310CE" w:rsidRDefault="001310CE" w:rsidP="00F3610B">
      <w:pPr>
        <w:pStyle w:val="Heading2"/>
      </w:pPr>
      <w:bookmarkStart w:id="175" w:name="_Ref354084522"/>
      <w:bookmarkStart w:id="176" w:name="_Ref354084526"/>
      <w:bookmarkStart w:id="177" w:name="_Toc355280349"/>
      <w:bookmarkStart w:id="178" w:name="_Toc359579886"/>
      <w:r>
        <w:t>Spectrum</w:t>
      </w:r>
      <w:r w:rsidR="00152B61">
        <w:t>-r</w:t>
      </w:r>
      <w:r>
        <w:t>elated Metadata</w:t>
      </w:r>
      <w:bookmarkEnd w:id="175"/>
      <w:bookmarkEnd w:id="176"/>
      <w:bookmarkEnd w:id="177"/>
      <w:bookmarkEnd w:id="178"/>
    </w:p>
    <w:p w:rsidR="00F3610B" w:rsidRDefault="00F3610B" w:rsidP="00F3610B">
      <w:pPr>
        <w:pStyle w:val="Body"/>
      </w:pPr>
      <w:r>
        <w:t xml:space="preserve">For more information on the </w:t>
      </w:r>
      <w:r w:rsidR="007F4F37">
        <w:t>Metadata</w:t>
      </w:r>
      <w:r>
        <w:t xml:space="preserve"> parameters supported by SPECCHIO please refer to</w:t>
      </w:r>
      <w:r w:rsidRPr="00084655">
        <w:t xml:space="preserve"> </w:t>
      </w:r>
      <w:sdt>
        <w:sdtPr>
          <w:id w:val="12084322"/>
          <w:citation/>
        </w:sdtPr>
        <w:sdtContent>
          <w:r w:rsidR="00AE2F37">
            <w:fldChar w:fldCharType="begin"/>
          </w:r>
          <w:r>
            <w:rPr>
              <w:lang w:val="en-AU"/>
            </w:rPr>
            <w:instrText xml:space="preserve"> CITATION Hün07 \l 3081 </w:instrText>
          </w:r>
          <w:r w:rsidR="00AE2F37">
            <w:fldChar w:fldCharType="separate"/>
          </w:r>
          <w:r w:rsidR="00A92DD8" w:rsidRPr="00A92DD8">
            <w:rPr>
              <w:noProof/>
              <w:lang w:val="en-AU"/>
            </w:rPr>
            <w:t>(Hüni &amp; Kneubühler, 2007)</w:t>
          </w:r>
          <w:r w:rsidR="00AE2F37">
            <w:fldChar w:fldCharType="end"/>
          </w:r>
        </w:sdtContent>
      </w:sdt>
      <w:r>
        <w:t>.</w:t>
      </w:r>
      <w:bookmarkStart w:id="179" w:name="_Ref354084379"/>
      <w:bookmarkStart w:id="180" w:name="_Ref354084382"/>
      <w:bookmarkStart w:id="181" w:name="_Toc355280348"/>
    </w:p>
    <w:bookmarkEnd w:id="179"/>
    <w:bookmarkEnd w:id="180"/>
    <w:bookmarkEnd w:id="181"/>
    <w:p w:rsidR="002B10D8" w:rsidRDefault="0079636E" w:rsidP="00A7583F">
      <w:pPr>
        <w:pStyle w:val="Body"/>
      </w:pPr>
      <w:r>
        <w:t xml:space="preserve">When Spectra are uploaded to a Campaign, the </w:t>
      </w:r>
      <w:r w:rsidR="00F52044">
        <w:t>SPECCHIO</w:t>
      </w:r>
      <w:r>
        <w:t xml:space="preserve"> upload process identifies </w:t>
      </w:r>
      <w:r w:rsidR="007F4F37">
        <w:t>Metadata</w:t>
      </w:r>
      <w:r>
        <w:t xml:space="preserve"> found in the Spectrum files and copies </w:t>
      </w:r>
      <w:r w:rsidR="002B10D8">
        <w:t xml:space="preserve">it </w:t>
      </w:r>
      <w:r>
        <w:t xml:space="preserve">into </w:t>
      </w:r>
      <w:r w:rsidR="00F52044">
        <w:t>SPECCHIO</w:t>
      </w:r>
      <w:r w:rsidR="002B10D8">
        <w:t xml:space="preserve"> Spectrum </w:t>
      </w:r>
      <w:r>
        <w:t xml:space="preserve">Metadata fields for </w:t>
      </w:r>
      <w:r w:rsidR="002B10D8">
        <w:t>each Spectrum it uploads. Once uploaded, this Metadata can be viewed, edited</w:t>
      </w:r>
      <w:r w:rsidR="002D4E89">
        <w:t>, removed</w:t>
      </w:r>
      <w:r w:rsidR="002B10D8">
        <w:t xml:space="preserve"> or added to.</w:t>
      </w:r>
    </w:p>
    <w:p w:rsidR="002B10D8" w:rsidRDefault="002B10D8" w:rsidP="00A7583F">
      <w:pPr>
        <w:pStyle w:val="Body"/>
      </w:pPr>
      <w:r>
        <w:t xml:space="preserve">Similar Metadata </w:t>
      </w:r>
      <w:r w:rsidR="0095151A">
        <w:t xml:space="preserve">Attributes </w:t>
      </w:r>
      <w:r>
        <w:t xml:space="preserve">are grouped into </w:t>
      </w:r>
      <w:r w:rsidR="0095151A">
        <w:t xml:space="preserve">named </w:t>
      </w:r>
      <w:r>
        <w:t>sections to facilitate management.</w:t>
      </w:r>
    </w:p>
    <w:p w:rsidR="002D4E89" w:rsidRDefault="00D85F6B" w:rsidP="00A7583F">
      <w:pPr>
        <w:pStyle w:val="Body"/>
      </w:pPr>
      <w:r>
        <w:t>A few</w:t>
      </w:r>
      <w:r w:rsidR="002D4E89">
        <w:t xml:space="preserve"> Metadata Attributes </w:t>
      </w:r>
      <w:r>
        <w:t>are permitted to</w:t>
      </w:r>
      <w:r w:rsidR="002D4E89">
        <w:t xml:space="preserve"> take multiple values, such as Keywords or Processing Group Attributes. The </w:t>
      </w:r>
      <w:r w:rsidR="00F52044">
        <w:t>SPECCHIO</w:t>
      </w:r>
      <w:r w:rsidR="002D4E89">
        <w:t xml:space="preserve">’s Metadata Editor does not support addition of more than a single value, but does support viewing them. Multiple values </w:t>
      </w:r>
      <w:r w:rsidR="005A4108">
        <w:t xml:space="preserve">for non-image Attributes </w:t>
      </w:r>
      <w:r w:rsidR="002D4E89">
        <w:t xml:space="preserve">can be added from Excel files. (See section </w:t>
      </w:r>
      <w:fldSimple w:instr=" REF _Ref357757289 \r \h  \* MERGEFORMAT ">
        <w:r w:rsidR="00A92DD8" w:rsidRPr="00A92DD8">
          <w:rPr>
            <w:rStyle w:val="CrossReference"/>
          </w:rPr>
          <w:t>4.17</w:t>
        </w:r>
      </w:fldSimple>
      <w:r w:rsidR="002D4E89" w:rsidRPr="002D4E89">
        <w:rPr>
          <w:rStyle w:val="CrossReference"/>
        </w:rPr>
        <w:t xml:space="preserve"> </w:t>
      </w:r>
      <w:fldSimple w:instr=" REF _Ref357757292 \h  \* MERGEFORMAT ">
        <w:r w:rsidR="00A92DD8" w:rsidRPr="00A92DD8">
          <w:rPr>
            <w:rStyle w:val="CrossReference"/>
          </w:rPr>
          <w:t>Uploading Metadata from Excel files</w:t>
        </w:r>
      </w:fldSimple>
      <w:r>
        <w:t>.) The Metadata Attribute tables below indicate those Attributes which are permitted to take multiple values. All others are limited to a single value.</w:t>
      </w:r>
    </w:p>
    <w:p w:rsidR="001310CE" w:rsidRDefault="00A30980" w:rsidP="00A7583F">
      <w:pPr>
        <w:pStyle w:val="Body"/>
      </w:pPr>
      <w:r>
        <w:t xml:space="preserve">Users cannot enter Metadata except into these already defined fields. If new Metadata </w:t>
      </w:r>
      <w:r w:rsidR="0095151A">
        <w:t xml:space="preserve">Attributes </w:t>
      </w:r>
      <w:r>
        <w:t xml:space="preserve">are required, they can generally be defined easily. Contact your System Administrator with a detailed description of the Metadata field you need added and a specification for the data that it can contain. </w:t>
      </w:r>
    </w:p>
    <w:p w:rsidR="009F581D" w:rsidRDefault="009F581D" w:rsidP="00A7583F">
      <w:pPr>
        <w:pStyle w:val="Body"/>
      </w:pPr>
      <w:r>
        <w:t xml:space="preserve">Also see section </w:t>
      </w:r>
      <w:fldSimple w:instr=" REF _Ref356400902 \r \h  \* MERGEFORMAT ">
        <w:r w:rsidR="00A92DD8" w:rsidRPr="00A92DD8">
          <w:rPr>
            <w:rStyle w:val="CrossReference"/>
          </w:rPr>
          <w:t>6.1</w:t>
        </w:r>
      </w:fldSimple>
      <w:r w:rsidRPr="009F581D">
        <w:rPr>
          <w:rStyle w:val="CrossReference"/>
        </w:rPr>
        <w:t xml:space="preserve"> </w:t>
      </w:r>
      <w:fldSimple w:instr=" REF _Ref356400902 \h  \* MERGEFORMAT ">
        <w:r w:rsidR="00A92DD8" w:rsidRPr="00A92DD8">
          <w:rPr>
            <w:rStyle w:val="CrossReference"/>
          </w:rPr>
          <w:t>List available Metadata Elements</w:t>
        </w:r>
      </w:fldSimple>
      <w:r>
        <w:t xml:space="preserve"> </w:t>
      </w:r>
      <w:r w:rsidR="0095151A">
        <w:t>for instructions for producing</w:t>
      </w:r>
      <w:r>
        <w:t xml:space="preserve"> a machine readable list of Spectrum</w:t>
      </w:r>
      <w:r w:rsidR="0095151A">
        <w:t>-related</w:t>
      </w:r>
      <w:r>
        <w:t xml:space="preserve"> Metadata Attributes.</w:t>
      </w:r>
    </w:p>
    <w:p w:rsidR="006E169B" w:rsidRDefault="006E169B" w:rsidP="00A7583F">
      <w:pPr>
        <w:pStyle w:val="Body"/>
      </w:pPr>
      <w:r>
        <w:t xml:space="preserve">A number of the Metadata Attributes below take an element of a dropdown list for their value. The definition of these lists is </w:t>
      </w:r>
      <w:r w:rsidR="002D4E89">
        <w:t xml:space="preserve">either taken from user-managed </w:t>
      </w:r>
      <w:r w:rsidR="00F52044">
        <w:t>SPECCHIO</w:t>
      </w:r>
      <w:r w:rsidR="002D4E89">
        <w:t xml:space="preserve"> tables, such as Sensor or Instrument lists, or the definition is </w:t>
      </w:r>
      <w:r>
        <w:t>parameterised wit</w:t>
      </w:r>
      <w:r w:rsidR="002D4E89">
        <w:t xml:space="preserve">hin the </w:t>
      </w:r>
      <w:r w:rsidR="00F52044">
        <w:t>SPECCHIO</w:t>
      </w:r>
      <w:r w:rsidR="002D4E89">
        <w:t xml:space="preserve"> </w:t>
      </w:r>
      <w:r w:rsidR="0074749A">
        <w:t>database</w:t>
      </w:r>
      <w:r w:rsidR="002D4E89">
        <w:t>. Such parameterised lists</w:t>
      </w:r>
      <w:r>
        <w:t xml:space="preserve"> can </w:t>
      </w:r>
      <w:r w:rsidR="002D4E89">
        <w:t xml:space="preserve">generally </w:t>
      </w:r>
      <w:r>
        <w:t>be changed. See you</w:t>
      </w:r>
      <w:r w:rsidR="0095776F">
        <w:t>r</w:t>
      </w:r>
      <w:r>
        <w:t xml:space="preserve"> </w:t>
      </w:r>
      <w:r w:rsidR="00F52044">
        <w:t>SPECCHIO</w:t>
      </w:r>
      <w:r>
        <w:t xml:space="preserve"> system administrator if you require a change in any of these lists.</w:t>
      </w:r>
      <w:r w:rsidR="002D4E89">
        <w:t xml:space="preserve"> The source of the dropdown list is explained for each relevant Metadata Attribute.</w:t>
      </w:r>
    </w:p>
    <w:p w:rsidR="001310CE" w:rsidRPr="00155FA4" w:rsidRDefault="001310CE" w:rsidP="00F3610B">
      <w:pPr>
        <w:pStyle w:val="Heading3"/>
      </w:pPr>
      <w:bookmarkStart w:id="182" w:name="_Toc359579887"/>
      <w:r w:rsidRPr="00155FA4">
        <w:t>Campaign Details</w:t>
      </w:r>
      <w:r w:rsidR="00F3610B">
        <w:t xml:space="preserve"> Group</w:t>
      </w:r>
      <w:bookmarkEnd w:id="182"/>
    </w:p>
    <w:p w:rsidR="005E66DA" w:rsidRDefault="005E66DA" w:rsidP="005E66DA">
      <w:pPr>
        <w:pStyle w:val="Body"/>
      </w:pPr>
      <w:r>
        <w:t xml:space="preserve">Some formats for Spectrum files contain Campaign-related information, particularly HDF formatted files. When </w:t>
      </w:r>
      <w:r w:rsidR="007F4F37">
        <w:t>Spectr</w:t>
      </w:r>
      <w:r>
        <w:t xml:space="preserve">um files of these formats are loaded, the Campaign-related Metadata that they contain is loaded into these Attributes for each Spectrum. This allows you to review it and, if necessary, manually transfer it to the Campaign-related </w:t>
      </w:r>
      <w:r w:rsidR="007F4F37">
        <w:t>Metadata</w:t>
      </w:r>
      <w:r>
        <w:t xml:space="preserve"> fields described in section</w:t>
      </w:r>
      <w:r w:rsidR="002D4E89">
        <w:t xml:space="preserve"> </w:t>
      </w:r>
      <w:fldSimple w:instr=" REF _Ref357586090 \r \h  \* MERGEFORMAT ">
        <w:r w:rsidR="00A92DD8" w:rsidRPr="00A92DD8">
          <w:rPr>
            <w:rStyle w:val="CrossReference"/>
          </w:rPr>
          <w:t>3.13</w:t>
        </w:r>
      </w:fldSimple>
      <w:r w:rsidR="002D4E89" w:rsidRPr="0044706E">
        <w:rPr>
          <w:rStyle w:val="CrossReference"/>
        </w:rPr>
        <w:t xml:space="preserve"> </w:t>
      </w:r>
      <w:fldSimple w:instr=" REF _Ref357586090 \h  \* MERGEFORMAT ">
        <w:r w:rsidR="00A92DD8" w:rsidRPr="00A92DD8">
          <w:rPr>
            <w:rStyle w:val="CrossReference"/>
          </w:rPr>
          <w:t>Campaign-related Metadata</w:t>
        </w:r>
      </w:fldSimple>
      <w:r>
        <w:t>.</w:t>
      </w:r>
    </w:p>
    <w:p w:rsidR="0095151A" w:rsidRDefault="0095151A" w:rsidP="0095151A">
      <w:pPr>
        <w:pStyle w:val="Note"/>
      </w:pPr>
      <w:r>
        <w:t xml:space="preserve">Note </w:t>
      </w:r>
      <w:r>
        <w:tab/>
      </w:r>
      <w:r w:rsidR="0095776F">
        <w:t xml:space="preserve">The fields in this Group can store different values for each Spectrum in a Campaign. </w:t>
      </w:r>
      <w:r w:rsidR="005E66DA">
        <w:t xml:space="preserve">It is not recommended to enter Campaign </w:t>
      </w:r>
      <w:r w:rsidR="007F4F37">
        <w:t>Metadata</w:t>
      </w:r>
      <w:r w:rsidR="005E66DA">
        <w:t xml:space="preserve"> into these Spectrum-related </w:t>
      </w:r>
      <w:r w:rsidR="007F4F37">
        <w:t>Metadata</w:t>
      </w:r>
      <w:r w:rsidR="005E66DA">
        <w:t xml:space="preserve"> fields. Instead, use the Campaign Metadata fields described in section</w:t>
      </w:r>
      <w:r w:rsidR="0044706E">
        <w:t xml:space="preserve"> </w:t>
      </w:r>
      <w:fldSimple w:instr=" REF _Ref357586090 \r \h  \* MERGEFORMAT ">
        <w:r w:rsidR="00A92DD8" w:rsidRPr="00A92DD8">
          <w:rPr>
            <w:rStyle w:val="CrossReference"/>
          </w:rPr>
          <w:t>3.13</w:t>
        </w:r>
      </w:fldSimple>
      <w:r w:rsidR="0044706E" w:rsidRPr="0044706E">
        <w:rPr>
          <w:rStyle w:val="CrossReference"/>
        </w:rPr>
        <w:t xml:space="preserve"> </w:t>
      </w:r>
      <w:fldSimple w:instr=" REF _Ref357586090 \h  \* MERGEFORMAT ">
        <w:r w:rsidR="00A92DD8" w:rsidRPr="00A92DD8">
          <w:rPr>
            <w:rStyle w:val="CrossReference"/>
          </w:rPr>
          <w:t>Campaign-related Metadata</w:t>
        </w:r>
      </w:fldSimple>
      <w:r w:rsidR="005E66DA">
        <w:t xml:space="preserve">. </w:t>
      </w:r>
    </w:p>
    <w:tbl>
      <w:tblPr>
        <w:tblStyle w:val="TableSimple"/>
        <w:tblW w:w="0" w:type="auto"/>
        <w:tblLook w:val="04A0"/>
      </w:tblPr>
      <w:tblGrid>
        <w:gridCol w:w="1460"/>
        <w:gridCol w:w="7402"/>
      </w:tblGrid>
      <w:tr w:rsidR="0079636E" w:rsidTr="005E66DA">
        <w:tc>
          <w:tcPr>
            <w:tcW w:w="0" w:type="auto"/>
          </w:tcPr>
          <w:p w:rsidR="001310CE" w:rsidRPr="00F2736F" w:rsidRDefault="001310CE" w:rsidP="00305207">
            <w:pPr>
              <w:pStyle w:val="TableText"/>
              <w:rPr>
                <w:rStyle w:val="GUIWord"/>
              </w:rPr>
            </w:pPr>
            <w:r w:rsidRPr="00F2736F">
              <w:rPr>
                <w:rStyle w:val="GUIWord"/>
              </w:rPr>
              <w:t>Agency Code</w:t>
            </w:r>
          </w:p>
        </w:tc>
        <w:tc>
          <w:tcPr>
            <w:tcW w:w="0" w:type="auto"/>
          </w:tcPr>
          <w:p w:rsidR="006C44F0" w:rsidRDefault="001310CE" w:rsidP="0079636E">
            <w:pPr>
              <w:pStyle w:val="TableText"/>
            </w:pPr>
            <w:r>
              <w:t xml:space="preserve">[Alpha string] </w:t>
            </w:r>
            <w:r w:rsidR="006C44F0" w:rsidRPr="006C44F0">
              <w:t>Agency identifier of entity involved in the sample collection</w:t>
            </w:r>
          </w:p>
          <w:p w:rsidR="001310CE" w:rsidRDefault="00C90EF8" w:rsidP="00637AC0">
            <w:pPr>
              <w:pStyle w:val="TableText"/>
            </w:pPr>
            <w:r>
              <w:t xml:space="preserve">Copied from the Agency Code field </w:t>
            </w:r>
            <w:r w:rsidR="0079636E">
              <w:t xml:space="preserve">if it is set in the related </w:t>
            </w:r>
            <w:r w:rsidR="00CC29F0">
              <w:t xml:space="preserve">input </w:t>
            </w:r>
            <w:r w:rsidR="007F4F37">
              <w:t>Spectr</w:t>
            </w:r>
            <w:r w:rsidR="0079636E">
              <w:t>um file</w:t>
            </w:r>
            <w:r>
              <w:t xml:space="preserve"> when </w:t>
            </w:r>
            <w:r w:rsidR="0079636E">
              <w:t>it is</w:t>
            </w:r>
            <w:r>
              <w:t xml:space="preserve"> loaded.</w:t>
            </w:r>
          </w:p>
        </w:tc>
      </w:tr>
      <w:tr w:rsidR="0079636E" w:rsidTr="005E66DA">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6C44F0" w:rsidRDefault="001310CE" w:rsidP="0079636E">
            <w:pPr>
              <w:pStyle w:val="TableText"/>
            </w:pPr>
            <w:r>
              <w:t>[</w:t>
            </w:r>
            <w:r w:rsidRPr="009F280F">
              <w:t>Alpha string</w:t>
            </w:r>
            <w:r>
              <w:t>]</w:t>
            </w:r>
            <w:r w:rsidRPr="009F280F">
              <w:t xml:space="preserve"> </w:t>
            </w:r>
            <w:r w:rsidR="006C44F0" w:rsidRPr="006C44F0">
              <w:t xml:space="preserve">Further specification of a particular </w:t>
            </w:r>
            <w:r w:rsidR="007F4F37">
              <w:t>Campaign</w:t>
            </w:r>
            <w:r w:rsidR="006C44F0" w:rsidRPr="006C44F0">
              <w:t xml:space="preserve">. Mainly used where a SPECCHIO </w:t>
            </w:r>
            <w:r w:rsidR="007F4F37">
              <w:t>Campaign</w:t>
            </w:r>
            <w:r w:rsidR="006C44F0" w:rsidRPr="006C44F0">
              <w:t xml:space="preserve"> comprises several original sampling campaigns</w:t>
            </w:r>
          </w:p>
          <w:p w:rsidR="001310CE" w:rsidRDefault="0079636E" w:rsidP="0079636E">
            <w:pPr>
              <w:pStyle w:val="TableText"/>
            </w:pPr>
            <w:r>
              <w:t xml:space="preserve">Copied from the Campaign Name field if it is set in the related </w:t>
            </w:r>
            <w:r w:rsidR="007F4F37">
              <w:t>Spectr</w:t>
            </w:r>
            <w:r>
              <w:t xml:space="preserve">um file (particularly HDF files) when it is loaded. </w:t>
            </w:r>
          </w:p>
        </w:tc>
      </w:tr>
      <w:tr w:rsidR="0079636E" w:rsidTr="005E66DA">
        <w:tc>
          <w:tcPr>
            <w:tcW w:w="0" w:type="auto"/>
          </w:tcPr>
          <w:p w:rsidR="001310CE" w:rsidRPr="00F2736F" w:rsidRDefault="001310CE" w:rsidP="00305207">
            <w:pPr>
              <w:pStyle w:val="TableText"/>
              <w:rPr>
                <w:rStyle w:val="GUIWord"/>
              </w:rPr>
            </w:pPr>
            <w:r w:rsidRPr="00F2736F">
              <w:rPr>
                <w:rStyle w:val="GUIWord"/>
              </w:rPr>
              <w:t>Project ID</w:t>
            </w:r>
          </w:p>
        </w:tc>
        <w:tc>
          <w:tcPr>
            <w:tcW w:w="0" w:type="auto"/>
          </w:tcPr>
          <w:p w:rsidR="006C44F0" w:rsidRDefault="001310CE" w:rsidP="0079636E">
            <w:pPr>
              <w:pStyle w:val="TableText"/>
            </w:pPr>
            <w:r>
              <w:t>[Alpha string]</w:t>
            </w:r>
            <w:r w:rsidR="0079636E">
              <w:t xml:space="preserve"> </w:t>
            </w:r>
            <w:r w:rsidR="006C44F0" w:rsidRPr="006C44F0">
              <w:t xml:space="preserve">Any project identification applying to this </w:t>
            </w:r>
            <w:r w:rsidR="007F4F37">
              <w:t>Campaign</w:t>
            </w:r>
          </w:p>
          <w:p w:rsidR="001310CE" w:rsidRDefault="0079636E" w:rsidP="00637AC0">
            <w:pPr>
              <w:pStyle w:val="TableText"/>
            </w:pPr>
            <w:r>
              <w:t xml:space="preserve">Copied from the Project ID field if it is set in the related </w:t>
            </w:r>
            <w:r w:rsidR="00CC29F0">
              <w:t xml:space="preserve">input </w:t>
            </w:r>
            <w:r w:rsidR="007F4F37">
              <w:t>Spectr</w:t>
            </w:r>
            <w:r>
              <w:t>um file when it is loaded.</w:t>
            </w:r>
          </w:p>
        </w:tc>
      </w:tr>
    </w:tbl>
    <w:p w:rsidR="001310CE" w:rsidRPr="00155FA4" w:rsidRDefault="001310CE" w:rsidP="00F3610B">
      <w:pPr>
        <w:pStyle w:val="Heading3"/>
      </w:pPr>
      <w:bookmarkStart w:id="183" w:name="_Toc359579888"/>
      <w:r w:rsidRPr="00155FA4">
        <w:t>Data Portal</w:t>
      </w:r>
      <w:r w:rsidR="00F3610B" w:rsidRPr="00F3610B">
        <w:t xml:space="preserve"> </w:t>
      </w:r>
      <w:r w:rsidR="00F3610B">
        <w:t>Group</w:t>
      </w:r>
      <w:bookmarkEnd w:id="183"/>
    </w:p>
    <w:p w:rsidR="001310CE" w:rsidRPr="004A2EFA" w:rsidRDefault="001310CE" w:rsidP="00A7583F">
      <w:pPr>
        <w:pStyle w:val="Body"/>
      </w:pPr>
      <w:r w:rsidRPr="00245A33">
        <w:t xml:space="preserve">These </w:t>
      </w:r>
      <w:r w:rsidR="009F581D" w:rsidRPr="00245A33">
        <w:t xml:space="preserve">Metadata </w:t>
      </w:r>
      <w:r w:rsidR="009F581D">
        <w:t xml:space="preserve">Attributes </w:t>
      </w:r>
      <w:r w:rsidRPr="00245A33">
        <w:t>relate to the Publishing of the Spectrum on the Australian National Data S</w:t>
      </w:r>
      <w:r w:rsidR="00151B64" w:rsidRPr="00151B64">
        <w:t>ervice</w:t>
      </w:r>
      <w:r w:rsidR="009F581D">
        <w:t xml:space="preserve"> (ANDS)</w:t>
      </w:r>
      <w:r w:rsidRPr="00151B64">
        <w:t>.</w:t>
      </w:r>
      <w:r w:rsidRPr="00245A33">
        <w:t xml:space="preserve"> </w:t>
      </w:r>
      <w:r w:rsidR="004A2EFA">
        <w:t xml:space="preserve">See </w:t>
      </w:r>
      <w:r w:rsidR="004A2EFA" w:rsidRPr="0095776F">
        <w:rPr>
          <w:rStyle w:val="CrossReference"/>
        </w:rPr>
        <w:t xml:space="preserve">Chapter </w:t>
      </w:r>
      <w:fldSimple w:instr=" REF _Ref358385166 \r \h  \* MERGEFORMAT ">
        <w:r w:rsidR="00A92DD8" w:rsidRPr="00A92DD8">
          <w:rPr>
            <w:rStyle w:val="CrossReference"/>
          </w:rPr>
          <w:t>7</w:t>
        </w:r>
      </w:fldSimple>
      <w:r w:rsidR="0095776F" w:rsidRPr="0095776F">
        <w:rPr>
          <w:rStyle w:val="CrossReference"/>
        </w:rPr>
        <w:t xml:space="preserve"> </w:t>
      </w:r>
      <w:fldSimple w:instr=" REF _Ref358385166 \h  \* MERGEFORMAT ">
        <w:r w:rsidR="00A92DD8" w:rsidRPr="00A92DD8">
          <w:rPr>
            <w:rStyle w:val="CrossReference"/>
          </w:rPr>
          <w:t>Publishing Data to ANDS</w:t>
        </w:r>
      </w:fldSimple>
      <w:r w:rsidR="0095776F">
        <w:rPr>
          <w:rStyle w:val="CrossReference"/>
        </w:rPr>
        <w:t xml:space="preserve"> </w:t>
      </w:r>
      <w:r w:rsidR="004A2EFA">
        <w:t>for more information about the use of the Attributes in this Group.</w:t>
      </w:r>
    </w:p>
    <w:tbl>
      <w:tblPr>
        <w:tblStyle w:val="TableSimple"/>
        <w:tblW w:w="0" w:type="auto"/>
        <w:tblLook w:val="04A0"/>
      </w:tblPr>
      <w:tblGrid>
        <w:gridCol w:w="1562"/>
        <w:gridCol w:w="7300"/>
      </w:tblGrid>
      <w:tr w:rsidR="00A930A1" w:rsidTr="0061012D">
        <w:tc>
          <w:tcPr>
            <w:tcW w:w="0" w:type="auto"/>
          </w:tcPr>
          <w:p w:rsidR="001310CE" w:rsidRDefault="001310CE" w:rsidP="00305207">
            <w:pPr>
              <w:pStyle w:val="TableText"/>
              <w:rPr>
                <w:rStyle w:val="GUIWord"/>
              </w:rPr>
            </w:pPr>
            <w:r w:rsidRPr="00F2736F">
              <w:rPr>
                <w:rStyle w:val="GUIWord"/>
              </w:rPr>
              <w:t>ANDS Collection Key</w:t>
            </w:r>
          </w:p>
          <w:p w:rsidR="005A4108" w:rsidRPr="00EF08F9" w:rsidRDefault="00EF08F9" w:rsidP="00EF08F9">
            <w:pPr>
              <w:pStyle w:val="TableText"/>
            </w:pPr>
            <w:r w:rsidRPr="00EF08F9">
              <w:t>Multiple permitted</w:t>
            </w:r>
          </w:p>
        </w:tc>
        <w:tc>
          <w:tcPr>
            <w:tcW w:w="0" w:type="auto"/>
          </w:tcPr>
          <w:p w:rsidR="00F97784" w:rsidRDefault="00C83101" w:rsidP="00305207">
            <w:pPr>
              <w:pStyle w:val="TableText"/>
            </w:pPr>
            <w:r>
              <w:t xml:space="preserve">[Alpha string] </w:t>
            </w:r>
            <w:r w:rsidR="001310CE">
              <w:t>The ANDS Collection Key</w:t>
            </w:r>
            <w:r w:rsidR="006B0A5F">
              <w:t>s</w:t>
            </w:r>
            <w:r w:rsidR="001310CE">
              <w:t xml:space="preserve"> </w:t>
            </w:r>
            <w:r w:rsidR="006B0A5F">
              <w:t>under which this Spectrum has been Published.</w:t>
            </w:r>
          </w:p>
          <w:p w:rsidR="00A930A1" w:rsidRDefault="00A930A1" w:rsidP="00305207">
            <w:pPr>
              <w:pStyle w:val="TableText"/>
            </w:pPr>
            <w:r>
              <w:t xml:space="preserve">This Metadata Attribute is only available when accessing a </w:t>
            </w:r>
            <w:r w:rsidR="00F52044">
              <w:t>SPECCHIO</w:t>
            </w:r>
            <w:r>
              <w:t xml:space="preserve"> Server which is ANDS-enabled.</w:t>
            </w:r>
          </w:p>
          <w:p w:rsidR="006B0A5F" w:rsidRDefault="0061012D" w:rsidP="00305207">
            <w:pPr>
              <w:pStyle w:val="TableText"/>
            </w:pPr>
            <w:r>
              <w:t>This Attribute supports multiple values, with a</w:t>
            </w:r>
            <w:r w:rsidR="006B0A5F">
              <w:t xml:space="preserve"> new additional value written each time the Spectrum is part of a Collection which is Published to ANDS.</w:t>
            </w:r>
          </w:p>
          <w:p w:rsidR="00F97784" w:rsidRPr="006B0A5F" w:rsidRDefault="00C83101" w:rsidP="006B0A5F">
            <w:pPr>
              <w:pStyle w:val="TableText"/>
            </w:pPr>
            <w:r>
              <w:t>It is p</w:t>
            </w:r>
            <w:r w:rsidR="00F97784">
              <w:t xml:space="preserve">ossible to </w:t>
            </w:r>
            <w:r>
              <w:t>edit this Metadata Attribute, but it is strongly recommended not to.</w:t>
            </w:r>
          </w:p>
        </w:tc>
      </w:tr>
      <w:tr w:rsidR="00A930A1" w:rsidTr="0061012D">
        <w:tc>
          <w:tcPr>
            <w:tcW w:w="0" w:type="auto"/>
          </w:tcPr>
          <w:p w:rsidR="001310CE" w:rsidRPr="00F2736F" w:rsidRDefault="001310CE" w:rsidP="00305207">
            <w:pPr>
              <w:pStyle w:val="TableText"/>
              <w:rPr>
                <w:rStyle w:val="GUIWord"/>
              </w:rPr>
            </w:pPr>
            <w:r w:rsidRPr="00F2736F">
              <w:rPr>
                <w:rStyle w:val="GUIWord"/>
              </w:rPr>
              <w:t>Data Usage Policy</w:t>
            </w:r>
          </w:p>
        </w:tc>
        <w:tc>
          <w:tcPr>
            <w:tcW w:w="0" w:type="auto"/>
          </w:tcPr>
          <w:p w:rsidR="006C44F0" w:rsidRDefault="006C44F0" w:rsidP="006C44F0">
            <w:pPr>
              <w:pStyle w:val="TableText"/>
            </w:pPr>
            <w:r>
              <w:t xml:space="preserve">[Alpha string] </w:t>
            </w:r>
            <w:r w:rsidRPr="006C44F0">
              <w:t xml:space="preserve">String that defines the usage policy, </w:t>
            </w:r>
            <w:r w:rsidR="005B4723">
              <w:t>for example</w:t>
            </w:r>
            <w:r w:rsidRPr="006C44F0">
              <w:t xml:space="preserve"> </w:t>
            </w:r>
            <w:r w:rsidR="00C83101">
              <w:t>“Please cite XXX et al” or “</w:t>
            </w:r>
            <w:r w:rsidRPr="006C44F0">
              <w:t>In</w:t>
            </w:r>
            <w:r w:rsidR="00C83101">
              <w:t>form the principal investigator”</w:t>
            </w:r>
          </w:p>
          <w:p w:rsidR="001310CE" w:rsidRDefault="00151B64" w:rsidP="006B0A5F">
            <w:pPr>
              <w:pStyle w:val="TableText"/>
            </w:pPr>
            <w:r>
              <w:t xml:space="preserve">The value of this </w:t>
            </w:r>
            <w:r w:rsidR="004A2EFA">
              <w:t>Attribute</w:t>
            </w:r>
            <w:r>
              <w:t xml:space="preserve"> is copied to the </w:t>
            </w:r>
            <w:r w:rsidR="004A2EFA">
              <w:t xml:space="preserve">Published </w:t>
            </w:r>
            <w:r>
              <w:t xml:space="preserve">Collection when this </w:t>
            </w:r>
            <w:r w:rsidR="007F4F37">
              <w:t>Spectr</w:t>
            </w:r>
            <w:r>
              <w:t>um is published to ANDS.</w:t>
            </w:r>
          </w:p>
        </w:tc>
      </w:tr>
      <w:tr w:rsidR="00A930A1" w:rsidTr="0061012D">
        <w:tc>
          <w:tcPr>
            <w:tcW w:w="0" w:type="auto"/>
          </w:tcPr>
          <w:p w:rsidR="00623286" w:rsidRDefault="001310CE" w:rsidP="00623286">
            <w:pPr>
              <w:pStyle w:val="TableText"/>
              <w:rPr>
                <w:rStyle w:val="GUIWord"/>
              </w:rPr>
            </w:pPr>
            <w:r w:rsidRPr="00F2736F">
              <w:rPr>
                <w:rStyle w:val="GUIWord"/>
              </w:rPr>
              <w:t>FOR Code</w:t>
            </w:r>
            <w:r w:rsidR="00623286">
              <w:rPr>
                <w:rStyle w:val="GUIWord"/>
              </w:rPr>
              <w:t xml:space="preserve"> </w:t>
            </w:r>
          </w:p>
          <w:p w:rsidR="001310CE" w:rsidRPr="00F2736F" w:rsidRDefault="00623286" w:rsidP="00623286">
            <w:pPr>
              <w:pStyle w:val="TableText"/>
              <w:rPr>
                <w:rStyle w:val="GUIWord"/>
              </w:rPr>
            </w:pPr>
            <w:r w:rsidRPr="00EF08F9">
              <w:t>Multiple permitted</w:t>
            </w:r>
          </w:p>
        </w:tc>
        <w:tc>
          <w:tcPr>
            <w:tcW w:w="0" w:type="auto"/>
          </w:tcPr>
          <w:p w:rsidR="00151B64" w:rsidRDefault="005B4723" w:rsidP="005B4723">
            <w:pPr>
              <w:pStyle w:val="TableText"/>
            </w:pPr>
            <w:r>
              <w:t xml:space="preserve">[Dropdown List] </w:t>
            </w:r>
            <w:r w:rsidR="00F52044">
              <w:t>SPECCHIO</w:t>
            </w:r>
            <w:r>
              <w:t xml:space="preserve"> supports selection from a small relevant subset of the Field of Research codes defined </w:t>
            </w:r>
            <w:r w:rsidR="00CC29F0">
              <w:t>by the Australian Bureau of Statistics</w:t>
            </w:r>
            <w:r w:rsidR="00DC1E70">
              <w:t xml:space="preserve"> </w:t>
            </w:r>
            <w:sdt>
              <w:sdtPr>
                <w:id w:val="12130827"/>
                <w:citation/>
              </w:sdtPr>
              <w:sdtContent>
                <w:r w:rsidR="00AE2F37">
                  <w:fldChar w:fldCharType="begin"/>
                </w:r>
                <w:r w:rsidR="0087393F">
                  <w:rPr>
                    <w:lang w:val="en-AU"/>
                  </w:rPr>
                  <w:instrText xml:space="preserve"> CITATION Aus08 \l 3081  </w:instrText>
                </w:r>
                <w:r w:rsidR="00AE2F37">
                  <w:fldChar w:fldCharType="separate"/>
                </w:r>
                <w:r w:rsidR="00A92DD8" w:rsidRPr="00A92DD8">
                  <w:rPr>
                    <w:noProof/>
                    <w:lang w:val="en-AU"/>
                  </w:rPr>
                  <w:t>(Australian Research Council, 2008)</w:t>
                </w:r>
                <w:r w:rsidR="00AE2F37">
                  <w:fldChar w:fldCharType="end"/>
                </w:r>
              </w:sdtContent>
            </w:sdt>
            <w:r w:rsidR="00CC29F0">
              <w:t>.</w:t>
            </w:r>
          </w:p>
          <w:p w:rsidR="00A930A1" w:rsidRDefault="00A930A1" w:rsidP="00A930A1">
            <w:pPr>
              <w:pStyle w:val="TableText"/>
            </w:pPr>
            <w:r>
              <w:t xml:space="preserve">This Metadata Attribute is only available when accessing a </w:t>
            </w:r>
            <w:r w:rsidR="00F52044">
              <w:t>SPECCHIO</w:t>
            </w:r>
            <w:r>
              <w:t xml:space="preserve"> Server which is ANDS-enabled.</w:t>
            </w:r>
          </w:p>
          <w:p w:rsidR="001310CE" w:rsidRDefault="00151B64" w:rsidP="005B4723">
            <w:pPr>
              <w:pStyle w:val="TableText"/>
            </w:pPr>
            <w:r>
              <w:t xml:space="preserve">The value of this </w:t>
            </w:r>
            <w:r w:rsidR="004A2EFA" w:rsidRPr="004A2EFA">
              <w:t xml:space="preserve">Attribute </w:t>
            </w:r>
            <w:r>
              <w:t xml:space="preserve">is copied to the </w:t>
            </w:r>
            <w:r w:rsidR="004A2EFA">
              <w:t xml:space="preserve">Published </w:t>
            </w:r>
            <w:r>
              <w:t xml:space="preserve">Collection when this </w:t>
            </w:r>
            <w:r w:rsidR="007F4F37">
              <w:t>Spectr</w:t>
            </w:r>
            <w:r w:rsidR="004A2EFA">
              <w:t>um</w:t>
            </w:r>
            <w:r>
              <w:t xml:space="preserve"> is published to ANDS.</w:t>
            </w:r>
          </w:p>
        </w:tc>
      </w:tr>
      <w:tr w:rsidR="00A930A1" w:rsidTr="0061012D">
        <w:tc>
          <w:tcPr>
            <w:tcW w:w="0" w:type="auto"/>
          </w:tcPr>
          <w:p w:rsidR="008E6E6B" w:rsidRPr="00F2736F" w:rsidRDefault="008E6E6B" w:rsidP="00305207">
            <w:pPr>
              <w:pStyle w:val="TableText"/>
              <w:rPr>
                <w:rStyle w:val="GUIWord"/>
              </w:rPr>
            </w:pPr>
            <w:r>
              <w:rPr>
                <w:rStyle w:val="GUIWord"/>
              </w:rPr>
              <w:t>Digital Object Identifier</w:t>
            </w:r>
          </w:p>
        </w:tc>
        <w:tc>
          <w:tcPr>
            <w:tcW w:w="0" w:type="auto"/>
          </w:tcPr>
          <w:p w:rsidR="008E6E6B" w:rsidRDefault="008E6E6B" w:rsidP="005B4723">
            <w:pPr>
              <w:pStyle w:val="TableText"/>
            </w:pPr>
            <w:r>
              <w:t xml:space="preserve">[Alpha string] </w:t>
            </w:r>
            <w:r w:rsidRPr="008E6E6B">
              <w:rPr>
                <w:rStyle w:val="DocActionChar"/>
              </w:rPr>
              <w:t>%%%</w:t>
            </w:r>
            <w:r w:rsidR="00DA17D3">
              <w:rPr>
                <w:rStyle w:val="DocActionChar"/>
              </w:rPr>
              <w:t>%</w:t>
            </w:r>
            <w:r w:rsidRPr="008E6E6B">
              <w:rPr>
                <w:rStyle w:val="DocActionChar"/>
              </w:rPr>
              <w:t xml:space="preserve"> How should this be described? </w:t>
            </w:r>
            <w:r w:rsidR="00623286">
              <w:rPr>
                <w:rStyle w:val="DocActionChar"/>
              </w:rPr>
              <w:t xml:space="preserve">Does this relate to </w:t>
            </w:r>
            <w:hyperlink r:id="rId33" w:history="1">
              <w:r w:rsidR="00623286">
                <w:rPr>
                  <w:rStyle w:val="Hyperlink"/>
                </w:rPr>
                <w:t>http://www.doi.org/</w:t>
              </w:r>
            </w:hyperlink>
            <w:r w:rsidR="00623286">
              <w:rPr>
                <w:rStyle w:val="DocActionChar"/>
              </w:rPr>
              <w:t xml:space="preserve">? </w:t>
            </w:r>
            <w:r w:rsidRPr="008E6E6B">
              <w:rPr>
                <w:rStyle w:val="DocActionChar"/>
              </w:rPr>
              <w:t>Elaine</w:t>
            </w:r>
          </w:p>
          <w:p w:rsidR="008E6E6B" w:rsidRDefault="008E6E6B" w:rsidP="005B4723">
            <w:pPr>
              <w:pStyle w:val="TableText"/>
            </w:pPr>
            <w:r>
              <w:t xml:space="preserve">The value of this </w:t>
            </w:r>
            <w:r w:rsidRPr="004A2EFA">
              <w:t xml:space="preserve">Attribute </w:t>
            </w:r>
            <w:r>
              <w:t xml:space="preserve">is copied to the Published Collection when this </w:t>
            </w:r>
            <w:r w:rsidR="007F4F37">
              <w:t>Spectr</w:t>
            </w:r>
            <w:r>
              <w:t>um is published to ANDS.</w:t>
            </w:r>
          </w:p>
        </w:tc>
      </w:tr>
    </w:tbl>
    <w:p w:rsidR="001310CE" w:rsidRPr="00155FA4" w:rsidRDefault="001310CE" w:rsidP="00F3610B">
      <w:pPr>
        <w:pStyle w:val="Heading3"/>
      </w:pPr>
      <w:bookmarkStart w:id="184" w:name="_Toc359579889"/>
      <w:r w:rsidRPr="00155FA4">
        <w:t>Environmental Conditions</w:t>
      </w:r>
      <w:r w:rsidR="00F3610B" w:rsidRPr="00F3610B">
        <w:t xml:space="preserve"> </w:t>
      </w:r>
      <w:r w:rsidR="00F3610B">
        <w:t>Group</w:t>
      </w:r>
      <w:bookmarkEnd w:id="184"/>
    </w:p>
    <w:p w:rsidR="001310CE" w:rsidRPr="00245A33" w:rsidRDefault="001310CE" w:rsidP="00A7583F">
      <w:pPr>
        <w:pStyle w:val="Body"/>
      </w:pPr>
      <w:r w:rsidRPr="00245A33">
        <w:t xml:space="preserve">These </w:t>
      </w:r>
      <w:r w:rsidR="007F4F37">
        <w:t>Metadata</w:t>
      </w:r>
      <w:r w:rsidRPr="00245A33">
        <w:t xml:space="preserve"> describe the environmental conditions at the time the Spectrum measurements were taken.</w:t>
      </w:r>
    </w:p>
    <w:tbl>
      <w:tblPr>
        <w:tblStyle w:val="TableSimple"/>
        <w:tblW w:w="0" w:type="auto"/>
        <w:tblLook w:val="04A0"/>
      </w:tblPr>
      <w:tblGrid>
        <w:gridCol w:w="2138"/>
        <w:gridCol w:w="6724"/>
      </w:tblGrid>
      <w:tr w:rsidR="001310CE" w:rsidTr="0061012D">
        <w:tc>
          <w:tcPr>
            <w:tcW w:w="0" w:type="auto"/>
          </w:tcPr>
          <w:p w:rsidR="001310CE" w:rsidRPr="00F2736F" w:rsidRDefault="001310CE" w:rsidP="00305207">
            <w:pPr>
              <w:pStyle w:val="TableText"/>
              <w:rPr>
                <w:rStyle w:val="GUIWord"/>
              </w:rPr>
            </w:pPr>
            <w:r w:rsidRPr="00F2736F">
              <w:rPr>
                <w:rStyle w:val="GUIWord"/>
              </w:rPr>
              <w:t>Air Pressure</w:t>
            </w:r>
          </w:p>
        </w:tc>
        <w:tc>
          <w:tcPr>
            <w:tcW w:w="0" w:type="auto"/>
          </w:tcPr>
          <w:p w:rsidR="001310CE" w:rsidRDefault="001310CE" w:rsidP="006C44F0">
            <w:pPr>
              <w:pStyle w:val="TableText"/>
            </w:pPr>
            <w:r>
              <w:t>[</w:t>
            </w:r>
            <w:r w:rsidRPr="00084655">
              <w:t>hPa</w:t>
            </w:r>
            <w:ins w:id="185" w:author="Peter" w:date="2013-05-08T09:19:00Z">
              <w:r>
                <w:t>]</w:t>
              </w:r>
            </w:ins>
            <w:r w:rsidR="006C44F0">
              <w:t xml:space="preserve"> Ambient air pressure</w:t>
            </w:r>
            <w:del w:id="186" w:author="Peter" w:date="2013-05-08T09:19:00Z">
              <w:r>
                <w:delText>]</w:delText>
              </w:r>
            </w:del>
          </w:p>
        </w:tc>
      </w:tr>
      <w:tr w:rsidR="001310CE" w:rsidTr="0061012D">
        <w:tc>
          <w:tcPr>
            <w:tcW w:w="0" w:type="auto"/>
          </w:tcPr>
          <w:p w:rsidR="001310CE" w:rsidRPr="00F2736F" w:rsidRDefault="001310CE" w:rsidP="00305207">
            <w:pPr>
              <w:pStyle w:val="TableText"/>
              <w:rPr>
                <w:rStyle w:val="GUIWord"/>
              </w:rPr>
            </w:pPr>
            <w:r w:rsidRPr="00F2736F">
              <w:rPr>
                <w:rStyle w:val="GUIWord"/>
              </w:rPr>
              <w:t>Ambient Temperature</w:t>
            </w:r>
          </w:p>
        </w:tc>
        <w:tc>
          <w:tcPr>
            <w:tcW w:w="0" w:type="auto"/>
          </w:tcPr>
          <w:p w:rsidR="001310CE" w:rsidRDefault="001310CE" w:rsidP="004A2EFA">
            <w:pPr>
              <w:pStyle w:val="TableText"/>
            </w:pPr>
            <w:r>
              <w:t>[</w:t>
            </w:r>
            <w:r w:rsidR="004A2EFA">
              <w:t>D</w:t>
            </w:r>
            <w:r w:rsidRPr="00084655">
              <w:t>egrees Celsius</w:t>
            </w:r>
            <w:ins w:id="187" w:author="Peter" w:date="2013-05-08T09:19:00Z">
              <w:r>
                <w:t>]</w:t>
              </w:r>
            </w:ins>
            <w:r w:rsidR="006C44F0">
              <w:t xml:space="preserve"> Ambient air temperature</w:t>
            </w:r>
            <w:del w:id="188" w:author="Peter" w:date="2013-05-08T09:19:00Z">
              <w:r>
                <w:delText>]</w:delText>
              </w:r>
            </w:del>
          </w:p>
        </w:tc>
      </w:tr>
      <w:tr w:rsidR="001310CE" w:rsidTr="0061012D">
        <w:tc>
          <w:tcPr>
            <w:tcW w:w="0" w:type="auto"/>
          </w:tcPr>
          <w:p w:rsidR="001310CE" w:rsidRPr="00F2736F" w:rsidRDefault="001310CE" w:rsidP="00305207">
            <w:pPr>
              <w:pStyle w:val="TableText"/>
              <w:rPr>
                <w:rStyle w:val="GUIWord"/>
              </w:rPr>
            </w:pPr>
            <w:r w:rsidRPr="00F2736F">
              <w:rPr>
                <w:rStyle w:val="GUIWord"/>
              </w:rPr>
              <w:t>Cloud Cover</w:t>
            </w:r>
          </w:p>
        </w:tc>
        <w:tc>
          <w:tcPr>
            <w:tcW w:w="0" w:type="auto"/>
          </w:tcPr>
          <w:p w:rsidR="00F20CD9" w:rsidRPr="00843353" w:rsidRDefault="006C44F0" w:rsidP="004567B8">
            <w:pPr>
              <w:pStyle w:val="TableText"/>
            </w:pPr>
            <w:r>
              <w:t xml:space="preserve">[Percentage] </w:t>
            </w:r>
            <w:r w:rsidRPr="006C44F0">
              <w:t xml:space="preserve">Cloud cover as </w:t>
            </w:r>
            <w:r w:rsidR="004567B8">
              <w:t xml:space="preserve">a </w:t>
            </w:r>
            <w:r w:rsidRPr="006C44F0">
              <w:t xml:space="preserve">percentage of </w:t>
            </w:r>
            <w:r w:rsidR="004567B8">
              <w:t xml:space="preserve">the </w:t>
            </w:r>
            <w:r w:rsidRPr="006C44F0">
              <w:t>hemisphere</w:t>
            </w:r>
          </w:p>
        </w:tc>
      </w:tr>
      <w:tr w:rsidR="001310CE" w:rsidTr="0061012D">
        <w:tc>
          <w:tcPr>
            <w:tcW w:w="0" w:type="auto"/>
          </w:tcPr>
          <w:p w:rsidR="001310CE" w:rsidRPr="00F2736F" w:rsidRDefault="001310CE" w:rsidP="00305207">
            <w:pPr>
              <w:pStyle w:val="TableText"/>
              <w:rPr>
                <w:rStyle w:val="GUIWord"/>
              </w:rPr>
            </w:pPr>
            <w:r w:rsidRPr="00F2736F">
              <w:rPr>
                <w:rStyle w:val="GUIWord"/>
              </w:rPr>
              <w:t>Relative Humidity</w:t>
            </w:r>
          </w:p>
        </w:tc>
        <w:tc>
          <w:tcPr>
            <w:tcW w:w="0" w:type="auto"/>
          </w:tcPr>
          <w:p w:rsidR="001310CE" w:rsidRDefault="001310CE" w:rsidP="00305207">
            <w:pPr>
              <w:pStyle w:val="TableText"/>
            </w:pPr>
            <w:ins w:id="189" w:author="Peter" w:date="2013-05-08T09:19:00Z">
              <w:r>
                <w:t>[</w:t>
              </w:r>
            </w:ins>
            <w:r w:rsidR="006C44F0">
              <w:t>Percentage</w:t>
            </w:r>
            <w:ins w:id="190" w:author="Peter" w:date="2013-05-08T09:19:00Z">
              <w:r>
                <w:t>]</w:t>
              </w:r>
            </w:ins>
            <w:r w:rsidR="006C44F0">
              <w:t xml:space="preserve"> </w:t>
            </w:r>
            <w:r w:rsidR="006C44F0" w:rsidRPr="006C44F0">
              <w:t xml:space="preserve">Relative air humidity </w:t>
            </w:r>
            <w:del w:id="191" w:author="Peter" w:date="2013-05-08T09:19:00Z">
              <w:r>
                <w:delText>[%]</w:delText>
              </w:r>
            </w:del>
          </w:p>
        </w:tc>
      </w:tr>
      <w:tr w:rsidR="006C44F0" w:rsidTr="0061012D">
        <w:tc>
          <w:tcPr>
            <w:tcW w:w="0" w:type="auto"/>
          </w:tcPr>
          <w:p w:rsidR="006C44F0" w:rsidRPr="00F2736F" w:rsidRDefault="006C44F0" w:rsidP="00305207">
            <w:pPr>
              <w:pStyle w:val="TableText"/>
              <w:rPr>
                <w:rStyle w:val="GUIWord"/>
              </w:rPr>
            </w:pPr>
            <w:r>
              <w:rPr>
                <w:rStyle w:val="GUIWord"/>
              </w:rPr>
              <w:t>Sampling Environment</w:t>
            </w:r>
          </w:p>
        </w:tc>
        <w:tc>
          <w:tcPr>
            <w:tcW w:w="0" w:type="auto"/>
          </w:tcPr>
          <w:p w:rsidR="00D0611E" w:rsidRPr="00D0611E" w:rsidRDefault="006C44F0" w:rsidP="006E169B">
            <w:pPr>
              <w:pStyle w:val="TableText"/>
            </w:pPr>
            <w:r>
              <w:t>[</w:t>
            </w:r>
            <w:r w:rsidR="00821621">
              <w:t>Drop down list</w:t>
            </w:r>
            <w:r>
              <w:t xml:space="preserve">] </w:t>
            </w:r>
            <w:r w:rsidRPr="006C44F0">
              <w:t>Describes where data were spectrally acquired, i.e. Field or laboratory</w:t>
            </w:r>
          </w:p>
        </w:tc>
      </w:tr>
      <w:tr w:rsidR="001310CE" w:rsidTr="0061012D">
        <w:tc>
          <w:tcPr>
            <w:tcW w:w="0" w:type="auto"/>
          </w:tcPr>
          <w:p w:rsidR="001310CE" w:rsidRPr="00F2736F" w:rsidRDefault="001310CE" w:rsidP="00305207">
            <w:pPr>
              <w:pStyle w:val="TableText"/>
              <w:rPr>
                <w:rStyle w:val="GUIWord"/>
              </w:rPr>
            </w:pPr>
            <w:r w:rsidRPr="00F2736F">
              <w:rPr>
                <w:rStyle w:val="GUIWord"/>
              </w:rPr>
              <w:t>Weather Conditions</w:t>
            </w:r>
          </w:p>
        </w:tc>
        <w:tc>
          <w:tcPr>
            <w:tcW w:w="0" w:type="auto"/>
          </w:tcPr>
          <w:p w:rsidR="00AE0AA7" w:rsidRDefault="006C44F0">
            <w:pPr>
              <w:pStyle w:val="TableText"/>
            </w:pPr>
            <w:r>
              <w:t>[Alpha string] D</w:t>
            </w:r>
            <w:r w:rsidRPr="006C44F0">
              <w:t>escription of weather conditions</w:t>
            </w:r>
          </w:p>
        </w:tc>
      </w:tr>
      <w:tr w:rsidR="001310CE" w:rsidTr="0061012D">
        <w:tc>
          <w:tcPr>
            <w:tcW w:w="0" w:type="auto"/>
          </w:tcPr>
          <w:p w:rsidR="001310CE" w:rsidRPr="00F2736F" w:rsidRDefault="001310CE" w:rsidP="00305207">
            <w:pPr>
              <w:pStyle w:val="TableText"/>
              <w:rPr>
                <w:rStyle w:val="GUIWord"/>
              </w:rPr>
            </w:pPr>
            <w:r w:rsidRPr="00F2736F">
              <w:rPr>
                <w:rStyle w:val="GUIWord"/>
              </w:rPr>
              <w:t>Wind Direction</w:t>
            </w:r>
          </w:p>
        </w:tc>
        <w:tc>
          <w:tcPr>
            <w:tcW w:w="0" w:type="auto"/>
          </w:tcPr>
          <w:p w:rsidR="00AE0AA7" w:rsidRDefault="006C44F0">
            <w:pPr>
              <w:pStyle w:val="TableText"/>
            </w:pPr>
            <w:r>
              <w:t xml:space="preserve">[Degrees] </w:t>
            </w:r>
            <w:r w:rsidRPr="006C44F0">
              <w:t>Direction where wind is coming from</w:t>
            </w:r>
          </w:p>
          <w:p w:rsidR="006A683F" w:rsidRDefault="0061012D">
            <w:pPr>
              <w:pStyle w:val="TableText"/>
            </w:pPr>
            <w:r>
              <w:t>Enter a bearing, that is, clockwise from North.</w:t>
            </w:r>
          </w:p>
        </w:tc>
      </w:tr>
      <w:tr w:rsidR="001310CE" w:rsidTr="0061012D">
        <w:tc>
          <w:tcPr>
            <w:tcW w:w="0" w:type="auto"/>
          </w:tcPr>
          <w:p w:rsidR="001310CE" w:rsidRPr="00F2736F" w:rsidRDefault="001310CE" w:rsidP="00305207">
            <w:pPr>
              <w:pStyle w:val="TableText"/>
              <w:rPr>
                <w:rStyle w:val="GUIWord"/>
              </w:rPr>
            </w:pPr>
            <w:r w:rsidRPr="00F2736F">
              <w:rPr>
                <w:rStyle w:val="GUIWord"/>
              </w:rPr>
              <w:t>Wind Speed</w:t>
            </w:r>
          </w:p>
        </w:tc>
        <w:tc>
          <w:tcPr>
            <w:tcW w:w="0" w:type="auto"/>
          </w:tcPr>
          <w:p w:rsidR="0061012D" w:rsidRDefault="006C44F0" w:rsidP="0061012D">
            <w:pPr>
              <w:pStyle w:val="TableText"/>
            </w:pPr>
            <w:r>
              <w:t xml:space="preserve">[Metres/second] </w:t>
            </w:r>
            <w:r w:rsidRPr="006C44F0">
              <w:t>Speed of the wind</w:t>
            </w:r>
          </w:p>
        </w:tc>
      </w:tr>
    </w:tbl>
    <w:p w:rsidR="001310CE" w:rsidRPr="00155FA4" w:rsidRDefault="001310CE" w:rsidP="00F3610B">
      <w:pPr>
        <w:pStyle w:val="Heading3"/>
      </w:pPr>
      <w:bookmarkStart w:id="192" w:name="_Toc359579890"/>
      <w:r w:rsidRPr="00155FA4">
        <w:t>General</w:t>
      </w:r>
      <w:r w:rsidR="00F3610B" w:rsidRPr="00F3610B">
        <w:t xml:space="preserve"> </w:t>
      </w:r>
      <w:r w:rsidR="00F3610B">
        <w:t>Group</w:t>
      </w:r>
      <w:bookmarkEnd w:id="192"/>
    </w:p>
    <w:p w:rsidR="001310CE" w:rsidRPr="00245A33" w:rsidRDefault="001310CE" w:rsidP="00A7583F">
      <w:pPr>
        <w:pStyle w:val="Body"/>
      </w:pPr>
      <w:r w:rsidRPr="00245A33">
        <w:t xml:space="preserve">This </w:t>
      </w:r>
      <w:r w:rsidR="007F4F37">
        <w:t>Metadata</w:t>
      </w:r>
      <w:r w:rsidRPr="00245A33">
        <w:t xml:space="preserve"> </w:t>
      </w:r>
      <w:r w:rsidR="004C3526">
        <w:t>Group</w:t>
      </w:r>
      <w:r w:rsidRPr="00245A33">
        <w:t xml:space="preserve"> collects together information about the Spectrum’s file.</w:t>
      </w:r>
    </w:p>
    <w:tbl>
      <w:tblPr>
        <w:tblStyle w:val="TableSimple"/>
        <w:tblW w:w="0" w:type="auto"/>
        <w:tblLook w:val="04A0"/>
      </w:tblPr>
      <w:tblGrid>
        <w:gridCol w:w="1617"/>
        <w:gridCol w:w="7245"/>
      </w:tblGrid>
      <w:tr w:rsidR="001310CE" w:rsidTr="00EF08F9">
        <w:tc>
          <w:tcPr>
            <w:tcW w:w="0" w:type="auto"/>
          </w:tcPr>
          <w:p w:rsidR="001310CE" w:rsidRPr="00F2736F" w:rsidRDefault="001310CE" w:rsidP="00305207">
            <w:pPr>
              <w:pStyle w:val="TableText"/>
              <w:rPr>
                <w:rStyle w:val="GUIWord"/>
              </w:rPr>
            </w:pPr>
            <w:r w:rsidRPr="00F2736F">
              <w:rPr>
                <w:rStyle w:val="GUIWord"/>
              </w:rPr>
              <w:t>Acquisition Time</w:t>
            </w:r>
          </w:p>
        </w:tc>
        <w:tc>
          <w:tcPr>
            <w:tcW w:w="0" w:type="auto"/>
          </w:tcPr>
          <w:p w:rsidR="006C44F0" w:rsidRDefault="006C44F0" w:rsidP="00C96D90">
            <w:pPr>
              <w:pStyle w:val="TableText"/>
            </w:pPr>
            <w:r>
              <w:t>[Date/Time 24h] UTC t</w:t>
            </w:r>
            <w:r w:rsidRPr="006C44F0">
              <w:t xml:space="preserve">ime </w:t>
            </w:r>
            <w:r>
              <w:t xml:space="preserve">when </w:t>
            </w:r>
            <w:r w:rsidR="007F4F37">
              <w:t>Spectr</w:t>
            </w:r>
            <w:r w:rsidRPr="006C44F0">
              <w:t xml:space="preserve">um was measured </w:t>
            </w:r>
          </w:p>
          <w:p w:rsidR="001310CE" w:rsidRDefault="00C96D90" w:rsidP="00C96D90">
            <w:pPr>
              <w:pStyle w:val="TableText"/>
              <w:rPr>
                <w:del w:id="193" w:author="Peter" w:date="2013-05-08T09:19:00Z"/>
              </w:rPr>
            </w:pPr>
            <w:ins w:id="194" w:author="Peter" w:date="2013-05-08T09:19:00Z">
              <w:r>
                <w:t xml:space="preserve">If </w:t>
              </w:r>
              <w:r w:rsidR="002935FF">
                <w:t>the acquisition system’s</w:t>
              </w:r>
            </w:ins>
            <w:del w:id="195" w:author="Peter" w:date="2013-05-08T09:19:00Z">
              <w:r>
                <w:delText xml:space="preserve"> This</w:delText>
              </w:r>
            </w:del>
            <w:r>
              <w:t xml:space="preserve"> time </w:t>
            </w:r>
            <w:ins w:id="196" w:author="Peter" w:date="2013-05-08T09:19:00Z">
              <w:r w:rsidR="002935FF">
                <w:t>was</w:t>
              </w:r>
            </w:ins>
            <w:del w:id="197" w:author="Peter" w:date="2013-05-08T09:19:00Z">
              <w:r>
                <w:delText>is set from %%%. If this is</w:delText>
              </w:r>
            </w:del>
            <w:r>
              <w:t xml:space="preserve"> not set to UTC, </w:t>
            </w:r>
            <w:ins w:id="198" w:author="Peter" w:date="2013-05-08T09:19:00Z">
              <w:r w:rsidR="002935FF">
                <w:t>then</w:t>
              </w:r>
            </w:ins>
            <w:del w:id="199" w:author="Peter" w:date="2013-05-08T09:19:00Z">
              <w:r>
                <w:delText>it is necessary to</w:delText>
              </w:r>
            </w:del>
            <w:r>
              <w:t xml:space="preserve"> adjust the time to UTC using the </w:t>
            </w:r>
            <w:r w:rsidRPr="00C96D90">
              <w:rPr>
                <w:rStyle w:val="GUIWord"/>
              </w:rPr>
              <w:t>Special functions/Correct local time to UTC</w:t>
            </w:r>
            <w:r>
              <w:t xml:space="preserve"> function described in section</w:t>
            </w:r>
            <w:r w:rsidR="0095776F">
              <w:t xml:space="preserve"> </w:t>
            </w:r>
            <w:fldSimple w:instr=" REF _Ref359316679 \r \h  \* MERGEFORMAT ">
              <w:r w:rsidR="00A92DD8" w:rsidRPr="00A92DD8">
                <w:rPr>
                  <w:rStyle w:val="CrossReference"/>
                </w:rPr>
                <w:t>4.14</w:t>
              </w:r>
            </w:fldSimple>
            <w:r w:rsidR="00EF08F9" w:rsidRPr="00EF08F9">
              <w:rPr>
                <w:rStyle w:val="CrossReference"/>
              </w:rPr>
              <w:t xml:space="preserve"> </w:t>
            </w:r>
            <w:fldSimple w:instr=" REF _Ref359316685 \h  \* MERGEFORMAT ">
              <w:r w:rsidR="00A92DD8" w:rsidRPr="00A92DD8">
                <w:rPr>
                  <w:rStyle w:val="CrossReference"/>
                </w:rPr>
                <w:t>UTC Time Correction</w:t>
              </w:r>
            </w:fldSimple>
            <w:ins w:id="200" w:author="Peter" w:date="2013-05-08T09:19:00Z">
              <w:r>
                <w:t>.</w:t>
              </w:r>
            </w:ins>
            <w:del w:id="201" w:author="Peter" w:date="2013-05-08T09:19:00Z">
              <w:r>
                <w:delText>%%%.</w:delText>
              </w:r>
            </w:del>
          </w:p>
          <w:p w:rsidR="004872A3" w:rsidRDefault="00C96D90">
            <w:pPr>
              <w:pStyle w:val="TableText"/>
              <w:pPrChange w:id="202" w:author="Peter" w:date="2013-05-08T09:19:00Z">
                <w:pPr>
                  <w:pStyle w:val="DocAction"/>
                </w:pPr>
              </w:pPrChange>
            </w:pPr>
            <w:del w:id="203" w:author="Peter" w:date="2013-05-08T09:19:00Z">
              <w:r>
                <w:delText>%%% Is this ever correct at upload? Is it always set from the system time – client or server’s?</w:delText>
              </w:r>
            </w:del>
          </w:p>
        </w:tc>
      </w:tr>
      <w:tr w:rsidR="001310CE" w:rsidTr="00EF08F9">
        <w:tc>
          <w:tcPr>
            <w:tcW w:w="0" w:type="auto"/>
          </w:tcPr>
          <w:p w:rsidR="001310CE" w:rsidRPr="00F2736F" w:rsidRDefault="001310CE" w:rsidP="00305207">
            <w:pPr>
              <w:pStyle w:val="TableText"/>
              <w:rPr>
                <w:rStyle w:val="GUIWord"/>
              </w:rPr>
            </w:pPr>
            <w:r w:rsidRPr="00F2736F">
              <w:rPr>
                <w:rStyle w:val="GUIWord"/>
              </w:rPr>
              <w:t>File Comments</w:t>
            </w:r>
          </w:p>
        </w:tc>
        <w:tc>
          <w:tcPr>
            <w:tcW w:w="0" w:type="auto"/>
          </w:tcPr>
          <w:p w:rsidR="001310CE" w:rsidRPr="006C44F0" w:rsidRDefault="001310CE" w:rsidP="00305207">
            <w:pPr>
              <w:pStyle w:val="TableText"/>
            </w:pPr>
            <w:r>
              <w:t>[Al</w:t>
            </w:r>
            <w:r w:rsidRPr="006C44F0">
              <w:t xml:space="preserve">pha string] </w:t>
            </w:r>
            <w:r w:rsidR="006C44F0" w:rsidRPr="006C44F0">
              <w:t xml:space="preserve">Comments about </w:t>
            </w:r>
            <w:r w:rsidR="007F4F37">
              <w:t>Spectr</w:t>
            </w:r>
            <w:r w:rsidR="006C44F0" w:rsidRPr="006C44F0">
              <w:t>um</w:t>
            </w:r>
          </w:p>
          <w:p w:rsidR="001310CE" w:rsidRDefault="00F52044" w:rsidP="0061012D">
            <w:pPr>
              <w:pStyle w:val="TableText"/>
            </w:pPr>
            <w:r>
              <w:t>SPECCHIO</w:t>
            </w:r>
            <w:r w:rsidR="001310CE">
              <w:t xml:space="preserve"> sets any</w:t>
            </w:r>
            <w:r w:rsidR="001310CE" w:rsidRPr="00084655">
              <w:t xml:space="preserve"> comments entered when capturing the </w:t>
            </w:r>
            <w:r w:rsidR="007F4F37">
              <w:t>Spectr</w:t>
            </w:r>
            <w:r w:rsidR="001310CE" w:rsidRPr="00084655">
              <w:t xml:space="preserve">um </w:t>
            </w:r>
            <w:r w:rsidR="001310CE">
              <w:t xml:space="preserve">into this field on </w:t>
            </w:r>
            <w:r w:rsidR="007F4F37">
              <w:t>Spectr</w:t>
            </w:r>
            <w:r w:rsidR="001310CE">
              <w:t>um upload</w:t>
            </w:r>
            <w:r w:rsidR="001310CE" w:rsidRPr="00084655">
              <w:t>.</w:t>
            </w:r>
            <w:r w:rsidR="0061012D">
              <w:t xml:space="preserve"> Only some input file formats support this feature, for example, </w:t>
            </w:r>
            <w:r w:rsidR="0061012D" w:rsidRPr="00084655">
              <w:t>ASD’s R3 capturing software</w:t>
            </w:r>
            <w:r w:rsidR="0061012D">
              <w:t>.</w:t>
            </w:r>
          </w:p>
        </w:tc>
      </w:tr>
      <w:tr w:rsidR="001310CE" w:rsidTr="00EF08F9">
        <w:tc>
          <w:tcPr>
            <w:tcW w:w="0" w:type="auto"/>
          </w:tcPr>
          <w:p w:rsidR="001310CE" w:rsidRPr="00F2736F" w:rsidRDefault="001310CE" w:rsidP="00305207">
            <w:pPr>
              <w:pStyle w:val="TableText"/>
              <w:rPr>
                <w:rStyle w:val="GUIWord"/>
              </w:rPr>
            </w:pPr>
            <w:r w:rsidRPr="00F2736F">
              <w:rPr>
                <w:rStyle w:val="GUIWord"/>
              </w:rPr>
              <w:t>File Format</w:t>
            </w:r>
          </w:p>
        </w:tc>
        <w:tc>
          <w:tcPr>
            <w:tcW w:w="0" w:type="auto"/>
          </w:tcPr>
          <w:p w:rsidR="0061012D" w:rsidRDefault="00B93C94" w:rsidP="002935FF">
            <w:pPr>
              <w:pStyle w:val="TableText"/>
            </w:pPr>
            <w:r>
              <w:t xml:space="preserve">[Selected from dropdown list] </w:t>
            </w:r>
            <w:r w:rsidR="0061012D">
              <w:t xml:space="preserve">The format of the file from which this </w:t>
            </w:r>
            <w:r w:rsidR="007F4F37">
              <w:t>Spectr</w:t>
            </w:r>
            <w:r w:rsidR="0061012D">
              <w:t>um was uploaded.</w:t>
            </w:r>
          </w:p>
          <w:p w:rsidR="00FA1F82" w:rsidRDefault="002935FF" w:rsidP="0061012D">
            <w:pPr>
              <w:pStyle w:val="TableText"/>
            </w:pPr>
            <w:ins w:id="204" w:author="Peter" w:date="2013-05-08T09:19:00Z">
              <w:r>
                <w:t xml:space="preserve">This Attribute </w:t>
              </w:r>
            </w:ins>
            <w:r w:rsidR="0061012D">
              <w:t>is</w:t>
            </w:r>
            <w:ins w:id="205" w:author="Peter" w:date="2013-05-08T09:19:00Z">
              <w:r>
                <w:t xml:space="preserve"> always present</w:t>
              </w:r>
            </w:ins>
            <w:r w:rsidR="0061012D">
              <w:t xml:space="preserve"> and is generally set by </w:t>
            </w:r>
            <w:r w:rsidR="00F52044">
              <w:t>SPECCHIO</w:t>
            </w:r>
            <w:r w:rsidR="0061012D">
              <w:t xml:space="preserve"> when the </w:t>
            </w:r>
            <w:r w:rsidR="007F4F37">
              <w:t>Spectr</w:t>
            </w:r>
            <w:r w:rsidR="0061012D">
              <w:t>um is read</w:t>
            </w:r>
            <w:ins w:id="206" w:author="Peter" w:date="2013-05-08T09:19:00Z">
              <w:r>
                <w:t>.</w:t>
              </w:r>
            </w:ins>
            <w:r w:rsidR="00FA1F82">
              <w:t xml:space="preserve"> </w:t>
            </w:r>
            <w:ins w:id="207" w:author="Peter" w:date="2013-05-08T09:19:00Z">
              <w:r>
                <w:t xml:space="preserve">If no data is available, </w:t>
              </w:r>
            </w:ins>
            <w:r w:rsidR="0061012D">
              <w:t xml:space="preserve">it should be </w:t>
            </w:r>
            <w:ins w:id="208" w:author="Peter" w:date="2013-05-08T09:19:00Z">
              <w:r>
                <w:t xml:space="preserve">set to </w:t>
              </w:r>
              <w:r w:rsidRPr="00EF56D8">
                <w:rPr>
                  <w:rStyle w:val="GUIWord"/>
                </w:rPr>
                <w:t>Nil</w:t>
              </w:r>
              <w:r>
                <w:t>.</w:t>
              </w:r>
            </w:ins>
          </w:p>
          <w:p w:rsidR="002935FF" w:rsidRDefault="00FA1F82" w:rsidP="0061012D">
            <w:pPr>
              <w:pStyle w:val="TableText"/>
              <w:rPr>
                <w:ins w:id="209" w:author="Peter" w:date="2013-05-08T09:19:00Z"/>
              </w:rPr>
            </w:pPr>
            <w:r>
              <w:t>A</w:t>
            </w:r>
            <w:r w:rsidR="0061012D">
              <w:t>lthough this value can be changed, it is not advised.</w:t>
            </w:r>
          </w:p>
          <w:p w:rsidR="001310CE" w:rsidRDefault="001310CE" w:rsidP="0061012D">
            <w:pPr>
              <w:pStyle w:val="TableText"/>
            </w:pPr>
            <w:r>
              <w:t xml:space="preserve">(All Spectra are stored internally in the database in </w:t>
            </w:r>
            <w:r w:rsidR="00F52044">
              <w:t>SPECCHIO</w:t>
            </w:r>
            <w:r>
              <w:t>’s internal Spectrum format.)</w:t>
            </w:r>
          </w:p>
        </w:tc>
      </w:tr>
      <w:tr w:rsidR="001310CE" w:rsidTr="00EF08F9">
        <w:tc>
          <w:tcPr>
            <w:tcW w:w="0" w:type="auto"/>
          </w:tcPr>
          <w:p w:rsidR="001310CE" w:rsidRPr="00F2736F" w:rsidRDefault="001310CE" w:rsidP="00305207">
            <w:pPr>
              <w:pStyle w:val="TableText"/>
              <w:rPr>
                <w:rStyle w:val="GUIWord"/>
              </w:rPr>
            </w:pPr>
            <w:r w:rsidRPr="00F2736F">
              <w:rPr>
                <w:rStyle w:val="GUIWord"/>
              </w:rPr>
              <w:t>File Name</w:t>
            </w:r>
          </w:p>
        </w:tc>
        <w:tc>
          <w:tcPr>
            <w:tcW w:w="0" w:type="auto"/>
          </w:tcPr>
          <w:p w:rsidR="001310CE" w:rsidRDefault="00B93C94" w:rsidP="00305207">
            <w:pPr>
              <w:pStyle w:val="TableText"/>
            </w:pPr>
            <w:r>
              <w:t xml:space="preserve">[alpha string] </w:t>
            </w:r>
            <w:r w:rsidR="001310CE">
              <w:t>The name of the file from which this Spectrum was uploaded.</w:t>
            </w:r>
            <w:r w:rsidR="003D4CCB">
              <w:t xml:space="preserve"> In the case of input file formats which support multiple Spectra per file, such as XLS or TXT, the name of the Spectrum within the file is appended to this file name.</w:t>
            </w:r>
          </w:p>
          <w:p w:rsidR="001310CE" w:rsidRDefault="0079636E" w:rsidP="0061012D">
            <w:pPr>
              <w:pStyle w:val="TableText"/>
            </w:pPr>
            <w:r>
              <w:t>Although</w:t>
            </w:r>
            <w:r w:rsidR="001310CE">
              <w:t xml:space="preserve"> this value can be changed, it is not advised. </w:t>
            </w:r>
            <w:r>
              <w:t xml:space="preserve">Changing it may result in duplicate </w:t>
            </w:r>
            <w:ins w:id="210" w:author="Peter" w:date="2013-05-08T09:19:00Z">
              <w:r w:rsidR="002935FF">
                <w:t>S</w:t>
              </w:r>
              <w:r>
                <w:t>pectra</w:t>
              </w:r>
            </w:ins>
            <w:del w:id="211" w:author="Peter" w:date="2013-05-08T09:19:00Z">
              <w:r>
                <w:delText>spectra</w:delText>
              </w:r>
            </w:del>
            <w:r>
              <w:t xml:space="preserve"> when a subsequent </w:t>
            </w:r>
            <w:r w:rsidR="007F4F37">
              <w:t>Spectr</w:t>
            </w:r>
            <w:r w:rsidR="0061012D">
              <w:t xml:space="preserve">um </w:t>
            </w:r>
            <w:r>
              <w:t>upload is performed for this Campaign.</w:t>
            </w:r>
          </w:p>
        </w:tc>
      </w:tr>
      <w:tr w:rsidR="001310CE" w:rsidTr="00EF08F9">
        <w:tc>
          <w:tcPr>
            <w:tcW w:w="0" w:type="auto"/>
          </w:tcPr>
          <w:p w:rsidR="001310CE" w:rsidRPr="00F2736F" w:rsidRDefault="001310CE" w:rsidP="00305207">
            <w:pPr>
              <w:pStyle w:val="TableText"/>
              <w:rPr>
                <w:rStyle w:val="GUIWord"/>
              </w:rPr>
            </w:pPr>
            <w:r w:rsidRPr="00F2736F">
              <w:rPr>
                <w:rStyle w:val="GUIWord"/>
              </w:rPr>
              <w:t>File Version</w:t>
            </w:r>
          </w:p>
        </w:tc>
        <w:tc>
          <w:tcPr>
            <w:tcW w:w="0" w:type="auto"/>
          </w:tcPr>
          <w:p w:rsidR="006C44F0" w:rsidRDefault="001310CE" w:rsidP="006E169B">
            <w:pPr>
              <w:pStyle w:val="TableText"/>
            </w:pPr>
            <w:r>
              <w:t>[alpha string]</w:t>
            </w:r>
            <w:r w:rsidR="006C44F0">
              <w:t xml:space="preserve"> </w:t>
            </w:r>
            <w:r w:rsidR="006C44F0" w:rsidRPr="006C44F0">
              <w:t>Version of the input file</w:t>
            </w:r>
            <w:r w:rsidR="006E169B">
              <w:t xml:space="preserve"> format</w:t>
            </w:r>
          </w:p>
        </w:tc>
      </w:tr>
      <w:tr w:rsidR="001310CE" w:rsidTr="00EF08F9">
        <w:tc>
          <w:tcPr>
            <w:tcW w:w="0" w:type="auto"/>
          </w:tcPr>
          <w:p w:rsidR="001310CE" w:rsidRPr="00F2736F" w:rsidRDefault="001310CE" w:rsidP="00305207">
            <w:pPr>
              <w:pStyle w:val="TableText"/>
              <w:rPr>
                <w:rStyle w:val="GUIWord"/>
              </w:rPr>
            </w:pPr>
            <w:r w:rsidRPr="00F2736F">
              <w:rPr>
                <w:rStyle w:val="GUIWord"/>
              </w:rPr>
              <w:t>Loading Time</w:t>
            </w:r>
          </w:p>
        </w:tc>
        <w:tc>
          <w:tcPr>
            <w:tcW w:w="0" w:type="auto"/>
          </w:tcPr>
          <w:p w:rsidR="0061012D" w:rsidRDefault="00B93C94" w:rsidP="00C96D90">
            <w:pPr>
              <w:pStyle w:val="TableText"/>
            </w:pPr>
            <w:r>
              <w:t>[Date/Time 24h] The system t</w:t>
            </w:r>
            <w:r w:rsidRPr="00B93C94">
              <w:t xml:space="preserve">ime </w:t>
            </w:r>
            <w:r w:rsidR="0061012D">
              <w:t xml:space="preserve">when the </w:t>
            </w:r>
            <w:r w:rsidR="007F4F37">
              <w:t>Spectr</w:t>
            </w:r>
            <w:r w:rsidRPr="00B93C94">
              <w:t>um was loaded into database</w:t>
            </w:r>
          </w:p>
          <w:p w:rsidR="002935FF" w:rsidRDefault="002935FF" w:rsidP="0061012D">
            <w:pPr>
              <w:pStyle w:val="TableText"/>
              <w:rPr>
                <w:ins w:id="212" w:author="Peter" w:date="2013-05-08T09:19:00Z"/>
              </w:rPr>
            </w:pPr>
            <w:ins w:id="213" w:author="Peter" w:date="2013-05-08T09:19:00Z">
              <w:r>
                <w:t xml:space="preserve">This value is automatically set </w:t>
              </w:r>
            </w:ins>
            <w:r w:rsidR="006E169B">
              <w:t xml:space="preserve">to the </w:t>
            </w:r>
            <w:r w:rsidR="00F52044">
              <w:t>SPECCHIO</w:t>
            </w:r>
            <w:r w:rsidR="006E169B">
              <w:t xml:space="preserve"> server’s system time </w:t>
            </w:r>
            <w:ins w:id="214" w:author="Peter" w:date="2013-05-08T09:19:00Z">
              <w:r>
                <w:t xml:space="preserve">when the Spectrum is uploaded to </w:t>
              </w:r>
            </w:ins>
            <w:r w:rsidR="00F52044">
              <w:t>SPECCHIO</w:t>
            </w:r>
            <w:ins w:id="215" w:author="Peter" w:date="2013-05-08T09:19:00Z">
              <w:r>
                <w:t>.</w:t>
              </w:r>
            </w:ins>
            <w:r w:rsidR="006E169B">
              <w:t xml:space="preserve"> Note that this may not be the same as the client’s system time.</w:t>
            </w:r>
          </w:p>
          <w:p w:rsidR="001310CE" w:rsidRDefault="00C96D90" w:rsidP="003C1864">
            <w:pPr>
              <w:pStyle w:val="TableText"/>
            </w:pPr>
            <w:del w:id="216" w:author="Peter" w:date="2013-05-08T09:19:00Z">
              <w:r>
                <w:delText xml:space="preserve"> (</w:delText>
              </w:r>
            </w:del>
            <w:r w:rsidR="003C1864">
              <w:t>T</w:t>
            </w:r>
            <w:r>
              <w:t xml:space="preserve">he </w:t>
            </w:r>
            <w:r w:rsidRPr="00C96D90">
              <w:rPr>
                <w:rStyle w:val="GUIWord"/>
              </w:rPr>
              <w:t>Special functions/Correct local time to UTC</w:t>
            </w:r>
            <w:r>
              <w:t xml:space="preserve"> function does not operate on this time</w:t>
            </w:r>
            <w:ins w:id="217" w:author="Peter" w:date="2013-05-08T09:19:00Z">
              <w:r>
                <w:t>.</w:t>
              </w:r>
            </w:ins>
            <w:del w:id="218" w:author="Peter" w:date="2013-05-08T09:19:00Z">
              <w:r>
                <w:delText>.)</w:delText>
              </w:r>
            </w:del>
          </w:p>
        </w:tc>
      </w:tr>
      <w:tr w:rsidR="001310CE" w:rsidTr="00EF08F9">
        <w:tc>
          <w:tcPr>
            <w:tcW w:w="0" w:type="auto"/>
          </w:tcPr>
          <w:p w:rsidR="001310CE" w:rsidRPr="00F2736F" w:rsidRDefault="001310CE" w:rsidP="00305207">
            <w:pPr>
              <w:pStyle w:val="TableText"/>
              <w:rPr>
                <w:rStyle w:val="GUIWord"/>
              </w:rPr>
            </w:pPr>
            <w:r w:rsidRPr="00F2736F">
              <w:rPr>
                <w:rStyle w:val="GUIWord"/>
              </w:rPr>
              <w:t>Measurement Unit</w:t>
            </w:r>
          </w:p>
        </w:tc>
        <w:tc>
          <w:tcPr>
            <w:tcW w:w="0" w:type="auto"/>
          </w:tcPr>
          <w:p w:rsidR="00D642A9" w:rsidRDefault="00B93C94" w:rsidP="00305207">
            <w:pPr>
              <w:pStyle w:val="TableText"/>
            </w:pPr>
            <w:r>
              <w:t xml:space="preserve">[Selected from dropdown list] </w:t>
            </w:r>
            <w:ins w:id="219" w:author="Peter" w:date="2013-05-08T09:19:00Z">
              <w:r w:rsidR="00D642A9">
                <w:t>Describes the nature</w:t>
              </w:r>
            </w:ins>
            <w:del w:id="220" w:author="Peter" w:date="2013-05-08T09:19:00Z">
              <w:r w:rsidR="00D642A9" w:rsidRPr="00084655">
                <w:delText>Name</w:delText>
              </w:r>
            </w:del>
            <w:r w:rsidR="00D642A9" w:rsidRPr="00084655">
              <w:t xml:space="preserve"> of the </w:t>
            </w:r>
            <w:del w:id="221" w:author="Peter" w:date="2013-05-08T09:19:00Z">
              <w:r w:rsidR="00D642A9" w:rsidRPr="00084655">
                <w:delText xml:space="preserve">spectral </w:delText>
              </w:r>
            </w:del>
            <w:r w:rsidR="00D642A9" w:rsidRPr="00084655">
              <w:t>measurement</w:t>
            </w:r>
            <w:r w:rsidR="00D642A9">
              <w:t xml:space="preserve"> - s</w:t>
            </w:r>
            <w:ins w:id="222" w:author="Peter" w:date="2013-05-08T09:19:00Z">
              <w:r w:rsidR="00D642A9">
                <w:t>elect from</w:t>
              </w:r>
            </w:ins>
            <w:r w:rsidR="00D642A9">
              <w:t xml:space="preserve">: </w:t>
            </w:r>
            <w:r w:rsidR="00D642A9" w:rsidRPr="003C1864">
              <w:rPr>
                <w:rStyle w:val="GUIWord"/>
              </w:rPr>
              <w:t>Reflectance</w:t>
            </w:r>
            <w:r w:rsidR="00D642A9" w:rsidRPr="00B93C94">
              <w:t xml:space="preserve">, </w:t>
            </w:r>
            <w:r w:rsidR="00D642A9" w:rsidRPr="003C1864">
              <w:rPr>
                <w:rStyle w:val="GUIWord"/>
              </w:rPr>
              <w:t>Radiance</w:t>
            </w:r>
            <w:r w:rsidR="00D642A9" w:rsidRPr="00B93C94">
              <w:t xml:space="preserve">, </w:t>
            </w:r>
            <w:r w:rsidR="00D642A9" w:rsidRPr="003C1864">
              <w:rPr>
                <w:rStyle w:val="GUIWord"/>
              </w:rPr>
              <w:t>Transmission</w:t>
            </w:r>
            <w:r w:rsidR="00D642A9" w:rsidRPr="00B93C94">
              <w:t xml:space="preserve">, </w:t>
            </w:r>
            <w:r w:rsidR="00D642A9" w:rsidRPr="003C1864">
              <w:rPr>
                <w:rStyle w:val="GUIWord"/>
              </w:rPr>
              <w:t>Absorbance</w:t>
            </w:r>
            <w:r w:rsidR="00D642A9" w:rsidRPr="00B93C94">
              <w:t xml:space="preserve">, </w:t>
            </w:r>
            <w:r w:rsidR="00D642A9" w:rsidRPr="003C1864">
              <w:rPr>
                <w:rStyle w:val="GUIWord"/>
              </w:rPr>
              <w:t>DNs</w:t>
            </w:r>
            <w:r w:rsidR="00D642A9" w:rsidRPr="00B93C94">
              <w:t xml:space="preserve">, </w:t>
            </w:r>
            <w:r w:rsidR="00D642A9" w:rsidRPr="003C1864">
              <w:rPr>
                <w:rStyle w:val="GUIWord"/>
              </w:rPr>
              <w:t>Irradiance</w:t>
            </w:r>
            <w:r w:rsidR="00D642A9" w:rsidRPr="00B93C94">
              <w:t xml:space="preserve">, </w:t>
            </w:r>
            <w:r w:rsidR="00D642A9" w:rsidRPr="003C1864">
              <w:rPr>
                <w:rStyle w:val="GUIWord"/>
              </w:rPr>
              <w:t>Mueller10</w:t>
            </w:r>
            <w:r w:rsidR="00D642A9" w:rsidRPr="00B93C94">
              <w:t xml:space="preserve">, </w:t>
            </w:r>
            <w:r w:rsidR="00D642A9" w:rsidRPr="003C1864">
              <w:rPr>
                <w:rStyle w:val="GUIWord"/>
              </w:rPr>
              <w:t>Mueller20</w:t>
            </w:r>
            <w:r w:rsidR="003C1864">
              <w:t xml:space="preserve"> and</w:t>
            </w:r>
            <w:r w:rsidR="00D642A9" w:rsidRPr="00B93C94">
              <w:t xml:space="preserve"> </w:t>
            </w:r>
            <w:r w:rsidR="00D642A9" w:rsidRPr="003C1864">
              <w:rPr>
                <w:rStyle w:val="GUIWord"/>
              </w:rPr>
              <w:t>Wavelength</w:t>
            </w:r>
            <w:ins w:id="223" w:author="Peter" w:date="2013-05-08T09:19:00Z">
              <w:r w:rsidR="00D642A9">
                <w:t>.</w:t>
              </w:r>
            </w:ins>
          </w:p>
          <w:p w:rsidR="006E0394" w:rsidRDefault="00EF56D8" w:rsidP="00305207">
            <w:pPr>
              <w:pStyle w:val="TableText"/>
            </w:pPr>
            <w:ins w:id="224" w:author="Peter" w:date="2013-05-08T09:19:00Z">
              <w:r>
                <w:t xml:space="preserve">This Attribute is </w:t>
              </w:r>
            </w:ins>
            <w:r w:rsidR="00FA1F82">
              <w:t>mandatory</w:t>
            </w:r>
            <w:ins w:id="225" w:author="Peter" w:date="2013-05-08T09:19:00Z">
              <w:r>
                <w:t xml:space="preserve"> and cannot be deleted.</w:t>
              </w:r>
            </w:ins>
          </w:p>
          <w:p w:rsidR="001310CE" w:rsidRDefault="006E0394" w:rsidP="006E0394">
            <w:pPr>
              <w:pStyle w:val="TableText"/>
            </w:pPr>
            <w:r>
              <w:t xml:space="preserve">This Attribute is set automatically depending on the file format being read. However, for some formats it is not known and is therefore set to </w:t>
            </w:r>
            <w:ins w:id="226" w:author="Peter" w:date="2013-05-08T09:19:00Z">
              <w:r w:rsidR="00EF56D8" w:rsidRPr="00EF56D8">
                <w:rPr>
                  <w:rStyle w:val="GUIWord"/>
                </w:rPr>
                <w:t>Nil</w:t>
              </w:r>
              <w:r w:rsidR="00EF56D8">
                <w:t>.</w:t>
              </w:r>
            </w:ins>
            <w:r>
              <w:t xml:space="preserve"> If it is not set, or is set incorrectly, plotting may not be correct.</w:t>
            </w:r>
            <w:r w:rsidRPr="00084655">
              <w:t xml:space="preserve"> </w:t>
            </w:r>
            <w:del w:id="227" w:author="Peter" w:date="2013-05-08T09:19:00Z">
              <w:r w:rsidR="001310CE" w:rsidRPr="00084655">
                <w:delText xml:space="preserve">unit (reflectance, </w:delText>
              </w:r>
              <w:r w:rsidR="001310CE">
                <w:delText xml:space="preserve">radiance, </w:delText>
              </w:r>
              <w:r w:rsidR="001310CE" w:rsidRPr="00084655">
                <w:delText xml:space="preserve">absorbance, transmittance, DN, </w:delText>
              </w:r>
              <w:r w:rsidR="001310CE">
                <w:delText>wavelength, Mueller10, Mueller20</w:delText>
              </w:r>
              <w:r w:rsidR="001310CE" w:rsidRPr="00084655">
                <w:delText>)</w:delText>
              </w:r>
            </w:del>
          </w:p>
        </w:tc>
      </w:tr>
      <w:tr w:rsidR="001310CE" w:rsidTr="00EF08F9">
        <w:tc>
          <w:tcPr>
            <w:tcW w:w="0" w:type="auto"/>
          </w:tcPr>
          <w:p w:rsidR="001310CE" w:rsidRPr="00F2736F" w:rsidRDefault="001310CE" w:rsidP="00305207">
            <w:pPr>
              <w:pStyle w:val="TableText"/>
              <w:rPr>
                <w:rStyle w:val="GUIWord"/>
              </w:rPr>
            </w:pPr>
            <w:r w:rsidRPr="00F2736F">
              <w:rPr>
                <w:rStyle w:val="GUIWord"/>
              </w:rPr>
              <w:t>Spectrum Number</w:t>
            </w:r>
          </w:p>
        </w:tc>
        <w:tc>
          <w:tcPr>
            <w:tcW w:w="0" w:type="auto"/>
          </w:tcPr>
          <w:p w:rsidR="006E0394" w:rsidRDefault="001310CE" w:rsidP="00305207">
            <w:pPr>
              <w:pStyle w:val="TableText"/>
            </w:pPr>
            <w:r>
              <w:t>[</w:t>
            </w:r>
            <w:r w:rsidR="00B93C94">
              <w:t>Integer</w:t>
            </w:r>
            <w:r>
              <w:t xml:space="preserve">] </w:t>
            </w:r>
            <w:r w:rsidR="0079636E">
              <w:t xml:space="preserve">Some </w:t>
            </w:r>
            <w:r w:rsidR="002B10D8">
              <w:t xml:space="preserve">recording devices </w:t>
            </w:r>
            <w:ins w:id="228" w:author="Peter" w:date="2013-05-08T09:19:00Z">
              <w:r w:rsidR="00723D0B">
                <w:t xml:space="preserve">and file formats </w:t>
              </w:r>
            </w:ins>
            <w:r w:rsidR="002B10D8">
              <w:t>apply a number which is recorded in the Spectrum file</w:t>
            </w:r>
            <w:del w:id="229" w:author="Peter" w:date="2013-05-08T09:19:00Z">
              <w:r w:rsidR="00A028F3">
                <w:delText xml:space="preserve"> for some file formats</w:delText>
              </w:r>
            </w:del>
            <w:r w:rsidR="00A028F3">
              <w:t>. If a</w:t>
            </w:r>
            <w:r w:rsidR="002B10D8">
              <w:t xml:space="preserve"> Spectrum is loaded from such a file format, the number will be placed into this Metadata field.</w:t>
            </w:r>
          </w:p>
          <w:p w:rsidR="002B10D8" w:rsidRDefault="006E0394" w:rsidP="00305207">
            <w:pPr>
              <w:pStyle w:val="TableText"/>
            </w:pPr>
            <w:r>
              <w:t>If the file does not define a Spectrum Number, this Metadata Attribute remains unset. (S</w:t>
            </w:r>
            <w:r w:rsidR="00155FA4">
              <w:t xml:space="preserve">ome </w:t>
            </w:r>
            <w:r>
              <w:t xml:space="preserve">file </w:t>
            </w:r>
            <w:r w:rsidR="00155FA4">
              <w:t>loaders may generate an artificial number. This behaviour is deprecated and should not be relied upon.</w:t>
            </w:r>
            <w:r>
              <w:t>)</w:t>
            </w:r>
          </w:p>
          <w:p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w:t>
            </w:r>
          </w:p>
          <w:p w:rsidR="004D7399" w:rsidRDefault="001310CE" w:rsidP="00D642A9">
            <w:pPr>
              <w:pStyle w:val="TableText"/>
            </w:pPr>
            <w:r>
              <w:rPr>
                <w:rStyle w:val="DocActionChar"/>
                <w:i w:val="0"/>
                <w:color w:val="auto"/>
              </w:rPr>
              <w:t>Spectrum Numbers can be changed in the Metadata Editor</w:t>
            </w:r>
            <w:r w:rsidR="00B93C94">
              <w:rPr>
                <w:rStyle w:val="DocActionChar"/>
                <w:i w:val="0"/>
                <w:color w:val="auto"/>
              </w:rPr>
              <w:t xml:space="preserve"> (but probably shouldn’t be)</w:t>
            </w:r>
            <w:r>
              <w:rPr>
                <w:rStyle w:val="DocActionChar"/>
                <w:i w:val="0"/>
                <w:color w:val="auto"/>
              </w:rPr>
              <w:t>. Spectrum IDs cannot be changed.</w:t>
            </w:r>
          </w:p>
        </w:tc>
      </w:tr>
    </w:tbl>
    <w:p w:rsidR="001310CE" w:rsidRPr="00155FA4" w:rsidRDefault="001310CE" w:rsidP="00F3610B">
      <w:pPr>
        <w:pStyle w:val="Heading3"/>
      </w:pPr>
      <w:bookmarkStart w:id="230" w:name="_Toc359579891"/>
      <w:r w:rsidRPr="00155FA4">
        <w:t>Generic Target Properties</w:t>
      </w:r>
      <w:r w:rsidR="00F3610B" w:rsidRPr="00F3610B">
        <w:t xml:space="preserve"> </w:t>
      </w:r>
      <w:r w:rsidR="00F3610B">
        <w:t>Group</w:t>
      </w:r>
      <w:bookmarkEnd w:id="230"/>
    </w:p>
    <w:p w:rsidR="003E6F8A" w:rsidRDefault="003E6F8A" w:rsidP="00CB4748">
      <w:pPr>
        <w:pStyle w:val="Body"/>
        <w:rPr>
          <w:lang w:val="en-AU" w:eastAsia="ja-JP"/>
        </w:rPr>
      </w:pPr>
      <w:r w:rsidRPr="003E6F8A">
        <w:rPr>
          <w:lang w:val="en-AU" w:eastAsia="ja-JP"/>
        </w:rPr>
        <w:t>The</w:t>
      </w:r>
      <w:r w:rsidR="00C1320C">
        <w:rPr>
          <w:lang w:val="en-AU" w:eastAsia="ja-JP"/>
        </w:rPr>
        <w:t xml:space="preserve"> </w:t>
      </w:r>
      <w:r w:rsidRPr="003E6F8A">
        <w:rPr>
          <w:lang w:val="en-AU" w:eastAsia="ja-JP"/>
        </w:rPr>
        <w:t xml:space="preserve">Generic Target Properties </w:t>
      </w:r>
      <w:r w:rsidR="003C1864">
        <w:rPr>
          <w:lang w:val="en-AU" w:eastAsia="ja-JP"/>
        </w:rPr>
        <w:t>G</w:t>
      </w:r>
      <w:r w:rsidRPr="003E6F8A">
        <w:rPr>
          <w:lang w:val="en-AU" w:eastAsia="ja-JP"/>
        </w:rPr>
        <w:t>roup hold</w:t>
      </w:r>
      <w:r w:rsidR="006E0394">
        <w:rPr>
          <w:lang w:val="en-AU" w:eastAsia="ja-JP"/>
        </w:rPr>
        <w:t>s</w:t>
      </w:r>
      <w:r w:rsidRPr="003E6F8A">
        <w:rPr>
          <w:lang w:val="en-AU" w:eastAsia="ja-JP"/>
        </w:rPr>
        <w:t xml:space="preserve"> data related to a </w:t>
      </w:r>
      <w:r w:rsidR="00C1320C" w:rsidRPr="003E6F8A">
        <w:rPr>
          <w:lang w:val="en-AU" w:eastAsia="ja-JP"/>
        </w:rPr>
        <w:t xml:space="preserve">Target </w:t>
      </w:r>
      <w:r w:rsidRPr="003E6F8A">
        <w:rPr>
          <w:lang w:val="en-AU" w:eastAsia="ja-JP"/>
        </w:rPr>
        <w:t xml:space="preserve">or </w:t>
      </w:r>
      <w:r w:rsidR="00C1320C" w:rsidRPr="003E6F8A">
        <w:rPr>
          <w:lang w:val="en-AU" w:eastAsia="ja-JP"/>
        </w:rPr>
        <w:t>Sample</w:t>
      </w:r>
      <w:r w:rsidR="006E0394">
        <w:rPr>
          <w:lang w:val="en-AU" w:eastAsia="ja-JP"/>
        </w:rPr>
        <w:t xml:space="preserve">. It could apply to both </w:t>
      </w:r>
      <w:r w:rsidRPr="003E6F8A">
        <w:rPr>
          <w:lang w:val="en-AU" w:eastAsia="ja-JP"/>
        </w:rPr>
        <w:t>soil and vegetation studies.</w:t>
      </w:r>
    </w:p>
    <w:p w:rsidR="00502EC9" w:rsidRDefault="00502EC9" w:rsidP="00CB4748">
      <w:pPr>
        <w:pStyle w:val="Body"/>
        <w:rPr>
          <w:lang w:val="en-AU" w:eastAsia="ja-JP"/>
        </w:rPr>
      </w:pPr>
      <w:r>
        <w:rPr>
          <w:lang w:val="en-AU" w:eastAsia="ja-JP"/>
        </w:rPr>
        <w:t xml:space="preserve">In this context, a </w:t>
      </w:r>
      <w:r w:rsidR="00C1320C">
        <w:rPr>
          <w:lang w:val="en-AU" w:eastAsia="ja-JP"/>
        </w:rPr>
        <w:t xml:space="preserve">Sample </w:t>
      </w:r>
      <w:r>
        <w:rPr>
          <w:lang w:val="en-AU" w:eastAsia="ja-JP"/>
        </w:rPr>
        <w:t xml:space="preserve">is regarded as a sample taken from the </w:t>
      </w:r>
      <w:r w:rsidR="00C1320C">
        <w:rPr>
          <w:lang w:val="en-AU" w:eastAsia="ja-JP"/>
        </w:rPr>
        <w:t xml:space="preserve">Target </w:t>
      </w:r>
      <w:r>
        <w:rPr>
          <w:lang w:val="en-AU" w:eastAsia="ja-JP"/>
        </w:rPr>
        <w:t xml:space="preserve">and measured. Multiple </w:t>
      </w:r>
      <w:r w:rsidR="00C1320C">
        <w:rPr>
          <w:lang w:val="en-AU" w:eastAsia="ja-JP"/>
        </w:rPr>
        <w:t xml:space="preserve">Samples </w:t>
      </w:r>
      <w:r>
        <w:rPr>
          <w:lang w:val="en-AU" w:eastAsia="ja-JP"/>
        </w:rPr>
        <w:t xml:space="preserve">can be taken from any </w:t>
      </w:r>
      <w:r w:rsidR="00C1320C">
        <w:rPr>
          <w:lang w:val="en-AU" w:eastAsia="ja-JP"/>
        </w:rPr>
        <w:t xml:space="preserve">Target </w:t>
      </w:r>
      <w:r>
        <w:rPr>
          <w:lang w:val="en-AU" w:eastAsia="ja-JP"/>
        </w:rPr>
        <w:t>and measure</w:t>
      </w:r>
      <w:r w:rsidR="00C1320C">
        <w:rPr>
          <w:lang w:val="en-AU" w:eastAsia="ja-JP"/>
        </w:rPr>
        <w:t>d</w:t>
      </w:r>
      <w:r>
        <w:rPr>
          <w:lang w:val="en-AU" w:eastAsia="ja-JP"/>
        </w:rPr>
        <w:t xml:space="preserve"> independently.</w:t>
      </w:r>
      <w:r w:rsidR="00C1320C">
        <w:rPr>
          <w:lang w:val="en-AU" w:eastAsia="ja-JP"/>
        </w:rPr>
        <w:t xml:space="preserve"> They may have been taken from the Target in the field, or the Target may have been transported to a separate measuring facility and the Sample taken from the Target at that facility.</w:t>
      </w:r>
    </w:p>
    <w:p w:rsidR="00A84858" w:rsidRPr="00C1320C" w:rsidRDefault="00502EC9" w:rsidP="00C1320C">
      <w:pPr>
        <w:pStyle w:val="Body"/>
      </w:pPr>
      <w:r>
        <w:rPr>
          <w:lang w:val="en-AU"/>
        </w:rPr>
        <w:t xml:space="preserve">Typically, </w:t>
      </w:r>
      <w:r w:rsidR="00C1320C">
        <w:t>for each Campaig</w:t>
      </w:r>
      <w:r w:rsidR="00C1320C" w:rsidRPr="00C1320C">
        <w:t>n</w:t>
      </w:r>
      <w:r w:rsidR="00C1320C">
        <w:t>,</w:t>
      </w:r>
      <w:r w:rsidR="00C1320C">
        <w:rPr>
          <w:lang w:val="en-AU"/>
        </w:rPr>
        <w:t xml:space="preserve"> </w:t>
      </w:r>
      <w:r>
        <w:rPr>
          <w:lang w:val="en-AU"/>
        </w:rPr>
        <w:t>t</w:t>
      </w:r>
      <w:r w:rsidR="00A84858">
        <w:t xml:space="preserve">here should be PDF uploaded to </w:t>
      </w:r>
      <w:r w:rsidR="00C1320C">
        <w:t xml:space="preserve">the Experimental Design Metadata item in the PDFs Metadata Group to </w:t>
      </w:r>
      <w:r w:rsidR="00A84858">
        <w:t>explain the</w:t>
      </w:r>
      <w:r w:rsidR="00C1320C">
        <w:t xml:space="preserve"> Target and Sample structure and the reasons for that structure.</w:t>
      </w:r>
    </w:p>
    <w:tbl>
      <w:tblPr>
        <w:tblStyle w:val="TableSimple"/>
        <w:tblW w:w="0" w:type="auto"/>
        <w:tblLook w:val="04A0"/>
      </w:tblPr>
      <w:tblGrid>
        <w:gridCol w:w="1708"/>
        <w:gridCol w:w="7154"/>
      </w:tblGrid>
      <w:tr w:rsidR="006E0394" w:rsidTr="00CB4748">
        <w:tc>
          <w:tcPr>
            <w:tcW w:w="0" w:type="auto"/>
          </w:tcPr>
          <w:p w:rsidR="001310CE" w:rsidRPr="00F2736F" w:rsidRDefault="001310CE" w:rsidP="00305207">
            <w:pPr>
              <w:pStyle w:val="TableText"/>
              <w:rPr>
                <w:rStyle w:val="GUIWord"/>
              </w:rPr>
            </w:pPr>
            <w:r w:rsidRPr="00F2736F">
              <w:rPr>
                <w:rStyle w:val="GUIWord"/>
              </w:rPr>
              <w:t>Sample Collection Date</w:t>
            </w:r>
          </w:p>
        </w:tc>
        <w:tc>
          <w:tcPr>
            <w:tcW w:w="0" w:type="auto"/>
          </w:tcPr>
          <w:p w:rsidR="001310CE" w:rsidRPr="006E0394" w:rsidRDefault="001310CE" w:rsidP="00305207">
            <w:pPr>
              <w:pStyle w:val="TableText"/>
            </w:pPr>
            <w:r>
              <w:t>[</w:t>
            </w:r>
            <w:r w:rsidR="00B93C94">
              <w:t>Date/Time 24h</w:t>
            </w:r>
            <w:r>
              <w:t>]</w:t>
            </w:r>
            <w:r w:rsidR="00B93C94">
              <w:t xml:space="preserve"> Time</w:t>
            </w:r>
            <w:r w:rsidR="00B93C94" w:rsidRPr="00B93C94">
              <w:t xml:space="preserve"> when the original sample was collected in the field.</w:t>
            </w:r>
            <w:r w:rsidR="00B93C94">
              <w:t xml:space="preserve"> This </w:t>
            </w:r>
            <w:r w:rsidR="006E0394">
              <w:t>will generally</w:t>
            </w:r>
            <w:r w:rsidR="00B93C94">
              <w:t xml:space="preserve"> be a different from </w:t>
            </w:r>
            <w:r w:rsidR="006E0394">
              <w:t>the</w:t>
            </w:r>
            <w:r w:rsidR="00B93C94">
              <w:t xml:space="preserve"> </w:t>
            </w:r>
            <w:r w:rsidR="006E0394">
              <w:t xml:space="preserve">time </w:t>
            </w:r>
            <w:r w:rsidR="00B93C94">
              <w:t>it</w:t>
            </w:r>
            <w:r w:rsidR="006E0394">
              <w:t xml:space="preserve"> </w:t>
            </w:r>
            <w:r w:rsidR="00B93C94">
              <w:t>was measured</w:t>
            </w:r>
            <w:r w:rsidR="00B93C94" w:rsidRPr="006E0394">
              <w:t>.</w:t>
            </w:r>
            <w:r w:rsidR="0021100C">
              <w:t xml:space="preserve"> </w:t>
            </w:r>
            <w:r w:rsidR="006E0394" w:rsidRPr="006E0394">
              <w:t>The time zone is not specified.</w:t>
            </w:r>
          </w:p>
          <w:p w:rsidR="00AE0AA7" w:rsidRDefault="00B93C94">
            <w:pPr>
              <w:pStyle w:val="TableText"/>
            </w:pPr>
            <w:r>
              <w:t xml:space="preserve">Note that the </w:t>
            </w:r>
            <w:r w:rsidRPr="00C96D90">
              <w:rPr>
                <w:rStyle w:val="GUIWord"/>
              </w:rPr>
              <w:t>Special functions/Correct local time to UTC</w:t>
            </w:r>
            <w:r>
              <w:t xml:space="preserve"> function does not operate on this time</w:t>
            </w:r>
            <w:ins w:id="231" w:author="Peter" w:date="2013-05-08T09:19:00Z">
              <w:r>
                <w:t>.</w:t>
              </w:r>
            </w:ins>
            <w:del w:id="232" w:author="Peter" w:date="2013-05-08T09:19:00Z">
              <w:r>
                <w:delText>.)</w:delText>
              </w:r>
            </w:del>
          </w:p>
        </w:tc>
      </w:tr>
      <w:tr w:rsidR="006E0394" w:rsidTr="00CB4748">
        <w:tc>
          <w:tcPr>
            <w:tcW w:w="0" w:type="auto"/>
          </w:tcPr>
          <w:p w:rsidR="001310CE" w:rsidRPr="00F2736F" w:rsidRDefault="001310CE" w:rsidP="00305207">
            <w:pPr>
              <w:pStyle w:val="TableText"/>
              <w:rPr>
                <w:rStyle w:val="GUIWord"/>
              </w:rPr>
            </w:pPr>
            <w:r w:rsidRPr="00F2736F">
              <w:rPr>
                <w:rStyle w:val="GUIWord"/>
              </w:rPr>
              <w:t>Sample Number</w:t>
            </w:r>
          </w:p>
        </w:tc>
        <w:tc>
          <w:tcPr>
            <w:tcW w:w="0" w:type="auto"/>
          </w:tcPr>
          <w:p w:rsidR="00AE0AA7" w:rsidRDefault="001310CE">
            <w:pPr>
              <w:pStyle w:val="TableText"/>
            </w:pPr>
            <w:r>
              <w:t>[alpha string]</w:t>
            </w:r>
            <w:r w:rsidR="00B93C94">
              <w:t xml:space="preserve"> Identification of the </w:t>
            </w:r>
            <w:r w:rsidR="00B93C94" w:rsidRPr="00B93C94">
              <w:t>sample</w:t>
            </w:r>
            <w:r w:rsidR="00B93C94">
              <w:t xml:space="preserve"> as collected</w:t>
            </w:r>
          </w:p>
          <w:p w:rsidR="00D642A9" w:rsidRDefault="00D642A9">
            <w:pPr>
              <w:pStyle w:val="TableText"/>
            </w:pPr>
            <w:r>
              <w:t>This will not in general match the Spectrum Number or Spectrum ID. A Sample Number may be common to a variety of Spectra.</w:t>
            </w:r>
          </w:p>
        </w:tc>
      </w:tr>
      <w:tr w:rsidR="006E0394" w:rsidTr="00CB4748">
        <w:tc>
          <w:tcPr>
            <w:tcW w:w="0" w:type="auto"/>
          </w:tcPr>
          <w:p w:rsidR="001310CE" w:rsidRPr="00F2736F" w:rsidRDefault="001310CE" w:rsidP="00305207">
            <w:pPr>
              <w:pStyle w:val="TableText"/>
              <w:rPr>
                <w:rStyle w:val="GUIWord"/>
              </w:rPr>
            </w:pPr>
            <w:r w:rsidRPr="00F2736F">
              <w:rPr>
                <w:rStyle w:val="GUIWord"/>
              </w:rPr>
              <w:t>Site ID</w:t>
            </w:r>
          </w:p>
        </w:tc>
        <w:tc>
          <w:tcPr>
            <w:tcW w:w="0" w:type="auto"/>
          </w:tcPr>
          <w:p w:rsidR="001310CE" w:rsidRDefault="001310CE" w:rsidP="00B93C94">
            <w:pPr>
              <w:pStyle w:val="TableText"/>
            </w:pPr>
            <w:r>
              <w:t>[alpha string]</w:t>
            </w:r>
            <w:r w:rsidR="00B93C94">
              <w:t xml:space="preserve"> </w:t>
            </w:r>
            <w:r w:rsidR="00B93C94" w:rsidRPr="00B93C94">
              <w:t xml:space="preserve">Identification of the site </w:t>
            </w:r>
            <w:r w:rsidR="00B93C94">
              <w:t>from which</w:t>
            </w:r>
            <w:r w:rsidR="00B93C94" w:rsidRPr="00B93C94">
              <w:t xml:space="preserve"> </w:t>
            </w:r>
            <w:r w:rsidR="00B93C94">
              <w:t>the sample was</w:t>
            </w:r>
            <w:r w:rsidR="00B93C94" w:rsidRPr="00B93C94">
              <w:t xml:space="preserve"> collected</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Description</w:t>
            </w:r>
          </w:p>
        </w:tc>
        <w:tc>
          <w:tcPr>
            <w:tcW w:w="0" w:type="auto"/>
          </w:tcPr>
          <w:p w:rsidR="00155FA4" w:rsidRPr="00155FA4" w:rsidRDefault="001310CE" w:rsidP="00C1320C">
            <w:pPr>
              <w:pStyle w:val="TableText"/>
            </w:pPr>
            <w:r>
              <w:t>[alpha string]</w:t>
            </w:r>
            <w:ins w:id="233" w:author="Peter Roberts" w:date="2013-05-08T09:19:00Z">
              <w:r w:rsidR="001D57A4">
                <w:t xml:space="preserve"> </w:t>
              </w:r>
            </w:ins>
            <w:r w:rsidR="00B93C94">
              <w:t>D</w:t>
            </w:r>
            <w:r w:rsidR="00B93C94" w:rsidRPr="00B93C94">
              <w:t xml:space="preserve">escription of the </w:t>
            </w:r>
            <w:r w:rsidR="00C1320C" w:rsidRPr="00B93C94">
              <w:t>Target</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ID</w:t>
            </w:r>
          </w:p>
        </w:tc>
        <w:tc>
          <w:tcPr>
            <w:tcW w:w="0" w:type="auto"/>
          </w:tcPr>
          <w:p w:rsidR="006E0394" w:rsidRDefault="001310CE" w:rsidP="00C1320C">
            <w:pPr>
              <w:pStyle w:val="TableText"/>
            </w:pPr>
            <w:r>
              <w:t>[alpha string]</w:t>
            </w:r>
            <w:r w:rsidR="00B93C94">
              <w:t xml:space="preserve"> </w:t>
            </w:r>
            <w:r w:rsidR="00B93C94" w:rsidRPr="00B93C94">
              <w:t xml:space="preserve">Identification of the </w:t>
            </w:r>
            <w:r w:rsidR="00C1320C" w:rsidRPr="00B93C94">
              <w:t xml:space="preserve">Target </w:t>
            </w:r>
            <w:r w:rsidR="00B93C94" w:rsidRPr="00B93C94">
              <w:t>that was collected</w:t>
            </w:r>
          </w:p>
        </w:tc>
      </w:tr>
    </w:tbl>
    <w:p w:rsidR="001310CE" w:rsidRPr="00155FA4" w:rsidRDefault="001310CE" w:rsidP="00F3610B">
      <w:pPr>
        <w:pStyle w:val="Heading3"/>
      </w:pPr>
      <w:bookmarkStart w:id="234" w:name="_Toc359579892"/>
      <w:r w:rsidRPr="00155FA4">
        <w:t>Illumination</w:t>
      </w:r>
      <w:r w:rsidR="00F3610B" w:rsidRPr="00F3610B">
        <w:t xml:space="preserve"> </w:t>
      </w:r>
      <w:r w:rsidR="00F3610B">
        <w:t>Group</w:t>
      </w:r>
      <w:bookmarkEnd w:id="234"/>
    </w:p>
    <w:tbl>
      <w:tblPr>
        <w:tblStyle w:val="TableSimple"/>
        <w:tblW w:w="0" w:type="auto"/>
        <w:tblLook w:val="04A0"/>
      </w:tblPr>
      <w:tblGrid>
        <w:gridCol w:w="1642"/>
        <w:gridCol w:w="7220"/>
      </w:tblGrid>
      <w:tr w:rsidR="00E360A5" w:rsidTr="00CB4748">
        <w:tc>
          <w:tcPr>
            <w:tcW w:w="0" w:type="auto"/>
          </w:tcPr>
          <w:p w:rsidR="001310CE" w:rsidRPr="00F2736F" w:rsidRDefault="001310CE" w:rsidP="00305207">
            <w:pPr>
              <w:pStyle w:val="TableText"/>
              <w:rPr>
                <w:rStyle w:val="GUIWord"/>
              </w:rPr>
            </w:pPr>
            <w:r w:rsidRPr="00F2736F">
              <w:rPr>
                <w:rStyle w:val="GUIWord"/>
              </w:rPr>
              <w:t>Polarization</w:t>
            </w:r>
          </w:p>
        </w:tc>
        <w:tc>
          <w:tcPr>
            <w:tcW w:w="0" w:type="auto"/>
          </w:tcPr>
          <w:p w:rsidR="001310CE" w:rsidRPr="007A535E" w:rsidRDefault="001310CE" w:rsidP="006E0394">
            <w:pPr>
              <w:pStyle w:val="TableText"/>
            </w:pPr>
            <w:r w:rsidRPr="007A535E">
              <w:t xml:space="preserve">[alpha string] </w:t>
            </w:r>
            <w:r w:rsidR="007A535E" w:rsidRPr="007A535E">
              <w:t>Description of illumination polarisation, typically “Horizontal” or “Vertical”</w:t>
            </w:r>
            <w:r w:rsidR="00E360A5">
              <w:t>, but other comments may be used as well</w:t>
            </w:r>
            <w:r w:rsidR="006E0394">
              <w:t>.</w:t>
            </w:r>
          </w:p>
        </w:tc>
      </w:tr>
      <w:tr w:rsidR="00E360A5" w:rsidTr="00CB4748">
        <w:tc>
          <w:tcPr>
            <w:tcW w:w="0" w:type="auto"/>
          </w:tcPr>
          <w:p w:rsidR="004567B8" w:rsidRPr="00CB4748" w:rsidRDefault="001310CE" w:rsidP="00CB4748">
            <w:pPr>
              <w:pStyle w:val="TableText"/>
              <w:rPr>
                <w:i/>
                <w:color w:val="595959" w:themeColor="text1" w:themeTint="A6"/>
              </w:rPr>
            </w:pPr>
            <w:r w:rsidRPr="00F2736F">
              <w:rPr>
                <w:rStyle w:val="GUIWord"/>
              </w:rPr>
              <w:t>Polarization Angle</w:t>
            </w:r>
          </w:p>
        </w:tc>
        <w:tc>
          <w:tcPr>
            <w:tcW w:w="0" w:type="auto"/>
          </w:tcPr>
          <w:p w:rsidR="001310CE" w:rsidRDefault="001310CE" w:rsidP="00E360A5">
            <w:pPr>
              <w:pStyle w:val="TableText"/>
            </w:pPr>
            <w:r>
              <w:t>[</w:t>
            </w:r>
            <w:r w:rsidR="007A535E">
              <w:t>Degrees</w:t>
            </w:r>
            <w:r>
              <w:t xml:space="preserve">] </w:t>
            </w:r>
            <w:r w:rsidR="007A535E">
              <w:t>Polarisation direction</w:t>
            </w:r>
            <w:r w:rsidR="00E360A5">
              <w:t>, usually measured clockwise from vertical.</w:t>
            </w:r>
          </w:p>
        </w:tc>
      </w:tr>
    </w:tbl>
    <w:p w:rsidR="001310CE" w:rsidRPr="00155FA4" w:rsidRDefault="001310CE" w:rsidP="00F3610B">
      <w:pPr>
        <w:pStyle w:val="Heading3"/>
      </w:pPr>
      <w:bookmarkStart w:id="235" w:name="_Toc359579893"/>
      <w:r w:rsidRPr="00155FA4">
        <w:t>Instrument</w:t>
      </w:r>
      <w:r w:rsidR="00F3610B" w:rsidRPr="00F3610B">
        <w:t xml:space="preserve"> </w:t>
      </w:r>
      <w:r w:rsidR="00F3610B">
        <w:t>Group</w:t>
      </w:r>
      <w:bookmarkEnd w:id="235"/>
    </w:p>
    <w:p w:rsidR="00CB4748" w:rsidRDefault="00CB4748" w:rsidP="00BF00B7">
      <w:pPr>
        <w:pStyle w:val="Body"/>
      </w:pPr>
      <w:r>
        <w:t xml:space="preserve">This Group of Attributes describes the specific </w:t>
      </w:r>
      <w:r w:rsidRPr="0014777F">
        <w:rPr>
          <w:rStyle w:val="Strong"/>
          <w:b w:val="0"/>
          <w:bCs w:val="0"/>
        </w:rPr>
        <w:t xml:space="preserve">spectroradiographic </w:t>
      </w:r>
      <w:r>
        <w:t>Instrument which was used to measure this Spectrum.</w:t>
      </w:r>
    </w:p>
    <w:tbl>
      <w:tblPr>
        <w:tblStyle w:val="TableSimple"/>
        <w:tblW w:w="0" w:type="auto"/>
        <w:tblLook w:val="04A0"/>
      </w:tblPr>
      <w:tblGrid>
        <w:gridCol w:w="1642"/>
        <w:gridCol w:w="7220"/>
        <w:tblGridChange w:id="236">
          <w:tblGrid>
            <w:gridCol w:w="709"/>
            <w:gridCol w:w="885"/>
            <w:gridCol w:w="757"/>
            <w:gridCol w:w="6403"/>
            <w:gridCol w:w="817"/>
          </w:tblGrid>
        </w:tblGridChange>
      </w:tblGrid>
      <w:tr w:rsidR="004D7399" w:rsidTr="00CB4748">
        <w:tc>
          <w:tcPr>
            <w:tcW w:w="0" w:type="auto"/>
          </w:tcPr>
          <w:p w:rsidR="001310CE" w:rsidRPr="00F2736F" w:rsidRDefault="001310CE" w:rsidP="00305207">
            <w:pPr>
              <w:pStyle w:val="TableText"/>
              <w:rPr>
                <w:rStyle w:val="GUIWord"/>
              </w:rPr>
            </w:pPr>
            <w:r w:rsidRPr="00F2736F">
              <w:rPr>
                <w:rStyle w:val="GUIWord"/>
              </w:rPr>
              <w:t>Instrument</w:t>
            </w:r>
          </w:p>
        </w:tc>
        <w:tc>
          <w:tcPr>
            <w:tcW w:w="0" w:type="auto"/>
          </w:tcPr>
          <w:p w:rsidR="00CB4748" w:rsidRDefault="004567B8" w:rsidP="002935FF">
            <w:pPr>
              <w:pStyle w:val="TableText"/>
            </w:pPr>
            <w:r>
              <w:t xml:space="preserve">[Dropdown list] </w:t>
            </w:r>
            <w:ins w:id="237" w:author="Peter" w:date="2013-05-08T09:19:00Z">
              <w:r w:rsidR="00CB4748">
                <w:t>Th</w:t>
              </w:r>
            </w:ins>
            <w:r w:rsidR="00CB4748">
              <w:t>e</w:t>
            </w:r>
            <w:ins w:id="238" w:author="Peter" w:date="2013-05-08T09:19:00Z">
              <w:r w:rsidR="00CB4748">
                <w:t xml:space="preserve"> name </w:t>
              </w:r>
            </w:ins>
            <w:r w:rsidR="00CB4748">
              <w:t>of</w:t>
            </w:r>
            <w:ins w:id="239" w:author="Peter" w:date="2013-05-08T09:19:00Z">
              <w:r w:rsidR="00CB4748">
                <w:t xml:space="preserve"> the </w:t>
              </w:r>
            </w:ins>
            <w:r w:rsidR="00CB4748">
              <w:rPr>
                <w:rStyle w:val="Strong"/>
                <w:b w:val="0"/>
                <w:bCs w:val="0"/>
              </w:rPr>
              <w:t>specific</w:t>
            </w:r>
            <w:r w:rsidR="00CB4748" w:rsidRPr="0014777F">
              <w:rPr>
                <w:rStyle w:val="Strong"/>
                <w:b w:val="0"/>
                <w:bCs w:val="0"/>
              </w:rPr>
              <w:t xml:space="preserve"> </w:t>
            </w:r>
            <w:r w:rsidR="00CB4748">
              <w:t xml:space="preserve">Instrument </w:t>
            </w:r>
            <w:ins w:id="240" w:author="Peter" w:date="2013-05-08T09:19:00Z">
              <w:r w:rsidR="00CB4748">
                <w:t>used to take these measurements</w:t>
              </w:r>
            </w:ins>
          </w:p>
          <w:p w:rsidR="00CB4748" w:rsidRPr="00C41199" w:rsidRDefault="00CB4748" w:rsidP="00CB4748">
            <w:pPr>
              <w:pStyle w:val="TableText"/>
              <w:tabs>
                <w:tab w:val="right" w:leader="dot" w:pos="8788"/>
              </w:tabs>
              <w:rPr>
                <w:rPrChange w:id="241" w:author="Peter" w:date="2013-05-08T09:19:00Z">
                  <w:rPr>
                    <w:rStyle w:val="DocActionChar"/>
                    <w:i w:val="0"/>
                  </w:rPr>
                </w:rPrChange>
              </w:rPr>
            </w:pPr>
            <w:r>
              <w:t xml:space="preserve">The drop down list is a list of </w:t>
            </w:r>
            <w:ins w:id="242" w:author="Peter" w:date="2013-05-08T09:19:00Z">
              <w:r>
                <w:t>Instruments which is created</w:t>
              </w:r>
            </w:ins>
            <w:r w:rsidR="003C1864">
              <w:t xml:space="preserve"> and maintained</w:t>
            </w:r>
            <w:ins w:id="243" w:author="Peter" w:date="2013-05-08T09:19:00Z">
              <w:r>
                <w:t xml:space="preserve"> using the </w:t>
              </w:r>
              <w:r w:rsidRPr="00C41199">
                <w:rPr>
                  <w:rStyle w:val="GUIWord"/>
                </w:rPr>
                <w:t>Data maintenance/</w:t>
              </w:r>
            </w:ins>
            <w:del w:id="244" w:author="Peter" w:date="2013-05-08T09:19:00Z">
              <w:r>
                <w:delText xml:space="preserve">instrument types. </w:delText>
              </w:r>
              <w:r w:rsidRPr="00CC7FBD">
                <w:rPr>
                  <w:rStyle w:val="DocActionChar"/>
                </w:rPr>
                <w:delText>(%%% models?)</w:delText>
              </w:r>
              <w:r>
                <w:rPr>
                  <w:rStyle w:val="DocActionChar"/>
                </w:rPr>
                <w:delText xml:space="preserve"> %%% Name chosen from list of known instruments. Use </w:delText>
              </w:r>
            </w:del>
            <w:r w:rsidR="00AE2F37" w:rsidRPr="00AE2F37">
              <w:rPr>
                <w:rStyle w:val="GUIWord"/>
                <w:rPrChange w:id="245" w:author="Peter" w:date="2013-05-08T09:19:00Z">
                  <w:rPr>
                    <w:rStyle w:val="DocActionChar"/>
                  </w:rPr>
                </w:rPrChange>
              </w:rPr>
              <w:t xml:space="preserve">Instrument </w:t>
            </w:r>
            <w:ins w:id="246" w:author="Peter" w:date="2013-05-08T09:19:00Z">
              <w:r w:rsidRPr="00C41199">
                <w:rPr>
                  <w:rStyle w:val="GUIWord"/>
                </w:rPr>
                <w:t>admin.</w:t>
              </w:r>
              <w:r>
                <w:t xml:space="preserve"> </w:t>
              </w:r>
            </w:ins>
            <w:r w:rsidR="00AE2F37" w:rsidRPr="00AE2F37">
              <w:rPr>
                <w:rPrChange w:id="247" w:author="Peter" w:date="2013-05-08T09:19:00Z">
                  <w:rPr>
                    <w:rStyle w:val="DocActionChar"/>
                  </w:rPr>
                </w:rPrChange>
              </w:rPr>
              <w:t>function</w:t>
            </w:r>
            <w:del w:id="248" w:author="Peter" w:date="2013-05-08T09:19:00Z">
              <w:r>
                <w:rPr>
                  <w:rStyle w:val="DocActionChar"/>
                </w:rPr>
                <w:delText xml:space="preserve"> metadata editor</w:delText>
              </w:r>
            </w:del>
            <w:r w:rsidR="00AE2F37" w:rsidRPr="00AE2F37">
              <w:rPr>
                <w:rPrChange w:id="249" w:author="Peter" w:date="2013-05-08T09:19:00Z">
                  <w:rPr>
                    <w:rStyle w:val="DocActionChar"/>
                  </w:rPr>
                </w:rPrChange>
              </w:rPr>
              <w:t>.</w:t>
            </w:r>
          </w:p>
          <w:p w:rsidR="00CB4748" w:rsidRDefault="00CB4748" w:rsidP="00305207">
            <w:pPr>
              <w:pStyle w:val="TableText"/>
            </w:pPr>
            <w:r>
              <w:t>Th</w:t>
            </w:r>
            <w:ins w:id="250" w:author="Peter" w:date="2013-05-08T09:19:00Z">
              <w:r w:rsidR="002935FF">
                <w:t xml:space="preserve">is Attribute is </w:t>
              </w:r>
            </w:ins>
            <w:r w:rsidR="00BE1D96">
              <w:t>always present</w:t>
            </w:r>
            <w:ins w:id="251" w:author="Peter" w:date="2013-05-08T09:19:00Z">
              <w:r w:rsidR="002935FF">
                <w:t xml:space="preserve"> and cannot be deleted. </w:t>
              </w:r>
            </w:ins>
            <w:r w:rsidR="00BF00B7">
              <w:t xml:space="preserve">It should be set if known. </w:t>
            </w:r>
            <w:ins w:id="252" w:author="Peter" w:date="2013-05-08T09:19:00Z">
              <w:r w:rsidR="002935FF">
                <w:t xml:space="preserve">If no data is available, set it to </w:t>
              </w:r>
              <w:r w:rsidR="002935FF" w:rsidRPr="00EF56D8">
                <w:rPr>
                  <w:rStyle w:val="GUIWord"/>
                </w:rPr>
                <w:t>Nil</w:t>
              </w:r>
              <w:r w:rsidR="002935FF">
                <w:t>.</w:t>
              </w:r>
            </w:ins>
          </w:p>
          <w:p w:rsidR="004D7399" w:rsidRDefault="00CB4748" w:rsidP="00FF6BCC">
            <w:pPr>
              <w:pStyle w:val="TableText"/>
            </w:pPr>
            <w:r>
              <w:t xml:space="preserve">This </w:t>
            </w:r>
            <w:r w:rsidR="00BE1D96">
              <w:t>Attribute</w:t>
            </w:r>
            <w:r>
              <w:t xml:space="preserve"> is genera</w:t>
            </w:r>
            <w:r w:rsidR="007D43F6">
              <w:t xml:space="preserve">lly set when Spectra are loaded, but should be checked to ensure that </w:t>
            </w:r>
            <w:r w:rsidR="00F52044">
              <w:t>SPECCHIO</w:t>
            </w:r>
            <w:r w:rsidR="007D43F6">
              <w:t xml:space="preserve"> </w:t>
            </w:r>
            <w:r w:rsidR="00FF6BCC">
              <w:t>d</w:t>
            </w:r>
            <w:r w:rsidR="007D43F6">
              <w:t xml:space="preserve">etermined </w:t>
            </w:r>
            <w:r w:rsidR="00FF6BCC">
              <w:t xml:space="preserve">it </w:t>
            </w:r>
            <w:r w:rsidR="007D43F6">
              <w:t>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Sensor</w:t>
            </w:r>
          </w:p>
        </w:tc>
        <w:tc>
          <w:tcPr>
            <w:tcW w:w="0" w:type="auto"/>
          </w:tcPr>
          <w:p w:rsidR="00CB4748" w:rsidRDefault="004567B8" w:rsidP="002935FF">
            <w:pPr>
              <w:pStyle w:val="TableText"/>
            </w:pPr>
            <w:r>
              <w:t xml:space="preserve">[Dropdown list] </w:t>
            </w:r>
            <w:r w:rsidR="00CB4748">
              <w:t xml:space="preserve">The name of the Sensor used in the </w:t>
            </w:r>
            <w:r w:rsidR="00EF5480">
              <w:t>s</w:t>
            </w:r>
            <w:r w:rsidR="00CB4748">
              <w:t>pecific Instrument used to take these measurements</w:t>
            </w:r>
          </w:p>
          <w:p w:rsidR="00BF00B7" w:rsidRPr="00C41199" w:rsidRDefault="00BF00B7" w:rsidP="00BF00B7">
            <w:pPr>
              <w:pStyle w:val="TableText"/>
              <w:tabs>
                <w:tab w:val="right" w:leader="dot" w:pos="8788"/>
              </w:tabs>
              <w:rPr>
                <w:rPrChange w:id="253" w:author="Peter" w:date="2013-05-08T09:19:00Z">
                  <w:rPr>
                    <w:rStyle w:val="DocActionChar"/>
                    <w:i w:val="0"/>
                  </w:rPr>
                </w:rPrChange>
              </w:rPr>
            </w:pPr>
            <w:r>
              <w:t>The drop down list is a list of Sensors</w:t>
            </w:r>
            <w:ins w:id="254" w:author="Peter" w:date="2013-05-08T09:19:00Z">
              <w:r>
                <w:t xml:space="preserve"> which is created</w:t>
              </w:r>
            </w:ins>
            <w:r w:rsidR="00FF6BCC">
              <w:t xml:space="preserve"> and maintained</w:t>
            </w:r>
            <w:ins w:id="255" w:author="Peter" w:date="2013-05-08T09:19:00Z">
              <w:r>
                <w:t xml:space="preserve"> using the </w:t>
              </w:r>
              <w:r w:rsidRPr="00C41199">
                <w:rPr>
                  <w:rStyle w:val="GUIWord"/>
                </w:rPr>
                <w:t>Data maintenance/</w:t>
              </w:r>
            </w:ins>
            <w:del w:id="256" w:author="Peter" w:date="2013-05-08T09:19:00Z">
              <w:r>
                <w:delText xml:space="preserve">instrument types. </w:delText>
              </w:r>
              <w:r w:rsidRPr="00CC7FBD">
                <w:rPr>
                  <w:rStyle w:val="DocActionChar"/>
                </w:rPr>
                <w:delText>(%%% models?)</w:delText>
              </w:r>
              <w:r>
                <w:rPr>
                  <w:rStyle w:val="DocActionChar"/>
                </w:rPr>
                <w:delText xml:space="preserve"> %%% Name chosen from list of known instruments. Use </w:delText>
              </w:r>
            </w:del>
            <w:r>
              <w:rPr>
                <w:rStyle w:val="GUIWord"/>
              </w:rPr>
              <w:t>Load sensor definition</w:t>
            </w:r>
            <w:ins w:id="257" w:author="Peter" w:date="2013-05-08T09:19:00Z">
              <w:r>
                <w:t xml:space="preserve"> </w:t>
              </w:r>
            </w:ins>
            <w:r w:rsidR="00AE2F37" w:rsidRPr="00AE2F37">
              <w:rPr>
                <w:rPrChange w:id="258" w:author="Peter" w:date="2013-05-08T09:19:00Z">
                  <w:rPr>
                    <w:rStyle w:val="DocActionChar"/>
                  </w:rPr>
                </w:rPrChange>
              </w:rPr>
              <w:t>function</w:t>
            </w:r>
            <w:del w:id="259" w:author="Peter" w:date="2013-05-08T09:19:00Z">
              <w:r>
                <w:rPr>
                  <w:rStyle w:val="DocActionChar"/>
                </w:rPr>
                <w:delText xml:space="preserve"> metadata editor</w:delText>
              </w:r>
            </w:del>
            <w:r w:rsidR="00AE2F37" w:rsidRPr="00AE2F37">
              <w:rPr>
                <w:rPrChange w:id="260" w:author="Peter" w:date="2013-05-08T09:19:00Z">
                  <w:rPr>
                    <w:rStyle w:val="DocActionChar"/>
                  </w:rPr>
                </w:rPrChange>
              </w:rPr>
              <w:t>.</w:t>
            </w:r>
          </w:p>
          <w:p w:rsidR="00BE1D96" w:rsidRDefault="007B0A47" w:rsidP="00BE1D96">
            <w:pPr>
              <w:pStyle w:val="TableText"/>
            </w:pPr>
            <w:r>
              <w:t>If</w:t>
            </w:r>
            <w:r w:rsidR="00BF00B7">
              <w:t xml:space="preserve"> the Instrument Attribute above is set, t</w:t>
            </w:r>
            <w:r w:rsidR="00BE1D96">
              <w:t>his Sensor Attribute is ignored</w:t>
            </w:r>
            <w:r w:rsidR="00BF00B7">
              <w:t xml:space="preserve"> and the value stored in the Instrument record is used instead</w:t>
            </w:r>
            <w:r w:rsidR="00BE1D96">
              <w:t>.</w:t>
            </w:r>
          </w:p>
          <w:p w:rsidR="002935FF" w:rsidRDefault="002935FF" w:rsidP="002935FF">
            <w:pPr>
              <w:pStyle w:val="TableText"/>
              <w:rPr>
                <w:ins w:id="261" w:author="Peter" w:date="2013-05-08T09:19:00Z"/>
              </w:rPr>
            </w:pPr>
            <w:ins w:id="262" w:author="Peter" w:date="2013-05-08T09:19:00Z">
              <w:r>
                <w:t xml:space="preserve">This Attribute is </w:t>
              </w:r>
            </w:ins>
            <w:r w:rsidR="00BE1D96">
              <w:t>always present</w:t>
            </w:r>
            <w:ins w:id="263" w:author="Peter" w:date="2013-05-08T09:19:00Z">
              <w:r>
                <w:t xml:space="preserve"> and cannot be deleted. If </w:t>
              </w:r>
            </w:ins>
            <w:r w:rsidR="0014777F">
              <w:t>not required</w:t>
            </w:r>
            <w:ins w:id="264" w:author="Peter" w:date="2013-05-08T09:19:00Z">
              <w:r>
                <w:t xml:space="preserve">, </w:t>
              </w:r>
            </w:ins>
            <w:r w:rsidR="00BE1D96">
              <w:t xml:space="preserve">it can be </w:t>
            </w:r>
            <w:ins w:id="265" w:author="Peter" w:date="2013-05-08T09:19:00Z">
              <w:r>
                <w:t xml:space="preserve">set to </w:t>
              </w:r>
              <w:r w:rsidRPr="00EF56D8">
                <w:rPr>
                  <w:rStyle w:val="GUIWord"/>
                </w:rPr>
                <w:t>Nil</w:t>
              </w:r>
              <w:r>
                <w:t>.</w:t>
              </w:r>
            </w:ins>
          </w:p>
          <w:p w:rsidR="006A683F" w:rsidRDefault="00BE1D96" w:rsidP="00FF6BCC">
            <w:pPr>
              <w:pStyle w:val="TableText"/>
            </w:pPr>
            <w:r>
              <w:t>This Attribute is generally set when Spectra are loaded</w:t>
            </w:r>
            <w:r w:rsidR="007D43F6">
              <w:t xml:space="preserve">, but should be checked to ensure that </w:t>
            </w:r>
            <w:r w:rsidR="00FF6BCC">
              <w:t>SPECCHIO</w:t>
            </w:r>
            <w:r w:rsidR="007D43F6">
              <w:t xml:space="preserve"> has </w:t>
            </w:r>
            <w:r w:rsidR="00FF6BCC">
              <w:t>determined it</w:t>
            </w:r>
            <w:r w:rsidR="007D43F6">
              <w:t xml:space="preserve"> 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Calibration Number</w:t>
            </w:r>
          </w:p>
        </w:tc>
        <w:tc>
          <w:tcPr>
            <w:tcW w:w="0" w:type="auto"/>
          </w:tcPr>
          <w:p w:rsidR="007A535E" w:rsidRPr="00BE1D96" w:rsidRDefault="001310CE" w:rsidP="00C41199">
            <w:pPr>
              <w:pStyle w:val="TableText"/>
            </w:pPr>
            <w:r w:rsidRPr="00BE1D96">
              <w:t>[</w:t>
            </w:r>
            <w:r w:rsidR="007A535E" w:rsidRPr="00BE1D96">
              <w:t>integer</w:t>
            </w:r>
            <w:r w:rsidRPr="00BE1D96">
              <w:t xml:space="preserve">] </w:t>
            </w:r>
            <w:r w:rsidR="007A535E" w:rsidRPr="00BE1D96">
              <w:t xml:space="preserve">Calibration number of the </w:t>
            </w:r>
            <w:r w:rsidR="00BE1D96" w:rsidRPr="00BE1D96">
              <w:t>most recent calibration for the I</w:t>
            </w:r>
            <w:r w:rsidR="007A535E" w:rsidRPr="00BE1D96">
              <w:t>nstrument</w:t>
            </w:r>
            <w:r w:rsidR="00BE1D96" w:rsidRPr="00BE1D96">
              <w:t xml:space="preserve"> at the time the measurements were taken</w:t>
            </w:r>
          </w:p>
          <w:p w:rsidR="00BE1D96" w:rsidRPr="00BE1D96" w:rsidRDefault="00BE1D96" w:rsidP="00C41199">
            <w:pPr>
              <w:pStyle w:val="TableText"/>
            </w:pPr>
            <w:r w:rsidRPr="00BE1D96">
              <w:t xml:space="preserve">Generally, the Acquisition Time is compared against the </w:t>
            </w:r>
            <w:r w:rsidR="00EF5480">
              <w:t>Calibration T</w:t>
            </w:r>
            <w:r w:rsidRPr="00BE1D96">
              <w:t xml:space="preserve">ime in the Instrument Calibration List to select the most appropriate calibration to use. This value is used if there is insufficient information </w:t>
            </w:r>
            <w:r w:rsidR="00EF5480">
              <w:t xml:space="preserve">available </w:t>
            </w:r>
            <w:r w:rsidRPr="00BE1D96">
              <w:t>to use the dates.</w:t>
            </w:r>
          </w:p>
          <w:p w:rsidR="00BF00B7" w:rsidRPr="00BE1D96" w:rsidRDefault="00BE1D96" w:rsidP="00BF00B7">
            <w:pPr>
              <w:pStyle w:val="TableText"/>
            </w:pPr>
            <w:r w:rsidRPr="00BE1D96">
              <w:t xml:space="preserve">For some Spectrum file formats, this value is </w:t>
            </w:r>
            <w:r w:rsidR="00EF5480">
              <w:t>set</w:t>
            </w:r>
            <w:r w:rsidRPr="00BE1D96">
              <w:t xml:space="preserve"> automatically</w:t>
            </w:r>
            <w:r w:rsidR="00EF5480">
              <w:t xml:space="preserve"> on Spectrum loading</w:t>
            </w:r>
            <w:r w:rsidRPr="00BE1D96">
              <w:t>.</w:t>
            </w:r>
            <w:r w:rsidR="007C3917">
              <w:t xml:space="preserve"> Otherwise, it </w:t>
            </w:r>
            <w:r w:rsidR="00BF00B7">
              <w:t>can</w:t>
            </w:r>
            <w:r w:rsidR="007C3917">
              <w:t xml:space="preserve"> be </w:t>
            </w:r>
            <w:r w:rsidR="00BF00B7">
              <w:t>set</w:t>
            </w:r>
            <w:r w:rsidR="007C3917">
              <w:t xml:space="preserve"> manually.</w:t>
            </w:r>
          </w:p>
        </w:tc>
      </w:tr>
      <w:tr w:rsidR="004D7399" w:rsidTr="00CB4748">
        <w:tblPrEx>
          <w:tblW w:w="0" w:type="auto"/>
          <w:tblPrExChange w:id="266" w:author="Peter" w:date="2013-05-08T09:19:00Z">
            <w:tblPrEx>
              <w:tblW w:w="0" w:type="auto"/>
              <w:tblInd w:w="817" w:type="dxa"/>
            </w:tblPrEx>
          </w:tblPrExChange>
        </w:tblPrEx>
        <w:trPr>
          <w:trPrChange w:id="267" w:author="Peter" w:date="2013-05-08T09:19:00Z">
            <w:trPr>
              <w:gridAfter w:val="0"/>
            </w:trPr>
          </w:trPrChange>
        </w:trPr>
        <w:tc>
          <w:tcPr>
            <w:tcW w:w="0" w:type="auto"/>
            <w:tcPrChange w:id="268"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Extended Instrument Name</w:t>
            </w:r>
          </w:p>
        </w:tc>
        <w:tc>
          <w:tcPr>
            <w:tcW w:w="0" w:type="auto"/>
            <w:tcPrChange w:id="269" w:author="Peter" w:date="2013-05-08T09:19:00Z">
              <w:tcPr>
                <w:tcW w:w="0" w:type="auto"/>
                <w:gridSpan w:val="2"/>
              </w:tcPr>
            </w:tcPrChange>
          </w:tcPr>
          <w:p w:rsidR="007A535E" w:rsidRDefault="001310CE" w:rsidP="00305207">
            <w:pPr>
              <w:pStyle w:val="TableText"/>
            </w:pPr>
            <w:r>
              <w:t xml:space="preserve">[alpha string] </w:t>
            </w:r>
            <w:r w:rsidR="007A535E" w:rsidRPr="007A535E">
              <w:t>Instrument name</w:t>
            </w:r>
          </w:p>
          <w:p w:rsidR="00637AC0" w:rsidRDefault="00EF08F9" w:rsidP="00EF08F9">
            <w:pPr>
              <w:pStyle w:val="TableText"/>
            </w:pPr>
            <w:r>
              <w:t>This field can be used to further describe the Instrument used to capture this Spectrum</w:t>
            </w:r>
            <w:r w:rsidR="00FF6BCC">
              <w:t>, especially if the Instrument is not shown in the dropdown list of Instruments</w:t>
            </w:r>
            <w:r>
              <w:t>.</w:t>
            </w:r>
          </w:p>
        </w:tc>
      </w:tr>
      <w:tr w:rsidR="004D7399" w:rsidTr="00CB4748">
        <w:tblPrEx>
          <w:tblW w:w="0" w:type="auto"/>
          <w:tblPrExChange w:id="270" w:author="Peter" w:date="2013-05-08T09:19:00Z">
            <w:tblPrEx>
              <w:tblW w:w="0" w:type="auto"/>
              <w:tblInd w:w="817" w:type="dxa"/>
            </w:tblPrEx>
          </w:tblPrExChange>
        </w:tblPrEx>
        <w:trPr>
          <w:trPrChange w:id="271" w:author="Peter" w:date="2013-05-08T09:19:00Z">
            <w:trPr>
              <w:gridAfter w:val="0"/>
            </w:trPr>
          </w:trPrChange>
        </w:trPr>
        <w:tc>
          <w:tcPr>
            <w:tcW w:w="0" w:type="auto"/>
            <w:tcPrChange w:id="272"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Instrument Serial Number</w:t>
            </w:r>
          </w:p>
        </w:tc>
        <w:tc>
          <w:tcPr>
            <w:tcW w:w="0" w:type="auto"/>
            <w:tcPrChange w:id="273" w:author="Peter" w:date="2013-05-08T09:19:00Z">
              <w:tcPr>
                <w:tcW w:w="0" w:type="auto"/>
                <w:gridSpan w:val="2"/>
              </w:tcPr>
            </w:tcPrChange>
          </w:tcPr>
          <w:p w:rsidR="007A535E" w:rsidRDefault="001310CE" w:rsidP="00305207">
            <w:pPr>
              <w:pStyle w:val="TableText"/>
            </w:pPr>
            <w:r>
              <w:t xml:space="preserve">[alpha string] </w:t>
            </w:r>
            <w:r w:rsidR="007A535E">
              <w:t xml:space="preserve">Serial number of the </w:t>
            </w:r>
            <w:r w:rsidR="001247E8">
              <w:t>Instrument</w:t>
            </w:r>
          </w:p>
          <w:p w:rsidR="007A535E" w:rsidRPr="00D93CA9" w:rsidRDefault="00D93CA9" w:rsidP="00D93CA9">
            <w:pPr>
              <w:pStyle w:val="TableText"/>
            </w:pPr>
            <w:r>
              <w:t>As for Extended Instrument Name above, enter</w:t>
            </w:r>
            <w:r w:rsidR="007A535E" w:rsidRPr="007A535E">
              <w:t xml:space="preserve"> this </w:t>
            </w:r>
            <w:r>
              <w:t xml:space="preserve">value </w:t>
            </w:r>
            <w:r w:rsidR="007A535E" w:rsidRPr="007A535E">
              <w:t>if the</w:t>
            </w:r>
            <w:r w:rsidR="004567B8">
              <w:t xml:space="preserve"> specific</w:t>
            </w:r>
            <w:r w:rsidR="007A535E" w:rsidRPr="007A535E">
              <w:t xml:space="preserve"> </w:t>
            </w:r>
            <w:r w:rsidR="007C3917" w:rsidRPr="007A535E">
              <w:t xml:space="preserve">Instrument </w:t>
            </w:r>
            <w:r w:rsidR="007A535E" w:rsidRPr="007A535E">
              <w:t xml:space="preserve">is not </w:t>
            </w:r>
            <w:r w:rsidR="004567B8">
              <w:t>shown in the drop down lists</w:t>
            </w:r>
            <w:r w:rsidR="007A535E" w:rsidRPr="007A535E">
              <w:t>.</w:t>
            </w:r>
          </w:p>
        </w:tc>
      </w:tr>
    </w:tbl>
    <w:p w:rsidR="001310CE" w:rsidRPr="00155FA4" w:rsidRDefault="001310CE" w:rsidP="00F3610B">
      <w:pPr>
        <w:pStyle w:val="Heading3"/>
      </w:pPr>
      <w:bookmarkStart w:id="274" w:name="_Toc359579894"/>
      <w:r w:rsidRPr="00155FA4">
        <w:t>Instrument Settings</w:t>
      </w:r>
      <w:r w:rsidR="00F3610B" w:rsidRPr="00F3610B">
        <w:t xml:space="preserve"> </w:t>
      </w:r>
      <w:r w:rsidR="00F3610B">
        <w:t>Group</w:t>
      </w:r>
      <w:bookmarkEnd w:id="274"/>
    </w:p>
    <w:p w:rsidR="00637AC0" w:rsidRDefault="005679CD" w:rsidP="00A7583F">
      <w:pPr>
        <w:pStyle w:val="Body"/>
        <w:rPr>
          <w:ins w:id="275" w:author="Peter" w:date="2013-05-08T09:19:00Z"/>
        </w:rPr>
      </w:pPr>
      <w:ins w:id="276" w:author="Peter" w:date="2013-05-08T09:19:00Z">
        <w:r>
          <w:t xml:space="preserve">These attributes describe the settings of the </w:t>
        </w:r>
      </w:ins>
      <w:r w:rsidR="001310CE">
        <w:t xml:space="preserve">Instrument </w:t>
      </w:r>
      <w:ins w:id="277" w:author="Peter" w:date="2013-05-08T09:19:00Z">
        <w:r>
          <w:t>at the time the Spect</w:t>
        </w:r>
      </w:ins>
      <w:r w:rsidR="00D93CA9">
        <w:t>r</w:t>
      </w:r>
      <w:ins w:id="278" w:author="Peter" w:date="2013-05-08T09:19:00Z">
        <w:r>
          <w:t xml:space="preserve">um was </w:t>
        </w:r>
      </w:ins>
      <w:r w:rsidR="00637AC0">
        <w:t>acquired.</w:t>
      </w:r>
    </w:p>
    <w:p w:rsidR="001310CE" w:rsidRPr="007C3917" w:rsidRDefault="005679CD" w:rsidP="00A7583F">
      <w:pPr>
        <w:pStyle w:val="Body"/>
      </w:pPr>
      <w:ins w:id="279" w:author="Peter" w:date="2013-05-08T09:19:00Z">
        <w:r>
          <w:t xml:space="preserve">For some Instruments and file formats, the following </w:t>
        </w:r>
        <w:r w:rsidR="001310CE">
          <w:t>Instrument settings</w:t>
        </w:r>
        <w:r>
          <w:t xml:space="preserve"> are read</w:t>
        </w:r>
      </w:ins>
      <w:del w:id="280" w:author="Peter" w:date="2013-05-08T09:19:00Z">
        <w:r w:rsidR="001310CE">
          <w:delText>settings, depending on the sensor. Automatically generated</w:delText>
        </w:r>
      </w:del>
      <w:r w:rsidR="001310CE">
        <w:t xml:space="preserve"> from the </w:t>
      </w:r>
      <w:ins w:id="281" w:author="Peter" w:date="2013-05-08T09:19:00Z">
        <w:r>
          <w:t>Spectrum</w:t>
        </w:r>
      </w:ins>
      <w:del w:id="282" w:author="Peter" w:date="2013-05-08T09:19:00Z">
        <w:r w:rsidR="001310CE">
          <w:delText>spectral</w:delText>
        </w:r>
      </w:del>
      <w:r w:rsidR="001310CE">
        <w:t xml:space="preserve"> input file</w:t>
      </w:r>
      <w:ins w:id="283" w:author="Peter" w:date="2013-05-08T09:19:00Z">
        <w:r>
          <w:t xml:space="preserve"> and set into the Spectrum </w:t>
        </w:r>
      </w:ins>
      <w:r w:rsidR="007F4F37">
        <w:t>Metadata</w:t>
      </w:r>
      <w:r w:rsidR="001310CE" w:rsidRPr="007C3917">
        <w:t>.</w:t>
      </w:r>
      <w:r w:rsidR="00F95093" w:rsidRPr="007C3917">
        <w:t xml:space="preserve"> </w:t>
      </w:r>
      <w:r w:rsidR="007C3917" w:rsidRPr="007C3917">
        <w:t>For others, these values must be recorded manually.</w:t>
      </w:r>
    </w:p>
    <w:tbl>
      <w:tblPr>
        <w:tblStyle w:val="TableGrid"/>
        <w:tblW w:w="0" w:type="auto"/>
        <w:tblInd w:w="817" w:type="dxa"/>
        <w:tblLook w:val="04A0"/>
      </w:tblPr>
      <w:tblGrid>
        <w:gridCol w:w="2440"/>
        <w:gridCol w:w="6314"/>
      </w:tblGrid>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Automatic Dark Current Correction</w:t>
            </w:r>
          </w:p>
        </w:tc>
        <w:tc>
          <w:tcPr>
            <w:tcW w:w="0" w:type="auto"/>
          </w:tcPr>
          <w:p w:rsidR="007C3917" w:rsidRDefault="007A535E" w:rsidP="00305207">
            <w:pPr>
              <w:pStyle w:val="TableText"/>
            </w:pPr>
            <w:r>
              <w:t xml:space="preserve">[Alpha string] </w:t>
            </w:r>
            <w:r w:rsidR="007C3917">
              <w:t xml:space="preserve">Indicates if </w:t>
            </w:r>
            <w:r w:rsidRPr="007A535E">
              <w:t xml:space="preserve">Dark current has been compensated for by the </w:t>
            </w:r>
            <w:r w:rsidR="001247E8">
              <w:t>Instrument</w:t>
            </w:r>
          </w:p>
          <w:p w:rsidR="007A535E" w:rsidRDefault="007C3917" w:rsidP="00637AC0">
            <w:pPr>
              <w:pStyle w:val="TableText"/>
            </w:pPr>
            <w:r>
              <w:t xml:space="preserve">If </w:t>
            </w:r>
            <w:r w:rsidR="00F52044">
              <w:t>SPECCHIO</w:t>
            </w:r>
            <w:r>
              <w:t xml:space="preserve"> loads this value from the input Spectrum file</w:t>
            </w:r>
            <w:r w:rsidR="00FF6BCC">
              <w:t>,</w:t>
            </w:r>
            <w:r>
              <w:t xml:space="preserve"> i</w:t>
            </w:r>
            <w:r w:rsidR="00637AC0">
              <w:t>t</w:t>
            </w:r>
            <w:r>
              <w:t xml:space="preserve"> will set one of the values “ON” or “OFF”.</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Name</w:t>
            </w:r>
          </w:p>
        </w:tc>
        <w:tc>
          <w:tcPr>
            <w:tcW w:w="0" w:type="auto"/>
          </w:tcPr>
          <w:p w:rsidR="001310CE" w:rsidRDefault="007A535E" w:rsidP="00305207">
            <w:pPr>
              <w:pStyle w:val="TableText"/>
            </w:pPr>
            <w:r>
              <w:t xml:space="preserve">[Alpha string] </w:t>
            </w:r>
            <w:r w:rsidRPr="007A535E">
              <w:t xml:space="preserve">Name of the </w:t>
            </w:r>
            <w:r w:rsidR="001247E8">
              <w:t>Instrument</w:t>
            </w:r>
            <w:r w:rsidRPr="007A535E">
              <w:t xml:space="preserve"> operation </w:t>
            </w:r>
            <w:r w:rsidR="00FF6BCC" w:rsidRPr="007A535E">
              <w:t xml:space="preserve">software </w:t>
            </w:r>
            <w:r w:rsidRPr="007A535E">
              <w:t>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Version</w:t>
            </w:r>
          </w:p>
        </w:tc>
        <w:tc>
          <w:tcPr>
            <w:tcW w:w="0" w:type="auto"/>
          </w:tcPr>
          <w:p w:rsidR="001310CE" w:rsidRDefault="007A535E" w:rsidP="00305207">
            <w:pPr>
              <w:pStyle w:val="TableText"/>
            </w:pPr>
            <w:r>
              <w:t xml:space="preserve">[Alpha string] </w:t>
            </w:r>
            <w:r w:rsidRPr="007A535E">
              <w:t xml:space="preserve">Version of the </w:t>
            </w:r>
            <w:r w:rsidR="001247E8">
              <w:t>Instrument</w:t>
            </w:r>
            <w:r w:rsidRPr="007A535E">
              <w:t xml:space="preserve"> operation </w:t>
            </w:r>
            <w:r w:rsidR="00FF6BCC" w:rsidRPr="007A535E">
              <w:t xml:space="preserve">software </w:t>
            </w:r>
            <w:r w:rsidR="00FF6BCC">
              <w:t xml:space="preserve">or </w:t>
            </w:r>
            <w:r w:rsidRPr="007A535E">
              <w:t>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SWIR1</w:t>
            </w:r>
          </w:p>
        </w:tc>
        <w:tc>
          <w:tcPr>
            <w:tcW w:w="0" w:type="auto"/>
          </w:tcPr>
          <w:p w:rsidR="001310CE" w:rsidRDefault="007A535E"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SWIR2</w:t>
            </w:r>
          </w:p>
        </w:tc>
        <w:tc>
          <w:tcPr>
            <w:tcW w:w="0" w:type="auto"/>
          </w:tcPr>
          <w:p w:rsidR="001310CE" w:rsidRDefault="00042627"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Instrument Channel</w:t>
            </w:r>
          </w:p>
        </w:tc>
        <w:tc>
          <w:tcPr>
            <w:tcW w:w="0" w:type="auto"/>
          </w:tcPr>
          <w:p w:rsidR="001310CE" w:rsidRDefault="00042627" w:rsidP="00305207">
            <w:pPr>
              <w:pStyle w:val="TableText"/>
            </w:pPr>
            <w:r>
              <w:t xml:space="preserve">[Alpha string] </w:t>
            </w:r>
            <w:r w:rsidRPr="00042627">
              <w:t>Channel designation for multi-channel instruments, e.g. irradiance and reflected radiance channels</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Integration Time</w:t>
            </w:r>
          </w:p>
        </w:tc>
        <w:tc>
          <w:tcPr>
            <w:tcW w:w="0" w:type="auto"/>
          </w:tcPr>
          <w:p w:rsidR="00042627" w:rsidRDefault="001310CE" w:rsidP="007C3917">
            <w:pPr>
              <w:pStyle w:val="TableText"/>
            </w:pPr>
            <w:r>
              <w:t>[ms]</w:t>
            </w:r>
            <w:r w:rsidR="00042627">
              <w:t xml:space="preserve"> Integration time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Number of Internal Scans</w:t>
            </w:r>
          </w:p>
        </w:tc>
        <w:tc>
          <w:tcPr>
            <w:tcW w:w="0" w:type="auto"/>
          </w:tcPr>
          <w:p w:rsidR="001310CE" w:rsidRDefault="00042627" w:rsidP="00305207">
            <w:pPr>
              <w:pStyle w:val="TableText"/>
            </w:pPr>
            <w:r>
              <w:t xml:space="preserve">[Integer] </w:t>
            </w:r>
            <w:r w:rsidRPr="00042627">
              <w:t xml:space="preserve">Number of </w:t>
            </w:r>
            <w:r w:rsidR="007F4F37">
              <w:t>Spectr</w:t>
            </w:r>
            <w:r w:rsidRPr="00042627">
              <w:t xml:space="preserve">a recorded internally and averaged over by the </w:t>
            </w:r>
            <w:r w:rsidR="001247E8">
              <w:t>Instrument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SWIR1</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SWIR2</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Time since last DC</w:t>
            </w:r>
          </w:p>
        </w:tc>
        <w:tc>
          <w:tcPr>
            <w:tcW w:w="0" w:type="auto"/>
          </w:tcPr>
          <w:p w:rsidR="00F95093" w:rsidRDefault="00042627" w:rsidP="00F95093">
            <w:pPr>
              <w:pStyle w:val="TableText"/>
            </w:pPr>
            <w:r>
              <w:t xml:space="preserve">[Integer] </w:t>
            </w:r>
            <w:r w:rsidR="00F95093">
              <w:t>Seconds</w:t>
            </w:r>
            <w:r w:rsidRPr="00042627">
              <w:t xml:space="preserve"> since last dark current measuremen</w:t>
            </w:r>
            <w:r w:rsidR="00F95093">
              <w:t>t</w:t>
            </w:r>
          </w:p>
          <w:p w:rsidR="00042627" w:rsidRDefault="00F95093" w:rsidP="00F95093">
            <w:pPr>
              <w:pStyle w:val="TableText"/>
            </w:pPr>
            <w:r>
              <w:t>Not currently filled, even if it’s in the input file.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UniSpec Spectral Resampling</w:t>
            </w:r>
          </w:p>
        </w:tc>
        <w:tc>
          <w:tcPr>
            <w:tcW w:w="0" w:type="auto"/>
          </w:tcPr>
          <w:p w:rsidR="001310CE" w:rsidRDefault="00042627" w:rsidP="00305207">
            <w:pPr>
              <w:pStyle w:val="TableText"/>
            </w:pPr>
            <w:r>
              <w:t xml:space="preserve">[Alpha string] </w:t>
            </w:r>
            <w:r w:rsidRPr="00042627">
              <w:t>UniSpec specific setting; indicates if the resampling was ON or OFF</w:t>
            </w:r>
          </w:p>
          <w:p w:rsidR="00042627" w:rsidRPr="007C3917" w:rsidRDefault="007C3917" w:rsidP="00637AC0">
            <w:pPr>
              <w:pStyle w:val="TableText"/>
            </w:pPr>
            <w:r>
              <w:t xml:space="preserve">If </w:t>
            </w:r>
            <w:r w:rsidR="00F52044">
              <w:t>SPECCHIO</w:t>
            </w:r>
            <w:r>
              <w:t xml:space="preserve"> loads this value from the input Spectrum file</w:t>
            </w:r>
            <w:r w:rsidR="00FF6BCC">
              <w:t>,</w:t>
            </w:r>
            <w:r>
              <w:t xml:space="preserve"> i</w:t>
            </w:r>
            <w:r w:rsidR="00637AC0">
              <w:t>t</w:t>
            </w:r>
            <w:r>
              <w:t xml:space="preserve"> will set one of the values “ON” or “OFF”.</w:t>
            </w:r>
          </w:p>
        </w:tc>
      </w:tr>
    </w:tbl>
    <w:p w:rsidR="001310CE" w:rsidRPr="00F3610B" w:rsidRDefault="001310CE" w:rsidP="00F3610B">
      <w:pPr>
        <w:pStyle w:val="Heading3"/>
      </w:pPr>
      <w:bookmarkStart w:id="284" w:name="_Toc359579895"/>
      <w:r w:rsidRPr="00F3610B">
        <w:t>Instrumentation</w:t>
      </w:r>
      <w:r w:rsidR="00F3610B" w:rsidRPr="00F3610B">
        <w:t xml:space="preserve"> </w:t>
      </w:r>
      <w:r w:rsidR="00F3610B">
        <w:t>Group</w:t>
      </w:r>
      <w:bookmarkEnd w:id="284"/>
    </w:p>
    <w:p w:rsidR="004872A3" w:rsidRDefault="005679CD">
      <w:pPr>
        <w:pStyle w:val="Body"/>
        <w:pPrChange w:id="285" w:author="Peter" w:date="2013-05-08T09:19:00Z">
          <w:pPr>
            <w:pStyle w:val="DocAction"/>
          </w:pPr>
        </w:pPrChange>
      </w:pPr>
      <w:ins w:id="286" w:author="Peter" w:date="2013-05-08T09:19:00Z">
        <w:r>
          <w:t>These attributes describe</w:t>
        </w:r>
      </w:ins>
      <w:del w:id="287" w:author="Peter" w:date="2013-05-08T09:19:00Z">
        <w:r w:rsidR="000F2D03" w:rsidRPr="000F2D03">
          <w:delText>This group defines how</w:delText>
        </w:r>
      </w:del>
      <w:r w:rsidR="000F2D03" w:rsidRPr="000F2D03">
        <w:t xml:space="preserve"> the </w:t>
      </w:r>
      <w:del w:id="288" w:author="Peter" w:date="2013-05-08T09:19:00Z">
        <w:r w:rsidR="001310CE" w:rsidRPr="00245A33">
          <w:delText xml:space="preserve">objective of this group differ from </w:delText>
        </w:r>
      </w:del>
      <w:r w:rsidR="00637AC0" w:rsidRPr="00245A33">
        <w:t>Instrument</w:t>
      </w:r>
      <w:r w:rsidR="00637AC0">
        <w:t xml:space="preserve">ation </w:t>
      </w:r>
      <w:ins w:id="289" w:author="Peter" w:date="2013-05-08T09:19:00Z">
        <w:r>
          <w:t xml:space="preserve">used </w:t>
        </w:r>
        <w:r w:rsidR="00C82A81">
          <w:t>at</w:t>
        </w:r>
      </w:ins>
      <w:del w:id="290" w:author="Peter" w:date="2013-05-08T09:19:00Z">
        <w:r w:rsidR="001310CE" w:rsidRPr="00245A33">
          <w:delText>and Instrument Settings?</w:delText>
        </w:r>
        <w:r w:rsidR="00E97B4D">
          <w:delText xml:space="preserve"> This is any further manually recorded information related to</w:delText>
        </w:r>
      </w:del>
      <w:r w:rsidR="00E97B4D">
        <w:t xml:space="preserve"> the </w:t>
      </w:r>
      <w:ins w:id="291" w:author="Peter" w:date="2013-05-08T09:19:00Z">
        <w:r w:rsidR="00C82A81">
          <w:t xml:space="preserve">time the Spectrum was </w:t>
        </w:r>
      </w:ins>
      <w:r w:rsidR="00637AC0">
        <w:t>acquired</w:t>
      </w:r>
      <w:del w:id="292" w:author="Peter" w:date="2013-05-08T09:19:00Z">
        <w:r w:rsidR="00E97B4D">
          <w:delText>measurements made. HDF Files – are a special file format for Finnish Geodetic Institute which have a lot of this info in them</w:delText>
        </w:r>
      </w:del>
      <w:r w:rsidR="00E97B4D">
        <w:t>.</w:t>
      </w:r>
    </w:p>
    <w:p w:rsidR="005679CD" w:rsidRDefault="005679CD" w:rsidP="005679CD">
      <w:pPr>
        <w:pStyle w:val="Body"/>
        <w:rPr>
          <w:ins w:id="293" w:author="Peter" w:date="2013-05-08T09:19:00Z"/>
        </w:rPr>
      </w:pPr>
      <w:ins w:id="294" w:author="Peter" w:date="2013-05-08T09:19:00Z">
        <w:r>
          <w:t xml:space="preserve">For some file formats (particularly HDF files), the following Instrumentation settings are read from the Spectrum input file and set into the Spectrum </w:t>
        </w:r>
      </w:ins>
      <w:r w:rsidR="007F4F37">
        <w:t>Metadata</w:t>
      </w:r>
      <w:ins w:id="295" w:author="Peter" w:date="2013-05-08T09:19:00Z">
        <w:r>
          <w:t>.</w:t>
        </w:r>
      </w:ins>
      <w:r w:rsidR="007C3917">
        <w:t xml:space="preserve"> For other formats, it must be set manually.</w:t>
      </w:r>
    </w:p>
    <w:tbl>
      <w:tblPr>
        <w:tblStyle w:val="TableGrid"/>
        <w:tblW w:w="0" w:type="auto"/>
        <w:tblInd w:w="817" w:type="dxa"/>
        <w:tblLook w:val="04A0"/>
      </w:tblPr>
      <w:tblGrid>
        <w:gridCol w:w="1662"/>
        <w:gridCol w:w="7092"/>
      </w:tblGrid>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Azimuth Sensor Type</w:t>
            </w:r>
          </w:p>
        </w:tc>
        <w:tc>
          <w:tcPr>
            <w:tcW w:w="0" w:type="auto"/>
          </w:tcPr>
          <w:p w:rsidR="001310CE" w:rsidRDefault="00042627" w:rsidP="00305207">
            <w:pPr>
              <w:pStyle w:val="TableText"/>
            </w:pPr>
            <w:r>
              <w:t xml:space="preserve">[Alpha string] </w:t>
            </w:r>
            <w:r w:rsidRPr="00042627">
              <w:t>Sensor name used to measure the azimuth on a goniometric facility</w:t>
            </w:r>
          </w:p>
        </w:tc>
      </w:tr>
      <w:tr w:rsidR="007A1927" w:rsidTr="004567B8">
        <w:trPr>
          <w:cantSplit/>
        </w:trPr>
        <w:tc>
          <w:tcPr>
            <w:tcW w:w="0" w:type="auto"/>
          </w:tcPr>
          <w:p w:rsidR="00042627" w:rsidRPr="00F2736F" w:rsidRDefault="00042627" w:rsidP="00305207">
            <w:pPr>
              <w:pStyle w:val="TableText"/>
              <w:rPr>
                <w:rStyle w:val="GUIWord"/>
              </w:rPr>
            </w:pPr>
            <w:r w:rsidRPr="00042627">
              <w:rPr>
                <w:rStyle w:val="GUIWord"/>
              </w:rPr>
              <w:t>Contact Probe</w:t>
            </w:r>
          </w:p>
        </w:tc>
        <w:tc>
          <w:tcPr>
            <w:tcW w:w="0" w:type="auto"/>
          </w:tcPr>
          <w:p w:rsidR="00042627" w:rsidRPr="00084655" w:rsidRDefault="00042627" w:rsidP="007C3917">
            <w:pPr>
              <w:pStyle w:val="TableText"/>
            </w:pPr>
            <w:r>
              <w:t>[</w:t>
            </w:r>
            <w:r w:rsidR="00963352">
              <w:t>Drop down list</w:t>
            </w:r>
            <w:r>
              <w:t xml:space="preserve">] </w:t>
            </w:r>
            <w:r w:rsidRPr="00042627">
              <w:t>Contact probe instrumentation name, usually includes a light source and provides optical input to the spectrometer.</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Goniometer</w:t>
            </w:r>
          </w:p>
        </w:tc>
        <w:tc>
          <w:tcPr>
            <w:tcW w:w="0" w:type="auto"/>
          </w:tcPr>
          <w:p w:rsidR="001310CE" w:rsidRPr="00A30980" w:rsidRDefault="00042627" w:rsidP="007C3917">
            <w:pPr>
              <w:pStyle w:val="TableText"/>
            </w:pPr>
            <w:r>
              <w:t>[</w:t>
            </w:r>
            <w:r w:rsidR="00963352">
              <w:t>Drop down list</w:t>
            </w:r>
            <w:r>
              <w:t xml:space="preserve">] </w:t>
            </w:r>
            <w:r w:rsidR="00A30980" w:rsidRPr="00084655">
              <w:t>Goniometer</w:t>
            </w:r>
            <w:r>
              <w:t xml:space="preserv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Illumination Sources</w:t>
            </w:r>
          </w:p>
        </w:tc>
        <w:tc>
          <w:tcPr>
            <w:tcW w:w="0" w:type="auto"/>
          </w:tcPr>
          <w:p w:rsidR="001310CE" w:rsidRDefault="00392B0B" w:rsidP="007C3917">
            <w:pPr>
              <w:pStyle w:val="TableText"/>
            </w:pPr>
            <w:r>
              <w:t>[</w:t>
            </w:r>
            <w:r w:rsidR="00963352">
              <w:t>Drop down list</w:t>
            </w:r>
            <w:r>
              <w:t xml:space="preserve">] </w:t>
            </w:r>
            <w:r w:rsidRPr="00392B0B">
              <w:t>Illumination source name, e.g. Sun or Hg lamp</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Integrating Sphere</w:t>
            </w:r>
          </w:p>
        </w:tc>
        <w:tc>
          <w:tcPr>
            <w:tcW w:w="0" w:type="auto"/>
          </w:tcPr>
          <w:p w:rsidR="001310CE" w:rsidRDefault="00392B0B" w:rsidP="007C3917">
            <w:pPr>
              <w:pStyle w:val="TableText"/>
            </w:pPr>
            <w:r>
              <w:t>[</w:t>
            </w:r>
            <w:r w:rsidR="00963352">
              <w:t>Drop down list</w:t>
            </w:r>
            <w:r>
              <w:t xml:space="preserve">] </w:t>
            </w:r>
            <w:r w:rsidRPr="00392B0B">
              <w:t>Integrating sphere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Light Source Parameters</w:t>
            </w:r>
          </w:p>
        </w:tc>
        <w:tc>
          <w:tcPr>
            <w:tcW w:w="0" w:type="auto"/>
          </w:tcPr>
          <w:p w:rsidR="001310CE" w:rsidRDefault="00392B0B" w:rsidP="00305207">
            <w:pPr>
              <w:pStyle w:val="TableText"/>
            </w:pPr>
            <w:r>
              <w:t xml:space="preserve">[Alpha string] </w:t>
            </w:r>
            <w:r w:rsidRPr="00392B0B">
              <w:t>Settings of artificial light source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Reference</w:t>
            </w:r>
          </w:p>
        </w:tc>
        <w:tc>
          <w:tcPr>
            <w:tcW w:w="0" w:type="auto"/>
          </w:tcPr>
          <w:p w:rsidR="00963352" w:rsidRDefault="00963352" w:rsidP="002935FF">
            <w:pPr>
              <w:pStyle w:val="TableText"/>
            </w:pPr>
            <w:r>
              <w:t xml:space="preserve">[Drop down list] Selected from the list of References defined in the </w:t>
            </w:r>
            <w:r w:rsidR="00F52044">
              <w:t>SPECCHIO</w:t>
            </w:r>
            <w:r>
              <w:t xml:space="preserve"> database.</w:t>
            </w:r>
          </w:p>
          <w:p w:rsidR="001310CE" w:rsidRDefault="002935FF" w:rsidP="00FA1F82">
            <w:pPr>
              <w:pStyle w:val="TableText"/>
            </w:pPr>
            <w:ins w:id="296" w:author="Peter" w:date="2013-05-08T09:19:00Z">
              <w:r>
                <w:t xml:space="preserve">This Attribute is </w:t>
              </w:r>
            </w:ins>
            <w:r w:rsidR="00FA1F82">
              <w:t>mandatory</w:t>
            </w:r>
            <w:ins w:id="297" w:author="Peter" w:date="2013-05-08T09:19:00Z">
              <w:r>
                <w:t xml:space="preserve"> and cannot be deleted. If </w:t>
              </w:r>
            </w:ins>
            <w:r w:rsidR="00FA1F82">
              <w:t xml:space="preserve">it is not relevant or </w:t>
            </w:r>
            <w:ins w:id="298" w:author="Peter" w:date="2013-05-08T09:19:00Z">
              <w:r>
                <w:t xml:space="preserve">no data is available, set it to </w:t>
              </w:r>
              <w:r w:rsidRPr="00EF56D8">
                <w:rPr>
                  <w:rStyle w:val="GUIWord"/>
                </w:rPr>
                <w:t>Nil</w:t>
              </w:r>
              <w:r>
                <w:t>.</w:t>
              </w:r>
            </w:ins>
          </w:p>
        </w:tc>
      </w:tr>
      <w:tr w:rsidR="007A1927" w:rsidTr="004567B8">
        <w:trPr>
          <w:cantSplit/>
        </w:trPr>
        <w:tc>
          <w:tcPr>
            <w:tcW w:w="0" w:type="auto"/>
          </w:tcPr>
          <w:p w:rsidR="001310CE" w:rsidRPr="00F2736F" w:rsidRDefault="001310CE" w:rsidP="002D26AF">
            <w:pPr>
              <w:pStyle w:val="TableText"/>
              <w:rPr>
                <w:rStyle w:val="GUIWord"/>
              </w:rPr>
            </w:pPr>
            <w:r w:rsidRPr="00F2736F">
              <w:rPr>
                <w:rStyle w:val="GUIWord"/>
              </w:rPr>
              <w:t xml:space="preserve">White Reference </w:t>
            </w:r>
            <w:r w:rsidR="002D26AF">
              <w:rPr>
                <w:rStyle w:val="GUIWord"/>
              </w:rPr>
              <w:t>Panel Name</w:t>
            </w:r>
          </w:p>
        </w:tc>
        <w:tc>
          <w:tcPr>
            <w:tcW w:w="0" w:type="auto"/>
          </w:tcPr>
          <w:p w:rsidR="001310CE" w:rsidRDefault="00392B0B" w:rsidP="00305207">
            <w:pPr>
              <w:pStyle w:val="TableText"/>
            </w:pPr>
            <w:r>
              <w:t xml:space="preserve">[Alpha string] </w:t>
            </w:r>
            <w:r w:rsidR="007A1927">
              <w:t xml:space="preserve">Name of the </w:t>
            </w:r>
            <w:r w:rsidRPr="00392B0B">
              <w:t xml:space="preserve">white </w:t>
            </w:r>
            <w:r w:rsidR="007A1927" w:rsidRPr="00392B0B">
              <w:t>Refer</w:t>
            </w:r>
            <w:r w:rsidR="007A1927">
              <w:t>ence Panel.</w:t>
            </w:r>
          </w:p>
          <w:p w:rsidR="00FA1F82" w:rsidRDefault="007A1927" w:rsidP="00FF6BCC">
            <w:pPr>
              <w:pStyle w:val="TableText"/>
            </w:pPr>
            <w:r>
              <w:t xml:space="preserve">Users do not have permission to add to </w:t>
            </w:r>
            <w:r w:rsidR="00F52044">
              <w:t>SPECCHIO</w:t>
            </w:r>
            <w:r>
              <w:t xml:space="preserve">’s Reference Panel table. When a Spectrum is being loaded and the Reference Panel it refers to is not in </w:t>
            </w:r>
            <w:r w:rsidR="00F52044">
              <w:t>SPECCHIO</w:t>
            </w:r>
            <w:r>
              <w:t xml:space="preserve">’s Reference Panel table, then the name of the Reference Panel will be written into this field. This provides the information needed for the user to resolve the Reference Panel link information after the </w:t>
            </w:r>
            <w:r w:rsidR="00F3610B">
              <w:t xml:space="preserve">Spectrum </w:t>
            </w:r>
            <w:r>
              <w:t>load is completed.</w:t>
            </w:r>
          </w:p>
        </w:tc>
      </w:tr>
    </w:tbl>
    <w:p w:rsidR="001310CE" w:rsidRPr="00F3610B" w:rsidRDefault="001310CE" w:rsidP="00F3610B">
      <w:pPr>
        <w:pStyle w:val="Heading3"/>
      </w:pPr>
      <w:bookmarkStart w:id="299" w:name="_Toc359579896"/>
      <w:r w:rsidRPr="00F3610B">
        <w:t>Keywords</w:t>
      </w:r>
      <w:r w:rsidR="00F3610B" w:rsidRPr="00F3610B">
        <w:t xml:space="preserve"> </w:t>
      </w:r>
      <w:r w:rsidR="00F3610B">
        <w:t>Group</w:t>
      </w:r>
      <w:bookmarkEnd w:id="299"/>
    </w:p>
    <w:p w:rsidR="00C974FC" w:rsidRDefault="001310CE" w:rsidP="00A7583F">
      <w:pPr>
        <w:pStyle w:val="Body"/>
      </w:pPr>
      <w:r w:rsidRPr="00612627">
        <w:t xml:space="preserve">Keywords can be used to search for particular </w:t>
      </w:r>
      <w:r w:rsidR="007F4F37">
        <w:t>Spectr</w:t>
      </w:r>
      <w:r w:rsidRPr="00612627">
        <w:t>a</w:t>
      </w:r>
      <w:r w:rsidR="00C974FC">
        <w:t xml:space="preserve"> in the </w:t>
      </w:r>
      <w:r w:rsidR="00F52044">
        <w:t>SPECCHIO</w:t>
      </w:r>
      <w:r w:rsidR="00C974FC">
        <w:t>’s Spectrum Query function</w:t>
      </w:r>
      <w:r w:rsidRPr="00612627">
        <w:t>.</w:t>
      </w:r>
    </w:p>
    <w:tbl>
      <w:tblPr>
        <w:tblStyle w:val="TableGrid"/>
        <w:tblW w:w="0" w:type="auto"/>
        <w:tblInd w:w="817" w:type="dxa"/>
        <w:tblLook w:val="04A0"/>
      </w:tblPr>
      <w:tblGrid>
        <w:gridCol w:w="1557"/>
        <w:gridCol w:w="7197"/>
      </w:tblGrid>
      <w:tr w:rsidR="001310CE" w:rsidTr="00963352">
        <w:trPr>
          <w:cantSplit/>
        </w:trPr>
        <w:tc>
          <w:tcPr>
            <w:tcW w:w="0" w:type="auto"/>
          </w:tcPr>
          <w:p w:rsidR="001310CE" w:rsidRDefault="001310CE" w:rsidP="00305207">
            <w:pPr>
              <w:pStyle w:val="TableText"/>
              <w:rPr>
                <w:rStyle w:val="GUIWord"/>
              </w:rPr>
            </w:pPr>
            <w:r w:rsidRPr="00F2736F">
              <w:rPr>
                <w:rStyle w:val="GUIWord"/>
              </w:rPr>
              <w:t>Keyword</w:t>
            </w:r>
          </w:p>
          <w:p w:rsidR="00D85F6B" w:rsidRPr="00D85F6B" w:rsidRDefault="00D85F6B" w:rsidP="00305207">
            <w:pPr>
              <w:pStyle w:val="TableText"/>
            </w:pPr>
            <w:r>
              <w:t>Multiple permitted</w:t>
            </w:r>
          </w:p>
        </w:tc>
        <w:tc>
          <w:tcPr>
            <w:tcW w:w="0" w:type="auto"/>
          </w:tcPr>
          <w:p w:rsidR="00392B0B" w:rsidRDefault="00392B0B" w:rsidP="0044706E">
            <w:pPr>
              <w:pStyle w:val="TableText"/>
            </w:pPr>
            <w:r>
              <w:t xml:space="preserve">[Alpha string] </w:t>
            </w:r>
            <w:r w:rsidRPr="00392B0B">
              <w:t xml:space="preserve">Freely </w:t>
            </w:r>
            <w:r>
              <w:t>chosen</w:t>
            </w:r>
            <w:r w:rsidRPr="00392B0B">
              <w:t xml:space="preserve"> keyword that describes a </w:t>
            </w:r>
            <w:r w:rsidR="007F4F37">
              <w:t>Spectr</w:t>
            </w:r>
            <w:r w:rsidRPr="00392B0B">
              <w:t xml:space="preserve">um or a </w:t>
            </w:r>
            <w:r w:rsidR="007F4F37">
              <w:t>Spectr</w:t>
            </w:r>
            <w:r w:rsidRPr="00392B0B">
              <w:t>al collection</w:t>
            </w:r>
          </w:p>
          <w:p w:rsidR="00D85F6B" w:rsidRDefault="003E508C" w:rsidP="007B0A47">
            <w:pPr>
              <w:pStyle w:val="TableText"/>
            </w:pPr>
            <w:ins w:id="300" w:author="Peter" w:date="2013-05-08T09:19:00Z">
              <w:r>
                <w:t xml:space="preserve">Take care </w:t>
              </w:r>
            </w:ins>
            <w:r w:rsidR="007B0A47">
              <w:t>with</w:t>
            </w:r>
            <w:ins w:id="301" w:author="Peter" w:date="2013-05-08T09:19:00Z">
              <w:r>
                <w:t xml:space="preserve"> spelling and avoid leading or trailing spaces to avoid confusion when searching. Keyword</w:t>
              </w:r>
            </w:ins>
            <w:r w:rsidR="00C974FC">
              <w:t xml:space="preserve"> searching is</w:t>
            </w:r>
            <w:ins w:id="302" w:author="Peter" w:date="2013-05-08T09:19:00Z">
              <w:r>
                <w:t xml:space="preserve"> not case sensitive.</w:t>
              </w:r>
            </w:ins>
          </w:p>
        </w:tc>
      </w:tr>
    </w:tbl>
    <w:p w:rsidR="001310CE" w:rsidRPr="00F3610B" w:rsidRDefault="001310CE" w:rsidP="00F3610B">
      <w:pPr>
        <w:pStyle w:val="Heading3"/>
      </w:pPr>
      <w:bookmarkStart w:id="303" w:name="_Toc359579897"/>
      <w:r w:rsidRPr="00F3610B">
        <w:t>Location</w:t>
      </w:r>
      <w:r w:rsidR="00F3610B" w:rsidRPr="00F3610B">
        <w:t xml:space="preserve"> </w:t>
      </w:r>
      <w:r w:rsidR="00F3610B">
        <w:t>Group</w:t>
      </w:r>
      <w:bookmarkEnd w:id="303"/>
    </w:p>
    <w:p w:rsidR="001310CE" w:rsidRPr="00084655" w:rsidRDefault="001310CE" w:rsidP="00254A05">
      <w:pPr>
        <w:pStyle w:val="Body"/>
      </w:pPr>
      <w:r>
        <w:t xml:space="preserve">This </w:t>
      </w:r>
      <w:r w:rsidR="004C3526">
        <w:t>Group</w:t>
      </w:r>
      <w:r>
        <w:t xml:space="preserve"> collects information about the </w:t>
      </w:r>
      <w:r w:rsidRPr="00084655">
        <w:t xml:space="preserve">capturing location. </w:t>
      </w:r>
      <w:r w:rsidR="00AA263D">
        <w:t>WGS84 (World Geodetic System of 1984) should be used as the reference Geoid for these measurements.</w:t>
      </w:r>
    </w:p>
    <w:tbl>
      <w:tblPr>
        <w:tblStyle w:val="TableGrid"/>
        <w:tblW w:w="0" w:type="auto"/>
        <w:tblInd w:w="817" w:type="dxa"/>
        <w:tblLook w:val="04A0"/>
        <w:tblPrChange w:id="304" w:author="Peter" w:date="2013-05-08T09:19:00Z">
          <w:tblPr>
            <w:tblStyle w:val="TableGrid"/>
            <w:tblW w:w="0" w:type="auto"/>
            <w:tblInd w:w="817" w:type="dxa"/>
            <w:tblLook w:val="04A0"/>
          </w:tblPr>
        </w:tblPrChange>
      </w:tblPr>
      <w:tblGrid>
        <w:gridCol w:w="1268"/>
        <w:gridCol w:w="7486"/>
        <w:tblGridChange w:id="305">
          <w:tblGrid>
            <w:gridCol w:w="817"/>
            <w:gridCol w:w="591"/>
            <w:gridCol w:w="677"/>
            <w:gridCol w:w="6669"/>
            <w:gridCol w:w="817"/>
          </w:tblGrid>
        </w:tblGridChange>
      </w:tblGrid>
      <w:tr w:rsidR="001310CE" w:rsidTr="00963352">
        <w:trPr>
          <w:cantSplit/>
          <w:trPrChange w:id="306" w:author="Peter" w:date="2013-05-08T09:19:00Z">
            <w:trPr>
              <w:gridAfter w:val="0"/>
            </w:trPr>
          </w:trPrChange>
        </w:trPr>
        <w:tc>
          <w:tcPr>
            <w:tcW w:w="0" w:type="auto"/>
            <w:tcPrChange w:id="307"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Altitude</w:t>
            </w:r>
          </w:p>
        </w:tc>
        <w:tc>
          <w:tcPr>
            <w:tcW w:w="0" w:type="auto"/>
            <w:tcPrChange w:id="308" w:author="Peter" w:date="2013-05-08T09:19:00Z">
              <w:tcPr>
                <w:tcW w:w="0" w:type="auto"/>
                <w:gridSpan w:val="2"/>
              </w:tcPr>
            </w:tcPrChange>
          </w:tcPr>
          <w:p w:rsidR="001310CE" w:rsidRDefault="001310CE" w:rsidP="00AA263D">
            <w:pPr>
              <w:pStyle w:val="TableText"/>
            </w:pPr>
            <w:r>
              <w:t>[</w:t>
            </w:r>
            <w:r w:rsidR="00392B0B">
              <w:t>Metres</w:t>
            </w:r>
            <w:r>
              <w:t>]</w:t>
            </w:r>
            <w:r w:rsidRPr="00084655">
              <w:t xml:space="preserve"> </w:t>
            </w:r>
            <w:r w:rsidR="00AA263D">
              <w:t>Altitude of s</w:t>
            </w:r>
            <w:r w:rsidR="00392B0B">
              <w:t>patial position</w:t>
            </w:r>
          </w:p>
        </w:tc>
      </w:tr>
      <w:tr w:rsidR="001310CE" w:rsidTr="00963352">
        <w:trPr>
          <w:cantSplit/>
          <w:trPrChange w:id="309" w:author="Peter" w:date="2013-05-08T09:19:00Z">
            <w:trPr>
              <w:gridAfter w:val="0"/>
            </w:trPr>
          </w:trPrChange>
        </w:trPr>
        <w:tc>
          <w:tcPr>
            <w:tcW w:w="0" w:type="auto"/>
            <w:tcPrChange w:id="310"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Latitude</w:t>
            </w:r>
          </w:p>
        </w:tc>
        <w:tc>
          <w:tcPr>
            <w:tcW w:w="0" w:type="auto"/>
            <w:tcPrChange w:id="311" w:author="Peter" w:date="2013-05-08T09:19:00Z">
              <w:tcPr>
                <w:tcW w:w="0" w:type="auto"/>
                <w:gridSpan w:val="2"/>
              </w:tcPr>
            </w:tcPrChange>
          </w:tcPr>
          <w:p w:rsidR="00392B0B" w:rsidRDefault="001310CE" w:rsidP="00392B0B">
            <w:pPr>
              <w:pStyle w:val="TableText"/>
            </w:pPr>
            <w:r>
              <w:t>[</w:t>
            </w:r>
            <w:r w:rsidR="00392B0B">
              <w:t>D</w:t>
            </w:r>
            <w:r>
              <w:t>egrees]</w:t>
            </w:r>
            <w:r w:rsidRPr="00084655">
              <w:t xml:space="preserve"> </w:t>
            </w:r>
            <w:r w:rsidR="00AA263D">
              <w:t>Latitude of spatial position</w:t>
            </w:r>
          </w:p>
          <w:p w:rsidR="001310CE" w:rsidRDefault="001310CE" w:rsidP="00392B0B">
            <w:pPr>
              <w:pStyle w:val="TableText"/>
            </w:pPr>
            <w:r w:rsidRPr="00084655">
              <w:t xml:space="preserve">Northern hemisphere coordinates are positive, southern </w:t>
            </w:r>
            <w:r w:rsidR="00C974FC" w:rsidRPr="00084655">
              <w:t xml:space="preserve">hemisphere coordinates are </w:t>
            </w:r>
            <w:r w:rsidRPr="00084655">
              <w:t>negative</w:t>
            </w:r>
            <w:r>
              <w:t>.</w:t>
            </w:r>
            <w:r w:rsidRPr="00084655">
              <w:t xml:space="preserve"> Coordinates are entered as </w:t>
            </w:r>
            <w:r w:rsidR="00C974FC">
              <w:t xml:space="preserve">floating point numbers for </w:t>
            </w:r>
            <w:r w:rsidRPr="00084655">
              <w:t>degrees and fractions of degrees.</w:t>
            </w:r>
          </w:p>
        </w:tc>
      </w:tr>
      <w:tr w:rsidR="001310CE" w:rsidTr="00963352">
        <w:trPr>
          <w:cantSplit/>
          <w:trPrChange w:id="312" w:author="Peter" w:date="2013-05-08T09:19:00Z">
            <w:trPr>
              <w:gridAfter w:val="0"/>
            </w:trPr>
          </w:trPrChange>
        </w:trPr>
        <w:tc>
          <w:tcPr>
            <w:tcW w:w="0" w:type="auto"/>
            <w:tcPrChange w:id="313"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Longitude</w:t>
            </w:r>
          </w:p>
        </w:tc>
        <w:tc>
          <w:tcPr>
            <w:tcW w:w="0" w:type="auto"/>
            <w:tcPrChange w:id="314" w:author="Peter" w:date="2013-05-08T09:19:00Z">
              <w:tcPr>
                <w:tcW w:w="0" w:type="auto"/>
                <w:gridSpan w:val="2"/>
              </w:tcPr>
            </w:tcPrChange>
          </w:tcPr>
          <w:p w:rsidR="00392B0B" w:rsidRDefault="00392B0B" w:rsidP="00392B0B">
            <w:pPr>
              <w:pStyle w:val="TableText"/>
            </w:pPr>
            <w:r>
              <w:t>[Degrees]</w:t>
            </w:r>
            <w:r w:rsidRPr="00084655">
              <w:t xml:space="preserve"> </w:t>
            </w:r>
            <w:r w:rsidR="00AA263D">
              <w:t>Longitude of spatial position</w:t>
            </w:r>
          </w:p>
          <w:p w:rsidR="00392B0B" w:rsidRDefault="00392B0B" w:rsidP="00C974FC">
            <w:pPr>
              <w:pStyle w:val="TableText"/>
            </w:pPr>
            <w:r>
              <w:t>Locations w</w:t>
            </w:r>
            <w:r w:rsidR="001310CE" w:rsidRPr="00084655">
              <w:t>est of Greenwich</w:t>
            </w:r>
            <w:r>
              <w:t xml:space="preserve"> are</w:t>
            </w:r>
            <w:r w:rsidR="001310CE" w:rsidRPr="00084655">
              <w:t xml:space="preserve"> positive</w:t>
            </w:r>
            <w:r>
              <w:t>, e</w:t>
            </w:r>
            <w:r w:rsidR="001310CE" w:rsidRPr="00084655">
              <w:t>ast of Greenwich</w:t>
            </w:r>
            <w:r>
              <w:t xml:space="preserve"> are</w:t>
            </w:r>
            <w:r w:rsidR="001310CE" w:rsidRPr="00084655">
              <w:t xml:space="preserve"> negative</w:t>
            </w:r>
            <w:r w:rsidR="00C974FC" w:rsidRPr="00C974FC">
              <w:t>.</w:t>
            </w:r>
            <w:r w:rsidR="00C974FC" w:rsidRPr="00084655">
              <w:t xml:space="preserve"> </w:t>
            </w:r>
            <w:r w:rsidR="0033520F">
              <w:t xml:space="preserve">(That is, longitudes in Australia are negative.) </w:t>
            </w:r>
            <w:r w:rsidR="00C974FC" w:rsidRPr="00084655">
              <w:t xml:space="preserve">Coordinates are entered as </w:t>
            </w:r>
            <w:r w:rsidR="00C974FC">
              <w:t xml:space="preserve">floating point numbers for </w:t>
            </w:r>
            <w:r w:rsidR="00C974FC" w:rsidRPr="00084655">
              <w:t>degrees and fractions of degrees.</w:t>
            </w:r>
          </w:p>
        </w:tc>
      </w:tr>
      <w:tr w:rsidR="001310CE" w:rsidTr="00963352">
        <w:trPr>
          <w:cantSplit/>
          <w:trPrChange w:id="315" w:author="Peter" w:date="2013-05-08T09:19:00Z">
            <w:trPr>
              <w:gridAfter w:val="0"/>
            </w:trPr>
          </w:trPrChange>
        </w:trPr>
        <w:tc>
          <w:tcPr>
            <w:tcW w:w="0" w:type="auto"/>
            <w:tcPrChange w:id="316"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Location Name</w:t>
            </w:r>
          </w:p>
        </w:tc>
        <w:tc>
          <w:tcPr>
            <w:tcW w:w="0" w:type="auto"/>
            <w:tcPrChange w:id="317" w:author="Peter" w:date="2013-05-08T09:19:00Z">
              <w:tcPr>
                <w:tcW w:w="0" w:type="auto"/>
                <w:gridSpan w:val="2"/>
              </w:tcPr>
            </w:tcPrChange>
          </w:tcPr>
          <w:p w:rsidR="001310CE" w:rsidRDefault="00392B0B" w:rsidP="00AA263D">
            <w:pPr>
              <w:pStyle w:val="TableText"/>
            </w:pPr>
            <w:r>
              <w:t xml:space="preserve">[Alpha string] </w:t>
            </w:r>
            <w:r w:rsidR="00AA263D">
              <w:t>Usual n</w:t>
            </w:r>
            <w:r w:rsidRPr="00392B0B">
              <w:t>ame of the spatial position where the sampling took place</w:t>
            </w:r>
          </w:p>
        </w:tc>
      </w:tr>
      <w:tr w:rsidR="001310CE" w:rsidTr="00963352">
        <w:trPr>
          <w:cantSplit/>
        </w:trPr>
        <w:tc>
          <w:tcPr>
            <w:tcW w:w="0" w:type="auto"/>
          </w:tcPr>
          <w:p w:rsidR="001310CE" w:rsidRPr="00F2736F" w:rsidRDefault="001310CE" w:rsidP="00305207">
            <w:pPr>
              <w:pStyle w:val="TableText"/>
              <w:rPr>
                <w:rStyle w:val="GUIWord"/>
              </w:rPr>
            </w:pPr>
            <w:r w:rsidRPr="00F2736F">
              <w:rPr>
                <w:rStyle w:val="GUIWord"/>
              </w:rPr>
              <w:t>State</w:t>
            </w:r>
          </w:p>
        </w:tc>
        <w:tc>
          <w:tcPr>
            <w:tcW w:w="0" w:type="auto"/>
          </w:tcPr>
          <w:p w:rsidR="003E508C" w:rsidRDefault="001310CE" w:rsidP="003E508C">
            <w:pPr>
              <w:pStyle w:val="TableText"/>
              <w:rPr>
                <w:ins w:id="318" w:author="Peter" w:date="2013-05-08T09:19:00Z"/>
              </w:rPr>
            </w:pPr>
            <w:r>
              <w:t xml:space="preserve">[alpha string] </w:t>
            </w:r>
            <w:r w:rsidR="00392B0B">
              <w:t xml:space="preserve">Identifier of </w:t>
            </w:r>
            <w:ins w:id="319" w:author="Peter" w:date="2013-05-08T09:19:00Z">
              <w:r w:rsidR="003E508C">
                <w:t xml:space="preserve">the State in which the observations were made. </w:t>
              </w:r>
            </w:ins>
          </w:p>
          <w:p w:rsidR="001310CE" w:rsidRDefault="003E508C" w:rsidP="00392B0B">
            <w:pPr>
              <w:pStyle w:val="TableText"/>
            </w:pPr>
            <w:ins w:id="320" w:author="Peter" w:date="2013-05-08T09:19:00Z">
              <w:r>
                <w:t xml:space="preserve">To avoid confusion in searching later, </w:t>
              </w:r>
              <w:r w:rsidR="00842401">
                <w:t xml:space="preserve">it is suggested to use the standard abbreviation for the state </w:t>
              </w:r>
            </w:ins>
            <w:r w:rsidR="00392B0B">
              <w:t>–</w:t>
            </w:r>
            <w:ins w:id="321" w:author="Peter" w:date="2013-05-08T09:19:00Z">
              <w:r w:rsidR="00842401">
                <w:t xml:space="preserve"> for</w:t>
              </w:r>
            </w:ins>
            <w:r w:rsidR="00392B0B">
              <w:t xml:space="preserve"> </w:t>
            </w:r>
            <w:ins w:id="322" w:author="Peter" w:date="2013-05-08T09:19:00Z">
              <w:r w:rsidR="00842401">
                <w:t>example</w:t>
              </w:r>
            </w:ins>
            <w:del w:id="323" w:author="Peter" w:date="2013-05-08T09:19:00Z">
              <w:r w:rsidR="001310CE" w:rsidRPr="00612627">
                <w:rPr>
                  <w:rStyle w:val="DocActionChar"/>
                </w:rPr>
                <w:delText>%%% Presumably SA</w:delText>
              </w:r>
            </w:del>
            <w:r w:rsidR="00AE2F37" w:rsidRPr="00AE2F37">
              <w:rPr>
                <w:rPrChange w:id="324" w:author="Peter" w:date="2013-05-08T09:19:00Z">
                  <w:rPr>
                    <w:rStyle w:val="DocActionChar"/>
                  </w:rPr>
                </w:rPrChange>
              </w:rPr>
              <w:t xml:space="preserve">, </w:t>
            </w:r>
            <w:r w:rsidR="00C974FC">
              <w:t xml:space="preserve">in Australia use </w:t>
            </w:r>
            <w:r w:rsidR="00AE2F37" w:rsidRPr="00AE2F37">
              <w:rPr>
                <w:rPrChange w:id="325" w:author="Peter" w:date="2013-05-08T09:19:00Z">
                  <w:rPr>
                    <w:rStyle w:val="DocActionChar"/>
                  </w:rPr>
                </w:rPrChange>
              </w:rPr>
              <w:t>NSW</w:t>
            </w:r>
            <w:ins w:id="326" w:author="Peter" w:date="2013-05-08T09:19:00Z">
              <w:r w:rsidR="00842401">
                <w:t>, Qld, Vic... D</w:t>
              </w:r>
              <w:r>
                <w:t>o</w:t>
              </w:r>
            </w:ins>
            <w:del w:id="327" w:author="Peter" w:date="2013-05-08T09:19:00Z">
              <w:r w:rsidR="001310CE" w:rsidRPr="00612627">
                <w:rPr>
                  <w:rStyle w:val="DocActionChar"/>
                </w:rPr>
                <w:delText xml:space="preserve"> etc. Why</w:delText>
              </w:r>
            </w:del>
            <w:r w:rsidR="00AE2F37" w:rsidRPr="00AE2F37">
              <w:rPr>
                <w:rPrChange w:id="328" w:author="Peter" w:date="2013-05-08T09:19:00Z">
                  <w:rPr>
                    <w:rStyle w:val="DocActionChar"/>
                  </w:rPr>
                </w:rPrChange>
              </w:rPr>
              <w:t xml:space="preserve"> not </w:t>
            </w:r>
            <w:ins w:id="329" w:author="Peter" w:date="2013-05-08T09:19:00Z">
              <w:r>
                <w:t xml:space="preserve">use periods, </w:t>
              </w:r>
              <w:r w:rsidR="00842401">
                <w:t xml:space="preserve">leading, embedded or </w:t>
              </w:r>
              <w:r>
                <w:t xml:space="preserve">trailing spaces in the field. </w:t>
              </w:r>
              <w:r w:rsidR="00842401">
                <w:t>Searching is not case sensitive</w:t>
              </w:r>
            </w:ins>
            <w:del w:id="330" w:author="Peter" w:date="2013-05-08T09:19:00Z">
              <w:r w:rsidR="001310CE" w:rsidRPr="00612627">
                <w:rPr>
                  <w:rStyle w:val="DocActionChar"/>
                </w:rPr>
                <w:delText>a drop down? Is it international? Could be a configured list</w:delText>
              </w:r>
            </w:del>
            <w:r w:rsidR="00AE2F37" w:rsidRPr="00AE2F37">
              <w:rPr>
                <w:rPrChange w:id="331" w:author="Peter" w:date="2013-05-08T09:19:00Z">
                  <w:rPr>
                    <w:rStyle w:val="DocActionChar"/>
                  </w:rPr>
                </w:rPrChange>
              </w:rPr>
              <w:t>.</w:t>
            </w:r>
          </w:p>
        </w:tc>
      </w:tr>
    </w:tbl>
    <w:p w:rsidR="001310CE" w:rsidRPr="00F3610B" w:rsidRDefault="001310CE" w:rsidP="00F3610B">
      <w:pPr>
        <w:pStyle w:val="Heading3"/>
      </w:pPr>
      <w:bookmarkStart w:id="332" w:name="_Toc359579898"/>
      <w:r w:rsidRPr="00F3610B">
        <w:t>Names</w:t>
      </w:r>
      <w:r w:rsidR="00F3610B" w:rsidRPr="00F3610B">
        <w:t xml:space="preserve"> </w:t>
      </w:r>
      <w:r w:rsidR="00F3610B">
        <w:t>Group</w:t>
      </w:r>
      <w:bookmarkEnd w:id="332"/>
    </w:p>
    <w:p w:rsidR="001310CE" w:rsidRPr="00612627" w:rsidRDefault="001310CE" w:rsidP="00A7583F">
      <w:pPr>
        <w:pStyle w:val="Body"/>
      </w:pPr>
      <w:r w:rsidRPr="00612627">
        <w:t xml:space="preserve">This </w:t>
      </w:r>
      <w:r w:rsidR="004C3526">
        <w:t>Group</w:t>
      </w:r>
      <w:r w:rsidRPr="00612627">
        <w:t xml:space="preserve"> collects the possible names for the species </w:t>
      </w:r>
      <w:r w:rsidR="0040574B">
        <w:t xml:space="preserve">or objects </w:t>
      </w:r>
      <w:r w:rsidRPr="00612627">
        <w:t xml:space="preserve">in the </w:t>
      </w:r>
      <w:r w:rsidR="007F4F37">
        <w:t>Spectr</w:t>
      </w:r>
      <w:r w:rsidRPr="00612627">
        <w:t>um sample.</w:t>
      </w:r>
    </w:p>
    <w:tbl>
      <w:tblPr>
        <w:tblStyle w:val="TableGrid"/>
        <w:tblW w:w="0" w:type="auto"/>
        <w:tblInd w:w="817" w:type="dxa"/>
        <w:tblLook w:val="04A0"/>
        <w:tblPrChange w:id="333" w:author="Peter" w:date="2013-05-08T09:19:00Z">
          <w:tblPr>
            <w:tblStyle w:val="TableGrid"/>
            <w:tblW w:w="0" w:type="auto"/>
            <w:tblInd w:w="817" w:type="dxa"/>
            <w:tblLook w:val="04A0"/>
          </w:tblPr>
        </w:tblPrChange>
      </w:tblPr>
      <w:tblGrid>
        <w:gridCol w:w="1257"/>
        <w:gridCol w:w="7497"/>
        <w:tblGridChange w:id="334">
          <w:tblGrid>
            <w:gridCol w:w="817"/>
            <w:gridCol w:w="445"/>
            <w:gridCol w:w="812"/>
            <w:gridCol w:w="6680"/>
            <w:gridCol w:w="817"/>
          </w:tblGrid>
        </w:tblGridChange>
      </w:tblGrid>
      <w:tr w:rsidR="001310CE" w:rsidTr="00305207">
        <w:trPr>
          <w:trPrChange w:id="335" w:author="Peter" w:date="2013-05-08T09:19:00Z">
            <w:trPr>
              <w:gridAfter w:val="0"/>
            </w:trPr>
          </w:trPrChange>
        </w:trPr>
        <w:tc>
          <w:tcPr>
            <w:tcW w:w="0" w:type="auto"/>
            <w:tcPrChange w:id="336"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Common</w:t>
            </w:r>
          </w:p>
        </w:tc>
        <w:tc>
          <w:tcPr>
            <w:tcW w:w="0" w:type="auto"/>
            <w:tcPrChange w:id="337" w:author="Peter" w:date="2013-05-08T09:19:00Z">
              <w:tcPr>
                <w:tcW w:w="0" w:type="auto"/>
                <w:gridSpan w:val="2"/>
              </w:tcPr>
            </w:tcPrChange>
          </w:tcPr>
          <w:p w:rsidR="001310CE" w:rsidRDefault="001310CE" w:rsidP="00392B0B">
            <w:pPr>
              <w:pStyle w:val="TableText"/>
            </w:pPr>
            <w:r>
              <w:t>[alpha string]</w:t>
            </w:r>
            <w:r w:rsidR="0040574B">
              <w:t xml:space="preserve"> </w:t>
            </w:r>
            <w:r w:rsidR="00392B0B" w:rsidRPr="00392B0B">
              <w:t>Common name given to target (applies particularly to plants)</w:t>
            </w:r>
          </w:p>
        </w:tc>
      </w:tr>
      <w:tr w:rsidR="001310CE" w:rsidTr="00305207">
        <w:tc>
          <w:tcPr>
            <w:tcW w:w="0" w:type="auto"/>
          </w:tcPr>
          <w:p w:rsidR="001310CE" w:rsidRPr="00F2736F" w:rsidRDefault="001310CE" w:rsidP="00305207">
            <w:pPr>
              <w:pStyle w:val="TableText"/>
              <w:rPr>
                <w:rStyle w:val="GUIWord"/>
              </w:rPr>
            </w:pPr>
            <w:r w:rsidRPr="00F2736F">
              <w:rPr>
                <w:rStyle w:val="GUIWord"/>
              </w:rPr>
              <w:t>ENVI Header</w:t>
            </w:r>
          </w:p>
        </w:tc>
        <w:tc>
          <w:tcPr>
            <w:tcW w:w="0" w:type="auto"/>
          </w:tcPr>
          <w:p w:rsidR="00392B0B" w:rsidRDefault="001310CE" w:rsidP="0040574B">
            <w:pPr>
              <w:pStyle w:val="TableText"/>
            </w:pPr>
            <w:r>
              <w:t xml:space="preserve">[alpha string] </w:t>
            </w:r>
            <w:r w:rsidR="00392B0B" w:rsidRPr="00392B0B">
              <w:t>Name extracted from ENVI header</w:t>
            </w:r>
          </w:p>
          <w:p w:rsidR="00DA6DBD" w:rsidRPr="00DA6DBD" w:rsidRDefault="0040574B" w:rsidP="00C974FC">
            <w:pPr>
              <w:pStyle w:val="TableText"/>
            </w:pPr>
            <w:r>
              <w:t xml:space="preserve">When ENVI Files are loaded (see </w:t>
            </w:r>
            <w:fldSimple w:instr=" REF _Ref355167308 \r \h  \* MERGEFORMAT ">
              <w:r w:rsidR="00A92DD8" w:rsidRPr="00A92DD8">
                <w:rPr>
                  <w:rStyle w:val="CrossReference"/>
                </w:rPr>
                <w:t>3.11.6</w:t>
              </w:r>
            </w:fldSimple>
            <w:r w:rsidRPr="0040574B">
              <w:rPr>
                <w:rStyle w:val="CrossReference"/>
              </w:rPr>
              <w:t xml:space="preserve"> </w:t>
            </w:r>
            <w:fldSimple w:instr=" REF _Ref355167311 \h  \* MERGEFORMAT ">
              <w:r w:rsidR="00A92DD8" w:rsidRPr="00A92DD8">
                <w:rPr>
                  <w:rStyle w:val="CrossReference"/>
                </w:rPr>
                <w:t>ENVI Spectral Library Files</w:t>
              </w:r>
            </w:fldSimple>
            <w:r>
              <w:t>), the content of the Spectrum Names tag is copied here if it is set</w:t>
            </w:r>
            <w:ins w:id="338" w:author="Peter" w:date="2013-05-08T09:19:00Z">
              <w:r w:rsidR="00842401">
                <w:t xml:space="preserve"> in the input file</w:t>
              </w:r>
              <w:r>
                <w:t>.</w:t>
              </w:r>
            </w:ins>
            <w:del w:id="339" w:author="Peter" w:date="2013-05-08T09:19:00Z">
              <w:r>
                <w:delText>.</w:delText>
              </w:r>
            </w:del>
          </w:p>
        </w:tc>
      </w:tr>
      <w:tr w:rsidR="001310CE" w:rsidTr="00305207">
        <w:trPr>
          <w:trPrChange w:id="340" w:author="Peter" w:date="2013-05-08T09:19:00Z">
            <w:trPr>
              <w:gridAfter w:val="0"/>
            </w:trPr>
          </w:trPrChange>
        </w:trPr>
        <w:tc>
          <w:tcPr>
            <w:tcW w:w="0" w:type="auto"/>
            <w:tcPrChange w:id="341" w:author="Peter" w:date="2013-05-08T09:19:00Z">
              <w:tcPr>
                <w:tcW w:w="0" w:type="auto"/>
                <w:gridSpan w:val="2"/>
              </w:tcPr>
            </w:tcPrChange>
          </w:tcPr>
          <w:p w:rsidR="001310CE" w:rsidRPr="00F2736F" w:rsidRDefault="001310CE" w:rsidP="00305207">
            <w:pPr>
              <w:pStyle w:val="TableText"/>
              <w:rPr>
                <w:rStyle w:val="GUIWord"/>
              </w:rPr>
            </w:pPr>
            <w:r w:rsidRPr="00F2736F">
              <w:rPr>
                <w:rStyle w:val="GUIWord"/>
              </w:rPr>
              <w:t>Latin</w:t>
            </w:r>
          </w:p>
        </w:tc>
        <w:tc>
          <w:tcPr>
            <w:tcW w:w="0" w:type="auto"/>
            <w:tcPrChange w:id="342" w:author="Peter" w:date="2013-05-08T09:19:00Z">
              <w:tcPr>
                <w:tcW w:w="0" w:type="auto"/>
                <w:gridSpan w:val="2"/>
              </w:tcPr>
            </w:tcPrChange>
          </w:tcPr>
          <w:p w:rsidR="001310CE" w:rsidRDefault="001310CE" w:rsidP="00392B0B">
            <w:pPr>
              <w:pStyle w:val="TableText"/>
            </w:pPr>
            <w:r>
              <w:t>[alpha string]</w:t>
            </w:r>
            <w:r w:rsidR="0040574B">
              <w:t xml:space="preserve"> </w:t>
            </w:r>
            <w:r w:rsidR="00392B0B" w:rsidRPr="00392B0B">
              <w:t>Latin</w:t>
            </w:r>
            <w:r w:rsidR="00392B0B">
              <w:t xml:space="preserve"> (or </w:t>
            </w:r>
            <w:r w:rsidR="00392B0B" w:rsidRPr="00392B0B">
              <w:t>scientific</w:t>
            </w:r>
            <w:r w:rsidR="00392B0B">
              <w:t>)</w:t>
            </w:r>
            <w:r w:rsidR="00392B0B" w:rsidRPr="00392B0B">
              <w:t xml:space="preserve"> name given to target</w:t>
            </w:r>
          </w:p>
        </w:tc>
      </w:tr>
    </w:tbl>
    <w:p w:rsidR="001310CE" w:rsidRPr="00F3610B" w:rsidRDefault="001310CE" w:rsidP="00F3610B">
      <w:pPr>
        <w:pStyle w:val="Heading3"/>
      </w:pPr>
      <w:bookmarkStart w:id="343" w:name="_Toc359579899"/>
      <w:r w:rsidRPr="00F3610B">
        <w:t>Optics</w:t>
      </w:r>
      <w:r w:rsidR="00F3610B" w:rsidRPr="00F3610B">
        <w:t xml:space="preserve"> </w:t>
      </w:r>
      <w:r w:rsidR="00F3610B">
        <w:t>Group</w:t>
      </w:r>
      <w:bookmarkEnd w:id="343"/>
    </w:p>
    <w:p w:rsidR="00C974FC" w:rsidRPr="00C974FC" w:rsidRDefault="00C974FC" w:rsidP="00A7583F">
      <w:pPr>
        <w:pStyle w:val="Body"/>
      </w:pPr>
      <w:r w:rsidRPr="00C974FC">
        <w:t xml:space="preserve">This </w:t>
      </w:r>
      <w:r w:rsidR="004C3526">
        <w:t>Group</w:t>
      </w:r>
      <w:r w:rsidRPr="00C974FC">
        <w:t xml:space="preserve"> permits describing specific optics which are attached to the recording </w:t>
      </w:r>
      <w:r w:rsidR="001247E8">
        <w:t>Instrument</w:t>
      </w:r>
      <w:r w:rsidRPr="00C974FC">
        <w:t>.</w:t>
      </w:r>
    </w:p>
    <w:tbl>
      <w:tblPr>
        <w:tblStyle w:val="TableGrid"/>
        <w:tblW w:w="0" w:type="auto"/>
        <w:tblInd w:w="817" w:type="dxa"/>
        <w:tblLook w:val="04A0"/>
      </w:tblPr>
      <w:tblGrid>
        <w:gridCol w:w="1174"/>
        <w:gridCol w:w="7580"/>
      </w:tblGrid>
      <w:tr w:rsidR="001310CE" w:rsidTr="00305207">
        <w:tc>
          <w:tcPr>
            <w:tcW w:w="0" w:type="auto"/>
          </w:tcPr>
          <w:p w:rsidR="001310CE" w:rsidRPr="00F2736F" w:rsidRDefault="001310CE" w:rsidP="00305207">
            <w:pPr>
              <w:pStyle w:val="TableText"/>
              <w:rPr>
                <w:rStyle w:val="GUIWord"/>
              </w:rPr>
            </w:pPr>
            <w:r w:rsidRPr="00F2736F">
              <w:rPr>
                <w:rStyle w:val="GUIWord"/>
              </w:rPr>
              <w:t>FOV</w:t>
            </w:r>
          </w:p>
        </w:tc>
        <w:tc>
          <w:tcPr>
            <w:tcW w:w="0" w:type="auto"/>
          </w:tcPr>
          <w:p w:rsidR="001310CE" w:rsidRDefault="00392B0B" w:rsidP="00C974FC">
            <w:pPr>
              <w:pStyle w:val="TableText"/>
            </w:pPr>
            <w:r>
              <w:t>[I</w:t>
            </w:r>
            <w:r w:rsidR="001310CE">
              <w:t>nt</w:t>
            </w:r>
            <w:r>
              <w:t>eger</w:t>
            </w:r>
            <w:r w:rsidR="001310CE">
              <w:t xml:space="preserve"> degrees] </w:t>
            </w:r>
            <w:r w:rsidRPr="00392B0B">
              <w:t xml:space="preserve">Field of view of the </w:t>
            </w:r>
            <w:r w:rsidR="001247E8">
              <w:t>Instrument</w:t>
            </w:r>
            <w:r w:rsidRPr="00392B0B">
              <w:t xml:space="preserve"> used for the sampling. </w:t>
            </w:r>
            <w:r w:rsidR="00C974FC">
              <w:t>This m</w:t>
            </w:r>
            <w:r w:rsidRPr="00392B0B">
              <w:t xml:space="preserve">ay </w:t>
            </w:r>
            <w:r w:rsidR="00C974FC">
              <w:t xml:space="preserve">vary as a </w:t>
            </w:r>
            <w:r w:rsidRPr="00392B0B">
              <w:t>result of using a special foreoptic</w:t>
            </w:r>
          </w:p>
        </w:tc>
      </w:tr>
      <w:tr w:rsidR="001310CE" w:rsidTr="00305207">
        <w:tc>
          <w:tcPr>
            <w:tcW w:w="0" w:type="auto"/>
          </w:tcPr>
          <w:p w:rsidR="001310CE" w:rsidRPr="00F2736F" w:rsidRDefault="001310CE" w:rsidP="00305207">
            <w:pPr>
              <w:pStyle w:val="TableText"/>
              <w:rPr>
                <w:rStyle w:val="GUIWord"/>
              </w:rPr>
            </w:pPr>
            <w:r w:rsidRPr="00F2736F">
              <w:rPr>
                <w:rStyle w:val="GUIWord"/>
              </w:rPr>
              <w:t>Optics Name</w:t>
            </w:r>
          </w:p>
        </w:tc>
        <w:tc>
          <w:tcPr>
            <w:tcW w:w="0" w:type="auto"/>
          </w:tcPr>
          <w:p w:rsidR="001310CE" w:rsidRDefault="001310CE" w:rsidP="00305207">
            <w:pPr>
              <w:pStyle w:val="TableText"/>
            </w:pPr>
            <w:r>
              <w:t>[alpha string]</w:t>
            </w:r>
            <w:r w:rsidR="0040574B">
              <w:t xml:space="preserve"> </w:t>
            </w:r>
            <w:r w:rsidR="00392B0B" w:rsidRPr="00392B0B">
              <w:t xml:space="preserve">Designator given to the optics attached to the </w:t>
            </w:r>
            <w:r w:rsidR="001247E8">
              <w:t>Instrument</w:t>
            </w:r>
          </w:p>
        </w:tc>
      </w:tr>
    </w:tbl>
    <w:p w:rsidR="001310CE" w:rsidRPr="00F3610B" w:rsidRDefault="001310CE" w:rsidP="00F3610B">
      <w:pPr>
        <w:pStyle w:val="Heading3"/>
      </w:pPr>
      <w:bookmarkStart w:id="344" w:name="_Toc359579900"/>
      <w:r w:rsidRPr="00F3610B">
        <w:t>PDFs</w:t>
      </w:r>
      <w:r w:rsidR="00F3610B" w:rsidRPr="00F3610B">
        <w:t xml:space="preserve"> </w:t>
      </w:r>
      <w:r w:rsidR="00F3610B">
        <w:t>Group</w:t>
      </w:r>
      <w:bookmarkEnd w:id="344"/>
    </w:p>
    <w:p w:rsidR="00A863FC" w:rsidRPr="00A863FC" w:rsidRDefault="00F52044" w:rsidP="00A863FC">
      <w:pPr>
        <w:pStyle w:val="Body"/>
        <w:rPr>
          <w:ins w:id="345" w:author="Peter" w:date="2013-05-08T09:19:00Z"/>
          <w:rStyle w:val="Strong"/>
          <w:b w:val="0"/>
          <w:bCs w:val="0"/>
        </w:rPr>
      </w:pPr>
      <w:r>
        <w:rPr>
          <w:rStyle w:val="Strong"/>
          <w:b w:val="0"/>
          <w:bCs w:val="0"/>
        </w:rPr>
        <w:t>SPECCHIO</w:t>
      </w:r>
      <w:ins w:id="346" w:author="Peter" w:date="2013-05-08T09:19:00Z">
        <w:r w:rsidR="00A863FC" w:rsidRPr="00A863FC">
          <w:rPr>
            <w:rStyle w:val="Strong"/>
            <w:b w:val="0"/>
            <w:bCs w:val="0"/>
          </w:rPr>
          <w:t xml:space="preserve"> supports uploading </w:t>
        </w:r>
      </w:ins>
      <w:r w:rsidR="00323FF2">
        <w:rPr>
          <w:rStyle w:val="Strong"/>
          <w:b w:val="0"/>
          <w:bCs w:val="0"/>
        </w:rPr>
        <w:t xml:space="preserve">of </w:t>
      </w:r>
      <w:ins w:id="347" w:author="Peter" w:date="2013-05-08T09:19:00Z">
        <w:r w:rsidR="00A863FC" w:rsidRPr="00A863FC">
          <w:rPr>
            <w:rStyle w:val="Strong"/>
            <w:b w:val="0"/>
            <w:bCs w:val="0"/>
          </w:rPr>
          <w:t>up to two PDF files for each Spectrum.</w:t>
        </w:r>
        <w:r w:rsidR="00A863FC">
          <w:rPr>
            <w:rStyle w:val="Strong"/>
            <w:b w:val="0"/>
            <w:bCs w:val="0"/>
          </w:rPr>
          <w:t xml:space="preserve"> </w:t>
        </w:r>
      </w:ins>
      <w:r w:rsidR="00323FF2">
        <w:rPr>
          <w:rStyle w:val="Strong"/>
          <w:b w:val="0"/>
          <w:bCs w:val="0"/>
        </w:rPr>
        <w:t xml:space="preserve">To optimise storage in the database, select all </w:t>
      </w:r>
      <w:r w:rsidR="007F4F37">
        <w:rPr>
          <w:rStyle w:val="Strong"/>
          <w:b w:val="0"/>
          <w:bCs w:val="0"/>
        </w:rPr>
        <w:t>Spectr</w:t>
      </w:r>
      <w:r w:rsidR="00323FF2">
        <w:rPr>
          <w:rStyle w:val="Strong"/>
          <w:b w:val="0"/>
          <w:bCs w:val="0"/>
        </w:rPr>
        <w:t>a that a PDF file applies to and upload just once. Depending on your internet access speed, uploading large PDF files may be slow.</w:t>
      </w:r>
    </w:p>
    <w:tbl>
      <w:tblPr>
        <w:tblStyle w:val="TableGrid"/>
        <w:tblW w:w="0" w:type="auto"/>
        <w:tblInd w:w="817" w:type="dxa"/>
        <w:tblLook w:val="04A0"/>
      </w:tblPr>
      <w:tblGrid>
        <w:gridCol w:w="1679"/>
        <w:gridCol w:w="7075"/>
      </w:tblGrid>
      <w:tr w:rsidR="001310CE" w:rsidTr="00305207">
        <w:tc>
          <w:tcPr>
            <w:tcW w:w="0" w:type="auto"/>
          </w:tcPr>
          <w:p w:rsidR="001310CE" w:rsidRPr="00F2736F" w:rsidRDefault="001310CE" w:rsidP="00305207">
            <w:pPr>
              <w:pStyle w:val="TableText"/>
              <w:rPr>
                <w:rStyle w:val="GUIWord"/>
              </w:rPr>
            </w:pPr>
            <w:r w:rsidRPr="00F2736F">
              <w:rPr>
                <w:rStyle w:val="GUIWord"/>
              </w:rPr>
              <w:t>Experimental Design</w:t>
            </w:r>
          </w:p>
        </w:tc>
        <w:tc>
          <w:tcPr>
            <w:tcW w:w="0" w:type="auto"/>
          </w:tcPr>
          <w:p w:rsidR="001310CE" w:rsidRDefault="00392B0B" w:rsidP="00305207">
            <w:pPr>
              <w:pStyle w:val="TableText"/>
            </w:pPr>
            <w:r>
              <w:t xml:space="preserve">[Attached PDF] </w:t>
            </w:r>
            <w:r w:rsidRPr="00392B0B">
              <w:t>Document describing the experimental design and the scientific</w:t>
            </w:r>
            <w:r w:rsidR="00F52170">
              <w:t xml:space="preserve"> reasons for doing so</w:t>
            </w:r>
            <w:del w:id="348" w:author="Peter" w:date="2013-05-08T09:19:00Z">
              <w:r w:rsidR="001310CE">
                <w:delText xml:space="preserve">[Uploaded PDF file] </w:delText>
              </w:r>
              <w:r w:rsidR="001310CE" w:rsidRPr="009D39DD">
                <w:rPr>
                  <w:rStyle w:val="DocActionChar"/>
                </w:rPr>
                <w:delText>%%% I can upload, but I can’t View.</w:delText>
              </w:r>
              <w:r w:rsidR="001310CE">
                <w:rPr>
                  <w:rStyle w:val="DocActionChar"/>
                </w:rPr>
                <w:delText xml:space="preserve"> And it appears that change, remove, delete are not supported.</w:delText>
              </w:r>
            </w:del>
          </w:p>
        </w:tc>
      </w:tr>
      <w:tr w:rsidR="001310CE" w:rsidTr="00305207">
        <w:tc>
          <w:tcPr>
            <w:tcW w:w="0" w:type="auto"/>
          </w:tcPr>
          <w:p w:rsidR="001310CE" w:rsidRPr="00F2736F" w:rsidRDefault="001310CE" w:rsidP="00305207">
            <w:pPr>
              <w:pStyle w:val="TableText"/>
              <w:rPr>
                <w:rStyle w:val="GUIWord"/>
              </w:rPr>
            </w:pPr>
            <w:r w:rsidRPr="00F2736F">
              <w:rPr>
                <w:rStyle w:val="GUIWord"/>
              </w:rPr>
              <w:t>Field Protocol</w:t>
            </w:r>
          </w:p>
        </w:tc>
        <w:tc>
          <w:tcPr>
            <w:tcW w:w="0" w:type="auto"/>
          </w:tcPr>
          <w:p w:rsidR="001310CE" w:rsidRDefault="00F52170" w:rsidP="00305207">
            <w:pPr>
              <w:pStyle w:val="TableText"/>
            </w:pPr>
            <w:r>
              <w:t xml:space="preserve">[Attached PDF] </w:t>
            </w:r>
            <w:r w:rsidRPr="00F52170">
              <w:t xml:space="preserve">Copy of the field protocol filled in during data capture </w:t>
            </w:r>
            <w:del w:id="349" w:author="Peter" w:date="2013-05-08T09:19:00Z">
              <w:r w:rsidR="001310CE">
                <w:delText xml:space="preserve">[Uploaded PDF file] </w:delText>
              </w:r>
              <w:r w:rsidR="0040574B">
                <w:delText>%%%</w:delText>
              </w:r>
            </w:del>
          </w:p>
        </w:tc>
      </w:tr>
    </w:tbl>
    <w:p w:rsidR="001310CE" w:rsidRPr="00F3610B" w:rsidRDefault="00842401" w:rsidP="00F3610B">
      <w:pPr>
        <w:pStyle w:val="Heading3"/>
        <w:rPr>
          <w:ins w:id="350" w:author="Peter" w:date="2013-05-08T09:19:00Z"/>
        </w:rPr>
      </w:pPr>
      <w:bookmarkStart w:id="351" w:name="_Toc359579901"/>
      <w:ins w:id="352" w:author="Peter" w:date="2013-05-08T09:19:00Z">
        <w:r w:rsidRPr="00F3610B">
          <w:t>Personnel</w:t>
        </w:r>
      </w:ins>
      <w:r w:rsidR="00F3610B" w:rsidRPr="00F3610B">
        <w:t xml:space="preserve"> </w:t>
      </w:r>
      <w:r w:rsidR="00F3610B">
        <w:t>Group</w:t>
      </w:r>
      <w:bookmarkEnd w:id="351"/>
    </w:p>
    <w:p w:rsidR="001310CE" w:rsidRPr="00BC4E01" w:rsidRDefault="001310CE" w:rsidP="00A7583F">
      <w:pPr>
        <w:pStyle w:val="Body"/>
        <w:rPr>
          <w:del w:id="353" w:author="Peter" w:date="2013-05-08T09:19:00Z"/>
          <w:rStyle w:val="Strong"/>
        </w:rPr>
      </w:pPr>
      <w:del w:id="354" w:author="Peter" w:date="2013-05-08T09:19:00Z">
        <w:r w:rsidRPr="00BC4E01">
          <w:rPr>
            <w:rStyle w:val="Strong"/>
          </w:rPr>
          <w:delText>Personell</w:delText>
        </w:r>
      </w:del>
    </w:p>
    <w:tbl>
      <w:tblPr>
        <w:tblStyle w:val="TableGrid"/>
        <w:tblW w:w="0" w:type="auto"/>
        <w:tblInd w:w="817" w:type="dxa"/>
        <w:tblLook w:val="04A0"/>
      </w:tblPr>
      <w:tblGrid>
        <w:gridCol w:w="1489"/>
        <w:gridCol w:w="7265"/>
      </w:tblGrid>
      <w:tr w:rsidR="001310CE" w:rsidTr="00305207">
        <w:tc>
          <w:tcPr>
            <w:tcW w:w="0" w:type="auto"/>
          </w:tcPr>
          <w:p w:rsidR="00D85F6B" w:rsidRDefault="001310CE" w:rsidP="00D85F6B">
            <w:pPr>
              <w:pStyle w:val="TableText"/>
              <w:rPr>
                <w:rStyle w:val="GUIWord"/>
              </w:rPr>
            </w:pPr>
            <w:r w:rsidRPr="00F2736F">
              <w:rPr>
                <w:rStyle w:val="GUIWord"/>
              </w:rPr>
              <w:t>Investigator</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Default="00F52170" w:rsidP="0044706E">
            <w:pPr>
              <w:pStyle w:val="TableText"/>
            </w:pPr>
            <w:r>
              <w:t xml:space="preserve">[Alpha string] </w:t>
            </w:r>
            <w:ins w:id="355" w:author="Peter" w:date="2013-05-08T09:19:00Z">
              <w:r w:rsidR="00842401">
                <w:t>Investigator’s name</w:t>
              </w:r>
            </w:ins>
          </w:p>
          <w:p w:rsidR="00842401" w:rsidRDefault="00E67DCB" w:rsidP="00842401">
            <w:pPr>
              <w:pStyle w:val="TableText"/>
              <w:rPr>
                <w:ins w:id="356" w:author="Peter" w:date="2013-05-08T09:19:00Z"/>
              </w:rPr>
            </w:pPr>
            <w:r>
              <w:t xml:space="preserve">It </w:t>
            </w:r>
            <w:ins w:id="357" w:author="Peter" w:date="2013-05-08T09:19:00Z">
              <w:r w:rsidR="00842401">
                <w:t>is not necessar</w:t>
              </w:r>
            </w:ins>
            <w:r>
              <w:t>il</w:t>
            </w:r>
            <w:ins w:id="358" w:author="Peter" w:date="2013-05-08T09:19:00Z">
              <w:r w:rsidR="00842401">
                <w:t xml:space="preserve">y related to any </w:t>
              </w:r>
            </w:ins>
            <w:r w:rsidR="00F52044">
              <w:t>SPECCHIO</w:t>
            </w:r>
            <w:ins w:id="359" w:author="Peter" w:date="2013-05-08T09:19:00Z">
              <w:r w:rsidR="00842401">
                <w:t xml:space="preserve"> User’s name and is not checked against the list of Users’ names.</w:t>
              </w:r>
              <w:r w:rsidR="00A863FC">
                <w:t xml:space="preserve"> Nor is this field checked against the Investigator field provided in the Campaign Metadata.</w:t>
              </w:r>
            </w:ins>
          </w:p>
          <w:p w:rsidR="00842401" w:rsidRDefault="00842401" w:rsidP="00842401">
            <w:pPr>
              <w:pStyle w:val="TableText"/>
              <w:rPr>
                <w:ins w:id="360" w:author="Peter" w:date="2013-05-08T09:19:00Z"/>
              </w:rPr>
            </w:pPr>
            <w:ins w:id="361" w:author="Peter" w:date="2013-05-08T09:19:00Z">
              <w:r>
                <w:t xml:space="preserve">This </w:t>
              </w:r>
            </w:ins>
            <w:r w:rsidR="007F4F37">
              <w:t>Metadata Attribute</w:t>
            </w:r>
            <w:ins w:id="362" w:author="Peter" w:date="2013-05-08T09:19:00Z">
              <w:r>
                <w:t xml:space="preserve"> is </w:t>
              </w:r>
              <w:r w:rsidR="00A863FC">
                <w:t>supported</w:t>
              </w:r>
              <w:r>
                <w:t xml:space="preserve"> to receive the Investigator name which is provided in some Spectrum file formats – for example, some HDF files.</w:t>
              </w:r>
            </w:ins>
          </w:p>
          <w:p w:rsidR="004872A3" w:rsidRDefault="00A863FC">
            <w:pPr>
              <w:pStyle w:val="TableText"/>
              <w:rPr>
                <w:b/>
              </w:rPr>
              <w:pPrChange w:id="363" w:author="Peter" w:date="2013-05-08T09:19:00Z">
                <w:pPr>
                  <w:pStyle w:val="DocAction"/>
                  <w:tabs>
                    <w:tab w:val="right" w:leader="dot" w:pos="8788"/>
                  </w:tabs>
                </w:pPr>
              </w:pPrChange>
            </w:pPr>
            <w:ins w:id="364" w:author="Peter" w:date="2013-05-08T09:19:00Z">
              <w:r>
                <w:t xml:space="preserve">Users are </w:t>
              </w:r>
            </w:ins>
            <w:r w:rsidR="00323FF2">
              <w:t xml:space="preserve">generally </w:t>
            </w:r>
            <w:ins w:id="365" w:author="Peter" w:date="2013-05-08T09:19:00Z">
              <w:r>
                <w:t>encouraged to rely on the Campaign Metadata (either the Investigator, Research Group Members or Description fields) for this function.</w:t>
              </w:r>
            </w:ins>
            <w:del w:id="366" w:author="Peter" w:date="2013-05-08T09:19:00Z">
              <w:r w:rsidR="001310CE">
                <w:delText>%%% How does this relate to the Campaign investigator?</w:delText>
              </w:r>
              <w:r w:rsidR="00DA6DBD">
                <w:delText xml:space="preserve"> It comes from the HDF files. Generally, preferably, enter the investigator as a member of the research group.</w:delText>
              </w:r>
            </w:del>
          </w:p>
        </w:tc>
      </w:tr>
    </w:tbl>
    <w:p w:rsidR="001310CE" w:rsidRPr="00F3610B" w:rsidRDefault="001310CE" w:rsidP="00F3610B">
      <w:pPr>
        <w:pStyle w:val="Heading3"/>
      </w:pPr>
      <w:bookmarkStart w:id="367" w:name="_Toc359579902"/>
      <w:r w:rsidRPr="00F3610B">
        <w:t>Pictures</w:t>
      </w:r>
      <w:r w:rsidR="00F3610B" w:rsidRPr="00F3610B">
        <w:t xml:space="preserve"> </w:t>
      </w:r>
      <w:r w:rsidR="00F3610B">
        <w:t>Group</w:t>
      </w:r>
      <w:bookmarkEnd w:id="367"/>
    </w:p>
    <w:p w:rsidR="00323FF2" w:rsidRPr="00A863FC" w:rsidRDefault="00F52044" w:rsidP="00323FF2">
      <w:pPr>
        <w:pStyle w:val="Body"/>
        <w:rPr>
          <w:ins w:id="368" w:author="Peter" w:date="2013-05-08T09:19:00Z"/>
          <w:rStyle w:val="Strong"/>
          <w:b w:val="0"/>
          <w:bCs w:val="0"/>
        </w:rPr>
      </w:pPr>
      <w:r>
        <w:rPr>
          <w:rStyle w:val="Strong"/>
          <w:b w:val="0"/>
          <w:bCs w:val="0"/>
        </w:rPr>
        <w:t>SPECCHIO</w:t>
      </w:r>
      <w:ins w:id="369" w:author="Peter" w:date="2013-05-08T09:19:00Z">
        <w:r w:rsidR="00323FF2" w:rsidRPr="00A863FC">
          <w:rPr>
            <w:rStyle w:val="Strong"/>
            <w:b w:val="0"/>
            <w:bCs w:val="0"/>
          </w:rPr>
          <w:t xml:space="preserve"> supports uploading </w:t>
        </w:r>
      </w:ins>
      <w:r w:rsidR="00323FF2">
        <w:rPr>
          <w:rStyle w:val="Strong"/>
          <w:b w:val="0"/>
          <w:bCs w:val="0"/>
        </w:rPr>
        <w:t xml:space="preserve">of </w:t>
      </w:r>
      <w:ins w:id="370" w:author="Peter" w:date="2013-05-08T09:19:00Z">
        <w:r w:rsidR="00323FF2" w:rsidRPr="00A863FC">
          <w:rPr>
            <w:rStyle w:val="Strong"/>
            <w:b w:val="0"/>
            <w:bCs w:val="0"/>
          </w:rPr>
          <w:t xml:space="preserve">up to </w:t>
        </w:r>
      </w:ins>
      <w:r w:rsidR="00323FF2">
        <w:rPr>
          <w:rStyle w:val="Strong"/>
          <w:b w:val="0"/>
          <w:bCs w:val="0"/>
        </w:rPr>
        <w:t xml:space="preserve">four images </w:t>
      </w:r>
      <w:ins w:id="371" w:author="Peter" w:date="2013-05-08T09:19:00Z">
        <w:r w:rsidR="00323FF2" w:rsidRPr="00A863FC">
          <w:rPr>
            <w:rStyle w:val="Strong"/>
            <w:b w:val="0"/>
            <w:bCs w:val="0"/>
          </w:rPr>
          <w:t>for each Spectrum.</w:t>
        </w:r>
        <w:r w:rsidR="00323FF2">
          <w:rPr>
            <w:rStyle w:val="Strong"/>
            <w:b w:val="0"/>
            <w:bCs w:val="0"/>
          </w:rPr>
          <w:t xml:space="preserve"> </w:t>
        </w:r>
      </w:ins>
      <w:r w:rsidR="00323FF2">
        <w:rPr>
          <w:rStyle w:val="Strong"/>
          <w:b w:val="0"/>
          <w:bCs w:val="0"/>
        </w:rPr>
        <w:t xml:space="preserve">To optimise storage in the database, select all </w:t>
      </w:r>
      <w:r w:rsidR="007F4F37">
        <w:rPr>
          <w:rStyle w:val="Strong"/>
          <w:b w:val="0"/>
          <w:bCs w:val="0"/>
        </w:rPr>
        <w:t>Spectr</w:t>
      </w:r>
      <w:r w:rsidR="00323FF2">
        <w:rPr>
          <w:rStyle w:val="Strong"/>
          <w:b w:val="0"/>
          <w:bCs w:val="0"/>
        </w:rPr>
        <w:t>a that an image applies to and upload it just once. Depending on your internet access speed, uploading large images may be slow.</w:t>
      </w:r>
    </w:p>
    <w:p w:rsidR="001310CE" w:rsidRPr="00323FF2" w:rsidRDefault="00AA263D" w:rsidP="00A7583F">
      <w:pPr>
        <w:pStyle w:val="Body"/>
      </w:pPr>
      <w:r>
        <w:t>The</w:t>
      </w:r>
      <w:r w:rsidR="001310CE" w:rsidRPr="00084655">
        <w:t xml:space="preserve"> supported</w:t>
      </w:r>
      <w:r>
        <w:t xml:space="preserve"> uploadable image formats may vary between PC, Linux and Mac. </w:t>
      </w:r>
      <w:r w:rsidR="0044706E">
        <w:t>JPEG is supported on all operating systems. GIF, PNG or TIFF may also be supported on some users’ computers</w:t>
      </w:r>
      <w:r w:rsidR="001310CE" w:rsidRPr="00084655">
        <w:t>.</w:t>
      </w:r>
      <w:r w:rsidR="001310CE">
        <w:t xml:space="preserve"> </w:t>
      </w:r>
      <w:r w:rsidR="00A930A1">
        <w:t xml:space="preserve">When uploaded, all image formats are converted and stored as JPEG images. </w:t>
      </w:r>
      <w:ins w:id="372" w:author="Peter" w:date="2013-05-08T09:19:00Z">
        <w:r>
          <w:rPr>
            <w:rStyle w:val="Strong"/>
            <w:b w:val="0"/>
            <w:bCs w:val="0"/>
          </w:rPr>
          <w:t>The</w:t>
        </w:r>
      </w:ins>
      <w:r>
        <w:rPr>
          <w:rStyle w:val="Strong"/>
          <w:b w:val="0"/>
          <w:bCs w:val="0"/>
        </w:rPr>
        <w:t>se images</w:t>
      </w:r>
      <w:ins w:id="373" w:author="Peter" w:date="2013-05-08T09:19:00Z">
        <w:r>
          <w:rPr>
            <w:rStyle w:val="Strong"/>
            <w:b w:val="0"/>
            <w:bCs w:val="0"/>
          </w:rPr>
          <w:t xml:space="preserve"> can be viewed directly </w:t>
        </w:r>
      </w:ins>
      <w:r w:rsidR="00323FF2">
        <w:rPr>
          <w:rStyle w:val="Strong"/>
          <w:b w:val="0"/>
          <w:bCs w:val="0"/>
        </w:rPr>
        <w:t>on</w:t>
      </w:r>
      <w:ins w:id="374" w:author="Peter" w:date="2013-05-08T09:19:00Z">
        <w:r>
          <w:rPr>
            <w:rStyle w:val="Strong"/>
            <w:b w:val="0"/>
            <w:bCs w:val="0"/>
          </w:rPr>
          <w:t xml:space="preserve"> the Metadata Editor screen.</w:t>
        </w:r>
      </w:ins>
    </w:p>
    <w:p w:rsidR="001310CE" w:rsidRPr="00084655" w:rsidRDefault="001310CE" w:rsidP="00A7583F">
      <w:pPr>
        <w:pStyle w:val="Note"/>
      </w:pPr>
      <w:r>
        <w:t>Note</w:t>
      </w:r>
      <w:r>
        <w:tab/>
      </w:r>
      <w:ins w:id="375" w:author="Peter" w:date="2013-05-08T09:19:00Z">
        <w:r>
          <w:t>Pictures</w:t>
        </w:r>
      </w:ins>
      <w:del w:id="376" w:author="Peter" w:date="2013-05-08T09:19:00Z">
        <w:r w:rsidR="001D57A4">
          <w:delText>For speed reasons, p</w:delText>
        </w:r>
        <w:r>
          <w:delText>ictures</w:delText>
        </w:r>
      </w:del>
      <w:r>
        <w:t xml:space="preserve"> should be reduced in size before loading to the database</w:t>
      </w:r>
      <w:del w:id="377" w:author="Peter Roberts" w:date="2013-05-08T09:19:00Z">
        <w:r>
          <w:delText xml:space="preserve"> for speed reasons</w:delText>
        </w:r>
      </w:del>
      <w:r>
        <w:t>. A</w:t>
      </w:r>
      <w:r w:rsidR="00323FF2">
        <w:t>n a</w:t>
      </w:r>
      <w:r>
        <w:t>ppropriate size</w:t>
      </w:r>
      <w:r w:rsidR="00323FF2">
        <w:t xml:space="preserve"> i</w:t>
      </w:r>
      <w:r>
        <w:t>s around 400</w:t>
      </w:r>
      <w:r w:rsidR="005208AE">
        <w:t xml:space="preserve"> to </w:t>
      </w:r>
      <w:r>
        <w:t>500 pixels width or height.</w:t>
      </w:r>
    </w:p>
    <w:tbl>
      <w:tblPr>
        <w:tblStyle w:val="TableGrid"/>
        <w:tblW w:w="0" w:type="auto"/>
        <w:tblInd w:w="817" w:type="dxa"/>
        <w:tblLook w:val="04A0"/>
      </w:tblPr>
      <w:tblGrid>
        <w:gridCol w:w="2378"/>
        <w:gridCol w:w="6376"/>
        <w:tblGridChange w:id="378">
          <w:tblGrid>
            <w:gridCol w:w="817"/>
            <w:gridCol w:w="1196"/>
            <w:gridCol w:w="1182"/>
            <w:gridCol w:w="5559"/>
            <w:gridCol w:w="817"/>
          </w:tblGrid>
        </w:tblGridChange>
      </w:tblGrid>
      <w:tr w:rsidR="001310CE" w:rsidRPr="00BC4E01" w:rsidTr="00305207">
        <w:tc>
          <w:tcPr>
            <w:tcW w:w="0" w:type="auto"/>
          </w:tcPr>
          <w:p w:rsidR="00D85F6B" w:rsidRDefault="001310CE" w:rsidP="00D85F6B">
            <w:pPr>
              <w:pStyle w:val="TableText"/>
              <w:rPr>
                <w:rStyle w:val="GUIWord"/>
              </w:rPr>
            </w:pPr>
            <w:r w:rsidRPr="00F2736F">
              <w:rPr>
                <w:rStyle w:val="GUIWord"/>
              </w:rPr>
              <w:t>Sampling Environment</w:t>
            </w:r>
            <w:r w:rsidR="00F52170">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Pr="00BC4E01" w:rsidRDefault="00F52170" w:rsidP="0044706E">
            <w:pPr>
              <w:pStyle w:val="TableText"/>
            </w:pPr>
            <w:r>
              <w:t xml:space="preserve">[Uploaded image file] </w:t>
            </w:r>
            <w:r w:rsidRPr="00F52170">
              <w:t>Picture showing the general sampling environment</w:t>
            </w:r>
            <w:r w:rsidR="00323FF2">
              <w:t xml:space="preserve"> in</w:t>
            </w:r>
            <w:r w:rsidRPr="00F52170">
              <w:t xml:space="preserve"> vicinity of the target</w:t>
            </w:r>
          </w:p>
        </w:tc>
      </w:tr>
      <w:tr w:rsidR="001310CE" w:rsidRPr="00BC4E01" w:rsidTr="00305207">
        <w:tblPrEx>
          <w:tblW w:w="0" w:type="auto"/>
          <w:tblInd w:w="817" w:type="dxa"/>
          <w:tblPrExChange w:id="379" w:author="Peter" w:date="2013-05-08T09:19:00Z">
            <w:tblPrEx>
              <w:tblW w:w="0" w:type="auto"/>
              <w:tblInd w:w="817" w:type="dxa"/>
            </w:tblPrEx>
          </w:tblPrExChange>
        </w:tblPrEx>
        <w:trPr>
          <w:trPrChange w:id="380" w:author="Peter" w:date="2013-05-08T09:19:00Z">
            <w:trPr>
              <w:gridAfter w:val="0"/>
            </w:trPr>
          </w:trPrChange>
        </w:trPr>
        <w:tc>
          <w:tcPr>
            <w:tcW w:w="0" w:type="auto"/>
            <w:tcPrChange w:id="381" w:author="Peter" w:date="2013-05-08T09:19:00Z">
              <w:tcPr>
                <w:tcW w:w="0" w:type="auto"/>
                <w:gridSpan w:val="2"/>
              </w:tcPr>
            </w:tcPrChange>
          </w:tcPr>
          <w:p w:rsidR="00D85F6B" w:rsidRDefault="001310CE" w:rsidP="00D85F6B">
            <w:pPr>
              <w:pStyle w:val="TableText"/>
              <w:rPr>
                <w:rStyle w:val="GUIWord"/>
              </w:rPr>
            </w:pPr>
            <w:r w:rsidRPr="00F2736F">
              <w:rPr>
                <w:rStyle w:val="GUIWord"/>
              </w:rPr>
              <w:t>Sampling Setup</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Change w:id="382" w:author="Peter" w:date="2013-05-08T09:19:00Z">
              <w:tcPr>
                <w:tcW w:w="0" w:type="auto"/>
                <w:gridSpan w:val="2"/>
              </w:tcPr>
            </w:tcPrChange>
          </w:tcPr>
          <w:p w:rsidR="00F52170" w:rsidRPr="00BC4E01" w:rsidRDefault="00F52170" w:rsidP="0044706E">
            <w:pPr>
              <w:pStyle w:val="TableText"/>
            </w:pPr>
            <w:r>
              <w:t xml:space="preserve">[Uploaded image file] </w:t>
            </w:r>
            <w:r w:rsidRPr="00F52170">
              <w:t xml:space="preserve">Picture showing the positions of </w:t>
            </w:r>
            <w:r w:rsidR="001247E8">
              <w:t>Sensor</w:t>
            </w:r>
            <w:r w:rsidRPr="00F52170">
              <w:t xml:space="preserve"> and illumination in relation to the target</w:t>
            </w:r>
          </w:p>
        </w:tc>
      </w:tr>
      <w:tr w:rsidR="001310CE" w:rsidRPr="00BC4E01" w:rsidTr="00305207">
        <w:tblPrEx>
          <w:tblW w:w="0" w:type="auto"/>
          <w:tblInd w:w="817" w:type="dxa"/>
          <w:tblPrExChange w:id="383" w:author="Peter" w:date="2013-05-08T09:19:00Z">
            <w:tblPrEx>
              <w:tblW w:w="0" w:type="auto"/>
              <w:tblInd w:w="817" w:type="dxa"/>
            </w:tblPrEx>
          </w:tblPrExChange>
        </w:tblPrEx>
        <w:trPr>
          <w:trPrChange w:id="384" w:author="Peter" w:date="2013-05-08T09:19:00Z">
            <w:trPr>
              <w:gridAfter w:val="0"/>
            </w:trPr>
          </w:trPrChange>
        </w:trPr>
        <w:tc>
          <w:tcPr>
            <w:tcW w:w="0" w:type="auto"/>
            <w:tcPrChange w:id="385" w:author="Peter" w:date="2013-05-08T09:19:00Z">
              <w:tcPr>
                <w:tcW w:w="0" w:type="auto"/>
                <w:gridSpan w:val="2"/>
              </w:tcPr>
            </w:tcPrChange>
          </w:tcPr>
          <w:p w:rsidR="00D85F6B" w:rsidRDefault="001310CE" w:rsidP="00D85F6B">
            <w:pPr>
              <w:pStyle w:val="TableText"/>
              <w:rPr>
                <w:rStyle w:val="GUIWord"/>
              </w:rPr>
            </w:pPr>
            <w:r w:rsidRPr="00F2736F">
              <w:rPr>
                <w:rStyle w:val="GUIWord"/>
              </w:rPr>
              <w:t>Sky</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Change w:id="386" w:author="Peter" w:date="2013-05-08T09:19:00Z">
              <w:tcPr>
                <w:tcW w:w="0" w:type="auto"/>
                <w:gridSpan w:val="2"/>
              </w:tcPr>
            </w:tcPrChange>
          </w:tcPr>
          <w:p w:rsidR="00F52170" w:rsidRPr="00BC4E01" w:rsidRDefault="00F52170" w:rsidP="0044706E">
            <w:pPr>
              <w:pStyle w:val="TableText"/>
            </w:pPr>
            <w:r>
              <w:t xml:space="preserve">[Uploaded image file] </w:t>
            </w:r>
            <w:r w:rsidRPr="00F52170">
              <w:t>Picture of the sky, ideally taken hemispherically</w:t>
            </w:r>
          </w:p>
        </w:tc>
      </w:tr>
      <w:tr w:rsidR="001310CE" w:rsidRPr="00BC4E01" w:rsidTr="00305207">
        <w:tblPrEx>
          <w:tblW w:w="0" w:type="auto"/>
          <w:tblInd w:w="817" w:type="dxa"/>
          <w:tblPrExChange w:id="387" w:author="Peter" w:date="2013-05-08T09:19:00Z">
            <w:tblPrEx>
              <w:tblW w:w="0" w:type="auto"/>
              <w:tblInd w:w="817" w:type="dxa"/>
            </w:tblPrEx>
          </w:tblPrExChange>
        </w:tblPrEx>
        <w:trPr>
          <w:trPrChange w:id="388" w:author="Peter" w:date="2013-05-08T09:19:00Z">
            <w:trPr>
              <w:gridAfter w:val="0"/>
            </w:trPr>
          </w:trPrChange>
        </w:trPr>
        <w:tc>
          <w:tcPr>
            <w:tcW w:w="0" w:type="auto"/>
            <w:tcPrChange w:id="389" w:author="Peter" w:date="2013-05-08T09:19:00Z">
              <w:tcPr>
                <w:tcW w:w="0" w:type="auto"/>
                <w:gridSpan w:val="2"/>
              </w:tcPr>
            </w:tcPrChange>
          </w:tcPr>
          <w:p w:rsidR="00D85F6B" w:rsidRDefault="001310CE" w:rsidP="00D85F6B">
            <w:pPr>
              <w:pStyle w:val="TableText"/>
              <w:rPr>
                <w:rStyle w:val="GUIWord"/>
              </w:rPr>
            </w:pPr>
            <w:r w:rsidRPr="00F2736F">
              <w:rPr>
                <w:rStyle w:val="GUIWord"/>
              </w:rPr>
              <w:t>Target</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Change w:id="390" w:author="Peter" w:date="2013-05-08T09:19:00Z">
              <w:tcPr>
                <w:tcW w:w="0" w:type="auto"/>
                <w:gridSpan w:val="2"/>
              </w:tcPr>
            </w:tcPrChange>
          </w:tcPr>
          <w:p w:rsidR="00F52170" w:rsidRPr="00BC4E01" w:rsidRDefault="00F52170" w:rsidP="0044706E">
            <w:pPr>
              <w:pStyle w:val="TableText"/>
            </w:pPr>
            <w:r>
              <w:t xml:space="preserve">[Uploaded image file] </w:t>
            </w:r>
            <w:r w:rsidRPr="00F52170">
              <w:t>Picture showing the target</w:t>
            </w:r>
          </w:p>
        </w:tc>
      </w:tr>
    </w:tbl>
    <w:p w:rsidR="001310CE" w:rsidRPr="00F3610B" w:rsidRDefault="001310CE" w:rsidP="00F3610B">
      <w:pPr>
        <w:pStyle w:val="Heading3"/>
      </w:pPr>
      <w:bookmarkStart w:id="391" w:name="_Toc359579903"/>
      <w:r w:rsidRPr="00F3610B">
        <w:t>Processing</w:t>
      </w:r>
      <w:r w:rsidR="00F3610B" w:rsidRPr="00F3610B">
        <w:t xml:space="preserve"> </w:t>
      </w:r>
      <w:r w:rsidR="00F3610B">
        <w:t>Group</w:t>
      </w:r>
      <w:bookmarkEnd w:id="391"/>
    </w:p>
    <w:p w:rsidR="00323FF2" w:rsidRDefault="00A863FC" w:rsidP="00A863FC">
      <w:pPr>
        <w:pStyle w:val="Body"/>
      </w:pPr>
      <w:ins w:id="392" w:author="Peter" w:date="2013-05-08T09:19:00Z">
        <w:r w:rsidRPr="00A863FC">
          <w:t>These Attributes describe processing which has been performed on the Spectrum.</w:t>
        </w:r>
      </w:ins>
      <w:r w:rsidR="00323FF2">
        <w:t xml:space="preserve"> These Attributes are added or set when that processing is done.</w:t>
      </w:r>
      <w:r w:rsidR="00C1320C">
        <w:t xml:space="preserve"> This processing may be done by </w:t>
      </w:r>
      <w:r w:rsidR="00F52044">
        <w:t>SPECCHIO</w:t>
      </w:r>
      <w:r w:rsidR="00C1320C">
        <w:t xml:space="preserve">, or it may be processing done by some other function </w:t>
      </w:r>
      <w:r w:rsidR="00880773">
        <w:t>connecting to</w:t>
      </w:r>
      <w:r w:rsidR="00C1320C">
        <w:t xml:space="preserve"> the </w:t>
      </w:r>
      <w:r w:rsidR="00F52044">
        <w:t>SPECCHIO</w:t>
      </w:r>
      <w:r w:rsidR="00C1320C">
        <w:t xml:space="preserve"> database. This may be a Matlab program, a Java program, or a program written using any other tool or language.</w:t>
      </w:r>
    </w:p>
    <w:p w:rsidR="00323FF2" w:rsidRPr="00A863FC" w:rsidRDefault="00323FF2" w:rsidP="00A863FC">
      <w:pPr>
        <w:pStyle w:val="Body"/>
        <w:rPr>
          <w:ins w:id="393" w:author="Peter" w:date="2013-05-08T09:19:00Z"/>
        </w:rPr>
      </w:pPr>
      <w:r>
        <w:t xml:space="preserve">While it is possible, generally these </w:t>
      </w:r>
      <w:r w:rsidR="004309AF">
        <w:t>Attributes</w:t>
      </w:r>
      <w:r>
        <w:t xml:space="preserve"> should not be edited</w:t>
      </w:r>
      <w:r w:rsidR="00C1320C">
        <w:t xml:space="preserve"> manually</w:t>
      </w:r>
      <w:r>
        <w:t>.</w:t>
      </w:r>
    </w:p>
    <w:tbl>
      <w:tblPr>
        <w:tblStyle w:val="TableGrid"/>
        <w:tblW w:w="0" w:type="auto"/>
        <w:tblInd w:w="817" w:type="dxa"/>
        <w:tblLook w:val="04A0"/>
      </w:tblPr>
      <w:tblGrid>
        <w:gridCol w:w="1447"/>
        <w:gridCol w:w="7307"/>
      </w:tblGrid>
      <w:tr w:rsidR="00C208D7" w:rsidTr="00AA263D">
        <w:trPr>
          <w:cantSplit/>
        </w:trPr>
        <w:tc>
          <w:tcPr>
            <w:tcW w:w="0" w:type="auto"/>
          </w:tcPr>
          <w:p w:rsidR="00D85F6B" w:rsidRDefault="001310CE" w:rsidP="00D85F6B">
            <w:pPr>
              <w:pStyle w:val="TableText"/>
              <w:rPr>
                <w:rStyle w:val="GUIWord"/>
              </w:rPr>
            </w:pPr>
            <w:r w:rsidRPr="00F2736F">
              <w:rPr>
                <w:rStyle w:val="GUIWord"/>
              </w:rPr>
              <w:t>Data Ingestion Notes</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Default="00F52170" w:rsidP="00323FF2">
            <w:pPr>
              <w:pStyle w:val="TableText"/>
            </w:pPr>
            <w:r>
              <w:t xml:space="preserve">[Alpha string] </w:t>
            </w:r>
            <w:r w:rsidRPr="00F52170">
              <w:t>Notes produced by the data ingestion module during data loading into SPECCHIO</w:t>
            </w:r>
          </w:p>
          <w:p w:rsidR="004309AF" w:rsidRDefault="004309AF" w:rsidP="00323FF2">
            <w:pPr>
              <w:pStyle w:val="TableText"/>
            </w:pPr>
            <w:r>
              <w:t>Multi</w:t>
            </w:r>
            <w:r w:rsidRPr="004309AF">
              <w:t>ple Data Ingestion Notes may b</w:t>
            </w:r>
            <w:r>
              <w:t xml:space="preserve">e added to each </w:t>
            </w:r>
            <w:r w:rsidR="007F4F37">
              <w:t>Spectr</w:t>
            </w:r>
            <w:r>
              <w:t>um.</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DC Flag</w:t>
            </w:r>
          </w:p>
        </w:tc>
        <w:tc>
          <w:tcPr>
            <w:tcW w:w="0" w:type="auto"/>
          </w:tcPr>
          <w:p w:rsidR="001310CE" w:rsidRDefault="00F52170" w:rsidP="00305207">
            <w:pPr>
              <w:pStyle w:val="TableText"/>
            </w:pPr>
            <w:r>
              <w:t xml:space="preserve">[Integer] </w:t>
            </w:r>
            <w:r w:rsidRPr="00F52170">
              <w:t xml:space="preserve">Designates this </w:t>
            </w:r>
            <w:r w:rsidR="007F4F37">
              <w:t>Spectr</w:t>
            </w:r>
            <w:r w:rsidRPr="00F52170">
              <w:t xml:space="preserve">um as </w:t>
            </w:r>
            <w:r w:rsidR="00FF6BCC">
              <w:t xml:space="preserve">a </w:t>
            </w:r>
            <w:r w:rsidRPr="00F52170">
              <w:t xml:space="preserve">dark current </w:t>
            </w:r>
            <w:r w:rsidR="007F4F37">
              <w:t>Spectr</w:t>
            </w:r>
            <w:r w:rsidRPr="00F52170">
              <w:t>um</w:t>
            </w:r>
          </w:p>
          <w:p w:rsidR="00F52170" w:rsidRDefault="00C1320C" w:rsidP="00C1320C">
            <w:pPr>
              <w:pStyle w:val="TableText"/>
            </w:pPr>
            <w:r>
              <w:t>The Metadata Attribute</w:t>
            </w:r>
            <w:r w:rsidR="003D143B">
              <w:t>’</w:t>
            </w:r>
            <w:r>
              <w:t>s value should be either 0 indicating False, or 1 indicating True. If the Metadata Attribute does not exist, this implies False.</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Garbage Flag</w:t>
            </w:r>
          </w:p>
        </w:tc>
        <w:tc>
          <w:tcPr>
            <w:tcW w:w="0" w:type="auto"/>
          </w:tcPr>
          <w:p w:rsidR="00F52170" w:rsidRDefault="00F52170" w:rsidP="00305207">
            <w:pPr>
              <w:pStyle w:val="TableText"/>
            </w:pPr>
            <w:r>
              <w:t xml:space="preserve">[Integer] </w:t>
            </w:r>
            <w:r w:rsidRPr="00F52170">
              <w:t>Desig</w:t>
            </w:r>
            <w:r>
              <w:t xml:space="preserve">nates this </w:t>
            </w:r>
            <w:r w:rsidR="007F4F37">
              <w:t>Spectr</w:t>
            </w:r>
            <w:r>
              <w:t xml:space="preserve">um is </w:t>
            </w:r>
            <w:r w:rsidR="003D143B">
              <w:t>not intended for inclusion in the main experimental evaluation</w:t>
            </w:r>
          </w:p>
          <w:p w:rsidR="00C1320C" w:rsidRDefault="00C1320C" w:rsidP="00F52170">
            <w:pPr>
              <w:pStyle w:val="TableText"/>
            </w:pPr>
            <w:r>
              <w:t>The Metadata Attribute</w:t>
            </w:r>
            <w:r w:rsidR="003D143B">
              <w:t>’</w:t>
            </w:r>
            <w:r>
              <w:t>s value should be either 0 indicating False, or 1 indicating True. If the Metadata Attribute does not exist, this implies False.</w:t>
            </w:r>
          </w:p>
          <w:p w:rsidR="003D143B" w:rsidRDefault="003D143B" w:rsidP="00F52170">
            <w:pPr>
              <w:pStyle w:val="TableText"/>
            </w:pPr>
            <w:r>
              <w:t>If you create a node named “Garbage”, all Spectra in the sub-tree below this node will have this flag set to 1 when they are loaded. The test for the node name is case sensitive.</w:t>
            </w:r>
          </w:p>
          <w:p w:rsidR="001310CE" w:rsidRDefault="00F52170" w:rsidP="00F52170">
            <w:pPr>
              <w:pStyle w:val="TableText"/>
            </w:pPr>
            <w:r w:rsidRPr="00F52170">
              <w:t xml:space="preserve">This flag can be </w:t>
            </w:r>
            <w:r>
              <w:t>set</w:t>
            </w:r>
            <w:r w:rsidRPr="00F52170">
              <w:t xml:space="preserve"> to exclude </w:t>
            </w:r>
            <w:r w:rsidR="003D143B">
              <w:t xml:space="preserve">specific </w:t>
            </w:r>
            <w:r w:rsidR="007F4F37">
              <w:t>Spectr</w:t>
            </w:r>
            <w:r w:rsidR="003D143B">
              <w:t>a</w:t>
            </w:r>
            <w:r w:rsidRPr="00F52170">
              <w:t xml:space="preserve"> from processing.</w:t>
            </w:r>
            <w:r w:rsidR="003D143B">
              <w:t xml:space="preserve"> However, negative tests cannot be performed by the Query Builder, so this is intended for automated processing control. For manual management, Spectra which are not intended for processing should be placed in specific sub-</w:t>
            </w:r>
            <w:r w:rsidR="00EE5F6F">
              <w:t>folders</w:t>
            </w:r>
            <w:r w:rsidR="003D143B">
              <w:t>.</w:t>
            </w:r>
          </w:p>
          <w:p w:rsidR="00F52170" w:rsidRDefault="003D143B" w:rsidP="003D143B">
            <w:pPr>
              <w:pStyle w:val="TableText"/>
            </w:pPr>
            <w:r>
              <w:t xml:space="preserve">There are currently no </w:t>
            </w:r>
            <w:r w:rsidR="00F52044">
              <w:t>SPECCHIO</w:t>
            </w:r>
            <w:r>
              <w:t xml:space="preserve"> processes which test this flag. It is generally intended for use by non-</w:t>
            </w:r>
            <w:r w:rsidR="00F52044">
              <w:t>SPECCHIO</w:t>
            </w:r>
            <w:r>
              <w:t xml:space="preserve"> processes</w:t>
            </w:r>
            <w:r w:rsidR="00880773">
              <w:t>, such as processes written using Matlab</w:t>
            </w:r>
            <w:r>
              <w:t>.</w:t>
            </w:r>
          </w:p>
        </w:tc>
      </w:tr>
      <w:tr w:rsidR="00C208D7" w:rsidTr="00AA263D">
        <w:trPr>
          <w:cantSplit/>
        </w:trPr>
        <w:tc>
          <w:tcPr>
            <w:tcW w:w="0" w:type="auto"/>
          </w:tcPr>
          <w:p w:rsidR="00D85F6B" w:rsidRDefault="001310CE" w:rsidP="00D85F6B">
            <w:pPr>
              <w:pStyle w:val="TableText"/>
              <w:rPr>
                <w:rStyle w:val="GUIWord"/>
              </w:rPr>
            </w:pPr>
            <w:r w:rsidRPr="00F2736F">
              <w:rPr>
                <w:rStyle w:val="GUIWord"/>
              </w:rPr>
              <w:t>Processing Algorithm</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F52170" w:rsidP="00305207">
            <w:pPr>
              <w:pStyle w:val="TableText"/>
            </w:pPr>
            <w:r>
              <w:t xml:space="preserve">[Alpha string] </w:t>
            </w:r>
            <w:r w:rsidRPr="00F52170">
              <w:t xml:space="preserve">Description of processing algorithm applied to </w:t>
            </w:r>
            <w:r w:rsidR="007F4F37">
              <w:t>Spectr</w:t>
            </w:r>
            <w:r w:rsidRPr="00F52170">
              <w:t>um</w:t>
            </w:r>
          </w:p>
          <w:p w:rsidR="00547F47" w:rsidRDefault="00547F47" w:rsidP="00305207">
            <w:pPr>
              <w:pStyle w:val="TableText"/>
            </w:pPr>
            <w:r>
              <w:t xml:space="preserve">Multiple Processing Algorithm fields may be added to each </w:t>
            </w:r>
            <w:r w:rsidR="007F4F37">
              <w:t>Spectr</w:t>
            </w:r>
            <w:r>
              <w:t>um.</w:t>
            </w:r>
          </w:p>
          <w:p w:rsidR="003D143B" w:rsidRDefault="003D143B" w:rsidP="00C208D7">
            <w:pPr>
              <w:pStyle w:val="TableText"/>
            </w:pPr>
            <w:r>
              <w:t xml:space="preserve">Each process which modifies a Spectrum should set an informative </w:t>
            </w:r>
            <w:r w:rsidR="00C208D7">
              <w:t xml:space="preserve">message </w:t>
            </w:r>
            <w:r>
              <w:t>into a new Metadata Attribute of this type</w:t>
            </w:r>
            <w:r w:rsidR="00C208D7">
              <w:t xml:space="preserve"> for each Spectrum it modifies</w:t>
            </w:r>
            <w:r>
              <w:t>.</w:t>
            </w:r>
          </w:p>
          <w:p w:rsidR="00F52170" w:rsidRDefault="003D143B" w:rsidP="00C208D7">
            <w:pPr>
              <w:pStyle w:val="TableText"/>
            </w:pPr>
            <w:r>
              <w:t xml:space="preserve">There are currently no </w:t>
            </w:r>
            <w:r w:rsidR="00F52044">
              <w:t>SPECCHIO</w:t>
            </w:r>
            <w:r>
              <w:t xml:space="preserve"> processes which </w:t>
            </w:r>
            <w:r w:rsidR="00C208D7">
              <w:t>set</w:t>
            </w:r>
            <w:r>
              <w:t xml:space="preserve"> this flag. It is generally intended for use by non-</w:t>
            </w:r>
            <w:r w:rsidR="00F52044">
              <w:t>SPECCHIO</w:t>
            </w:r>
            <w:r>
              <w:t xml:space="preserve"> processes.</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Processing Level</w:t>
            </w:r>
          </w:p>
        </w:tc>
        <w:tc>
          <w:tcPr>
            <w:tcW w:w="0" w:type="auto"/>
          </w:tcPr>
          <w:p w:rsidR="001310CE" w:rsidRDefault="00F52170" w:rsidP="00F52170">
            <w:pPr>
              <w:pStyle w:val="TableText"/>
            </w:pPr>
            <w:r>
              <w:t xml:space="preserve">[Floating point] </w:t>
            </w:r>
            <w:r w:rsidRPr="00F52170">
              <w:t>Numeric designator of a specific processing level.</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F52170"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Processing Module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547F47" w:rsidP="00305207">
            <w:pPr>
              <w:pStyle w:val="TableText"/>
            </w:pPr>
            <w:r>
              <w:t xml:space="preserve">[Alpha string] </w:t>
            </w:r>
            <w:r w:rsidR="00F52170" w:rsidRPr="00F52170">
              <w:t xml:space="preserve">Name of processing module applied to </w:t>
            </w:r>
            <w:r w:rsidR="007F4F37">
              <w:t>Spectr</w:t>
            </w:r>
            <w:r w:rsidR="00F52170" w:rsidRPr="00F52170">
              <w:t>um</w:t>
            </w:r>
          </w:p>
          <w:p w:rsidR="00547F47" w:rsidRDefault="00547F47" w:rsidP="00547F47">
            <w:pPr>
              <w:pStyle w:val="TableText"/>
            </w:pPr>
            <w:r>
              <w:t xml:space="preserve">Multiple Processing Module </w:t>
            </w:r>
            <w:r w:rsidR="00FF6BCC">
              <w:t>Attribute values</w:t>
            </w:r>
            <w:r>
              <w:t xml:space="preserve"> may be added to each </w:t>
            </w:r>
            <w:r w:rsidR="007F4F37">
              <w:t>Spectr</w:t>
            </w:r>
            <w:r>
              <w:t>um.</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547F47"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Source File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547F47" w:rsidRDefault="00547F47" w:rsidP="00547F47">
            <w:pPr>
              <w:pStyle w:val="TableText"/>
            </w:pPr>
            <w:r>
              <w:t>[Alpha string] Name of f</w:t>
            </w:r>
            <w:r w:rsidRPr="00547F47">
              <w:t>ile that provided the original data</w:t>
            </w:r>
          </w:p>
          <w:p w:rsidR="00C208D7" w:rsidRDefault="00547F47" w:rsidP="0044706E">
            <w:pPr>
              <w:pStyle w:val="TableText"/>
            </w:pPr>
            <w:r>
              <w:t xml:space="preserve">This </w:t>
            </w:r>
            <w:r w:rsidRPr="00547F47">
              <w:t xml:space="preserve">applies if data </w:t>
            </w:r>
            <w:r>
              <w:t>is</w:t>
            </w:r>
            <w:r w:rsidRPr="00547F47">
              <w:t xml:space="preserve"> processed outside of SPECCHIO</w:t>
            </w:r>
            <w:r>
              <w:t>.</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547F47"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Time Shift</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547F47" w:rsidP="00C96D90">
            <w:pPr>
              <w:pStyle w:val="TableText"/>
            </w:pPr>
            <w:r>
              <w:t xml:space="preserve">[Alpha string] </w:t>
            </w:r>
            <w:r w:rsidR="00C96D90">
              <w:t xml:space="preserve">This records the time shift processing that was applied to the </w:t>
            </w:r>
            <w:r w:rsidR="007F4F37">
              <w:t>Spectr</w:t>
            </w:r>
            <w:r w:rsidR="00C96D90">
              <w:t xml:space="preserve">um using the Special functions/Correct local time to UTC operation. See </w:t>
            </w:r>
            <w:fldSimple w:instr=" REF _Ref359316679 \r \h  \* MERGEFORMAT ">
              <w:r w:rsidR="00A92DD8" w:rsidRPr="00A92DD8">
                <w:rPr>
                  <w:rStyle w:val="CrossReference"/>
                </w:rPr>
                <w:t>4.14</w:t>
              </w:r>
            </w:fldSimple>
            <w:r w:rsidR="0030199B" w:rsidRPr="0030199B">
              <w:rPr>
                <w:rStyle w:val="CrossReference"/>
              </w:rPr>
              <w:t xml:space="preserve"> </w:t>
            </w:r>
            <w:fldSimple w:instr=" REF _Ref359316679 \h  \* MERGEFORMAT ">
              <w:r w:rsidR="00A92DD8" w:rsidRPr="00A92DD8">
                <w:rPr>
                  <w:rStyle w:val="CrossReference"/>
                </w:rPr>
                <w:t>UTC Time Correction</w:t>
              </w:r>
            </w:fldSimple>
            <w:del w:id="394" w:author="Peter" w:date="2013-05-08T09:19:00Z">
              <w:r w:rsidR="00C96D90">
                <w:delText>%%%</w:delText>
              </w:r>
            </w:del>
            <w:r w:rsidR="00C96D90">
              <w:t xml:space="preserve"> for more information on changing the times.</w:t>
            </w:r>
          </w:p>
          <w:p w:rsidR="00DF0182" w:rsidRDefault="00547F47" w:rsidP="004309AF">
            <w:pPr>
              <w:pStyle w:val="TableText"/>
            </w:pPr>
            <w:r>
              <w:t>Multiple Time Shift fields will be added if the Time Shift function is applied multiple times.</w:t>
            </w:r>
          </w:p>
        </w:tc>
      </w:tr>
    </w:tbl>
    <w:p w:rsidR="001310CE" w:rsidRPr="00F3610B" w:rsidRDefault="001310CE" w:rsidP="00F3610B">
      <w:pPr>
        <w:pStyle w:val="Heading3"/>
      </w:pPr>
      <w:bookmarkStart w:id="395" w:name="_Toc359579904"/>
      <w:r w:rsidRPr="00F3610B">
        <w:t>Sampling Geometry</w:t>
      </w:r>
      <w:r w:rsidR="00F3610B" w:rsidRPr="00F3610B">
        <w:t xml:space="preserve"> </w:t>
      </w:r>
      <w:r w:rsidR="00F3610B">
        <w:t>Group</w:t>
      </w:r>
      <w:bookmarkEnd w:id="395"/>
    </w:p>
    <w:p w:rsidR="001310CE" w:rsidRDefault="001310CE" w:rsidP="00A7583F">
      <w:pPr>
        <w:pStyle w:val="Body"/>
      </w:pPr>
      <w:r w:rsidRPr="001265C9">
        <w:t xml:space="preserve">Numbers in this </w:t>
      </w:r>
      <w:r w:rsidR="004C3526">
        <w:t>Group</w:t>
      </w:r>
      <w:r w:rsidRPr="001265C9">
        <w:t xml:space="preserve"> can all be entered as floating point numbers.</w:t>
      </w:r>
    </w:p>
    <w:tbl>
      <w:tblPr>
        <w:tblStyle w:val="TableGrid"/>
        <w:tblW w:w="0" w:type="auto"/>
        <w:tblInd w:w="817" w:type="dxa"/>
        <w:tblLook w:val="04A0"/>
      </w:tblPr>
      <w:tblGrid>
        <w:gridCol w:w="1361"/>
        <w:gridCol w:w="4264"/>
        <w:gridCol w:w="3129"/>
      </w:tblGrid>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Beam Geometry</w:t>
            </w:r>
          </w:p>
        </w:tc>
        <w:tc>
          <w:tcPr>
            <w:tcW w:w="0" w:type="auto"/>
            <w:gridSpan w:val="2"/>
          </w:tcPr>
          <w:p w:rsidR="00821621" w:rsidRDefault="00547F47" w:rsidP="00821621">
            <w:pPr>
              <w:pStyle w:val="TableText"/>
            </w:pPr>
            <w:r>
              <w:t>[</w:t>
            </w:r>
            <w:r w:rsidR="00821621">
              <w:t>Drop down list</w:t>
            </w:r>
            <w:r>
              <w:t xml:space="preserve">] </w:t>
            </w:r>
            <w:r w:rsidR="001310CE">
              <w:t>SPECCHIO supports the nine fundamental</w:t>
            </w:r>
            <w:r w:rsidR="001310CE" w:rsidRPr="00084655">
              <w:t xml:space="preserve"> </w:t>
            </w:r>
            <w:r w:rsidR="001310CE">
              <w:t>beam geometry types</w:t>
            </w:r>
            <w:r w:rsidR="001310CE" w:rsidRPr="00084655">
              <w:t xml:space="preserve"> </w:t>
            </w:r>
            <w:r w:rsidR="001310CE">
              <w:t>describing the incoming and reflected beams.</w:t>
            </w:r>
          </w:p>
          <w:p w:rsidR="001310CE" w:rsidRDefault="001310CE" w:rsidP="00821621">
            <w:pPr>
              <w:pStyle w:val="TableText"/>
            </w:pPr>
            <w:r>
              <w:t xml:space="preserve">For further information about the beam geometry types, please refer to </w:t>
            </w:r>
            <w:sdt>
              <w:sdtPr>
                <w:id w:val="14245747"/>
                <w:citation/>
              </w:sdtPr>
              <w:sdtContent>
                <w:r w:rsidR="00AE2F37">
                  <w:fldChar w:fldCharType="begin"/>
                </w:r>
                <w:r w:rsidR="00547F47">
                  <w:rPr>
                    <w:lang w:val="en-AU"/>
                  </w:rPr>
                  <w:instrText xml:space="preserve"> CITATION Sch \l 3081 </w:instrText>
                </w:r>
                <w:r w:rsidR="00AE2F37">
                  <w:fldChar w:fldCharType="separate"/>
                </w:r>
                <w:r w:rsidR="00A92DD8" w:rsidRPr="00A92DD8">
                  <w:rPr>
                    <w:noProof/>
                    <w:lang w:val="en-AU"/>
                  </w:rPr>
                  <w:t>(Schaepman-Strub, et al., 2006)</w:t>
                </w:r>
                <w:r w:rsidR="00AE2F37">
                  <w:fldChar w:fldCharType="end"/>
                </w:r>
              </w:sdtContent>
            </w:sdt>
            <w:r>
              <w:t xml:space="preserve"> and </w:t>
            </w:r>
            <w:r w:rsidR="00AE2F37">
              <w:fldChar w:fldCharType="begin"/>
            </w:r>
            <w:r>
              <w:instrText xml:space="preserve"> REF _Ref190487291 \h </w:instrText>
            </w:r>
            <w:r w:rsidR="00AE2F37">
              <w:fldChar w:fldCharType="separate"/>
            </w:r>
            <w:r w:rsidR="00A92DD8">
              <w:t xml:space="preserve">Figure </w:t>
            </w:r>
            <w:r w:rsidR="00A92DD8">
              <w:rPr>
                <w:noProof/>
              </w:rPr>
              <w:t>14</w:t>
            </w:r>
            <w:r w:rsidR="00AE2F37">
              <w:fldChar w:fldCharType="end"/>
            </w:r>
            <w:r>
              <w:t xml:space="preserve"> below.</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Azimuth</w:t>
            </w:r>
          </w:p>
        </w:tc>
        <w:tc>
          <w:tcPr>
            <w:tcW w:w="0" w:type="auto"/>
            <w:gridSpan w:val="2"/>
          </w:tcPr>
          <w:p w:rsidR="001310CE" w:rsidRDefault="00547F47" w:rsidP="004309AF">
            <w:pPr>
              <w:pStyle w:val="TableText"/>
            </w:pPr>
            <w:r>
              <w:t xml:space="preserve">[Degrees] </w:t>
            </w:r>
            <w:r w:rsidRPr="00547F47">
              <w:t xml:space="preserve">Absolute illumination source azimuth angle measured </w:t>
            </w:r>
            <w:r w:rsidR="004309AF">
              <w:t xml:space="preserve">clockwise </w:t>
            </w:r>
            <w:r w:rsidRPr="00547F47">
              <w:t>from geographic North</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Distance</w:t>
            </w:r>
          </w:p>
        </w:tc>
        <w:tc>
          <w:tcPr>
            <w:tcW w:w="0" w:type="auto"/>
            <w:gridSpan w:val="2"/>
          </w:tcPr>
          <w:p w:rsidR="001310CE" w:rsidRDefault="00547F47" w:rsidP="004309AF">
            <w:pPr>
              <w:pStyle w:val="TableText"/>
            </w:pPr>
            <w:r>
              <w:t xml:space="preserve">[Metres] </w:t>
            </w:r>
            <w:r w:rsidRPr="00547F47">
              <w:t>Distance between the illumination source and target (for artificial illumination)</w:t>
            </w:r>
          </w:p>
        </w:tc>
      </w:tr>
      <w:tr w:rsidR="00A10FF5" w:rsidTr="0021100C">
        <w:trPr>
          <w:cantSplit/>
        </w:trPr>
        <w:tc>
          <w:tcPr>
            <w:tcW w:w="0" w:type="auto"/>
          </w:tcPr>
          <w:p w:rsidR="0087393F" w:rsidRPr="00F2736F" w:rsidRDefault="0087393F" w:rsidP="00305207">
            <w:pPr>
              <w:pStyle w:val="TableText"/>
              <w:rPr>
                <w:rStyle w:val="GUIWord"/>
              </w:rPr>
            </w:pPr>
            <w:r w:rsidRPr="00F2736F">
              <w:rPr>
                <w:rStyle w:val="GUIWord"/>
              </w:rPr>
              <w:t>Illumination Zenith</w:t>
            </w:r>
          </w:p>
        </w:tc>
        <w:tc>
          <w:tcPr>
            <w:tcW w:w="3459" w:type="dxa"/>
            <w:tcBorders>
              <w:right w:val="nil"/>
            </w:tcBorders>
          </w:tcPr>
          <w:p w:rsidR="0087393F" w:rsidRDefault="0087393F" w:rsidP="004309AF">
            <w:pPr>
              <w:pStyle w:val="TableText"/>
            </w:pPr>
            <w:r>
              <w:t xml:space="preserve">[Degrees] </w:t>
            </w:r>
            <w:r w:rsidRPr="00547F47">
              <w:t>Illumination source zenith angle measured from nadir</w:t>
            </w:r>
          </w:p>
          <w:p w:rsidR="0087393F" w:rsidRDefault="0087393F" w:rsidP="004309AF">
            <w:pPr>
              <w:pStyle w:val="TableText"/>
            </w:pPr>
            <w:r>
              <w:t>This angle will always be between 0 and 90 degrees.</w:t>
            </w:r>
            <w:r w:rsidR="00A3780A">
              <w:t xml:space="preserve"> If the Illumination is directly over the target, the value will be zero.</w:t>
            </w:r>
          </w:p>
        </w:tc>
        <w:tc>
          <w:tcPr>
            <w:tcW w:w="3934" w:type="dxa"/>
            <w:tcBorders>
              <w:left w:val="nil"/>
              <w:bottom w:val="single" w:sz="4" w:space="0" w:color="auto"/>
            </w:tcBorders>
          </w:tcPr>
          <w:p w:rsidR="0087393F" w:rsidRDefault="00AE2F37" w:rsidP="0087393F">
            <w:pPr>
              <w:pStyle w:val="TableText"/>
            </w:pPr>
            <w:r>
              <w:pict>
                <v:group id="_x0000_s1271" editas="canvas" style="width:130.55pt;height:120.7pt;mso-position-horizontal-relative:char;mso-position-vertical-relative:line" coordorigin="7147,2986" coordsize="2611,2414">
                  <o:lock v:ext="edit" aspectratio="t"/>
                  <v:shape id="_x0000_s1270" type="#_x0000_t75" style="position:absolute;left:7147;top:2986;width:2611;height:2414" o:preferrelative="f">
                    <v:fill o:detectmouseclick="t"/>
                    <v:path o:extrusionok="t" o:connecttype="none"/>
                    <o:lock v:ext="edit" text="t"/>
                  </v:shape>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_x0000_s1272" type="#_x0000_t59" style="position:absolute;left:9203;top:3095;width:355;height:376" fillcolor="yellow" strokecolor="#f79646 [3209]"/>
                  <v:shape id="Tree" o:spid="_x0000_s1273" style="position:absolute;left:8046;top:4692;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75" style="position:absolute;left:8467;top:3277;width:918;height:1527" coordsize="1030,1701" path="m1030,c1030,,515,850,,1701e" filled="f" strokecolor="#f79646 [3209]">
                    <v:stroke endarrow="open"/>
                    <v:path arrowok="t"/>
                  </v:shape>
                  <v:shape id="_x0000_s1276" style="position:absolute;left:9385;top:3277;width:1;height:1651" coordsize="1,1651" path="m,c,,,825,,1651e" filled="f">
                    <v:path arrowok="t"/>
                  </v:shape>
                  <v:shape id="_x0000_s1278" style="position:absolute;left:8901;top:4059;width:484;height:176" coordsize="484,176" path="m,c77,61,155,122,236,149v81,27,164,20,248,13e" filled="f">
                    <v:stroke startarrow="open"/>
                    <v:path arrowok="t"/>
                  </v:shape>
                  <v:shape id="_x0000_s1279" type="#_x0000_t202" style="position:absolute;left:8901;top:3833;width:521;height:402" filled="f" stroked="f">
                    <v:textbox style="mso-next-textbox:#_x0000_s1279">
                      <w:txbxContent>
                        <w:p w:rsidR="004872A3" w:rsidRDefault="004872A3" w:rsidP="00A3780A">
                          <w:r>
                            <w:rPr>
                              <w:rFonts w:cs="Tahoma"/>
                            </w:rPr>
                            <w:t>θ</w:t>
                          </w:r>
                        </w:p>
                      </w:txbxContent>
                    </v:textbox>
                  </v:shape>
                  <v:rect id="_x0000_s1290" style="position:absolute;left:7695;top:3551;width:355;height:263;rotation:-1199890fd" fillcolor="#ddd8c2 [2894]" strokecolor="#f79646 [3209]"/>
                  <v:rect id="_x0000_s1291" style="position:absolute;left:7904;top:3801;width:89;height:97;rotation:-1199890fd" fillcolor="#ddd8c2 [2894]" strokecolor="#f79646 [3209]"/>
                  <w10:wrap type="none"/>
                  <w10:anchorlock/>
                </v:group>
              </w:pict>
            </w:r>
          </w:p>
        </w:tc>
      </w:tr>
      <w:tr w:rsidR="0021100C" w:rsidTr="0021100C">
        <w:trPr>
          <w:cantSplit/>
        </w:trPr>
        <w:tc>
          <w:tcPr>
            <w:tcW w:w="0" w:type="auto"/>
          </w:tcPr>
          <w:p w:rsidR="0021100C" w:rsidRPr="00F2736F" w:rsidRDefault="0021100C" w:rsidP="00305207">
            <w:pPr>
              <w:pStyle w:val="TableText"/>
              <w:rPr>
                <w:rStyle w:val="GUIWord"/>
              </w:rPr>
            </w:pPr>
            <w:r w:rsidRPr="00F2736F">
              <w:rPr>
                <w:rStyle w:val="GUIWord"/>
              </w:rPr>
              <w:t>Sensor Azimuth</w:t>
            </w:r>
          </w:p>
        </w:tc>
        <w:tc>
          <w:tcPr>
            <w:tcW w:w="3459" w:type="dxa"/>
            <w:tcBorders>
              <w:right w:val="nil"/>
            </w:tcBorders>
          </w:tcPr>
          <w:p w:rsidR="0021100C" w:rsidRDefault="0021100C" w:rsidP="004309AF">
            <w:pPr>
              <w:pStyle w:val="TableText"/>
            </w:pPr>
            <w:r>
              <w:t xml:space="preserve">[Degrees] </w:t>
            </w:r>
            <w:r w:rsidRPr="000B40E5">
              <w:t>Sensor azimuth angle relative to the illumination angle</w:t>
            </w:r>
          </w:p>
          <w:p w:rsidR="0021100C" w:rsidRDefault="00A10FF5" w:rsidP="00A10FF5">
            <w:pPr>
              <w:pStyle w:val="TableText"/>
            </w:pPr>
            <w:r>
              <w:t>The angle is measured clockwise from the Illumination Azimuth. A negative angle implies an anti-clockwise measurement direction.</w:t>
            </w:r>
          </w:p>
          <w:p w:rsidR="00A10FF5" w:rsidRDefault="00A10FF5" w:rsidP="00A10FF5">
            <w:pPr>
              <w:pStyle w:val="TableText"/>
            </w:pPr>
            <w:r>
              <w:t>In this example, the Sensor Azimuth is approximately 300</w:t>
            </w:r>
            <w:r w:rsidR="00277EAA">
              <w:rPr>
                <w:rFonts w:cs="Tahoma"/>
              </w:rPr>
              <w:t>°</w:t>
            </w:r>
            <w:r>
              <w:t>.</w:t>
            </w:r>
          </w:p>
        </w:tc>
        <w:tc>
          <w:tcPr>
            <w:tcW w:w="3934" w:type="dxa"/>
            <w:tcBorders>
              <w:left w:val="nil"/>
            </w:tcBorders>
          </w:tcPr>
          <w:p w:rsidR="0021100C" w:rsidRDefault="00AE2F37" w:rsidP="0021100C">
            <w:pPr>
              <w:pStyle w:val="TableText"/>
            </w:pPr>
            <w:r>
              <w:pict>
                <v:group id="_x0000_s1329" editas="canvas" style="width:130.55pt;height:102.6pt;mso-position-horizontal-relative:char;mso-position-vertical-relative:line" coordorigin="7647,5093" coordsize="2611,2052">
                  <o:lock v:ext="edit" aspectratio="t"/>
                  <v:shape id="_x0000_s1328" type="#_x0000_t75" style="position:absolute;left:7647;top:5093;width:2611;height:2052" o:preferrelative="f">
                    <v:fill o:detectmouseclick="t"/>
                    <v:path o:extrusionok="t" o:connecttype="none"/>
                    <o:lock v:ext="edit" text="t"/>
                  </v:shape>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_x0000_s1330" type="#_x0000_t60" style="position:absolute;left:8872;top:5608;width:505;height:473" fillcolor="#00863d"/>
                  <v:shape id="_x0000_s1331" type="#_x0000_t59" style="position:absolute;left:7700;top:5716;width:355;height:376" fillcolor="yellow" strokecolor="#f79646 [3209]"/>
                  <v:group id="_x0000_s1334" style="position:absolute;left:8517;top:6644;width:355;height:347;rotation:14625725fd" coordorigin="4061,5858" coordsize="976,954">
                    <v:rect id="_x0000_s1332" style="position:absolute;left:4061;top:5858;width:976;height:723;rotation:-1199890fd" fillcolor="#ddd8c2 [2894]" strokecolor="#f79646 [3209]"/>
                    <v:rect id="_x0000_s1333" style="position:absolute;left:4635;top:6545;width:245;height:267;rotation:-1199890fd" fillcolor="#ddd8c2 [2894]" strokecolor="#f79646 [3209]"/>
                  </v:group>
                  <v:shape id="_x0000_s1335" style="position:absolute;left:7879;top:5839;width:1290;height:71;flip:x y" coordsize="1030,1701" path="m1030,c1030,,515,850,,1701e" filled="f" strokecolor="#f79646 [3209]">
                    <v:stroke endarrow="open"/>
                    <v:path arrowok="t"/>
                  </v:shape>
                  <v:shape id="_x0000_s1336" type="#_x0000_t32" style="position:absolute;left:8745;top:5840;width:424;height:790;flip:y" o:connectortype="straight">
                    <v:stroke endarrow="block"/>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337" type="#_x0000_t19" style="position:absolute;left:8422;top:5154;width:1468;height:1511;rotation:41502314fd" coordsize="43200,43200" adj=",-10061728,21600" path="wr,,43200,43200,21600,,2264,11972nfewr,,43200,43200,21600,,2264,11972l21600,21600nsxe">
                    <v:stroke endarrow="open"/>
                    <v:path o:connectlocs="21600,0;2264,11972;21600,21600"/>
                  </v:shape>
                  <v:shape id="_x0000_s1338" type="#_x0000_t202" style="position:absolute;left:9364;top:6191;width:521;height:402" filled="f" stroked="f">
                    <v:textbox style="mso-next-textbox:#_x0000_s1338">
                      <w:txbxContent>
                        <w:p w:rsidR="004872A3" w:rsidRDefault="004872A3" w:rsidP="00A10FF5">
                          <w:r>
                            <w:rPr>
                              <w:rFonts w:cs="Tahoma"/>
                            </w:rPr>
                            <w:t>θ</w:t>
                          </w:r>
                        </w:p>
                      </w:txbxContent>
                    </v:textbox>
                  </v:shape>
                  <w10:wrap type="none"/>
                  <w10:anchorlock/>
                </v:group>
              </w:pic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Sensor Distance</w:t>
            </w:r>
          </w:p>
        </w:tc>
        <w:tc>
          <w:tcPr>
            <w:tcW w:w="0" w:type="auto"/>
            <w:gridSpan w:val="2"/>
          </w:tcPr>
          <w:p w:rsidR="001310CE" w:rsidRDefault="000B40E5" w:rsidP="000B40E5">
            <w:pPr>
              <w:pStyle w:val="TableText"/>
            </w:pPr>
            <w:r>
              <w:t>[Metres] D</w:t>
            </w:r>
            <w:r w:rsidR="001310CE" w:rsidRPr="00084655">
              <w:t xml:space="preserve">istance of </w:t>
            </w:r>
            <w:r w:rsidR="001247E8">
              <w:t>Sensor</w:t>
            </w:r>
            <w:r w:rsidR="001310CE" w:rsidRPr="00084655">
              <w:t xml:space="preserve"> </w:t>
            </w:r>
            <w:r>
              <w:t>from the</w:t>
            </w:r>
            <w:r w:rsidR="001310CE" w:rsidRPr="00084655">
              <w:t xml:space="preserve"> target</w:t>
            </w:r>
          </w:p>
        </w:tc>
      </w:tr>
      <w:tr w:rsidR="003E69B9" w:rsidTr="00A3780A">
        <w:trPr>
          <w:cantSplit/>
        </w:trPr>
        <w:tc>
          <w:tcPr>
            <w:tcW w:w="0" w:type="auto"/>
          </w:tcPr>
          <w:p w:rsidR="00A3780A" w:rsidRPr="00F2736F" w:rsidRDefault="00A3780A" w:rsidP="00305207">
            <w:pPr>
              <w:pStyle w:val="TableText"/>
              <w:rPr>
                <w:rStyle w:val="GUIWord"/>
              </w:rPr>
            </w:pPr>
            <w:r w:rsidRPr="00F2736F">
              <w:rPr>
                <w:rStyle w:val="GUIWord"/>
              </w:rPr>
              <w:t>Sensor Zenith</w:t>
            </w:r>
          </w:p>
        </w:tc>
        <w:tc>
          <w:tcPr>
            <w:tcW w:w="0" w:type="auto"/>
            <w:tcBorders>
              <w:right w:val="nil"/>
            </w:tcBorders>
          </w:tcPr>
          <w:p w:rsidR="00A3780A" w:rsidRDefault="00A3780A" w:rsidP="00305207">
            <w:pPr>
              <w:pStyle w:val="TableText"/>
            </w:pPr>
            <w:r>
              <w:t xml:space="preserve">[Degrees] </w:t>
            </w:r>
            <w:r w:rsidRPr="000B40E5">
              <w:t>Sensor zenith angle measured from nadir</w:t>
            </w:r>
          </w:p>
          <w:p w:rsidR="00A3780A" w:rsidRDefault="00A3780A" w:rsidP="00A3780A">
            <w:pPr>
              <w:pStyle w:val="TableText"/>
            </w:pPr>
            <w:r>
              <w:t>This angle will always be between 0 and 90 degrees. If the Sensor is directly over the target, the value will be zero.</w:t>
            </w:r>
          </w:p>
        </w:tc>
        <w:tc>
          <w:tcPr>
            <w:tcW w:w="0" w:type="auto"/>
            <w:tcBorders>
              <w:left w:val="nil"/>
            </w:tcBorders>
          </w:tcPr>
          <w:p w:rsidR="00A3780A" w:rsidRDefault="00AE2F37" w:rsidP="00A3780A">
            <w:pPr>
              <w:pStyle w:val="TableText"/>
            </w:pPr>
            <w:r>
              <w:pict>
                <v:group id="_x0000_s1280" editas="canvas" style="width:115.3pt;height:120.7pt;mso-position-horizontal-relative:char;mso-position-vertical-relative:line" coordorigin="8250,7459" coordsize="2306,2414">
                  <o:lock v:ext="edit" aspectratio="t"/>
                  <v:shape id="_x0000_s1281" type="#_x0000_t75" style="position:absolute;left:8250;top:7459;width:2306;height:2414" o:preferrelative="f">
                    <v:fill o:detectmouseclick="t"/>
                    <v:path o:extrusionok="t" o:connecttype="none"/>
                    <o:lock v:ext="edit" text="t"/>
                  </v:shape>
                  <v:shape id="Tree" o:spid="_x0000_s1283" style="position:absolute;left:9057;top:9165;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84" style="position:absolute;left:8935;top:8131;width:388;height:1034;flip:x" coordsize="1030,1701" path="m1030,c1030,,515,850,,1701e" filled="f" strokecolor="#f79646 [3209]">
                    <v:stroke endarrow="open"/>
                    <v:path arrowok="t"/>
                  </v:shape>
                  <v:shape id="_x0000_s1286" style="position:absolute;left:8903;top:8684;width:259;height:176;flip:x" coordsize="484,176" path="m,c77,61,155,122,236,149v81,27,164,20,248,13e" filled="f">
                    <v:stroke startarrow="open"/>
                    <v:path arrowok="t"/>
                  </v:shape>
                  <v:shape id="_x0000_s1289" type="#_x0000_t59" style="position:absolute;left:10067;top:7544;width:355;height:376" fillcolor="yellow" strokecolor="#f79646 [3209]"/>
                  <v:shape id="_x0000_s1287" type="#_x0000_t202" style="position:absolute;left:8784;top:8488;width:354;height:402" filled="f" stroked="f">
                    <v:textbox style="mso-next-textbox:#_x0000_s1287">
                      <w:txbxContent>
                        <w:p w:rsidR="004872A3" w:rsidRDefault="004872A3" w:rsidP="00A3780A">
                          <w:r>
                            <w:rPr>
                              <w:rFonts w:cs="Tahoma"/>
                            </w:rPr>
                            <w:t>θ</w:t>
                          </w:r>
                        </w:p>
                      </w:txbxContent>
                    </v:textbox>
                  </v:shape>
                  <v:rect id="_x0000_s1292" style="position:absolute;left:8661;top:7766;width:355;height:263;rotation:-1199890fd" fillcolor="#ddd8c2 [2894]" strokecolor="#f79646 [3209]"/>
                  <v:rect id="_x0000_s1293" style="position:absolute;left:8870;top:8016;width:89;height:97;rotation:-1199890fd" fillcolor="#ddd8c2 [2894]" strokecolor="#f79646 [3209]"/>
                  <v:shape id="_x0000_s1294" style="position:absolute;left:8899;top:8119;width:111;height:1113" coordsize="1,1651" path="m,c,,,825,,1651e" filled="f">
                    <v:path arrowok="t"/>
                  </v:shape>
                  <w10:wrap type="none"/>
                  <w10:anchorlock/>
                </v:group>
              </w:pict>
            </w:r>
          </w:p>
        </w:tc>
      </w:tr>
    </w:tbl>
    <w:p w:rsidR="001310CE" w:rsidRDefault="001310CE" w:rsidP="00EB49E0">
      <w:pPr>
        <w:pStyle w:val="Figure"/>
      </w:pPr>
      <w:r>
        <w:rPr>
          <w:lang w:val="en-AU"/>
        </w:rPr>
        <w:drawing>
          <wp:inline distT="0" distB="0" distL="0" distR="0">
            <wp:extent cx="5581935" cy="2811439"/>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t="2831" b="7444"/>
                    <a:stretch>
                      <a:fillRect/>
                    </a:stretch>
                  </pic:blipFill>
                  <pic:spPr bwMode="auto">
                    <a:xfrm>
                      <a:off x="0" y="0"/>
                      <a:ext cx="5581935" cy="2811439"/>
                    </a:xfrm>
                    <a:prstGeom prst="rect">
                      <a:avLst/>
                    </a:prstGeom>
                    <a:noFill/>
                    <a:ln>
                      <a:noFill/>
                    </a:ln>
                  </pic:spPr>
                </pic:pic>
              </a:graphicData>
            </a:graphic>
          </wp:inline>
        </w:drawing>
      </w:r>
    </w:p>
    <w:p w:rsidR="001310CE" w:rsidRDefault="001310CE" w:rsidP="00EB49E0">
      <w:pPr>
        <w:pStyle w:val="Caption"/>
      </w:pPr>
      <w:bookmarkStart w:id="396" w:name="_Ref190487291"/>
      <w:r>
        <w:t xml:space="preserve">Figure </w:t>
      </w:r>
      <w:fldSimple w:instr=" SEQ Figure \* ARABIC ">
        <w:r w:rsidR="00A92DD8">
          <w:rPr>
            <w:noProof/>
          </w:rPr>
          <w:t>14</w:t>
        </w:r>
      </w:fldSimple>
      <w:bookmarkEnd w:id="396"/>
      <w:r>
        <w:t>: The nine beam geometry cases</w:t>
      </w:r>
    </w:p>
    <w:p w:rsidR="001310CE" w:rsidRPr="00F3610B" w:rsidRDefault="001310CE" w:rsidP="00F3610B">
      <w:pPr>
        <w:pStyle w:val="Heading3"/>
      </w:pPr>
      <w:bookmarkStart w:id="397" w:name="_Toc359579905"/>
      <w:r w:rsidRPr="00F3610B">
        <w:t>Scientific References</w:t>
      </w:r>
      <w:r w:rsidR="00F3610B" w:rsidRPr="00F3610B">
        <w:t xml:space="preserve"> </w:t>
      </w:r>
      <w:r w:rsidR="00F3610B">
        <w:t>Group</w:t>
      </w:r>
      <w:bookmarkEnd w:id="397"/>
    </w:p>
    <w:tbl>
      <w:tblPr>
        <w:tblStyle w:val="TableGrid"/>
        <w:tblW w:w="0" w:type="auto"/>
        <w:tblInd w:w="817" w:type="dxa"/>
        <w:tblLook w:val="04A0"/>
      </w:tblPr>
      <w:tblGrid>
        <w:gridCol w:w="1965"/>
        <w:gridCol w:w="6789"/>
      </w:tblGrid>
      <w:tr w:rsidR="001310CE" w:rsidTr="00305207">
        <w:tc>
          <w:tcPr>
            <w:tcW w:w="0" w:type="auto"/>
          </w:tcPr>
          <w:p w:rsidR="00D85F6B" w:rsidRDefault="001310CE" w:rsidP="00D85F6B">
            <w:pPr>
              <w:pStyle w:val="TableText"/>
              <w:rPr>
                <w:rStyle w:val="GUIWord"/>
              </w:rPr>
            </w:pPr>
            <w:r w:rsidRPr="00F2736F">
              <w:rPr>
                <w:rStyle w:val="GUIWord"/>
              </w:rPr>
              <w:t>Citation</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0B40E5" w:rsidRDefault="000B40E5" w:rsidP="0044706E">
            <w:pPr>
              <w:pStyle w:val="TableText"/>
            </w:pPr>
            <w:r>
              <w:t xml:space="preserve">[Alpha string] </w:t>
            </w:r>
            <w:r w:rsidRPr="000B40E5">
              <w:t xml:space="preserve">Publication to be cited when using these </w:t>
            </w:r>
            <w:r w:rsidR="007F4F37">
              <w:t>Spectr</w:t>
            </w:r>
            <w:r w:rsidRPr="000B40E5">
              <w:t>al data</w:t>
            </w:r>
          </w:p>
        </w:tc>
      </w:tr>
      <w:tr w:rsidR="001310CE" w:rsidTr="00305207">
        <w:tc>
          <w:tcPr>
            <w:tcW w:w="0" w:type="auto"/>
          </w:tcPr>
          <w:p w:rsidR="00D85F6B" w:rsidRDefault="001310CE" w:rsidP="00D85F6B">
            <w:pPr>
              <w:pStyle w:val="TableText"/>
              <w:rPr>
                <w:rStyle w:val="GUIWord"/>
              </w:rPr>
            </w:pPr>
            <w:r w:rsidRPr="00F2736F">
              <w:rPr>
                <w:rStyle w:val="GUIWord"/>
              </w:rPr>
              <w:t>Publication</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0B40E5" w:rsidRDefault="000B40E5" w:rsidP="0044706E">
            <w:pPr>
              <w:pStyle w:val="TableText"/>
            </w:pPr>
            <w:r>
              <w:t xml:space="preserve">[Alpha string] </w:t>
            </w:r>
            <w:r w:rsidRPr="000B40E5">
              <w:t xml:space="preserve">Publication relevant to these </w:t>
            </w:r>
            <w:r w:rsidR="007F4F37">
              <w:t>Spectr</w:t>
            </w:r>
            <w:r w:rsidRPr="000B40E5">
              <w:t>al data</w:t>
            </w:r>
          </w:p>
        </w:tc>
      </w:tr>
    </w:tbl>
    <w:p w:rsidR="001310CE" w:rsidRDefault="001310CE" w:rsidP="00F3610B">
      <w:pPr>
        <w:pStyle w:val="Heading3"/>
      </w:pPr>
      <w:bookmarkStart w:id="398" w:name="_Toc359579906"/>
      <w:r w:rsidRPr="00F3610B">
        <w:t>Soil Parameters</w:t>
      </w:r>
      <w:r w:rsidR="00F3610B" w:rsidRPr="00F3610B">
        <w:t xml:space="preserve"> </w:t>
      </w:r>
      <w:r w:rsidR="00F3610B">
        <w:t>Group</w:t>
      </w:r>
      <w:bookmarkEnd w:id="398"/>
    </w:p>
    <w:p w:rsidR="00951640" w:rsidRDefault="00C208D7" w:rsidP="00C208D7">
      <w:pPr>
        <w:pStyle w:val="Body"/>
      </w:pPr>
      <w:r>
        <w:t>The Attributes in this Group have been provided to allow specification of the soil type according to the Australia</w:t>
      </w:r>
      <w:r w:rsidR="00951640">
        <w:t>n Soil Classification.</w:t>
      </w:r>
    </w:p>
    <w:p w:rsidR="00951640" w:rsidRDefault="00951640" w:rsidP="00C208D7">
      <w:pPr>
        <w:pStyle w:val="Body"/>
      </w:pPr>
      <w:r>
        <w:t xml:space="preserve">The table below shows the list of Metadata Attributes provided by </w:t>
      </w:r>
      <w:r w:rsidR="00F52044">
        <w:t>SPECCHIO</w:t>
      </w:r>
      <w:r>
        <w:t xml:space="preserve"> and the type of data they hold. </w:t>
      </w:r>
      <w:r w:rsidR="00C208D7">
        <w:t>Please refer to the documents defining that classification system to see a detailed explanation of the meaning of each item</w:t>
      </w:r>
      <w:r>
        <w:t>.</w:t>
      </w:r>
    </w:p>
    <w:p w:rsidR="00C208D7" w:rsidRDefault="00951640" w:rsidP="00C208D7">
      <w:pPr>
        <w:pStyle w:val="Body"/>
      </w:pPr>
      <w:r>
        <w:t xml:space="preserve">At the time of writing this document, an explanation of this classification system </w:t>
      </w:r>
      <w:r w:rsidR="00C208D7">
        <w:t xml:space="preserve">can be found at </w:t>
      </w:r>
      <w:sdt>
        <w:sdtPr>
          <w:id w:val="25720683"/>
          <w:citation/>
        </w:sdtPr>
        <w:sdtContent>
          <w:r w:rsidR="001C7C77">
            <w:fldChar w:fldCharType="begin"/>
          </w:r>
          <w:r w:rsidR="001C7C77">
            <w:rPr>
              <w:lang w:val="en-AU"/>
            </w:rPr>
            <w:instrText xml:space="preserve"> CITATION CSI11 \l 3081 </w:instrText>
          </w:r>
          <w:r w:rsidR="001C7C77">
            <w:fldChar w:fldCharType="separate"/>
          </w:r>
          <w:r w:rsidR="001C7C77" w:rsidRPr="001C7C77">
            <w:rPr>
              <w:noProof/>
              <w:lang w:val="en-AU"/>
            </w:rPr>
            <w:t>(CSIRO, 2011)</w:t>
          </w:r>
          <w:r w:rsidR="001C7C77">
            <w:fldChar w:fldCharType="end"/>
          </w:r>
        </w:sdtContent>
      </w:sdt>
      <w:r w:rsidR="00C208D7">
        <w:t>.</w:t>
      </w: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2268"/>
        <w:gridCol w:w="2835"/>
        <w:gridCol w:w="216"/>
        <w:gridCol w:w="2761"/>
      </w:tblGrid>
      <w:tr w:rsidR="00277EAA" w:rsidRPr="000B40E5" w:rsidTr="00D85F6B">
        <w:trPr>
          <w:cantSplit/>
          <w:trHeight w:val="328"/>
        </w:trPr>
        <w:tc>
          <w:tcPr>
            <w:tcW w:w="2268" w:type="dxa"/>
            <w:vMerge w:val="restart"/>
            <w:tcBorders>
              <w:top w:val="single" w:sz="4" w:space="0" w:color="auto"/>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r>
              <w:t>Australian Soil Classification parameters</w:t>
            </w:r>
          </w:p>
        </w:tc>
        <w:tc>
          <w:tcPr>
            <w:tcW w:w="2835" w:type="dxa"/>
            <w:tcBorders>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Order</w:t>
            </w:r>
          </w:p>
        </w:tc>
        <w:tc>
          <w:tcPr>
            <w:tcW w:w="2977" w:type="dxa"/>
            <w:gridSpan w:val="2"/>
            <w:tcBorders>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D85F6B">
        <w:trPr>
          <w:cantSplit/>
          <w:trHeight w:val="328"/>
        </w:trPr>
        <w:tc>
          <w:tcPr>
            <w:tcW w:w="2268" w:type="dxa"/>
            <w:vMerge/>
            <w:tcBorders>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Sub-Order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D85F6B">
        <w:trPr>
          <w:cantSplit/>
          <w:trHeight w:val="328"/>
        </w:trPr>
        <w:tc>
          <w:tcPr>
            <w:tcW w:w="2268" w:type="dxa"/>
            <w:vMerge/>
            <w:tcBorders>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Lower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Upper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Desig. Master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Desig. Sub. Division</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Name</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single" w:sz="4" w:space="0" w:color="auto"/>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Number</w:t>
            </w:r>
          </w:p>
        </w:tc>
        <w:tc>
          <w:tcPr>
            <w:tcW w:w="2977" w:type="dxa"/>
            <w:gridSpan w:val="2"/>
            <w:tcBorders>
              <w:top w:val="nil"/>
              <w:left w:val="nil"/>
              <w:bottom w:val="single" w:sz="4" w:space="0" w:color="auto"/>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[Integer]</w:t>
            </w:r>
          </w:p>
        </w:tc>
      </w:tr>
      <w:tr w:rsidR="00F94281" w:rsidRPr="000B40E5" w:rsidTr="00277EAA">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rsidR="00F94281" w:rsidRPr="000B40E5" w:rsidRDefault="00F94281" w:rsidP="00F94281">
            <w:pPr>
              <w:pStyle w:val="TableText"/>
            </w:pPr>
            <w:r w:rsidRPr="000B40E5">
              <w:t>Measurements</w:t>
            </w:r>
          </w:p>
        </w:tc>
        <w:tc>
          <w:tcPr>
            <w:tcW w:w="5812" w:type="dxa"/>
            <w:gridSpan w:val="3"/>
            <w:tcBorders>
              <w:top w:val="single" w:sz="4" w:space="0" w:color="auto"/>
              <w:left w:val="single" w:sz="4" w:space="0" w:color="auto"/>
              <w:bottom w:val="nil"/>
              <w:right w:val="single" w:sz="4" w:space="0" w:color="auto"/>
            </w:tcBorders>
            <w:shd w:val="clear" w:color="auto" w:fill="FFFFFF" w:themeFill="background1"/>
            <w:noWrap/>
            <w:hideMark/>
          </w:tcPr>
          <w:p w:rsidR="00F94281" w:rsidRPr="004710EB" w:rsidRDefault="00F94281" w:rsidP="004309AF">
            <w:pPr>
              <w:pStyle w:val="TableText"/>
            </w:pPr>
            <w:r w:rsidRPr="004710EB">
              <w:t xml:space="preserve">Each of the following measurements has two </w:t>
            </w:r>
            <w:r>
              <w:t>Metadata Attributes</w:t>
            </w:r>
            <w:r w:rsidRPr="004710EB">
              <w:t xml:space="preserve"> – the measurement itself and a description field which holds an alpha string describing the method used to determine th</w:t>
            </w:r>
            <w:r w:rsidR="004309AF">
              <w:t>at</w:t>
            </w:r>
            <w:r w:rsidRPr="004710EB">
              <w:t xml:space="preserve"> measurement.</w:t>
            </w:r>
            <w:r>
              <w:t xml:space="preserve"> The table below lists the expected measurement unit, and gives a brief explanation where the name is </w:t>
            </w:r>
            <w:r w:rsidR="004309AF">
              <w:t xml:space="preserve">not </w:t>
            </w:r>
            <w:r>
              <w:t>self-explanatory.</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Air Dry Water Content</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[g/g] Water content of air dried soil</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Available P</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C208D7">
            <w:pPr>
              <w:pStyle w:val="TableText"/>
            </w:pPr>
            <w:r>
              <w:rPr>
                <w:rFonts w:ascii="Calibri" w:hAnsi="Calibri"/>
                <w:color w:val="000000"/>
                <w:sz w:val="24"/>
                <w:lang w:val="en-AU" w:eastAsia="ja-JP"/>
              </w:rPr>
              <w:t>[</w:t>
            </w:r>
            <w:r w:rsidR="00C208D7">
              <w:rPr>
                <w:rFonts w:ascii="Calibri" w:hAnsi="Calibri"/>
                <w:color w:val="000000"/>
                <w:sz w:val="24"/>
                <w:lang w:val="en-AU" w:eastAsia="ja-JP"/>
              </w:rPr>
              <w:t xml:space="preserve">%] </w:t>
            </w:r>
            <w:r w:rsidRPr="004710EB">
              <w:t>Available phosphorus</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Bulk Density</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[g/cm2]</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Carbon</w:t>
            </w:r>
          </w:p>
        </w:tc>
        <w:tc>
          <w:tcPr>
            <w:tcW w:w="2761" w:type="dxa"/>
            <w:tcBorders>
              <w:top w:val="nil"/>
              <w:left w:val="nil"/>
              <w:bottom w:val="nil"/>
              <w:right w:val="single" w:sz="4" w:space="0" w:color="auto"/>
            </w:tcBorders>
            <w:shd w:val="clear" w:color="auto" w:fill="FFFFFF" w:themeFill="background1"/>
            <w:noWrap/>
            <w:hideMark/>
          </w:tcPr>
          <w:p w:rsidR="00F94281" w:rsidRPr="00C208D7" w:rsidRDefault="00F94281" w:rsidP="00C208D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CEC</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Clay</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Coarse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Electrical Conductivity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[Deci-Siemens/</w:t>
            </w:r>
            <w:r w:rsidRPr="000B40E5">
              <w:rPr>
                <w:rFonts w:ascii="Calibri" w:hAnsi="Calibri"/>
                <w:color w:val="000000"/>
                <w:sz w:val="24"/>
                <w:lang w:val="en-AU" w:eastAsia="ja-JP"/>
              </w:rPr>
              <w:t>Metre</w:t>
            </w:r>
            <w:r>
              <w:rPr>
                <w:rFonts w:ascii="Calibri" w:hAnsi="Calibri"/>
                <w:color w:val="000000"/>
                <w:sz w:val="24"/>
                <w:lang w:val="en-AU" w:eastAsia="ja-JP"/>
              </w:rPr>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Acidity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Ca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K</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Mg</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Na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[cmol/Kg]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Extractable Fe</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[mg/Kg]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Fine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Geothite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Gibsite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Hematite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Illite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Kaolinite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Montmorillonite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CaCl2</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Water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Silt</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Smectite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K</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N</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P</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Content 0_1 Bar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[cm2/cm2]</w:t>
            </w:r>
          </w:p>
        </w:tc>
      </w:tr>
      <w:tr w:rsidR="00C208D7"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single" w:sz="4" w:space="0" w:color="auto"/>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Water Holding Capacity 15 Bar</w:t>
            </w:r>
          </w:p>
        </w:tc>
        <w:tc>
          <w:tcPr>
            <w:tcW w:w="2761" w:type="dxa"/>
            <w:tcBorders>
              <w:top w:val="nil"/>
              <w:left w:val="nil"/>
              <w:bottom w:val="single" w:sz="4" w:space="0" w:color="auto"/>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bl>
    <w:p w:rsidR="001310CE" w:rsidRPr="00F3610B" w:rsidRDefault="001310CE" w:rsidP="00F3610B">
      <w:pPr>
        <w:pStyle w:val="Heading3"/>
      </w:pPr>
      <w:bookmarkStart w:id="399" w:name="_Toc359579907"/>
      <w:r w:rsidRPr="00F3610B">
        <w:t>Vegetation Biophysical Variables</w:t>
      </w:r>
      <w:bookmarkEnd w:id="399"/>
    </w:p>
    <w:tbl>
      <w:tblPr>
        <w:tblStyle w:val="TableGrid"/>
        <w:tblW w:w="0" w:type="auto"/>
        <w:tblInd w:w="817" w:type="dxa"/>
        <w:tblLook w:val="04A0"/>
      </w:tblPr>
      <w:tblGrid>
        <w:gridCol w:w="2413"/>
        <w:gridCol w:w="6341"/>
      </w:tblGrid>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 Crown Cover</w:t>
            </w:r>
          </w:p>
        </w:tc>
        <w:tc>
          <w:tcPr>
            <w:tcW w:w="0" w:type="auto"/>
          </w:tcPr>
          <w:p w:rsidR="001310CE" w:rsidRDefault="00C83101" w:rsidP="00C83101">
            <w:pPr>
              <w:pStyle w:val="TableText"/>
            </w:pPr>
            <w:r>
              <w:t>[Percentage] Tree Crown Cover Percentage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Approx. Crown Diameter</w:t>
            </w:r>
          </w:p>
        </w:tc>
        <w:tc>
          <w:tcPr>
            <w:tcW w:w="0" w:type="auto"/>
          </w:tcPr>
          <w:p w:rsidR="001310CE" w:rsidRDefault="00C83101" w:rsidP="00305207">
            <w:pPr>
              <w:pStyle w:val="TableText"/>
            </w:pPr>
            <w:r>
              <w:t xml:space="preserve">[Metres] </w:t>
            </w:r>
            <w:r w:rsidRPr="00C83101">
              <w:t>Estimated tree crown diameter</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Chlorophyll Content</w:t>
            </w:r>
          </w:p>
        </w:tc>
        <w:tc>
          <w:tcPr>
            <w:tcW w:w="0" w:type="auto"/>
          </w:tcPr>
          <w:p w:rsidR="001310CE" w:rsidRDefault="00C83101" w:rsidP="001572A2">
            <w:pPr>
              <w:pStyle w:val="TableText"/>
            </w:pPr>
            <w:r>
              <w:t xml:space="preserve">[ugrams/cm2] </w:t>
            </w:r>
            <w:r w:rsidRPr="00C83101">
              <w:t>Chlorophyll content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Crown Class (FPMRIS)</w:t>
            </w:r>
          </w:p>
        </w:tc>
        <w:tc>
          <w:tcPr>
            <w:tcW w:w="0" w:type="auto"/>
          </w:tcPr>
          <w:p w:rsidR="00821621" w:rsidRDefault="00C83101" w:rsidP="00145B70">
            <w:pPr>
              <w:pStyle w:val="TableText"/>
            </w:pPr>
            <w:r>
              <w:t>[</w:t>
            </w:r>
            <w:r w:rsidR="00821621">
              <w:t>Drop down list</w:t>
            </w:r>
            <w:r>
              <w:t xml:space="preserve">] </w:t>
            </w:r>
            <w:r w:rsidRPr="00C83101">
              <w:t>SOP 13 Measuring a Large Tree Plot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DBH</w:t>
            </w:r>
          </w:p>
        </w:tc>
        <w:tc>
          <w:tcPr>
            <w:tcW w:w="0" w:type="auto"/>
          </w:tcPr>
          <w:p w:rsidR="001310CE" w:rsidRDefault="00C83101" w:rsidP="00305207">
            <w:pPr>
              <w:pStyle w:val="TableText"/>
            </w:pPr>
            <w:r>
              <w:t xml:space="preserve">[Metres] </w:t>
            </w:r>
            <w:r w:rsidRPr="00C83101">
              <w:t>Diameter at breast height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Dry Weight</w:t>
            </w:r>
          </w:p>
        </w:tc>
        <w:tc>
          <w:tcPr>
            <w:tcW w:w="0" w:type="auto"/>
          </w:tcPr>
          <w:p w:rsidR="001310CE" w:rsidRDefault="00C83101" w:rsidP="00305207">
            <w:pPr>
              <w:pStyle w:val="TableText"/>
            </w:pPr>
            <w:r>
              <w:t xml:space="preserve">[Grams] </w:t>
            </w:r>
            <w:r w:rsidRPr="00C83101">
              <w:t>Dry weight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Height</w:t>
            </w:r>
          </w:p>
        </w:tc>
        <w:tc>
          <w:tcPr>
            <w:tcW w:w="0" w:type="auto"/>
          </w:tcPr>
          <w:p w:rsidR="001310CE" w:rsidRDefault="00C83101" w:rsidP="00305207">
            <w:pPr>
              <w:pStyle w:val="TableText"/>
            </w:pPr>
            <w:r>
              <w:t xml:space="preserve">[Metres] </w:t>
            </w:r>
            <w:r w:rsidRPr="00C83101">
              <w:t>Height of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Leaf Area</w:t>
            </w:r>
          </w:p>
        </w:tc>
        <w:tc>
          <w:tcPr>
            <w:tcW w:w="0" w:type="auto"/>
          </w:tcPr>
          <w:p w:rsidR="001310CE" w:rsidRDefault="00C83101" w:rsidP="00305207">
            <w:pPr>
              <w:pStyle w:val="TableText"/>
            </w:pPr>
            <w:r>
              <w:t xml:space="preserve">[cm2] </w:t>
            </w:r>
            <w:r w:rsidRPr="00C83101">
              <w:t>Leaf area of the sampled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Specific Leaf Area</w:t>
            </w:r>
          </w:p>
        </w:tc>
        <w:tc>
          <w:tcPr>
            <w:tcW w:w="0" w:type="auto"/>
          </w:tcPr>
          <w:p w:rsidR="001310CE" w:rsidRDefault="00C83101" w:rsidP="00305207">
            <w:pPr>
              <w:pStyle w:val="TableText"/>
            </w:pPr>
            <w:r>
              <w:t xml:space="preserve">[cm2/gram] </w:t>
            </w:r>
            <w:r w:rsidRPr="00C83101">
              <w:t>Calculated by: LeafArea[cm2]/DryMass[g]</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Water Content</w:t>
            </w:r>
          </w:p>
        </w:tc>
        <w:tc>
          <w:tcPr>
            <w:tcW w:w="0" w:type="auto"/>
          </w:tcPr>
          <w:p w:rsidR="001310CE" w:rsidRDefault="00C83101" w:rsidP="00305207">
            <w:pPr>
              <w:pStyle w:val="TableText"/>
            </w:pPr>
            <w:r>
              <w:t xml:space="preserve">[Grams/cm2] </w:t>
            </w:r>
            <w:r w:rsidRPr="00C83101">
              <w:t>Wat</w:t>
            </w:r>
            <w:r w:rsidR="001572A2">
              <w:t xml:space="preserve">er content of the collected </w:t>
            </w:r>
            <w:r w:rsidRPr="00C83101">
              <w:t>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Wet Weight</w:t>
            </w:r>
          </w:p>
        </w:tc>
        <w:tc>
          <w:tcPr>
            <w:tcW w:w="0" w:type="auto"/>
          </w:tcPr>
          <w:p w:rsidR="001310CE" w:rsidRDefault="00C83101" w:rsidP="00305207">
            <w:pPr>
              <w:pStyle w:val="TableText"/>
            </w:pPr>
            <w:r>
              <w:t xml:space="preserve">[Grams] Wet weight of the collected </w:t>
            </w:r>
            <w:r w:rsidRPr="00C83101">
              <w:t>vegetation sample</w:t>
            </w:r>
          </w:p>
        </w:tc>
      </w:tr>
    </w:tbl>
    <w:p w:rsidR="001310CE" w:rsidRDefault="001310CE" w:rsidP="00306258">
      <w:pPr>
        <w:pStyle w:val="Heading2"/>
      </w:pPr>
      <w:bookmarkStart w:id="400" w:name="_Ref97181069"/>
      <w:bookmarkStart w:id="401" w:name="_Ref354146650"/>
      <w:bookmarkStart w:id="402" w:name="_Ref354146654"/>
      <w:bookmarkStart w:id="403" w:name="_Toc355280351"/>
      <w:bookmarkStart w:id="404" w:name="_Toc359579908"/>
      <w:r>
        <w:t>Spaces, Space Factory and Data Processing using the Space Network</w:t>
      </w:r>
      <w:bookmarkEnd w:id="400"/>
      <w:bookmarkEnd w:id="401"/>
      <w:bookmarkEnd w:id="402"/>
      <w:bookmarkEnd w:id="403"/>
      <w:bookmarkEnd w:id="404"/>
      <w:r>
        <w:t xml:space="preserve"> </w:t>
      </w:r>
    </w:p>
    <w:p w:rsidR="001310CE" w:rsidRDefault="001310CE" w:rsidP="00A7583F">
      <w:pPr>
        <w:pStyle w:val="Body"/>
      </w:pPr>
      <w:r>
        <w:t xml:space="preserve">SPECCHIO offers interactive, configurable data processing. The concept is based on the feature spaces </w:t>
      </w:r>
      <w:sdt>
        <w:sdtPr>
          <w:id w:val="14239828"/>
          <w:citation/>
        </w:sdtPr>
        <w:sdtContent>
          <w:r w:rsidR="00AE2F37">
            <w:fldChar w:fldCharType="begin"/>
          </w:r>
          <w:r w:rsidR="0046580D">
            <w:rPr>
              <w:lang w:val="en-AU"/>
            </w:rPr>
            <w:instrText xml:space="preserve"> CITATION Lan97 \l 3081 </w:instrText>
          </w:r>
          <w:r w:rsidR="00AE2F37">
            <w:fldChar w:fldCharType="separate"/>
          </w:r>
          <w:r w:rsidR="00A92DD8" w:rsidRPr="00A92DD8">
            <w:rPr>
              <w:noProof/>
              <w:lang w:val="en-AU"/>
            </w:rPr>
            <w:t>(Landgrebe, 1997)</w:t>
          </w:r>
          <w:r w:rsidR="00AE2F37">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Content>
          <w:r w:rsidR="00AE2F37">
            <w:fldChar w:fldCharType="begin"/>
          </w:r>
          <w:r w:rsidR="0046580D">
            <w:rPr>
              <w:lang w:val="en-AU"/>
            </w:rPr>
            <w:instrText xml:space="preserve"> CITATION Hue092 \l 3081 </w:instrText>
          </w:r>
          <w:r w:rsidR="00AE2F37">
            <w:fldChar w:fldCharType="separate"/>
          </w:r>
          <w:r w:rsidR="00A92DD8" w:rsidRPr="00A92DD8">
            <w:rPr>
              <w:noProof/>
              <w:lang w:val="en-AU"/>
            </w:rPr>
            <w:t>(Hueni, et al., 2009)</w:t>
          </w:r>
          <w:r w:rsidR="00AE2F37">
            <w:fldChar w:fldCharType="end"/>
          </w:r>
        </w:sdtContent>
      </w:sdt>
      <w:r>
        <w:t>.</w:t>
      </w:r>
    </w:p>
    <w:p w:rsidR="001310CE" w:rsidRPr="00084655" w:rsidRDefault="001310CE" w:rsidP="00A7583F">
      <w:pPr>
        <w:pStyle w:val="Body"/>
      </w:pPr>
      <w:r>
        <w:t xml:space="preserve">Spaces are used throughout the system for processing, visualisation and file output. In all these cases, vector data must be related to </w:t>
      </w:r>
      <w:r w:rsidR="007F4F37">
        <w:t>Spectr</w:t>
      </w:r>
      <w:r>
        <w:t xml:space="preserve">al dimensions and this information is held by the space. Moreover, a space can hold only </w:t>
      </w:r>
      <w:r w:rsidR="007F4F37">
        <w:t>Spectr</w:t>
      </w:r>
      <w:r>
        <w:t>a that are of the same dimension.</w:t>
      </w:r>
    </w:p>
    <w:p w:rsidR="001310CE" w:rsidRDefault="001310CE" w:rsidP="00A7583F">
      <w:pPr>
        <w:pStyle w:val="Body"/>
      </w:pPr>
      <w:r>
        <w:t>The Space Factory is a conceptual, central component of the SPECCHIO system. It creates new spaces based on given inputs and contains the logic to form ‘non-mixed’ spaces.</w:t>
      </w:r>
    </w:p>
    <w:p w:rsidR="001310CE" w:rsidRDefault="001310CE" w:rsidP="00A7583F">
      <w:pPr>
        <w:pStyle w:val="Body"/>
      </w:pPr>
      <w:r>
        <w:t xml:space="preserve">Assume the use case of displaying </w:t>
      </w:r>
      <w:r w:rsidR="007F4F37">
        <w:t>Spectr</w:t>
      </w:r>
      <w:r>
        <w:t xml:space="preserve">al plots of a number of </w:t>
      </w:r>
      <w:r w:rsidR="007F4F37">
        <w:t>Spectr</w:t>
      </w:r>
      <w:r>
        <w:t xml:space="preserve">a. In a first step, the user will select the </w:t>
      </w:r>
      <w:r w:rsidR="007F4F37">
        <w:t>Spectr</w:t>
      </w:r>
      <w:r>
        <w:t xml:space="preserve">a to be plotted by effecting a subspace projection </w:t>
      </w:r>
      <w:sdt>
        <w:sdtPr>
          <w:id w:val="14239830"/>
          <w:citation/>
        </w:sdtPr>
        <w:sdtContent>
          <w:r w:rsidR="00AE2F37" w:rsidRPr="00FF4CE5">
            <w:fldChar w:fldCharType="begin"/>
          </w:r>
          <w:r w:rsidR="0046580D" w:rsidRPr="00FF4CE5">
            <w:instrText xml:space="preserve"> CITATION Hün072 \l 3081 </w:instrText>
          </w:r>
          <w:r w:rsidR="00AE2F37" w:rsidRPr="00FF4CE5">
            <w:fldChar w:fldCharType="separate"/>
          </w:r>
          <w:r w:rsidR="00A92DD8">
            <w:rPr>
              <w:noProof/>
            </w:rPr>
            <w:t>(Hüni, et al., 2007)</w:t>
          </w:r>
          <w:r w:rsidR="00AE2F37" w:rsidRPr="00FF4CE5">
            <w:fldChar w:fldCharType="end"/>
          </w:r>
        </w:sdtContent>
      </w:sdt>
      <w:r w:rsidRPr="00FF4CE5">
        <w:t>. Int</w:t>
      </w:r>
      <w:r>
        <w:t xml:space="preserve">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w:t>
      </w:r>
      <w:r w:rsidR="007F4F37">
        <w:t>Spectr</w:t>
      </w:r>
      <w:r>
        <w:t xml:space="preserve">a (see </w:t>
      </w:r>
      <w:r w:rsidR="00AE2F37">
        <w:fldChar w:fldCharType="begin"/>
      </w:r>
      <w:r>
        <w:instrText xml:space="preserve"> REF _Ref95120608 \h </w:instrText>
      </w:r>
      <w:r w:rsidR="00AE2F37">
        <w:fldChar w:fldCharType="separate"/>
      </w:r>
      <w:r w:rsidR="00A92DD8">
        <w:t xml:space="preserve">Figure </w:t>
      </w:r>
      <w:r w:rsidR="00A92DD8">
        <w:rPr>
          <w:noProof/>
        </w:rPr>
        <w:t>15</w:t>
      </w:r>
      <w:r w:rsidR="00AE2F37">
        <w:fldChar w:fldCharType="end"/>
      </w:r>
      <w:r>
        <w:t>).</w:t>
      </w:r>
    </w:p>
    <w:p w:rsidR="001310CE" w:rsidRDefault="00AE2F37" w:rsidP="00EB49E0">
      <w:pPr>
        <w:pStyle w:val="Figure"/>
      </w:pPr>
      <w:r>
        <w:rPr>
          <w:lang w:val="en-AU"/>
        </w:rPr>
      </w:r>
      <w:r w:rsidRPr="00AE2F37">
        <w:rPr>
          <w:lang w:val="en-AU"/>
        </w:rPr>
        <w:pict>
          <v:group id="_x0000_s1342" editas="canvas" style="width:441.2pt;height:178.6pt;mso-position-horizontal-relative:char;mso-position-vertical-relative:line" coordorigin="2359,7435" coordsize="6791,2749">
            <o:lock v:ext="edit" aspectratio="t"/>
            <v:shape id="_x0000_s1341" type="#_x0000_t75" style="position:absolute;left:2359;top:7435;width:6791;height:2749" o:preferrelative="f">
              <v:fill o:detectmouseclick="t"/>
              <v:path o:extrusionok="t" o:connecttype="none"/>
              <o:lock v:ext="edit" text="t"/>
            </v:shape>
            <v:shape id="_x0000_s1343" type="#_x0000_t75" style="position:absolute;left:2359;top:7435;width:6791;height:2749">
              <v:imagedata r:id="rId35" o:title=""/>
            </v:shape>
            <v:shape id="_x0000_s1344" type="#_x0000_t202" style="position:absolute;left:2478;top:8641;width:1843;height:691">
              <v:textbox>
                <w:txbxContent>
                  <w:p w:rsidR="004872A3" w:rsidRPr="00F52044" w:rsidRDefault="004872A3">
                    <w:pPr>
                      <w:rPr>
                        <w:sz w:val="20"/>
                        <w:lang w:val="en-AU"/>
                      </w:rPr>
                    </w:pPr>
                    <w:r w:rsidRPr="00F52044">
                      <w:rPr>
                        <w:sz w:val="20"/>
                        <w:lang w:val="en-AU"/>
                      </w:rPr>
                      <w:t>User search conditions – Query builder or Data Hierarchy Browser</w:t>
                    </w:r>
                  </w:p>
                </w:txbxContent>
              </v:textbox>
            </v:shape>
            <w10:wrap type="none"/>
            <w10:anchorlock/>
          </v:group>
        </w:pict>
      </w:r>
    </w:p>
    <w:p w:rsidR="001310CE" w:rsidRDefault="001310CE" w:rsidP="00EB49E0">
      <w:pPr>
        <w:pStyle w:val="Caption"/>
      </w:pPr>
      <w:bookmarkStart w:id="405" w:name="_Ref95120608"/>
      <w:r>
        <w:t xml:space="preserve">Figure </w:t>
      </w:r>
      <w:fldSimple w:instr=" SEQ Figure \* ARABIC ">
        <w:r w:rsidR="00A92DD8">
          <w:rPr>
            <w:noProof/>
          </w:rPr>
          <w:t>15</w:t>
        </w:r>
      </w:fldSimple>
      <w:bookmarkEnd w:id="405"/>
      <w:r>
        <w:t>: Building spaces based on user defined subspace projections</w:t>
      </w:r>
    </w:p>
    <w:p w:rsidR="001310CE" w:rsidRDefault="001310CE" w:rsidP="00A7583F">
      <w:pPr>
        <w:pStyle w:val="Body"/>
      </w:pPr>
      <w:r>
        <w:t xml:space="preserve">The Space Factory returns a list of the created spaces. Each space can now in turn be used as an input argument of a plotting class instance. Utilizing the Space Factory ensures that all </w:t>
      </w:r>
      <w:r w:rsidR="007F4F37">
        <w:t>Spectr</w:t>
      </w:r>
      <w:r>
        <w:t>a contained by a space have a common wavelength per band and the same measurement unit, i.e. the following processing modules do not need to carry out uniformity checks but can apply their algorithms</w:t>
      </w:r>
      <w:r w:rsidRPr="003D0307">
        <w:t xml:space="preserve"> </w:t>
      </w:r>
      <w:r>
        <w:t xml:space="preserve">directly, e.g. plotting of </w:t>
      </w:r>
      <w:r w:rsidR="007F4F37">
        <w:t>Spectr</w:t>
      </w:r>
      <w:r>
        <w:t>al vectors against the common wavelengths of the space.</w:t>
      </w:r>
    </w:p>
    <w:p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rsidR="001310CE" w:rsidRPr="00A71C6E" w:rsidRDefault="001310CE" w:rsidP="00EB49E0">
      <w:pPr>
        <w:pStyle w:val="Figure"/>
      </w:pPr>
      <w:r>
        <w:rPr>
          <w:lang w:val="en-AU"/>
        </w:rPr>
        <w:drawing>
          <wp:inline distT="0" distB="0" distL="0" distR="0">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36"/>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rsidR="001310CE" w:rsidRPr="00A71C6E" w:rsidRDefault="001310CE" w:rsidP="00EB49E0">
      <w:pPr>
        <w:pStyle w:val="Caption"/>
      </w:pPr>
      <w:bookmarkStart w:id="406" w:name="_Ref69211722"/>
      <w:r w:rsidRPr="00A71C6E">
        <w:t xml:space="preserve">Figure </w:t>
      </w:r>
      <w:fldSimple w:instr=" SEQ Figure \* ARABIC ">
        <w:r w:rsidR="00A92DD8">
          <w:rPr>
            <w:noProof/>
          </w:rPr>
          <w:t>16</w:t>
        </w:r>
      </w:fldSimple>
      <w:bookmarkEnd w:id="406"/>
      <w:r w:rsidRPr="00A71C6E">
        <w:t>: Transformation into a new space by a processing module</w:t>
      </w:r>
    </w:p>
    <w:p w:rsidR="001310CE" w:rsidRPr="00084655" w:rsidRDefault="001310CE" w:rsidP="00A7583F">
      <w:pPr>
        <w:pStyle w:val="Body"/>
      </w:pPr>
      <w:r w:rsidRPr="00A71C6E">
        <w:t xml:space="preserve">Processing modules are effecting a transformation on a space, i.e. the </w:t>
      </w:r>
      <w:r w:rsidR="007F4F37">
        <w:t>Spectr</w:t>
      </w:r>
      <w:r w:rsidRPr="00A71C6E">
        <w:t xml:space="preserve">al data vectors of the input space are transformed to an output space. The algorithm of the processing module defines the dimensionality of the resulting space. This is illustrated in </w:t>
      </w:r>
      <w:r w:rsidR="00AE2F37">
        <w:fldChar w:fldCharType="begin"/>
      </w:r>
      <w:r>
        <w:instrText xml:space="preserve"> REF _Ref69211722 \h </w:instrText>
      </w:r>
      <w:r w:rsidR="00AE2F37">
        <w:fldChar w:fldCharType="separate"/>
      </w:r>
      <w:r w:rsidR="00A92DD8" w:rsidRPr="00A71C6E">
        <w:t xml:space="preserve">Figure </w:t>
      </w:r>
      <w:r w:rsidR="00A92DD8">
        <w:rPr>
          <w:noProof/>
        </w:rPr>
        <w:t>16</w:t>
      </w:r>
      <w:r w:rsidR="00AE2F37">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rsidR="002A0FFE" w:rsidRDefault="002A0FFE" w:rsidP="00BA3445">
      <w:pPr>
        <w:pStyle w:val="Heading1"/>
      </w:pPr>
      <w:bookmarkStart w:id="407" w:name="_Toc355280360"/>
      <w:bookmarkStart w:id="408" w:name="_Toc359579909"/>
      <w:bookmarkEnd w:id="25"/>
      <w:r w:rsidRPr="00084655">
        <w:t xml:space="preserve">SPECCHIO </w:t>
      </w:r>
      <w:r w:rsidR="001A05D9">
        <w:t>Basic Operation</w:t>
      </w:r>
      <w:bookmarkEnd w:id="407"/>
      <w:bookmarkEnd w:id="408"/>
    </w:p>
    <w:p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rsidR="002A0FFE" w:rsidRPr="00084655" w:rsidRDefault="002A0FFE" w:rsidP="00A7583F">
      <w:pPr>
        <w:pStyle w:val="Body"/>
      </w:pPr>
      <w:r w:rsidRPr="00084655">
        <w:t xml:space="preserve">The screenshots provided in the following sections have been taken </w:t>
      </w:r>
      <w:r w:rsidR="00FF6BCC">
        <w:t xml:space="preserve">mostly </w:t>
      </w:r>
      <w:r w:rsidRPr="00084655">
        <w:t xml:space="preserve">on Windows </w:t>
      </w:r>
      <w:r w:rsidR="00A250FC">
        <w:t>Vista</w:t>
      </w:r>
      <w:r w:rsidRPr="00084655">
        <w:t xml:space="preserve">. Depending on your </w:t>
      </w:r>
      <w:r w:rsidR="00163936">
        <w:t>operati</w:t>
      </w:r>
      <w:r w:rsidR="00880773">
        <w:t>ng</w:t>
      </w:r>
      <w:r w:rsidR="00163936">
        <w:t xml:space="preserve"> </w:t>
      </w:r>
      <w:r w:rsidRPr="00084655">
        <w:t xml:space="preserve">system, the windows and widgets </w:t>
      </w:r>
      <w:r w:rsidR="00B40030">
        <w:t>may</w:t>
      </w:r>
      <w:r w:rsidRPr="00084655">
        <w:t xml:space="preserve"> look </w:t>
      </w:r>
      <w:ins w:id="409" w:author="Peter" w:date="2013-05-08T09:19:00Z">
        <w:r w:rsidR="00D04BE3">
          <w:t xml:space="preserve">a little </w:t>
        </w:r>
      </w:ins>
      <w:r w:rsidRPr="00084655">
        <w:t>different.</w:t>
      </w:r>
    </w:p>
    <w:p w:rsidR="00CA3756" w:rsidRDefault="00CA3756" w:rsidP="00CA3756">
      <w:pPr>
        <w:pStyle w:val="Heading2"/>
      </w:pPr>
      <w:bookmarkStart w:id="410" w:name="_Toc359579910"/>
      <w:bookmarkStart w:id="411" w:name="_Ref355008998"/>
      <w:bookmarkStart w:id="412" w:name="_Ref355009000"/>
      <w:bookmarkStart w:id="413" w:name="_Toc355280361"/>
      <w:r>
        <w:t>Mac Operation</w:t>
      </w:r>
      <w:bookmarkEnd w:id="410"/>
    </w:p>
    <w:p w:rsidR="00CA3756" w:rsidRDefault="00CA3756" w:rsidP="00CA3756">
      <w:pPr>
        <w:pStyle w:val="Body"/>
      </w:pPr>
      <w:r>
        <w:t xml:space="preserve">On Mac systems, the </w:t>
      </w:r>
      <w:r w:rsidR="00F52044">
        <w:t>SPECCHIO</w:t>
      </w:r>
      <w:r>
        <w:t xml:space="preserve"> client application menus do not appear at the top of the screen</w:t>
      </w:r>
      <w:r w:rsidR="00160B9E">
        <w:t>, as is common for Mac applications</w:t>
      </w:r>
      <w:r>
        <w:t xml:space="preserve">. Instead, they appear at the top of the </w:t>
      </w:r>
      <w:r w:rsidR="00F52044">
        <w:t>SPECCHIO</w:t>
      </w:r>
      <w:r>
        <w:t xml:space="preserve"> Main Window</w:t>
      </w:r>
      <w:r w:rsidR="00FF6BCC">
        <w:t>,</w:t>
      </w:r>
      <w:r>
        <w:t xml:space="preserve"> </w:t>
      </w:r>
      <w:r w:rsidR="00FF6BCC">
        <w:t xml:space="preserve">in a similar way to </w:t>
      </w:r>
      <w:r>
        <w:t xml:space="preserve">the </w:t>
      </w:r>
      <w:r w:rsidR="00FF6BCC">
        <w:t xml:space="preserve">Windows </w:t>
      </w:r>
      <w:r>
        <w:t>screen shots in this document.</w:t>
      </w:r>
    </w:p>
    <w:p w:rsidR="00592325" w:rsidRDefault="00160B9E" w:rsidP="00CA3756">
      <w:pPr>
        <w:pStyle w:val="Body"/>
      </w:pPr>
      <w:r>
        <w:t xml:space="preserve">SPECCHIO uses the following mouse click combinations on Windows. </w:t>
      </w:r>
      <w:r w:rsidR="00592325">
        <w:t>This document describes SPECCHIO operation in terms of these Windows mouse click patterns.</w:t>
      </w:r>
    </w:p>
    <w:p w:rsidR="00160B9E" w:rsidRDefault="00160B9E" w:rsidP="00592325">
      <w:pPr>
        <w:pStyle w:val="HangingIndent"/>
      </w:pPr>
      <w:r w:rsidRPr="00592325">
        <w:rPr>
          <w:rStyle w:val="Strong"/>
        </w:rPr>
        <w:t>Left Click</w:t>
      </w:r>
      <w:r w:rsidR="00592325">
        <w:tab/>
        <w:t xml:space="preserve">The normal selection or activation click. </w:t>
      </w:r>
    </w:p>
    <w:p w:rsidR="00160B9E" w:rsidRDefault="00160B9E" w:rsidP="00592325">
      <w:pPr>
        <w:pStyle w:val="HangingIndent"/>
      </w:pPr>
      <w:r w:rsidRPr="00592325">
        <w:rPr>
          <w:rStyle w:val="Strong"/>
        </w:rPr>
        <w:t>Right Click</w:t>
      </w:r>
      <w:r w:rsidR="00592325">
        <w:tab/>
        <w:t>Context menu display.</w:t>
      </w:r>
    </w:p>
    <w:p w:rsidR="00160B9E" w:rsidRDefault="00160B9E" w:rsidP="00592325">
      <w:pPr>
        <w:pStyle w:val="HangingIndent"/>
      </w:pPr>
      <w:r w:rsidRPr="00592325">
        <w:rPr>
          <w:rStyle w:val="Strong"/>
        </w:rPr>
        <w:t>Control+Left Click</w:t>
      </w:r>
      <w:r w:rsidR="00592325">
        <w:tab/>
        <w:t>Adding a single item to the selection. Control+Click adds the item clicked to any already selected items.</w:t>
      </w:r>
    </w:p>
    <w:p w:rsidR="00160B9E" w:rsidRDefault="00160B9E" w:rsidP="00592325">
      <w:pPr>
        <w:pStyle w:val="HangingIndent"/>
      </w:pPr>
      <w:r w:rsidRPr="00592325">
        <w:rPr>
          <w:rStyle w:val="Strong"/>
        </w:rPr>
        <w:t>Shift+Left Click</w:t>
      </w:r>
      <w:r w:rsidR="00592325">
        <w:tab/>
        <w:t>Adding a range of items to the selection. Shift+Click adds the item clicked, plus any items between the last selected item and the currently selected item, to any already selected items.</w:t>
      </w:r>
    </w:p>
    <w:p w:rsidR="00592325" w:rsidRDefault="00592325" w:rsidP="00592325">
      <w:pPr>
        <w:pStyle w:val="Body"/>
      </w:pPr>
      <w:r>
        <w:t xml:space="preserve">There are a variety of Mac mouse types which can be used, and also a variety of settings for configuring the Mac mouse. The Mac user is advised to consider </w:t>
      </w:r>
      <w:r w:rsidR="00FF6BCC">
        <w:t>their</w:t>
      </w:r>
      <w:r>
        <w:t xml:space="preserve"> mouse button settings prior to starting SPECCHIO operation so all of the above functions are accessible. </w:t>
      </w:r>
    </w:p>
    <w:p w:rsidR="00B40030" w:rsidRDefault="00B40030" w:rsidP="00B40030">
      <w:pPr>
        <w:pStyle w:val="Heading2"/>
      </w:pPr>
      <w:bookmarkStart w:id="414" w:name="_Ref358393092"/>
      <w:bookmarkStart w:id="415" w:name="_Ref358393095"/>
      <w:bookmarkStart w:id="416" w:name="_Toc359579911"/>
      <w:r>
        <w:t>Unix Operation</w:t>
      </w:r>
      <w:bookmarkEnd w:id="411"/>
      <w:bookmarkEnd w:id="412"/>
      <w:bookmarkEnd w:id="413"/>
      <w:bookmarkEnd w:id="414"/>
      <w:bookmarkEnd w:id="415"/>
      <w:bookmarkEnd w:id="416"/>
    </w:p>
    <w:p w:rsidR="00592325" w:rsidRDefault="00592325" w:rsidP="00A7583F">
      <w:pPr>
        <w:pStyle w:val="Body"/>
      </w:pPr>
      <w:r>
        <w:t xml:space="preserve">As described under Mac Operation above, Unix users should </w:t>
      </w:r>
      <w:r w:rsidR="00FF6BCC">
        <w:t xml:space="preserve">also </w:t>
      </w:r>
      <w:r>
        <w:t>consider how to access on their computer the various mouse click combinations that are described in this document.</w:t>
      </w:r>
    </w:p>
    <w:p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 xml:space="preserve">here is a difference in the selection of </w:t>
      </w:r>
      <w:r w:rsidR="00EE5F6F">
        <w:t>folder</w:t>
      </w:r>
      <w:r w:rsidRPr="00084655">
        <w:t xml:space="preserve"> pathnames under UNIX. As a filename is required in the Open dialog, enter a dot ‘.’ in the </w:t>
      </w:r>
      <w:r w:rsidR="00FF6BCC" w:rsidRPr="00FF6BCC">
        <w:rPr>
          <w:rStyle w:val="GUIWord"/>
        </w:rPr>
        <w:t>Enter file name:</w:t>
      </w:r>
      <w:r w:rsidRPr="00084655">
        <w:t xml:space="preserve"> box (</w:t>
      </w:r>
      <w:r w:rsidR="00AE2F37">
        <w:fldChar w:fldCharType="begin"/>
      </w:r>
      <w:r w:rsidR="00A30B2D">
        <w:instrText xml:space="preserve"> REF _Ref157221331 \h </w:instrText>
      </w:r>
      <w:r w:rsidR="00AE2F37">
        <w:fldChar w:fldCharType="separate"/>
      </w:r>
      <w:r w:rsidR="00A92DD8" w:rsidRPr="00084655">
        <w:t xml:space="preserve">Figure </w:t>
      </w:r>
      <w:r w:rsidR="00A92DD8">
        <w:rPr>
          <w:noProof/>
        </w:rPr>
        <w:t>17</w:t>
      </w:r>
      <w:r w:rsidR="00AE2F37">
        <w:fldChar w:fldCharType="end"/>
      </w:r>
      <w:r w:rsidRPr="00084655">
        <w:t xml:space="preserve">). Alternatively, on some UNIX machines just click the folder but do not double click, in this fashion the folder will be selected and no ‘.’ has to be inserted in the </w:t>
      </w:r>
      <w:r w:rsidR="00FF6BCC" w:rsidRPr="00FF6BCC">
        <w:rPr>
          <w:rStyle w:val="GUIWord"/>
        </w:rPr>
        <w:t>Enter file name:</w:t>
      </w:r>
      <w:r w:rsidRPr="00084655">
        <w:t>box.</w:t>
      </w:r>
    </w:p>
    <w:p w:rsidR="002A0FFE" w:rsidRPr="00084655" w:rsidRDefault="00410FC7" w:rsidP="00EB49E0">
      <w:pPr>
        <w:pStyle w:val="Figure"/>
      </w:pPr>
      <w:r>
        <w:rPr>
          <w:lang w:val="en-AU"/>
        </w:rPr>
        <w:drawing>
          <wp:inline distT="0" distB="0" distL="0" distR="0">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37"/>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417" w:name="_Ref157221331"/>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17</w:t>
      </w:r>
      <w:r w:rsidR="00AE2F37">
        <w:rPr>
          <w:noProof/>
        </w:rPr>
        <w:fldChar w:fldCharType="end"/>
      </w:r>
      <w:bookmarkEnd w:id="417"/>
      <w:r w:rsidRPr="00084655">
        <w:t xml:space="preserve">: Specifying a pathname under UNIX using the dot ‘.’ as entry in the </w:t>
      </w:r>
      <w:r w:rsidR="00FF6BCC" w:rsidRPr="00FF6BCC">
        <w:rPr>
          <w:rStyle w:val="GUIWord"/>
        </w:rPr>
        <w:t>Enter file name:</w:t>
      </w:r>
      <w:r w:rsidRPr="00084655">
        <w:t>box</w:t>
      </w:r>
    </w:p>
    <w:p w:rsidR="002A0FFE" w:rsidRPr="00084655" w:rsidRDefault="002A0FFE" w:rsidP="00A7583F">
      <w:pPr>
        <w:pStyle w:val="Body"/>
      </w:pPr>
      <w:r w:rsidRPr="00084655">
        <w:t>Depending on the UNIX windowing system, some of the dialogs are not properly displayed unless they are maximized.</w:t>
      </w:r>
    </w:p>
    <w:p w:rsidR="002A0FFE" w:rsidRPr="00084655" w:rsidRDefault="002A0FFE" w:rsidP="00BA3445">
      <w:pPr>
        <w:pStyle w:val="Heading2"/>
      </w:pPr>
      <w:bookmarkStart w:id="418" w:name="_Ref180291208"/>
      <w:bookmarkStart w:id="419" w:name="_Toc355280362"/>
      <w:bookmarkStart w:id="420" w:name="_Toc359579912"/>
      <w:r w:rsidRPr="00084655">
        <w:t>Main Window</w:t>
      </w:r>
      <w:bookmarkEnd w:id="418"/>
      <w:bookmarkEnd w:id="419"/>
      <w:bookmarkEnd w:id="420"/>
    </w:p>
    <w:p w:rsidR="00B40030" w:rsidRDefault="00F52044" w:rsidP="00A7583F">
      <w:pPr>
        <w:pStyle w:val="Body"/>
      </w:pPr>
      <w:r>
        <w:t>SPECCHIO</w:t>
      </w:r>
      <w:r w:rsidR="00B40030">
        <w:t>’s</w:t>
      </w:r>
      <w:r w:rsidR="002A0FFE" w:rsidRPr="00084655">
        <w:t xml:space="preserve"> </w:t>
      </w:r>
      <w:r w:rsidR="00B40030">
        <w:t>M</w:t>
      </w:r>
      <w:r w:rsidR="002A0FFE" w:rsidRPr="00084655">
        <w:t xml:space="preserve">ain </w:t>
      </w:r>
      <w:r w:rsidR="00B40030">
        <w:t>W</w:t>
      </w:r>
      <w:r w:rsidR="002A0FFE" w:rsidRPr="00084655">
        <w:t xml:space="preserve">indow </w:t>
      </w:r>
      <w:r w:rsidR="00B40030">
        <w:t xml:space="preserve">opens when the application is started. It is used to launch all </w:t>
      </w:r>
      <w:r w:rsidR="00E05B19">
        <w:t>of</w:t>
      </w:r>
      <w:r w:rsidR="00B40030">
        <w:t xml:space="preserve"> </w:t>
      </w:r>
      <w:r>
        <w:t>SPECCHIO</w:t>
      </w:r>
      <w:r w:rsidR="00B40030">
        <w:t>’s functions.</w:t>
      </w:r>
    </w:p>
    <w:p w:rsidR="002E1EF5" w:rsidRDefault="00DE0BAC" w:rsidP="002E1EF5">
      <w:pPr>
        <w:pStyle w:val="Figure"/>
      </w:pPr>
      <w:bookmarkStart w:id="421" w:name="_Ref130601899"/>
      <w:r>
        <w:t xml:space="preserve"> </w:t>
      </w:r>
      <w:r w:rsidR="00AE2F37">
        <w:pict>
          <v:group id="_x0000_s1111" editas="canvas" style="width:428.5pt;height:263.45pt;mso-position-horizontal-relative:char;mso-position-vertical-relative:line" coordorigin="2661,5985" coordsize="6596,4055">
            <o:lock v:ext="edit" aspectratio="t"/>
            <v:shape id="_x0000_s1110" type="#_x0000_t75" style="position:absolute;left:2661;top:5985;width:6596;height:4055" o:preferrelative="f">
              <v:fill o:detectmouseclick="t"/>
              <v:path o:extrusionok="t" o:connecttype="none"/>
              <o:lock v:ext="edit" text="t"/>
            </v:shape>
            <v:shape id="_x0000_s1358" type="#_x0000_t75" style="position:absolute;left:2661;top:6881;width:6283;height:3159">
              <v:imagedata r:id="rId38" o:title=""/>
            </v:shape>
            <v:roundrect id="_x0000_s1114" style="position:absolute;left:6187;top:6069;width:1163;height:462" arcsize="10923f" fillcolor="#dbe5f1 [660]" strokecolor="#0070c0" strokeweight=".25pt">
              <v:shadow color="#868686"/>
              <v:textbox style="mso-next-textbox:#_x0000_s1114">
                <w:txbxContent>
                  <w:p w:rsidR="004872A3" w:rsidRPr="002E1EF5" w:rsidRDefault="004872A3" w:rsidP="00DE0BAC">
                    <w:pPr>
                      <w:jc w:val="center"/>
                      <w:rPr>
                        <w:sz w:val="16"/>
                        <w:lang w:val="en-AU"/>
                      </w:rPr>
                    </w:pPr>
                    <w:r>
                      <w:rPr>
                        <w:sz w:val="16"/>
                        <w:lang w:val="en-AU"/>
                      </w:rPr>
                      <w:t>Database Connection In</w:t>
                    </w:r>
                    <w:r w:rsidRPr="002E1EF5">
                      <w:rPr>
                        <w:sz w:val="16"/>
                        <w:lang w:val="en-AU"/>
                      </w:rPr>
                      <w:t>fo</w:t>
                    </w:r>
                  </w:p>
                </w:txbxContent>
              </v:textbox>
            </v:roundrect>
            <v:shape id="_x0000_s1120" style="position:absolute;left:5801;top:6531;width:972;height:1887;flip:x" coordsize="340,2390" path="m,c151,970,303,1940,340,2390e" filled="f" strokecolor="#0070c0">
              <v:stroke endarrow="open"/>
              <v:path arrowok="t"/>
            </v:shape>
            <v:roundrect id="_x0000_s1121" style="position:absolute;left:4507;top:6069;width:1163;height:462" arcsize="10923f" fillcolor="#dbe5f1 [660]" strokecolor="#0070c0" strokeweight=".25pt">
              <v:shadow color="#868686"/>
              <v:textbox style="mso-next-textbox:#_x0000_s1121">
                <w:txbxContent>
                  <w:p w:rsidR="004872A3" w:rsidRPr="002E1EF5" w:rsidRDefault="004872A3" w:rsidP="00DE0BAC">
                    <w:pPr>
                      <w:jc w:val="center"/>
                      <w:rPr>
                        <w:sz w:val="16"/>
                        <w:lang w:val="en-AU"/>
                      </w:rPr>
                    </w:pPr>
                    <w:r>
                      <w:rPr>
                        <w:sz w:val="16"/>
                        <w:lang w:val="en-AU"/>
                      </w:rPr>
                      <w:t>Progress Report Panel</w:t>
                    </w:r>
                  </w:p>
                </w:txbxContent>
              </v:textbox>
            </v:roundrect>
            <v:roundrect id="_x0000_s1122" style="position:absolute;left:2859;top:6069;width:1164;height:462" arcsize="10923f" fillcolor="#dbe5f1 [660]" strokecolor="#0070c0" strokeweight=".25pt">
              <v:shadow color="#868686"/>
              <v:textbox style="mso-next-textbox:#_x0000_s1122">
                <w:txbxContent>
                  <w:p w:rsidR="004872A3" w:rsidRPr="002E1EF5" w:rsidRDefault="004872A3" w:rsidP="00DE0BAC">
                    <w:pPr>
                      <w:jc w:val="center"/>
                      <w:rPr>
                        <w:sz w:val="16"/>
                        <w:lang w:val="en-AU"/>
                      </w:rPr>
                    </w:pPr>
                    <w:r>
                      <w:rPr>
                        <w:sz w:val="16"/>
                        <w:lang w:val="en-AU"/>
                      </w:rPr>
                      <w:t>Main Menu</w:t>
                    </w:r>
                  </w:p>
                </w:txbxContent>
              </v:textbox>
            </v:roundrect>
            <v:shape id="_x0000_s1123" style="position:absolute;left:4577;top:6531;width:526;height:1052;flip:x" coordsize="340,2390" path="m,c151,970,303,1940,340,2390e" filled="f" strokecolor="#0070c0">
              <v:stroke endarrow="open"/>
              <v:path arrowok="t"/>
            </v:shape>
            <v:shape id="_x0000_s1124" style="position:absolute;left:3460;top:6531;width:513;height:721" coordsize="340,2390" path="m,c151,970,303,1940,340,2390e" filled="f" strokecolor="#0070c0">
              <v:stroke endarrow="open"/>
              <v:path arrowok="t"/>
            </v:shape>
            <w10:wrap type="none"/>
            <w10:anchorlock/>
          </v:group>
        </w:pict>
      </w:r>
    </w:p>
    <w:p w:rsidR="002A0FFE" w:rsidRDefault="002A0FFE" w:rsidP="00EB49E0">
      <w:pPr>
        <w:pStyle w:val="Caption"/>
      </w:pPr>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18</w:t>
      </w:r>
      <w:r w:rsidR="00AE2F37">
        <w:rPr>
          <w:noProof/>
        </w:rPr>
        <w:fldChar w:fldCharType="end"/>
      </w:r>
      <w:bookmarkEnd w:id="421"/>
      <w:r w:rsidRPr="00084655">
        <w:t xml:space="preserve">: Main window </w:t>
      </w:r>
    </w:p>
    <w:p w:rsidR="00B40030" w:rsidRDefault="00B40030" w:rsidP="00B40030">
      <w:pPr>
        <w:pStyle w:val="HangingIndent"/>
      </w:pPr>
      <w:r w:rsidRPr="00C671CF">
        <w:rPr>
          <w:rStyle w:val="Strong"/>
        </w:rPr>
        <w:t>Main menu</w:t>
      </w:r>
      <w:r>
        <w:tab/>
        <w:t xml:space="preserve">Select the </w:t>
      </w:r>
      <w:r w:rsidR="00F52044">
        <w:t>SPECCHIO</w:t>
      </w:r>
      <w:r w:rsidR="00F86C48">
        <w:t xml:space="preserve"> </w:t>
      </w:r>
      <w:r>
        <w:t>functions you wish to run from here.</w:t>
      </w:r>
    </w:p>
    <w:p w:rsidR="00F86C48" w:rsidRDefault="00B40030" w:rsidP="00B40030">
      <w:pPr>
        <w:pStyle w:val="HangingIndent"/>
      </w:pPr>
      <w:r w:rsidRPr="00C671CF">
        <w:rPr>
          <w:rStyle w:val="Strong"/>
        </w:rPr>
        <w:t>Progress Report Panel</w:t>
      </w:r>
      <w:r>
        <w:t xml:space="preserve">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w:t>
      </w:r>
      <w:r w:rsidR="00F52044">
        <w:t>SPECCHIO</w:t>
      </w:r>
      <w:r w:rsidR="00F86C48">
        <w:t xml:space="preserve">’s </w:t>
      </w:r>
      <w:r w:rsidRPr="00084655">
        <w:t>processes (e.g. file loading)</w:t>
      </w:r>
      <w:r w:rsidR="00F86C48">
        <w:t>.</w:t>
      </w:r>
    </w:p>
    <w:p w:rsidR="00E05B19" w:rsidRDefault="00F86C48" w:rsidP="00B40030">
      <w:pPr>
        <w:pStyle w:val="HangingIndent"/>
      </w:pPr>
      <w:r w:rsidRPr="00C671CF">
        <w:rPr>
          <w:rStyle w:val="Strong"/>
        </w:rPr>
        <w:t xml:space="preserve">Database Connection </w:t>
      </w:r>
      <w:r w:rsidR="002E1EF5" w:rsidRPr="00C671CF">
        <w:rPr>
          <w:rStyle w:val="Strong"/>
        </w:rPr>
        <w:t>Status</w:t>
      </w:r>
      <w:r w:rsidR="002E1EF5">
        <w:t xml:space="preserve">   </w:t>
      </w:r>
      <w:r w:rsidR="002E1EF5">
        <w:tab/>
        <w:t>This information i</w:t>
      </w:r>
      <w:r>
        <w:t>s displayed in the Progress Report Panel and shows the User N</w:t>
      </w:r>
      <w:r w:rsidR="00E05B19">
        <w:t>ame you are logged in as, and the database you are logged in to.</w:t>
      </w:r>
    </w:p>
    <w:p w:rsidR="00B40030" w:rsidRPr="00084655" w:rsidRDefault="00B40030" w:rsidP="00E05B19">
      <w:pPr>
        <w:pStyle w:val="Body"/>
      </w:pPr>
      <w:r w:rsidRPr="00084655">
        <w:t xml:space="preserve">The panel on the </w:t>
      </w:r>
      <w:r w:rsidR="00FF6BCC">
        <w:t>left</w:t>
      </w:r>
      <w:r w:rsidRPr="00084655">
        <w:t xml:space="preserve"> side </w:t>
      </w:r>
      <w:r w:rsidR="00E05B19">
        <w:t xml:space="preserve">of this window </w:t>
      </w:r>
      <w:r w:rsidRPr="00084655">
        <w:t>is not used</w:t>
      </w:r>
      <w:r>
        <w:t xml:space="preserve"> in this version of </w:t>
      </w:r>
      <w:r w:rsidR="00F52044">
        <w:t>SPECCHIO</w:t>
      </w:r>
      <w:r w:rsidRPr="00084655">
        <w:t>.</w:t>
      </w:r>
    </w:p>
    <w:p w:rsidR="002A0FFE" w:rsidRPr="00084655" w:rsidRDefault="00015032" w:rsidP="00BA3445">
      <w:pPr>
        <w:pStyle w:val="Heading2"/>
      </w:pPr>
      <w:bookmarkStart w:id="422" w:name="_Ref180396043"/>
      <w:bookmarkStart w:id="423" w:name="_Toc355280363"/>
      <w:bookmarkStart w:id="424" w:name="_Toc359579913"/>
      <w:bookmarkStart w:id="425" w:name="_Ref130639221"/>
      <w:bookmarkStart w:id="426" w:name="_Ref131844250"/>
      <w:r>
        <w:t>Logging In</w:t>
      </w:r>
      <w:r w:rsidRPr="00084655">
        <w:t xml:space="preserve"> </w:t>
      </w:r>
      <w:r>
        <w:t xml:space="preserve">and </w:t>
      </w:r>
      <w:r w:rsidR="002A0FFE" w:rsidRPr="00084655">
        <w:t>Connecting to a Database</w:t>
      </w:r>
      <w:bookmarkEnd w:id="422"/>
      <w:bookmarkEnd w:id="423"/>
      <w:bookmarkEnd w:id="424"/>
    </w:p>
    <w:p w:rsidR="00D778C5" w:rsidRDefault="00015032" w:rsidP="00A7583F">
      <w:pPr>
        <w:pStyle w:val="Body"/>
      </w:pPr>
      <w:r>
        <w:t xml:space="preserve">Because the user account details are kept in the database, </w:t>
      </w:r>
      <w:r w:rsidR="00D778C5">
        <w:t xml:space="preserve">connecting to the </w:t>
      </w:r>
      <w:r w:rsidR="00F52044">
        <w:t>SPECCHIO</w:t>
      </w:r>
      <w:r w:rsidR="00D778C5">
        <w:t xml:space="preserve"> database and logging in are performed </w:t>
      </w:r>
      <w:ins w:id="427" w:author="Peter" w:date="2013-05-08T09:19:00Z">
        <w:r w:rsidR="00D04BE3">
          <w:t>as one operation</w:t>
        </w:r>
      </w:ins>
      <w:del w:id="428" w:author="Peter" w:date="2013-05-08T09:19:00Z">
        <w:r w:rsidR="00D778C5">
          <w:delText>together</w:delText>
        </w:r>
      </w:del>
      <w:r w:rsidR="00D778C5">
        <w:t>.</w:t>
      </w:r>
    </w:p>
    <w:p w:rsidR="00015032" w:rsidRDefault="00015032" w:rsidP="00A7583F">
      <w:pPr>
        <w:pStyle w:val="Body"/>
      </w:pPr>
      <w:r>
        <w:t xml:space="preserve">Preconfigured information </w:t>
      </w:r>
      <w:r w:rsidR="00D778C5">
        <w:t xml:space="preserve">for your database and the log in accounts you have created on your computer </w:t>
      </w:r>
      <w:r w:rsidR="00ED55EC">
        <w:t>is</w:t>
      </w:r>
      <w:r>
        <w:t xml:space="preserve"> stored in the </w:t>
      </w:r>
      <w:r w:rsidRPr="000F0766">
        <w:rPr>
          <w:rStyle w:val="Codeintext"/>
        </w:rPr>
        <w:t>db-config.txt</w:t>
      </w:r>
      <w:r>
        <w:t xml:space="preserve"> file on your computer. See section </w:t>
      </w:r>
      <w:fldSimple w:instr=" REF _Ref359574700 \r \h  \* MERGEFORMAT ">
        <w:r w:rsidR="00A92DD8">
          <w:rPr>
            <w:rStyle w:val="CrossReference"/>
          </w:rPr>
          <w:t>3.2</w:t>
        </w:r>
      </w:fldSimple>
      <w:r w:rsidR="00FF6BCC" w:rsidRPr="00FF6BCC">
        <w:rPr>
          <w:rStyle w:val="CrossReference"/>
        </w:rPr>
        <w:t xml:space="preserve"> </w:t>
      </w:r>
      <w:fldSimple w:instr=" REF _Ref359574703 \h  \* MERGEFORMAT ">
        <w:r w:rsidR="00A92DD8" w:rsidRPr="00A92DD8">
          <w:rPr>
            <w:rStyle w:val="CrossReference"/>
          </w:rPr>
          <w:t>User Accounts</w:t>
        </w:r>
      </w:fldSimple>
      <w:r w:rsidR="00FF6BCC">
        <w:t xml:space="preserve"> </w:t>
      </w:r>
      <w:r>
        <w:t>for instructions on creating a User Account.</w:t>
      </w:r>
    </w:p>
    <w:p w:rsidR="00ED55EC" w:rsidRDefault="00ED55EC" w:rsidP="00ED55EC">
      <w:pPr>
        <w:pStyle w:val="ProcessHeading"/>
      </w:pPr>
      <w:r>
        <w:t xml:space="preserve">To log in to a </w:t>
      </w:r>
      <w:r w:rsidR="00F52044">
        <w:t>SPECCHIO</w:t>
      </w:r>
      <w:r>
        <w:t xml:space="preserve"> Server...</w:t>
      </w:r>
    </w:p>
    <w:tbl>
      <w:tblPr>
        <w:tblStyle w:val="Instructions"/>
        <w:tblW w:w="0" w:type="auto"/>
        <w:tblLook w:val="04A0"/>
      </w:tblPr>
      <w:tblGrid>
        <w:gridCol w:w="8862"/>
      </w:tblGrid>
      <w:tr w:rsidR="00ED55EC" w:rsidTr="00ED55EC">
        <w:trPr>
          <w:cnfStyle w:val="100000000000"/>
        </w:trPr>
        <w:tc>
          <w:tcPr>
            <w:cnfStyle w:val="000000000100"/>
            <w:tcW w:w="9571" w:type="dxa"/>
          </w:tcPr>
          <w:p w:rsidR="00ED55EC" w:rsidRPr="00ED55EC" w:rsidRDefault="00ED55EC" w:rsidP="00ED55EC">
            <w:pPr>
              <w:pStyle w:val="ProcessStep"/>
            </w:pPr>
            <w:r>
              <w:t xml:space="preserve">Start the </w:t>
            </w:r>
            <w:r w:rsidR="00F52044">
              <w:t>SPECCHIO</w:t>
            </w:r>
            <w:r>
              <w:t xml:space="preserve"> Application. </w:t>
            </w:r>
            <w:r w:rsidR="00DE0BAC">
              <w:t>(See the instructions specific to your computer in the Release Notes.)</w:t>
            </w:r>
          </w:p>
          <w:p w:rsidR="00ED55EC" w:rsidRDefault="00ED55EC" w:rsidP="00ED55EC">
            <w:pPr>
              <w:pStyle w:val="ProcessStep"/>
            </w:pPr>
            <w:r>
              <w:t xml:space="preserve">Select the </w:t>
            </w:r>
            <w:r w:rsidRPr="00E12A44">
              <w:rPr>
                <w:rStyle w:val="GUIWord"/>
              </w:rPr>
              <w:t>Database</w:t>
            </w:r>
            <w:r>
              <w:t xml:space="preserve"> and </w:t>
            </w:r>
            <w:r w:rsidRPr="00E12A44">
              <w:rPr>
                <w:rStyle w:val="GUIWord"/>
              </w:rPr>
              <w:t>Connect to database</w:t>
            </w:r>
            <w:r>
              <w:t xml:space="preserve"> menu items from </w:t>
            </w:r>
            <w:r w:rsidR="00F52044">
              <w:t>SPECCHIO</w:t>
            </w:r>
            <w:r>
              <w:t>’s Main Window to display the following dialog box.</w:t>
            </w:r>
          </w:p>
          <w:p w:rsidR="00ED55EC" w:rsidRDefault="00DE0BAC" w:rsidP="00ED55EC">
            <w:pPr>
              <w:pStyle w:val="Figure"/>
            </w:pPr>
            <w:r>
              <w:rPr>
                <w:lang w:val="en-AU"/>
              </w:rPr>
              <w:drawing>
                <wp:inline distT="0" distB="0" distL="0" distR="0">
                  <wp:extent cx="3506608" cy="1691242"/>
                  <wp:effectExtent l="0" t="19050" r="74792" b="61358"/>
                  <wp:docPr id="3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srcRect/>
                          <a:stretch>
                            <a:fillRect/>
                          </a:stretch>
                        </pic:blipFill>
                        <pic:spPr bwMode="auto">
                          <a:xfrm>
                            <a:off x="0" y="0"/>
                            <a:ext cx="3506279" cy="169108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ED55EC" w:rsidRPr="00084655" w:rsidRDefault="00ED55EC" w:rsidP="00ED55EC">
            <w:pPr>
              <w:pStyle w:val="Caption"/>
            </w:pPr>
            <w:r w:rsidRPr="00084655">
              <w:t xml:space="preserve">Figure </w:t>
            </w:r>
            <w:fldSimple w:instr=" SEQ Figure \* ARABIC ">
              <w:r w:rsidR="00A92DD8">
                <w:rPr>
                  <w:noProof/>
                </w:rPr>
                <w:t>19</w:t>
              </w:r>
            </w:fldSimple>
            <w:r w:rsidRPr="00084655">
              <w:t xml:space="preserve">: </w:t>
            </w:r>
            <w:r>
              <w:t>Connect to Database dialog</w:t>
            </w:r>
          </w:p>
          <w:p w:rsidR="00ED55EC" w:rsidRDefault="00ED55EC" w:rsidP="00ED55EC">
            <w:pPr>
              <w:pStyle w:val="ProcessStep"/>
            </w:pPr>
            <w:r>
              <w:t xml:space="preserve">From the </w:t>
            </w:r>
            <w:r w:rsidRPr="00E12A44">
              <w:rPr>
                <w:rStyle w:val="GUIWord"/>
              </w:rPr>
              <w:t>Known connections</w:t>
            </w:r>
            <w:r>
              <w:t xml:space="preserve"> dropdown list, select the connection with your User Name following the </w:t>
            </w:r>
            <w:r w:rsidRPr="000F0766">
              <w:rPr>
                <w:rStyle w:val="Codeintext"/>
              </w:rPr>
              <w:t>https://</w:t>
            </w:r>
            <w:r w:rsidRPr="00595C57">
              <w:t xml:space="preserve"> </w:t>
            </w:r>
            <w:r>
              <w:t>characters. The User Name will be a contraction of your own First and Last Names.</w:t>
            </w:r>
          </w:p>
          <w:p w:rsidR="00ED55EC" w:rsidRDefault="00ED55EC" w:rsidP="00ED55EC">
            <w:pPr>
              <w:pStyle w:val="ProcessStep"/>
            </w:pPr>
            <w:r>
              <w:t>Inspect the values which are updated in the dialog box. It should not be necessary to change anything unless specifically requested by your database administrator.</w:t>
            </w:r>
          </w:p>
          <w:p w:rsidR="00ED55EC" w:rsidRDefault="00ED55EC" w:rsidP="00FF6BCC">
            <w:pPr>
              <w:pStyle w:val="ProcessStep"/>
            </w:pPr>
            <w:r>
              <w:t xml:space="preserve">Click on </w:t>
            </w:r>
            <w:r w:rsidRPr="00AC5289">
              <w:rPr>
                <w:rStyle w:val="ActionButton"/>
              </w:rPr>
              <w:t> </w:t>
            </w:r>
            <w:r w:rsidRPr="00E12A44">
              <w:rPr>
                <w:rStyle w:val="ActionButton"/>
              </w:rPr>
              <w:t>Connect</w:t>
            </w:r>
            <w:r>
              <w:rPr>
                <w:rStyle w:val="ActionButton"/>
              </w:rPr>
              <w:t> </w:t>
            </w:r>
            <w:r>
              <w:t xml:space="preserve">. The dialog box will close and there will be short delay while the database is read. The details of your database and log in account will be displayed in the </w:t>
            </w:r>
            <w:r w:rsidR="00FF6BCC">
              <w:t>right</w:t>
            </w:r>
            <w:r>
              <w:t xml:space="preserve"> hand panel of the Main Window and the sub-menu items for </w:t>
            </w:r>
            <w:r w:rsidR="00F52044">
              <w:t>SPECCHIO</w:t>
            </w:r>
            <w:r>
              <w:t xml:space="preserve"> functions will now be active.</w:t>
            </w:r>
          </w:p>
        </w:tc>
      </w:tr>
    </w:tbl>
    <w:p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rsidR="00D23C16" w:rsidRDefault="00D23C16" w:rsidP="00BA3445">
      <w:pPr>
        <w:pStyle w:val="Heading2"/>
      </w:pPr>
      <w:bookmarkStart w:id="429" w:name="_Toc355280365"/>
      <w:bookmarkStart w:id="430" w:name="_Toc359579914"/>
      <w:bookmarkStart w:id="431" w:name="_Ref153711531"/>
      <w:r>
        <w:t>Logging Out</w:t>
      </w:r>
      <w:bookmarkEnd w:id="429"/>
      <w:bookmarkEnd w:id="430"/>
    </w:p>
    <w:p w:rsidR="001A42EB" w:rsidRDefault="001A42EB" w:rsidP="001A42EB">
      <w:pPr>
        <w:pStyle w:val="Body"/>
      </w:pPr>
      <w:r>
        <w:t xml:space="preserve">There is no specific log out function for </w:t>
      </w:r>
      <w:r w:rsidR="00F52044">
        <w:t>SPECCHIO</w:t>
      </w:r>
      <w:r>
        <w:t xml:space="preserve">. Closing the Main Window will close your database session. If you restart </w:t>
      </w:r>
      <w:r w:rsidR="00F52044">
        <w:t>SPECCHIO</w:t>
      </w:r>
      <w:r>
        <w:t>, you will need to log in again.</w:t>
      </w:r>
    </w:p>
    <w:p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w:t>
      </w:r>
      <w:r w:rsidR="00F52044">
        <w:t>SPECCHIO</w:t>
      </w:r>
      <w:r>
        <w:t xml:space="preserve"> Main Window menus while you are logged in, </w:t>
      </w:r>
      <w:r w:rsidR="00F52044">
        <w:t>SPECCHIO</w:t>
      </w:r>
      <w:r>
        <w:t xml:space="preserve"> will log you out before logging in again as the new User.</w:t>
      </w:r>
    </w:p>
    <w:p w:rsidR="00834A06" w:rsidRDefault="00834A06" w:rsidP="00BA3445">
      <w:pPr>
        <w:pStyle w:val="Heading2"/>
      </w:pPr>
      <w:bookmarkStart w:id="432" w:name="_Toc355280366"/>
      <w:bookmarkStart w:id="433" w:name="_Ref359572679"/>
      <w:bookmarkStart w:id="434" w:name="_Ref359572682"/>
      <w:bookmarkStart w:id="435" w:name="_Toc359579915"/>
      <w:r>
        <w:t>Changing your User Details</w:t>
      </w:r>
      <w:bookmarkEnd w:id="432"/>
      <w:bookmarkEnd w:id="433"/>
      <w:bookmarkEnd w:id="434"/>
      <w:bookmarkEnd w:id="435"/>
    </w:p>
    <w:p w:rsidR="00834A06" w:rsidRDefault="00834A06" w:rsidP="00A7583F">
      <w:pPr>
        <w:pStyle w:val="Body"/>
      </w:pPr>
      <w:r>
        <w:t>After you have logged in and connected to your database, you can adjust your User Information.</w:t>
      </w:r>
    </w:p>
    <w:p w:rsidR="00ED55EC" w:rsidRDefault="00ED55EC" w:rsidP="00ED55EC">
      <w:pPr>
        <w:pStyle w:val="ProcessHeading"/>
      </w:pPr>
      <w:r>
        <w:t>To edit your User Information...</w:t>
      </w:r>
    </w:p>
    <w:tbl>
      <w:tblPr>
        <w:tblStyle w:val="Instructions"/>
        <w:tblW w:w="0" w:type="auto"/>
        <w:tblLook w:val="04A0"/>
      </w:tblPr>
      <w:tblGrid>
        <w:gridCol w:w="8862"/>
      </w:tblGrid>
      <w:tr w:rsidR="00ED55EC" w:rsidTr="00ED55EC">
        <w:trPr>
          <w:cnfStyle w:val="100000000000"/>
        </w:trPr>
        <w:tc>
          <w:tcPr>
            <w:cnfStyle w:val="000000000100"/>
            <w:tcW w:w="9571" w:type="dxa"/>
          </w:tcPr>
          <w:p w:rsidR="00ED55EC" w:rsidRPr="00834A06" w:rsidRDefault="00ED55EC" w:rsidP="00ED55EC">
            <w:pPr>
              <w:pStyle w:val="ProcessStep"/>
            </w:pPr>
            <w:r>
              <w:t xml:space="preserve">Select </w:t>
            </w:r>
            <w:r w:rsidRPr="00D23C16">
              <w:rPr>
                <w:rStyle w:val="GUIWord"/>
              </w:rPr>
              <w:t>Database</w:t>
            </w:r>
            <w:r>
              <w:t xml:space="preserve"> and </w:t>
            </w:r>
            <w:r w:rsidRPr="00D23C16">
              <w:rPr>
                <w:rStyle w:val="GUIWord"/>
              </w:rPr>
              <w:t>Edit user information</w:t>
            </w:r>
            <w:r>
              <w:t xml:space="preserve"> from the menu items from the main </w:t>
            </w:r>
            <w:r w:rsidR="00F52044">
              <w:t>SPECCHIO</w:t>
            </w:r>
            <w:r>
              <w:t xml:space="preserve"> screen. The following dialog box will be displayed showing your current User information.</w:t>
            </w:r>
          </w:p>
          <w:p w:rsidR="00ED55EC" w:rsidRDefault="00DE0BAC" w:rsidP="00ED55EC">
            <w:pPr>
              <w:pStyle w:val="Figure"/>
            </w:pPr>
            <w:r>
              <w:rPr>
                <w:lang w:val="en-AU"/>
              </w:rPr>
              <w:drawing>
                <wp:inline distT="0" distB="0" distL="0" distR="0">
                  <wp:extent cx="2894747" cy="2131413"/>
                  <wp:effectExtent l="0" t="19050" r="77053" b="59337"/>
                  <wp:docPr id="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a:srcRect/>
                          <a:stretch>
                            <a:fillRect/>
                          </a:stretch>
                        </pic:blipFill>
                        <pic:spPr bwMode="auto">
                          <a:xfrm>
                            <a:off x="0" y="0"/>
                            <a:ext cx="2894747" cy="21314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ED55EC" w:rsidRDefault="00ED55EC" w:rsidP="00ED55EC">
            <w:pPr>
              <w:pStyle w:val="Caption"/>
            </w:pPr>
            <w:r>
              <w:t xml:space="preserve">Figure </w:t>
            </w:r>
            <w:fldSimple w:instr=" SEQ Figure \* ARABIC ">
              <w:r w:rsidR="00A92DD8">
                <w:rPr>
                  <w:noProof/>
                </w:rPr>
                <w:t>20</w:t>
              </w:r>
            </w:fldSimple>
            <w:r>
              <w:t>: User Information update dialog</w:t>
            </w:r>
          </w:p>
          <w:p w:rsidR="00ED55EC" w:rsidRDefault="00ED55EC" w:rsidP="00ED55EC">
            <w:pPr>
              <w:pStyle w:val="ProcessStep"/>
            </w:pPr>
            <w:r>
              <w:t>Update the information as required. You cannot change the ANDS Party Identifier.</w:t>
            </w:r>
          </w:p>
          <w:p w:rsidR="00ED55EC" w:rsidRDefault="00ED55EC" w:rsidP="00ED55EC">
            <w:pPr>
              <w:pStyle w:val="ProcessStep"/>
            </w:pPr>
            <w:r>
              <w:t xml:space="preserve">Clink on </w:t>
            </w:r>
            <w:r w:rsidR="00A250FC" w:rsidRPr="00A250FC">
              <w:rPr>
                <w:rStyle w:val="ActionButton"/>
              </w:rPr>
              <w:t> </w:t>
            </w:r>
            <w:r w:rsidRPr="00A250FC">
              <w:rPr>
                <w:rStyle w:val="ActionButton"/>
              </w:rPr>
              <w:t>Update</w:t>
            </w:r>
            <w:r w:rsidR="00A250FC" w:rsidRPr="00A250FC">
              <w:rPr>
                <w:rStyle w:val="ActionButton"/>
              </w:rPr>
              <w:t> </w:t>
            </w:r>
            <w:r>
              <w:t xml:space="preserve"> to cause the changes to be written back into the database.</w:t>
            </w:r>
          </w:p>
        </w:tc>
      </w:tr>
    </w:tbl>
    <w:p w:rsid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xml:space="preserve">, so there is no requirement to modify anything in the </w:t>
      </w:r>
      <w:r w:rsidRPr="000F0766">
        <w:rPr>
          <w:rStyle w:val="Codeintext"/>
        </w:rPr>
        <w:t>db_config.txt</w:t>
      </w:r>
      <w:r>
        <w:t xml:space="preserve"> file.</w:t>
      </w:r>
    </w:p>
    <w:p w:rsidR="00350C84" w:rsidRDefault="00350C84" w:rsidP="00350C84">
      <w:pPr>
        <w:pStyle w:val="Heading2"/>
      </w:pPr>
      <w:bookmarkStart w:id="436" w:name="_Ref356820291"/>
      <w:bookmarkStart w:id="437" w:name="_Ref356820294"/>
      <w:bookmarkStart w:id="438" w:name="_Toc359579916"/>
      <w:r>
        <w:t>Browsing the Hierarchy Tree</w:t>
      </w:r>
      <w:bookmarkEnd w:id="436"/>
      <w:bookmarkEnd w:id="437"/>
      <w:bookmarkEnd w:id="438"/>
    </w:p>
    <w:p w:rsidR="00A250FC" w:rsidRPr="00A250FC" w:rsidRDefault="006C4689" w:rsidP="00A250FC">
      <w:pPr>
        <w:pStyle w:val="Body"/>
      </w:pPr>
      <w:r>
        <w:t>The</w:t>
      </w:r>
      <w:r w:rsidR="00880773">
        <w:t>re</w:t>
      </w:r>
      <w:r>
        <w:t xml:space="preserve"> are many places in the </w:t>
      </w:r>
      <w:r w:rsidR="00F52044">
        <w:t>SPECCHIO</w:t>
      </w:r>
      <w:r>
        <w:t xml:space="preserve"> operation when a Campaign Hierarchy browse </w:t>
      </w:r>
      <w:r w:rsidR="00880773">
        <w:t>control</w:t>
      </w:r>
      <w:r>
        <w:t>, such as the one below, is displayed as part of an operation dialog.</w:t>
      </w:r>
    </w:p>
    <w:p w:rsidR="008C6B13" w:rsidRPr="008C6B13" w:rsidRDefault="008C6B13" w:rsidP="008C6B13">
      <w:pPr>
        <w:pStyle w:val="Figure"/>
        <w:pageBreakBefore/>
        <w:rPr>
          <w:lang w:val="en-AU"/>
        </w:rPr>
      </w:pPr>
      <w:r>
        <w:rPr>
          <w:lang w:val="en-AU"/>
        </w:rPr>
        <w:t xml:space="preserve">        Windows                         Mac</w:t>
      </w:r>
      <w:r>
        <w:rPr>
          <w:lang w:val="en-AU"/>
        </w:rPr>
        <w:br/>
      </w:r>
      <w:r w:rsidR="002D3448">
        <w:rPr>
          <w:lang w:val="en-AU"/>
        </w:rPr>
        <w:drawing>
          <wp:inline distT="0" distB="0" distL="0" distR="0">
            <wp:extent cx="1273459" cy="2477069"/>
            <wp:effectExtent l="19050" t="0" r="2891" b="0"/>
            <wp:docPr id="3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srcRect l="1172" t="20037" r="73916" b="2206"/>
                    <a:stretch>
                      <a:fillRect/>
                    </a:stretch>
                  </pic:blipFill>
                  <pic:spPr bwMode="auto">
                    <a:xfrm>
                      <a:off x="0" y="0"/>
                      <a:ext cx="1274572" cy="2479235"/>
                    </a:xfrm>
                    <a:prstGeom prst="rect">
                      <a:avLst/>
                    </a:prstGeom>
                    <a:noFill/>
                    <a:ln w="9525">
                      <a:noFill/>
                      <a:miter lim="800000"/>
                      <a:headEnd/>
                      <a:tailEnd/>
                    </a:ln>
                  </pic:spPr>
                </pic:pic>
              </a:graphicData>
            </a:graphic>
          </wp:inline>
        </w:drawing>
      </w:r>
      <w:r>
        <w:t xml:space="preserve">      </w:t>
      </w:r>
      <w:r>
        <w:rPr>
          <w:lang w:val="en-AU"/>
        </w:rPr>
        <w:drawing>
          <wp:inline distT="0" distB="0" distL="0" distR="0">
            <wp:extent cx="1182133" cy="2477069"/>
            <wp:effectExtent l="19050" t="0" r="0" b="0"/>
            <wp:docPr id="4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2"/>
                    <a:srcRect l="5970" t="19850" r="74584" b="13670"/>
                    <a:stretch>
                      <a:fillRect/>
                    </a:stretch>
                  </pic:blipFill>
                  <pic:spPr>
                    <a:xfrm>
                      <a:off x="0" y="0"/>
                      <a:ext cx="1183469" cy="2479869"/>
                    </a:xfrm>
                    <a:prstGeom prst="rect">
                      <a:avLst/>
                    </a:prstGeom>
                  </pic:spPr>
                </pic:pic>
              </a:graphicData>
            </a:graphic>
          </wp:inline>
        </w:drawing>
      </w:r>
    </w:p>
    <w:p w:rsidR="006C4689" w:rsidRDefault="006C4689" w:rsidP="006C4689">
      <w:pPr>
        <w:pStyle w:val="Caption"/>
      </w:pPr>
      <w:r>
        <w:t xml:space="preserve">Figure </w:t>
      </w:r>
      <w:fldSimple w:instr=" SEQ Figure \* ARABIC ">
        <w:r w:rsidR="00A92DD8">
          <w:rPr>
            <w:noProof/>
          </w:rPr>
          <w:t>21</w:t>
        </w:r>
      </w:fldSimple>
      <w:r>
        <w:t xml:space="preserve">: Campaign Hierarchy browse </w:t>
      </w:r>
      <w:r w:rsidR="001322B6">
        <w:t>control</w:t>
      </w:r>
      <w:r w:rsidR="008C6B13">
        <w:t>s for Windows and Mac</w:t>
      </w:r>
    </w:p>
    <w:p w:rsidR="008030FC" w:rsidRDefault="006C4689" w:rsidP="006C4689">
      <w:pPr>
        <w:pStyle w:val="Body"/>
      </w:pPr>
      <w:r>
        <w:t xml:space="preserve">This browse control operates much like a normal </w:t>
      </w:r>
      <w:r w:rsidR="00EE5F6F">
        <w:t>folder</w:t>
      </w:r>
      <w:r w:rsidR="00355DEE">
        <w:t xml:space="preserve"> and </w:t>
      </w:r>
      <w:r>
        <w:t>file browser</w:t>
      </w:r>
      <w:r w:rsidR="00350C84">
        <w:t>.</w:t>
      </w:r>
    </w:p>
    <w:p w:rsidR="00350C84" w:rsidRDefault="006C4689" w:rsidP="008030FC">
      <w:pPr>
        <w:pStyle w:val="Bullet"/>
      </w:pPr>
      <w:r>
        <w:t>Click on t</w:t>
      </w:r>
      <w:r w:rsidRPr="008C6B13">
        <w:t xml:space="preserve">he </w:t>
      </w:r>
      <w:r w:rsidR="008C6B13" w:rsidRPr="008C6B13">
        <w:rPr>
          <w:noProof/>
          <w:lang w:val="en-AU" w:eastAsia="ja-JP"/>
        </w:rPr>
        <w:drawing>
          <wp:inline distT="0" distB="0" distL="0" distR="0">
            <wp:extent cx="117428" cy="125720"/>
            <wp:effectExtent l="1905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srcRect l="6667" t="70376" r="91834" b="27054"/>
                    <a:stretch>
                      <a:fillRect/>
                    </a:stretch>
                  </pic:blipFill>
                  <pic:spPr bwMode="auto">
                    <a:xfrm>
                      <a:off x="0" y="0"/>
                      <a:ext cx="117428" cy="125720"/>
                    </a:xfrm>
                    <a:prstGeom prst="rect">
                      <a:avLst/>
                    </a:prstGeom>
                    <a:noFill/>
                    <a:ln w="9525">
                      <a:noFill/>
                      <a:miter lim="800000"/>
                      <a:headEnd/>
                      <a:tailEnd/>
                    </a:ln>
                  </pic:spPr>
                </pic:pic>
              </a:graphicData>
            </a:graphic>
          </wp:inline>
        </w:drawing>
      </w:r>
      <w:r w:rsidRPr="008C6B13">
        <w:t xml:space="preserve"> an</w:t>
      </w:r>
      <w:r>
        <w:t xml:space="preserve">d </w:t>
      </w:r>
      <w:r w:rsidR="008C6B13" w:rsidRPr="008C6B13">
        <w:rPr>
          <w:noProof/>
          <w:lang w:val="en-AU" w:eastAsia="ja-JP"/>
        </w:rPr>
        <w:drawing>
          <wp:inline distT="0" distB="0" distL="0" distR="0">
            <wp:extent cx="109182" cy="129024"/>
            <wp:effectExtent l="19050" t="0" r="5118" b="0"/>
            <wp:docPr id="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srcRect l="6767" t="34681" r="91834" b="62619"/>
                    <a:stretch>
                      <a:fillRect/>
                    </a:stretch>
                  </pic:blipFill>
                  <pic:spPr bwMode="auto">
                    <a:xfrm>
                      <a:off x="0" y="0"/>
                      <a:ext cx="109182" cy="129024"/>
                    </a:xfrm>
                    <a:prstGeom prst="rect">
                      <a:avLst/>
                    </a:prstGeom>
                    <a:noFill/>
                    <a:ln w="9525">
                      <a:noFill/>
                      <a:miter lim="800000"/>
                      <a:headEnd/>
                      <a:tailEnd/>
                    </a:ln>
                  </pic:spPr>
                </pic:pic>
              </a:graphicData>
            </a:graphic>
          </wp:inline>
        </w:drawing>
      </w:r>
      <w:r>
        <w:t xml:space="preserve"> icons </w:t>
      </w:r>
      <w:r w:rsidR="008C6B13">
        <w:t xml:space="preserve">(or </w:t>
      </w:r>
      <w:r w:rsidR="005844B5" w:rsidRPr="005844B5">
        <w:rPr>
          <w:noProof/>
          <w:lang w:val="en-AU" w:eastAsia="ja-JP"/>
        </w:rPr>
        <w:drawing>
          <wp:inline distT="0" distB="0" distL="0" distR="0">
            <wp:extent cx="117428" cy="117516"/>
            <wp:effectExtent l="19050" t="0" r="0" b="0"/>
            <wp:docPr id="5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2"/>
                    <a:srcRect l="6667" t="67283" r="91960" b="30501"/>
                    <a:stretch>
                      <a:fillRect/>
                    </a:stretch>
                  </pic:blipFill>
                  <pic:spPr>
                    <a:xfrm>
                      <a:off x="0" y="0"/>
                      <a:ext cx="117428" cy="117516"/>
                    </a:xfrm>
                    <a:prstGeom prst="rect">
                      <a:avLst/>
                    </a:prstGeom>
                  </pic:spPr>
                </pic:pic>
              </a:graphicData>
            </a:graphic>
          </wp:inline>
        </w:drawing>
      </w:r>
      <w:r w:rsidR="005844B5">
        <w:t xml:space="preserve"> or </w:t>
      </w:r>
      <w:r w:rsidR="005844B5" w:rsidRPr="005844B5">
        <w:rPr>
          <w:noProof/>
          <w:lang w:val="en-AU" w:eastAsia="ja-JP"/>
        </w:rPr>
        <w:drawing>
          <wp:inline distT="0" distB="0" distL="0" distR="0">
            <wp:extent cx="110604" cy="123104"/>
            <wp:effectExtent l="19050" t="0" r="3696" b="0"/>
            <wp:docPr id="58"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2"/>
                    <a:srcRect l="10164" t="33521" r="88565" b="64127"/>
                    <a:stretch>
                      <a:fillRect/>
                    </a:stretch>
                  </pic:blipFill>
                  <pic:spPr>
                    <a:xfrm>
                      <a:off x="0" y="0"/>
                      <a:ext cx="110604" cy="123104"/>
                    </a:xfrm>
                    <a:prstGeom prst="rect">
                      <a:avLst/>
                    </a:prstGeom>
                  </pic:spPr>
                </pic:pic>
              </a:graphicData>
            </a:graphic>
          </wp:inline>
        </w:drawing>
      </w:r>
      <w:r w:rsidR="005844B5">
        <w:t xml:space="preserve">  for Mac</w:t>
      </w:r>
      <w:r w:rsidR="008C6B13">
        <w:t xml:space="preserve">) </w:t>
      </w:r>
      <w:r>
        <w:t>to cause th</w:t>
      </w:r>
      <w:r w:rsidR="00355DEE">
        <w:t>e hierarchy levels to be expanded</w:t>
      </w:r>
      <w:r>
        <w:t xml:space="preserve"> or collapsed.</w:t>
      </w:r>
    </w:p>
    <w:p w:rsidR="008030FC" w:rsidRDefault="008030FC" w:rsidP="008030FC">
      <w:pPr>
        <w:pStyle w:val="Bullet"/>
      </w:pPr>
      <w:r>
        <w:t>Select a</w:t>
      </w:r>
      <w:r w:rsidR="00355DEE">
        <w:t>n</w:t>
      </w:r>
      <w:r>
        <w:t xml:space="preserve"> </w:t>
      </w:r>
      <w:r w:rsidR="00355DEE">
        <w:t xml:space="preserve">individual </w:t>
      </w:r>
      <w:r w:rsidR="007F4F37">
        <w:t>Spectr</w:t>
      </w:r>
      <w:r>
        <w:t>um by clicking on it.</w:t>
      </w:r>
    </w:p>
    <w:p w:rsidR="00355DEE" w:rsidRDefault="00355DEE" w:rsidP="00355DEE">
      <w:pPr>
        <w:pStyle w:val="Bullet"/>
      </w:pPr>
      <w:r>
        <w:t>Select a node in the hierarchy by clicking on it. This effectively selects all Spectra under this node.</w:t>
      </w:r>
    </w:p>
    <w:p w:rsidR="008030FC" w:rsidRDefault="008030FC" w:rsidP="008030FC">
      <w:pPr>
        <w:pStyle w:val="Bullet"/>
      </w:pPr>
      <w:r>
        <w:t xml:space="preserve">Select a second node or </w:t>
      </w:r>
      <w:r w:rsidR="007F4F37">
        <w:t>Spectr</w:t>
      </w:r>
      <w:r>
        <w:t>um by holding the</w:t>
      </w:r>
      <w:r w:rsidR="005844B5">
        <w:t xml:space="preserve"> Control key and clicking on it (or equivalent Mac mouse action).</w:t>
      </w:r>
    </w:p>
    <w:p w:rsidR="008030FC" w:rsidRDefault="008030FC" w:rsidP="008030FC">
      <w:pPr>
        <w:pStyle w:val="Bullet"/>
      </w:pPr>
      <w:r>
        <w:t xml:space="preserve">Select a range of </w:t>
      </w:r>
      <w:r w:rsidR="007F4F37">
        <w:t>Spectr</w:t>
      </w:r>
      <w:r>
        <w:t xml:space="preserve">a, by clicking on the first </w:t>
      </w:r>
      <w:r w:rsidR="007F4F37">
        <w:t>Spectr</w:t>
      </w:r>
      <w:r>
        <w:t>um to select it, holding the Shift key</w:t>
      </w:r>
      <w:r w:rsidR="00082E93">
        <w:t xml:space="preserve"> </w:t>
      </w:r>
      <w:r>
        <w:t xml:space="preserve">and clicking on the last </w:t>
      </w:r>
      <w:r w:rsidR="007F4F37">
        <w:t>Spectr</w:t>
      </w:r>
      <w:r>
        <w:t>um</w:t>
      </w:r>
      <w:r w:rsidR="00082E93">
        <w:t xml:space="preserve"> (or equivalent Mac mouse action)</w:t>
      </w:r>
      <w:r>
        <w:t>.</w:t>
      </w:r>
    </w:p>
    <w:p w:rsidR="008030FC" w:rsidRDefault="008030FC" w:rsidP="008030FC">
      <w:pPr>
        <w:pStyle w:val="Bullet"/>
      </w:pPr>
      <w:r>
        <w:t>Change your selection by clicking on the new item you want to select (without Control or Shift keys).</w:t>
      </w:r>
    </w:p>
    <w:p w:rsidR="00F764C7" w:rsidRDefault="00F764C7" w:rsidP="00F764C7">
      <w:pPr>
        <w:pStyle w:val="Body"/>
      </w:pPr>
      <w:r>
        <w:t>In addition, there are two options:</w:t>
      </w:r>
    </w:p>
    <w:p w:rsidR="00F764C7" w:rsidRDefault="00F764C7" w:rsidP="00F764C7">
      <w:pPr>
        <w:pStyle w:val="HangingIndent"/>
      </w:pPr>
      <w:r w:rsidRPr="00596CF3">
        <w:rPr>
          <w:rStyle w:val="GUIWord"/>
        </w:rPr>
        <w:t>Order by:</w:t>
      </w:r>
      <w:r>
        <w:t xml:space="preserve">   </w:t>
      </w:r>
      <w:r>
        <w:tab/>
        <w:t xml:space="preserve">Use the drop down menu to choose the sort order for Spectra within </w:t>
      </w:r>
      <w:r w:rsidR="00082E93">
        <w:t>each node</w:t>
      </w:r>
      <w:r>
        <w:t>. The options are:</w:t>
      </w:r>
    </w:p>
    <w:p w:rsidR="00F764C7" w:rsidRDefault="00F764C7" w:rsidP="00F764C7">
      <w:pPr>
        <w:pStyle w:val="HangingIndent"/>
        <w:ind w:left="4111"/>
      </w:pPr>
      <w:r w:rsidRPr="00596CF3">
        <w:rPr>
          <w:rStyle w:val="GUIWord"/>
        </w:rPr>
        <w:t>Sampling date</w:t>
      </w:r>
      <w:r>
        <w:rPr>
          <w:rStyle w:val="GUIWord"/>
        </w:rPr>
        <w:t xml:space="preserve">   </w:t>
      </w:r>
      <w:r>
        <w:tab/>
        <w:t>The Spectra are sorted in increasing order of the date and time in the Acquisition Time Metadata Attribute.</w:t>
      </w:r>
    </w:p>
    <w:p w:rsidR="00F764C7" w:rsidRDefault="00F764C7" w:rsidP="00F764C7">
      <w:pPr>
        <w:pStyle w:val="HangingIndent"/>
        <w:ind w:left="4111"/>
      </w:pPr>
      <w:r w:rsidRPr="00596CF3">
        <w:rPr>
          <w:rStyle w:val="GUIWord"/>
        </w:rPr>
        <w:t>Filename</w:t>
      </w:r>
      <w:r>
        <w:rPr>
          <w:rStyle w:val="GUIWord"/>
        </w:rPr>
        <w:t xml:space="preserve">   </w:t>
      </w:r>
      <w:r>
        <w:tab/>
        <w:t>The Spectra are sorted in increasing alphabetical order of the string in the Filename Metadata Attribute.</w:t>
      </w:r>
    </w:p>
    <w:p w:rsidR="00F764C7" w:rsidRDefault="00F764C7" w:rsidP="00F764C7">
      <w:pPr>
        <w:pStyle w:val="HangingIndent"/>
        <w:ind w:left="4111"/>
      </w:pPr>
      <w:r w:rsidRPr="00596CF3">
        <w:rPr>
          <w:rStyle w:val="GUIWord"/>
        </w:rPr>
        <w:t>Insert order</w:t>
      </w:r>
      <w:r>
        <w:rPr>
          <w:rStyle w:val="GUIWord"/>
        </w:rPr>
        <w:t xml:space="preserve">   </w:t>
      </w:r>
      <w:r>
        <w:tab/>
        <w:t>The Spectra are sorted in increasing order of the date and time in the Loading Time Metadata Attribute.</w:t>
      </w:r>
    </w:p>
    <w:p w:rsidR="00355DEE" w:rsidRPr="00355DEE" w:rsidRDefault="00355DEE" w:rsidP="00355DEE">
      <w:pPr>
        <w:pStyle w:val="HangingIndent"/>
      </w:pPr>
      <w:r w:rsidRPr="00355DEE">
        <w:tab/>
        <w:t>Often these three orders are the same, or at least similar, so you may not notice any change of sequence.</w:t>
      </w:r>
    </w:p>
    <w:p w:rsidR="00F764C7" w:rsidRDefault="00F764C7" w:rsidP="00F764C7">
      <w:pPr>
        <w:pStyle w:val="HangingIndent"/>
      </w:pPr>
      <w:r w:rsidRPr="00F764C7">
        <w:rPr>
          <w:rStyle w:val="ActionButton"/>
        </w:rPr>
        <w:t> Refresh </w:t>
      </w:r>
      <w:r>
        <w:t xml:space="preserve">   </w:t>
      </w:r>
      <w:r>
        <w:tab/>
        <w:t xml:space="preserve">Click this button to cause the Hierarchy Tree to be reloaded from the database. Use this button if the operation you </w:t>
      </w:r>
      <w:r w:rsidR="00355DEE">
        <w:t>have just</w:t>
      </w:r>
      <w:r>
        <w:t xml:space="preserve"> perform</w:t>
      </w:r>
      <w:r w:rsidR="00355DEE">
        <w:t>ed</w:t>
      </w:r>
      <w:r>
        <w:t>, some background operation, or some other user has changed the database since this dialog box was opened.</w:t>
      </w:r>
    </w:p>
    <w:p w:rsidR="0053475F" w:rsidRPr="0053475F" w:rsidRDefault="0053475F" w:rsidP="0053475F">
      <w:pPr>
        <w:pStyle w:val="Heading2"/>
      </w:pPr>
      <w:bookmarkStart w:id="439" w:name="_Ref357695510"/>
      <w:bookmarkStart w:id="440" w:name="_Toc359579917"/>
      <w:r>
        <w:t>SQL Matching Strings</w:t>
      </w:r>
      <w:bookmarkEnd w:id="439"/>
      <w:bookmarkEnd w:id="440"/>
    </w:p>
    <w:p w:rsidR="0053475F" w:rsidRDefault="0053475F" w:rsidP="0053475F">
      <w:pPr>
        <w:pStyle w:val="Body"/>
      </w:pPr>
      <w:r>
        <w:t xml:space="preserve">When matching text strings, </w:t>
      </w:r>
      <w:r w:rsidR="00F52044">
        <w:t>SPECCHIO</w:t>
      </w:r>
      <w:r w:rsidRPr="00017673">
        <w:t xml:space="preserve"> uses </w:t>
      </w:r>
      <w:r>
        <w:t>the</w:t>
      </w:r>
      <w:r w:rsidRPr="00017673">
        <w:t xml:space="preserve"> LIKE clause</w:t>
      </w:r>
      <w:r w:rsidR="00082E93">
        <w:t xml:space="preserve"> on the</w:t>
      </w:r>
      <w:r w:rsidR="00082E93" w:rsidRPr="00082E93">
        <w:t xml:space="preserve"> </w:t>
      </w:r>
      <w:r w:rsidR="00082E93" w:rsidRPr="00017673">
        <w:t>MySQL Query</w:t>
      </w:r>
      <w:r w:rsidRPr="00017673">
        <w:t xml:space="preserve">. </w:t>
      </w:r>
      <w:r>
        <w:t xml:space="preserve">This SQL </w:t>
      </w:r>
      <w:r w:rsidR="00082E93">
        <w:t>clause</w:t>
      </w:r>
      <w:r>
        <w:t xml:space="preserve"> supports wildcard characters for matching variable strings.</w:t>
      </w:r>
    </w:p>
    <w:p w:rsidR="0053475F" w:rsidRPr="00017673" w:rsidRDefault="0053475F" w:rsidP="0053475F">
      <w:pPr>
        <w:pStyle w:val="Body"/>
      </w:pPr>
      <w:r w:rsidRPr="00017673">
        <w:t xml:space="preserve">Therefore, the following </w:t>
      </w:r>
      <w:r w:rsidR="00082E93">
        <w:t>are</w:t>
      </w:r>
      <w:r w:rsidRPr="00017673">
        <w:t xml:space="preserve"> supported</w:t>
      </w:r>
      <w:r>
        <w:t xml:space="preserve"> in most </w:t>
      </w:r>
      <w:r w:rsidR="00F52044">
        <w:t>SPECCHIO</w:t>
      </w:r>
      <w:r>
        <w:t xml:space="preserve"> searching or matching strings</w:t>
      </w:r>
      <w:r w:rsidRPr="00017673">
        <w:t>.</w:t>
      </w:r>
    </w:p>
    <w:p w:rsidR="0053475F" w:rsidRPr="00017673" w:rsidRDefault="0053475F" w:rsidP="0053475F">
      <w:pPr>
        <w:pStyle w:val="BulletFollowing"/>
        <w:ind w:left="1560" w:hanging="426"/>
      </w:pPr>
      <w:r w:rsidRPr="00082E93">
        <w:rPr>
          <w:rStyle w:val="Codeintext"/>
        </w:rPr>
        <w:t>%</w:t>
      </w:r>
      <w:r w:rsidRPr="00017673">
        <w:tab/>
        <w:t>Matches zero or more characters.</w:t>
      </w:r>
    </w:p>
    <w:p w:rsidR="0053475F" w:rsidRPr="00017673" w:rsidRDefault="0053475F" w:rsidP="0053475F">
      <w:pPr>
        <w:pStyle w:val="BulletFollowing"/>
        <w:ind w:left="1560" w:hanging="426"/>
      </w:pPr>
      <w:r w:rsidRPr="00082E93">
        <w:rPr>
          <w:rStyle w:val="Codeintext"/>
        </w:rPr>
        <w:t>_</w:t>
      </w:r>
      <w:r w:rsidRPr="00017673">
        <w:tab/>
        <w:t>Matches exactly one character.</w:t>
      </w:r>
    </w:p>
    <w:p w:rsidR="0053475F" w:rsidRDefault="0053475F" w:rsidP="0053475F">
      <w:pPr>
        <w:pStyle w:val="BulletFollowing"/>
        <w:ind w:left="1560" w:hanging="426"/>
      </w:pPr>
      <w:r w:rsidRPr="00082E93">
        <w:rPr>
          <w:rStyle w:val="Codeintext"/>
        </w:rPr>
        <w:t>\</w:t>
      </w:r>
      <w:r w:rsidRPr="00017673">
        <w:tab/>
        <w:t xml:space="preserve">Causes the next character to be matched. That is, </w:t>
      </w:r>
      <w:r w:rsidRPr="00082E93">
        <w:rPr>
          <w:rStyle w:val="Codeintext"/>
        </w:rPr>
        <w:t>\%</w:t>
      </w:r>
      <w:r w:rsidRPr="00017673">
        <w:t xml:space="preserve"> will match a % sign and </w:t>
      </w:r>
      <w:r w:rsidRPr="00082E93">
        <w:rPr>
          <w:rStyle w:val="Codeintext"/>
        </w:rPr>
        <w:t>\_</w:t>
      </w:r>
      <w:r w:rsidRPr="00017673">
        <w:t xml:space="preserve"> will match an underscore character.</w:t>
      </w:r>
    </w:p>
    <w:p w:rsidR="0053475F" w:rsidRPr="0053475F" w:rsidRDefault="0053475F" w:rsidP="0053475F">
      <w:pPr>
        <w:pStyle w:val="Note"/>
      </w:pPr>
      <w:r>
        <w:t>Note</w:t>
      </w:r>
      <w:r>
        <w:tab/>
        <w:t xml:space="preserve">There is just one case where Regular Expressions are used </w:t>
      </w:r>
      <w:r w:rsidR="005B7D51">
        <w:t>by SPECCHIO</w:t>
      </w:r>
      <w:r w:rsidR="005B7D51" w:rsidRPr="005B7D51">
        <w:t xml:space="preserve"> </w:t>
      </w:r>
      <w:r w:rsidR="005B7D51">
        <w:t xml:space="preserve">instead </w:t>
      </w:r>
      <w:r>
        <w:t>of SQL Matching Strings. This case is described separately.</w:t>
      </w:r>
    </w:p>
    <w:p w:rsidR="005077C8" w:rsidRDefault="005077C8" w:rsidP="005077C8">
      <w:pPr>
        <w:pStyle w:val="Heading2"/>
      </w:pPr>
      <w:bookmarkStart w:id="441" w:name="_Toc359579918"/>
      <w:r>
        <w:t>Entering Dates and Times</w:t>
      </w:r>
      <w:bookmarkEnd w:id="441"/>
    </w:p>
    <w:p w:rsidR="004F4C4C" w:rsidRDefault="00F52044" w:rsidP="004F4C4C">
      <w:pPr>
        <w:pStyle w:val="Body"/>
      </w:pPr>
      <w:r>
        <w:t>SPECCHIO</w:t>
      </w:r>
      <w:r w:rsidR="004F4C4C">
        <w:t xml:space="preserve"> uses a Date and Time selection dialog which is </w:t>
      </w:r>
      <w:r w:rsidR="00FF4CE5">
        <w:t>similar to</w:t>
      </w:r>
      <w:r w:rsidR="004F4C4C">
        <w:t xml:space="preserve"> many others. Here are a few tips </w:t>
      </w:r>
      <w:r w:rsidR="00277EAA">
        <w:t>for</w:t>
      </w:r>
      <w:r w:rsidR="004F4C4C">
        <w:t xml:space="preserve"> using it.</w:t>
      </w:r>
    </w:p>
    <w:bookmarkStart w:id="442" w:name="_Ref357162221"/>
    <w:p w:rsidR="00355DEE" w:rsidRPr="00082E93" w:rsidRDefault="00AE2F37" w:rsidP="00082E93">
      <w:pPr>
        <w:pStyle w:val="Figure"/>
      </w:pPr>
      <w:r>
        <w:pict>
          <v:group id="_x0000_s1106" editas="canvas" style="width:318.65pt;height:129.9pt;mso-position-horizontal-relative:char;mso-position-vertical-relative:line" coordorigin="2620,10056" coordsize="4905,1999">
            <o:lock v:ext="edit" aspectratio="t"/>
            <v:shape id="_x0000_s1105" type="#_x0000_t75" style="position:absolute;left:2620;top:10056;width:4905;height:1999" o:preferrelative="f">
              <v:fill o:detectmouseclick="t"/>
              <v:path o:extrusionok="t" o:connecttype="none"/>
              <o:lock v:ext="edit" text="t"/>
            </v:shape>
            <v:shape id="_x0000_s1107" type="#_x0000_t75" style="position:absolute;left:2742;top:10194;width:2661;height:1861">
              <v:imagedata r:id="rId43" o:title=""/>
            </v:shape>
            <v:roundrect id="_x0000_s1108" style="position:absolute;left:6047;top:10056;width:1247;height:589;v-text-anchor:middle" arcsize="10923f" fillcolor="#dbe5f1 [660]" strokecolor="#0070c0">
              <v:textbox style="mso-next-textbox:#_x0000_s1108" inset=".5mm,0,0">
                <w:txbxContent>
                  <w:p w:rsidR="004872A3" w:rsidRPr="00F95E13" w:rsidRDefault="004872A3">
                    <w:pPr>
                      <w:rPr>
                        <w:sz w:val="16"/>
                        <w:szCs w:val="16"/>
                      </w:rPr>
                    </w:pPr>
                    <w:r w:rsidRPr="00F95E13">
                      <w:rPr>
                        <w:sz w:val="16"/>
                        <w:szCs w:val="16"/>
                      </w:rPr>
                      <w:t>Down triangular arrow in the data input field</w:t>
                    </w:r>
                  </w:p>
                </w:txbxContent>
              </v:textbox>
              <o:callout v:ext="edit" minusy="t"/>
            </v:roundrect>
            <v:roundrect id="_x0000_s1109" style="position:absolute;left:6016;top:11316;width:1186;height:630;v-text-anchor:middle" arcsize="10923f" fillcolor="#dbe5f1 [660]" strokecolor="#0070c0">
              <v:textbox style="mso-next-textbox:#_x0000_s1109" inset=".5mm,0,0">
                <w:txbxContent>
                  <w:p w:rsidR="004872A3" w:rsidRPr="00F95E13" w:rsidRDefault="004872A3">
                    <w:pPr>
                      <w:rPr>
                        <w:sz w:val="16"/>
                        <w:szCs w:val="16"/>
                      </w:rPr>
                    </w:pPr>
                    <w:r w:rsidRPr="00F95E13">
                      <w:rPr>
                        <w:sz w:val="16"/>
                        <w:szCs w:val="16"/>
                      </w:rPr>
                      <w:t>Time selector up and down triangular arrows</w:t>
                    </w:r>
                  </w:p>
                </w:txbxContent>
              </v:textbox>
              <o:callout v:ext="edit" minusy="t"/>
            </v:roundrect>
            <v:shape id="_x0000_s1125" style="position:absolute;left:5301;top:10314;width:746;height:16" coordsize="970,20" path="m970,c634,6,298,13,,20e" filled="f" strokecolor="#0070c0">
              <v:stroke endarrow="open"/>
              <v:path arrowok="t"/>
            </v:shape>
            <v:shape id="_x0000_s1126" style="position:absolute;left:4354;top:11599;width:1662;height:247" coordsize="2159,320" path="m2159,c2159,,1079,160,,320e" filled="f" strokecolor="#0070c0">
              <v:stroke endarrow="open"/>
              <v:path arrowok="t"/>
            </v:shape>
            <w10:wrap type="none"/>
            <w10:anchorlock/>
          </v:group>
        </w:pict>
      </w:r>
    </w:p>
    <w:p w:rsidR="00A23C3C" w:rsidRDefault="00A23C3C" w:rsidP="00A23C3C">
      <w:pPr>
        <w:pStyle w:val="Caption"/>
      </w:pPr>
      <w:r>
        <w:t xml:space="preserve">Figure </w:t>
      </w:r>
      <w:fldSimple w:instr=" SEQ Figure \* ARABIC ">
        <w:r w:rsidR="00A92DD8">
          <w:rPr>
            <w:noProof/>
          </w:rPr>
          <w:t>22</w:t>
        </w:r>
      </w:fldSimple>
      <w:r>
        <w:t>: Date and Time picker dialog</w:t>
      </w:r>
      <w:bookmarkEnd w:id="442"/>
    </w:p>
    <w:p w:rsidR="004F4C4C" w:rsidRDefault="004F4C4C" w:rsidP="004F4C4C">
      <w:pPr>
        <w:pStyle w:val="Bullet"/>
      </w:pPr>
      <w:r>
        <w:t xml:space="preserve">Select </w:t>
      </w:r>
      <w:r w:rsidR="00FF4CE5">
        <w:t>the</w:t>
      </w:r>
      <w:r>
        <w:t xml:space="preserve"> Time first.</w:t>
      </w:r>
      <w:r w:rsidR="00355DEE">
        <w:t xml:space="preserve"> (</w:t>
      </w:r>
      <w:r w:rsidR="00FF4CE5">
        <w:t>Because s</w:t>
      </w:r>
      <w:r w:rsidR="00355DEE">
        <w:t>electing the Date closes the dialog.)</w:t>
      </w:r>
    </w:p>
    <w:p w:rsidR="00A23C3C" w:rsidRDefault="00A23C3C" w:rsidP="004F4C4C">
      <w:pPr>
        <w:pStyle w:val="Bullet"/>
      </w:pPr>
      <w:r>
        <w:t>To change the Hours, click on the hour number in the Date and Time Picker (it will not be highlighted and the cursor will not move, but trust me) and then click on the time selector up and down triangles to adjust the number. (You cannot type in the number directly.)</w:t>
      </w:r>
    </w:p>
    <w:p w:rsidR="00A23C3C" w:rsidRDefault="00A23C3C" w:rsidP="004F4C4C">
      <w:pPr>
        <w:pStyle w:val="Bullet"/>
      </w:pPr>
      <w:r>
        <w:t xml:space="preserve">To change Minutes and Seconds, </w:t>
      </w:r>
      <w:r w:rsidR="00355DEE">
        <w:t xml:space="preserve">do </w:t>
      </w:r>
      <w:r>
        <w:t>as for Hours.</w:t>
      </w:r>
    </w:p>
    <w:p w:rsidR="004F4C4C" w:rsidRDefault="004F4C4C" w:rsidP="004F4C4C">
      <w:pPr>
        <w:pStyle w:val="Bullet"/>
      </w:pPr>
      <w:r>
        <w:t xml:space="preserve">Clicking on the required Date closes the dialog box, </w:t>
      </w:r>
      <w:r w:rsidR="00A23C3C">
        <w:t xml:space="preserve">but </w:t>
      </w:r>
      <w:r>
        <w:t>only if the date is not already highlighted.</w:t>
      </w:r>
    </w:p>
    <w:p w:rsidR="00FF4CE5" w:rsidRDefault="004F4C4C" w:rsidP="00FF4CE5">
      <w:pPr>
        <w:pStyle w:val="Bullet"/>
      </w:pPr>
      <w:r>
        <w:t xml:space="preserve">If you do not want to change the date, click on the </w:t>
      </w:r>
      <w:r w:rsidR="00A23C3C">
        <w:t xml:space="preserve">down triangle in the data input field </w:t>
      </w:r>
      <w:r w:rsidR="00FF4CE5">
        <w:t>to close the date picker.</w:t>
      </w:r>
      <w:bookmarkStart w:id="443" w:name="_Toc355280367"/>
    </w:p>
    <w:p w:rsidR="006B4F6F" w:rsidRDefault="00A821AE" w:rsidP="00FF4CE5">
      <w:pPr>
        <w:pStyle w:val="Heading2"/>
      </w:pPr>
      <w:bookmarkStart w:id="444" w:name="_Ref358105086"/>
      <w:bookmarkStart w:id="445" w:name="_Ref358105089"/>
      <w:bookmarkStart w:id="446" w:name="_Ref359578676"/>
      <w:bookmarkStart w:id="447" w:name="_Toc359579919"/>
      <w:r>
        <w:t xml:space="preserve">Overview of </w:t>
      </w:r>
      <w:r w:rsidR="00F52044">
        <w:t>SPECCHIO</w:t>
      </w:r>
      <w:bookmarkEnd w:id="443"/>
      <w:bookmarkEnd w:id="444"/>
      <w:bookmarkEnd w:id="445"/>
      <w:r>
        <w:t xml:space="preserve"> Data Loading</w:t>
      </w:r>
      <w:bookmarkEnd w:id="446"/>
      <w:bookmarkEnd w:id="447"/>
    </w:p>
    <w:p w:rsidR="0096594F" w:rsidRDefault="00D0301C" w:rsidP="0096594F">
      <w:pPr>
        <w:pStyle w:val="Body"/>
      </w:pPr>
      <w:r>
        <w:t xml:space="preserve">The process of loading data into </w:t>
      </w:r>
      <w:r w:rsidR="00F52044">
        <w:t>SPECCHIO</w:t>
      </w:r>
      <w:r>
        <w:t xml:space="preserve"> involves a number of steps. Depending on your acquisition device, some of these steps may not be needed because the information is recorded by your device</w:t>
      </w:r>
      <w:r w:rsidR="0096594F">
        <w:t xml:space="preserve"> and uploaded with the </w:t>
      </w:r>
      <w:r w:rsidR="007F4F37">
        <w:t>Spectr</w:t>
      </w:r>
      <w:r w:rsidR="0096594F">
        <w:t>al data</w:t>
      </w:r>
      <w:r>
        <w:t>.</w:t>
      </w:r>
    </w:p>
    <w:p w:rsidR="00082E93" w:rsidRDefault="00082E93" w:rsidP="00082E93">
      <w:pPr>
        <w:pStyle w:val="HangingIndent"/>
      </w:pPr>
      <w:r w:rsidRPr="00082E93">
        <w:rPr>
          <w:rStyle w:val="Strong"/>
        </w:rPr>
        <w:t>Create a Campaign</w:t>
      </w:r>
      <w:r w:rsidRPr="00ED55EC">
        <w:rPr>
          <w:rStyle w:val="iEmphasis"/>
        </w:rPr>
        <w:tab/>
      </w:r>
      <w:r>
        <w:t xml:space="preserve">This establishes a name for your Campaign and sets up structures in the SPECCHIO database to receive the Campaign Spectra and other information. See section </w:t>
      </w:r>
      <w:fldSimple w:instr=" REF _Ref356551522 \r \h  \* MERGEFORMAT ">
        <w:r w:rsidR="00A92DD8" w:rsidRPr="00A92DD8">
          <w:rPr>
            <w:rStyle w:val="CrossReference"/>
          </w:rPr>
          <w:t>4.11</w:t>
        </w:r>
      </w:fldSimple>
      <w:r w:rsidRPr="00493D72">
        <w:rPr>
          <w:rStyle w:val="CrossReference"/>
        </w:rPr>
        <w:t xml:space="preserve"> </w:t>
      </w:r>
      <w:fldSimple w:instr=" REF _Ref356551524 \h  \* MERGEFORMAT ">
        <w:r w:rsidR="00A92DD8" w:rsidRPr="00A92DD8">
          <w:rPr>
            <w:rStyle w:val="CrossReference"/>
          </w:rPr>
          <w:t>Creating a new Campaign</w:t>
        </w:r>
      </w:fldSimple>
      <w:r>
        <w:t>.</w:t>
      </w:r>
    </w:p>
    <w:p w:rsidR="00082E93" w:rsidRDefault="00082E93" w:rsidP="00082E93">
      <w:pPr>
        <w:pStyle w:val="HangingIndent"/>
      </w:pPr>
      <w:r w:rsidRPr="00082E93">
        <w:rPr>
          <w:rStyle w:val="Strong"/>
        </w:rPr>
        <w:t>Load Campaign Data</w:t>
      </w:r>
      <w:r w:rsidRPr="00ED55EC">
        <w:rPr>
          <w:rStyle w:val="iEmphasis"/>
        </w:rPr>
        <w:tab/>
      </w:r>
      <w:r>
        <w:t xml:space="preserve">This examines the format of the Spectral data on your hard disk, parses its content from your hard disk and inserts into the SPECCHIO database. See section </w:t>
      </w:r>
      <w:fldSimple w:instr=" REF _Ref356551550 \r \h  \* MERGEFORMAT ">
        <w:r w:rsidR="00A92DD8" w:rsidRPr="00A92DD8">
          <w:rPr>
            <w:rStyle w:val="CrossReference"/>
          </w:rPr>
          <w:t>4.12</w:t>
        </w:r>
      </w:fldSimple>
      <w:r>
        <w:rPr>
          <w:rStyle w:val="CrossReference"/>
        </w:rPr>
        <w:t xml:space="preserve"> </w:t>
      </w:r>
      <w:fldSimple w:instr=" REF _Ref356551553 \h  \* MERGEFORMAT ">
        <w:r w:rsidR="00A92DD8" w:rsidRPr="00A92DD8">
          <w:rPr>
            <w:rStyle w:val="CrossReference"/>
          </w:rPr>
          <w:t>Loading Campaign Spectral Data</w:t>
        </w:r>
      </w:fldSimple>
      <w:r>
        <w:t>.</w:t>
      </w:r>
    </w:p>
    <w:p w:rsidR="00082E93" w:rsidRDefault="00082E93" w:rsidP="00082E93">
      <w:pPr>
        <w:pStyle w:val="HangingIndent"/>
      </w:pPr>
      <w:r w:rsidRPr="00082E93">
        <w:rPr>
          <w:rStyle w:val="Strong"/>
        </w:rPr>
        <w:t>Correct Acquisition Times to UTC</w:t>
      </w:r>
      <w:r w:rsidRPr="00ED55EC">
        <w:rPr>
          <w:rStyle w:val="iEmphasis"/>
        </w:rPr>
        <w:tab/>
      </w:r>
      <w:r>
        <w:t xml:space="preserve">SPECCHIO expects Acquisition Times to be UTC, but many devices record a local time. SPECCHIO provides a function to change local times to UTC. See section </w:t>
      </w:r>
      <w:fldSimple w:instr=" REF _Ref359333954 \r \h  \* MERGEFORMAT ">
        <w:r w:rsidR="00A92DD8" w:rsidRPr="00A92DD8">
          <w:rPr>
            <w:rStyle w:val="CrossReference"/>
          </w:rPr>
          <w:t>4.14</w:t>
        </w:r>
      </w:fldSimple>
      <w:r w:rsidRPr="00A821AE">
        <w:rPr>
          <w:rStyle w:val="CrossReference"/>
        </w:rPr>
        <w:t xml:space="preserve"> </w:t>
      </w:r>
      <w:fldSimple w:instr=" REF _Ref359333957 \h  \* MERGEFORMAT ">
        <w:r w:rsidR="00A92DD8" w:rsidRPr="00A92DD8">
          <w:rPr>
            <w:rStyle w:val="CrossReference"/>
          </w:rPr>
          <w:t>UTC Time Correction</w:t>
        </w:r>
      </w:fldSimple>
      <w:r>
        <w:t>.</w:t>
      </w:r>
    </w:p>
    <w:p w:rsidR="00082E93" w:rsidRDefault="00082E93" w:rsidP="00082E93">
      <w:pPr>
        <w:pStyle w:val="HangingIndent"/>
      </w:pPr>
      <w:r w:rsidRPr="00082E93">
        <w:rPr>
          <w:rStyle w:val="Strong"/>
        </w:rPr>
        <w:t>Add Target-Reference Links</w:t>
      </w:r>
      <w:r w:rsidRPr="00ED55EC">
        <w:rPr>
          <w:rStyle w:val="iEmphasis"/>
        </w:rPr>
        <w:tab/>
      </w:r>
      <w:r>
        <w:t xml:space="preserve">For acquisition devices which do not put this information into the Spectral files, you will need to enter this information manually. See section </w:t>
      </w:r>
      <w:fldSimple w:instr=" REF _Ref356553971 \r \h  \* MERGEFORMAT ">
        <w:r w:rsidR="00A92DD8" w:rsidRPr="00A92DD8">
          <w:rPr>
            <w:rStyle w:val="CrossReference"/>
          </w:rPr>
          <w:t>4.15</w:t>
        </w:r>
      </w:fldSimple>
      <w:r w:rsidRPr="000E3E59">
        <w:rPr>
          <w:rStyle w:val="CrossReference"/>
        </w:rPr>
        <w:t xml:space="preserve"> </w:t>
      </w:r>
      <w:fldSimple w:instr=" REF _Ref356553971 \h  \* MERGEFORMAT ">
        <w:r w:rsidR="00A92DD8" w:rsidRPr="00A92DD8">
          <w:rPr>
            <w:rStyle w:val="CrossReference"/>
          </w:rPr>
          <w:t>Manag</w:t>
        </w:r>
        <w:ins w:id="448" w:author="Peter Roberts" w:date="2013-05-08T09:19:00Z">
          <w:r w:rsidR="00A92DD8" w:rsidRPr="00A92DD8">
            <w:rPr>
              <w:rStyle w:val="CrossReference"/>
            </w:rPr>
            <w:t xml:space="preserve">ing </w:t>
          </w:r>
        </w:ins>
        <w:r w:rsidR="00A92DD8" w:rsidRPr="00A92DD8">
          <w:rPr>
            <w:rStyle w:val="CrossReference"/>
          </w:rPr>
          <w:t>Target-Reference Links</w:t>
        </w:r>
      </w:fldSimple>
      <w:r>
        <w:t>.</w:t>
      </w:r>
    </w:p>
    <w:p w:rsidR="00082E93" w:rsidRDefault="00082E93" w:rsidP="00082E93">
      <w:pPr>
        <w:pStyle w:val="HangingIndent"/>
      </w:pPr>
      <w:r w:rsidRPr="00082E93">
        <w:rPr>
          <w:rStyle w:val="Strong"/>
        </w:rPr>
        <w:t>Complete Metadata upload</w:t>
      </w:r>
      <w:r w:rsidRPr="00ED55EC">
        <w:rPr>
          <w:rStyle w:val="iEmphasis"/>
        </w:rPr>
        <w:tab/>
      </w:r>
      <w:r>
        <w:t xml:space="preserve">The Spectral Metadata that was not included in the Spectral files must be uploaded, either from an Excel file or manually entered using SPECCHIO’s Metadata editor. See sections </w:t>
      </w:r>
      <w:fldSimple w:instr=" REF _Ref357586671 \r \h  \* MERGEFORMAT ">
        <w:r w:rsidR="00A92DD8" w:rsidRPr="00A92DD8">
          <w:rPr>
            <w:rStyle w:val="CrossReference"/>
          </w:rPr>
          <w:t>4.16</w:t>
        </w:r>
      </w:fldSimple>
      <w:r w:rsidRPr="00DF74A9">
        <w:rPr>
          <w:rStyle w:val="CrossReference"/>
        </w:rPr>
        <w:t xml:space="preserve"> </w:t>
      </w:r>
      <w:fldSimple w:instr=" REF _Ref357586671 \h  \* MERGEFORMAT ">
        <w:ins w:id="449" w:author="Peter" w:date="2013-05-08T09:19:00Z">
          <w:r w:rsidR="00A92DD8" w:rsidRPr="00A92DD8">
            <w:rPr>
              <w:rStyle w:val="CrossReference"/>
            </w:rPr>
            <w:t xml:space="preserve">Displaying and </w:t>
          </w:r>
        </w:ins>
        <w:r w:rsidR="00A92DD8" w:rsidRPr="00A92DD8">
          <w:rPr>
            <w:rStyle w:val="CrossReference"/>
          </w:rPr>
          <w:t>Editing Metadata</w:t>
        </w:r>
      </w:fldSimple>
      <w:r>
        <w:t xml:space="preserve"> and </w:t>
      </w:r>
      <w:fldSimple w:instr=" REF _Ref356551623 \r \h  \* MERGEFORMAT ">
        <w:r w:rsidR="00A92DD8" w:rsidRPr="00A92DD8">
          <w:rPr>
            <w:rStyle w:val="CrossReference"/>
          </w:rPr>
          <w:t>4.17</w:t>
        </w:r>
      </w:fldSimple>
      <w:r w:rsidRPr="00493D72">
        <w:rPr>
          <w:rStyle w:val="CrossReference"/>
        </w:rPr>
        <w:t xml:space="preserve"> </w:t>
      </w:r>
      <w:fldSimple w:instr=" REF _Ref356551635 \h  \* MERGEFORMAT ">
        <w:r w:rsidR="00A92DD8" w:rsidRPr="00A92DD8">
          <w:rPr>
            <w:rStyle w:val="CrossReference"/>
          </w:rPr>
          <w:t>Uploading Metadata from Excel files</w:t>
        </w:r>
      </w:fldSimple>
    </w:p>
    <w:p w:rsidR="00082E93" w:rsidRDefault="00082E93" w:rsidP="00082E93">
      <w:pPr>
        <w:pStyle w:val="HangingIndent"/>
      </w:pPr>
      <w:r w:rsidRPr="00082E93">
        <w:rPr>
          <w:rStyle w:val="Strong"/>
        </w:rPr>
        <w:t>Calculate Sun Angles</w:t>
      </w:r>
      <w:r w:rsidRPr="00ED55EC">
        <w:rPr>
          <w:rStyle w:val="iEmphasis"/>
        </w:rPr>
        <w:tab/>
      </w:r>
      <w:r>
        <w:t xml:space="preserve">SPECCHIO provides a function to calculate sun angles based on the UTC date and time of the Spectrum acquisition and the latitude and longitude of the acquisition location and to write them into the Spectra Metadata. See section </w:t>
      </w:r>
      <w:fldSimple w:instr=" REF _Ref356551679 \r \h  \* MERGEFORMAT ">
        <w:r w:rsidR="00A92DD8" w:rsidRPr="00A92DD8">
          <w:rPr>
            <w:rStyle w:val="CrossReference"/>
          </w:rPr>
          <w:t>4.18</w:t>
        </w:r>
      </w:fldSimple>
      <w:r w:rsidRPr="00493D72">
        <w:rPr>
          <w:rStyle w:val="CrossReference"/>
        </w:rPr>
        <w:t xml:space="preserve"> </w:t>
      </w:r>
      <w:fldSimple w:instr=" REF _Ref356551679 \h  \* MERGEFORMAT ">
        <w:r w:rsidR="00A92DD8" w:rsidRPr="00A92DD8">
          <w:rPr>
            <w:rStyle w:val="CrossReference"/>
          </w:rPr>
          <w:t>Calculation of Sun Angles</w:t>
        </w:r>
      </w:fldSimple>
      <w:r>
        <w:t>.</w:t>
      </w:r>
    </w:p>
    <w:p w:rsidR="00082E93" w:rsidRDefault="00082E93" w:rsidP="00082E93">
      <w:pPr>
        <w:pStyle w:val="HangingIndent"/>
      </w:pPr>
      <w:r w:rsidRPr="00082E93">
        <w:rPr>
          <w:rStyle w:val="Strong"/>
        </w:rPr>
        <w:t>Calculate Goniometer Angles</w:t>
      </w:r>
      <w:r w:rsidRPr="00ED55EC">
        <w:rPr>
          <w:rStyle w:val="iEmphasis"/>
        </w:rPr>
        <w:tab/>
      </w:r>
      <w:r>
        <w:t xml:space="preserve">If you have used a supported goniometer and collected the Spectra in the correct sequence, SPECCHIO provides a function to calculate the Sensor orientation parameters and write them into the Spectra Metadata. See section </w:t>
      </w:r>
      <w:fldSimple w:instr=" REF _Ref157353485 \r \h  \* MERGEFORMAT ">
        <w:r w:rsidR="00A92DD8" w:rsidRPr="00A92DD8">
          <w:rPr>
            <w:rStyle w:val="CrossReference"/>
          </w:rPr>
          <w:t>4.19</w:t>
        </w:r>
      </w:fldSimple>
      <w:r w:rsidRPr="00493D72">
        <w:rPr>
          <w:rStyle w:val="CrossReference"/>
        </w:rPr>
        <w:t xml:space="preserve"> </w:t>
      </w:r>
      <w:fldSimple w:instr=" REF _Ref157353485 \h  \* MERGEFORMAT ">
        <w:r w:rsidR="00A92DD8" w:rsidRPr="00A92DD8">
          <w:rPr>
            <w:rStyle w:val="CrossReference"/>
          </w:rPr>
          <w:t>Calculation of Goniometer Angles</w:t>
        </w:r>
      </w:fldSimple>
      <w:r>
        <w:t>.</w:t>
      </w:r>
    </w:p>
    <w:p w:rsidR="00D0301C" w:rsidRPr="00D0301C" w:rsidRDefault="00493D72" w:rsidP="00493D72">
      <w:pPr>
        <w:pStyle w:val="Body"/>
      </w:pPr>
      <w:r>
        <w:t>After these steps, you</w:t>
      </w:r>
      <w:r w:rsidR="000E3E59">
        <w:t>r</w:t>
      </w:r>
      <w:r>
        <w:t xml:space="preserve"> Campaign’s </w:t>
      </w:r>
      <w:r w:rsidR="007F4F37">
        <w:t>Spectr</w:t>
      </w:r>
      <w:r>
        <w:t xml:space="preserve">al data is </w:t>
      </w:r>
      <w:r w:rsidR="000E3E59">
        <w:t xml:space="preserve">complete and </w:t>
      </w:r>
      <w:r>
        <w:t>ready for use</w:t>
      </w:r>
      <w:r w:rsidR="00D0645C">
        <w:t xml:space="preserve">, </w:t>
      </w:r>
      <w:r w:rsidR="000E3E59">
        <w:t>export</w:t>
      </w:r>
      <w:r w:rsidR="00082E93">
        <w:t>ing</w:t>
      </w:r>
      <w:r w:rsidR="00D0645C">
        <w:t xml:space="preserve"> or publishing to ANDS</w:t>
      </w:r>
      <w:r>
        <w:t>.</w:t>
      </w:r>
    </w:p>
    <w:p w:rsidR="002A0FFE" w:rsidRPr="00084655" w:rsidRDefault="002A0FFE" w:rsidP="00BA3445">
      <w:pPr>
        <w:pStyle w:val="Heading2"/>
      </w:pPr>
      <w:bookmarkStart w:id="450" w:name="_Toc355280368"/>
      <w:bookmarkStart w:id="451" w:name="_Ref356551522"/>
      <w:bookmarkStart w:id="452" w:name="_Ref356551524"/>
      <w:bookmarkStart w:id="453" w:name="_Ref359334186"/>
      <w:bookmarkStart w:id="454" w:name="_Ref359334189"/>
      <w:bookmarkStart w:id="455" w:name="_Toc359579920"/>
      <w:r w:rsidRPr="00084655">
        <w:t xml:space="preserve">Creating a new </w:t>
      </w:r>
      <w:bookmarkEnd w:id="425"/>
      <w:bookmarkEnd w:id="426"/>
      <w:r w:rsidRPr="00084655">
        <w:t>Campaign</w:t>
      </w:r>
      <w:bookmarkEnd w:id="431"/>
      <w:bookmarkEnd w:id="450"/>
      <w:bookmarkEnd w:id="451"/>
      <w:bookmarkEnd w:id="452"/>
      <w:bookmarkEnd w:id="453"/>
      <w:bookmarkEnd w:id="454"/>
      <w:bookmarkEnd w:id="455"/>
    </w:p>
    <w:tbl>
      <w:tblPr>
        <w:tblStyle w:val="Instructions"/>
        <w:tblW w:w="0" w:type="auto"/>
        <w:tblLook w:val="04A0"/>
      </w:tblPr>
      <w:tblGrid>
        <w:gridCol w:w="8862"/>
      </w:tblGrid>
      <w:tr w:rsidR="0096594F" w:rsidTr="0096594F">
        <w:trPr>
          <w:cnfStyle w:val="100000000000"/>
        </w:trPr>
        <w:tc>
          <w:tcPr>
            <w:cnfStyle w:val="000000000100"/>
            <w:tcW w:w="9571" w:type="dxa"/>
          </w:tcPr>
          <w:p w:rsidR="0096594F" w:rsidRPr="00084655" w:rsidRDefault="0096594F" w:rsidP="0096594F">
            <w:pPr>
              <w:pStyle w:val="ProcessStep"/>
            </w:pPr>
            <w:r>
              <w:t>S</w:t>
            </w:r>
            <w:r w:rsidRPr="00084655">
              <w:t xml:space="preserve">elect </w:t>
            </w:r>
            <w:r w:rsidRPr="00D23C16">
              <w:rPr>
                <w:rStyle w:val="GUIWord"/>
              </w:rPr>
              <w:t>Data Input</w:t>
            </w:r>
            <w:r w:rsidRPr="00084655">
              <w:t xml:space="preserve"> </w:t>
            </w:r>
            <w:r>
              <w:t xml:space="preserve">and </w:t>
            </w:r>
            <w:r w:rsidRPr="00D23C16">
              <w:rPr>
                <w:rStyle w:val="GUIWord"/>
              </w:rPr>
              <w:t>Create new campaign</w:t>
            </w:r>
            <w:r w:rsidRPr="00084655">
              <w:t xml:space="preserve"> </w:t>
            </w:r>
            <w:r>
              <w:t>from the Main Window menus</w:t>
            </w:r>
            <w:r w:rsidRPr="00084655">
              <w:t>. This brings up the new Campaign dialog.</w:t>
            </w:r>
          </w:p>
          <w:p w:rsidR="0096594F" w:rsidRPr="00084655" w:rsidRDefault="005844B5" w:rsidP="0096594F">
            <w:pPr>
              <w:pStyle w:val="Figure"/>
            </w:pPr>
            <w:r>
              <w:rPr>
                <w:lang w:val="en-AU"/>
              </w:rPr>
              <w:drawing>
                <wp:inline distT="0" distB="0" distL="0" distR="0">
                  <wp:extent cx="2327231" cy="873456"/>
                  <wp:effectExtent l="0" t="19050" r="73069" b="59994"/>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srcRect/>
                          <a:stretch>
                            <a:fillRect/>
                          </a:stretch>
                        </pic:blipFill>
                        <pic:spPr bwMode="auto">
                          <a:xfrm>
                            <a:off x="0" y="0"/>
                            <a:ext cx="2336009" cy="87675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96594F" w:rsidRPr="00084655" w:rsidRDefault="0096594F" w:rsidP="0096594F">
            <w:pPr>
              <w:pStyle w:val="Caption"/>
            </w:pPr>
            <w:bookmarkStart w:id="456" w:name="_Ref130604624"/>
            <w:r w:rsidRPr="00084655">
              <w:t xml:space="preserve">Figure </w:t>
            </w:r>
            <w:fldSimple w:instr=" SEQ Figure \* ARABIC ">
              <w:r w:rsidR="00A92DD8">
                <w:rPr>
                  <w:noProof/>
                </w:rPr>
                <w:t>23</w:t>
              </w:r>
            </w:fldSimple>
            <w:bookmarkEnd w:id="456"/>
            <w:r w:rsidRPr="00084655">
              <w:t>: New Campaign dialog</w:t>
            </w:r>
          </w:p>
          <w:p w:rsidR="0096594F" w:rsidRPr="00084655" w:rsidRDefault="0096594F" w:rsidP="0096594F">
            <w:pPr>
              <w:pStyle w:val="ProcessStep"/>
            </w:pPr>
            <w:r>
              <w:t>Enter the name you have selected for this</w:t>
            </w:r>
            <w:r w:rsidRPr="00084655">
              <w:t xml:space="preserve"> </w:t>
            </w:r>
            <w:r>
              <w:t>C</w:t>
            </w:r>
            <w:r w:rsidRPr="00084655">
              <w:t>ampaign</w:t>
            </w:r>
            <w:r>
              <w:t xml:space="preserve">. The maximum length is </w:t>
            </w:r>
            <w:r w:rsidRPr="00084655">
              <w:t>45 characters.</w:t>
            </w:r>
          </w:p>
          <w:p w:rsidR="0096594F" w:rsidRDefault="0096594F" w:rsidP="0096594F">
            <w:pPr>
              <w:pStyle w:val="ProcessStep"/>
            </w:pPr>
            <w:ins w:id="457" w:author="Peter" w:date="2013-05-08T09:19:00Z">
              <w:r w:rsidRPr="00084655">
                <w:t xml:space="preserve">To set the </w:t>
              </w:r>
              <w:r w:rsidRPr="00D23C16">
                <w:rPr>
                  <w:rStyle w:val="GUIWord"/>
                </w:rPr>
                <w:t xml:space="preserve">Main </w:t>
              </w:r>
            </w:ins>
            <w:r w:rsidR="00082E93">
              <w:rPr>
                <w:rStyle w:val="GUIWord"/>
              </w:rPr>
              <w:t>directory:</w:t>
            </w:r>
            <w:r w:rsidR="00082E93" w:rsidRPr="00082E93">
              <w:t xml:space="preserve"> field</w:t>
            </w:r>
            <w:ins w:id="458" w:author="Peter" w:date="2013-05-08T09:19:00Z">
              <w:r>
                <w:t>,</w:t>
              </w:r>
              <w:r w:rsidRPr="00084655">
                <w:t xml:space="preserve"> select the </w:t>
              </w:r>
            </w:ins>
            <w:r w:rsidRPr="00653690">
              <w:rPr>
                <w:rStyle w:val="ActionButton"/>
              </w:rPr>
              <w:t> </w:t>
            </w:r>
            <w:ins w:id="459" w:author="Peter" w:date="2013-05-08T09:19:00Z">
              <w:r w:rsidRPr="00D23C16">
                <w:rPr>
                  <w:rStyle w:val="ActionButton"/>
                </w:rPr>
                <w:t>Browse</w:t>
              </w:r>
            </w:ins>
            <w:r>
              <w:rPr>
                <w:rStyle w:val="ActionButton"/>
              </w:rPr>
              <w:t> </w:t>
            </w:r>
            <w:ins w:id="460" w:author="Peter" w:date="2013-05-08T09:19:00Z">
              <w:r w:rsidRPr="00084655">
                <w:t xml:space="preserve"> button </w:t>
              </w:r>
              <w:r>
                <w:t>to display</w:t>
              </w:r>
              <w:r w:rsidRPr="00084655">
                <w:t xml:space="preserve"> a </w:t>
              </w:r>
            </w:ins>
            <w:r w:rsidR="00EE5F6F">
              <w:t>folder</w:t>
            </w:r>
            <w:ins w:id="461" w:author="Peter" w:date="2013-05-08T09:19:00Z">
              <w:r w:rsidRPr="00084655">
                <w:t xml:space="preserve"> tree. </w:t>
              </w:r>
            </w:ins>
          </w:p>
          <w:p w:rsidR="0096594F" w:rsidRDefault="0096594F" w:rsidP="00082E93">
            <w:pPr>
              <w:pStyle w:val="ProcessStepFollow"/>
            </w:pPr>
            <w:r w:rsidRPr="00084655">
              <w:t xml:space="preserve">The </w:t>
            </w:r>
            <w:r w:rsidRPr="00D23C16">
              <w:rPr>
                <w:rStyle w:val="GUIWord"/>
              </w:rPr>
              <w:t xml:space="preserve">Main </w:t>
            </w:r>
            <w:r w:rsidR="00082E93">
              <w:rPr>
                <w:rStyle w:val="GUIWord"/>
              </w:rPr>
              <w:t>directory:</w:t>
            </w:r>
            <w:r w:rsidRPr="00084655">
              <w:t xml:space="preserve"> path is a file system pathname pointing to the </w:t>
            </w:r>
            <w:r w:rsidR="00EE5F6F">
              <w:t>folder</w:t>
            </w:r>
            <w:r w:rsidRPr="00084655">
              <w:t xml:space="preserve"> that contains all hierarchies and </w:t>
            </w:r>
            <w:del w:id="462" w:author="Peter Roberts" w:date="2013-05-08T09:19:00Z">
              <w:r w:rsidRPr="00084655">
                <w:delText>spectra of this study.</w:delText>
              </w:r>
            </w:del>
            <w:ins w:id="463" w:author="Peter Roberts" w:date="2013-05-08T09:19:00Z">
              <w:r>
                <w:t>S</w:t>
              </w:r>
              <w:r w:rsidRPr="00084655">
                <w:t xml:space="preserve">pectra </w:t>
              </w:r>
              <w:r>
                <w:t>for this Campaign</w:t>
              </w:r>
              <w:r w:rsidRPr="00084655">
                <w:t>.</w:t>
              </w:r>
              <w:r>
                <w:t xml:space="preserve"> When you load Spectral data, it will be loaded from this </w:t>
              </w:r>
            </w:ins>
            <w:r w:rsidR="00EE5F6F">
              <w:t>folder</w:t>
            </w:r>
            <w:ins w:id="464" w:author="Peter Roberts" w:date="2013-05-08T09:19:00Z">
              <w:r>
                <w:t>. Navigate to the required path on your hard disk.</w:t>
              </w:r>
            </w:ins>
            <w:r>
              <w:t xml:space="preserve"> (W</w:t>
            </w:r>
            <w:r w:rsidRPr="00084655">
              <w:t>hen using a UNIX system you may have</w:t>
            </w:r>
            <w:r>
              <w:t xml:space="preserve"> to enter a dot as filename – see </w:t>
            </w:r>
            <w:r w:rsidR="00D63F99">
              <w:t>section</w:t>
            </w:r>
            <w:r w:rsidR="0033520F">
              <w:t xml:space="preserve"> </w:t>
            </w:r>
            <w:fldSimple w:instr=" REF _Ref358393092 \r \h  \* MERGEFORMAT ">
              <w:r w:rsidR="00A92DD8" w:rsidRPr="00A92DD8">
                <w:rPr>
                  <w:rStyle w:val="CrossReference"/>
                </w:rPr>
                <w:t>4.2</w:t>
              </w:r>
            </w:fldSimple>
            <w:r w:rsidR="0033520F" w:rsidRPr="0033520F">
              <w:rPr>
                <w:rStyle w:val="CrossReference"/>
              </w:rPr>
              <w:t xml:space="preserve"> </w:t>
            </w:r>
            <w:fldSimple w:instr=" REF _Ref358393095 \h  \* MERGEFORMAT ">
              <w:r w:rsidR="00A92DD8" w:rsidRPr="00A92DD8">
                <w:rPr>
                  <w:rStyle w:val="CrossReference"/>
                </w:rPr>
                <w:t>Unix Operation</w:t>
              </w:r>
            </w:fldSimple>
            <w:r>
              <w:t>.</w:t>
            </w:r>
            <w:r w:rsidRPr="00084655">
              <w:t>)</w:t>
            </w:r>
          </w:p>
          <w:p w:rsidR="006B299A" w:rsidRDefault="0096594F" w:rsidP="0096594F">
            <w:pPr>
              <w:pStyle w:val="ProcessStep"/>
            </w:pPr>
            <w:r w:rsidRPr="00084655">
              <w:t xml:space="preserve">Click </w:t>
            </w:r>
            <w:r w:rsidRPr="00DF6BD7">
              <w:rPr>
                <w:rStyle w:val="ActionButton"/>
              </w:rPr>
              <w:t> </w:t>
            </w:r>
            <w:r w:rsidRPr="00D23C16">
              <w:rPr>
                <w:rStyle w:val="ActionButton"/>
              </w:rPr>
              <w:t>Create</w:t>
            </w:r>
            <w:r>
              <w:rPr>
                <w:rStyle w:val="ActionButton"/>
              </w:rPr>
              <w:t> </w:t>
            </w:r>
            <w:r w:rsidRPr="00084655">
              <w:t xml:space="preserve"> to create the new</w:t>
            </w:r>
            <w:del w:id="465" w:author="Peter Roberts" w:date="2013-05-08T09:19:00Z">
              <w:r w:rsidRPr="00084655">
                <w:delText>,</w:delText>
              </w:r>
            </w:del>
            <w:r>
              <w:t xml:space="preserve"> empty </w:t>
            </w:r>
            <w:del w:id="466" w:author="Peter Roberts" w:date="2013-05-08T09:19:00Z">
              <w:r>
                <w:delText>campaign on</w:delText>
              </w:r>
            </w:del>
            <w:ins w:id="467" w:author="Peter Roberts" w:date="2013-05-08T09:19:00Z">
              <w:r>
                <w:t>Campaign in</w:t>
              </w:r>
            </w:ins>
            <w:r w:rsidR="006B299A">
              <w:t xml:space="preserve"> the database.</w:t>
            </w:r>
          </w:p>
          <w:p w:rsidR="0096594F" w:rsidRPr="00084655" w:rsidRDefault="0096594F" w:rsidP="0096594F">
            <w:pPr>
              <w:pStyle w:val="ProcessStep"/>
              <w:rPr>
                <w:del w:id="468" w:author="Peter Roberts" w:date="2013-05-08T09:19:00Z"/>
              </w:rPr>
            </w:pPr>
            <w:r w:rsidRPr="00084655">
              <w:t xml:space="preserve">A message box will appear once the </w:t>
            </w:r>
            <w:del w:id="469" w:author="Peter Roberts" w:date="2013-05-08T09:19:00Z">
              <w:r w:rsidRPr="00084655">
                <w:delText>campaign</w:delText>
              </w:r>
            </w:del>
            <w:ins w:id="470" w:author="Peter Roberts" w:date="2013-05-08T09:19:00Z">
              <w:r>
                <w:t>C</w:t>
              </w:r>
              <w:r w:rsidRPr="00084655">
                <w:t>ampaign</w:t>
              </w:r>
            </w:ins>
            <w:r w:rsidRPr="00084655">
              <w:t xml:space="preserve"> has been successfully created.</w:t>
            </w:r>
          </w:p>
          <w:p w:rsidR="0096594F" w:rsidRDefault="0096594F" w:rsidP="0096594F">
            <w:pPr>
              <w:pStyle w:val="ProcessStep"/>
            </w:pPr>
            <w:del w:id="471" w:author="Peter Roberts" w:date="2013-05-08T09:19:00Z">
              <w:r w:rsidRPr="00084655">
                <w:delText xml:space="preserve">Note </w:delText>
              </w:r>
              <w:r>
                <w:tab/>
                <w:delText>T</w:delText>
              </w:r>
              <w:r w:rsidRPr="00084655">
                <w:delText xml:space="preserve">here is no check if a campaign of the same name already exists. It is technically </w:delText>
              </w:r>
              <w:r>
                <w:delText>feasible</w:delText>
              </w:r>
            </w:del>
            <w:ins w:id="472" w:author="Peter Roberts" w:date="2013-05-08T09:19:00Z">
              <w:r>
                <w:t xml:space="preserve"> Click </w:t>
              </w:r>
              <w:r w:rsidRPr="000874EE">
                <w:rPr>
                  <w:rStyle w:val="ActionButton"/>
                </w:rPr>
                <w:t> OK </w:t>
              </w:r>
            </w:ins>
            <w:r>
              <w:t xml:space="preserve"> to </w:t>
            </w:r>
            <w:del w:id="473" w:author="Peter Roberts" w:date="2013-05-08T09:19:00Z">
              <w:r w:rsidRPr="00084655">
                <w:delText>have two campaigns named the same. However,</w:delText>
              </w:r>
            </w:del>
            <w:ins w:id="474" w:author="Peter Roberts" w:date="2013-05-08T09:19:00Z">
              <w:r>
                <w:t>close</w:t>
              </w:r>
            </w:ins>
            <w:r>
              <w:t xml:space="preserve"> it</w:t>
            </w:r>
            <w:del w:id="475" w:author="Peter Roberts" w:date="2013-05-08T09:19:00Z">
              <w:r w:rsidRPr="00084655">
                <w:delText xml:space="preserve"> is suggested to check on existing campaigns to avoid multiple campaigns with identical names. </w:delText>
              </w:r>
            </w:del>
            <w:ins w:id="476" w:author="Peter Roberts" w:date="2013-05-08T09:19:00Z">
              <w:r>
                <w:t>.</w:t>
              </w:r>
            </w:ins>
          </w:p>
          <w:p w:rsidR="0096594F" w:rsidRDefault="0096594F" w:rsidP="006B299A">
            <w:pPr>
              <w:pStyle w:val="ProcessStep"/>
            </w:pPr>
            <w:del w:id="477" w:author="Peter Roberts" w:date="2013-05-08T09:19:00Z">
              <w:r w:rsidRPr="00084655">
                <w:delText xml:space="preserve">No automatic loading of </w:delText>
              </w:r>
            </w:del>
            <w:r w:rsidR="006B299A">
              <w:t xml:space="preserve">Click </w:t>
            </w:r>
            <w:r w:rsidR="006B299A" w:rsidRPr="006B299A">
              <w:rPr>
                <w:rStyle w:val="ActionButton"/>
              </w:rPr>
              <w:t> Cancel </w:t>
            </w:r>
            <w:r w:rsidR="006B299A">
              <w:t xml:space="preserve"> to close the Campaign creation dialog.</w:t>
            </w:r>
          </w:p>
        </w:tc>
      </w:tr>
    </w:tbl>
    <w:p w:rsidR="00893B8C" w:rsidRPr="00084655" w:rsidRDefault="00893B8C" w:rsidP="00893B8C">
      <w:pPr>
        <w:pStyle w:val="Note"/>
        <w:rPr>
          <w:ins w:id="478" w:author="Peter Roberts" w:date="2013-05-08T09:19:00Z"/>
        </w:rPr>
      </w:pPr>
      <w:ins w:id="479" w:author="Peter Roberts" w:date="2013-05-08T09:19:00Z">
        <w:r w:rsidRPr="00084655">
          <w:t xml:space="preserve">Note </w:t>
        </w:r>
        <w:r>
          <w:tab/>
        </w:r>
      </w:ins>
      <w:r w:rsidR="00C671CF">
        <w:t xml:space="preserve">It is not advisable to have two Campaigns with the same name. </w:t>
      </w:r>
      <w:ins w:id="480" w:author="Peter Roberts" w:date="2013-05-08T09:19:00Z">
        <w:r>
          <w:t>T</w:t>
        </w:r>
        <w:r w:rsidRPr="00084655">
          <w:t xml:space="preserve">here is no check </w:t>
        </w:r>
      </w:ins>
      <w:r>
        <w:t>for the existence o</w:t>
      </w:r>
      <w:ins w:id="481" w:author="Peter Roberts" w:date="2013-05-08T09:19:00Z">
        <w:r w:rsidRPr="00084655">
          <w:t>f a Campaign of the same name</w:t>
        </w:r>
      </w:ins>
      <w:r w:rsidR="006B299A">
        <w:t xml:space="preserve">, so </w:t>
      </w:r>
      <w:r w:rsidR="0033520F">
        <w:t xml:space="preserve">please </w:t>
      </w:r>
      <w:r w:rsidR="006B299A">
        <w:t>c</w:t>
      </w:r>
      <w:ins w:id="482" w:author="Peter Roberts" w:date="2013-05-08T09:19:00Z">
        <w:r w:rsidRPr="00084655">
          <w:t xml:space="preserve">heck </w:t>
        </w:r>
      </w:ins>
      <w:r>
        <w:t xml:space="preserve">the </w:t>
      </w:r>
      <w:r w:rsidR="006B299A">
        <w:t xml:space="preserve">names of the </w:t>
      </w:r>
      <w:ins w:id="483" w:author="Peter Roberts" w:date="2013-05-08T09:19:00Z">
        <w:r>
          <w:t>e</w:t>
        </w:r>
        <w:r w:rsidRPr="00084655">
          <w:t xml:space="preserve">xisting Campaigns </w:t>
        </w:r>
      </w:ins>
      <w:r w:rsidR="0033520F">
        <w:t xml:space="preserve">before you create your own in order </w:t>
      </w:r>
      <w:ins w:id="484" w:author="Peter Roberts" w:date="2013-05-08T09:19:00Z">
        <w:r w:rsidRPr="00084655">
          <w:t xml:space="preserve">to avoid multiple Campaigns with identical </w:t>
        </w:r>
      </w:ins>
      <w:r>
        <w:t xml:space="preserve">or confusing </w:t>
      </w:r>
      <w:ins w:id="485" w:author="Peter Roberts" w:date="2013-05-08T09:19:00Z">
        <w:r w:rsidRPr="00084655">
          <w:t>names.</w:t>
        </w:r>
      </w:ins>
    </w:p>
    <w:p w:rsidR="00AA303E" w:rsidRDefault="00082E93" w:rsidP="00AA303E">
      <w:pPr>
        <w:pStyle w:val="Body"/>
        <w:rPr>
          <w:ins w:id="486" w:author="Peter Roberts" w:date="2013-05-08T09:19:00Z"/>
        </w:rPr>
      </w:pPr>
      <w:r>
        <w:t>The Campaign is now ready to receive uploads of Spectral data</w:t>
      </w:r>
      <w:ins w:id="487" w:author="Peter Roberts" w:date="2013-05-08T09:19:00Z">
        <w:r w:rsidR="00AA303E">
          <w:t>.</w:t>
        </w:r>
      </w:ins>
    </w:p>
    <w:p w:rsidR="00AA303E" w:rsidRDefault="00AA303E" w:rsidP="00AA303E">
      <w:pPr>
        <w:pStyle w:val="Body"/>
      </w:pPr>
      <w:ins w:id="488" w:author="Peter Roberts" w:date="2013-05-08T09:19:00Z">
        <w:r>
          <w:t xml:space="preserve">It is </w:t>
        </w:r>
      </w:ins>
      <w:r w:rsidR="00D63F99">
        <w:t xml:space="preserve">also </w:t>
      </w:r>
      <w:ins w:id="489" w:author="Peter Roberts" w:date="2013-05-08T09:19:00Z">
        <w:r>
          <w:t>possible to</w:t>
        </w:r>
      </w:ins>
      <w:r>
        <w:t xml:space="preserve"> use the</w:t>
      </w:r>
      <w:r w:rsidR="000874EE">
        <w:t xml:space="preserve"> </w:t>
      </w:r>
      <w:del w:id="490" w:author="Peter Roberts" w:date="2013-05-08T09:19:00Z">
        <w:r w:rsidR="002A0FFE" w:rsidRPr="00084655">
          <w:delText>function ‘load campaign data’</w:delText>
        </w:r>
      </w:del>
      <w:ins w:id="491" w:author="Peter Roberts" w:date="2013-05-08T09:19:00Z">
        <w:r w:rsidR="000874EE" w:rsidRPr="00DF6BD7">
          <w:rPr>
            <w:rStyle w:val="ActionButton"/>
          </w:rPr>
          <w:t> </w:t>
        </w:r>
        <w:r w:rsidR="000874EE" w:rsidRPr="00D23C16">
          <w:rPr>
            <w:rStyle w:val="ActionButton"/>
          </w:rPr>
          <w:t>Create</w:t>
        </w:r>
        <w:r w:rsidR="000874EE">
          <w:rPr>
            <w:rStyle w:val="ActionButton"/>
          </w:rPr>
          <w:t xml:space="preserve"> and Load </w:t>
        </w:r>
        <w:r w:rsidR="000874EE">
          <w:t xml:space="preserve"> button</w:t>
        </w:r>
        <w:r>
          <w:t xml:space="preserve"> to combine the operations of creating the Campaign and uploading the data</w:t>
        </w:r>
        <w:r w:rsidR="00A42ED3">
          <w:t xml:space="preserve">. </w:t>
        </w:r>
        <w:r>
          <w:t xml:space="preserve">Read </w:t>
        </w:r>
        <w:r w:rsidR="00A42ED3">
          <w:t xml:space="preserve">the </w:t>
        </w:r>
      </w:ins>
      <w:r w:rsidR="00082E93">
        <w:t>next</w:t>
      </w:r>
      <w:ins w:id="492" w:author="Peter Roberts" w:date="2013-05-08T09:19:00Z">
        <w:r>
          <w:t xml:space="preserve"> section before using th</w:t>
        </w:r>
      </w:ins>
      <w:r w:rsidR="00082E93">
        <w:t>is</w:t>
      </w:r>
      <w:ins w:id="493" w:author="Peter Roberts" w:date="2013-05-08T09:19:00Z">
        <w:r>
          <w:t xml:space="preserve"> combined operation</w:t>
        </w:r>
      </w:ins>
      <w:r>
        <w:t>.</w:t>
      </w:r>
    </w:p>
    <w:p w:rsidR="002A0FFE" w:rsidRDefault="006B4F6F" w:rsidP="00A7583F">
      <w:pPr>
        <w:pStyle w:val="DocAction"/>
        <w:rPr>
          <w:del w:id="494" w:author="Peter Roberts" w:date="2013-05-08T09:19:00Z"/>
        </w:rPr>
      </w:pPr>
      <w:bookmarkStart w:id="495" w:name="_Ref153794251"/>
      <w:bookmarkStart w:id="496" w:name="_Ref130607984"/>
      <w:del w:id="497" w:author="Peter Roberts" w:date="2013-05-08T09:19:00Z">
        <w:r>
          <w:delText>%%% Create and Load button isn’t documented.</w:delText>
        </w:r>
        <w:bookmarkStart w:id="498" w:name="_Toc356807293"/>
        <w:bookmarkStart w:id="499" w:name="_Toc357580481"/>
        <w:bookmarkStart w:id="500" w:name="_Toc357598064"/>
        <w:bookmarkStart w:id="501" w:name="_Toc357782283"/>
        <w:bookmarkStart w:id="502" w:name="_Toc358385794"/>
        <w:bookmarkStart w:id="503" w:name="_Toc358395261"/>
        <w:bookmarkStart w:id="504" w:name="_Toc358992597"/>
        <w:bookmarkStart w:id="505" w:name="_Toc359336813"/>
        <w:bookmarkStart w:id="506" w:name="_Toc359396424"/>
        <w:bookmarkStart w:id="507" w:name="_Toc359416742"/>
        <w:bookmarkStart w:id="508" w:name="_Toc359571753"/>
        <w:bookmarkStart w:id="509" w:name="_Toc359579921"/>
        <w:bookmarkEnd w:id="498"/>
        <w:bookmarkEnd w:id="499"/>
        <w:bookmarkEnd w:id="500"/>
        <w:bookmarkEnd w:id="501"/>
        <w:bookmarkEnd w:id="502"/>
        <w:bookmarkEnd w:id="503"/>
        <w:bookmarkEnd w:id="504"/>
        <w:bookmarkEnd w:id="505"/>
        <w:bookmarkEnd w:id="506"/>
        <w:bookmarkEnd w:id="507"/>
        <w:bookmarkEnd w:id="508"/>
        <w:bookmarkEnd w:id="509"/>
      </w:del>
    </w:p>
    <w:p w:rsidR="002A0FFE" w:rsidRDefault="002A0FFE" w:rsidP="00BA3445">
      <w:pPr>
        <w:pStyle w:val="Heading2"/>
      </w:pPr>
      <w:bookmarkStart w:id="510" w:name="_Toc355280369"/>
      <w:bookmarkStart w:id="511" w:name="_Ref356551550"/>
      <w:bookmarkStart w:id="512" w:name="_Ref356551553"/>
      <w:bookmarkStart w:id="513" w:name="_Ref358983057"/>
      <w:bookmarkStart w:id="514" w:name="_Ref358983060"/>
      <w:bookmarkStart w:id="515" w:name="_Toc359579922"/>
      <w:r w:rsidRPr="00084655">
        <w:t xml:space="preserve">Loading Campaign </w:t>
      </w:r>
      <w:r w:rsidR="00363277">
        <w:t>Spectr</w:t>
      </w:r>
      <w:r w:rsidR="00A821AE">
        <w:t>al</w:t>
      </w:r>
      <w:r w:rsidR="00363277">
        <w:t xml:space="preserve"> </w:t>
      </w:r>
      <w:r w:rsidRPr="00084655">
        <w:t>Data</w:t>
      </w:r>
      <w:bookmarkEnd w:id="495"/>
      <w:bookmarkEnd w:id="510"/>
      <w:bookmarkEnd w:id="511"/>
      <w:bookmarkEnd w:id="512"/>
      <w:bookmarkEnd w:id="513"/>
      <w:bookmarkEnd w:id="514"/>
      <w:bookmarkEnd w:id="515"/>
    </w:p>
    <w:p w:rsidR="00FE5251" w:rsidRDefault="00363277" w:rsidP="00363277">
      <w:pPr>
        <w:pStyle w:val="Body"/>
        <w:rPr>
          <w:ins w:id="516" w:author="Peter Roberts" w:date="2013-05-08T09:19:00Z"/>
        </w:rPr>
      </w:pPr>
      <w:del w:id="517" w:author="Peter Roberts" w:date="2013-05-08T09:19:00Z">
        <w:r>
          <w:delText xml:space="preserve">Loading of Campaign </w:delText>
        </w:r>
      </w:del>
      <w:ins w:id="518" w:author="Peter Roberts" w:date="2013-05-08T09:19:00Z">
        <w:r w:rsidR="00AA303E">
          <w:t xml:space="preserve">All </w:t>
        </w:r>
      </w:ins>
      <w:r w:rsidR="007F4F37">
        <w:t>Spectr</w:t>
      </w:r>
      <w:r w:rsidR="006D1BDC">
        <w:t>al</w:t>
      </w:r>
      <w:r>
        <w:t xml:space="preserve"> data </w:t>
      </w:r>
      <w:del w:id="519" w:author="Peter Roberts" w:date="2013-05-08T09:19:00Z">
        <w:r>
          <w:delText>occurs</w:delText>
        </w:r>
      </w:del>
      <w:ins w:id="520" w:author="Peter Roberts" w:date="2013-05-08T09:19:00Z">
        <w:r w:rsidR="00AA303E">
          <w:t xml:space="preserve">in the </w:t>
        </w:r>
      </w:ins>
      <w:r w:rsidR="00EE5F6F">
        <w:t>sub-folder</w:t>
      </w:r>
      <w:r w:rsidR="006B299A">
        <w:t xml:space="preserve"> tree at the </w:t>
      </w:r>
      <w:ins w:id="521" w:author="Peter Roberts" w:date="2013-05-08T09:19:00Z">
        <w:r w:rsidR="00AA303E">
          <w:t>disk</w:t>
        </w:r>
        <w:r>
          <w:t xml:space="preserve"> </w:t>
        </w:r>
        <w:r w:rsidR="00633AC3">
          <w:t xml:space="preserve">location </w:t>
        </w:r>
      </w:ins>
      <w:r w:rsidR="006B299A">
        <w:t>you specify</w:t>
      </w:r>
      <w:ins w:id="522" w:author="Peter Roberts" w:date="2013-05-08T09:19:00Z">
        <w:r w:rsidR="00633AC3">
          <w:t xml:space="preserve"> will be loaded from your computer to the database</w:t>
        </w:r>
      </w:ins>
      <w:r w:rsidR="00633AC3">
        <w:t xml:space="preserve"> </w:t>
      </w:r>
      <w:r>
        <w:t xml:space="preserve">as </w:t>
      </w:r>
      <w:r w:rsidR="00633AC3">
        <w:t>a single operation.</w:t>
      </w:r>
      <w:r w:rsidR="00FE5251">
        <w:t xml:space="preserve"> </w:t>
      </w:r>
    </w:p>
    <w:p w:rsidR="00AE0AA7" w:rsidRDefault="00204599" w:rsidP="00363277">
      <w:pPr>
        <w:pStyle w:val="Body"/>
      </w:pPr>
      <w:r>
        <w:t xml:space="preserve">On your local disk drive, prepare a </w:t>
      </w:r>
      <w:r w:rsidR="00EE5F6F">
        <w:t>sub-folder</w:t>
      </w:r>
      <w:r>
        <w:t xml:space="preserve"> structure which reflects the hierarchy you require for your data in </w:t>
      </w:r>
      <w:r w:rsidR="00F52044">
        <w:t>SPECCHIO</w:t>
      </w:r>
      <w:r>
        <w:t xml:space="preserve"> and put your Spectrum data files into this </w:t>
      </w:r>
      <w:del w:id="523" w:author="Peter Roberts" w:date="2013-05-08T09:19:00Z">
        <w:r>
          <w:delText>sub-directory structure</w:delText>
        </w:r>
      </w:del>
      <w:ins w:id="524" w:author="Peter Roberts" w:date="2013-05-08T09:19:00Z">
        <w:r>
          <w:t xml:space="preserve">structure. </w:t>
        </w:r>
      </w:ins>
      <w:r w:rsidR="00AE0AA7">
        <w:t xml:space="preserve">See </w:t>
      </w:r>
      <w:r w:rsidR="00784930">
        <w:t xml:space="preserve">section </w:t>
      </w:r>
      <w:fldSimple w:instr=" REF _Ref359575403 \r \h  \* MERGEFORMAT ">
        <w:r w:rsidR="00A92DD8">
          <w:rPr>
            <w:rStyle w:val="CrossReference"/>
          </w:rPr>
          <w:t>3.5</w:t>
        </w:r>
      </w:fldSimple>
      <w:r w:rsidR="00784930" w:rsidRPr="00784930">
        <w:rPr>
          <w:rStyle w:val="CrossReference"/>
        </w:rPr>
        <w:t xml:space="preserve"> </w:t>
      </w:r>
      <w:fldSimple w:instr=" REF _Ref359575406 \h  \* MERGEFORMAT ">
        <w:r w:rsidR="00A92DD8" w:rsidRPr="00A92DD8">
          <w:rPr>
            <w:rStyle w:val="CrossReference"/>
          </w:rPr>
          <w:t>Campaign Hierarchy Structure</w:t>
        </w:r>
      </w:fldSimple>
      <w:r w:rsidR="00784930">
        <w:t xml:space="preserve"> </w:t>
      </w:r>
      <w:r w:rsidR="00AE0AA7">
        <w:t>for more information on designing this structure.</w:t>
      </w:r>
    </w:p>
    <w:p w:rsidR="00204599" w:rsidRDefault="00204599" w:rsidP="00204599">
      <w:pPr>
        <w:pStyle w:val="Body"/>
      </w:pPr>
      <w:r>
        <w:t>The</w:t>
      </w:r>
      <w:ins w:id="525" w:author="Peter Roberts" w:date="2013-05-08T09:19:00Z">
        <w:r>
          <w:t xml:space="preserve"> </w:t>
        </w:r>
        <w:r w:rsidR="00FE5251">
          <w:t>entire</w:t>
        </w:r>
      </w:ins>
      <w:r w:rsidR="00FE5251">
        <w:t xml:space="preserve"> </w:t>
      </w:r>
      <w:r w:rsidR="00EE5F6F">
        <w:t>sub-folder</w:t>
      </w:r>
      <w:r>
        <w:t xml:space="preserve"> tree must contain only </w:t>
      </w:r>
      <w:r w:rsidR="006D1BDC">
        <w:t xml:space="preserve">Spectrum </w:t>
      </w:r>
      <w:r>
        <w:t xml:space="preserve">files, and each </w:t>
      </w:r>
      <w:r w:rsidR="00EE5F6F">
        <w:t>sub-folder</w:t>
      </w:r>
      <w:r>
        <w:t xml:space="preserve"> within the tree must contain only </w:t>
      </w:r>
      <w:r w:rsidR="006B299A">
        <w:t xml:space="preserve">files of </w:t>
      </w:r>
      <w:r>
        <w:t xml:space="preserve">one </w:t>
      </w:r>
      <w:ins w:id="526" w:author="Peter Roberts" w:date="2013-05-08T09:19:00Z">
        <w:r w:rsidR="00A42ED3">
          <w:t xml:space="preserve">Spectrum </w:t>
        </w:r>
      </w:ins>
      <w:r>
        <w:t>file format.</w:t>
      </w:r>
    </w:p>
    <w:p w:rsidR="00204599" w:rsidRDefault="00204599" w:rsidP="00204599">
      <w:pPr>
        <w:pStyle w:val="Body"/>
      </w:pPr>
      <w:r>
        <w:t xml:space="preserve">When you start the Spectrum load process, </w:t>
      </w:r>
      <w:r w:rsidR="00F52044">
        <w:t>SPECCHIO</w:t>
      </w:r>
      <w:r>
        <w:t xml:space="preserve"> will process all sub-</w:t>
      </w:r>
      <w:r w:rsidR="00EE5F6F">
        <w:t>folders</w:t>
      </w:r>
      <w:r>
        <w:t xml:space="preserve"> and files within this </w:t>
      </w:r>
      <w:r w:rsidR="00EE5F6F">
        <w:t>sub-folder</w:t>
      </w:r>
      <w:r>
        <w:t xml:space="preserve"> tree and create a matching structure</w:t>
      </w:r>
      <w:r w:rsidR="00A42ED3">
        <w:t xml:space="preserve"> </w:t>
      </w:r>
      <w:ins w:id="527" w:author="Peter Roberts" w:date="2013-05-08T09:19:00Z">
        <w:r w:rsidR="006D1BDC">
          <w:t xml:space="preserve">for </w:t>
        </w:r>
      </w:ins>
      <w:r w:rsidR="006D1BDC">
        <w:t xml:space="preserve">your Campaign </w:t>
      </w:r>
      <w:r w:rsidR="00A42ED3">
        <w:t xml:space="preserve">in </w:t>
      </w:r>
      <w:ins w:id="528" w:author="Peter Roberts" w:date="2013-05-08T09:19:00Z">
        <w:r w:rsidR="00A42ED3">
          <w:t>the database</w:t>
        </w:r>
      </w:ins>
      <w:r>
        <w:t xml:space="preserve">. For each </w:t>
      </w:r>
      <w:r w:rsidR="00EE5F6F">
        <w:t>sub-folder</w:t>
      </w:r>
      <w:r>
        <w:t xml:space="preserve">, it will </w:t>
      </w:r>
      <w:r w:rsidR="00DC15DA">
        <w:t xml:space="preserve">use the various Spectrum File loaders listed in section </w:t>
      </w:r>
      <w:fldSimple w:instr=" REF _Ref358132268 \r \h  \* MERGEFORMAT ">
        <w:r w:rsidR="00A92DD8" w:rsidRPr="00A92DD8">
          <w:rPr>
            <w:rStyle w:val="CrossReference"/>
          </w:rPr>
          <w:t>3.11</w:t>
        </w:r>
      </w:fldSimple>
      <w:r w:rsidR="00DC15DA" w:rsidRPr="00DC15DA">
        <w:rPr>
          <w:rStyle w:val="CrossReference"/>
        </w:rPr>
        <w:t xml:space="preserve"> </w:t>
      </w:r>
      <w:fldSimple w:instr=" REF _Ref358132290 \h  \* MERGEFORMAT ">
        <w:r w:rsidR="00A92DD8" w:rsidRPr="00A92DD8">
          <w:rPr>
            <w:rStyle w:val="CrossReference"/>
          </w:rPr>
          <w:t>Supported Input Spectrum File Formats</w:t>
        </w:r>
      </w:fldSimple>
      <w:r w:rsidR="00DC15DA">
        <w:t xml:space="preserve"> until one reports that it can read a file in the </w:t>
      </w:r>
      <w:r w:rsidR="00EE5F6F">
        <w:t>sub-folder</w:t>
      </w:r>
      <w:r w:rsidR="00DC15DA">
        <w:t xml:space="preserve">. It then processes all files in that </w:t>
      </w:r>
      <w:r w:rsidR="00EE5F6F">
        <w:t>sub-folder</w:t>
      </w:r>
      <w:r w:rsidR="00DC15DA">
        <w:t xml:space="preserve"> using that file loader. </w:t>
      </w:r>
      <w:r>
        <w:t xml:space="preserve">If any file cannot be read, it will </w:t>
      </w:r>
      <w:r w:rsidR="00DC15DA">
        <w:t>report an error giving the name of the file that failed</w:t>
      </w:r>
      <w:r>
        <w:t>. Correct th</w:t>
      </w:r>
      <w:r w:rsidR="008F7525">
        <w:t>e offending</w:t>
      </w:r>
      <w:r>
        <w:t xml:space="preserve"> file (either by removing it if it is not a </w:t>
      </w:r>
      <w:r w:rsidR="007F4F37">
        <w:t>Spectr</w:t>
      </w:r>
      <w:r>
        <w:t xml:space="preserve">um file, </w:t>
      </w:r>
      <w:r w:rsidR="006D1BDC">
        <w:t xml:space="preserve">sorting it into a </w:t>
      </w:r>
      <w:r w:rsidR="00EE5F6F">
        <w:t>sub-folder</w:t>
      </w:r>
      <w:r w:rsidR="006D1BDC">
        <w:t xml:space="preserve"> with similarly formatted files, </w:t>
      </w:r>
      <w:r>
        <w:t xml:space="preserve">or finding an uncorrupted version of the file). Then restart the upload process. Those </w:t>
      </w:r>
      <w:r w:rsidR="006D1BDC">
        <w:t xml:space="preserve">Spectra </w:t>
      </w:r>
      <w:r>
        <w:t>which have already been successfully uploaded will not be processed a second time.</w:t>
      </w:r>
    </w:p>
    <w:p w:rsidR="00784930" w:rsidRDefault="00784930" w:rsidP="00784930">
      <w:pPr>
        <w:pStyle w:val="ProcessHeading"/>
      </w:pPr>
      <w:r>
        <w:t>To upload Campaign Spectral data...</w:t>
      </w:r>
    </w:p>
    <w:tbl>
      <w:tblPr>
        <w:tblStyle w:val="Instructions"/>
        <w:tblW w:w="0" w:type="auto"/>
        <w:tblLook w:val="04A0"/>
      </w:tblPr>
      <w:tblGrid>
        <w:gridCol w:w="8862"/>
      </w:tblGrid>
      <w:tr w:rsidR="002E3320" w:rsidTr="00ED55EC">
        <w:trPr>
          <w:cnfStyle w:val="100000000000"/>
        </w:trPr>
        <w:tc>
          <w:tcPr>
            <w:cnfStyle w:val="000000000100"/>
            <w:tcW w:w="8862" w:type="dxa"/>
          </w:tcPr>
          <w:p w:rsidR="002E3320" w:rsidRDefault="002E3320" w:rsidP="0096594F">
            <w:pPr>
              <w:pStyle w:val="ProcessStep"/>
            </w:pPr>
            <w:r>
              <w:t>S</w:t>
            </w:r>
            <w:r w:rsidRPr="00084655">
              <w:t xml:space="preserve">elect </w:t>
            </w:r>
            <w:r w:rsidRPr="002574CB">
              <w:rPr>
                <w:rStyle w:val="GUIWord"/>
              </w:rPr>
              <w:t>Data Input</w:t>
            </w:r>
            <w:r>
              <w:t xml:space="preserve"> and </w:t>
            </w:r>
            <w:r w:rsidRPr="002574CB">
              <w:rPr>
                <w:rStyle w:val="GUIWord"/>
              </w:rPr>
              <w:t>Load campaign data</w:t>
            </w:r>
            <w:r>
              <w:t xml:space="preserve"> from the </w:t>
            </w:r>
            <w:r w:rsidR="00F52044">
              <w:t>SPECCHIO</w:t>
            </w:r>
            <w:r>
              <w:t xml:space="preserve"> Main Window.</w:t>
            </w:r>
            <w:r w:rsidR="00784930">
              <w:t xml:space="preserve"> The following dialog is displayed.</w:t>
            </w:r>
          </w:p>
          <w:p w:rsidR="002E3320" w:rsidRPr="00084655" w:rsidRDefault="005844B5" w:rsidP="0096594F">
            <w:pPr>
              <w:pStyle w:val="Figure"/>
            </w:pPr>
            <w:r>
              <w:rPr>
                <w:lang w:val="en-AU"/>
              </w:rPr>
              <w:drawing>
                <wp:inline distT="0" distB="0" distL="0" distR="0">
                  <wp:extent cx="3659022" cy="1551826"/>
                  <wp:effectExtent l="0" t="19050" r="74778" b="48374"/>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srcRect/>
                          <a:stretch>
                            <a:fillRect/>
                          </a:stretch>
                        </pic:blipFill>
                        <pic:spPr bwMode="auto">
                          <a:xfrm>
                            <a:off x="0" y="0"/>
                            <a:ext cx="3656424" cy="155072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E3320" w:rsidRPr="00084655" w:rsidRDefault="002E3320" w:rsidP="0096594F">
            <w:pPr>
              <w:pStyle w:val="Caption"/>
            </w:pPr>
            <w:r w:rsidRPr="00084655">
              <w:t xml:space="preserve">Figure </w:t>
            </w:r>
            <w:fldSimple w:instr=" SEQ Figure \* ARABIC ">
              <w:r w:rsidR="00A92DD8">
                <w:rPr>
                  <w:noProof/>
                </w:rPr>
                <w:t>24</w:t>
              </w:r>
            </w:fldSimple>
            <w:r w:rsidRPr="00084655">
              <w:t>: Load Spectral Data dialog</w:t>
            </w:r>
          </w:p>
          <w:p w:rsidR="002E3320" w:rsidRDefault="002E3320" w:rsidP="0096594F">
            <w:pPr>
              <w:pStyle w:val="ProcessStep"/>
            </w:pPr>
            <w:ins w:id="529" w:author="Peter Roberts" w:date="2013-05-08T09:19:00Z">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ins>
          </w:p>
          <w:p w:rsidR="002E3320" w:rsidRDefault="002E3320" w:rsidP="0096594F">
            <w:pPr>
              <w:pStyle w:val="ProcessStep"/>
              <w:rPr>
                <w:ins w:id="530" w:author="Peter Roberts" w:date="2013-05-08T09:19:00Z"/>
              </w:rPr>
            </w:pPr>
            <w:r>
              <w:t xml:space="preserve">Highlight the </w:t>
            </w:r>
            <w:r w:rsidRPr="00E6022A">
              <w:rPr>
                <w:rStyle w:val="GUIWord"/>
              </w:rPr>
              <w:t>Path</w:t>
            </w:r>
            <w:r>
              <w:t xml:space="preserve"> name which contains the Campaign data </w:t>
            </w:r>
            <w:r w:rsidR="00EE5F6F">
              <w:t>sub-folder</w:t>
            </w:r>
            <w:r>
              <w:t xml:space="preserve"> tree on your computer. If the </w:t>
            </w:r>
            <w:r w:rsidRPr="00E6022A">
              <w:t>path</w:t>
            </w:r>
            <w:r>
              <w:t xml:space="preserve"> name is not in the list, click on </w:t>
            </w:r>
            <w:r w:rsidRPr="00E6022A">
              <w:rPr>
                <w:rStyle w:val="ActionButton"/>
              </w:rPr>
              <w:t> New Path </w:t>
            </w:r>
            <w:r>
              <w:t>, navigate to the path on your computer and select it. It will now be highlighted.</w:t>
            </w:r>
          </w:p>
          <w:p w:rsidR="006B299A" w:rsidRDefault="002E3320" w:rsidP="006B299A">
            <w:pPr>
              <w:pStyle w:val="ProcessStep"/>
            </w:pPr>
            <w:r>
              <w:t>C</w:t>
            </w:r>
            <w:r w:rsidRPr="00084655">
              <w:t xml:space="preserve">lick the </w:t>
            </w:r>
            <w:r w:rsidR="006B299A">
              <w:rPr>
                <w:rStyle w:val="ActionButton"/>
              </w:rPr>
              <w:t> </w:t>
            </w:r>
            <w:r w:rsidRPr="002574CB">
              <w:rPr>
                <w:rStyle w:val="ActionButton"/>
              </w:rPr>
              <w:t>Load</w:t>
            </w:r>
            <w:r w:rsidR="006B299A">
              <w:rPr>
                <w:rStyle w:val="ActionButton"/>
              </w:rPr>
              <w:t> </w:t>
            </w:r>
            <w:r w:rsidRPr="007362C3">
              <w:t xml:space="preserve"> </w:t>
            </w:r>
            <w:r w:rsidRPr="00084655">
              <w:t xml:space="preserve">button. </w:t>
            </w:r>
            <w:r>
              <w:t xml:space="preserve">The </w:t>
            </w:r>
            <w:ins w:id="531" w:author="Peter Roberts" w:date="2013-05-08T09:19:00Z">
              <w:r>
                <w:t xml:space="preserve">dialog box closes and the </w:t>
              </w:r>
            </w:ins>
            <w:r w:rsidRPr="00084655">
              <w:t xml:space="preserve">loading progress is shown in the </w:t>
            </w:r>
            <w:r w:rsidR="00784930">
              <w:t>right</w:t>
            </w:r>
            <w:ins w:id="532" w:author="Peter Roberts" w:date="2013-05-08T09:19:00Z">
              <w:r>
                <w:t xml:space="preserve"> panel of the </w:t>
              </w:r>
            </w:ins>
            <w:r w:rsidRPr="00084655">
              <w:t>Main Window. A message box will appear once all data</w:t>
            </w:r>
            <w:r>
              <w:t xml:space="preserve"> has been loaded to the system.</w:t>
            </w:r>
            <w:r w:rsidR="006B299A">
              <w:t xml:space="preserve"> </w:t>
            </w:r>
            <w:ins w:id="533" w:author="Peter Roberts" w:date="2013-05-08T09:19:00Z">
              <w:r>
                <w:t>Do not perform other operations on this Campaign until the load has completed.</w:t>
              </w:r>
            </w:ins>
          </w:p>
          <w:p w:rsidR="00A956D2" w:rsidRDefault="002E3320" w:rsidP="00DC15DA">
            <w:pPr>
              <w:pStyle w:val="ProcessStep"/>
            </w:pPr>
            <w:ins w:id="534" w:author="Peter Roberts" w:date="2013-05-08T09:19:00Z">
              <w:r>
                <w:t xml:space="preserve">Click </w:t>
              </w:r>
              <w:r w:rsidRPr="005E1014">
                <w:rPr>
                  <w:rStyle w:val="ActionButton"/>
                </w:rPr>
                <w:t> OK </w:t>
              </w:r>
              <w:r>
                <w:t xml:space="preserve"> to clear the message box.</w:t>
              </w:r>
            </w:ins>
          </w:p>
        </w:tc>
      </w:tr>
    </w:tbl>
    <w:p w:rsidR="008A4456" w:rsidRDefault="008A4456" w:rsidP="008A4456">
      <w:pPr>
        <w:pStyle w:val="Note"/>
        <w:rPr>
          <w:ins w:id="535" w:author="Peter Roberts" w:date="2013-05-08T09:19:00Z"/>
        </w:rPr>
      </w:pPr>
      <w:ins w:id="536" w:author="Peter Roberts" w:date="2013-05-08T09:19:00Z">
        <w:r>
          <w:t>Note</w:t>
        </w:r>
        <w:r>
          <w:tab/>
          <w:t xml:space="preserve">After uploading your Spectral data to </w:t>
        </w:r>
      </w:ins>
      <w:r w:rsidR="00F52044">
        <w:t>SPECCHIO</w:t>
      </w:r>
      <w:ins w:id="537" w:author="Peter Roberts" w:date="2013-05-08T09:19:00Z">
        <w:r>
          <w:t xml:space="preserve">, do not change the </w:t>
        </w:r>
      </w:ins>
      <w:r w:rsidR="00EE5F6F">
        <w:t>sub-folder</w:t>
      </w:r>
      <w:ins w:id="538" w:author="Peter Roberts" w:date="2013-05-08T09:19:00Z">
        <w:r>
          <w:t xml:space="preserve"> structure on the hard disk that you set up and used. You will need this</w:t>
        </w:r>
      </w:ins>
      <w:r>
        <w:t xml:space="preserve"> again</w:t>
      </w:r>
      <w:ins w:id="539" w:author="Peter Roberts" w:date="2013-05-08T09:19:00Z">
        <w:r>
          <w:t xml:space="preserve"> if you wish to upload further </w:t>
        </w:r>
      </w:ins>
      <w:r w:rsidR="007F4F37">
        <w:t>Spectr</w:t>
      </w:r>
      <w:ins w:id="540" w:author="Peter Roberts" w:date="2013-05-08T09:19:00Z">
        <w:r>
          <w:t>al data to this Campaign in the future.</w:t>
        </w:r>
      </w:ins>
    </w:p>
    <w:p w:rsidR="00EF08F9" w:rsidRDefault="00EF08F9" w:rsidP="00EF08F9">
      <w:pPr>
        <w:pStyle w:val="HeadingSubUnnumbered"/>
      </w:pPr>
      <w:r>
        <w:t>Instrument and Sensor selection</w:t>
      </w:r>
    </w:p>
    <w:p w:rsidR="00160B9E" w:rsidRDefault="00160B9E" w:rsidP="00EF08F9">
      <w:pPr>
        <w:pStyle w:val="Body"/>
      </w:pPr>
      <w:r>
        <w:t>SPECCHIO searches the existing Sensor and Instrument definitions in the database to find a match for the Spectrum data loaded. It sets the Instrument and Sensor Metadata Attrinutes for the Spectrum to the one it chooses.</w:t>
      </w:r>
    </w:p>
    <w:p w:rsidR="00EF08F9" w:rsidRDefault="00EF08F9" w:rsidP="00EF08F9">
      <w:pPr>
        <w:pStyle w:val="Body"/>
      </w:pPr>
      <w:r>
        <w:t xml:space="preserve">If SPECCHIO does not find a match in </w:t>
      </w:r>
      <w:r w:rsidR="00160B9E">
        <w:t>its</w:t>
      </w:r>
      <w:r>
        <w:t xml:space="preserve"> </w:t>
      </w:r>
      <w:r w:rsidR="00160B9E">
        <w:t xml:space="preserve">Instrument and Sensor </w:t>
      </w:r>
      <w:r>
        <w:t>tables, it will create an Instrument record and set the Spectrum’s Instrument Metadata Attribute to refer to it.</w:t>
      </w:r>
      <w:r w:rsidR="00160B9E">
        <w:t xml:space="preserve"> The Sensor Metadata Attribute will be set to </w:t>
      </w:r>
      <w:r w:rsidR="00160B9E" w:rsidRPr="00DC15DA">
        <w:rPr>
          <w:rStyle w:val="GUIWord"/>
        </w:rPr>
        <w:t>Nil</w:t>
      </w:r>
      <w:r w:rsidR="00160B9E">
        <w:t>.</w:t>
      </w:r>
    </w:p>
    <w:p w:rsidR="00EF08F9" w:rsidRDefault="00160B9E" w:rsidP="00160B9E">
      <w:pPr>
        <w:pStyle w:val="Note"/>
      </w:pPr>
      <w:r>
        <w:t>Note</w:t>
      </w:r>
      <w:r>
        <w:tab/>
      </w:r>
      <w:r w:rsidR="00EF08F9">
        <w:t xml:space="preserve">After uploading Spectra, </w:t>
      </w:r>
      <w:r w:rsidR="00784930">
        <w:t xml:space="preserve">always </w:t>
      </w:r>
      <w:r w:rsidR="00EF08F9">
        <w:t>use the Metadata Editor to check</w:t>
      </w:r>
      <w:r w:rsidR="00784930">
        <w:t xml:space="preserve"> the settings of the Instrument</w:t>
      </w:r>
      <w:r w:rsidR="00EF08F9">
        <w:t xml:space="preserve"> </w:t>
      </w:r>
      <w:r w:rsidR="00784930">
        <w:t xml:space="preserve">and </w:t>
      </w:r>
      <w:r w:rsidR="00EF08F9">
        <w:t>Sensor Type which SPECCHIO has tried to determine from the input Spectra</w:t>
      </w:r>
      <w:r>
        <w:t xml:space="preserve"> characteristics</w:t>
      </w:r>
      <w:r w:rsidR="00EF08F9">
        <w:t>.</w:t>
      </w:r>
      <w:r>
        <w:t xml:space="preserve"> </w:t>
      </w:r>
      <w:r w:rsidR="00EF08F9">
        <w:t>If they are not set or not correct, use the Metadata Editor to correct them.</w:t>
      </w:r>
    </w:p>
    <w:p w:rsidR="00EF08F9" w:rsidRDefault="00EF08F9" w:rsidP="00EF08F9">
      <w:pPr>
        <w:pStyle w:val="Body"/>
      </w:pPr>
      <w:r>
        <w:t xml:space="preserve">See </w:t>
      </w:r>
      <w:fldSimple w:instr=" REF _Ref357586671 \r \h  \* MERGEFORMAT ">
        <w:r w:rsidR="00A92DD8" w:rsidRPr="00A92DD8">
          <w:rPr>
            <w:rStyle w:val="CrossReference"/>
          </w:rPr>
          <w:t>4.16</w:t>
        </w:r>
      </w:fldSimple>
      <w:r w:rsidRPr="00A956D2">
        <w:rPr>
          <w:rStyle w:val="CrossReference"/>
        </w:rPr>
        <w:t xml:space="preserve"> </w:t>
      </w:r>
      <w:fldSimple w:instr=" REF _Ref357586673 \h  \* MERGEFORMAT ">
        <w:ins w:id="541" w:author="Peter" w:date="2013-05-08T09:19:00Z">
          <w:r w:rsidR="00A92DD8" w:rsidRPr="00A92DD8">
            <w:rPr>
              <w:rStyle w:val="CrossReference"/>
            </w:rPr>
            <w:t xml:space="preserve">Displaying and </w:t>
          </w:r>
        </w:ins>
        <w:r w:rsidR="00A92DD8" w:rsidRPr="00A92DD8">
          <w:rPr>
            <w:rStyle w:val="CrossReference"/>
          </w:rPr>
          <w:t>Editing Metadata</w:t>
        </w:r>
      </w:fldSimple>
      <w:r>
        <w:t xml:space="preserve"> for more information on the Metadata Editor.</w:t>
      </w:r>
    </w:p>
    <w:p w:rsidR="00DC15DA" w:rsidRDefault="00DC15DA" w:rsidP="00DC15DA">
      <w:pPr>
        <w:pStyle w:val="HeadingSubUnnumbered"/>
      </w:pPr>
      <w:r>
        <w:t>Reference Panel selection</w:t>
      </w:r>
    </w:p>
    <w:p w:rsidR="00160B9E" w:rsidRDefault="00160B9E" w:rsidP="00CA7565">
      <w:pPr>
        <w:pStyle w:val="Body"/>
      </w:pPr>
      <w:r>
        <w:t>SPECCHIO searches its Reference Panel table and attempts to find a match for any Reference Panel specified in the input Spectrum.</w:t>
      </w:r>
    </w:p>
    <w:p w:rsidR="00CA7565" w:rsidRDefault="00CA7565" w:rsidP="00CA7565">
      <w:pPr>
        <w:pStyle w:val="Body"/>
      </w:pPr>
      <w:r>
        <w:t xml:space="preserve">If </w:t>
      </w:r>
      <w:r w:rsidR="00F52044">
        <w:t>SPECCHIO</w:t>
      </w:r>
      <w:r>
        <w:t xml:space="preserve"> does not find a match for </w:t>
      </w:r>
      <w:r w:rsidR="00160B9E">
        <w:t xml:space="preserve">the Reference Panel in its </w:t>
      </w:r>
      <w:r>
        <w:t xml:space="preserve">tables, it will set the </w:t>
      </w:r>
      <w:r w:rsidR="00160B9E">
        <w:t>Reference Panel</w:t>
      </w:r>
      <w:r>
        <w:t xml:space="preserve"> Metadata Attribute value to </w:t>
      </w:r>
      <w:r w:rsidRPr="00DC15DA">
        <w:rPr>
          <w:rStyle w:val="GUIWord"/>
        </w:rPr>
        <w:t>Nil</w:t>
      </w:r>
      <w:r>
        <w:t xml:space="preserve">, and attempt to store the Reference Panel name in the </w:t>
      </w:r>
      <w:r w:rsidRPr="00CA7565">
        <w:rPr>
          <w:rStyle w:val="GUIWord"/>
        </w:rPr>
        <w:t>White Reference Panel Name</w:t>
      </w:r>
      <w:r>
        <w:t xml:space="preserve"> Metadata Attribute.</w:t>
      </w:r>
    </w:p>
    <w:p w:rsidR="00CA7565" w:rsidRDefault="00160B9E" w:rsidP="00160B9E">
      <w:pPr>
        <w:pStyle w:val="Note"/>
      </w:pPr>
      <w:r>
        <w:t>Note</w:t>
      </w:r>
      <w:r>
        <w:tab/>
      </w:r>
      <w:r w:rsidR="00DC15DA">
        <w:t xml:space="preserve">After uploading Spectra, use the Metadata Editor to check the setting of the Reference Panel which </w:t>
      </w:r>
      <w:r w:rsidR="00F52044">
        <w:t>SPECCHIO</w:t>
      </w:r>
      <w:r w:rsidR="00DC15DA">
        <w:t xml:space="preserve"> has tried to determine from the input Spectra.</w:t>
      </w:r>
      <w:r>
        <w:t xml:space="preserve"> </w:t>
      </w:r>
      <w:r w:rsidR="00DC15DA">
        <w:t xml:space="preserve">If </w:t>
      </w:r>
      <w:r>
        <w:t>it is</w:t>
      </w:r>
      <w:r w:rsidR="00DC15DA">
        <w:t xml:space="preserve"> not </w:t>
      </w:r>
      <w:r w:rsidR="00CA7565">
        <w:t xml:space="preserve">set or not </w:t>
      </w:r>
      <w:r w:rsidR="00DC15DA">
        <w:t>correct, use the M</w:t>
      </w:r>
      <w:r w:rsidR="00CA7565">
        <w:t xml:space="preserve">etadata Editor to correct </w:t>
      </w:r>
      <w:r>
        <w:t>it</w:t>
      </w:r>
      <w:r w:rsidR="00CA7565">
        <w:t>.</w:t>
      </w:r>
    </w:p>
    <w:p w:rsidR="00DC15DA" w:rsidRDefault="00DC15DA" w:rsidP="00DC15DA">
      <w:pPr>
        <w:pStyle w:val="Body"/>
      </w:pPr>
      <w:r>
        <w:t xml:space="preserve">See </w:t>
      </w:r>
      <w:fldSimple w:instr=" REF _Ref357586671 \r \h  \* MERGEFORMAT ">
        <w:r w:rsidR="00A92DD8" w:rsidRPr="00A92DD8">
          <w:rPr>
            <w:rStyle w:val="CrossReference"/>
          </w:rPr>
          <w:t>4.16</w:t>
        </w:r>
      </w:fldSimple>
      <w:r w:rsidRPr="00A956D2">
        <w:rPr>
          <w:rStyle w:val="CrossReference"/>
        </w:rPr>
        <w:t xml:space="preserve"> </w:t>
      </w:r>
      <w:fldSimple w:instr=" REF _Ref357586673 \h  \* MERGEFORMAT ">
        <w:ins w:id="542" w:author="Peter" w:date="2013-05-08T09:19:00Z">
          <w:r w:rsidR="00A92DD8" w:rsidRPr="00A92DD8">
            <w:rPr>
              <w:rStyle w:val="CrossReference"/>
            </w:rPr>
            <w:t xml:space="preserve">Displaying and </w:t>
          </w:r>
        </w:ins>
        <w:r w:rsidR="00A92DD8" w:rsidRPr="00A92DD8">
          <w:rPr>
            <w:rStyle w:val="CrossReference"/>
          </w:rPr>
          <w:t>Editing Metadata</w:t>
        </w:r>
      </w:fldSimple>
      <w:r>
        <w:t xml:space="preserve"> for more information on the Metadata Editor.</w:t>
      </w:r>
    </w:p>
    <w:p w:rsidR="008A4456" w:rsidRDefault="008A4456" w:rsidP="008A4456">
      <w:pPr>
        <w:pStyle w:val="HeadingSubUnnumbered"/>
      </w:pPr>
      <w:r>
        <w:t>Handling Spectrum upload errors</w:t>
      </w:r>
    </w:p>
    <w:p w:rsidR="00ED55EC" w:rsidRDefault="00ED55EC" w:rsidP="00ED55EC">
      <w:pPr>
        <w:pStyle w:val="Warning"/>
      </w:pPr>
      <w:r>
        <w:t>Warning</w:t>
      </w:r>
      <w:r>
        <w:tab/>
        <w:t xml:space="preserve">If the message box advising successful completion does not appear, the upload did not complete normally. Check the count of uploaded </w:t>
      </w:r>
      <w:r w:rsidR="007F4F37">
        <w:t>Spectr</w:t>
      </w:r>
      <w:r>
        <w:t xml:space="preserve">a </w:t>
      </w:r>
      <w:r w:rsidR="0033520F">
        <w:t>to determine how much</w:t>
      </w:r>
      <w:r>
        <w:t xml:space="preserve"> was completed. See below for information on recovering from upload errors.</w:t>
      </w:r>
    </w:p>
    <w:p w:rsidR="00204599" w:rsidRDefault="00204599" w:rsidP="00204599">
      <w:pPr>
        <w:pStyle w:val="DocAction"/>
        <w:rPr>
          <w:del w:id="543" w:author="Peter Roberts" w:date="2013-05-08T09:19:00Z"/>
        </w:rPr>
      </w:pPr>
      <w:del w:id="544" w:author="Peter Roberts" w:date="2013-05-08T09:19:00Z">
        <w:r>
          <w:delText>%%% Clarify the following...</w:delText>
        </w:r>
      </w:del>
    </w:p>
    <w:p w:rsidR="002574CB" w:rsidRPr="00084655" w:rsidRDefault="002574CB" w:rsidP="00A7583F">
      <w:pPr>
        <w:pStyle w:val="Body"/>
        <w:rPr>
          <w:del w:id="545" w:author="Peter Roberts" w:date="2013-05-08T09:19:00Z"/>
        </w:rPr>
      </w:pPr>
      <w:del w:id="546" w:author="Peter Roberts" w:date="2013-05-08T09:19:00Z">
        <w:r w:rsidRPr="00084655">
          <w:delText>Note that if different file types (e.g. ASD binary files and GER signature files) are occurring in the same campaign, hierarchies must contain only one file type. This restriction is due to two reasons: (a) the file loading process is instantiating one concrete file loader class and applies it to all files in a directory and (b) it is against common sense to put files from different instruments/sensors into one directory. Consider a case where one species is being sampled with ASD and GER. A logical folder setup would be: a species folder with two subfolders for ASD and GER. These subfolders then contain the spectral files.</w:delText>
        </w:r>
      </w:del>
    </w:p>
    <w:p w:rsidR="002A0FFE" w:rsidRDefault="002A0FFE" w:rsidP="00A7583F">
      <w:pPr>
        <w:pStyle w:val="Body"/>
        <w:rPr>
          <w:del w:id="547" w:author="Peter Roberts" w:date="2013-05-08T09:19:00Z"/>
        </w:rPr>
      </w:pPr>
      <w:del w:id="548" w:author="Peter Roberts" w:date="2013-05-08T09:19:00Z">
        <w:r w:rsidRPr="00084655">
          <w:delText xml:space="preserve">If a campaign is ongoing over a longer period of time, new data can be added by first loading the new files and hierarchies into the existing file structure on </w:delText>
        </w:r>
        <w:r w:rsidR="002574CB">
          <w:delText>you</w:delText>
        </w:r>
        <w:r w:rsidR="00BA0289">
          <w:delText>r</w:delText>
        </w:r>
        <w:r w:rsidR="002574CB">
          <w:delText xml:space="preserve"> computer’s</w:delText>
        </w:r>
        <w:r w:rsidRPr="00084655">
          <w:delText xml:space="preserve"> disc and then running the loading process again. Each spectral data loading process check</w:delText>
        </w:r>
        <w:r w:rsidR="002574CB">
          <w:delText>s</w:delText>
        </w:r>
        <w:r w:rsidRPr="00084655">
          <w:delText xml:space="preserve"> if hierarchies and spectra already exist in the database. Only new hierarchies and spectra will be </w:delText>
        </w:r>
        <w:r w:rsidR="002574CB">
          <w:delText>loaded</w:delText>
        </w:r>
        <w:r w:rsidRPr="00084655">
          <w:delText>.</w:delText>
        </w:r>
      </w:del>
    </w:p>
    <w:p w:rsidR="00BA0289" w:rsidRDefault="00BA0289" w:rsidP="00BA0289">
      <w:pPr>
        <w:pStyle w:val="DocAction"/>
        <w:rPr>
          <w:del w:id="549" w:author="Peter Roberts" w:date="2013-05-08T09:19:00Z"/>
        </w:rPr>
      </w:pPr>
      <w:del w:id="550" w:author="Peter Roberts" w:date="2013-05-08T09:19:00Z">
        <w:r>
          <w:delText xml:space="preserve">%%% Clearly the system identifies the input format being read. How robust is this </w:delText>
        </w:r>
        <w:r w:rsidR="00D84FA6">
          <w:delText>process? D</w:delText>
        </w:r>
        <w:r>
          <w:delText>oes the user need to take any precautions? For example, if the catch all TXT file uses an inappropriate heading name in the first column, can it be misrecognised as something else? Are file extens</w:delText>
        </w:r>
        <w:r w:rsidR="008761BA">
          <w:delText>ions used to help recognise the file type, or can you use any file extension you like</w:delText>
        </w:r>
        <w:r>
          <w:delText>? Clearly it sniffs one file</w:delText>
        </w:r>
        <w:r w:rsidR="008761BA">
          <w:delText xml:space="preserve"> from the directory</w:delText>
        </w:r>
        <w:r>
          <w:delText xml:space="preserve"> to find out its type, loads that type’s loading class and then cycles through the directory files. It would appear then that you cannot have any other files at all in the directory – no images, no readmes, no other stuff at all, or it would crash the reading class. Even worse, it could be the one that gets sniffed, and that would stuff everything up for the whole directory.</w:delText>
        </w:r>
        <w:r w:rsidR="008761BA">
          <w:delText xml:space="preserve"> What’s more, you can’t have your images anywhere in your sub-tree or they’ll get found and the loading process will trip over them and stop.</w:delText>
        </w:r>
        <w:r w:rsidR="00CC1762">
          <w:delText xml:space="preserve"> You can’t even put them in afterwards if there’s any chance you might have more data for this campaign to load later.</w:delText>
        </w:r>
      </w:del>
    </w:p>
    <w:p w:rsidR="00945FEF" w:rsidRDefault="00945FEF" w:rsidP="00EC5FA4">
      <w:pPr>
        <w:pStyle w:val="Body"/>
      </w:pPr>
      <w:r>
        <w:t xml:space="preserve">If a </w:t>
      </w:r>
      <w:r w:rsidR="00EE5F6F">
        <w:t>folder</w:t>
      </w:r>
      <w:r>
        <w:t xml:space="preserve"> contains unknown file types, </w:t>
      </w:r>
      <w:r w:rsidR="002E3320">
        <w:t xml:space="preserve">mixed file types or files with invalid data, the loading process will stop. </w:t>
      </w:r>
      <w:r w:rsidR="008A4456">
        <w:t>A dialog box</w:t>
      </w:r>
      <w:r w:rsidR="008A4456" w:rsidRPr="008A4456">
        <w:t xml:space="preserve"> </w:t>
      </w:r>
      <w:r w:rsidR="008A4456">
        <w:t>will generally appear, indicating the offending file and the cause of the problem.</w:t>
      </w:r>
    </w:p>
    <w:p w:rsidR="002E3320" w:rsidRDefault="002E3320" w:rsidP="00EC5FA4">
      <w:pPr>
        <w:pStyle w:val="Body"/>
      </w:pPr>
      <w:r>
        <w:t xml:space="preserve">You should check </w:t>
      </w:r>
      <w:r w:rsidR="008A4456">
        <w:t>the cause of the problem</w:t>
      </w:r>
      <w:r>
        <w:t xml:space="preserve">, rectify it and </w:t>
      </w:r>
      <w:r w:rsidR="008A4456">
        <w:t>attempt</w:t>
      </w:r>
      <w:r>
        <w:t xml:space="preserve"> the upload again. Spectra which successfully uploaded the first time will not be uploaded again.</w:t>
      </w:r>
    </w:p>
    <w:p w:rsidR="00FE5251" w:rsidRDefault="00FE5251" w:rsidP="00BA3445">
      <w:pPr>
        <w:pStyle w:val="Heading2"/>
        <w:rPr>
          <w:ins w:id="551" w:author="Peter Roberts" w:date="2013-05-08T09:19:00Z"/>
        </w:rPr>
      </w:pPr>
      <w:bookmarkStart w:id="552" w:name="_Toc359579923"/>
      <w:bookmarkStart w:id="553" w:name="_Ref157236952"/>
      <w:bookmarkEnd w:id="496"/>
      <w:ins w:id="554" w:author="Peter Roberts" w:date="2013-05-08T09:19:00Z">
        <w:r>
          <w:t xml:space="preserve">Loading </w:t>
        </w:r>
      </w:ins>
      <w:r w:rsidR="00D806CC">
        <w:t>A</w:t>
      </w:r>
      <w:ins w:id="555" w:author="Peter Roberts" w:date="2013-05-08T09:19:00Z">
        <w:r>
          <w:t>dditional Spectral Data</w:t>
        </w:r>
        <w:bookmarkEnd w:id="552"/>
      </w:ins>
    </w:p>
    <w:p w:rsidR="00FE5251" w:rsidRDefault="00FE5251" w:rsidP="00FE5251">
      <w:pPr>
        <w:pStyle w:val="Body"/>
      </w:pPr>
      <w:ins w:id="556" w:author="Peter Roberts" w:date="2013-05-08T09:19:00Z">
        <w:r>
          <w:t xml:space="preserve">If further </w:t>
        </w:r>
      </w:ins>
      <w:r w:rsidR="007F4F37">
        <w:t>Spectr</w:t>
      </w:r>
      <w:ins w:id="557" w:author="Peter Roberts" w:date="2013-05-08T09:19:00Z">
        <w:r>
          <w:t xml:space="preserve">al data becomes available for your Campaign, it is possible to conveniently add it to your existing </w:t>
        </w:r>
      </w:ins>
      <w:r w:rsidR="00F52044">
        <w:t>SPECCHIO</w:t>
      </w:r>
      <w:ins w:id="558" w:author="Peter Roberts" w:date="2013-05-08T09:19:00Z">
        <w:r>
          <w:t xml:space="preserve"> Campaign.</w:t>
        </w:r>
      </w:ins>
    </w:p>
    <w:p w:rsidR="00D806CC" w:rsidRDefault="00D806CC" w:rsidP="00FE5251">
      <w:pPr>
        <w:pStyle w:val="Body"/>
      </w:pPr>
      <w:r>
        <w:t>There are a number of different scenarios which may apply.</w:t>
      </w:r>
    </w:p>
    <w:p w:rsidR="00D806CC" w:rsidRDefault="00D806CC" w:rsidP="00D806CC">
      <w:pPr>
        <w:pStyle w:val="Heading3"/>
      </w:pPr>
      <w:bookmarkStart w:id="559" w:name="_Toc359579924"/>
      <w:r>
        <w:t>Uploading Addition Spectral Data from the Same Computer</w:t>
      </w:r>
      <w:bookmarkEnd w:id="559"/>
    </w:p>
    <w:p w:rsidR="00CA7565" w:rsidRDefault="00D806CC" w:rsidP="00D806CC">
      <w:pPr>
        <w:pStyle w:val="Body"/>
      </w:pPr>
      <w:r>
        <w:t>In this case, a</w:t>
      </w:r>
      <w:ins w:id="560" w:author="Peter Roberts" w:date="2013-05-08T09:19:00Z">
        <w:r w:rsidR="00CA7565" w:rsidRPr="008E2F3C">
          <w:t xml:space="preserve">dd the new </w:t>
        </w:r>
      </w:ins>
      <w:r w:rsidR="007F4F37">
        <w:t>Spectr</w:t>
      </w:r>
      <w:ins w:id="561" w:author="Peter Roberts" w:date="2013-05-08T09:19:00Z">
        <w:r w:rsidR="00CA7565" w:rsidRPr="008E2F3C">
          <w:t xml:space="preserve">al data to the existing </w:t>
        </w:r>
      </w:ins>
      <w:r w:rsidR="00EE5F6F">
        <w:t>sub-folder</w:t>
      </w:r>
      <w:ins w:id="562" w:author="Peter Roberts" w:date="2013-05-08T09:19:00Z">
        <w:r w:rsidR="00CA7565" w:rsidRPr="008E2F3C">
          <w:t xml:space="preserve"> structure </w:t>
        </w:r>
      </w:ins>
      <w:r w:rsidR="00CA7565">
        <w:t xml:space="preserve">on your computer’s disk </w:t>
      </w:r>
      <w:ins w:id="563" w:author="Peter Roberts" w:date="2013-05-08T09:19:00Z">
        <w:r w:rsidR="00CA7565" w:rsidRPr="008E2F3C">
          <w:t xml:space="preserve">from which you uploaded the original </w:t>
        </w:r>
      </w:ins>
      <w:r w:rsidR="007F4F37">
        <w:t>Spectr</w:t>
      </w:r>
      <w:ins w:id="564" w:author="Peter Roberts" w:date="2013-05-08T09:19:00Z">
        <w:r w:rsidR="00CA7565" w:rsidRPr="008E2F3C">
          <w:t>al data.</w:t>
        </w:r>
      </w:ins>
    </w:p>
    <w:p w:rsidR="00CA7565" w:rsidRDefault="00CA7565" w:rsidP="00CA7565">
      <w:pPr>
        <w:pStyle w:val="Bullet"/>
      </w:pPr>
      <w:ins w:id="565" w:author="Peter Roberts" w:date="2013-05-08T09:19:00Z">
        <w:r w:rsidRPr="008E2F3C">
          <w:t xml:space="preserve">Do not add any files other than Spectral data and ensure that all files within each </w:t>
        </w:r>
      </w:ins>
      <w:r w:rsidR="00EE5F6F">
        <w:t>sub-folder</w:t>
      </w:r>
      <w:ins w:id="566" w:author="Peter Roberts" w:date="2013-05-08T09:19:00Z">
        <w:r w:rsidRPr="008E2F3C">
          <w:t xml:space="preserve"> </w:t>
        </w:r>
      </w:ins>
      <w:r>
        <w:t>have</w:t>
      </w:r>
      <w:ins w:id="567" w:author="Peter Roberts" w:date="2013-05-08T09:19:00Z">
        <w:r w:rsidRPr="008E2F3C">
          <w:t xml:space="preserve"> the same file format.</w:t>
        </w:r>
      </w:ins>
    </w:p>
    <w:p w:rsidR="00CA7565" w:rsidRDefault="00CA7565" w:rsidP="00CA7565">
      <w:pPr>
        <w:pStyle w:val="Bullet"/>
      </w:pPr>
      <w:ins w:id="568" w:author="Peter Roberts" w:date="2013-05-08T09:19:00Z">
        <w:r w:rsidRPr="008E2F3C">
          <w:t>Do not change the file names of any of the original files.</w:t>
        </w:r>
      </w:ins>
    </w:p>
    <w:p w:rsidR="00CA7565" w:rsidRDefault="00CA7565" w:rsidP="00CA7565">
      <w:pPr>
        <w:pStyle w:val="Bullet"/>
      </w:pPr>
      <w:ins w:id="569" w:author="Peter Roberts" w:date="2013-05-08T09:19:00Z">
        <w:r w:rsidRPr="008E2F3C">
          <w:t xml:space="preserve">Do not change or rename the </w:t>
        </w:r>
      </w:ins>
      <w:r>
        <w:t>sub-</w:t>
      </w:r>
      <w:r w:rsidR="00EE5F6F">
        <w:t>folders</w:t>
      </w:r>
      <w:ins w:id="570" w:author="Peter Roberts" w:date="2013-05-08T09:19:00Z">
        <w:r w:rsidRPr="008E2F3C">
          <w:t>, but you may add new sub-</w:t>
        </w:r>
      </w:ins>
      <w:r w:rsidR="00EE5F6F">
        <w:t>folders</w:t>
      </w:r>
      <w:ins w:id="571" w:author="Peter Roberts" w:date="2013-05-08T09:19:00Z">
        <w:r w:rsidRPr="008E2F3C">
          <w:t>.</w:t>
        </w:r>
      </w:ins>
    </w:p>
    <w:p w:rsidR="00CA7565" w:rsidRDefault="00CA7565" w:rsidP="00CA7565">
      <w:pPr>
        <w:pStyle w:val="Body"/>
      </w:pPr>
      <w:r>
        <w:t>To upload the new Spectral data, follow the process described in section</w:t>
      </w:r>
      <w:r w:rsidR="00D806CC">
        <w:t xml:space="preserve"> </w:t>
      </w:r>
      <w:fldSimple w:instr=" REF _Ref358983057 \r \h  \* MERGEFORMAT ">
        <w:r w:rsidR="00A92DD8" w:rsidRPr="00A92DD8">
          <w:rPr>
            <w:rStyle w:val="CrossReference"/>
          </w:rPr>
          <w:t>4.12</w:t>
        </w:r>
      </w:fldSimple>
      <w:r w:rsidR="00D806CC" w:rsidRPr="00D806CC">
        <w:rPr>
          <w:rStyle w:val="CrossReference"/>
        </w:rPr>
        <w:t xml:space="preserve"> </w:t>
      </w:r>
      <w:fldSimple w:instr=" REF _Ref358983060 \h  \* MERGEFORMAT ">
        <w:r w:rsidR="00A92DD8" w:rsidRPr="00A92DD8">
          <w:rPr>
            <w:rStyle w:val="CrossReference"/>
          </w:rPr>
          <w:t>Loading Campaign Spectral Data</w:t>
        </w:r>
      </w:fldSimple>
      <w:r>
        <w:t xml:space="preserve">. Only </w:t>
      </w:r>
      <w:r w:rsidR="00784930">
        <w:t xml:space="preserve">the </w:t>
      </w:r>
      <w:r>
        <w:t>new data will be loaded.</w:t>
      </w:r>
    </w:p>
    <w:p w:rsidR="00106B3F" w:rsidRDefault="00106B3F" w:rsidP="00106B3F">
      <w:pPr>
        <w:pStyle w:val="Note"/>
      </w:pPr>
      <w:r>
        <w:t>Note</w:t>
      </w:r>
      <w:r>
        <w:tab/>
        <w:t>Do not add additional Spectra to files that hold multiple Spectra, such as TXT and XLS</w:t>
      </w:r>
      <w:r w:rsidR="00D806CC">
        <w:t xml:space="preserve"> files</w:t>
      </w:r>
      <w:r>
        <w:t>. The loading process checks for existing data at the file level, so the existing file will be detected and not loaded, missing the new data.</w:t>
      </w:r>
    </w:p>
    <w:p w:rsidR="00106B3F" w:rsidRDefault="00106B3F" w:rsidP="00106B3F">
      <w:pPr>
        <w:pStyle w:val="Body"/>
      </w:pPr>
      <w:r>
        <w:t xml:space="preserve">After uploading new data you may need to set the </w:t>
      </w:r>
      <w:r w:rsidR="007F4F37">
        <w:t>Metadata</w:t>
      </w:r>
      <w:r>
        <w:t xml:space="preserve"> for the new data. Depending on your Campaign Hierarchy design, the new data may be interspersed with your existing data. Take care not to delete or corrupt the </w:t>
      </w:r>
      <w:r w:rsidR="007F4F37">
        <w:t>Metadata</w:t>
      </w:r>
      <w:r>
        <w:t xml:space="preserve"> on your existing data by ensuring that you select only your new Spectra when you update the </w:t>
      </w:r>
      <w:r w:rsidR="007F4F37">
        <w:t>Metadata</w:t>
      </w:r>
      <w:r>
        <w:t>.</w:t>
      </w:r>
    </w:p>
    <w:p w:rsidR="008F2BEE" w:rsidRDefault="00106B3F" w:rsidP="00106B3F">
      <w:pPr>
        <w:pStyle w:val="Warning"/>
      </w:pPr>
      <w:r>
        <w:t>Warning</w:t>
      </w:r>
      <w:r>
        <w:tab/>
      </w:r>
      <w:r w:rsidR="008F2BEE">
        <w:t>This particularly applies to UTC time changes</w:t>
      </w:r>
      <w:r>
        <w:t>, where applying the same time change a second time will add or subtract the time difference again, yielding an incorrect result</w:t>
      </w:r>
      <w:r w:rsidR="008F2BEE">
        <w:t>.</w:t>
      </w:r>
    </w:p>
    <w:p w:rsidR="00FE5251" w:rsidRDefault="00FE5251" w:rsidP="007D43F6">
      <w:pPr>
        <w:pStyle w:val="Heading3"/>
        <w:rPr>
          <w:ins w:id="572" w:author="Peter Roberts" w:date="2013-05-08T09:19:00Z"/>
        </w:rPr>
      </w:pPr>
      <w:bookmarkStart w:id="573" w:name="_Toc359579925"/>
      <w:ins w:id="574" w:author="Peter Roberts" w:date="2013-05-08T09:19:00Z">
        <w:r>
          <w:t>Uploading Additional Spectral Data from a Second Computer</w:t>
        </w:r>
        <w:bookmarkEnd w:id="573"/>
      </w:ins>
    </w:p>
    <w:p w:rsidR="00106B3F" w:rsidRDefault="00F52044" w:rsidP="00C20C86">
      <w:pPr>
        <w:pStyle w:val="Body"/>
      </w:pPr>
      <w:r>
        <w:t>SPECCHIO</w:t>
      </w:r>
      <w:r w:rsidR="00106B3F">
        <w:t xml:space="preserve"> permits multiple Paths to be stored against each Campaign</w:t>
      </w:r>
      <w:r w:rsidR="007E101B">
        <w:t>.</w:t>
      </w:r>
      <w:r w:rsidR="00784930">
        <w:t xml:space="preserve"> This permits the same data to b</w:t>
      </w:r>
      <w:r w:rsidR="007E101B">
        <w:t xml:space="preserve">e managed and augmented </w:t>
      </w:r>
      <w:ins w:id="575" w:author="Peter Roberts" w:date="2013-05-08T09:19:00Z">
        <w:r w:rsidR="00C20C86">
          <w:t>from multiple computers.</w:t>
        </w:r>
      </w:ins>
    </w:p>
    <w:p w:rsidR="00106B3F" w:rsidRDefault="00106B3F" w:rsidP="00106B3F">
      <w:pPr>
        <w:pStyle w:val="ProcessHeading"/>
      </w:pPr>
      <w:r>
        <w:t>To upload from a second computer...</w:t>
      </w:r>
    </w:p>
    <w:tbl>
      <w:tblPr>
        <w:tblStyle w:val="Instructions"/>
        <w:tblW w:w="0" w:type="auto"/>
        <w:tblLook w:val="04A0"/>
      </w:tblPr>
      <w:tblGrid>
        <w:gridCol w:w="8862"/>
      </w:tblGrid>
      <w:tr w:rsidR="00106B3F" w:rsidTr="00425801">
        <w:trPr>
          <w:cnfStyle w:val="100000000000"/>
        </w:trPr>
        <w:tc>
          <w:tcPr>
            <w:cnfStyle w:val="000000000100"/>
            <w:tcW w:w="8862" w:type="dxa"/>
          </w:tcPr>
          <w:p w:rsidR="00106B3F" w:rsidRDefault="00106B3F" w:rsidP="00106B3F">
            <w:pPr>
              <w:pStyle w:val="ProcessStep"/>
            </w:pPr>
            <w:r>
              <w:t xml:space="preserve">On the second computer, make an exact copy of the entire Campaign </w:t>
            </w:r>
            <w:r w:rsidR="00EE5F6F">
              <w:t>folder</w:t>
            </w:r>
            <w:r>
              <w:t xml:space="preserve"> tree as it was uploaded from the first computer. It does not have to</w:t>
            </w:r>
            <w:r w:rsidR="0070613F">
              <w:t xml:space="preserve"> be in the same location as it was on the first computer, but the </w:t>
            </w:r>
            <w:r w:rsidR="00EE5F6F">
              <w:t>sub-folder</w:t>
            </w:r>
            <w:r w:rsidR="0070613F">
              <w:t xml:space="preserve"> </w:t>
            </w:r>
            <w:r w:rsidR="008A4456">
              <w:t xml:space="preserve">structure, </w:t>
            </w:r>
            <w:r w:rsidR="00EE5F6F">
              <w:t>sub-folder</w:t>
            </w:r>
            <w:r w:rsidR="008A4456">
              <w:t xml:space="preserve"> names </w:t>
            </w:r>
            <w:r w:rsidR="0070613F">
              <w:t xml:space="preserve">and file names </w:t>
            </w:r>
            <w:r w:rsidR="00425801">
              <w:t>must</w:t>
            </w:r>
            <w:r w:rsidR="0070613F">
              <w:t xml:space="preserve"> be identical.</w:t>
            </w:r>
          </w:p>
          <w:p w:rsidR="0070613F" w:rsidRDefault="008A4456" w:rsidP="00106B3F">
            <w:pPr>
              <w:pStyle w:val="ProcessStep"/>
            </w:pPr>
            <w:r>
              <w:t>Add</w:t>
            </w:r>
            <w:r w:rsidR="0070613F">
              <w:t xml:space="preserve"> the new hierarchy sub-</w:t>
            </w:r>
            <w:r w:rsidR="00EE5F6F">
              <w:t>folders</w:t>
            </w:r>
            <w:r w:rsidR="0070613F">
              <w:t xml:space="preserve"> and files </w:t>
            </w:r>
            <w:r>
              <w:t xml:space="preserve">into the existing </w:t>
            </w:r>
            <w:r w:rsidR="00EE5F6F">
              <w:t>sub-folder</w:t>
            </w:r>
            <w:r>
              <w:t xml:space="preserve"> structure</w:t>
            </w:r>
            <w:r w:rsidR="0070613F">
              <w:t>.</w:t>
            </w:r>
          </w:p>
          <w:p w:rsidR="0070613F" w:rsidRDefault="0070613F" w:rsidP="00106B3F">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70613F" w:rsidRDefault="0070613F" w:rsidP="0070613F">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022B31" w:rsidRDefault="00022B31" w:rsidP="00022B31">
            <w:pPr>
              <w:pStyle w:val="Figure"/>
            </w:pPr>
            <w:r>
              <w:rPr>
                <w:lang w:val="en-AU"/>
              </w:rPr>
              <w:drawing>
                <wp:inline distT="0" distB="0" distL="0" distR="0">
                  <wp:extent cx="2737798" cy="1644349"/>
                  <wp:effectExtent l="0" t="19050" r="81602" b="51101"/>
                  <wp:docPr id="6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
                          <a:srcRect/>
                          <a:stretch>
                            <a:fillRect/>
                          </a:stretch>
                        </pic:blipFill>
                        <pic:spPr bwMode="auto">
                          <a:xfrm>
                            <a:off x="0" y="0"/>
                            <a:ext cx="2741657" cy="16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22B31" w:rsidRDefault="00022B31" w:rsidP="00022B31">
            <w:pPr>
              <w:pStyle w:val="Caption"/>
            </w:pPr>
            <w:r w:rsidRPr="00084655">
              <w:t xml:space="preserve">Figure </w:t>
            </w:r>
            <w:fldSimple w:instr=" SEQ Figure \* ARABIC ">
              <w:r w:rsidR="00A92DD8">
                <w:rPr>
                  <w:noProof/>
                </w:rPr>
                <w:t>25</w:t>
              </w:r>
            </w:fldSimple>
            <w:r w:rsidRPr="00084655">
              <w:t xml:space="preserve">: </w:t>
            </w:r>
            <w:r>
              <w:t>File upload dialog showing no paths</w:t>
            </w:r>
          </w:p>
          <w:p w:rsidR="00022B31" w:rsidRPr="006E0514" w:rsidRDefault="00022B31" w:rsidP="00022B31">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In this scenario, it is likely that no existing paths will be valid on your computer and so no paths will be shown in this dialog box for the Campaign in question.</w:t>
            </w:r>
          </w:p>
          <w:p w:rsidR="0070613F" w:rsidRDefault="0070613F" w:rsidP="0070613F">
            <w:pPr>
              <w:pStyle w:val="ProcessStep"/>
            </w:pPr>
            <w:r>
              <w:t xml:space="preserve">Click on </w:t>
            </w:r>
            <w:r w:rsidRPr="0070613F">
              <w:rPr>
                <w:rStyle w:val="ActionButton"/>
              </w:rPr>
              <w:t> New Path </w:t>
            </w:r>
            <w:r>
              <w:t>. A file selection dialog will open.</w:t>
            </w:r>
          </w:p>
          <w:p w:rsidR="0070613F" w:rsidRDefault="0070613F" w:rsidP="0070613F">
            <w:pPr>
              <w:pStyle w:val="ProcessStep"/>
            </w:pPr>
            <w:r>
              <w:t xml:space="preserve">Navigate to the </w:t>
            </w:r>
            <w:r w:rsidR="00EE5F6F">
              <w:t>folder</w:t>
            </w:r>
            <w:r>
              <w:t xml:space="preserve"> that you copied to your computer and select it. This new path will be added to the list of paths in the </w:t>
            </w:r>
            <w:r w:rsidRPr="0070613F">
              <w:rPr>
                <w:rStyle w:val="GUIWord"/>
              </w:rPr>
              <w:t>Path:</w:t>
            </w:r>
            <w:r>
              <w:t xml:space="preserve"> box.</w:t>
            </w:r>
            <w:r w:rsidR="00BA72CF">
              <w:t xml:space="preserve"> Be sure to se</w:t>
            </w:r>
            <w:r w:rsidR="00425801">
              <w:t xml:space="preserve">lect the right level </w:t>
            </w:r>
            <w:r w:rsidR="00EE5F6F">
              <w:t>folder</w:t>
            </w:r>
            <w:r w:rsidR="00425801">
              <w:t>.</w:t>
            </w:r>
          </w:p>
          <w:p w:rsidR="0070613F" w:rsidRDefault="0070613F" w:rsidP="00856756">
            <w:pPr>
              <w:pStyle w:val="ProcessStep"/>
            </w:pPr>
            <w:r>
              <w:t xml:space="preserve">Click </w:t>
            </w:r>
            <w:r w:rsidRPr="0070613F">
              <w:rPr>
                <w:rStyle w:val="ActionButton"/>
              </w:rPr>
              <w:t> Load </w:t>
            </w:r>
            <w:r>
              <w:t xml:space="preserve">. The dialog box will close and </w:t>
            </w:r>
            <w:r w:rsidR="00425801">
              <w:t>progress</w:t>
            </w:r>
            <w:r>
              <w:t xml:space="preserve"> messages will be shown in the </w:t>
            </w:r>
            <w:r w:rsidR="00856756">
              <w:t>right</w:t>
            </w:r>
            <w:r>
              <w:t xml:space="preserve"> hand part of the Main Window indicating the total number of files that have been found, and the number of new Spectra which have been loaded.</w:t>
            </w:r>
          </w:p>
        </w:tc>
      </w:tr>
    </w:tbl>
    <w:p w:rsidR="00425801" w:rsidRDefault="00425801" w:rsidP="00425801">
      <w:pPr>
        <w:pStyle w:val="Warning"/>
      </w:pPr>
      <w:bookmarkStart w:id="576" w:name="_Ref157338239"/>
      <w:bookmarkStart w:id="577" w:name="_Toc355280384"/>
      <w:bookmarkStart w:id="578" w:name="_Ref356551581"/>
      <w:bookmarkStart w:id="579" w:name="_Ref356551584"/>
      <w:r>
        <w:t>Warning</w:t>
      </w:r>
      <w:r>
        <w:tab/>
        <w:t xml:space="preserve">If you select the </w:t>
      </w:r>
      <w:r w:rsidR="00EE5F6F">
        <w:t>folder</w:t>
      </w:r>
      <w:r>
        <w:t xml:space="preserve"> above or below the one selected when the Campaign was first loaded, it will not be recognised as the same </w:t>
      </w:r>
      <w:r w:rsidR="00EE5F6F">
        <w:t>folder</w:t>
      </w:r>
      <w:r>
        <w:t xml:space="preserve"> and will cause all of the existing data to be duplicated in your </w:t>
      </w:r>
      <w:r w:rsidR="00F52044">
        <w:t>SPECCHIO</w:t>
      </w:r>
      <w:r>
        <w:t xml:space="preserve"> Campaign.</w:t>
      </w:r>
    </w:p>
    <w:p w:rsidR="00D806CC" w:rsidRDefault="00D806CC" w:rsidP="00D806CC">
      <w:pPr>
        <w:pStyle w:val="Heading3"/>
        <w:rPr>
          <w:ins w:id="580" w:author="Peter Roberts" w:date="2013-05-08T09:19:00Z"/>
        </w:rPr>
      </w:pPr>
      <w:bookmarkStart w:id="581" w:name="_Toc359579926"/>
      <w:bookmarkStart w:id="582" w:name="_Ref357690312"/>
      <w:bookmarkStart w:id="583" w:name="_Ref357690316"/>
      <w:ins w:id="584" w:author="Peter Roberts" w:date="2013-05-08T09:19:00Z">
        <w:r>
          <w:t xml:space="preserve">Uploading Additional Spectral Data </w:t>
        </w:r>
      </w:ins>
      <w:r w:rsidR="003C09DA">
        <w:t>in</w:t>
      </w:r>
      <w:ins w:id="585" w:author="Peter Roberts" w:date="2013-05-08T09:19:00Z">
        <w:r>
          <w:t xml:space="preserve"> a </w:t>
        </w:r>
      </w:ins>
      <w:r>
        <w:t>New Data Hierarchy</w:t>
      </w:r>
      <w:bookmarkEnd w:id="581"/>
    </w:p>
    <w:p w:rsidR="00D806CC" w:rsidRDefault="007E101B" w:rsidP="00D806CC">
      <w:pPr>
        <w:pStyle w:val="Body"/>
      </w:pPr>
      <w:r>
        <w:t xml:space="preserve">There are often cases when a new set of Spectra is required to be uploaded, and this </w:t>
      </w:r>
      <w:r w:rsidR="00022B31">
        <w:t xml:space="preserve">new </w:t>
      </w:r>
      <w:r>
        <w:t>set does not relate to the existing Spectra in the Campaign</w:t>
      </w:r>
      <w:ins w:id="586" w:author="Peter Roberts" w:date="2013-05-08T09:19:00Z">
        <w:r w:rsidR="00D806CC">
          <w:t>.</w:t>
        </w:r>
      </w:ins>
      <w:r>
        <w:t xml:space="preserve"> In this case, a new </w:t>
      </w:r>
      <w:r w:rsidR="00EE5F6F">
        <w:t>folder</w:t>
      </w:r>
      <w:r>
        <w:t xml:space="preserve"> structure can be created at the top </w:t>
      </w:r>
      <w:r w:rsidR="00212938">
        <w:t>level</w:t>
      </w:r>
      <w:r>
        <w:t xml:space="preserve"> of the Campaign.</w:t>
      </w:r>
    </w:p>
    <w:p w:rsidR="007E101B" w:rsidRDefault="003C09DA" w:rsidP="003C09DA">
      <w:pPr>
        <w:pStyle w:val="Figure"/>
      </w:pPr>
      <w:r>
        <w:rPr>
          <w:lang w:val="en-AU"/>
        </w:rPr>
        <w:drawing>
          <wp:inline distT="0" distB="0" distL="0" distR="0">
            <wp:extent cx="1400318" cy="804390"/>
            <wp:effectExtent l="0" t="19050" r="85582" b="52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srcRect l="1632" t="48311" r="80179" b="20946"/>
                    <a:stretch>
                      <a:fillRect/>
                    </a:stretch>
                  </pic:blipFill>
                  <pic:spPr bwMode="auto">
                    <a:xfrm>
                      <a:off x="0" y="0"/>
                      <a:ext cx="1400318" cy="80439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12938" w:rsidRDefault="00212938" w:rsidP="00212938">
      <w:pPr>
        <w:pStyle w:val="Caption"/>
      </w:pPr>
      <w:r w:rsidRPr="00084655">
        <w:t xml:space="preserve">Figure </w:t>
      </w:r>
      <w:fldSimple w:instr=" SEQ Figure \* ARABIC ">
        <w:r w:rsidR="00A92DD8">
          <w:rPr>
            <w:noProof/>
          </w:rPr>
          <w:t>26</w:t>
        </w:r>
      </w:fldSimple>
      <w:r w:rsidRPr="00084655">
        <w:t xml:space="preserve">: </w:t>
      </w:r>
      <w:r>
        <w:t>Data Hierarchy of GER example after initial load</w:t>
      </w:r>
    </w:p>
    <w:p w:rsidR="007E101B" w:rsidRDefault="00212938" w:rsidP="00D806CC">
      <w:pPr>
        <w:pStyle w:val="Body"/>
      </w:pPr>
      <w:r>
        <w:t xml:space="preserve">In the above example, there is one sub-folder </w:t>
      </w:r>
      <w:r w:rsidR="00856756">
        <w:t>in</w:t>
      </w:r>
      <w:r>
        <w:t xml:space="preserve"> the GER Example. If the user has performed a second largely independent part of the experiment, its results may be loaded as a new top level folder in the Campaign.</w:t>
      </w:r>
    </w:p>
    <w:p w:rsidR="007E101B" w:rsidRDefault="00AE2F37" w:rsidP="00AA31FF">
      <w:pPr>
        <w:pStyle w:val="Figure"/>
      </w:pPr>
      <w:r>
        <w:rPr>
          <w:lang w:val="en-AU"/>
        </w:rPr>
      </w:r>
      <w:r w:rsidRPr="00AE2F37">
        <w:rPr>
          <w:lang w:val="en-AU"/>
        </w:rPr>
        <w:pict>
          <v:group id="_x0000_s1346" editas="canvas" style="width:422.15pt;height:110.1pt;mso-position-horizontal-relative:char;mso-position-vertical-relative:line" coordorigin="1225,3601" coordsize="6498,1695">
            <o:lock v:ext="edit" aspectratio="t"/>
            <v:shape id="_x0000_s1345" type="#_x0000_t75" style="position:absolute;left:1225;top:3601;width:6498;height:1695" o:preferrelative="f">
              <v:fill o:detectmouseclick="t"/>
              <v:path o:extrusionok="t" o:connecttype="none"/>
              <o:lock v:ext="edit" text="t"/>
            </v:shape>
            <v:shape id="_x0000_s1359" type="#_x0000_t75" style="position:absolute;left:2676;top:3784;width:1829;height:1371">
              <v:imagedata r:id="rId48" o:title=""/>
            </v:shape>
            <v:roundrect id="_x0000_s1348" style="position:absolute;left:4892;top:3601;width:2710;height:758" arcsize="5428f" strokecolor="#0070c0">
              <v:textbox>
                <w:txbxContent>
                  <w:p w:rsidR="004872A3" w:rsidRPr="00212938" w:rsidRDefault="004872A3" w:rsidP="003C09DA">
                    <w:pPr>
                      <w:rPr>
                        <w:lang w:val="en-AU"/>
                      </w:rPr>
                    </w:pPr>
                    <w:r>
                      <w:rPr>
                        <w:lang w:val="en-AU"/>
                      </w:rPr>
                      <w:t>Original GER Example Campaign upload top-level folder which relates to original upload path</w:t>
                    </w:r>
                  </w:p>
                </w:txbxContent>
              </v:textbox>
            </v:roundrect>
            <v:roundrect id="_x0000_s1349" style="position:absolute;left:4892;top:4467;width:2710;height:770" arcsize="5428f" strokecolor="#0070c0">
              <v:textbox>
                <w:txbxContent>
                  <w:p w:rsidR="004872A3" w:rsidRPr="00212938" w:rsidRDefault="004872A3" w:rsidP="003C09DA">
                    <w:pPr>
                      <w:rPr>
                        <w:lang w:val="en-AU"/>
                      </w:rPr>
                    </w:pPr>
                    <w:r>
                      <w:rPr>
                        <w:lang w:val="en-AU"/>
                      </w:rPr>
                      <w:t>Second GER Example Campaign upload top-level folder which relates to a new upload path</w:t>
                    </w:r>
                  </w:p>
                </w:txbxContent>
              </v:textbox>
            </v:roundrect>
            <v:shape id="_x0000_s1351" style="position:absolute;left:4101;top:3953;width:791;height:128" coordsize="1027,271" path="m1027,c1027,,513,135,,271e" filled="f" strokecolor="#0070c0">
              <v:stroke endarrow="open"/>
              <v:path arrowok="t"/>
            </v:shape>
            <v:shape id="_x0000_s1352" style="position:absolute;left:4442;top:4610;width:450;height:320" coordsize="585,229" path="m585,229c585,229,292,114,,e" filled="f" strokecolor="#0070c0">
              <v:stroke endarrow="open"/>
              <v:path arrowok="t"/>
            </v:shape>
            <v:roundrect id="_x0000_s1353" style="position:absolute;left:1315;top:3708;width:1115;height:958" arcsize="5428f" strokecolor="#0070c0">
              <v:textbox>
                <w:txbxContent>
                  <w:p w:rsidR="004872A3" w:rsidRPr="00212938" w:rsidRDefault="004872A3" w:rsidP="003C09DA">
                    <w:pPr>
                      <w:rPr>
                        <w:lang w:val="en-AU"/>
                      </w:rPr>
                    </w:pPr>
                    <w:r>
                      <w:rPr>
                        <w:lang w:val="en-AU"/>
                      </w:rPr>
                      <w:t>Main GER Example Campaign folder</w:t>
                    </w:r>
                  </w:p>
                </w:txbxContent>
              </v:textbox>
            </v:roundrect>
            <v:shape id="_x0000_s1354" style="position:absolute;left:2430;top:3890;width:527;height:248;flip:x y" coordsize="1027,271" path="m1027,c1027,,513,135,,271e" filled="f" strokecolor="#0070c0">
              <v:stroke endarrow="open"/>
              <v:path arrowok="t"/>
            </v:shape>
            <w10:wrap type="none"/>
            <w10:anchorlock/>
          </v:group>
        </w:pict>
      </w:r>
    </w:p>
    <w:p w:rsidR="00212938" w:rsidRDefault="00212938" w:rsidP="00212938">
      <w:pPr>
        <w:pStyle w:val="Caption"/>
      </w:pPr>
      <w:r w:rsidRPr="00084655">
        <w:t xml:space="preserve">Figure </w:t>
      </w:r>
      <w:fldSimple w:instr=" SEQ Figure \* ARABIC ">
        <w:r w:rsidR="00A92DD8">
          <w:rPr>
            <w:noProof/>
          </w:rPr>
          <w:t>27</w:t>
        </w:r>
      </w:fldSimple>
      <w:r w:rsidRPr="00084655">
        <w:t xml:space="preserve">: </w:t>
      </w:r>
      <w:r>
        <w:t>Data Hierarchy of GER example after loading second part</w:t>
      </w:r>
    </w:p>
    <w:p w:rsidR="00D806CC" w:rsidRDefault="00D806CC" w:rsidP="00D806CC">
      <w:pPr>
        <w:pStyle w:val="ProcessHeading"/>
      </w:pPr>
      <w:r>
        <w:t xml:space="preserve">To upload </w:t>
      </w:r>
      <w:r w:rsidR="00AA31FF">
        <w:t>a new data hierarchy to an existing Campaign</w:t>
      </w:r>
      <w:r>
        <w:t>...</w:t>
      </w:r>
    </w:p>
    <w:tbl>
      <w:tblPr>
        <w:tblStyle w:val="Instructions"/>
        <w:tblW w:w="0" w:type="auto"/>
        <w:tblLook w:val="04A0"/>
      </w:tblPr>
      <w:tblGrid>
        <w:gridCol w:w="8862"/>
      </w:tblGrid>
      <w:tr w:rsidR="00D806CC" w:rsidTr="00334CF9">
        <w:trPr>
          <w:cnfStyle w:val="100000000000"/>
        </w:trPr>
        <w:tc>
          <w:tcPr>
            <w:cnfStyle w:val="000000000100"/>
            <w:tcW w:w="8862" w:type="dxa"/>
          </w:tcPr>
          <w:p w:rsidR="00AA31FF" w:rsidRDefault="00AA31FF" w:rsidP="00334CF9">
            <w:pPr>
              <w:pStyle w:val="ProcessStep"/>
            </w:pPr>
            <w:r>
              <w:t xml:space="preserve">Prepare the second upload </w:t>
            </w:r>
            <w:r w:rsidR="00EE5F6F">
              <w:t>folder</w:t>
            </w:r>
            <w:r>
              <w:t xml:space="preserve"> tree of Spectra on your computer and ensure it has a different name from the first one. It does not need to be in the same </w:t>
            </w:r>
            <w:r w:rsidR="00EE5F6F">
              <w:t>folder</w:t>
            </w:r>
            <w:r>
              <w:t xml:space="preserve"> as the first one, owned by the same user as the first one, or even on the same computer as the first one.</w:t>
            </w:r>
          </w:p>
          <w:p w:rsidR="00D806CC" w:rsidRDefault="00D806CC" w:rsidP="00334CF9">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D806CC" w:rsidRDefault="00D806CC" w:rsidP="00334CF9">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BD2387" w:rsidRDefault="00BD2387" w:rsidP="00BD2387">
            <w:pPr>
              <w:pStyle w:val="Figure"/>
            </w:pPr>
            <w:r>
              <w:rPr>
                <w:lang w:val="en-AU"/>
              </w:rPr>
              <w:drawing>
                <wp:inline distT="0" distB="0" distL="0" distR="0">
                  <wp:extent cx="3846490" cy="1589964"/>
                  <wp:effectExtent l="0" t="19050" r="77810" b="48336"/>
                  <wp:docPr id="6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a:srcRect/>
                          <a:stretch>
                            <a:fillRect/>
                          </a:stretch>
                        </pic:blipFill>
                        <pic:spPr bwMode="auto">
                          <a:xfrm>
                            <a:off x="0" y="0"/>
                            <a:ext cx="3850603" cy="159166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D2387" w:rsidRDefault="00BD2387" w:rsidP="00BD2387">
            <w:pPr>
              <w:pStyle w:val="Caption"/>
            </w:pPr>
            <w:r w:rsidRPr="00084655">
              <w:t xml:space="preserve">Figure </w:t>
            </w:r>
            <w:fldSimple w:instr=" SEQ Figure \* ARABIC ">
              <w:r w:rsidR="00A92DD8">
                <w:rPr>
                  <w:noProof/>
                </w:rPr>
                <w:t>28</w:t>
              </w:r>
            </w:fldSimple>
            <w:r w:rsidRPr="00084655">
              <w:t xml:space="preserve">: </w:t>
            </w:r>
            <w:r>
              <w:t>File upload dialog showing multiple paths</w:t>
            </w:r>
          </w:p>
          <w:p w:rsidR="00BD2387" w:rsidRPr="006E0514" w:rsidRDefault="00BD2387" w:rsidP="00BD2387">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If the original data upload was done from this computer, it is likely that the original data upload path will be shown.</w:t>
            </w:r>
          </w:p>
          <w:p w:rsidR="00D806CC" w:rsidRDefault="00D806CC" w:rsidP="00334CF9">
            <w:pPr>
              <w:pStyle w:val="ProcessStep"/>
            </w:pPr>
            <w:r>
              <w:t xml:space="preserve">Click on </w:t>
            </w:r>
            <w:r w:rsidRPr="0070613F">
              <w:rPr>
                <w:rStyle w:val="ActionButton"/>
              </w:rPr>
              <w:t> New Path </w:t>
            </w:r>
            <w:r>
              <w:t>. A file selection dialog will open.</w:t>
            </w:r>
          </w:p>
          <w:p w:rsidR="00D806CC" w:rsidRDefault="00D806CC" w:rsidP="00334CF9">
            <w:pPr>
              <w:pStyle w:val="ProcessStep"/>
            </w:pPr>
            <w:r>
              <w:t xml:space="preserve">Navigate to the </w:t>
            </w:r>
            <w:r w:rsidR="00EE5F6F">
              <w:t>folder</w:t>
            </w:r>
            <w:r>
              <w:t xml:space="preserve"> that</w:t>
            </w:r>
            <w:r w:rsidR="00BD2387">
              <w:t xml:space="preserve"> you</w:t>
            </w:r>
            <w:r>
              <w:t xml:space="preserve"> </w:t>
            </w:r>
            <w:r w:rsidR="00AA31FF">
              <w:t>created with the second data hierarchy</w:t>
            </w:r>
            <w:r>
              <w:t xml:space="preserve"> and select it. This new path will be added to the list of paths in the </w:t>
            </w:r>
            <w:r w:rsidRPr="0070613F">
              <w:rPr>
                <w:rStyle w:val="GUIWord"/>
              </w:rPr>
              <w:t>Path:</w:t>
            </w:r>
            <w:r>
              <w:t xml:space="preserve"> box. Be sure to select the </w:t>
            </w:r>
            <w:r w:rsidR="00BD2387">
              <w:t>correct folder</w:t>
            </w:r>
            <w:r>
              <w:t xml:space="preserve"> level.</w:t>
            </w:r>
          </w:p>
          <w:p w:rsidR="00D806CC" w:rsidRDefault="00D806CC" w:rsidP="00856756">
            <w:pPr>
              <w:pStyle w:val="ProcessStep"/>
            </w:pPr>
            <w:r>
              <w:t xml:space="preserve">Click </w:t>
            </w:r>
            <w:r w:rsidRPr="0070613F">
              <w:rPr>
                <w:rStyle w:val="ActionButton"/>
              </w:rPr>
              <w:t> Load </w:t>
            </w:r>
            <w:r>
              <w:t xml:space="preserve">. The dialog box will close and progress messages will be shown in the </w:t>
            </w:r>
            <w:r w:rsidR="00856756">
              <w:t>right</w:t>
            </w:r>
            <w:r>
              <w:t xml:space="preserve"> hand part of the Main Window indicating the total number of files that have been found, and the number of new Spectra which have been loaded.</w:t>
            </w:r>
          </w:p>
        </w:tc>
      </w:tr>
    </w:tbl>
    <w:p w:rsidR="000E3E59" w:rsidRPr="00084655" w:rsidRDefault="000E3E59" w:rsidP="000E3E59">
      <w:pPr>
        <w:pStyle w:val="Heading2"/>
      </w:pPr>
      <w:bookmarkStart w:id="587" w:name="_Ref359316679"/>
      <w:bookmarkStart w:id="588" w:name="_Ref359316685"/>
      <w:bookmarkStart w:id="589" w:name="_Ref359333954"/>
      <w:bookmarkStart w:id="590" w:name="_Ref359333957"/>
      <w:bookmarkStart w:id="591" w:name="_Toc359579927"/>
      <w:r w:rsidRPr="00084655">
        <w:t>UTC Time Correction</w:t>
      </w:r>
      <w:bookmarkEnd w:id="576"/>
      <w:bookmarkEnd w:id="577"/>
      <w:bookmarkEnd w:id="582"/>
      <w:bookmarkEnd w:id="583"/>
      <w:bookmarkEnd w:id="587"/>
      <w:bookmarkEnd w:id="588"/>
      <w:bookmarkEnd w:id="589"/>
      <w:bookmarkEnd w:id="590"/>
      <w:bookmarkEnd w:id="591"/>
    </w:p>
    <w:p w:rsidR="000E3E59" w:rsidRDefault="000E3E59" w:rsidP="000E3E59">
      <w:pPr>
        <w:pStyle w:val="Body"/>
      </w:pPr>
      <w:r w:rsidRPr="00084655">
        <w:t xml:space="preserve">This tool is provided to </w:t>
      </w:r>
      <w:r>
        <w:t>adjust the capture time</w:t>
      </w:r>
      <w:r w:rsidRPr="00084655">
        <w:t xml:space="preserve"> </w:t>
      </w:r>
      <w:r>
        <w:t>in cases when it</w:t>
      </w:r>
      <w:r w:rsidRPr="00084655">
        <w:t xml:space="preserve"> </w:t>
      </w:r>
      <w:r>
        <w:t>wa</w:t>
      </w:r>
      <w:r w:rsidRPr="00084655">
        <w:t xml:space="preserve">s </w:t>
      </w:r>
      <w:r>
        <w:t xml:space="preserve">recorded </w:t>
      </w:r>
      <w:r w:rsidRPr="00084655">
        <w:t xml:space="preserve">in </w:t>
      </w:r>
      <w:r w:rsidR="00425801">
        <w:t xml:space="preserve">local time instead of </w:t>
      </w:r>
      <w:r w:rsidRPr="00084655">
        <w:t>UTC.</w:t>
      </w:r>
      <w:r>
        <w:t xml:space="preserve"> It </w:t>
      </w:r>
      <w:r w:rsidRPr="00084655">
        <w:t xml:space="preserve">applies a time shift </w:t>
      </w:r>
      <w:r>
        <w:t xml:space="preserve">to the Acquisition Date </w:t>
      </w:r>
      <w:r w:rsidR="007F4F37">
        <w:t>Metadata Attribute</w:t>
      </w:r>
      <w:r>
        <w:t xml:space="preserve"> </w:t>
      </w:r>
      <w:r w:rsidRPr="00084655">
        <w:t>based on the number of hours entered by the user.</w:t>
      </w:r>
    </w:p>
    <w:p w:rsidR="00425801" w:rsidRDefault="00425801" w:rsidP="000E3E59">
      <w:pPr>
        <w:pStyle w:val="Body"/>
      </w:pPr>
      <w:r>
        <w:t>If times are not correct in UTC, the calculation of sun angles will be wrong.</w:t>
      </w:r>
    </w:p>
    <w:p w:rsidR="00506562" w:rsidRPr="00084655" w:rsidRDefault="00506562" w:rsidP="00506562">
      <w:pPr>
        <w:pStyle w:val="ProcessHeading"/>
      </w:pPr>
      <w:r>
        <w:t>To adjust local times to UTC...</w:t>
      </w:r>
    </w:p>
    <w:tbl>
      <w:tblPr>
        <w:tblStyle w:val="Instructions"/>
        <w:tblW w:w="0" w:type="auto"/>
        <w:tblLook w:val="04A0"/>
      </w:tblPr>
      <w:tblGrid>
        <w:gridCol w:w="8862"/>
      </w:tblGrid>
      <w:tr w:rsidR="000E3E59" w:rsidTr="00D0645C">
        <w:trPr>
          <w:cnfStyle w:val="100000000000"/>
        </w:trPr>
        <w:tc>
          <w:tcPr>
            <w:cnfStyle w:val="000000000100"/>
            <w:tcW w:w="8862" w:type="dxa"/>
          </w:tcPr>
          <w:p w:rsidR="000E3E59" w:rsidRDefault="000E3E59" w:rsidP="00D0645C">
            <w:pPr>
              <w:pStyle w:val="ProcessStep"/>
            </w:pPr>
            <w:r>
              <w:t xml:space="preserve">Select </w:t>
            </w:r>
            <w:r w:rsidRPr="003B29B2">
              <w:rPr>
                <w:rStyle w:val="GUIWord"/>
              </w:rPr>
              <w:t>Special Functions</w:t>
            </w:r>
            <w:r>
              <w:t xml:space="preserve"> and </w:t>
            </w:r>
            <w:r w:rsidRPr="003B29B2">
              <w:rPr>
                <w:rStyle w:val="GUIWord"/>
              </w:rPr>
              <w:t>Correct local time to UTC</w:t>
            </w:r>
            <w:r>
              <w:t xml:space="preserve"> from the menu in the Main Window.</w:t>
            </w:r>
          </w:p>
          <w:p w:rsidR="000E3E59" w:rsidRDefault="00BD2387" w:rsidP="00D0645C">
            <w:pPr>
              <w:pStyle w:val="Figure"/>
            </w:pPr>
            <w:r>
              <w:rPr>
                <w:lang w:val="en-AU"/>
              </w:rPr>
              <w:drawing>
                <wp:inline distT="0" distB="0" distL="0" distR="0">
                  <wp:extent cx="2553553" cy="2361543"/>
                  <wp:effectExtent l="0" t="19050" r="75347" b="57807"/>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
                          <a:srcRect/>
                          <a:stretch>
                            <a:fillRect/>
                          </a:stretch>
                        </pic:blipFill>
                        <pic:spPr bwMode="auto">
                          <a:xfrm>
                            <a:off x="0" y="0"/>
                            <a:ext cx="2558463" cy="23660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E3E59" w:rsidRDefault="000E3E59" w:rsidP="00D0645C">
            <w:pPr>
              <w:pStyle w:val="Caption"/>
            </w:pPr>
            <w:r w:rsidRPr="00084655">
              <w:t xml:space="preserve">Figure </w:t>
            </w:r>
            <w:fldSimple w:instr=" SEQ Figure \* ARABIC ">
              <w:r w:rsidR="00A92DD8">
                <w:rPr>
                  <w:noProof/>
                </w:rPr>
                <w:t>29</w:t>
              </w:r>
            </w:fldSimple>
            <w:r w:rsidRPr="00084655">
              <w:t>: UTC Time Correction dialog</w:t>
            </w:r>
          </w:p>
          <w:p w:rsidR="000E3E59" w:rsidRDefault="000E3E59" w:rsidP="00D0645C">
            <w:pPr>
              <w:pStyle w:val="ProcessStep"/>
            </w:pPr>
            <w:r w:rsidRPr="00084655">
              <w:t xml:space="preserve">Select the hierarchy </w:t>
            </w:r>
            <w:r w:rsidR="00425801">
              <w:t xml:space="preserve">node </w:t>
            </w:r>
            <w:r w:rsidRPr="00084655">
              <w:t xml:space="preserve">containing the </w:t>
            </w:r>
            <w:r w:rsidR="007F4F37">
              <w:t>Spectr</w:t>
            </w:r>
            <w:r w:rsidRPr="00084655">
              <w:t>a that need to be time shifted</w:t>
            </w:r>
            <w:r w:rsidR="00CB39EE">
              <w:t>, or select the individual Spectra files</w:t>
            </w:r>
            <w:r w:rsidRPr="00084655">
              <w:t xml:space="preserve">. The </w:t>
            </w:r>
            <w:r w:rsidR="00CB39EE">
              <w:t xml:space="preserve">first </w:t>
            </w:r>
            <w:r w:rsidRPr="00084655">
              <w:t xml:space="preserve">selected hierarchy </w:t>
            </w:r>
            <w:r>
              <w:t xml:space="preserve">name </w:t>
            </w:r>
            <w:r w:rsidRPr="00084655">
              <w:t xml:space="preserve">and the number of </w:t>
            </w:r>
            <w:r w:rsidR="00CB39EE" w:rsidRPr="00084655">
              <w:t xml:space="preserve">Spectra </w:t>
            </w:r>
            <w:r w:rsidRPr="00084655">
              <w:t xml:space="preserve">are shown on the </w:t>
            </w:r>
            <w:r>
              <w:t>right</w:t>
            </w:r>
            <w:r w:rsidRPr="00084655">
              <w:t xml:space="preserve"> in read only fields.</w:t>
            </w:r>
          </w:p>
          <w:p w:rsidR="000E3E59" w:rsidRDefault="000E3E59" w:rsidP="00D0645C">
            <w:pPr>
              <w:pStyle w:val="ProcessStep"/>
            </w:pPr>
            <w:r>
              <w:t xml:space="preserve">Enter the number of hours to adjust in the Hours East of GMT field. Use </w:t>
            </w:r>
            <w:r w:rsidR="00413360">
              <w:t>positi</w:t>
            </w:r>
            <w:r>
              <w:t>ve numbers for longitudes East of GMT (that is, the number for Australia will be positive)</w:t>
            </w:r>
            <w:r w:rsidRPr="00084655">
              <w:t>.</w:t>
            </w:r>
          </w:p>
          <w:p w:rsidR="000E3E59" w:rsidRDefault="000E3E59" w:rsidP="00D0645C">
            <w:pPr>
              <w:pStyle w:val="ProcessStep"/>
            </w:pPr>
            <w:r>
              <w:t xml:space="preserve">Click on the </w:t>
            </w:r>
            <w:r w:rsidRPr="006E1590">
              <w:rPr>
                <w:rStyle w:val="ActionButton"/>
              </w:rPr>
              <w:t> Apply </w:t>
            </w:r>
            <w:r>
              <w:t xml:space="preserve"> button.</w:t>
            </w:r>
          </w:p>
          <w:p w:rsidR="000E3E59" w:rsidRDefault="000E3E59" w:rsidP="00D0645C">
            <w:pPr>
              <w:pStyle w:val="ProcessStep"/>
            </w:pPr>
            <w:r>
              <w:t xml:space="preserve">Close the dialog using the </w:t>
            </w:r>
            <w:r w:rsidRPr="006E1590">
              <w:rPr>
                <w:rStyle w:val="ActionButton"/>
              </w:rPr>
              <w:t> Close </w:t>
            </w:r>
            <w:r>
              <w:t xml:space="preserve"> button.</w:t>
            </w:r>
          </w:p>
        </w:tc>
      </w:tr>
    </w:tbl>
    <w:p w:rsidR="000E3E59" w:rsidRPr="008A45EC" w:rsidRDefault="000E3E59" w:rsidP="000E3E59">
      <w:pPr>
        <w:pStyle w:val="Warning"/>
      </w:pPr>
      <w:r>
        <w:t>Warning</w:t>
      </w:r>
      <w:r>
        <w:tab/>
      </w:r>
      <w:r w:rsidR="00413360">
        <w:t xml:space="preserve">Do not click the UTC dialog’s </w:t>
      </w:r>
      <w:r w:rsidR="00413360" w:rsidRPr="008A45EC">
        <w:rPr>
          <w:rStyle w:val="ActionButton"/>
        </w:rPr>
        <w:t> </w:t>
      </w:r>
      <w:r w:rsidR="00413360">
        <w:rPr>
          <w:rStyle w:val="ActionButton"/>
        </w:rPr>
        <w:t>Apply</w:t>
      </w:r>
      <w:r w:rsidR="00413360" w:rsidRPr="008A45EC">
        <w:rPr>
          <w:rStyle w:val="ActionButton"/>
        </w:rPr>
        <w:t> </w:t>
      </w:r>
      <w:r w:rsidR="00413360">
        <w:t xml:space="preserve"> button a second time. This will cause the time shift to be applied a second time and a second </w:t>
      </w:r>
      <w:r w:rsidR="00413360" w:rsidRPr="00413360">
        <w:rPr>
          <w:rStyle w:val="GUIWord"/>
        </w:rPr>
        <w:t>Time shift</w:t>
      </w:r>
      <w:r w:rsidR="00413360">
        <w:t xml:space="preserve"> processing message to be added to each Spectrum. You can time shift back by applying a third time shift with a negated time shift value, but removing the extra time shift processing messages is more difficult.</w:t>
      </w:r>
      <w:r>
        <w:t xml:space="preserve"> </w:t>
      </w:r>
    </w:p>
    <w:p w:rsidR="000E3E59" w:rsidRPr="00084655" w:rsidRDefault="000E3E59" w:rsidP="000E3E59">
      <w:pPr>
        <w:pStyle w:val="Body"/>
      </w:pPr>
      <w:r>
        <w:t>As date/time fields are stored in milliseconds, t</w:t>
      </w:r>
      <w:r w:rsidRPr="00084655">
        <w:t>he time shift is implemented as:</w:t>
      </w:r>
    </w:p>
    <w:p w:rsidR="000E3E59" w:rsidRPr="004C3526" w:rsidRDefault="000E3E59" w:rsidP="004C3526">
      <w:pPr>
        <w:pStyle w:val="Code"/>
      </w:pPr>
      <w:r w:rsidRPr="004C3526">
        <w:t>Date_time_in_milliseconds = Date_time_in_milliseconds – hours_east_of_gmt*milliseconds_per_hour.</w:t>
      </w:r>
    </w:p>
    <w:p w:rsidR="000E3E59" w:rsidRDefault="000E3E59" w:rsidP="000E3E59">
      <w:pPr>
        <w:pStyle w:val="Body"/>
      </w:pPr>
      <w:r w:rsidRPr="00084655">
        <w:t>Th</w:t>
      </w:r>
      <w:r>
        <w:t>erefore,</w:t>
      </w:r>
      <w:r w:rsidRPr="00084655">
        <w:t xml:space="preserve"> if a time shift happens across midnight, the calendar date of the cap</w:t>
      </w:r>
      <w:r>
        <w:t xml:space="preserve">ture time will also be shifted </w:t>
      </w:r>
      <w:r w:rsidRPr="00084655">
        <w:t>back or forth</w:t>
      </w:r>
      <w:r>
        <w:t>, depending on whether</w:t>
      </w:r>
      <w:r w:rsidRPr="00084655">
        <w:t xml:space="preserve"> </w:t>
      </w:r>
      <w:r w:rsidRPr="000F0766">
        <w:rPr>
          <w:rStyle w:val="Codeintext"/>
        </w:rPr>
        <w:t>hours_east_of_gmt</w:t>
      </w:r>
      <w:r>
        <w:t xml:space="preserve"> is positive or negative</w:t>
      </w:r>
      <w:r w:rsidRPr="00084655">
        <w:t>.</w:t>
      </w:r>
      <w:r>
        <w:t xml:space="preserve"> For example, </w:t>
      </w:r>
      <w:r w:rsidRPr="00084655">
        <w:t>for a local capture time around 10am in Oceania a time shift of around 12 hours East of GMT is needed. The UTC time will then be 10pm the previous day.</w:t>
      </w:r>
    </w:p>
    <w:p w:rsidR="000E3E59" w:rsidRDefault="000E3E59" w:rsidP="000E3E59">
      <w:pPr>
        <w:pStyle w:val="Body"/>
      </w:pPr>
      <w:r>
        <w:t xml:space="preserve">A Time Shift Metadata Attribute value in the Processing Metadata </w:t>
      </w:r>
      <w:r w:rsidR="004C3526">
        <w:t>Group</w:t>
      </w:r>
      <w:r>
        <w:t xml:space="preserve"> is added to each Spectrum that has its Acquisition Time adjusted by this function.</w:t>
      </w:r>
    </w:p>
    <w:p w:rsidR="000E3E59" w:rsidRPr="00D859B9" w:rsidRDefault="000E3E59" w:rsidP="000E3E59">
      <w:pPr>
        <w:pStyle w:val="Figure"/>
      </w:pPr>
      <w:r>
        <w:rPr>
          <w:lang w:val="en-AU"/>
        </w:rPr>
        <w:drawing>
          <wp:inline distT="0" distB="0" distL="0" distR="0">
            <wp:extent cx="3171504" cy="873457"/>
            <wp:effectExtent l="0" t="19050" r="66996" b="59993"/>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srcRect l="21788" t="47912" r="20795" b="23956"/>
                    <a:stretch>
                      <a:fillRect/>
                    </a:stretch>
                  </pic:blipFill>
                  <pic:spPr bwMode="auto">
                    <a:xfrm>
                      <a:off x="0" y="0"/>
                      <a:ext cx="3171504" cy="87345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E3E59" w:rsidRDefault="000E3E59" w:rsidP="000E3E59">
      <w:pPr>
        <w:pStyle w:val="Caption"/>
      </w:pPr>
      <w:bookmarkStart w:id="592" w:name="_Ref190937860"/>
      <w:r>
        <w:t xml:space="preserve">Figure </w:t>
      </w:r>
      <w:fldSimple w:instr=" SEQ Figure \* ARABIC ">
        <w:r w:rsidR="00A92DD8">
          <w:rPr>
            <w:noProof/>
          </w:rPr>
          <w:t>30</w:t>
        </w:r>
      </w:fldSimple>
      <w:bookmarkEnd w:id="592"/>
      <w:r>
        <w:t>:  Time Shift Metadata Attribute after applying a UTC Time Shift</w:t>
      </w:r>
    </w:p>
    <w:p w:rsidR="00EC5FA4" w:rsidRDefault="00995455" w:rsidP="00BA3445">
      <w:pPr>
        <w:pStyle w:val="Heading2"/>
      </w:pPr>
      <w:bookmarkStart w:id="593" w:name="_Ref356553971"/>
      <w:bookmarkStart w:id="594" w:name="_Toc359579928"/>
      <w:r>
        <w:t>Manag</w:t>
      </w:r>
      <w:ins w:id="595" w:author="Peter Roberts" w:date="2013-05-08T09:19:00Z">
        <w:r w:rsidR="00FE5251">
          <w:t xml:space="preserve">ing </w:t>
        </w:r>
      </w:ins>
      <w:bookmarkStart w:id="596" w:name="_Toc355280380"/>
      <w:r w:rsidR="00EC5FA4">
        <w:t>Target</w:t>
      </w:r>
      <w:r w:rsidR="00C5121B">
        <w:t>-</w:t>
      </w:r>
      <w:r w:rsidR="00EC5FA4">
        <w:t>Reference Links</w:t>
      </w:r>
      <w:bookmarkEnd w:id="578"/>
      <w:bookmarkEnd w:id="579"/>
      <w:bookmarkEnd w:id="593"/>
      <w:bookmarkEnd w:id="594"/>
      <w:bookmarkEnd w:id="596"/>
    </w:p>
    <w:p w:rsidR="004831E0" w:rsidRDefault="00C5121B" w:rsidP="00C5121B">
      <w:pPr>
        <w:pStyle w:val="Body"/>
      </w:pPr>
      <w:r>
        <w:t xml:space="preserve">You will need to add links from your target </w:t>
      </w:r>
      <w:r w:rsidR="007F4F37">
        <w:t>Spectr</w:t>
      </w:r>
      <w:r>
        <w:t xml:space="preserve">a to the related reference </w:t>
      </w:r>
      <w:r w:rsidR="007F4F37">
        <w:t>Spectr</w:t>
      </w:r>
      <w:r>
        <w:t xml:space="preserve">a if you want to use </w:t>
      </w:r>
      <w:r w:rsidR="00413360">
        <w:t xml:space="preserve">some of </w:t>
      </w:r>
      <w:r>
        <w:t xml:space="preserve">the </w:t>
      </w:r>
      <w:r w:rsidR="004831E0">
        <w:t xml:space="preserve">Processing options of </w:t>
      </w:r>
      <w:r w:rsidR="00F52044">
        <w:t>SPECCHIO</w:t>
      </w:r>
      <w:r w:rsidR="004831E0">
        <w:t>.</w:t>
      </w:r>
    </w:p>
    <w:p w:rsidR="00C5121B" w:rsidRDefault="004831E0" w:rsidP="004831E0">
      <w:pPr>
        <w:pStyle w:val="Note"/>
      </w:pPr>
      <w:r>
        <w:t>Note</w:t>
      </w:r>
      <w:r>
        <w:tab/>
      </w:r>
      <w:r w:rsidR="00C5121B">
        <w:t xml:space="preserve">The </w:t>
      </w:r>
      <w:r w:rsidR="003D0FB0">
        <w:t>dialog boxes for</w:t>
      </w:r>
      <w:r w:rsidR="00C5121B">
        <w:t xml:space="preserve"> viewing existing links and adding new links appear similar, but there are important differences. Please compare the two dialog boxes carefully in the following sections.</w:t>
      </w:r>
    </w:p>
    <w:p w:rsidR="009707CA" w:rsidRDefault="00343837" w:rsidP="00C5121B">
      <w:pPr>
        <w:pStyle w:val="Body"/>
      </w:pPr>
      <w:r>
        <w:t xml:space="preserve">In these dialogs, users with Administrator permission can view and change any data. Other users can view and operate on only the Campaigns </w:t>
      </w:r>
      <w:r w:rsidR="004831E0">
        <w:t xml:space="preserve">they uploaded or </w:t>
      </w:r>
      <w:r>
        <w:t>for which they are in the Research Group.</w:t>
      </w:r>
    </w:p>
    <w:p w:rsidR="00C5121B" w:rsidRDefault="00C5121B" w:rsidP="007D43F6">
      <w:pPr>
        <w:pStyle w:val="Heading3"/>
      </w:pPr>
      <w:bookmarkStart w:id="597" w:name="_Toc359579929"/>
      <w:r>
        <w:t xml:space="preserve">Viewing </w:t>
      </w:r>
      <w:r w:rsidR="004831E0">
        <w:t xml:space="preserve">or deleting </w:t>
      </w:r>
      <w:r>
        <w:t>existing Target-Reference links</w:t>
      </w:r>
      <w:bookmarkEnd w:id="597"/>
    </w:p>
    <w:p w:rsidR="00C5121B" w:rsidRDefault="00C5121B" w:rsidP="00C5121B">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The following dialog will be displayed.</w:t>
      </w:r>
      <w:r w:rsidR="002767D2">
        <w:t xml:space="preserve"> Ensure that the </w:t>
      </w:r>
      <w:r w:rsidR="002767D2" w:rsidRPr="002767D2">
        <w:rPr>
          <w:rStyle w:val="GUIWord"/>
        </w:rPr>
        <w:t>Show existing links</w:t>
      </w:r>
      <w:r w:rsidR="002767D2">
        <w:t xml:space="preserve"> tab is selected in the centre panel.</w:t>
      </w:r>
    </w:p>
    <w:p w:rsidR="00C5121B" w:rsidRPr="00C5121B" w:rsidRDefault="00BD2387" w:rsidP="00C5121B">
      <w:pPr>
        <w:pStyle w:val="Figure"/>
      </w:pPr>
      <w:r>
        <w:rPr>
          <w:lang w:val="en-AU"/>
        </w:rPr>
        <w:drawing>
          <wp:inline distT="0" distB="0" distL="0" distR="0">
            <wp:extent cx="5146628" cy="2212608"/>
            <wp:effectExtent l="0" t="19050" r="73072" b="54342"/>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2"/>
                    <a:srcRect/>
                    <a:stretch>
                      <a:fillRect/>
                    </a:stretch>
                  </pic:blipFill>
                  <pic:spPr bwMode="auto">
                    <a:xfrm>
                      <a:off x="0" y="0"/>
                      <a:ext cx="5150141" cy="221411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5121B" w:rsidRDefault="00C5121B" w:rsidP="00C5121B">
      <w:pPr>
        <w:pStyle w:val="Caption"/>
      </w:pPr>
      <w:r>
        <w:t xml:space="preserve">Figure </w:t>
      </w:r>
      <w:fldSimple w:instr=" SEQ Figure \* ARABIC ">
        <w:r w:rsidR="00A92DD8">
          <w:rPr>
            <w:noProof/>
          </w:rPr>
          <w:t>31</w:t>
        </w:r>
      </w:fldSimple>
      <w:r>
        <w:t>:  Viewing Target-Reference links</w:t>
      </w:r>
    </w:p>
    <w:p w:rsidR="00C00B57" w:rsidRDefault="00C00B57" w:rsidP="00C00B57">
      <w:pPr>
        <w:pStyle w:val="Body"/>
      </w:pPr>
      <w:r>
        <w:t>Selecting and expanding nodes within these data hierarchy browsers requires many database accesses, and so can take a little time to complete.</w:t>
      </w:r>
    </w:p>
    <w:p w:rsidR="00995455" w:rsidRDefault="00C5121B" w:rsidP="00995455">
      <w:pPr>
        <w:pStyle w:val="Body"/>
      </w:pPr>
      <w:r>
        <w:t>There are two halves to this dialog</w:t>
      </w:r>
      <w:r w:rsidR="009707CA">
        <w:t>,</w:t>
      </w:r>
      <w:r w:rsidR="002767D2">
        <w:t xml:space="preserve"> which function completely independently.</w:t>
      </w:r>
    </w:p>
    <w:p w:rsidR="006F6ED8" w:rsidRDefault="006F6ED8" w:rsidP="007D43F6">
      <w:pPr>
        <w:pStyle w:val="HeadingSubUnnumbered"/>
      </w:pPr>
      <w:r>
        <w:t>Left hand side</w:t>
      </w:r>
    </w:p>
    <w:p w:rsidR="00F82D6F" w:rsidRDefault="00C00B57" w:rsidP="00856756">
      <w:pPr>
        <w:pStyle w:val="Body"/>
      </w:pPr>
      <w:r>
        <w:t>Use t</w:t>
      </w:r>
      <w:r w:rsidR="00C5121B">
        <w:t>h</w:t>
      </w:r>
      <w:r w:rsidR="006F6ED8">
        <w:t>is side</w:t>
      </w:r>
      <w:r w:rsidR="00C5121B">
        <w:t xml:space="preserve"> to select Target Spectra and see their related Reference Spectra.</w:t>
      </w:r>
    </w:p>
    <w:p w:rsidR="00C5121B" w:rsidRDefault="00AE2F37" w:rsidP="00856756">
      <w:pPr>
        <w:pStyle w:val="Figure"/>
      </w:pPr>
      <w:r>
        <w:pict>
          <v:group id="_x0000_s1249" editas="canvas" style="width:411.6pt;height:213.6pt;mso-position-horizontal-relative:char;mso-position-vertical-relative:line" coordorigin="2127,180" coordsize="8232,4272">
            <o:lock v:ext="edit" aspectratio="t"/>
            <v:shape id="_x0000_s1248" type="#_x0000_t75" style="position:absolute;left:2127;top:180;width:8232;height:4272" o:preferrelative="f">
              <v:fill o:detectmouseclick="t"/>
              <v:path o:extrusionok="t" o:connecttype="none"/>
              <o:lock v:ext="edit" text="t"/>
            </v:shape>
            <v:shape id="_x0000_s1367" type="#_x0000_t75" style="position:absolute;left:2127;top:180;width:5049;height:4272">
              <v:imagedata r:id="rId53" o:title=""/>
            </v:shape>
            <v:roundrect id="_x0000_s1251" style="position:absolute;left:7320;top:246;width:2427;height:1303" arcsize="6305f" fillcolor="#dbe5f1 [660]" strokecolor="#0070c0">
              <v:textbox>
                <w:txbxContent>
                  <w:p w:rsidR="004872A3" w:rsidRPr="00A51821" w:rsidRDefault="004872A3" w:rsidP="00F82D6F">
                    <w:pPr>
                      <w:rPr>
                        <w:sz w:val="16"/>
                        <w:szCs w:val="16"/>
                        <w:lang w:val="en-AU"/>
                      </w:rPr>
                    </w:pPr>
                    <w:r w:rsidRPr="00A51821">
                      <w:rPr>
                        <w:sz w:val="16"/>
                        <w:szCs w:val="16"/>
                        <w:lang w:val="en-AU"/>
                      </w:rPr>
                      <w:t>These Target Spectra</w:t>
                    </w:r>
                  </w:p>
                  <w:p w:rsidR="004872A3" w:rsidRPr="00A51821" w:rsidRDefault="004872A3" w:rsidP="00F82D6F">
                    <w:pPr>
                      <w:spacing w:before="60"/>
                      <w:rPr>
                        <w:sz w:val="16"/>
                        <w:szCs w:val="16"/>
                        <w:lang w:val="en-AU"/>
                      </w:rPr>
                    </w:pPr>
                    <w:r w:rsidRPr="00A51821">
                      <w:rPr>
                        <w:sz w:val="16"/>
                        <w:szCs w:val="16"/>
                        <w:lang w:val="en-AU"/>
                      </w:rPr>
                      <w:t xml:space="preserve">        …link to…</w:t>
                    </w:r>
                  </w:p>
                  <w:p w:rsidR="004872A3" w:rsidRPr="00A51821" w:rsidRDefault="004872A3" w:rsidP="00F82D6F">
                    <w:pPr>
                      <w:spacing w:before="60"/>
                      <w:rPr>
                        <w:sz w:val="16"/>
                        <w:szCs w:val="16"/>
                        <w:lang w:val="en-AU"/>
                      </w:rPr>
                    </w:pPr>
                    <w:r w:rsidRPr="00A51821">
                      <w:rPr>
                        <w:sz w:val="16"/>
                        <w:szCs w:val="16"/>
                        <w:lang w:val="en-AU"/>
                      </w:rPr>
                      <w:t>These Reference Spectra (duplicates are removed from this list)</w:t>
                    </w:r>
                  </w:p>
                </w:txbxContent>
              </v:textbox>
            </v:roundrect>
            <v:roundrect id="_x0000_s1252" style="position:absolute;left:7331;top:1844;width:2427;height:994" arcsize="7500f" fillcolor="#dbe5f1 [660]" strokecolor="#0070c0">
              <v:textbox>
                <w:txbxContent>
                  <w:p w:rsidR="004872A3" w:rsidRPr="00A51821" w:rsidRDefault="004872A3" w:rsidP="00F82D6F">
                    <w:pPr>
                      <w:rPr>
                        <w:sz w:val="16"/>
                        <w:szCs w:val="16"/>
                        <w:lang w:val="en-AU"/>
                      </w:rPr>
                    </w:pPr>
                    <w:r w:rsidRPr="00A51821">
                      <w:rPr>
                        <w:sz w:val="16"/>
                        <w:szCs w:val="16"/>
                        <w:lang w:val="en-AU"/>
                      </w:rPr>
                      <w:t>To see the Reference Spectrum for just one Target Spectrum, click on that Spectrum here.</w:t>
                    </w:r>
                  </w:p>
                </w:txbxContent>
              </v:textbox>
            </v:roundrect>
            <v:shape id="_x0000_s1253" style="position:absolute;left:3688;top:463;width:3729;height:2063" coordsize="3729,1945" path="m3729,c2354,729,980,1458,,1945e" filled="f" strokecolor="#0070c0" strokeweight="1pt">
              <v:stroke endarrow="open"/>
              <v:path arrowok="t"/>
            </v:shape>
            <v:shape id="_x0000_s1254" style="position:absolute;left:5654;top:990;width:1763;height:230;flip:y;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763,624" path="m1763,624c1763,624,881,312,,e" filled="f" strokecolor="#0070c0" strokeweight="1pt">
              <v:stroke endarrow="open"/>
              <v:path arrowok="t"/>
            </v:shape>
            <v:roundrect id="_x0000_s1255" style="position:absolute;left:2903;top:1495;width:785;height:1982" arcsize="6429f" filled="f" strokecolor="#0070c0" strokeweight="1pt"/>
            <v:roundrect id="_x0000_s1256" style="position:absolute;left:4696;top:801;width:958;height:1043" arcsize="6429f" filled="f" strokecolor="#0070c0" strokeweight="1pt"/>
            <v:shape id="_x0000_s1257" style="position:absolute;left:3688;top:2644;width:3729;height:194;flip:y;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v:roundrect id="_x0000_s1297" style="position:absolute;left:7331;top:3058;width:2427;height:1177" arcsize="5331f" fillcolor="#dbe5f1 [660]" strokecolor="#0070c0">
              <v:textbox>
                <w:txbxContent>
                  <w:p w:rsidR="004872A3" w:rsidRPr="00A51821" w:rsidRDefault="004872A3" w:rsidP="00F82D6F">
                    <w:pPr>
                      <w:rPr>
                        <w:sz w:val="16"/>
                        <w:szCs w:val="16"/>
                        <w:lang w:val="en-AU"/>
                      </w:rPr>
                    </w:pPr>
                    <w:r w:rsidRPr="00A51821">
                      <w:rPr>
                        <w:sz w:val="16"/>
                        <w:szCs w:val="16"/>
                        <w:lang w:val="en-AU"/>
                      </w:rPr>
                      <w:t>To see the Reference Spectrum for a selection of Target Spectra, enter an SQL search string to select them in this box.</w:t>
                    </w:r>
                  </w:p>
                </w:txbxContent>
              </v:textbox>
            </v:roundrect>
            <v:shape id="_x0000_s1298" style="position:absolute;left:4482;top:3802;width:2935;height:239;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w10:wrap type="none"/>
            <w10:anchorlock/>
          </v:group>
        </w:pict>
      </w:r>
    </w:p>
    <w:p w:rsidR="002767D2" w:rsidRDefault="002767D2" w:rsidP="002767D2">
      <w:pPr>
        <w:pStyle w:val="Caption"/>
      </w:pPr>
      <w:r>
        <w:t xml:space="preserve">Figure </w:t>
      </w:r>
      <w:fldSimple w:instr=" SEQ Figure \* ARABIC ">
        <w:r w:rsidR="00A92DD8">
          <w:rPr>
            <w:noProof/>
          </w:rPr>
          <w:t>32</w:t>
        </w:r>
      </w:fldSimple>
      <w:r>
        <w:t>:  Viewing Target Spectra and their related Reference Spectra</w:t>
      </w:r>
    </w:p>
    <w:p w:rsidR="006F6ED8" w:rsidRDefault="00C5121B" w:rsidP="006F6ED8">
      <w:pPr>
        <w:pStyle w:val="Body"/>
      </w:pPr>
      <w:r>
        <w:t>Use this Hierarchy tree browser to sel</w:t>
      </w:r>
      <w:r w:rsidR="002767D2">
        <w:t xml:space="preserve">ect one or more Spectra. </w:t>
      </w:r>
      <w:r w:rsidR="006F6ED8">
        <w:t xml:space="preserve">Enter an SQL matching string in the </w:t>
      </w:r>
      <w:r w:rsidR="006F6ED8" w:rsidRPr="006F6ED8">
        <w:rPr>
          <w:rStyle w:val="GUIWord"/>
        </w:rPr>
        <w:t>Filename restriction</w:t>
      </w:r>
      <w:r w:rsidR="006F6ED8">
        <w:rPr>
          <w:rStyle w:val="GUIWord"/>
        </w:rPr>
        <w:t>:</w:t>
      </w:r>
      <w:r w:rsidR="006F6ED8">
        <w:t xml:space="preserve"> control to restrict the Target Spectra selected. </w:t>
      </w:r>
      <w:r w:rsidR="0053475F">
        <w:t xml:space="preserve">(See section </w:t>
      </w:r>
      <w:fldSimple w:instr=" REF _Ref357695510 \r \h  \* MERGEFORMAT ">
        <w:r w:rsidR="00A92DD8" w:rsidRPr="00A92DD8">
          <w:rPr>
            <w:rStyle w:val="CrossReference"/>
          </w:rPr>
          <w:t>4.8</w:t>
        </w:r>
      </w:fldSimple>
      <w:r w:rsidR="0053475F" w:rsidRPr="0053475F">
        <w:rPr>
          <w:rStyle w:val="CrossReference"/>
        </w:rPr>
        <w:t xml:space="preserve"> </w:t>
      </w:r>
      <w:fldSimple w:instr=" REF _Ref357695510 \h  \* MERGEFORMAT ">
        <w:r w:rsidR="00A92DD8" w:rsidRPr="00A92DD8">
          <w:rPr>
            <w:rStyle w:val="CrossReference"/>
          </w:rPr>
          <w:t>SQL Matching Strings</w:t>
        </w:r>
      </w:fldSimple>
      <w:r w:rsidR="0053475F">
        <w:t xml:space="preserve">.) </w:t>
      </w:r>
      <w:r w:rsidR="006F6ED8">
        <w:t>This control does not affect the display of the Spectra in the hierarchy tree browser display. It only reduces the effectively selected Spectra to those that also match the SQL matching string.</w:t>
      </w:r>
    </w:p>
    <w:p w:rsidR="004831E0" w:rsidRDefault="004831E0" w:rsidP="002767D2">
      <w:pPr>
        <w:pStyle w:val="Body"/>
      </w:pPr>
      <w:r>
        <w:t xml:space="preserve">The File Names of all </w:t>
      </w:r>
      <w:r w:rsidR="002767D2">
        <w:t>Reference Spectra</w:t>
      </w:r>
      <w:r>
        <w:t xml:space="preserve"> linked to the</w:t>
      </w:r>
      <w:r w:rsidR="006F6ED8">
        <w:t xml:space="preserve"> selected</w:t>
      </w:r>
      <w:r>
        <w:t xml:space="preserve"> Spectra </w:t>
      </w:r>
      <w:r w:rsidR="002767D2">
        <w:t xml:space="preserve">will be shown in the </w:t>
      </w:r>
      <w:r w:rsidR="002767D2" w:rsidRPr="002767D2">
        <w:rPr>
          <w:rStyle w:val="GUIWord"/>
        </w:rPr>
        <w:t>Linked references</w:t>
      </w:r>
      <w:r w:rsidR="002767D2">
        <w:t xml:space="preserve"> box.</w:t>
      </w:r>
      <w:r w:rsidRPr="004831E0">
        <w:t xml:space="preserve"> </w:t>
      </w:r>
      <w:r>
        <w:t>If you select the Campaign node</w:t>
      </w:r>
      <w:r w:rsidR="006F6ED8">
        <w:t xml:space="preserve"> and clear the </w:t>
      </w:r>
      <w:r w:rsidR="006F6ED8" w:rsidRPr="006F6ED8">
        <w:rPr>
          <w:rStyle w:val="GUIWord"/>
        </w:rPr>
        <w:t>Filename restriction:</w:t>
      </w:r>
      <w:r w:rsidR="006F6ED8">
        <w:t xml:space="preserve"> control</w:t>
      </w:r>
      <w:r>
        <w:t xml:space="preserve">, all </w:t>
      </w:r>
      <w:r w:rsidR="006F6ED8">
        <w:t xml:space="preserve">linked </w:t>
      </w:r>
      <w:r>
        <w:t>Reference Spectra in the Campaign will be displayed.</w:t>
      </w:r>
    </w:p>
    <w:p w:rsidR="004831E0" w:rsidRDefault="004831E0" w:rsidP="002767D2">
      <w:pPr>
        <w:pStyle w:val="Body"/>
      </w:pPr>
      <w:r>
        <w:t xml:space="preserve">If any Target Spectrum is displayed in the </w:t>
      </w:r>
      <w:r w:rsidRPr="00E15F2C">
        <w:rPr>
          <w:rStyle w:val="GUIWord"/>
        </w:rPr>
        <w:t>Linked References</w:t>
      </w:r>
      <w:r>
        <w:t xml:space="preserve"> box, a link has been set up in the </w:t>
      </w:r>
      <w:r w:rsidR="006F6ED8">
        <w:t>wrong</w:t>
      </w:r>
      <w:r>
        <w:t xml:space="preserve"> direction.</w:t>
      </w:r>
    </w:p>
    <w:p w:rsidR="002767D2" w:rsidRDefault="004831E0" w:rsidP="002767D2">
      <w:pPr>
        <w:pStyle w:val="Body"/>
      </w:pPr>
      <w:r>
        <w:t xml:space="preserve">Because </w:t>
      </w:r>
      <w:r w:rsidR="006F6ED8">
        <w:t xml:space="preserve">each Target Spectrum should not be linked to more than one Reference Spectrum, the number of </w:t>
      </w:r>
      <w:r w:rsidR="002767D2">
        <w:t xml:space="preserve">Reference Spectra </w:t>
      </w:r>
      <w:r w:rsidR="006F6ED8">
        <w:t>displayed should be less than the number of Target Spectra selected.</w:t>
      </w:r>
    </w:p>
    <w:p w:rsidR="006F6ED8" w:rsidRDefault="006F6ED8" w:rsidP="007D43F6">
      <w:pPr>
        <w:pStyle w:val="HeadingSubUnnumbered"/>
      </w:pPr>
      <w:r>
        <w:t>Right hand side</w:t>
      </w:r>
    </w:p>
    <w:p w:rsidR="002767D2" w:rsidRDefault="00C00B57" w:rsidP="002767D2">
      <w:pPr>
        <w:pStyle w:val="Body"/>
      </w:pPr>
      <w:r>
        <w:t>Use t</w:t>
      </w:r>
      <w:r w:rsidR="002767D2">
        <w:t>h</w:t>
      </w:r>
      <w:r w:rsidR="006F6ED8">
        <w:t xml:space="preserve">is side </w:t>
      </w:r>
      <w:r w:rsidR="002767D2">
        <w:t>of this dialog to select Reference Spectra and show their related Target Spectra.</w:t>
      </w:r>
      <w:r w:rsidR="009707CA">
        <w:t xml:space="preserve"> It operates in the same way as the left-hand side, but views the links in the reverse direction.</w:t>
      </w:r>
    </w:p>
    <w:p w:rsidR="00F82D6F" w:rsidRDefault="00F82D6F" w:rsidP="002767D2">
      <w:pPr>
        <w:pStyle w:val="Body"/>
      </w:pPr>
    </w:p>
    <w:p w:rsidR="002767D2" w:rsidRDefault="00AE2F37" w:rsidP="001C312D">
      <w:pPr>
        <w:pStyle w:val="FigureNewPage"/>
      </w:pPr>
      <w:r>
        <w:pict>
          <v:group id="_x0000_s1259" editas="canvas" style="width:461.6pt;height:213.6pt;mso-position-horizontal-relative:char;mso-position-vertical-relative:line" coordorigin="2127,1860" coordsize="9232,4272">
            <o:lock v:ext="edit" aspectratio="t"/>
            <v:shape id="_x0000_s1258" type="#_x0000_t75" style="position:absolute;left:2127;top:1860;width:9232;height:4272" o:preferrelative="f">
              <v:fill o:detectmouseclick="t"/>
              <v:path o:extrusionok="t" o:connecttype="none"/>
              <o:lock v:ext="edit" text="t"/>
            </v:shape>
            <v:shape id="_x0000_s1365" type="#_x0000_t75" style="position:absolute;left:2127;top:1860;width:5002;height:4272">
              <v:imagedata r:id="rId54" o:title=""/>
            </v:shape>
            <v:roundrect id="_x0000_s1261" style="position:absolute;left:7353;top:1926;width:2729;height:1346" arcsize="4675f" fillcolor="#dbe5f1 [660]" strokecolor="#0070c0">
              <v:textbox style="mso-next-textbox:#_x0000_s1261">
                <w:txbxContent>
                  <w:p w:rsidR="004872A3" w:rsidRPr="00A51821" w:rsidRDefault="004872A3" w:rsidP="00F82D6F">
                    <w:pPr>
                      <w:rPr>
                        <w:sz w:val="16"/>
                        <w:szCs w:val="16"/>
                        <w:lang w:val="en-AU"/>
                      </w:rPr>
                    </w:pPr>
                    <w:r w:rsidRPr="00A51821">
                      <w:rPr>
                        <w:sz w:val="16"/>
                        <w:szCs w:val="16"/>
                        <w:lang w:val="en-AU"/>
                      </w:rPr>
                      <w:t>These Target Spectra (duplicates are removed from this list, although there shouldn’t be any)</w:t>
                    </w:r>
                  </w:p>
                  <w:p w:rsidR="004872A3" w:rsidRPr="00A51821" w:rsidRDefault="004872A3" w:rsidP="00F82D6F">
                    <w:pPr>
                      <w:spacing w:before="60"/>
                      <w:rPr>
                        <w:sz w:val="16"/>
                        <w:szCs w:val="16"/>
                        <w:lang w:val="en-AU"/>
                      </w:rPr>
                    </w:pPr>
                    <w:r w:rsidRPr="00A51821">
                      <w:rPr>
                        <w:sz w:val="16"/>
                        <w:szCs w:val="16"/>
                        <w:lang w:val="en-AU"/>
                      </w:rPr>
                      <w:t xml:space="preserve">        …link to…</w:t>
                    </w:r>
                  </w:p>
                  <w:p w:rsidR="004872A3" w:rsidRPr="00A51821" w:rsidRDefault="004872A3" w:rsidP="00F82D6F">
                    <w:pPr>
                      <w:spacing w:before="60"/>
                      <w:rPr>
                        <w:sz w:val="16"/>
                        <w:szCs w:val="16"/>
                        <w:lang w:val="en-AU"/>
                      </w:rPr>
                    </w:pPr>
                    <w:r w:rsidRPr="00A51821">
                      <w:rPr>
                        <w:sz w:val="16"/>
                        <w:szCs w:val="16"/>
                        <w:lang w:val="en-AU"/>
                      </w:rPr>
                      <w:t xml:space="preserve">These Reference Spectra </w:t>
                    </w:r>
                  </w:p>
                </w:txbxContent>
              </v:textbox>
            </v:roundrect>
            <v:shape id="_x0000_s1262" style="position:absolute;left:3237;top:2141;width:4202;height:1064" coordsize="3729,1945" path="m3729,c2354,729,980,1458,,1945e" filled="f" strokecolor="#0070c0" strokeweight="1pt">
              <v:stroke endarrow="open"/>
              <v:path arrowok="t"/>
            </v:shape>
            <v:roundrect id="_x0000_s1263" style="position:absolute;left:2323;top:2537;width:925;height:2794" arcsize="6429f" filled="f" strokecolor="#0070c0" strokeweight="1pt"/>
            <v:roundrect id="_x0000_s1264" style="position:absolute;left:5320;top:3034;width:559;height:946" arcsize="6429f" filled="f" strokecolor="#0070c0" strokeweight="1pt"/>
            <v:shape id="_x0000_s1265" style="position:absolute;left:5879;top:3046;width:1560;height:312" coordsize="3729,1945" path="m3729,c2354,729,980,1458,,1945e" filled="f" strokecolor="#0070c0" strokeweight="1pt">
              <v:stroke endarrow="open"/>
              <v:path arrowok="t"/>
            </v:shape>
            <v:roundrect id="_x0000_s1266" style="position:absolute;left:7353;top:3486;width:2729;height:1212" arcsize="5282f" fillcolor="#dbe5f1 [660]" strokecolor="#0070c0">
              <v:textbox style="mso-next-textbox:#_x0000_s1266">
                <w:txbxContent>
                  <w:p w:rsidR="004872A3" w:rsidRPr="00A51821" w:rsidRDefault="004872A3" w:rsidP="00F82D6F">
                    <w:pPr>
                      <w:rPr>
                        <w:sz w:val="16"/>
                        <w:szCs w:val="16"/>
                        <w:lang w:val="en-AU"/>
                      </w:rPr>
                    </w:pPr>
                    <w:r w:rsidRPr="00A51821">
                      <w:rPr>
                        <w:sz w:val="16"/>
                        <w:szCs w:val="16"/>
                        <w:lang w:val="en-AU"/>
                      </w:rPr>
                      <w:t>To see the Target Spectra for just one Reference Spectrum, click on that Spectrum here. There can be more than one linked Target Spectrum.</w:t>
                    </w:r>
                  </w:p>
                </w:txbxContent>
              </v:textbox>
            </v:roundrect>
            <v:roundrect id="_x0000_s1299" style="position:absolute;left:7353;top:4956;width:2729;height:938" arcsize="6848f" fillcolor="#dbe5f1 [660]" strokecolor="#0070c0">
              <v:textbox style="mso-next-textbox:#_x0000_s1299">
                <w:txbxContent>
                  <w:p w:rsidR="004872A3" w:rsidRPr="00A51821" w:rsidRDefault="004872A3" w:rsidP="00F82D6F">
                    <w:pPr>
                      <w:rPr>
                        <w:sz w:val="16"/>
                        <w:szCs w:val="16"/>
                        <w:lang w:val="en-AU"/>
                      </w:rPr>
                    </w:pPr>
                    <w:r w:rsidRPr="00A51821">
                      <w:rPr>
                        <w:sz w:val="16"/>
                        <w:szCs w:val="16"/>
                        <w:lang w:val="en-AU"/>
                      </w:rPr>
                      <w:t>To see the Target Spectra for a selection of Reference Spectra, enter an SQL search string to select them in this box.</w:t>
                    </w:r>
                  </w:p>
                </w:txbxContent>
              </v:textbox>
            </v:roundrect>
            <v:shape id="_x0000_s1311" style="position:absolute;left:5879;top:3616;width:1560;height:469;flip:y" coordsize="3729,1945" path="m3729,c2354,729,980,1458,,1945e" filled="f" strokecolor="#0070c0" strokeweight="1pt">
              <v:stroke endarrow="open"/>
              <v:path arrowok="t"/>
            </v:shape>
            <v:shape id="_x0000_s1267" style="position:absolute;left:6762;top:5526;width:677;height:217;flip:y" coordsize="3729,1945" path="m3729,c2354,729,980,1458,,1945e" filled="f" strokecolor="#0070c0" strokeweight="1pt">
              <v:stroke endarrow="open"/>
              <v:path arrowok="t"/>
            </v:shape>
            <w10:wrap type="none"/>
            <w10:anchorlock/>
          </v:group>
        </w:pict>
      </w:r>
    </w:p>
    <w:p w:rsidR="002767D2" w:rsidRDefault="002767D2" w:rsidP="002767D2">
      <w:pPr>
        <w:pStyle w:val="Caption"/>
      </w:pPr>
      <w:r>
        <w:t xml:space="preserve">Figure </w:t>
      </w:r>
      <w:fldSimple w:instr=" SEQ Figure \* ARABIC ">
        <w:r w:rsidR="00A92DD8">
          <w:rPr>
            <w:noProof/>
          </w:rPr>
          <w:t>33</w:t>
        </w:r>
      </w:fldSimple>
      <w:r>
        <w:t>:  Viewing Reference Spectra and their related Target Spectra</w:t>
      </w:r>
    </w:p>
    <w:p w:rsidR="006F6ED8" w:rsidRDefault="006F6ED8" w:rsidP="006F6ED8">
      <w:pPr>
        <w:pStyle w:val="Body"/>
      </w:pPr>
      <w:r>
        <w:t xml:space="preserve">If you select the Campaign node on the right hand side and clear the </w:t>
      </w:r>
      <w:r w:rsidRPr="006F6ED8">
        <w:rPr>
          <w:rStyle w:val="GUIWord"/>
        </w:rPr>
        <w:t>Filename restriction:</w:t>
      </w:r>
      <w:r>
        <w:t xml:space="preserve"> control, all Target Spectra with Reference Spectra links will be displayed.</w:t>
      </w:r>
    </w:p>
    <w:p w:rsidR="006F6ED8" w:rsidRDefault="006F6ED8" w:rsidP="006F6ED8">
      <w:pPr>
        <w:pStyle w:val="Body"/>
      </w:pPr>
      <w:r>
        <w:t xml:space="preserve">If any Reference Spectrum is displayed in the </w:t>
      </w:r>
      <w:r w:rsidRPr="006F6ED8">
        <w:rPr>
          <w:rStyle w:val="GUIWord"/>
        </w:rPr>
        <w:t>Linked targets</w:t>
      </w:r>
      <w:r>
        <w:t xml:space="preserve"> box, a link has been set up in the wrong direction.</w:t>
      </w:r>
    </w:p>
    <w:p w:rsidR="006F6ED8" w:rsidRDefault="006F6ED8" w:rsidP="006F6ED8">
      <w:pPr>
        <w:pStyle w:val="Body"/>
      </w:pPr>
      <w:r>
        <w:t xml:space="preserve">Because each Reference Spectrum can be linked from many Target Spectra, the number of Spectra shown in the </w:t>
      </w:r>
      <w:r w:rsidRPr="006F6ED8">
        <w:rPr>
          <w:rStyle w:val="GUIWord"/>
        </w:rPr>
        <w:t>Linked targets</w:t>
      </w:r>
      <w:r>
        <w:t xml:space="preserve"> box can be many more than the number of selected Spectra.</w:t>
      </w:r>
    </w:p>
    <w:p w:rsidR="00D7008D" w:rsidRDefault="00D7008D" w:rsidP="00D7008D">
      <w:pPr>
        <w:pStyle w:val="Heading3"/>
      </w:pPr>
      <w:bookmarkStart w:id="598" w:name="_Toc359579930"/>
      <w:r>
        <w:t>Deleting Existing Target-Reference Links</w:t>
      </w:r>
      <w:bookmarkEnd w:id="598"/>
    </w:p>
    <w:p w:rsidR="00D7008D" w:rsidRDefault="00D7008D" w:rsidP="00D7008D">
      <w:pPr>
        <w:pStyle w:val="Body"/>
      </w:pPr>
      <w:r>
        <w:t xml:space="preserve">The option to delete existing links works simultaneously, but independently, on the two halves of the </w:t>
      </w:r>
      <w:r w:rsidRPr="00D7008D">
        <w:rPr>
          <w:rStyle w:val="GUIWord"/>
        </w:rPr>
        <w:t>Show existing links</w:t>
      </w:r>
      <w:r>
        <w:t xml:space="preserve"> dialog.</w:t>
      </w:r>
    </w:p>
    <w:p w:rsidR="009853E9" w:rsidRDefault="00D7008D" w:rsidP="009853E9">
      <w:pPr>
        <w:pStyle w:val="Body"/>
      </w:pPr>
      <w:r>
        <w:t xml:space="preserve">When the </w:t>
      </w:r>
      <w:r w:rsidRPr="00D7008D">
        <w:rPr>
          <w:rStyle w:val="ActionButton"/>
        </w:rPr>
        <w:t> Delete selected links </w:t>
      </w:r>
      <w:r>
        <w:t xml:space="preserve"> button is clicked, all links to and from the Spectra highlighted in the </w:t>
      </w:r>
      <w:r w:rsidRPr="00D7008D">
        <w:rPr>
          <w:rStyle w:val="GUIWord"/>
        </w:rPr>
        <w:t>Linked references</w:t>
      </w:r>
      <w:r>
        <w:t xml:space="preserve"> </w:t>
      </w:r>
      <w:r w:rsidRPr="00D7008D">
        <w:rPr>
          <w:rStyle w:val="Strong"/>
        </w:rPr>
        <w:t>and</w:t>
      </w:r>
      <w:r>
        <w:t xml:space="preserve"> </w:t>
      </w:r>
      <w:r w:rsidRPr="00D7008D">
        <w:rPr>
          <w:rStyle w:val="GUIWord"/>
        </w:rPr>
        <w:t>Linked targets</w:t>
      </w:r>
      <w:r>
        <w:t xml:space="preserve"> boxes will be deleted.</w:t>
      </w:r>
      <w:r w:rsidR="009853E9">
        <w:t xml:space="preserve"> It is possible to highlight Spectra in one </w:t>
      </w:r>
      <w:r w:rsidR="00856756">
        <w:t>of these boxes</w:t>
      </w:r>
      <w:r w:rsidR="009853E9">
        <w:t xml:space="preserve"> only.</w:t>
      </w:r>
    </w:p>
    <w:p w:rsidR="009853E9" w:rsidRDefault="009853E9" w:rsidP="009853E9">
      <w:pPr>
        <w:pStyle w:val="Body"/>
      </w:pPr>
      <w:r>
        <w:t xml:space="preserve">After deleting, the </w:t>
      </w:r>
      <w:r w:rsidRPr="00D7008D">
        <w:rPr>
          <w:rStyle w:val="GUIWord"/>
        </w:rPr>
        <w:t>Linked references</w:t>
      </w:r>
      <w:r>
        <w:t xml:space="preserve"> </w:t>
      </w:r>
      <w:r w:rsidRPr="009853E9">
        <w:t>and</w:t>
      </w:r>
      <w:r>
        <w:t xml:space="preserve"> </w:t>
      </w:r>
      <w:r w:rsidRPr="00D7008D">
        <w:rPr>
          <w:rStyle w:val="GUIWord"/>
        </w:rPr>
        <w:t>Linked targets</w:t>
      </w:r>
      <w:r>
        <w:t xml:space="preserve"> boxes will be updated. This may take a little time.</w:t>
      </w:r>
    </w:p>
    <w:p w:rsidR="00437656" w:rsidRPr="00D7008D" w:rsidRDefault="00AE2F37" w:rsidP="009853E9">
      <w:pPr>
        <w:pStyle w:val="Figure"/>
        <w:pageBreakBefore/>
      </w:pPr>
      <w:r>
        <w:pict>
          <v:group id="_x0000_s1313" editas="canvas" style="width:441.15pt;height:239.75pt;mso-position-horizontal-relative:char;mso-position-vertical-relative:line" coordorigin="2127,1651" coordsize="8823,4795">
            <o:lock v:ext="edit" aspectratio="t"/>
            <v:roundrect id="_x0000_s1312" style="position:absolute;left:2127;top:1651;width:8823;height:4795" arcsize="10923f" filled="f" stroked="f">
              <v:fill o:detectmouseclick="t"/>
              <v:path o:connecttype="none"/>
              <o:lock v:ext="edit" text="t"/>
            </v:roundrect>
            <v:shape id="_x0000_s1369" type="#_x0000_t75" style="position:absolute;left:2127;top:2529;width:8823;height:3917">
              <v:imagedata r:id="rId55" o:title=""/>
            </v:shape>
            <v:roundrect id="_x0000_s1315" style="position:absolute;left:3256;top:4386;width:2279;height:1029" arcsize="7218f" fillcolor="#dbe5f1" strokecolor="#0070c0">
              <v:textbox style="mso-next-textbox:#_x0000_s1315">
                <w:txbxContent>
                  <w:p w:rsidR="004872A3" w:rsidRPr="009853E9" w:rsidRDefault="004872A3" w:rsidP="00644C4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v:textbox>
            </v:roundrect>
            <v:shape id="_x0000_s1316" style="position:absolute;left:5126;top:4610;width:1075;height:1127" coordsize="1203,1053" path="m,c,,601,526,1203,1053e" filled="f" strokecolor="#0070c0" strokeweight="1pt">
              <v:stroke endarrow="open"/>
              <v:path arrowok="t"/>
            </v:shape>
            <v:shape id="_x0000_s1317" style="position:absolute;left:4041;top:3814;width:2525;height:1125;flip:y" coordsize="1203,1053" path="m,c,,601,526,1203,1053e" filled="f" strokecolor="#0070c0" strokeweight="1pt">
              <v:stroke endarrow="open"/>
              <v:path arrowok="t"/>
            </v:shape>
            <v:shape id="_x0000_s1318" style="position:absolute;left:4041;top:3416;width:591;height:1523;flip:y" coordsize="1203,1053" path="m,c,,601,526,1203,1053e" filled="f" strokecolor="#0070c0" strokeweight="1pt">
              <v:stroke endarrow="open"/>
              <v:path arrowok="t"/>
            </v:shape>
            <v:roundrect id="_x0000_s1319" style="position:absolute;left:5535;top:1651;width:2471;height:1250" arcsize="10923f" fillcolor="#dbe5f1 [660]" strokecolor="#0070c0">
              <v:textbox style="mso-next-textbox:#_x0000_s1319">
                <w:txbxContent>
                  <w:p w:rsidR="004872A3" w:rsidRPr="00A51821" w:rsidRDefault="004872A3" w:rsidP="00644C4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v:textbox>
            </v:roundrect>
            <v:shape id="_x0000_s1320" style="position:absolute;left:7845;top:2529;width:1193;height:995" coordsize="1203,1053" path="m,c,,601,526,1203,1053e" filled="f" strokecolor="#0070c0" strokeweight="1pt">
              <v:stroke endarrow="open"/>
              <v:path arrowok="t"/>
            </v:shape>
            <v:shape id="_x0000_s1321" style="position:absolute;left:3095;top:2529;width:2601;height:769;flip:x" coordsize="1203,1053" path="m,c,,601,526,1203,1053e" filled="f" strokecolor="#0070c0" strokeweight="1pt">
              <v:stroke endarrow="open"/>
              <v:path arrowok="t"/>
            </v:shape>
            <w10:wrap type="none"/>
            <w10:anchorlock/>
          </v:group>
        </w:pict>
      </w:r>
    </w:p>
    <w:p w:rsidR="009853E9" w:rsidRDefault="009853E9" w:rsidP="009853E9">
      <w:pPr>
        <w:pStyle w:val="Caption"/>
      </w:pPr>
      <w:r>
        <w:t xml:space="preserve">Figure </w:t>
      </w:r>
      <w:fldSimple w:instr=" SEQ Figure \* ARABIC ">
        <w:r w:rsidR="00A92DD8">
          <w:rPr>
            <w:noProof/>
          </w:rPr>
          <w:t>34</w:t>
        </w:r>
      </w:fldSimple>
      <w:r>
        <w:t xml:space="preserve">:  </w:t>
      </w:r>
      <w:r w:rsidR="00C00B57">
        <w:t>Deleting</w:t>
      </w:r>
      <w:r>
        <w:t xml:space="preserve"> Target-Reference Spectra link</w:t>
      </w:r>
      <w:r w:rsidR="00C00B57">
        <w:t>s</w:t>
      </w:r>
    </w:p>
    <w:p w:rsidR="00C5121B" w:rsidRDefault="00C5121B" w:rsidP="007D43F6">
      <w:pPr>
        <w:pStyle w:val="Heading3"/>
      </w:pPr>
      <w:bookmarkStart w:id="599" w:name="_Toc359579931"/>
      <w:r>
        <w:t>Adding new Target-Reference links</w:t>
      </w:r>
      <w:bookmarkEnd w:id="599"/>
    </w:p>
    <w:p w:rsidR="00343837" w:rsidRPr="00CB39EE" w:rsidRDefault="00343837" w:rsidP="00343837">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Click on the </w:t>
      </w:r>
      <w:r>
        <w:rPr>
          <w:rStyle w:val="GUIWord"/>
        </w:rPr>
        <w:t>Create new</w:t>
      </w:r>
      <w:r w:rsidRPr="002767D2">
        <w:rPr>
          <w:rStyle w:val="GUIWord"/>
        </w:rPr>
        <w:t xml:space="preserve"> links</w:t>
      </w:r>
      <w:r>
        <w:t xml:space="preserve"> tab in the centre panel to display the following dialog. </w:t>
      </w:r>
      <w:r w:rsidR="00DE1117">
        <w:t>(</w:t>
      </w:r>
      <w:r>
        <w:t xml:space="preserve">You can switch back and forth between the </w:t>
      </w:r>
      <w:r w:rsidRPr="00343837">
        <w:rPr>
          <w:rStyle w:val="GUIWord"/>
        </w:rPr>
        <w:t>Create new links</w:t>
      </w:r>
      <w:r>
        <w:t xml:space="preserve"> and </w:t>
      </w:r>
      <w:r w:rsidRPr="00343837">
        <w:rPr>
          <w:rStyle w:val="GUIWord"/>
        </w:rPr>
        <w:t>Show existing links</w:t>
      </w:r>
      <w:r>
        <w:t xml:space="preserve"> tabs at any time</w:t>
      </w:r>
      <w:r w:rsidR="00CB39EE">
        <w:t>.</w:t>
      </w:r>
      <w:r w:rsidR="00DE1117">
        <w:t>)</w:t>
      </w:r>
    </w:p>
    <w:p w:rsidR="00343837" w:rsidRDefault="00644C4D" w:rsidP="00343837">
      <w:pPr>
        <w:pStyle w:val="Figure"/>
      </w:pPr>
      <w:r>
        <w:rPr>
          <w:lang w:val="en-AU"/>
        </w:rPr>
        <w:drawing>
          <wp:inline distT="0" distB="0" distL="0" distR="0">
            <wp:extent cx="5095121" cy="2190465"/>
            <wp:effectExtent l="0" t="19050" r="67429" b="57435"/>
            <wp:docPr id="7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6"/>
                    <a:srcRect/>
                    <a:stretch>
                      <a:fillRect/>
                    </a:stretch>
                  </pic:blipFill>
                  <pic:spPr bwMode="auto">
                    <a:xfrm>
                      <a:off x="0" y="0"/>
                      <a:ext cx="5098599" cy="21919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43837" w:rsidRDefault="00343837" w:rsidP="00343837">
      <w:pPr>
        <w:pStyle w:val="Caption"/>
      </w:pPr>
      <w:r>
        <w:t xml:space="preserve">Figure </w:t>
      </w:r>
      <w:fldSimple w:instr=" SEQ Figure \* ARABIC ">
        <w:r w:rsidR="00A92DD8">
          <w:rPr>
            <w:noProof/>
          </w:rPr>
          <w:t>35</w:t>
        </w:r>
      </w:fldSimple>
      <w:r>
        <w:t xml:space="preserve">:  Creating </w:t>
      </w:r>
      <w:r w:rsidR="001A1F98">
        <w:t xml:space="preserve">a single </w:t>
      </w:r>
      <w:r>
        <w:t>ne</w:t>
      </w:r>
      <w:r w:rsidR="001A1F98">
        <w:t>w Target-Reference Spectra link</w:t>
      </w:r>
    </w:p>
    <w:p w:rsidR="00EB05CD" w:rsidRDefault="00343837" w:rsidP="00EB05CD">
      <w:pPr>
        <w:pStyle w:val="Note"/>
      </w:pPr>
      <w:r>
        <w:t>Note</w:t>
      </w:r>
      <w:r w:rsidR="00814C36">
        <w:t>s</w:t>
      </w:r>
      <w:r>
        <w:tab/>
        <w:t>The left and right sides of this dialog do not operate independently, unlike the dialog which displays links in the previous section.</w:t>
      </w:r>
    </w:p>
    <w:p w:rsidR="00814C36" w:rsidRPr="00814C36" w:rsidRDefault="00814C36" w:rsidP="00814C36">
      <w:pPr>
        <w:pStyle w:val="Note"/>
      </w:pPr>
      <w:r>
        <w:tab/>
        <w:t>Th</w:t>
      </w:r>
      <w:r w:rsidR="00C07DC8">
        <w:t xml:space="preserve">e </w:t>
      </w:r>
      <w:r w:rsidR="00E15F2C">
        <w:t xml:space="preserve">positions of the </w:t>
      </w:r>
      <w:r w:rsidR="00C07DC8">
        <w:t>Target Spectra and Reference S</w:t>
      </w:r>
      <w:r>
        <w:t xml:space="preserve">pectra boxes in the central panel are </w:t>
      </w:r>
      <w:r w:rsidR="00E15F2C">
        <w:t>reversed</w:t>
      </w:r>
      <w:r>
        <w:t xml:space="preserve"> when compared </w:t>
      </w:r>
      <w:r w:rsidR="00E15F2C">
        <w:t xml:space="preserve">with </w:t>
      </w:r>
      <w:r>
        <w:t>the position of these boxes in the previous section.</w:t>
      </w:r>
    </w:p>
    <w:p w:rsidR="00343837" w:rsidRDefault="00EB05CD" w:rsidP="00EB05CD">
      <w:pPr>
        <w:pStyle w:val="ProcessHeading"/>
      </w:pPr>
      <w:r>
        <w:t xml:space="preserve">To link a single </w:t>
      </w:r>
      <w:r w:rsidR="00814C36">
        <w:t xml:space="preserve">Target </w:t>
      </w:r>
      <w:r>
        <w:t xml:space="preserve">and </w:t>
      </w:r>
      <w:r w:rsidR="00814C36">
        <w:t>Reference Spectrum</w:t>
      </w:r>
      <w:r>
        <w:t>...</w:t>
      </w:r>
    </w:p>
    <w:tbl>
      <w:tblPr>
        <w:tblStyle w:val="Instructions"/>
        <w:tblW w:w="0" w:type="auto"/>
        <w:tblLook w:val="04A0"/>
      </w:tblPr>
      <w:tblGrid>
        <w:gridCol w:w="8862"/>
      </w:tblGrid>
      <w:tr w:rsidR="00EB05CD" w:rsidTr="00EB05CD">
        <w:trPr>
          <w:cnfStyle w:val="100000000000"/>
        </w:trPr>
        <w:tc>
          <w:tcPr>
            <w:cnfStyle w:val="000000000100"/>
            <w:tcW w:w="9571" w:type="dxa"/>
          </w:tcPr>
          <w:p w:rsidR="00EB05CD" w:rsidRDefault="00EB05CD" w:rsidP="00EB05CD">
            <w:pPr>
              <w:pStyle w:val="ProcessStep"/>
            </w:pPr>
            <w:r>
              <w:t xml:space="preserve">Using the left-hand side </w:t>
            </w:r>
            <w:r w:rsidRPr="00EB05CD">
              <w:rPr>
                <w:rStyle w:val="GUIWord"/>
              </w:rPr>
              <w:t>Targets</w:t>
            </w:r>
            <w:r>
              <w:t xml:space="preserve"> hierarchy tree browser, locate and select the Target Spectrum you wish to link.</w:t>
            </w:r>
            <w:r w:rsidR="00DE1117">
              <w:t xml:space="preserve"> Its name will be displayed in the Target Spectra box.</w:t>
            </w:r>
          </w:p>
          <w:p w:rsidR="00EB05CD" w:rsidRDefault="00EB05CD" w:rsidP="00EB05CD">
            <w:pPr>
              <w:pStyle w:val="ProcessStep"/>
            </w:pPr>
            <w:r>
              <w:t xml:space="preserve">Using the right-hand side </w:t>
            </w:r>
            <w:r w:rsidRPr="00814C36">
              <w:rPr>
                <w:rStyle w:val="GUIWord"/>
              </w:rPr>
              <w:t>References</w:t>
            </w:r>
            <w:r>
              <w:t xml:space="preserve"> hierarchy tree browser, locate and select the Reference Spectrum you wish to link.</w:t>
            </w:r>
            <w:r w:rsidR="00DE1117">
              <w:t xml:space="preserve"> Its name will be displayed in the Reference Spectra box.</w:t>
            </w:r>
          </w:p>
          <w:p w:rsidR="00EB05CD" w:rsidRDefault="00EB05CD" w:rsidP="00EB05CD">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w:t>
            </w:r>
            <w:r w:rsidR="00DE1117">
              <w:t>d.</w:t>
            </w:r>
          </w:p>
          <w:p w:rsidR="00EB05CD" w:rsidRDefault="00EB05CD" w:rsidP="00EB05CD">
            <w:pPr>
              <w:pStyle w:val="ProcessStep"/>
            </w:pPr>
            <w:r>
              <w:t xml:space="preserve">Click </w:t>
            </w:r>
            <w:r w:rsidRPr="00EB05CD">
              <w:rPr>
                <w:rStyle w:val="ActionButton"/>
              </w:rPr>
              <w:t> Link </w:t>
            </w:r>
            <w:r>
              <w:t xml:space="preserve"> to create the link.</w:t>
            </w:r>
          </w:p>
        </w:tc>
      </w:tr>
    </w:tbl>
    <w:p w:rsidR="00EB05CD" w:rsidRDefault="00EB05CD" w:rsidP="00EB05CD">
      <w:pPr>
        <w:pStyle w:val="Warning"/>
      </w:pPr>
      <w:r>
        <w:t>Warnings</w:t>
      </w:r>
      <w:r>
        <w:tab/>
        <w:t xml:space="preserve">Do not click the </w:t>
      </w:r>
      <w:r w:rsidRPr="00814C36">
        <w:rPr>
          <w:rStyle w:val="ActionButton"/>
        </w:rPr>
        <w:t> Link </w:t>
      </w:r>
      <w:r>
        <w:t xml:space="preserve"> button twice. This will add the link twice, </w:t>
      </w:r>
      <w:r w:rsidR="00390514">
        <w:t>even though it is still displayed only once.</w:t>
      </w:r>
      <w:r w:rsidR="00856756">
        <w:t xml:space="preserve"> D</w:t>
      </w:r>
      <w:r w:rsidR="00390514">
        <w:t xml:space="preserve">uplicated links </w:t>
      </w:r>
      <w:r w:rsidR="00DE1117">
        <w:t xml:space="preserve">generally </w:t>
      </w:r>
      <w:r w:rsidR="00390514">
        <w:t>do not cause problems in later processing</w:t>
      </w:r>
      <w:r w:rsidR="00856756">
        <w:t>, but may cause confusion if you later attempt to delete a duplicated link</w:t>
      </w:r>
      <w:r w:rsidR="00390514">
        <w:t>.</w:t>
      </w:r>
    </w:p>
    <w:p w:rsidR="00EB05CD" w:rsidRPr="00343837" w:rsidRDefault="00EB05CD" w:rsidP="00EB05CD">
      <w:pPr>
        <w:pStyle w:val="Warning"/>
      </w:pPr>
      <w:r>
        <w:tab/>
        <w:t>Before creating any link, check that the link does not already exist</w:t>
      </w:r>
      <w:r w:rsidR="00814C36">
        <w:t xml:space="preserve"> so you do not duplicate it</w:t>
      </w:r>
      <w:r>
        <w:t>.</w:t>
      </w:r>
    </w:p>
    <w:p w:rsidR="001A1F98" w:rsidRDefault="001A1F98" w:rsidP="001A1F98">
      <w:pPr>
        <w:pStyle w:val="Body"/>
      </w:pPr>
      <w:bookmarkStart w:id="600" w:name="_Toc355280381"/>
      <w:bookmarkStart w:id="601" w:name="_Ref356551608"/>
      <w:bookmarkStart w:id="602" w:name="_Ref356551613"/>
      <w:r>
        <w:t xml:space="preserve">It is also possible to create multiple links </w:t>
      </w:r>
      <w:r w:rsidR="00814C36">
        <w:t>simultaneously</w:t>
      </w:r>
      <w:r>
        <w:t xml:space="preserve"> by selecting multiple Target Spectra.</w:t>
      </w:r>
    </w:p>
    <w:p w:rsidR="001A1F98" w:rsidRDefault="001A1F98" w:rsidP="001A1F98">
      <w:pPr>
        <w:pStyle w:val="Body"/>
      </w:pPr>
      <w:r>
        <w:t>In addition, if multiple Reference Spectra are highlighted, as each Target Spectrum is processed, the Reference Spectrum with the closest Acquisition time Metadata Attribute is selected for linking.</w:t>
      </w:r>
    </w:p>
    <w:p w:rsidR="00814C36" w:rsidRDefault="00814C36" w:rsidP="00814C36">
      <w:pPr>
        <w:pStyle w:val="Figure"/>
      </w:pPr>
      <w:r>
        <w:rPr>
          <w:lang w:val="en-AU"/>
        </w:rPr>
        <w:drawing>
          <wp:inline distT="0" distB="0" distL="0" distR="0">
            <wp:extent cx="4428490" cy="2811395"/>
            <wp:effectExtent l="25400" t="0" r="0" b="0"/>
            <wp:docPr id="42"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430507" cy="2812675"/>
                    </a:xfrm>
                    <a:prstGeom prst="rect">
                      <a:avLst/>
                    </a:prstGeom>
                  </pic:spPr>
                </pic:pic>
              </a:graphicData>
            </a:graphic>
          </wp:inline>
        </w:drawing>
      </w:r>
    </w:p>
    <w:p w:rsidR="00814C36" w:rsidRPr="00084655" w:rsidRDefault="00814C36" w:rsidP="00814C36">
      <w:pPr>
        <w:pStyle w:val="Caption"/>
      </w:pPr>
      <w:r>
        <w:t xml:space="preserve">Figure </w:t>
      </w:r>
      <w:fldSimple w:instr=" SEQ Figure \* ARABIC ">
        <w:r w:rsidR="00A92DD8">
          <w:rPr>
            <w:noProof/>
          </w:rPr>
          <w:t>36</w:t>
        </w:r>
      </w:fldSimple>
      <w:r>
        <w:t xml:space="preserve">: </w:t>
      </w:r>
      <w:r w:rsidRPr="00CC3D88">
        <w:t xml:space="preserve">Referencing of reference panel </w:t>
      </w:r>
      <w:r w:rsidR="007F4F37">
        <w:t>Spectr</w:t>
      </w:r>
      <w:r w:rsidRPr="00CC3D88">
        <w:t xml:space="preserve">a by target </w:t>
      </w:r>
      <w:r w:rsidR="007F4F37">
        <w:t>Spectr</w:t>
      </w:r>
      <w:r w:rsidRPr="00CC3D88">
        <w:t>a based on timeline information</w:t>
      </w:r>
    </w:p>
    <w:p w:rsidR="000E3E59" w:rsidRPr="00084655" w:rsidRDefault="000E3E59" w:rsidP="00814C36">
      <w:pPr>
        <w:pStyle w:val="Body"/>
      </w:pPr>
      <w:r w:rsidRPr="00084655">
        <w:t xml:space="preserve">This function is </w:t>
      </w:r>
      <w:r w:rsidR="001A1F98">
        <w:t>useful</w:t>
      </w:r>
      <w:r w:rsidRPr="00084655">
        <w:t xml:space="preserve"> for campaigns where </w:t>
      </w:r>
      <w:r w:rsidR="00C07DC8" w:rsidRPr="00084655">
        <w:t xml:space="preserve">Target and Reference Spectra </w:t>
      </w:r>
      <w:r w:rsidRPr="00084655">
        <w:t xml:space="preserve">are collected in separate </w:t>
      </w:r>
      <w:r w:rsidR="00C07DC8" w:rsidRPr="00084655">
        <w:t xml:space="preserve">Spectral </w:t>
      </w:r>
      <w:r w:rsidRPr="00084655">
        <w:t>files</w:t>
      </w:r>
      <w:r w:rsidR="001A1F98">
        <w:t>,</w:t>
      </w:r>
      <w:r w:rsidR="00C07DC8">
        <w:t xml:space="preserve"> for example, when using</w:t>
      </w:r>
      <w:r w:rsidRPr="00084655">
        <w:t xml:space="preserve"> the ASD spec</w:t>
      </w:r>
      <w:r w:rsidR="00C07DC8">
        <w:t>troradiometer in radiance mode.</w:t>
      </w:r>
    </w:p>
    <w:p w:rsidR="001A1F98" w:rsidRDefault="00644C4D" w:rsidP="001A1F98">
      <w:pPr>
        <w:pStyle w:val="Figure"/>
      </w:pPr>
      <w:r>
        <w:rPr>
          <w:lang w:val="en-AU"/>
        </w:rPr>
        <w:drawing>
          <wp:inline distT="0" distB="0" distL="0" distR="0">
            <wp:extent cx="5051094" cy="2171537"/>
            <wp:effectExtent l="19050" t="0" r="0" b="0"/>
            <wp:docPr id="7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8"/>
                    <a:srcRect/>
                    <a:stretch>
                      <a:fillRect/>
                    </a:stretch>
                  </pic:blipFill>
                  <pic:spPr bwMode="auto">
                    <a:xfrm>
                      <a:off x="0" y="0"/>
                      <a:ext cx="5054540" cy="2173018"/>
                    </a:xfrm>
                    <a:prstGeom prst="rect">
                      <a:avLst/>
                    </a:prstGeom>
                    <a:noFill/>
                    <a:ln w="9525">
                      <a:noFill/>
                      <a:miter lim="800000"/>
                      <a:headEnd/>
                      <a:tailEnd/>
                    </a:ln>
                  </pic:spPr>
                </pic:pic>
              </a:graphicData>
            </a:graphic>
          </wp:inline>
        </w:drawing>
      </w:r>
    </w:p>
    <w:p w:rsidR="001A1F98" w:rsidRDefault="001A1F98" w:rsidP="001A1F98">
      <w:pPr>
        <w:pStyle w:val="Caption"/>
      </w:pPr>
      <w:bookmarkStart w:id="603" w:name="_Ref359576470"/>
      <w:bookmarkStart w:id="604" w:name="_Ref359576453"/>
      <w:r>
        <w:t xml:space="preserve">Figure </w:t>
      </w:r>
      <w:fldSimple w:instr=" SEQ Figure \* ARABIC ">
        <w:r w:rsidR="00A92DD8">
          <w:rPr>
            <w:noProof/>
          </w:rPr>
          <w:t>37</w:t>
        </w:r>
      </w:fldSimple>
      <w:bookmarkEnd w:id="603"/>
      <w:r>
        <w:t>:  Creating multiple new Target-Reference Spectra links</w:t>
      </w:r>
      <w:bookmarkEnd w:id="604"/>
    </w:p>
    <w:p w:rsidR="000E3E59" w:rsidRDefault="00814C36" w:rsidP="00814C36">
      <w:pPr>
        <w:pStyle w:val="ProcessHeading"/>
      </w:pPr>
      <w:r>
        <w:t xml:space="preserve">To create </w:t>
      </w:r>
      <w:r w:rsidR="000E3E59" w:rsidRPr="00084655">
        <w:t xml:space="preserve">links between </w:t>
      </w:r>
      <w:r>
        <w:t xml:space="preserve">multiple </w:t>
      </w:r>
      <w:r w:rsidR="000E3E59" w:rsidRPr="00084655">
        <w:t>targets and references.</w:t>
      </w:r>
      <w:r>
        <w:t>..</w:t>
      </w:r>
    </w:p>
    <w:tbl>
      <w:tblPr>
        <w:tblStyle w:val="Instructions"/>
        <w:tblW w:w="0" w:type="auto"/>
        <w:tblLook w:val="04A0"/>
      </w:tblPr>
      <w:tblGrid>
        <w:gridCol w:w="8862"/>
      </w:tblGrid>
      <w:tr w:rsidR="00814C36" w:rsidRPr="00814C36" w:rsidTr="00CD667E">
        <w:trPr>
          <w:cnfStyle w:val="100000000000"/>
        </w:trPr>
        <w:tc>
          <w:tcPr>
            <w:cnfStyle w:val="000000000100"/>
            <w:tcW w:w="8862" w:type="dxa"/>
          </w:tcPr>
          <w:p w:rsidR="00C07DC8" w:rsidRDefault="00C07DC8" w:rsidP="00C07DC8">
            <w:pPr>
              <w:pStyle w:val="ProcessStep"/>
            </w:pPr>
            <w:r>
              <w:t xml:space="preserve">Using the left-hand side </w:t>
            </w:r>
            <w:r w:rsidRPr="00EB05CD">
              <w:rPr>
                <w:rStyle w:val="GUIWord"/>
              </w:rPr>
              <w:t>Targets</w:t>
            </w:r>
            <w:r>
              <w:t xml:space="preserve"> hierarchy tree browser, locate and select the Target Spectra you wish to link. You can do this by highlighting multiple </w:t>
            </w:r>
            <w:r w:rsidR="007F4F37">
              <w:t>Spectr</w:t>
            </w:r>
            <w:r>
              <w:t>a or by highlighting a hierarchy node</w:t>
            </w:r>
            <w:r w:rsidR="00856756">
              <w:t xml:space="preserve"> (as shown in </w:t>
            </w:r>
            <w:r w:rsidR="00AE2F37">
              <w:fldChar w:fldCharType="begin"/>
            </w:r>
            <w:r w:rsidR="00856756">
              <w:instrText xml:space="preserve"> REF _Ref359576470 \h </w:instrText>
            </w:r>
            <w:r w:rsidR="00AE2F37">
              <w:fldChar w:fldCharType="separate"/>
            </w:r>
            <w:r w:rsidR="00A92DD8">
              <w:t xml:space="preserve">Figure </w:t>
            </w:r>
            <w:r w:rsidR="00A92DD8">
              <w:rPr>
                <w:noProof/>
              </w:rPr>
              <w:t>37</w:t>
            </w:r>
            <w:r w:rsidR="00AE2F37">
              <w:fldChar w:fldCharType="end"/>
            </w:r>
            <w:r w:rsidR="00856756">
              <w:t xml:space="preserve"> </w:t>
            </w:r>
            <w:r w:rsidR="00AE2F37">
              <w:fldChar w:fldCharType="begin"/>
            </w:r>
            <w:r w:rsidR="00856756">
              <w:instrText xml:space="preserve"> REF _Ref359576453 \p \h </w:instrText>
            </w:r>
            <w:r w:rsidR="00AE2F37">
              <w:fldChar w:fldCharType="separate"/>
            </w:r>
            <w:r w:rsidR="00A92DD8">
              <w:t>above</w:t>
            </w:r>
            <w:r w:rsidR="00AE2F37">
              <w:fldChar w:fldCharType="end"/>
            </w:r>
            <w:r w:rsidR="00856756">
              <w:t>)</w:t>
            </w:r>
            <w:r>
              <w:t>.</w:t>
            </w:r>
          </w:p>
          <w:p w:rsidR="00C07DC8" w:rsidRDefault="00C07DC8" w:rsidP="00C07DC8">
            <w:pPr>
              <w:pStyle w:val="ProcessStep"/>
            </w:pPr>
            <w:r>
              <w:t xml:space="preserve">If required, refine your selection by entering an SQL </w:t>
            </w:r>
            <w:r w:rsidR="0053475F">
              <w:t>matching</w:t>
            </w:r>
            <w:r>
              <w:t xml:space="preserve"> string in the related </w:t>
            </w:r>
            <w:r w:rsidRPr="00C07DC8">
              <w:rPr>
                <w:rStyle w:val="GUIWord"/>
              </w:rPr>
              <w:t>Filename restriction</w:t>
            </w:r>
            <w:r>
              <w:t xml:space="preserve"> control.</w:t>
            </w:r>
            <w:r w:rsidR="001A1F98">
              <w:t xml:space="preserve"> (See section </w:t>
            </w:r>
            <w:fldSimple w:instr=" REF _Ref357695510 \r \h  \* MERGEFORMAT ">
              <w:r w:rsidR="00A92DD8" w:rsidRPr="00A92DD8">
                <w:rPr>
                  <w:rStyle w:val="CrossReference"/>
                </w:rPr>
                <w:t>4.8</w:t>
              </w:r>
            </w:fldSimple>
            <w:r w:rsidR="001A1F98" w:rsidRPr="0053475F">
              <w:rPr>
                <w:rStyle w:val="CrossReference"/>
              </w:rPr>
              <w:t xml:space="preserve"> </w:t>
            </w:r>
            <w:fldSimple w:instr=" REF _Ref357695510 \h  \* MERGEFORMAT ">
              <w:r w:rsidR="00A92DD8" w:rsidRPr="00A92DD8">
                <w:rPr>
                  <w:rStyle w:val="CrossReference"/>
                </w:rPr>
                <w:t>SQL Matching Strings</w:t>
              </w:r>
            </w:fldSimple>
            <w:r w:rsidR="001A1F98">
              <w:t>.)</w:t>
            </w:r>
          </w:p>
          <w:p w:rsidR="00C07DC8" w:rsidRDefault="00C07DC8" w:rsidP="00C07DC8">
            <w:pPr>
              <w:pStyle w:val="ProcessStep"/>
            </w:pPr>
            <w:r>
              <w:t xml:space="preserve">Using the right-hand side </w:t>
            </w:r>
            <w:r w:rsidRPr="00814C36">
              <w:rPr>
                <w:rStyle w:val="GUIWord"/>
              </w:rPr>
              <w:t>References</w:t>
            </w:r>
            <w:r>
              <w:t xml:space="preserve"> hierarchy tree browser, locate and select the Reference Spectra you wish to link. You can do this by highlighting multiple </w:t>
            </w:r>
            <w:r w:rsidR="007F4F37">
              <w:t>Spectr</w:t>
            </w:r>
            <w:r>
              <w:t>a or by highlighting a hierarchy node</w:t>
            </w:r>
            <w:r w:rsidR="00856756">
              <w:t xml:space="preserve"> (as shown in </w:t>
            </w:r>
            <w:r w:rsidR="00AE2F37">
              <w:fldChar w:fldCharType="begin"/>
            </w:r>
            <w:r w:rsidR="00856756">
              <w:instrText xml:space="preserve"> REF _Ref359576470 \h </w:instrText>
            </w:r>
            <w:r w:rsidR="00AE2F37">
              <w:fldChar w:fldCharType="separate"/>
            </w:r>
            <w:r w:rsidR="00A92DD8">
              <w:t xml:space="preserve">Figure </w:t>
            </w:r>
            <w:r w:rsidR="00A92DD8">
              <w:rPr>
                <w:noProof/>
              </w:rPr>
              <w:t>37</w:t>
            </w:r>
            <w:r w:rsidR="00AE2F37">
              <w:fldChar w:fldCharType="end"/>
            </w:r>
            <w:r w:rsidR="00856756">
              <w:t xml:space="preserve"> </w:t>
            </w:r>
            <w:r w:rsidR="00AE2F37">
              <w:fldChar w:fldCharType="begin"/>
            </w:r>
            <w:r w:rsidR="00856756">
              <w:instrText xml:space="preserve"> REF _Ref359576453 \p \h </w:instrText>
            </w:r>
            <w:r w:rsidR="00AE2F37">
              <w:fldChar w:fldCharType="separate"/>
            </w:r>
            <w:r w:rsidR="00A92DD8">
              <w:t>above</w:t>
            </w:r>
            <w:r w:rsidR="00AE2F37">
              <w:fldChar w:fldCharType="end"/>
            </w:r>
            <w:r w:rsidR="00856756">
              <w:t>)</w:t>
            </w:r>
            <w:r>
              <w:t>.</w:t>
            </w:r>
          </w:p>
          <w:p w:rsidR="00C07DC8" w:rsidRDefault="00C07DC8" w:rsidP="00C07DC8">
            <w:pPr>
              <w:pStyle w:val="ProcessStep"/>
            </w:pPr>
            <w:r>
              <w:t xml:space="preserve">If required, refine your selection by entering an SQL </w:t>
            </w:r>
            <w:r w:rsidR="0053475F">
              <w:t xml:space="preserve">matching </w:t>
            </w:r>
            <w:r>
              <w:t xml:space="preserve">string in the related </w:t>
            </w:r>
            <w:r w:rsidRPr="00C07DC8">
              <w:rPr>
                <w:rStyle w:val="GUIWord"/>
              </w:rPr>
              <w:t>Filename restriction</w:t>
            </w:r>
            <w:r>
              <w:t xml:space="preserve"> control.</w:t>
            </w:r>
            <w:r w:rsidR="001A1F98">
              <w:t xml:space="preserve"> (See section </w:t>
            </w:r>
            <w:fldSimple w:instr=" REF _Ref357695510 \r \h  \* MERGEFORMAT ">
              <w:r w:rsidR="00A92DD8" w:rsidRPr="00A92DD8">
                <w:rPr>
                  <w:rStyle w:val="CrossReference"/>
                </w:rPr>
                <w:t>4.8</w:t>
              </w:r>
            </w:fldSimple>
            <w:r w:rsidR="001A1F98" w:rsidRPr="0053475F">
              <w:rPr>
                <w:rStyle w:val="CrossReference"/>
              </w:rPr>
              <w:t xml:space="preserve"> </w:t>
            </w:r>
            <w:fldSimple w:instr=" REF _Ref357695510 \h  \* MERGEFORMAT ">
              <w:r w:rsidR="00A92DD8" w:rsidRPr="00A92DD8">
                <w:rPr>
                  <w:rStyle w:val="CrossReference"/>
                </w:rPr>
                <w:t>SQL Matching Strings</w:t>
              </w:r>
            </w:fldSimple>
            <w:r w:rsidR="001A1F98">
              <w:t>.)</w:t>
            </w:r>
          </w:p>
          <w:p w:rsidR="00C07DC8" w:rsidRDefault="00C07DC8" w:rsidP="00C07DC8">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w:t>
            </w:r>
          </w:p>
          <w:p w:rsidR="00814C36" w:rsidRPr="00814C36" w:rsidRDefault="00C07DC8" w:rsidP="00C07DC8">
            <w:pPr>
              <w:pStyle w:val="ProcessStep"/>
            </w:pPr>
            <w:r>
              <w:t xml:space="preserve">Click </w:t>
            </w:r>
            <w:r w:rsidRPr="00EB05CD">
              <w:rPr>
                <w:rStyle w:val="ActionButton"/>
              </w:rPr>
              <w:t> Link </w:t>
            </w:r>
            <w:r>
              <w:t xml:space="preserve"> to create the links according to the method described above.</w:t>
            </w:r>
          </w:p>
        </w:tc>
      </w:tr>
    </w:tbl>
    <w:p w:rsidR="002A0FFE" w:rsidRPr="00084655" w:rsidRDefault="00DD57E2" w:rsidP="000E3E59">
      <w:pPr>
        <w:pStyle w:val="Heading2"/>
      </w:pPr>
      <w:bookmarkStart w:id="605" w:name="_Ref356553888"/>
      <w:bookmarkStart w:id="606" w:name="_Ref357586671"/>
      <w:bookmarkStart w:id="607" w:name="_Ref357586673"/>
      <w:bookmarkStart w:id="608" w:name="_Toc359579932"/>
      <w:ins w:id="609" w:author="Peter" w:date="2013-05-08T09:19:00Z">
        <w:r>
          <w:t xml:space="preserve">Displaying and </w:t>
        </w:r>
      </w:ins>
      <w:r w:rsidR="002A0FFE" w:rsidRPr="00084655">
        <w:t>Editing Metadata</w:t>
      </w:r>
      <w:bookmarkEnd w:id="553"/>
      <w:bookmarkEnd w:id="600"/>
      <w:bookmarkEnd w:id="601"/>
      <w:bookmarkEnd w:id="602"/>
      <w:bookmarkEnd w:id="605"/>
      <w:bookmarkEnd w:id="606"/>
      <w:bookmarkEnd w:id="607"/>
      <w:bookmarkEnd w:id="608"/>
    </w:p>
    <w:p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r w:rsidR="0033520F">
        <w:t xml:space="preserve">sections </w:t>
      </w:r>
      <w:fldSimple w:instr=" REF _Ref357586090 \r \h  \* MERGEFORMAT ">
        <w:r w:rsidR="00A92DD8" w:rsidRPr="00A92DD8">
          <w:rPr>
            <w:rStyle w:val="CrossReference"/>
          </w:rPr>
          <w:t>3.13</w:t>
        </w:r>
      </w:fldSimple>
      <w:r w:rsidR="0033520F">
        <w:t xml:space="preserve"> and </w:t>
      </w:r>
      <w:r w:rsidR="00AE2F37" w:rsidRPr="0033520F">
        <w:rPr>
          <w:rStyle w:val="CrossReference"/>
        </w:rPr>
        <w:fldChar w:fldCharType="begin"/>
      </w:r>
      <w:r w:rsidR="0033520F" w:rsidRPr="0033520F">
        <w:rPr>
          <w:rStyle w:val="CrossReference"/>
        </w:rPr>
        <w:instrText xml:space="preserve"> REF _Ref354084522 \r \h </w:instrText>
      </w:r>
      <w:r w:rsidR="00AE2F37" w:rsidRPr="0033520F">
        <w:rPr>
          <w:rStyle w:val="CrossReference"/>
        </w:rPr>
      </w:r>
      <w:r w:rsidR="00AE2F37" w:rsidRPr="0033520F">
        <w:rPr>
          <w:rStyle w:val="CrossReference"/>
        </w:rPr>
        <w:fldChar w:fldCharType="separate"/>
      </w:r>
      <w:r w:rsidR="00A92DD8">
        <w:rPr>
          <w:rStyle w:val="CrossReference"/>
        </w:rPr>
        <w:t>3.14</w:t>
      </w:r>
      <w:r w:rsidR="00AE2F37" w:rsidRPr="0033520F">
        <w:rPr>
          <w:rStyle w:val="CrossReference"/>
        </w:rPr>
        <w:fldChar w:fldCharType="end"/>
      </w:r>
      <w:r w:rsidR="0033520F">
        <w:t xml:space="preserve"> </w:t>
      </w:r>
      <w:r w:rsidR="0003650F">
        <w:t xml:space="preserve">for detailed information about Metadata stored by </w:t>
      </w:r>
      <w:r w:rsidR="00F52044">
        <w:t>SPECCHIO</w:t>
      </w:r>
      <w:r w:rsidR="0003650F">
        <w:t>.</w:t>
      </w:r>
    </w:p>
    <w:p w:rsidR="00DD57E2" w:rsidRDefault="00DD57E2" w:rsidP="00A7583F">
      <w:pPr>
        <w:pStyle w:val="Body"/>
        <w:rPr>
          <w:ins w:id="610" w:author="Peter" w:date="2013-05-08T09:19:00Z"/>
        </w:rPr>
      </w:pPr>
      <w:ins w:id="611" w:author="Peter" w:date="2013-05-08T09:19:00Z">
        <w:r>
          <w:t xml:space="preserve">Metadata is </w:t>
        </w:r>
      </w:ins>
      <w:r w:rsidR="0033520F">
        <w:t xml:space="preserve">most easily </w:t>
      </w:r>
      <w:ins w:id="612" w:author="Peter" w:date="2013-05-08T09:19:00Z">
        <w:r>
          <w:t xml:space="preserve">displayed using </w:t>
        </w:r>
      </w:ins>
      <w:r w:rsidR="00F52044">
        <w:t>SPECCHIO</w:t>
      </w:r>
      <w:ins w:id="613" w:author="Peter" w:date="2013-05-08T09:19:00Z">
        <w:r>
          <w:t>’s Metadata editor.</w:t>
        </w:r>
      </w:ins>
    </w:p>
    <w:p w:rsidR="002A0FFE" w:rsidRDefault="002A0FFE" w:rsidP="00A7583F">
      <w:pPr>
        <w:pStyle w:val="Body"/>
      </w:pPr>
      <w:r w:rsidRPr="00084655">
        <w:t xml:space="preserve">To open the </w:t>
      </w:r>
      <w:r w:rsidR="0033520F" w:rsidRPr="00084655">
        <w:t xml:space="preserve">Metadata Editor </w:t>
      </w:r>
      <w:r w:rsidRPr="00084655">
        <w:t xml:space="preserve">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w:t>
      </w:r>
      <w:r w:rsidR="00F52044">
        <w:t>SPECCHIO</w:t>
      </w:r>
      <w:r w:rsidR="00C51056">
        <w:t xml:space="preserve">’s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bookmarkStart w:id="614" w:name="_Ref356580132"/>
    <w:p w:rsidR="00CB39EE" w:rsidRDefault="00AE2F37" w:rsidP="0033520F">
      <w:pPr>
        <w:pStyle w:val="Figure"/>
        <w:pageBreakBefore/>
      </w:pPr>
      <w:r>
        <w:pict>
          <v:group id="_x0000_s1128" editas="canvas" style="width:404.4pt;height:246.05pt;mso-position-horizontal-relative:char;mso-position-vertical-relative:line" coordorigin="2260,302" coordsize="8088,4921">
            <o:lock v:ext="edit" aspectratio="t"/>
            <v:shape id="_x0000_s1127" type="#_x0000_t75" style="position:absolute;left:2260;top:302;width:8088;height:4921" o:preferrelative="f">
              <v:fill o:detectmouseclick="t"/>
              <v:path o:extrusionok="t" o:connecttype="none"/>
              <o:lock v:ext="edit" text="t"/>
            </v:shape>
            <v:shape id="_x0000_s1370" type="#_x0000_t75" style="position:absolute;left:3921;top:1019;width:6427;height:4204">
              <v:imagedata r:id="rId59" o:title=""/>
            </v:shape>
            <v:roundrect id="_x0000_s1132" style="position:absolute;left:4046;top:1676;width:1140;height:2743" arcsize="7069f" filled="f" strokecolor="red" strokeweight="1pt"/>
            <v:roundrect id="_x0000_s1133" style="position:absolute;left:2260;top:922;width:1400;height:619" arcsize="10923f" fillcolor="#dbe5f1 [660]" strokecolor="#0070c0">
              <v:textbox>
                <w:txbxContent>
                  <w:p w:rsidR="004872A3" w:rsidRPr="00A64B00" w:rsidRDefault="004872A3" w:rsidP="00644C4D">
                    <w:pPr>
                      <w:rPr>
                        <w:sz w:val="16"/>
                        <w:lang w:val="en-AU"/>
                      </w:rPr>
                    </w:pPr>
                    <w:r w:rsidRPr="00A64B00">
                      <w:rPr>
                        <w:sz w:val="16"/>
                        <w:lang w:val="en-AU"/>
                      </w:rPr>
                      <w:t>Hierarchy Tree B</w:t>
                    </w:r>
                    <w:r>
                      <w:rPr>
                        <w:sz w:val="16"/>
                        <w:lang w:val="en-AU"/>
                      </w:rPr>
                      <w:t>r</w:t>
                    </w:r>
                    <w:r w:rsidRPr="00A64B00">
                      <w:rPr>
                        <w:sz w:val="16"/>
                        <w:lang w:val="en-AU"/>
                      </w:rPr>
                      <w:t>owser</w:t>
                    </w:r>
                  </w:p>
                </w:txbxContent>
              </v:textbox>
            </v:roundrect>
            <v:shape id="_x0000_s1134" style="position:absolute;left:3320;top:1541;width:726;height:311" coordsize="640,310" path="m,c,,320,155,640,310e" filled="f" strokecolor="#0070c0">
              <v:stroke endarrow="open"/>
              <v:path arrowok="t"/>
            </v:shape>
            <v:roundrect id="_x0000_s1135" style="position:absolute;left:2260;top:1902;width:1400;height:619" arcsize="10923f" fillcolor="#dbe5f1 [660]" strokecolor="#0070c0">
              <v:textbox>
                <w:txbxContent>
                  <w:p w:rsidR="004872A3" w:rsidRPr="00A64B00" w:rsidRDefault="004872A3" w:rsidP="00644C4D">
                    <w:pPr>
                      <w:rPr>
                        <w:sz w:val="16"/>
                        <w:lang w:val="en-AU"/>
                      </w:rPr>
                    </w:pPr>
                    <w:r w:rsidRPr="00A64B00">
                      <w:rPr>
                        <w:rStyle w:val="GUIWord"/>
                        <w:sz w:val="16"/>
                      </w:rPr>
                      <w:t>Order By</w:t>
                    </w:r>
                    <w:r>
                      <w:rPr>
                        <w:sz w:val="16"/>
                        <w:lang w:val="en-AU"/>
                      </w:rPr>
                      <w:t xml:space="preserve"> Indicator</w:t>
                    </w:r>
                  </w:p>
                </w:txbxContent>
              </v:textbox>
            </v:roundrect>
            <v:shape id="_x0000_s1136" style="position:absolute;left:3660;top:1852;width:830;height:360;flip:y" coordsize="640,310" path="m,c,,320,155,640,310e" filled="f" strokecolor="#0070c0">
              <v:stroke endarrow="open"/>
              <v:path arrowok="t"/>
            </v:shape>
            <v:roundrect id="_x0000_s1137" style="position:absolute;left:3830;top:302;width:1400;height:620" arcsize="10923f" fillcolor="#dbe5f1 [660]" strokecolor="#0070c0">
              <v:textbox>
                <w:txbxContent>
                  <w:p w:rsidR="004872A3" w:rsidRPr="00A64B00" w:rsidRDefault="004872A3" w:rsidP="00644C4D">
                    <w:pPr>
                      <w:rPr>
                        <w:sz w:val="16"/>
                      </w:rPr>
                    </w:pPr>
                    <w:r w:rsidRPr="00A64B00">
                      <w:rPr>
                        <w:sz w:val="16"/>
                      </w:rPr>
                      <w:t>Metadata selection tabs</w:t>
                    </w:r>
                  </w:p>
                </w:txbxContent>
              </v:textbox>
            </v:roundrect>
            <v:roundrect id="_x0000_s1140" style="position:absolute;left:5203;top:1274;width:890;height:209" arcsize="10923f" filled="f" strokecolor="red" strokeweight="1pt"/>
            <v:shape id="_x0000_s1141" style="position:absolute;left:4830;top:922;width:356;height:352" coordsize="640,310" path="m,c,,320,155,640,310e" filled="f" strokecolor="#0070c0">
              <v:stroke endarrow="open"/>
              <v:path arrowok="t"/>
            </v:shape>
            <v:roundrect id="_x0000_s1142" style="position:absolute;left:6290;top:302;width:1400;height:620" arcsize="10923f" fillcolor="#dbe5f1 [660]" strokecolor="#0070c0">
              <v:textbox>
                <w:txbxContent>
                  <w:p w:rsidR="004872A3" w:rsidRPr="00A64B00" w:rsidRDefault="004872A3" w:rsidP="00644C4D">
                    <w:pPr>
                      <w:rPr>
                        <w:sz w:val="16"/>
                      </w:rPr>
                    </w:pPr>
                    <w:r w:rsidRPr="00A64B00">
                      <w:rPr>
                        <w:sz w:val="16"/>
                      </w:rPr>
                      <w:t xml:space="preserve">Metadata </w:t>
                    </w:r>
                    <w:r>
                      <w:rPr>
                        <w:sz w:val="16"/>
                      </w:rPr>
                      <w:t>display area</w:t>
                    </w:r>
                  </w:p>
                </w:txbxContent>
              </v:textbox>
            </v:roundrect>
            <v:roundrect id="_x0000_s1143" style="position:absolute;left:5243;top:1536;width:3581;height:3461" arcsize="3116f" filled="f" strokecolor="red" strokeweight="1pt"/>
            <v:shape id="_x0000_s1144" style="position:absolute;left:6650;top:932;width:260;height:604" coordsize="640,310" path="m,c,,320,155,640,310e" filled="f" strokecolor="#0070c0">
              <v:stroke endarrow="open"/>
              <v:path arrowok="t"/>
            </v:shape>
            <v:roundrect id="_x0000_s1145" style="position:absolute;left:8857;top:1274;width:1277;height:3723" arcsize="6502f" filled="f" strokecolor="red" strokeweight="1pt"/>
            <v:roundrect id="_x0000_s1146" style="position:absolute;left:8080;top:312;width:1860;height:620" arcsize="10923f" fillcolor="#dbe5f1 [660]" strokecolor="#0070c0">
              <v:textbox>
                <w:txbxContent>
                  <w:p w:rsidR="004872A3" w:rsidRPr="00A64B00" w:rsidRDefault="004872A3" w:rsidP="00644C4D">
                    <w:pPr>
                      <w:rPr>
                        <w:sz w:val="16"/>
                      </w:rPr>
                    </w:pPr>
                    <w:r w:rsidRPr="00A64B00">
                      <w:rPr>
                        <w:sz w:val="16"/>
                      </w:rPr>
                      <w:t xml:space="preserve">Spectrum Metadata </w:t>
                    </w:r>
                    <w:r>
                      <w:rPr>
                        <w:sz w:val="16"/>
                      </w:rPr>
                      <w:t xml:space="preserve">Group </w:t>
                    </w:r>
                    <w:r w:rsidRPr="00A64B00">
                      <w:rPr>
                        <w:sz w:val="16"/>
                      </w:rPr>
                      <w:t>selection area</w:t>
                    </w:r>
                  </w:p>
                </w:txbxContent>
              </v:textbox>
            </v:roundrect>
            <v:shape id="_x0000_s1147" style="position:absolute;left:8750;top:932;width:245;height:342" coordsize="640,310" path="m,c,,320,155,640,310e" filled="f" strokecolor="#0070c0">
              <v:stroke endarrow="open"/>
              <v:path arrowok="t"/>
            </v:shape>
            <w10:wrap type="none"/>
            <w10:anchorlock/>
          </v:group>
        </w:pict>
      </w:r>
    </w:p>
    <w:p w:rsidR="00204DEB" w:rsidRDefault="00204DEB" w:rsidP="00EB49E0">
      <w:pPr>
        <w:pStyle w:val="Caption"/>
      </w:pPr>
      <w:r w:rsidRPr="00084655">
        <w:t xml:space="preserve">Figure </w:t>
      </w:r>
      <w:fldSimple w:instr=" SEQ Figure \* ARABIC ">
        <w:r w:rsidR="00A92DD8">
          <w:rPr>
            <w:noProof/>
          </w:rPr>
          <w:t>38</w:t>
        </w:r>
      </w:fldSimple>
      <w:r w:rsidRPr="00084655">
        <w:t xml:space="preserve">: Metadata editor </w:t>
      </w:r>
      <w:r>
        <w:t>dialog</w:t>
      </w:r>
      <w:bookmarkEnd w:id="614"/>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34"/>
        <w:gridCol w:w="6420"/>
      </w:tblGrid>
      <w:tr w:rsidR="00CB28A6" w:rsidRPr="00C20C86" w:rsidTr="00D04BE3">
        <w:trPr>
          <w:cantSplit/>
        </w:trPr>
        <w:tc>
          <w:tcPr>
            <w:tcW w:w="0" w:type="auto"/>
          </w:tcPr>
          <w:p w:rsidR="00C20C86" w:rsidRPr="00C20C86" w:rsidRDefault="00CB39EE" w:rsidP="00CB39EE">
            <w:pPr>
              <w:pStyle w:val="HangingIndent"/>
              <w:ind w:left="0" w:firstLine="0"/>
            </w:pPr>
            <w:r>
              <w:t>Hierarchy</w:t>
            </w:r>
            <w:r w:rsidR="00C20C86" w:rsidRPr="00C20C86">
              <w:t xml:space="preserve"> Tree </w:t>
            </w:r>
            <w:r>
              <w:t>Browser</w:t>
            </w:r>
            <w:r w:rsidR="00C20C86" w:rsidRPr="00C20C86">
              <w:t xml:space="preserve">   </w:t>
            </w:r>
          </w:p>
        </w:tc>
        <w:tc>
          <w:tcPr>
            <w:tcW w:w="0" w:type="auto"/>
          </w:tcPr>
          <w:p w:rsidR="00C20C86" w:rsidRPr="00C20C86" w:rsidRDefault="00C20C86" w:rsidP="00587DC2">
            <w:pPr>
              <w:pStyle w:val="HangingIndent"/>
              <w:ind w:left="0" w:firstLine="0"/>
            </w:pPr>
            <w:r w:rsidRPr="00C20C86">
              <w:t xml:space="preserve">Shows the Campaigns </w:t>
            </w:r>
            <w:r w:rsidR="00413360">
              <w:t>present in the data</w:t>
            </w:r>
            <w:r w:rsidRPr="00C20C86">
              <w:t xml:space="preserve">base and allows selecting of Campaigns, sub-trees and Spectra. </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rPr>
                <w:rStyle w:val="GUIWord"/>
              </w:rPr>
              <w:t>Order By</w:t>
            </w:r>
            <w:r w:rsidRPr="00C20C86">
              <w:t xml:space="preserve"> Indicator</w:t>
            </w:r>
          </w:p>
        </w:tc>
        <w:tc>
          <w:tcPr>
            <w:tcW w:w="0" w:type="auto"/>
          </w:tcPr>
          <w:p w:rsidR="00C20C86" w:rsidRPr="00C20C86" w:rsidRDefault="00C20C86" w:rsidP="00587DC2">
            <w:pPr>
              <w:pStyle w:val="HangingIndent"/>
              <w:ind w:left="0" w:firstLine="0"/>
            </w:pPr>
            <w:r w:rsidRPr="00C20C86">
              <w:t>Select the sort order to use for Spectra in the left hand Campaign navigation window.</w:t>
            </w:r>
          </w:p>
        </w:tc>
      </w:tr>
      <w:tr w:rsidR="00CB28A6" w:rsidRPr="00C20C86" w:rsidTr="00C20C86">
        <w:trPr>
          <w:cantSplit/>
        </w:trPr>
        <w:tc>
          <w:tcPr>
            <w:tcW w:w="0" w:type="auto"/>
          </w:tcPr>
          <w:p w:rsidR="00C20C86" w:rsidRPr="00C20C86" w:rsidRDefault="00D04BE3" w:rsidP="00587DC2">
            <w:pPr>
              <w:pStyle w:val="HangingIndent"/>
              <w:ind w:left="0" w:firstLine="0"/>
            </w:pPr>
            <w:ins w:id="615" w:author="Peter" w:date="2013-05-08T09:19:00Z">
              <w:r>
                <w:rPr>
                  <w:rStyle w:val="ActionButton"/>
                </w:rPr>
                <w:t> </w:t>
              </w:r>
            </w:ins>
            <w:r w:rsidR="00C20C86" w:rsidRPr="00C20C86">
              <w:rPr>
                <w:rStyle w:val="ActionButton"/>
              </w:rPr>
              <w:t>Refresh</w:t>
            </w:r>
            <w:ins w:id="616"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update the Campaign Tree Navigator after making changes which affect it.</w:t>
            </w:r>
          </w:p>
        </w:tc>
      </w:tr>
      <w:tr w:rsidR="00CB28A6" w:rsidRPr="00C20C86" w:rsidTr="00C20C86">
        <w:trPr>
          <w:cantSplit/>
        </w:trPr>
        <w:tc>
          <w:tcPr>
            <w:tcW w:w="0" w:type="auto"/>
          </w:tcPr>
          <w:p w:rsidR="00C20C86" w:rsidRPr="00C20C86" w:rsidRDefault="00D04BE3" w:rsidP="00587DC2">
            <w:pPr>
              <w:pStyle w:val="HangingIndent"/>
              <w:ind w:left="0" w:firstLine="0"/>
            </w:pPr>
            <w:ins w:id="617" w:author="Peter" w:date="2013-05-08T09:19:00Z">
              <w:r>
                <w:rPr>
                  <w:rStyle w:val="ActionButton"/>
                </w:rPr>
                <w:t> </w:t>
              </w:r>
            </w:ins>
            <w:r w:rsidR="00C20C86" w:rsidRPr="00C20C86">
              <w:rPr>
                <w:rStyle w:val="ActionButton"/>
              </w:rPr>
              <w:t>Update</w:t>
            </w:r>
            <w:ins w:id="618"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write all changed Metadata back into the database.</w:t>
            </w:r>
          </w:p>
        </w:tc>
      </w:tr>
      <w:tr w:rsidR="00CB28A6" w:rsidRPr="00C20C86" w:rsidTr="00C20C86">
        <w:trPr>
          <w:cantSplit/>
        </w:trPr>
        <w:tc>
          <w:tcPr>
            <w:tcW w:w="0" w:type="auto"/>
          </w:tcPr>
          <w:p w:rsidR="00C20C86" w:rsidRPr="00C20C86" w:rsidRDefault="00D04BE3" w:rsidP="00587DC2">
            <w:pPr>
              <w:pStyle w:val="HangingIndent"/>
              <w:ind w:left="0" w:firstLine="0"/>
            </w:pPr>
            <w:ins w:id="619" w:author="Peter" w:date="2013-05-08T09:19:00Z">
              <w:r>
                <w:rPr>
                  <w:rStyle w:val="ActionButton"/>
                </w:rPr>
                <w:t> </w:t>
              </w:r>
            </w:ins>
            <w:r w:rsidR="00C20C86" w:rsidRPr="00C20C86">
              <w:rPr>
                <w:rStyle w:val="ActionButton"/>
              </w:rPr>
              <w:t>Reset</w:t>
            </w:r>
            <w:ins w:id="620" w:author="Peter" w:date="2013-05-08T09:19:00Z">
              <w:r>
                <w:rPr>
                  <w:rStyle w:val="ActionButton"/>
                </w:rPr>
                <w:t> </w:t>
              </w:r>
            </w:ins>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ignore all changes made since the last time the Update button was clicked and redisplay the Metadata panel from the database.</w:t>
            </w:r>
          </w:p>
        </w:tc>
      </w:tr>
      <w:tr w:rsidR="00CB28A6" w:rsidRPr="00C20C86" w:rsidTr="00D04BE3">
        <w:trPr>
          <w:cantSplit/>
        </w:trPr>
        <w:tc>
          <w:tcPr>
            <w:tcW w:w="0" w:type="auto"/>
          </w:tcPr>
          <w:p w:rsidR="00C20C86" w:rsidRPr="00C20C86" w:rsidRDefault="00C20C86" w:rsidP="00A64B00">
            <w:pPr>
              <w:pStyle w:val="HangingIndent"/>
              <w:ind w:left="0" w:firstLine="0"/>
            </w:pPr>
            <w:r w:rsidRPr="00C20C86">
              <w:t>Metadata selection tab</w:t>
            </w:r>
            <w:r w:rsidR="00A64B00">
              <w:t>s</w:t>
            </w:r>
          </w:p>
        </w:tc>
        <w:tc>
          <w:tcPr>
            <w:tcW w:w="0" w:type="auto"/>
          </w:tcPr>
          <w:p w:rsidR="00C20C86" w:rsidRPr="00C20C86" w:rsidRDefault="00C20C86" w:rsidP="00856756">
            <w:pPr>
              <w:pStyle w:val="HangingIndent"/>
              <w:ind w:left="0" w:firstLine="0"/>
            </w:pPr>
            <w:r w:rsidRPr="00C20C86">
              <w:t xml:space="preserve">Select either </w:t>
            </w:r>
            <w:r w:rsidRPr="00C20C86">
              <w:rPr>
                <w:rStyle w:val="GUIWord"/>
              </w:rPr>
              <w:t>Campaign</w:t>
            </w:r>
            <w:r w:rsidRPr="00C20C86">
              <w:t>, to display and edit Campaign</w:t>
            </w:r>
            <w:r w:rsidR="00856756">
              <w:t>-related</w:t>
            </w:r>
            <w:r w:rsidRPr="00C20C86">
              <w:t xml:space="preserve"> Metadata, or </w:t>
            </w:r>
            <w:r w:rsidRPr="00C20C86">
              <w:rPr>
                <w:rStyle w:val="GUIWord"/>
              </w:rPr>
              <w:t>Metadata</w:t>
            </w:r>
            <w:r w:rsidRPr="00C20C86">
              <w:t xml:space="preserve"> to display and edit Spectr</w:t>
            </w:r>
            <w:r w:rsidR="00856756">
              <w:t>um-related</w:t>
            </w:r>
            <w:r w:rsidRPr="00C20C86">
              <w:t xml:space="preserve"> Metadata.</w:t>
            </w:r>
          </w:p>
        </w:tc>
      </w:tr>
      <w:tr w:rsidR="00CB28A6" w:rsidRPr="00C20C86" w:rsidTr="00D04BE3">
        <w:trPr>
          <w:cantSplit/>
        </w:trPr>
        <w:tc>
          <w:tcPr>
            <w:tcW w:w="0" w:type="auto"/>
          </w:tcPr>
          <w:p w:rsidR="00C20C86" w:rsidRPr="00C20C86" w:rsidRDefault="00A64B00" w:rsidP="00587DC2">
            <w:pPr>
              <w:pStyle w:val="HangingIndent"/>
              <w:ind w:left="0" w:firstLine="0"/>
            </w:pPr>
            <w:r>
              <w:t>Metadata display area</w:t>
            </w:r>
          </w:p>
        </w:tc>
        <w:tc>
          <w:tcPr>
            <w:tcW w:w="0" w:type="auto"/>
          </w:tcPr>
          <w:p w:rsidR="00C20C86" w:rsidRPr="00C20C86" w:rsidRDefault="00C20C86" w:rsidP="00587DC2">
            <w:pPr>
              <w:pStyle w:val="HangingIndent"/>
              <w:ind w:left="0" w:firstLine="0"/>
            </w:pPr>
            <w:r w:rsidRPr="00C20C86">
              <w:t>This will show the Metadata selected by the Metadata selection tab.</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t>Spe</w:t>
            </w:r>
            <w:r w:rsidR="00CB28A6">
              <w:t xml:space="preserve">ctrum Metadata Group </w:t>
            </w:r>
            <w:r w:rsidR="00A64B00">
              <w:t>selection area</w:t>
            </w:r>
          </w:p>
        </w:tc>
        <w:tc>
          <w:tcPr>
            <w:tcW w:w="0" w:type="auto"/>
          </w:tcPr>
          <w:p w:rsidR="00C20C86" w:rsidRPr="00C20C86" w:rsidRDefault="00C20C86" w:rsidP="00CB28A6">
            <w:pPr>
              <w:pStyle w:val="HangingIndent"/>
              <w:ind w:left="0" w:firstLine="0"/>
            </w:pPr>
            <w:r w:rsidRPr="00C20C86">
              <w:t xml:space="preserve">Click on these checkboxes to display or suppress the various </w:t>
            </w:r>
            <w:r w:rsidR="00CB28A6">
              <w:t>G</w:t>
            </w:r>
            <w:r w:rsidRPr="00C20C86">
              <w:t>roups of Spectrum Metadata.</w:t>
            </w:r>
            <w:r w:rsidR="00CB28A6">
              <w:t xml:space="preserve"> </w:t>
            </w:r>
            <w:r w:rsidR="00CB28A6" w:rsidRPr="0007175F">
              <w:rPr>
                <w:rStyle w:val="GUIWord"/>
              </w:rPr>
              <w:t>Select All</w:t>
            </w:r>
            <w:r w:rsidR="00CB28A6">
              <w:t xml:space="preserve"> displays them all, and </w:t>
            </w:r>
            <w:r w:rsidR="00CB28A6" w:rsidRPr="0007175F">
              <w:rPr>
                <w:rStyle w:val="GUIWord"/>
              </w:rPr>
              <w:t>Select None</w:t>
            </w:r>
            <w:r w:rsidR="00CB28A6">
              <w:t xml:space="preserve"> hides them all.</w:t>
            </w:r>
          </w:p>
        </w:tc>
      </w:tr>
    </w:tbl>
    <w:p w:rsidR="00016B67" w:rsidRDefault="00016B67" w:rsidP="00A7583F">
      <w:pPr>
        <w:pStyle w:val="Body"/>
        <w:rPr>
          <w:del w:id="621" w:author="Peter" w:date="2013-05-08T09:19:00Z"/>
        </w:rPr>
      </w:pPr>
      <w:r>
        <w:t xml:space="preserve">In this editor, whenever changes are made to any Metadata entries, they are saved in an action list. They are not written immediately to the database. When the </w:t>
      </w:r>
      <w:ins w:id="622" w:author="Peter" w:date="2013-05-08T09:19:00Z">
        <w:r w:rsidR="00DD57E2" w:rsidRPr="00DD57E2">
          <w:rPr>
            <w:rStyle w:val="ActionButton"/>
          </w:rPr>
          <w:t> </w:t>
        </w:r>
      </w:ins>
      <w:r w:rsidR="00AE2F37" w:rsidRPr="00AE2F37">
        <w:rPr>
          <w:rStyle w:val="ActionButton"/>
          <w:rPrChange w:id="623" w:author="Peter" w:date="2013-05-08T09:19:00Z">
            <w:rPr>
              <w:i/>
              <w:color w:val="FF0000"/>
            </w:rPr>
          </w:rPrChange>
        </w:rPr>
        <w:t>Update</w:t>
      </w:r>
      <w:ins w:id="624" w:author="Peter" w:date="2013-05-08T09:19:00Z">
        <w:r w:rsidR="00DD57E2" w:rsidRPr="00DD57E2">
          <w:rPr>
            <w:rStyle w:val="ActionButton"/>
          </w:rPr>
          <w:t> </w:t>
        </w:r>
      </w:ins>
      <w:r>
        <w:t xml:space="preserve"> button is clicked, the action list is processed and the database is updated.</w:t>
      </w:r>
      <w:ins w:id="625" w:author="Peter" w:date="2013-05-08T09:19:00Z">
        <w:r w:rsidR="00DD57E2">
          <w:t xml:space="preserve"> </w:t>
        </w:r>
      </w:ins>
    </w:p>
    <w:p w:rsidR="000758C5" w:rsidRDefault="000758C5" w:rsidP="00A7583F">
      <w:pPr>
        <w:pStyle w:val="Body"/>
      </w:pPr>
      <w:r>
        <w:t xml:space="preserve">When the </w:t>
      </w:r>
      <w:ins w:id="626" w:author="Peter" w:date="2013-05-08T09:19:00Z">
        <w:r w:rsidR="00D04BE3" w:rsidRPr="00D04BE3">
          <w:rPr>
            <w:rStyle w:val="ActionButton"/>
          </w:rPr>
          <w:t> </w:t>
        </w:r>
      </w:ins>
      <w:r w:rsidRPr="0049064B">
        <w:rPr>
          <w:rStyle w:val="ActionButton"/>
        </w:rPr>
        <w:t>Reset</w:t>
      </w:r>
      <w:ins w:id="627" w:author="Peter" w:date="2013-05-08T09:19:00Z">
        <w:r w:rsidR="00D04BE3">
          <w:rPr>
            <w:rStyle w:val="ActionButton"/>
          </w:rPr>
          <w:t> </w:t>
        </w:r>
      </w:ins>
      <w:r>
        <w:t xml:space="preserve"> button is clicked, the action list is discarded without being processed and the content of the Metadata display area is redisplayed from the database.</w:t>
      </w:r>
    </w:p>
    <w:p w:rsidR="00B94047" w:rsidRDefault="00B94047" w:rsidP="00B94047">
      <w:pPr>
        <w:pStyle w:val="Warning"/>
        <w:rPr>
          <w:ins w:id="628" w:author="Peter" w:date="2013-05-08T09:19:00Z"/>
        </w:rPr>
      </w:pPr>
      <w:ins w:id="629" w:author="Peter" w:date="2013-05-08T09:19:00Z">
        <w:r>
          <w:t>Warning</w:t>
        </w:r>
        <w:r>
          <w:tab/>
          <w:t xml:space="preserve">Click on </w:t>
        </w:r>
        <w:r w:rsidRPr="00DA5322">
          <w:rPr>
            <w:rStyle w:val="ActionButton"/>
          </w:rPr>
          <w:t> Update </w:t>
        </w:r>
        <w:r>
          <w:t xml:space="preserve"> </w:t>
        </w:r>
      </w:ins>
      <w:r w:rsidR="00D63F99">
        <w:t>after every</w:t>
      </w:r>
      <w:ins w:id="630" w:author="Peter" w:date="2013-05-08T09:19:00Z">
        <w:r>
          <w:t xml:space="preserve"> change to a </w:t>
        </w:r>
      </w:ins>
      <w:r w:rsidR="007F4F37">
        <w:t>Metadata</w:t>
      </w:r>
      <w:ins w:id="631" w:author="Peter" w:date="2013-05-08T09:19:00Z">
        <w:r>
          <w:t xml:space="preserve"> item. If you make multiple changes before clicking </w:t>
        </w:r>
        <w:r w:rsidRPr="00DA5322">
          <w:rPr>
            <w:rStyle w:val="ActionButton"/>
          </w:rPr>
          <w:t> Update </w:t>
        </w:r>
        <w:r>
          <w:t>, these changes are written to the database, but not necessarily in the</w:t>
        </w:r>
        <w:r w:rsidR="00DD57E2">
          <w:t xml:space="preserve"> order in which you made them. T</w:t>
        </w:r>
        <w:r>
          <w:t xml:space="preserve">his can yield unexpected results, as the last </w:t>
        </w:r>
      </w:ins>
      <w:r w:rsidR="00957BFD">
        <w:t>change</w:t>
      </w:r>
      <w:ins w:id="632" w:author="Peter" w:date="2013-05-08T09:19:00Z">
        <w:r>
          <w:t xml:space="preserve"> you made may not be the last one to be written. </w:t>
        </w:r>
      </w:ins>
    </w:p>
    <w:p w:rsidR="00016B67" w:rsidRDefault="00A7583F" w:rsidP="00AE7011">
      <w:pPr>
        <w:pStyle w:val="Warning"/>
        <w:rPr>
          <w:del w:id="633" w:author="Peter" w:date="2013-05-08T09:19:00Z"/>
        </w:rPr>
      </w:pPr>
      <w:del w:id="634" w:author="Peter" w:date="2013-05-08T09:19:00Z">
        <w:r>
          <w:delText>Warning</w:delText>
        </w:r>
        <w:r w:rsidR="00016B67" w:rsidRPr="00A7583F">
          <w:tab/>
          <w:delText>The action list is not processed in the sequence in which you ma</w:delText>
        </w:r>
        <w:r w:rsidR="0049064B">
          <w:delText>d</w:delText>
        </w:r>
        <w:r w:rsidR="00016B67" w:rsidRPr="00A7583F">
          <w:delText xml:space="preserve">e the changes. It’s processed in a sequence based on Specchio’s internal algorithms. </w:delText>
        </w:r>
        <w:r w:rsidR="000758C5" w:rsidRPr="00A7583F">
          <w:delText>I</w:delText>
        </w:r>
        <w:r w:rsidR="00016B67" w:rsidRPr="00A7583F">
          <w:delText xml:space="preserve">f you make two changes to the one Metadata field, these two changes may be processed in the reverse order from what you made them. This will yield unpredictable results. Therefore, once focus has left a Metadata field, be sure to </w:delText>
        </w:r>
        <w:r w:rsidR="00016B67" w:rsidRPr="00A7583F">
          <w:rPr>
            <w:rStyle w:val="Strong"/>
            <w:b w:val="0"/>
            <w:bCs w:val="0"/>
          </w:rPr>
          <w:delText xml:space="preserve">click </w:delText>
        </w:r>
        <w:r w:rsidR="00016B67" w:rsidRPr="0049064B">
          <w:rPr>
            <w:rStyle w:val="ActionButton"/>
          </w:rPr>
          <w:delText>Update</w:delText>
        </w:r>
        <w:r w:rsidR="00016B67" w:rsidRPr="00A7583F">
          <w:rPr>
            <w:rStyle w:val="Strong"/>
            <w:b w:val="0"/>
            <w:bCs w:val="0"/>
          </w:rPr>
          <w:delText xml:space="preserve"> before </w:delText>
        </w:r>
        <w:r w:rsidR="000758C5" w:rsidRPr="00A7583F">
          <w:rPr>
            <w:rStyle w:val="Strong"/>
            <w:b w:val="0"/>
            <w:bCs w:val="0"/>
          </w:rPr>
          <w:delText xml:space="preserve">returning the cursor to that field and </w:delText>
        </w:r>
        <w:r w:rsidR="00016B67" w:rsidRPr="00A7583F">
          <w:rPr>
            <w:rStyle w:val="Strong"/>
            <w:b w:val="0"/>
            <w:bCs w:val="0"/>
          </w:rPr>
          <w:delText>making a</w:delText>
        </w:r>
        <w:r w:rsidR="000758C5" w:rsidRPr="00A7583F">
          <w:rPr>
            <w:rStyle w:val="Strong"/>
            <w:b w:val="0"/>
            <w:bCs w:val="0"/>
          </w:rPr>
          <w:delText>nother</w:delText>
        </w:r>
        <w:r w:rsidR="00016B67" w:rsidRPr="00A7583F">
          <w:rPr>
            <w:rStyle w:val="Strong"/>
            <w:b w:val="0"/>
            <w:bCs w:val="0"/>
          </w:rPr>
          <w:delText xml:space="preserve"> change to </w:delText>
        </w:r>
        <w:r w:rsidR="000758C5" w:rsidRPr="00A7583F">
          <w:rPr>
            <w:rStyle w:val="Strong"/>
            <w:b w:val="0"/>
            <w:bCs w:val="0"/>
          </w:rPr>
          <w:delText>it</w:delText>
        </w:r>
        <w:r w:rsidR="00016B67" w:rsidRPr="00A7583F">
          <w:delText>. Making changes to two different Metadata fields is safe.</w:delText>
        </w:r>
      </w:del>
    </w:p>
    <w:p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w:t>
      </w:r>
      <w:del w:id="635" w:author="Peter" w:date="2013-05-08T09:19:00Z">
        <w:r>
          <w:delText xml:space="preserve">floating point </w:delText>
        </w:r>
      </w:del>
      <w:r>
        <w:t xml:space="preserve">number for the Relative Humidity, the editor will not reject </w:t>
      </w:r>
      <w:r w:rsidR="005A0497">
        <w:t xml:space="preserve">negative values </w:t>
      </w:r>
      <w:r>
        <w:t>or</w:t>
      </w:r>
      <w:r w:rsidR="005A0497">
        <w:t xml:space="preserve"> values</w:t>
      </w:r>
      <w:r>
        <w:t xml:space="preserve"> greater than 100.</w:t>
      </w:r>
    </w:p>
    <w:p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w:t>
      </w:r>
      <w:r w:rsidR="007F4F37">
        <w:t>Metadata Attribute</w:t>
      </w:r>
      <w:del w:id="636" w:author="Peter" w:date="2013-05-08T09:19:00Z">
        <w:r>
          <w:delText>value</w:delText>
        </w:r>
      </w:del>
      <w:r>
        <w:t xml:space="preserve"> you are entering. The editor will permit you to store values which are outside the valid range, which can </w:t>
      </w:r>
      <w:r w:rsidR="00E01B93">
        <w:t>be</w:t>
      </w:r>
      <w:r>
        <w:t xml:space="preserve"> </w:t>
      </w:r>
      <w:r w:rsidR="0049064B">
        <w:t xml:space="preserve">misleading or </w:t>
      </w:r>
      <w:r w:rsidR="00D63F99">
        <w:t xml:space="preserve">lead to </w:t>
      </w:r>
      <w:r>
        <w:t>unpredictable results later.</w:t>
      </w:r>
    </w:p>
    <w:p w:rsidR="006B60CC" w:rsidRPr="00A7583F" w:rsidRDefault="00DD57E2" w:rsidP="007D43F6">
      <w:pPr>
        <w:pStyle w:val="Heading3"/>
      </w:pPr>
      <w:bookmarkStart w:id="637" w:name="_Ref354142563"/>
      <w:bookmarkStart w:id="638" w:name="_Ref354142567"/>
      <w:bookmarkStart w:id="639" w:name="_Toc355280382"/>
      <w:bookmarkStart w:id="640" w:name="_Toc359579933"/>
      <w:ins w:id="641" w:author="Peter" w:date="2013-05-08T09:19:00Z">
        <w:r>
          <w:t xml:space="preserve">Displaying and </w:t>
        </w:r>
      </w:ins>
      <w:r w:rsidR="006B60CC" w:rsidRPr="00A7583F">
        <w:t>Editing Campaign Metadata</w:t>
      </w:r>
      <w:bookmarkEnd w:id="637"/>
      <w:bookmarkEnd w:id="638"/>
      <w:bookmarkEnd w:id="639"/>
      <w:bookmarkEnd w:id="640"/>
    </w:p>
    <w:p w:rsidR="0049064B" w:rsidRDefault="0049064B" w:rsidP="00A7583F">
      <w:pPr>
        <w:pStyle w:val="Body"/>
      </w:pPr>
      <w:r>
        <w:t xml:space="preserve">See section </w:t>
      </w:r>
      <w:fldSimple w:instr=" REF _Ref357586090 \r \h  \* MERGEFORMAT ">
        <w:r w:rsidR="00A92DD8" w:rsidRPr="00A92DD8">
          <w:rPr>
            <w:rStyle w:val="CrossReference"/>
          </w:rPr>
          <w:t>3.13</w:t>
        </w:r>
      </w:fldSimple>
      <w:r w:rsidR="00E01B93" w:rsidRPr="00E01B93">
        <w:rPr>
          <w:rStyle w:val="CrossReference"/>
        </w:rPr>
        <w:t xml:space="preserve"> </w:t>
      </w:r>
      <w:fldSimple w:instr=" REF _Ref357586090 \h  \* MERGEFORMAT ">
        <w:r w:rsidR="00A92DD8" w:rsidRPr="00A92DD8">
          <w:rPr>
            <w:rStyle w:val="CrossReference"/>
          </w:rPr>
          <w:t>Campaign-related Metadata</w:t>
        </w:r>
      </w:fldSimple>
      <w:r w:rsidR="00E01B93">
        <w:t xml:space="preserve"> </w:t>
      </w:r>
      <w:r>
        <w:t>for detailed information about individual Campaign Metadata fields, their meanings and operation.</w:t>
      </w:r>
    </w:p>
    <w:p w:rsidR="00B91FA5" w:rsidRDefault="00B91FA5" w:rsidP="00B91FA5">
      <w:pPr>
        <w:pStyle w:val="ProcessHeading"/>
      </w:pPr>
      <w:r>
        <w:t>To edit a Campaign’s Campaign-related Metadata...</w:t>
      </w:r>
    </w:p>
    <w:tbl>
      <w:tblPr>
        <w:tblStyle w:val="Instructions"/>
        <w:tblW w:w="0" w:type="auto"/>
        <w:tblLook w:val="04A0"/>
      </w:tblPr>
      <w:tblGrid>
        <w:gridCol w:w="8862"/>
      </w:tblGrid>
      <w:tr w:rsidR="00B91FA5" w:rsidTr="00B91FA5">
        <w:trPr>
          <w:cnfStyle w:val="100000000000"/>
        </w:trPr>
        <w:tc>
          <w:tcPr>
            <w:cnfStyle w:val="000000000100"/>
            <w:tcW w:w="9571" w:type="dxa"/>
          </w:tcPr>
          <w:p w:rsidR="00B91FA5" w:rsidRDefault="00B91FA5" w:rsidP="00B91FA5">
            <w:pPr>
              <w:pStyle w:val="ProcessStep"/>
            </w:pPr>
            <w:r>
              <w:t xml:space="preserve">Click on the </w:t>
            </w:r>
            <w:r w:rsidRPr="0049064B">
              <w:rPr>
                <w:rStyle w:val="GUIWord"/>
              </w:rPr>
              <w:t>Campaign</w:t>
            </w:r>
            <w:r>
              <w:t xml:space="preserve"> tab to highlight it and display Campaign-related Metadata.</w:t>
            </w:r>
          </w:p>
          <w:p w:rsidR="00B91FA5" w:rsidRDefault="00B91FA5" w:rsidP="00B91FA5">
            <w:pPr>
              <w:pStyle w:val="ProcessStep"/>
            </w:pPr>
            <w:r>
              <w:t>In the Campaign Tree Navigator, click on the Campaign for which you wish to edit the Metadata,</w:t>
            </w:r>
            <w:r w:rsidRPr="000758C5">
              <w:t xml:space="preserve"> </w:t>
            </w:r>
            <w:r>
              <w:t>or click on anything in that Campaign’s sub-tree. The Metadata for that Campaign will be read from the database and displayed in the Metadata display area.</w:t>
            </w:r>
          </w:p>
          <w:p w:rsidR="00BE105A" w:rsidRDefault="00BE105A" w:rsidP="00B91FA5">
            <w:pPr>
              <w:pStyle w:val="ProcessStep"/>
            </w:pPr>
            <w:r>
              <w:t>Modify the Metadata Attribute values as you require.</w:t>
            </w:r>
          </w:p>
          <w:p w:rsidR="00B91FA5" w:rsidRDefault="00BE105A" w:rsidP="00B91FA5">
            <w:pPr>
              <w:pStyle w:val="ProcessStep"/>
            </w:pPr>
            <w:r>
              <w:t>C</w:t>
            </w:r>
            <w:r w:rsidR="00B91FA5">
              <w:t xml:space="preserve">lick on </w:t>
            </w:r>
            <w:r w:rsidR="00B91FA5" w:rsidRPr="00B91FA5">
              <w:rPr>
                <w:rStyle w:val="ActionButton"/>
              </w:rPr>
              <w:t> </w:t>
            </w:r>
            <w:r w:rsidR="00B91FA5" w:rsidRPr="0049064B">
              <w:rPr>
                <w:rStyle w:val="ActionButton"/>
              </w:rPr>
              <w:t>Update</w:t>
            </w:r>
            <w:r w:rsidR="00B91FA5">
              <w:rPr>
                <w:rStyle w:val="ActionButton"/>
              </w:rPr>
              <w:t> </w:t>
            </w:r>
            <w:r w:rsidR="00B91FA5">
              <w:t xml:space="preserve"> to cause these changes to be written to the database.</w:t>
            </w:r>
          </w:p>
          <w:p w:rsidR="00B91FA5" w:rsidRDefault="00B91FA5" w:rsidP="00BE105A">
            <w:pPr>
              <w:pStyle w:val="ProcessStepFollow"/>
            </w:pPr>
            <w:r>
              <w:t>You can now click on another Campaign name and repeat this procedure.</w:t>
            </w:r>
          </w:p>
        </w:tc>
      </w:tr>
    </w:tbl>
    <w:p w:rsidR="00016B67" w:rsidRDefault="0049064B" w:rsidP="00A7583F">
      <w:pPr>
        <w:pStyle w:val="Body"/>
      </w:pPr>
      <w:r>
        <w:t xml:space="preserve">Clicking on Metadata </w:t>
      </w:r>
      <w:r w:rsidR="00BE105A">
        <w:t>G</w:t>
      </w:r>
      <w:r>
        <w:t>roup names in t</w:t>
      </w:r>
      <w:r w:rsidR="00016B67">
        <w:t>he Spectrum Metadata selection area does not affect the Campaign editing tab.</w:t>
      </w:r>
    </w:p>
    <w:p w:rsidR="000758C5" w:rsidRPr="00016B67" w:rsidRDefault="000758C5" w:rsidP="00A7583F">
      <w:pPr>
        <w:pStyle w:val="Body"/>
      </w:pPr>
      <w:r>
        <w:t xml:space="preserve">If you change the </w:t>
      </w:r>
      <w:r w:rsidRPr="0049064B">
        <w:rPr>
          <w:rStyle w:val="GUIWord"/>
        </w:rPr>
        <w:t>Campaign Name</w:t>
      </w:r>
      <w:r w:rsidR="00B91FA5">
        <w:rPr>
          <w:rStyle w:val="GUIWord"/>
        </w:rPr>
        <w:t xml:space="preserve"> </w:t>
      </w:r>
      <w:r w:rsidR="00B91FA5" w:rsidRPr="00B91FA5">
        <w:t>Attribute</w:t>
      </w:r>
      <w:r>
        <w:t xml:space="preserve">, click on the </w:t>
      </w:r>
      <w:r w:rsidR="00C20C86" w:rsidRPr="00C20C86">
        <w:rPr>
          <w:rStyle w:val="ActionButton"/>
        </w:rPr>
        <w:t> </w:t>
      </w:r>
      <w:r w:rsidRPr="00C20C86">
        <w:rPr>
          <w:rStyle w:val="ActionButton"/>
        </w:rPr>
        <w:t>Refresh</w:t>
      </w:r>
      <w:r w:rsidR="00C20C86" w:rsidRPr="00C20C86">
        <w:rPr>
          <w:rStyle w:val="ActionButton"/>
        </w:rPr>
        <w:t> </w:t>
      </w:r>
      <w:r>
        <w:t xml:space="preserve"> button to cause that change to be shown in the Campaign Tree Navigator.</w:t>
      </w:r>
    </w:p>
    <w:p w:rsidR="006B60CC" w:rsidRDefault="00DD57E2" w:rsidP="007D43F6">
      <w:pPr>
        <w:pStyle w:val="Heading3"/>
      </w:pPr>
      <w:bookmarkStart w:id="642" w:name="_Toc355280383"/>
      <w:bookmarkStart w:id="643" w:name="_Toc359579934"/>
      <w:ins w:id="644" w:author="Peter" w:date="2013-05-08T09:19:00Z">
        <w:r>
          <w:t xml:space="preserve">Displaying and </w:t>
        </w:r>
      </w:ins>
      <w:r w:rsidR="006B60CC">
        <w:t>Editing Spectrum Metadata</w:t>
      </w:r>
      <w:bookmarkEnd w:id="642"/>
      <w:bookmarkEnd w:id="643"/>
    </w:p>
    <w:p w:rsidR="0049064B" w:rsidRDefault="0049064B" w:rsidP="0049064B">
      <w:pPr>
        <w:pStyle w:val="Body"/>
      </w:pPr>
      <w:r>
        <w:t xml:space="preserve">See section </w:t>
      </w:r>
      <w:fldSimple w:instr=" REF _Ref354084522 \r \h  \* MERGEFORMAT ">
        <w:r w:rsidR="00A92DD8" w:rsidRPr="00A92DD8">
          <w:rPr>
            <w:rStyle w:val="CrossReference"/>
          </w:rPr>
          <w:t>3.14</w:t>
        </w:r>
      </w:fldSimple>
      <w:r w:rsidRPr="0049064B">
        <w:rPr>
          <w:rStyle w:val="CrossReference"/>
        </w:rPr>
        <w:t xml:space="preserve"> </w:t>
      </w:r>
      <w:fldSimple w:instr=" REF _Ref354084526 \h  \* MERGEFORMAT ">
        <w:r w:rsidR="00A92DD8" w:rsidRPr="00A92DD8">
          <w:rPr>
            <w:rStyle w:val="CrossReference"/>
          </w:rPr>
          <w:t>Spectrum-related Metadata</w:t>
        </w:r>
      </w:fldSimple>
      <w:r>
        <w:t xml:space="preserve"> for detailed information about individual Campaign Metadata fields, the way they are organised into Metadata groups, their meanings and operation.</w:t>
      </w:r>
    </w:p>
    <w:p w:rsidR="00D04BE3" w:rsidRDefault="006B60CC" w:rsidP="00A7583F">
      <w:pPr>
        <w:pStyle w:val="Body"/>
        <w:rPr>
          <w:ins w:id="645" w:author="Peter" w:date="2013-05-08T09:19:00Z"/>
        </w:rPr>
      </w:pPr>
      <w:r>
        <w:t xml:space="preserve">In order to understand the operation of this Editor, it is helpful to understand how Spectrum Metadata are stored by </w:t>
      </w:r>
      <w:r w:rsidR="00F52044">
        <w:t>SPECCHIO</w:t>
      </w:r>
      <w:r>
        <w:t xml:space="preserve">. </w:t>
      </w:r>
      <w:ins w:id="646" w:author="Peter" w:date="2013-05-08T09:19:00Z">
        <w:r w:rsidR="00D04BE3">
          <w:t>There are two storage methods.</w:t>
        </w:r>
      </w:ins>
    </w:p>
    <w:p w:rsidR="00B465C8" w:rsidRPr="00B465C8" w:rsidRDefault="00FA1F82" w:rsidP="00D04BE3">
      <w:pPr>
        <w:pStyle w:val="HangingIndent"/>
        <w:rPr>
          <w:ins w:id="647" w:author="Peter" w:date="2013-05-08T09:19:00Z"/>
        </w:rPr>
      </w:pPr>
      <w:r w:rsidRPr="00BE105A">
        <w:rPr>
          <w:rStyle w:val="Strong"/>
        </w:rPr>
        <w:t>Mandatory</w:t>
      </w:r>
      <w:ins w:id="648" w:author="Peter" w:date="2013-05-08T09:19:00Z">
        <w:r w:rsidR="00D04BE3" w:rsidRPr="00BE105A">
          <w:rPr>
            <w:rStyle w:val="Strong"/>
          </w:rPr>
          <w:t xml:space="preserve"> </w:t>
        </w:r>
        <w:r w:rsidR="00B465C8" w:rsidRPr="00BE105A">
          <w:rPr>
            <w:rStyle w:val="Strong"/>
          </w:rPr>
          <w:t>Metadata</w:t>
        </w:r>
        <w:r w:rsidR="00D04BE3">
          <w:t xml:space="preserve"> </w:t>
        </w:r>
      </w:ins>
      <w:r>
        <w:t xml:space="preserve"> </w:t>
      </w:r>
      <w:ins w:id="649" w:author="Peter" w:date="2013-05-08T09:19:00Z">
        <w:r w:rsidR="00D04BE3">
          <w:t xml:space="preserve"> </w:t>
        </w:r>
        <w:r w:rsidR="00D04BE3">
          <w:tab/>
          <w:t xml:space="preserve">The following </w:t>
        </w:r>
        <w:r w:rsidR="00B465C8">
          <w:t>attributes</w:t>
        </w:r>
        <w:r w:rsidR="00D04BE3">
          <w:t xml:space="preserve"> are stored for all Spectra and are always displayed</w:t>
        </w:r>
      </w:ins>
      <w:r>
        <w:t xml:space="preserve"> –</w:t>
      </w:r>
      <w:ins w:id="650" w:author="Peter" w:date="2013-05-08T09:19:00Z">
        <w:r w:rsidR="00B465C8">
          <w:t xml:space="preserve"> M</w:t>
        </w:r>
        <w:r w:rsidR="00B465C8" w:rsidRPr="00B465C8">
          <w:t>easurement</w:t>
        </w:r>
      </w:ins>
      <w:r>
        <w:t xml:space="preserve"> </w:t>
      </w:r>
      <w:ins w:id="651" w:author="Peter" w:date="2013-05-08T09:19:00Z">
        <w:r w:rsidR="00B465C8" w:rsidRPr="00B465C8">
          <w:t xml:space="preserve">unit, </w:t>
        </w:r>
        <w:r w:rsidR="00B465C8">
          <w:t>F</w:t>
        </w:r>
        <w:r w:rsidR="00B465C8" w:rsidRPr="00B465C8">
          <w:t xml:space="preserve">ile format, </w:t>
        </w:r>
        <w:r w:rsidR="00B465C8">
          <w:t>S</w:t>
        </w:r>
        <w:r w:rsidR="00B465C8" w:rsidRPr="00B465C8">
          <w:t xml:space="preserve">ensor, </w:t>
        </w:r>
        <w:r w:rsidR="00B465C8">
          <w:t>Instrument</w:t>
        </w:r>
        <w:r w:rsidR="00B465C8" w:rsidRPr="00B465C8">
          <w:t xml:space="preserve"> and </w:t>
        </w:r>
        <w:r w:rsidR="00B465C8">
          <w:t>R</w:t>
        </w:r>
        <w:r w:rsidR="00B465C8" w:rsidRPr="00B465C8">
          <w:t>eference</w:t>
        </w:r>
        <w:r w:rsidR="00B465C8">
          <w:t>.</w:t>
        </w:r>
      </w:ins>
      <w:r>
        <w:t xml:space="preserve"> If they are not relevant or no data is available, set them to </w:t>
      </w:r>
      <w:r w:rsidRPr="00FA1F82">
        <w:rPr>
          <w:rStyle w:val="GUIWord"/>
        </w:rPr>
        <w:t>Nil</w:t>
      </w:r>
      <w:r>
        <w:t>.</w:t>
      </w:r>
    </w:p>
    <w:p w:rsidR="004872A3" w:rsidRDefault="00D04BE3">
      <w:pPr>
        <w:pStyle w:val="HangingIndent"/>
        <w:pPrChange w:id="652" w:author="Peter" w:date="2013-05-08T09:19:00Z">
          <w:pPr>
            <w:pStyle w:val="Body"/>
          </w:pPr>
        </w:pPrChange>
      </w:pPr>
      <w:ins w:id="653" w:author="Peter" w:date="2013-05-08T09:19:00Z">
        <w:r w:rsidRPr="00BE105A">
          <w:rPr>
            <w:rStyle w:val="Strong"/>
          </w:rPr>
          <w:t xml:space="preserve">EAV </w:t>
        </w:r>
        <w:r w:rsidR="00B465C8" w:rsidRPr="00BE105A">
          <w:rPr>
            <w:rStyle w:val="Strong"/>
          </w:rPr>
          <w:t>Metadata</w:t>
        </w:r>
        <w:r w:rsidR="00B465C8">
          <w:t xml:space="preserve"> </w:t>
        </w:r>
        <w:r>
          <w:t xml:space="preserve">  </w:t>
        </w:r>
        <w:r>
          <w:tab/>
        </w:r>
      </w:ins>
      <w:r w:rsidR="006B60CC">
        <w:t xml:space="preserve">So that </w:t>
      </w:r>
      <w:del w:id="654" w:author="Peter" w:date="2013-05-08T09:19:00Z">
        <w:r w:rsidR="006B60CC">
          <w:delText xml:space="preserve">the </w:delText>
        </w:r>
      </w:del>
      <w:r w:rsidR="006B60CC">
        <w:t xml:space="preserve">space is optimised, </w:t>
      </w:r>
      <w:ins w:id="655" w:author="Peter" w:date="2013-05-08T09:19:00Z">
        <w:r w:rsidR="00B465C8">
          <w:t xml:space="preserve">for all other </w:t>
        </w:r>
      </w:ins>
      <w:r w:rsidR="007F4F37">
        <w:t>Metadata Attribute</w:t>
      </w:r>
      <w:ins w:id="656" w:author="Peter" w:date="2013-05-08T09:19:00Z">
        <w:r w:rsidR="00300FF1">
          <w:t>s</w:t>
        </w:r>
        <w:r w:rsidR="00B465C8">
          <w:t xml:space="preserve"> </w:t>
        </w:r>
      </w:ins>
      <w:r w:rsidR="00F52044">
        <w:t>SPECCHIO</w:t>
      </w:r>
      <w:r w:rsidR="006B60CC">
        <w:t xml:space="preserve"> </w:t>
      </w:r>
      <w:del w:id="657" w:author="Peter" w:date="2013-05-08T09:19:00Z">
        <w:r w:rsidR="006B60CC">
          <w:delText xml:space="preserve">only </w:delText>
        </w:r>
      </w:del>
      <w:r w:rsidR="006B60CC">
        <w:t xml:space="preserve">stores </w:t>
      </w:r>
      <w:ins w:id="658" w:author="Peter" w:date="2013-05-08T09:19:00Z">
        <w:r w:rsidR="00B465C8">
          <w:t>only those</w:t>
        </w:r>
      </w:ins>
      <w:del w:id="659" w:author="Peter" w:date="2013-05-08T09:19:00Z">
        <w:r w:rsidR="006B60CC">
          <w:delText>Metadata</w:delText>
        </w:r>
      </w:del>
      <w:r w:rsidR="006B60CC">
        <w:t xml:space="preserve"> values which are set. They are stored in an Entity/Attribute/Value table, where one Metadata </w:t>
      </w:r>
      <w:ins w:id="660" w:author="Peter" w:date="2013-05-08T09:19:00Z">
        <w:r w:rsidR="00B465C8">
          <w:t>value</w:t>
        </w:r>
      </w:ins>
      <w:del w:id="661" w:author="Peter" w:date="2013-05-08T09:19:00Z">
        <w:r w:rsidR="006B60CC">
          <w:delText>item</w:delText>
        </w:r>
      </w:del>
      <w:r w:rsidR="006B60CC">
        <w:t xml:space="preserve"> is stored in each row of the table as an Attribute</w:t>
      </w:r>
      <w:ins w:id="662" w:author="Peter" w:date="2013-05-08T09:19:00Z">
        <w:r w:rsidR="00B465C8">
          <w:t>=</w:t>
        </w:r>
      </w:ins>
      <w:del w:id="663" w:author="Peter" w:date="2013-05-08T09:19:00Z">
        <w:r w:rsidR="006B60CC">
          <w:delText>/</w:delText>
        </w:r>
      </w:del>
      <w:r w:rsidR="006B60CC">
        <w:t>Value pair (such as Latitude=</w:t>
      </w:r>
      <w:r w:rsidR="00FA1F82">
        <w:noBreakHyphen/>
      </w:r>
      <w:r w:rsidR="006B60CC">
        <w:t>35.3</w:t>
      </w:r>
      <w:r w:rsidR="005A0497">
        <w:t>3943</w:t>
      </w:r>
      <w:r w:rsidR="006B60CC">
        <w:t xml:space="preserve">, or Ambient Temp=23.5). The Entity field </w:t>
      </w:r>
      <w:r w:rsidR="0049064B">
        <w:t xml:space="preserve">in that row </w:t>
      </w:r>
      <w:r w:rsidR="006B60CC">
        <w:t>stores a list of Spectra which are associated with this particular Attribute and Value.</w:t>
      </w:r>
    </w:p>
    <w:p w:rsidR="005A0497" w:rsidRDefault="00F442DF" w:rsidP="00A7583F">
      <w:pPr>
        <w:pStyle w:val="Body"/>
        <w:rPr>
          <w:del w:id="664" w:author="Peter" w:date="2013-05-08T09:19:00Z"/>
        </w:rPr>
      </w:pPr>
      <w:ins w:id="665" w:author="Peter" w:date="2013-05-08T09:19:00Z">
        <w:r>
          <w:t>Note</w:t>
        </w:r>
        <w:r>
          <w:tab/>
        </w:r>
      </w:ins>
      <w:r w:rsidR="00F52044">
        <w:t>SPECCHIO</w:t>
      </w:r>
      <w:ins w:id="666" w:author="Peter" w:date="2013-05-08T09:19:00Z">
        <w:r>
          <w:t xml:space="preserve"> allows changing of most Metadata fields, but for some </w:t>
        </w:r>
      </w:ins>
      <w:r w:rsidR="007F4F37">
        <w:t>Metadata Attribute</w:t>
      </w:r>
      <w:ins w:id="667" w:author="Peter" w:date="2013-05-08T09:19:00Z">
        <w:r>
          <w:t xml:space="preserv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w:t>
        </w:r>
        <w:r w:rsidR="00B465C8">
          <w:t xml:space="preserve"> and may case unexpected results in subsequent Spectrum upload operations</w:t>
        </w:r>
        <w:r>
          <w:t>.</w:t>
        </w:r>
      </w:ins>
      <w:del w:id="668" w:author="Peter" w:date="2013-05-08T09:19:00Z">
        <w:r w:rsidR="005A0497">
          <w:delText xml:space="preserve">Click on the </w:delText>
        </w:r>
        <w:r w:rsidR="005A0497" w:rsidRPr="0049064B">
          <w:rPr>
            <w:rStyle w:val="GUIWord"/>
          </w:rPr>
          <w:delText>Metadata</w:delText>
        </w:r>
        <w:r w:rsidR="005A0497">
          <w:delText xml:space="preserve"> tab to display Spectrum Metadata.</w:delText>
        </w:r>
      </w:del>
    </w:p>
    <w:p w:rsidR="00F442DF" w:rsidRPr="00F50667" w:rsidRDefault="008D475E" w:rsidP="00F442DF">
      <w:pPr>
        <w:pStyle w:val="Note"/>
        <w:rPr>
          <w:ins w:id="669" w:author="Peter" w:date="2013-05-08T09:19:00Z"/>
        </w:rPr>
      </w:pPr>
      <w:moveToRangeStart w:id="670" w:author="Peter" w:date="2013-05-08T09:19:00Z" w:name="move355768088"/>
      <w:moveTo w:id="671"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To>
      <w:moveToRangeEnd w:id="670"/>
      <w:ins w:id="672" w:author="Peter" w:date="2013-05-08T09:19:00Z">
        <w:r w:rsidR="00F442DF">
          <w:t xml:space="preserve"> </w:t>
        </w:r>
        <w:r w:rsidR="00B465C8">
          <w:t>There are other cases too.</w:t>
        </w:r>
      </w:ins>
    </w:p>
    <w:p w:rsidR="00B465C8" w:rsidRDefault="00B465C8" w:rsidP="007D43F6">
      <w:pPr>
        <w:pStyle w:val="Heading4"/>
        <w:rPr>
          <w:ins w:id="673" w:author="Peter" w:date="2013-05-08T09:19:00Z"/>
        </w:rPr>
      </w:pPr>
      <w:ins w:id="674" w:author="Peter" w:date="2013-05-08T09:19:00Z">
        <w:r>
          <w:t xml:space="preserve">Displaying a </w:t>
        </w:r>
        <w:r w:rsidR="00CD22EF">
          <w:t xml:space="preserve">Single </w:t>
        </w:r>
        <w:r>
          <w:t>Spectrum’s Metadata</w:t>
        </w:r>
      </w:ins>
    </w:p>
    <w:p w:rsidR="00B465C8" w:rsidRDefault="00B465C8" w:rsidP="00B465C8">
      <w:pPr>
        <w:pStyle w:val="Body"/>
        <w:rPr>
          <w:ins w:id="675" w:author="Peter" w:date="2013-05-08T09:19:00Z"/>
        </w:rPr>
      </w:pPr>
      <w:ins w:id="676" w:author="Peter" w:date="2013-05-08T09:19:00Z">
        <w:r>
          <w:t xml:space="preserve">Displaying Metadata values is done using the Metadata </w:t>
        </w:r>
      </w:ins>
      <w:r w:rsidR="00BE105A">
        <w:t>E</w:t>
      </w:r>
      <w:ins w:id="677" w:author="Peter" w:date="2013-05-08T09:19:00Z">
        <w:r>
          <w:t>ditor window.</w:t>
        </w:r>
      </w:ins>
    </w:p>
    <w:p w:rsidR="00121DE8" w:rsidRDefault="00A64B00" w:rsidP="00A64B00">
      <w:pPr>
        <w:pStyle w:val="ProcessHeading"/>
        <w:rPr>
          <w:ins w:id="678" w:author="Peter" w:date="2013-05-08T09:19:00Z"/>
        </w:rPr>
      </w:pPr>
      <w:r>
        <w:t>To display a single Spectrum’s Metadata...</w:t>
      </w:r>
    </w:p>
    <w:tbl>
      <w:tblPr>
        <w:tblStyle w:val="Instructions"/>
        <w:tblW w:w="0" w:type="auto"/>
        <w:tblLook w:val="04A0"/>
      </w:tblPr>
      <w:tblGrid>
        <w:gridCol w:w="8862"/>
      </w:tblGrid>
      <w:tr w:rsidR="00CD22EF" w:rsidTr="00666C33">
        <w:trPr>
          <w:cnfStyle w:val="100000000000"/>
          <w:ins w:id="679" w:author="Peter" w:date="2013-05-08T09:19:00Z"/>
        </w:trPr>
        <w:tc>
          <w:tcPr>
            <w:cnfStyle w:val="000000000100"/>
            <w:tcW w:w="9571" w:type="dxa"/>
          </w:tcPr>
          <w:p w:rsidR="00CD22EF" w:rsidRDefault="00CD22EF" w:rsidP="00A64B00">
            <w:pPr>
              <w:pStyle w:val="ProcessStep"/>
              <w:rPr>
                <w:ins w:id="680" w:author="Peter" w:date="2013-05-08T09:19:00Z"/>
              </w:rPr>
            </w:pPr>
            <w:ins w:id="681" w:author="Peter" w:date="2013-05-08T09:19:00Z">
              <w:r>
                <w:t>Using the hierarchy browser, select the Spectrum for which you wish to display the Metadata values.</w:t>
              </w:r>
            </w:ins>
          </w:p>
          <w:p w:rsidR="00CD22EF" w:rsidRDefault="00CD22EF" w:rsidP="00A64B00">
            <w:pPr>
              <w:pStyle w:val="ProcessStep"/>
              <w:rPr>
                <w:ins w:id="682" w:author="Peter" w:date="2013-05-08T09:19:00Z"/>
              </w:rPr>
            </w:pPr>
            <w:ins w:id="683" w:author="Peter" w:date="2013-05-08T09:19:00Z">
              <w:r>
                <w:t xml:space="preserve">Click on the </w:t>
              </w:r>
              <w:r w:rsidRPr="0049064B">
                <w:rPr>
                  <w:rStyle w:val="GUIWord"/>
                </w:rPr>
                <w:t>Metadata</w:t>
              </w:r>
              <w:r>
                <w:t xml:space="preserve"> tab to display Spectrum Metadata.</w:t>
              </w:r>
            </w:ins>
          </w:p>
          <w:p w:rsidR="00CD22EF" w:rsidRDefault="005F3BB2" w:rsidP="00CD22EF">
            <w:pPr>
              <w:pStyle w:val="FigureIndented"/>
              <w:ind w:left="425"/>
              <w:rPr>
                <w:ins w:id="684" w:author="Peter" w:date="2013-05-08T09:19:00Z"/>
              </w:rPr>
            </w:pPr>
            <w:r>
              <w:rPr>
                <w:lang w:val="en-AU"/>
              </w:rPr>
              <w:drawing>
                <wp:inline distT="0" distB="0" distL="0" distR="0">
                  <wp:extent cx="4243127" cy="2563414"/>
                  <wp:effectExtent l="0" t="19050" r="81223" b="65486"/>
                  <wp:docPr id="7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0"/>
                          <a:srcRect/>
                          <a:stretch>
                            <a:fillRect/>
                          </a:stretch>
                        </pic:blipFill>
                        <pic:spPr bwMode="auto">
                          <a:xfrm>
                            <a:off x="0" y="0"/>
                            <a:ext cx="4243283" cy="256350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D22EF" w:rsidRPr="005A0497" w:rsidRDefault="00CD22EF" w:rsidP="00CD22EF">
            <w:pPr>
              <w:pStyle w:val="CaptionIndented"/>
              <w:ind w:left="425"/>
              <w:rPr>
                <w:ins w:id="685" w:author="Peter" w:date="2013-05-08T09:19:00Z"/>
              </w:rPr>
            </w:pPr>
            <w:ins w:id="686" w:author="Peter" w:date="2013-05-08T09:19:00Z">
              <w:r w:rsidRPr="00084655">
                <w:t xml:space="preserve">Figure </w:t>
              </w:r>
              <w:r w:rsidR="00AE2F37">
                <w:fldChar w:fldCharType="begin"/>
              </w:r>
              <w:r w:rsidR="00410625">
                <w:instrText xml:space="preserve"> SEQ Figure \* ARABIC </w:instrText>
              </w:r>
              <w:r w:rsidR="00AE2F37">
                <w:fldChar w:fldCharType="separate"/>
              </w:r>
            </w:ins>
            <w:r w:rsidR="00A92DD8">
              <w:rPr>
                <w:noProof/>
              </w:rPr>
              <w:t>39</w:t>
            </w:r>
            <w:ins w:id="687" w:author="Peter" w:date="2013-05-08T09:19:00Z">
              <w:r w:rsidR="00AE2F37">
                <w:fldChar w:fldCharType="end"/>
              </w:r>
              <w:r w:rsidRPr="00084655">
                <w:t xml:space="preserve">: Metadata editor </w:t>
              </w:r>
              <w:r>
                <w:t>dialog</w:t>
              </w:r>
            </w:ins>
          </w:p>
          <w:p w:rsidR="00CD22EF" w:rsidRDefault="00CD22EF" w:rsidP="00CD22EF">
            <w:pPr>
              <w:pStyle w:val="Bullet"/>
              <w:ind w:left="425"/>
              <w:rPr>
                <w:ins w:id="688" w:author="Peter" w:date="2013-05-08T09:19:00Z"/>
              </w:rPr>
            </w:pPr>
            <w:ins w:id="689" w:author="Peter" w:date="2013-05-08T09:19:00Z">
              <w:r>
                <w:t xml:space="preserve">Select or de-select the check boxes for the Metadata Groups. The check boxes are displayed on the right </w:t>
              </w:r>
            </w:ins>
            <w:r w:rsidR="00CB28A6">
              <w:t xml:space="preserve">in the </w:t>
            </w:r>
            <w:r w:rsidR="00CB28A6" w:rsidRPr="00C20C86">
              <w:t>Spe</w:t>
            </w:r>
            <w:r w:rsidR="00CB28A6">
              <w:t>ctrum Metadata Group selection area</w:t>
            </w:r>
            <w:ins w:id="690" w:author="Peter" w:date="2013-05-08T09:19:00Z">
              <w:r>
                <w:t>.</w:t>
              </w:r>
            </w:ins>
          </w:p>
          <w:p w:rsidR="00CD22EF" w:rsidRDefault="00CD22EF" w:rsidP="00CD22EF">
            <w:pPr>
              <w:pStyle w:val="Bullet"/>
              <w:ind w:left="425"/>
              <w:rPr>
                <w:ins w:id="691" w:author="Peter" w:date="2013-05-08T09:19:00Z"/>
              </w:rPr>
            </w:pPr>
            <w:ins w:id="692" w:author="Peter" w:date="2013-05-08T09:19:00Z">
              <w:r>
                <w:t xml:space="preserve">Scroll to the required Metadata Group to see the values of the </w:t>
              </w:r>
            </w:ins>
            <w:r w:rsidR="007F4F37">
              <w:t>Metadata Attribute</w:t>
            </w:r>
            <w:ins w:id="693" w:author="Peter" w:date="2013-05-08T09:19:00Z">
              <w:r>
                <w:t xml:space="preserve"> in that </w:t>
              </w:r>
            </w:ins>
            <w:r w:rsidR="004C3526">
              <w:t>Group</w:t>
            </w:r>
            <w:ins w:id="694" w:author="Peter" w:date="2013-05-08T09:19:00Z">
              <w:r>
                <w:t>.</w:t>
              </w:r>
            </w:ins>
          </w:p>
        </w:tc>
      </w:tr>
    </w:tbl>
    <w:p w:rsidR="00CD22EF" w:rsidRDefault="005F3BB2" w:rsidP="005F3BB2">
      <w:pPr>
        <w:pStyle w:val="Note"/>
        <w:rPr>
          <w:ins w:id="695" w:author="Peter" w:date="2013-05-08T09:19:00Z"/>
        </w:rPr>
      </w:pPr>
      <w:r>
        <w:t>Note</w:t>
      </w:r>
      <w:r>
        <w:tab/>
        <w:t xml:space="preserve">Only </w:t>
      </w:r>
      <w:ins w:id="696" w:author="Peter" w:date="2013-05-08T09:19:00Z">
        <w:r w:rsidR="00CD22EF">
          <w:t xml:space="preserve">Metadata </w:t>
        </w:r>
      </w:ins>
      <w:r w:rsidR="00CB28A6">
        <w:t>A</w:t>
      </w:r>
      <w:ins w:id="697" w:author="Peter" w:date="2013-05-08T09:19:00Z">
        <w:r w:rsidR="00CD22EF">
          <w:t xml:space="preserve">ttributes which have values </w:t>
        </w:r>
      </w:ins>
      <w:r w:rsidR="00BE105A">
        <w:t xml:space="preserve">for the selected Spectrum </w:t>
      </w:r>
      <w:ins w:id="698" w:author="Peter" w:date="2013-05-08T09:19:00Z">
        <w:r w:rsidR="00CD22EF">
          <w:t>are displayed.</w:t>
        </w:r>
      </w:ins>
    </w:p>
    <w:p w:rsidR="00BE3829" w:rsidRDefault="00BE3829" w:rsidP="007D43F6">
      <w:pPr>
        <w:pStyle w:val="Heading4"/>
      </w:pPr>
      <w:r>
        <w:t xml:space="preserve">Editing Metadata for a </w:t>
      </w:r>
      <w:r w:rsidR="0007175F">
        <w:t>S</w:t>
      </w:r>
      <w:r>
        <w:t>ingle Spectrum</w:t>
      </w:r>
    </w:p>
    <w:p w:rsidR="00F50667" w:rsidRDefault="00A44F61" w:rsidP="00A7583F">
      <w:pPr>
        <w:pStyle w:val="Body"/>
      </w:pPr>
      <w:r>
        <w:t>In each of the processes in this section, a</w:t>
      </w:r>
      <w:r w:rsidR="00CB28A6">
        <w:t>fter</w:t>
      </w:r>
      <w:del w:id="699" w:author="Peter" w:date="2013-05-08T09:19:00Z">
        <w:r w:rsidR="00F50667">
          <w:delText>Whenever a</w:delText>
        </w:r>
      </w:del>
      <w:r w:rsidR="00F50667">
        <w:t xml:space="preserve"> </w:t>
      </w:r>
      <w:ins w:id="700" w:author="Peter" w:date="2013-05-08T09:19:00Z">
        <w:r w:rsidR="00CB28A6">
          <w:t>you change or delete</w:t>
        </w:r>
      </w:ins>
      <w:r w:rsidR="00CB28A6">
        <w:t xml:space="preserve"> any </w:t>
      </w:r>
      <w:r w:rsidR="00F50667">
        <w:t xml:space="preserve">Metadata value </w:t>
      </w:r>
      <w:ins w:id="701" w:author="Peter" w:date="2013-05-08T09:19:00Z">
        <w:r w:rsidR="00CB28A6">
          <w:t xml:space="preserve">click </w:t>
        </w:r>
        <w:r w:rsidR="00CB28A6" w:rsidRPr="00300FF1">
          <w:rPr>
            <w:rStyle w:val="ActionButton"/>
          </w:rPr>
          <w:t> Update</w:t>
        </w:r>
        <w:r w:rsidR="00CB28A6" w:rsidRPr="00121DE8">
          <w:rPr>
            <w:rStyle w:val="ActionButton"/>
          </w:rPr>
          <w:t> </w:t>
        </w:r>
      </w:ins>
      <w:r w:rsidR="00CB28A6">
        <w:t xml:space="preserve"> to write your change back into the database</w:t>
      </w:r>
      <w:ins w:id="702" w:author="Peter" w:date="2013-05-08T09:19:00Z">
        <w:r w:rsidR="00CB28A6">
          <w:t>.</w:t>
        </w:r>
      </w:ins>
      <w:r w:rsidR="00CB28A6">
        <w:t xml:space="preserve"> I</w:t>
      </w:r>
      <w:del w:id="703" w:author="Peter" w:date="2013-05-08T09:19:00Z">
        <w:r w:rsidR="00F50667">
          <w:delText>is changed</w:delText>
        </w:r>
      </w:del>
      <w:r w:rsidR="00F50667">
        <w:t xml:space="preserve">f that </w:t>
      </w:r>
      <w:r w:rsidR="007F4F37">
        <w:t>Metadata</w:t>
      </w:r>
      <w:r w:rsidR="00F50667">
        <w:t xml:space="preserve"> value is shared by </w:t>
      </w:r>
      <w:ins w:id="704" w:author="Peter" w:date="2013-05-08T09:19:00Z">
        <w:r w:rsidR="00300FF1">
          <w:t>another unselected</w:t>
        </w:r>
      </w:ins>
      <w:del w:id="705" w:author="Peter" w:date="2013-05-08T09:19:00Z">
        <w:r w:rsidR="00F50667">
          <w:delText>more than one</w:delText>
        </w:r>
      </w:del>
      <w:r w:rsidR="00F50667">
        <w:t xml:space="preserve"> Spectrum, the following dialog will be displayed</w:t>
      </w:r>
      <w:r w:rsidR="00CB28A6">
        <w:t xml:space="preserve">. </w:t>
      </w:r>
    </w:p>
    <w:p w:rsidR="00F50667" w:rsidRDefault="005F3BB2" w:rsidP="00EB49E0">
      <w:pPr>
        <w:pStyle w:val="Figure"/>
      </w:pPr>
      <w:r>
        <w:rPr>
          <w:lang w:val="en-AU"/>
        </w:rPr>
        <w:drawing>
          <wp:inline distT="0" distB="0" distL="0" distR="0">
            <wp:extent cx="3145550" cy="818865"/>
            <wp:effectExtent l="0" t="19050" r="73900" b="57435"/>
            <wp:docPr id="7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1"/>
                    <a:srcRect/>
                    <a:stretch>
                      <a:fillRect/>
                    </a:stretch>
                  </pic:blipFill>
                  <pic:spPr bwMode="auto">
                    <a:xfrm>
                      <a:off x="0" y="0"/>
                      <a:ext cx="3141093" cy="8177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50667" w:rsidRPr="005A0497" w:rsidRDefault="00F50667" w:rsidP="00EB49E0">
      <w:pPr>
        <w:pStyle w:val="Caption"/>
      </w:pPr>
      <w:bookmarkStart w:id="706" w:name="_Ref354068263"/>
      <w:r w:rsidRPr="00084655">
        <w:t xml:space="preserve">Figure </w:t>
      </w:r>
      <w:fldSimple w:instr=" SEQ Figure \* ARABIC ">
        <w:r w:rsidR="00A92DD8">
          <w:rPr>
            <w:noProof/>
          </w:rPr>
          <w:t>40</w:t>
        </w:r>
      </w:fldSimple>
      <w:r w:rsidRPr="00084655">
        <w:t xml:space="preserve">: </w:t>
      </w:r>
      <w:bookmarkEnd w:id="706"/>
      <w:r w:rsidR="0007175F">
        <w:t>Shared data operation selector dialog</w:t>
      </w:r>
    </w:p>
    <w:p w:rsidR="005F3BB2" w:rsidRDefault="005F3BB2" w:rsidP="00CB28A6">
      <w:pPr>
        <w:pStyle w:val="Body"/>
      </w:pPr>
      <w:ins w:id="707" w:author="Peter" w:date="2013-05-08T09:19:00Z">
        <w:r>
          <w:t xml:space="preserve">The </w:t>
        </w:r>
      </w:ins>
      <w:r>
        <w:t>second</w:t>
      </w:r>
      <w:ins w:id="708" w:author="Peter" w:date="2013-05-08T09:19:00Z">
        <w:r>
          <w:t xml:space="preserve"> sentence </w:t>
        </w:r>
      </w:ins>
      <w:r>
        <w:t>in the dialog box will</w:t>
      </w:r>
      <w:ins w:id="709" w:author="Peter" w:date="2013-05-08T09:19:00Z">
        <w:r>
          <w:t xml:space="preserve"> change to “You </w:t>
        </w:r>
      </w:ins>
      <w:r>
        <w:t>can</w:t>
      </w:r>
      <w:ins w:id="710" w:author="Peter" w:date="2013-05-08T09:19:00Z">
        <w:r>
          <w:t xml:space="preserve"> </w:t>
        </w:r>
        <w:r w:rsidRPr="0043642F">
          <w:rPr>
            <w:rStyle w:val="iEmphasis"/>
          </w:rPr>
          <w:t>delete</w:t>
        </w:r>
        <w:r>
          <w:t xml:space="preserve"> </w:t>
        </w:r>
      </w:ins>
      <w:r>
        <w:t xml:space="preserve">metadata for all </w:t>
      </w:r>
      <w:ins w:id="711" w:author="Peter" w:date="2013-05-08T09:19:00Z">
        <w:r>
          <w:t>record</w:t>
        </w:r>
      </w:ins>
      <w:r>
        <w:t>s</w:t>
      </w:r>
      <w:ins w:id="712" w:author="Peter" w:date="2013-05-08T09:19:00Z">
        <w:r>
          <w:t>...” if you have deleted the Metadata value</w:t>
        </w:r>
      </w:ins>
      <w:r>
        <w:t xml:space="preserve"> rather than changed it.</w:t>
      </w:r>
    </w:p>
    <w:p w:rsidR="00CB28A6" w:rsidRDefault="00F50667" w:rsidP="00CB28A6">
      <w:pPr>
        <w:pStyle w:val="Body"/>
      </w:pPr>
      <w:r>
        <w:t xml:space="preserve">This dialog allows you to select how you want the Entity/Attribute/Value table </w:t>
      </w:r>
      <w:r w:rsidR="00AE7011">
        <w:t xml:space="preserve">to be </w:t>
      </w:r>
      <w:r>
        <w:t>updated</w:t>
      </w:r>
      <w:r w:rsidR="00CB28A6">
        <w:t>. The exact choice of options will depend on whether you performed a change or a delete.</w:t>
      </w:r>
    </w:p>
    <w:p w:rsidR="00F50667" w:rsidRDefault="00561482" w:rsidP="00F50667">
      <w:pPr>
        <w:pStyle w:val="HangingIndent"/>
      </w:pPr>
      <w:r w:rsidRPr="00561482">
        <w:rPr>
          <w:rStyle w:val="ActionButton"/>
        </w:rPr>
        <w:t> </w:t>
      </w:r>
      <w:r w:rsidR="00F50667" w:rsidRPr="00561482">
        <w:rPr>
          <w:rStyle w:val="ActionButton"/>
        </w:rPr>
        <w:t xml:space="preserve">Apply to </w:t>
      </w:r>
      <w:r w:rsidRPr="00561482">
        <w:rPr>
          <w:rStyle w:val="ActionButton"/>
        </w:rPr>
        <w:t>all spectra </w:t>
      </w:r>
      <w:r w:rsidR="00F50667">
        <w:t xml:space="preserve">   </w:t>
      </w:r>
      <w:r w:rsidR="00F50667">
        <w:tab/>
        <w:t xml:space="preserve">The shared record in the Entity/Attribute/Value table will be updated </w:t>
      </w:r>
      <w:ins w:id="713" w:author="Peter" w:date="2013-05-08T09:19:00Z">
        <w:r w:rsidR="008160AA">
          <w:t xml:space="preserve">or deleted </w:t>
        </w:r>
      </w:ins>
      <w:r w:rsidR="00F50667">
        <w:t xml:space="preserve">and </w:t>
      </w:r>
      <w:ins w:id="714" w:author="Peter" w:date="2013-05-08T09:19:00Z">
        <w:r w:rsidR="008160AA">
          <w:t xml:space="preserve">therefore </w:t>
        </w:r>
      </w:ins>
      <w:r w:rsidR="00F50667">
        <w:t xml:space="preserve">all </w:t>
      </w:r>
      <w:ins w:id="715" w:author="Peter" w:date="2013-05-08T09:19:00Z">
        <w:r w:rsidR="008160AA">
          <w:t>S</w:t>
        </w:r>
        <w:r w:rsidR="00F50667">
          <w:t>pectra</w:t>
        </w:r>
      </w:ins>
      <w:del w:id="716" w:author="Peter" w:date="2013-05-08T09:19:00Z">
        <w:r w:rsidR="00F50667">
          <w:delText>spectra</w:delText>
        </w:r>
      </w:del>
      <w:r w:rsidR="00F50667">
        <w:t xml:space="preserve"> which </w:t>
      </w:r>
      <w:r w:rsidR="0007175F">
        <w:t>share</w:t>
      </w:r>
      <w:r w:rsidR="00F50667">
        <w:t xml:space="preserve"> this Metadata value will be </w:t>
      </w:r>
      <w:ins w:id="717" w:author="Peter" w:date="2013-05-08T09:19:00Z">
        <w:r w:rsidR="008160AA">
          <w:t>affected</w:t>
        </w:r>
        <w:r w:rsidR="00F50667">
          <w:t xml:space="preserve"> </w:t>
        </w:r>
        <w:r w:rsidR="0043642F">
          <w:t>by</w:t>
        </w:r>
      </w:ins>
      <w:del w:id="718" w:author="Peter" w:date="2013-05-08T09:19:00Z">
        <w:r w:rsidR="00F50667">
          <w:delText>updated with</w:delText>
        </w:r>
      </w:del>
      <w:r w:rsidR="00F50667">
        <w:t xml:space="preserve"> this change.</w:t>
      </w:r>
      <w:r w:rsidR="0028286B">
        <w:t xml:space="preserve"> </w:t>
      </w:r>
      <w:r w:rsidR="00AE7011">
        <w:t xml:space="preserve">Understand how widely the shared record is referenced when you use this option. It is possible for </w:t>
      </w:r>
      <w:r w:rsidR="00CB28A6">
        <w:t>the value</w:t>
      </w:r>
      <w:r w:rsidR="00AE7011">
        <w:t xml:space="preserve"> to be used for any other Spectrum in the entire database, although it is usually just </w:t>
      </w:r>
      <w:r>
        <w:t>shared</w:t>
      </w:r>
      <w:r w:rsidR="00AE7011">
        <w:t xml:space="preserve"> by other Spectra in the same Campaign.</w:t>
      </w:r>
    </w:p>
    <w:p w:rsidR="00F50667" w:rsidRDefault="00561482" w:rsidP="00F50667">
      <w:pPr>
        <w:pStyle w:val="HangingIndent"/>
      </w:pPr>
      <w:r w:rsidRPr="00561482">
        <w:rPr>
          <w:rStyle w:val="ActionButton"/>
        </w:rPr>
        <w:t> Selected spectra only </w:t>
      </w:r>
      <w:r w:rsidR="00F50667" w:rsidRPr="00561482">
        <w:t xml:space="preserve"> </w:t>
      </w:r>
      <w:r w:rsidR="00F50667">
        <w:t xml:space="preserve">  </w:t>
      </w:r>
      <w:r w:rsidR="00F50667">
        <w:tab/>
        <w:t xml:space="preserve">Only the selected </w:t>
      </w:r>
      <w:r w:rsidR="007F4F37">
        <w:t>Spectr</w:t>
      </w:r>
      <w:r w:rsidR="0007175F">
        <w:t>um</w:t>
      </w:r>
      <w:r w:rsidR="00F50667">
        <w:t xml:space="preserve"> will be affected. To </w:t>
      </w:r>
      <w:r w:rsidR="0007175F">
        <w:t>achieve</w:t>
      </w:r>
      <w:r w:rsidR="00F50667">
        <w:t xml:space="preserve"> this, </w:t>
      </w:r>
      <w:r w:rsidR="00F52044">
        <w:t>SPECCHIO</w:t>
      </w:r>
      <w:r w:rsidR="00F50667">
        <w:t xml:space="preserve"> will create a new entry in the Entity/Attribute/Value table and link only the selected </w:t>
      </w:r>
      <w:ins w:id="719" w:author="Peter" w:date="2013-05-08T09:19:00Z">
        <w:r w:rsidR="008160AA">
          <w:t>S</w:t>
        </w:r>
        <w:r w:rsidR="00F50667">
          <w:t>pectr</w:t>
        </w:r>
        <w:r w:rsidR="0007175F">
          <w:t>um</w:t>
        </w:r>
        <w:r w:rsidR="00F50667">
          <w:t xml:space="preserve"> to it. </w:t>
        </w:r>
        <w:r w:rsidR="008160AA">
          <w:t xml:space="preserve">For a delete operation, only the reference to the current Spectrum will be removed from the Entity list. </w:t>
        </w:r>
        <w:r w:rsidR="0007175F">
          <w:t>No o</w:t>
        </w:r>
        <w:r w:rsidR="00F50667">
          <w:t xml:space="preserve">ther </w:t>
        </w:r>
        <w:r w:rsidR="008160AA">
          <w:t>S</w:t>
        </w:r>
        <w:r w:rsidR="0043642F">
          <w:t>pectrum</w:t>
        </w:r>
      </w:ins>
      <w:del w:id="720" w:author="Peter" w:date="2013-05-08T09:19:00Z">
        <w:r w:rsidR="00F50667">
          <w:delText>spectr</w:delText>
        </w:r>
        <w:r w:rsidR="0007175F">
          <w:delText>um</w:delText>
        </w:r>
        <w:r w:rsidR="00F50667">
          <w:delText xml:space="preserve"> to it. </w:delText>
        </w:r>
        <w:r w:rsidR="0007175F">
          <w:delText>No o</w:delText>
        </w:r>
        <w:r w:rsidR="00F50667">
          <w:delText>ther spectra</w:delText>
        </w:r>
      </w:del>
      <w:r w:rsidR="00F50667">
        <w:t xml:space="preserve"> will be affected.</w:t>
      </w:r>
    </w:p>
    <w:p w:rsidR="00F50667" w:rsidRDefault="00561482" w:rsidP="00F50667">
      <w:pPr>
        <w:pStyle w:val="HangingIndent"/>
      </w:pPr>
      <w:r w:rsidRPr="00561482">
        <w:rPr>
          <w:rStyle w:val="ActionButton"/>
        </w:rPr>
        <w:t> </w:t>
      </w:r>
      <w:r w:rsidR="00F50667" w:rsidRPr="00561482">
        <w:rPr>
          <w:rStyle w:val="ActionButton"/>
        </w:rPr>
        <w:t>Cancel</w:t>
      </w:r>
      <w:r w:rsidRPr="00561482">
        <w:rPr>
          <w:rStyle w:val="ActionButton"/>
        </w:rPr>
        <w:t> </w:t>
      </w:r>
      <w:r>
        <w:t xml:space="preserve">  </w:t>
      </w:r>
      <w:r w:rsidR="00F50667">
        <w:t xml:space="preserve"> </w:t>
      </w:r>
      <w:r w:rsidR="00F50667">
        <w:tab/>
      </w:r>
      <w:r>
        <w:t>Your change or delete request will be discarded and n</w:t>
      </w:r>
      <w:r w:rsidR="00F50667">
        <w:t xml:space="preserve">o changes </w:t>
      </w:r>
      <w:ins w:id="721" w:author="Peter" w:date="2013-05-08T09:19:00Z">
        <w:r w:rsidR="0043642F">
          <w:t xml:space="preserve">for this Metadata value </w:t>
        </w:r>
      </w:ins>
      <w:r w:rsidR="00F50667">
        <w:t>will be made.</w:t>
      </w:r>
      <w:r w:rsidR="00A44F61" w:rsidRPr="00A44F61">
        <w:t xml:space="preserve"> </w:t>
      </w:r>
      <w:r w:rsidR="00A44F61">
        <w:t>You should</w:t>
      </w:r>
      <w:ins w:id="722" w:author="Peter" w:date="2013-05-08T09:19:00Z">
        <w:r w:rsidR="00A44F61">
          <w:t xml:space="preserve"> then</w:t>
        </w:r>
      </w:ins>
      <w:r w:rsidR="00A44F61">
        <w:t xml:space="preserve"> click on </w:t>
      </w:r>
      <w:r w:rsidR="00A44F61" w:rsidRPr="00A44F61">
        <w:rPr>
          <w:rStyle w:val="ActionButton"/>
        </w:rPr>
        <w:t> </w:t>
      </w:r>
      <w:r w:rsidR="00A44F61" w:rsidRPr="00ED21BA">
        <w:rPr>
          <w:rStyle w:val="ActionButton"/>
        </w:rPr>
        <w:t>Reset</w:t>
      </w:r>
      <w:r w:rsidR="00A44F61">
        <w:rPr>
          <w:rStyle w:val="ActionButton"/>
        </w:rPr>
        <w:t> </w:t>
      </w:r>
      <w:r w:rsidR="00A44F61">
        <w:t xml:space="preserve"> to cause the original database values to be redisplayed.</w:t>
      </w:r>
      <w:del w:id="723" w:author="Peter" w:date="2013-05-08T09:19:00Z">
        <w:r w:rsidR="00ED21BA">
          <w:delText>to be redisplayed</w:delText>
        </w:r>
      </w:del>
    </w:p>
    <w:p w:rsidR="005A0497" w:rsidRPr="00561482" w:rsidRDefault="00A44F61" w:rsidP="00561482">
      <w:pPr>
        <w:pStyle w:val="ProcessHeading"/>
      </w:pPr>
      <w:r w:rsidRPr="00561482">
        <w:t>To modify a Metadata value...</w:t>
      </w:r>
    </w:p>
    <w:tbl>
      <w:tblPr>
        <w:tblStyle w:val="Instructions"/>
        <w:tblW w:w="0" w:type="auto"/>
        <w:tblLook w:val="04A0"/>
      </w:tblPr>
      <w:tblGrid>
        <w:gridCol w:w="8862"/>
      </w:tblGrid>
      <w:tr w:rsidR="00CD22EF" w:rsidTr="00666C33">
        <w:trPr>
          <w:cnfStyle w:val="100000000000"/>
          <w:ins w:id="724" w:author="Peter" w:date="2013-05-08T09:19:00Z"/>
        </w:trPr>
        <w:tc>
          <w:tcPr>
            <w:cnfStyle w:val="000000000100"/>
            <w:tcW w:w="8862" w:type="dxa"/>
          </w:tcPr>
          <w:p w:rsidR="00BE105A" w:rsidRDefault="00BE105A" w:rsidP="00CD22EF">
            <w:pPr>
              <w:pStyle w:val="Bullet"/>
              <w:ind w:left="425"/>
            </w:pPr>
            <w:r>
              <w:t>Display the Metadata Attribute values for the required Spectrum as described in the previous sub-section.</w:t>
            </w:r>
          </w:p>
          <w:p w:rsidR="00CD22EF" w:rsidRPr="00F50667" w:rsidRDefault="00CD22EF" w:rsidP="00CD22EF">
            <w:pPr>
              <w:pStyle w:val="Bullet"/>
              <w:ind w:left="425"/>
              <w:rPr>
                <w:ins w:id="725" w:author="Peter" w:date="2013-05-08T09:19:00Z"/>
              </w:rPr>
            </w:pPr>
            <w:ins w:id="726" w:author="Peter" w:date="2013-05-08T09:19:00Z">
              <w:r w:rsidRPr="00F50667">
                <w:t xml:space="preserve">Ensure that the check box for the required Metadata </w:t>
              </w:r>
            </w:ins>
            <w:r w:rsidR="00BE105A">
              <w:t>G</w:t>
            </w:r>
            <w:ins w:id="727" w:author="Peter" w:date="2013-05-08T09:19:00Z">
              <w:r>
                <w:t>roup is ticked and scroll to that</w:t>
              </w:r>
              <w:r w:rsidRPr="00F50667">
                <w:t xml:space="preserve"> Metadata </w:t>
              </w:r>
            </w:ins>
            <w:r w:rsidR="00BE105A">
              <w:t>G</w:t>
            </w:r>
            <w:ins w:id="728" w:author="Peter" w:date="2013-05-08T09:19:00Z">
              <w:r w:rsidRPr="00F50667">
                <w:t>roup.</w:t>
              </w:r>
            </w:ins>
          </w:p>
          <w:p w:rsidR="00CD22EF" w:rsidRPr="00F50667" w:rsidRDefault="00CD22EF" w:rsidP="00CD22EF">
            <w:pPr>
              <w:pStyle w:val="Bullet"/>
              <w:ind w:left="425"/>
              <w:rPr>
                <w:ins w:id="729" w:author="Peter" w:date="2013-05-08T09:19:00Z"/>
              </w:rPr>
            </w:pPr>
            <w:ins w:id="730" w:author="Peter" w:date="2013-05-08T09:19:00Z">
              <w:r>
                <w:t>Click in the field and type in</w:t>
              </w:r>
              <w:r w:rsidRPr="00F50667">
                <w:t xml:space="preserve"> the required value. When the field contains a valid value the </w:t>
              </w:r>
            </w:ins>
            <w:r w:rsidR="00A44F61" w:rsidRPr="00A44F61">
              <w:rPr>
                <w:rStyle w:val="ActionButton"/>
              </w:rPr>
              <w:t> </w:t>
            </w:r>
            <w:ins w:id="731" w:author="Peter" w:date="2013-05-08T09:19:00Z">
              <w:r w:rsidRPr="00BE3829">
                <w:rPr>
                  <w:rStyle w:val="ActionButton"/>
                </w:rPr>
                <w:t>Update</w:t>
              </w:r>
            </w:ins>
            <w:r w:rsidR="00A44F61">
              <w:rPr>
                <w:rStyle w:val="ActionButton"/>
              </w:rPr>
              <w:t> </w:t>
            </w:r>
            <w:ins w:id="732" w:author="Peter" w:date="2013-05-08T09:19:00Z">
              <w:r w:rsidRPr="00F50667">
                <w:t xml:space="preserve"> button will become valid.</w:t>
              </w:r>
            </w:ins>
          </w:p>
          <w:p w:rsidR="00CD22EF" w:rsidRPr="00CD22EF" w:rsidRDefault="00CD22EF" w:rsidP="00CD22EF">
            <w:pPr>
              <w:pStyle w:val="Bullet"/>
              <w:ind w:left="425"/>
              <w:rPr>
                <w:ins w:id="733" w:author="Peter" w:date="2013-05-08T09:19:00Z"/>
                <w:rStyle w:val="Strong"/>
                <w:b w:val="0"/>
                <w:bCs w:val="0"/>
              </w:rPr>
            </w:pPr>
            <w:ins w:id="734" w:author="Peter" w:date="2013-05-08T09:19:00Z">
              <w:r w:rsidRPr="00F50667">
                <w:t xml:space="preserve">Click on the </w:t>
              </w:r>
            </w:ins>
            <w:r w:rsidR="00A44F61" w:rsidRPr="00A44F61">
              <w:rPr>
                <w:rStyle w:val="ActionButton"/>
              </w:rPr>
              <w:t> </w:t>
            </w:r>
            <w:ins w:id="735" w:author="Peter" w:date="2013-05-08T09:19:00Z">
              <w:r w:rsidRPr="00BE3829">
                <w:rPr>
                  <w:rStyle w:val="ActionButton"/>
                </w:rPr>
                <w:t>Update</w:t>
              </w:r>
            </w:ins>
            <w:r w:rsidR="00A44F61">
              <w:rPr>
                <w:rStyle w:val="ActionButton"/>
              </w:rPr>
              <w:t> </w:t>
            </w:r>
            <w:ins w:id="736" w:author="Peter" w:date="2013-05-08T09:19:00Z">
              <w:r w:rsidRPr="00F50667">
                <w:t xml:space="preserve"> button to write the </w:t>
              </w:r>
              <w:r>
                <w:t>modified value</w:t>
              </w:r>
              <w:r w:rsidRPr="00F50667">
                <w:t xml:space="preserve"> back to the database.</w:t>
              </w:r>
              <w:r>
                <w:t xml:space="preserve"> If the Metadata is shared by more than one Spectrum, the dialog in </w:t>
              </w:r>
              <w:r w:rsidR="00AE2F37">
                <w:fldChar w:fldCharType="begin"/>
              </w:r>
              <w:r>
                <w:instrText xml:space="preserve"> REF _Ref354068263 \h </w:instrText>
              </w:r>
            </w:ins>
            <w:r w:rsidR="00666C33">
              <w:instrText xml:space="preserve"> \* MERGEFORMAT </w:instrText>
            </w:r>
            <w:ins w:id="737" w:author="Peter" w:date="2013-05-08T09:19:00Z">
              <w:r w:rsidR="00AE2F37">
                <w:fldChar w:fldCharType="separate"/>
              </w:r>
            </w:ins>
            <w:r w:rsidR="00A92DD8" w:rsidRPr="00084655">
              <w:t xml:space="preserve">Figure </w:t>
            </w:r>
            <w:r w:rsidR="00A92DD8">
              <w:rPr>
                <w:noProof/>
              </w:rPr>
              <w:t>40</w:t>
            </w:r>
            <w:r w:rsidR="00A92DD8" w:rsidRPr="00084655">
              <w:t xml:space="preserve">: </w:t>
            </w:r>
            <w:ins w:id="738" w:author="Peter" w:date="2013-05-08T09:19:00Z">
              <w:r w:rsidR="00AE2F37">
                <w:fldChar w:fldCharType="end"/>
              </w:r>
              <w:r>
                <w:t xml:space="preserve"> will be displayed. Select your desired action and click </w:t>
              </w:r>
            </w:ins>
            <w:r w:rsidR="00A44F61" w:rsidRPr="00A44F61">
              <w:rPr>
                <w:rStyle w:val="ActionButton"/>
              </w:rPr>
              <w:t> </w:t>
            </w:r>
            <w:ins w:id="739" w:author="Peter" w:date="2013-05-08T09:19:00Z">
              <w:r w:rsidRPr="00BE3829">
                <w:rPr>
                  <w:rStyle w:val="ActionButton"/>
                </w:rPr>
                <w:t>OK</w:t>
              </w:r>
            </w:ins>
            <w:r w:rsidR="00A44F61">
              <w:rPr>
                <w:rStyle w:val="ActionButton"/>
              </w:rPr>
              <w:t> </w:t>
            </w:r>
            <w:ins w:id="740" w:author="Peter" w:date="2013-05-08T09:19:00Z">
              <w:r>
                <w:t>.</w:t>
              </w:r>
            </w:ins>
          </w:p>
        </w:tc>
      </w:tr>
    </w:tbl>
    <w:p w:rsidR="005A0497" w:rsidRPr="00561482" w:rsidRDefault="005A0497" w:rsidP="00561482">
      <w:pPr>
        <w:pStyle w:val="ProcessHeading"/>
        <w:rPr>
          <w:del w:id="741" w:author="Peter" w:date="2013-05-08T09:19:00Z"/>
        </w:rPr>
      </w:pPr>
      <w:del w:id="742" w:author="Peter" w:date="2013-05-08T09:19:00Z">
        <w:r w:rsidRPr="00561482">
          <w:delText>Ensure the value to be modified is displayed. Navigate to the correct Spectrum, ensure that the check box for the required Metadata group is ticked and scroll to the Metadata group.</w:delText>
        </w:r>
      </w:del>
    </w:p>
    <w:p w:rsidR="005A0497" w:rsidRPr="00561482" w:rsidRDefault="00AE7011" w:rsidP="00561482">
      <w:pPr>
        <w:pStyle w:val="ProcessHeading"/>
        <w:rPr>
          <w:del w:id="743" w:author="Peter" w:date="2013-05-08T09:19:00Z"/>
        </w:rPr>
      </w:pPr>
      <w:del w:id="744" w:author="Peter" w:date="2013-05-08T09:19:00Z">
        <w:r w:rsidRPr="00561482">
          <w:delText>Click in the field and edit it</w:delText>
        </w:r>
        <w:r w:rsidR="005A0497" w:rsidRPr="00561482">
          <w:delText xml:space="preserve"> so that it contains the required value. When the field contains a valid value the Update button will be</w:delText>
        </w:r>
        <w:r w:rsidR="00F50667" w:rsidRPr="00561482">
          <w:delText>come valid.</w:delText>
        </w:r>
      </w:del>
    </w:p>
    <w:p w:rsidR="005A0497" w:rsidRPr="00561482" w:rsidRDefault="00F50667" w:rsidP="00561482">
      <w:pPr>
        <w:pStyle w:val="ProcessHeading"/>
        <w:rPr>
          <w:del w:id="745" w:author="Peter" w:date="2013-05-08T09:19:00Z"/>
        </w:rPr>
      </w:pPr>
      <w:del w:id="746" w:author="Peter" w:date="2013-05-08T09:19:00Z">
        <w:r w:rsidRPr="00561482">
          <w:delText>Click on the Update button to write the change back to the database.</w:delText>
        </w:r>
        <w:r w:rsidR="00BE3829" w:rsidRPr="00561482">
          <w:delText xml:space="preserve"> If the Metadata is shared by more than one Spectrum, the dialog in </w:delText>
        </w:r>
        <w:r w:rsidR="00AE2F37" w:rsidRPr="00561482">
          <w:fldChar w:fldCharType="begin"/>
        </w:r>
        <w:r w:rsidR="00A30B2D" w:rsidRPr="00561482">
          <w:delInstrText xml:space="preserve"> REF _Ref354068263 \h </w:delInstrText>
        </w:r>
      </w:del>
      <w:r w:rsidR="00561482">
        <w:instrText xml:space="preserve"> \* MERGEFORMAT </w:instrText>
      </w:r>
      <w:del w:id="747" w:author="Peter" w:date="2013-05-08T09:19:00Z">
        <w:r w:rsidR="00AE2F37" w:rsidRPr="00561482">
          <w:fldChar w:fldCharType="separate"/>
        </w:r>
        <w:r w:rsidR="00C20C86" w:rsidRPr="00561482">
          <w:delText xml:space="preserve">Figure 29: </w:delText>
        </w:r>
        <w:r w:rsidR="00AE2F37" w:rsidRPr="00561482">
          <w:fldChar w:fldCharType="end"/>
        </w:r>
        <w:r w:rsidR="00BE3829" w:rsidRPr="00561482">
          <w:delText xml:space="preserve"> will be displayed. Select your desired action and click OK.</w:delText>
        </w:r>
      </w:del>
    </w:p>
    <w:p w:rsidR="00F50667" w:rsidRPr="00561482" w:rsidRDefault="00A44F61" w:rsidP="00561482">
      <w:pPr>
        <w:pStyle w:val="ProcessHeading"/>
      </w:pPr>
      <w:r w:rsidRPr="00561482">
        <w:t>To delete a Metadata value...</w:t>
      </w:r>
    </w:p>
    <w:tbl>
      <w:tblPr>
        <w:tblStyle w:val="Instructions"/>
        <w:tblW w:w="0" w:type="auto"/>
        <w:tblLook w:val="04A0"/>
      </w:tblPr>
      <w:tblGrid>
        <w:gridCol w:w="8862"/>
      </w:tblGrid>
      <w:tr w:rsidR="00CD22EF" w:rsidTr="00666C33">
        <w:trPr>
          <w:cnfStyle w:val="100000000000"/>
          <w:ins w:id="748" w:author="Peter" w:date="2013-05-08T09:19:00Z"/>
        </w:trPr>
        <w:tc>
          <w:tcPr>
            <w:cnfStyle w:val="000000000100"/>
            <w:tcW w:w="9571" w:type="dxa"/>
          </w:tcPr>
          <w:p w:rsidR="00BE105A" w:rsidRDefault="00BE105A" w:rsidP="00BE105A">
            <w:pPr>
              <w:pStyle w:val="Bullet"/>
              <w:ind w:left="425"/>
            </w:pPr>
            <w:r>
              <w:t>Display the Metadata Attribute values for the required Spectrum as described in the previous sub-section.</w:t>
            </w:r>
          </w:p>
          <w:p w:rsidR="00BE105A" w:rsidRPr="00F50667" w:rsidRDefault="00BE105A" w:rsidP="00BE105A">
            <w:pPr>
              <w:pStyle w:val="Bullet"/>
              <w:ind w:left="425"/>
              <w:rPr>
                <w:ins w:id="749" w:author="Peter" w:date="2013-05-08T09:19:00Z"/>
              </w:rPr>
            </w:pPr>
            <w:ins w:id="750" w:author="Peter" w:date="2013-05-08T09:19:00Z">
              <w:r w:rsidRPr="00F50667">
                <w:t xml:space="preserve">Ensure that the check box for the required Metadata </w:t>
              </w:r>
            </w:ins>
            <w:r>
              <w:t>G</w:t>
            </w:r>
            <w:ins w:id="751" w:author="Peter" w:date="2013-05-08T09:19:00Z">
              <w:r>
                <w:t>roup is ticked and scroll to that</w:t>
              </w:r>
              <w:r w:rsidRPr="00F50667">
                <w:t xml:space="preserve"> Metadata </w:t>
              </w:r>
            </w:ins>
            <w:r>
              <w:t>G</w:t>
            </w:r>
            <w:ins w:id="752" w:author="Peter" w:date="2013-05-08T09:19:00Z">
              <w:r w:rsidRPr="00F50667">
                <w:t>roup.</w:t>
              </w:r>
            </w:ins>
          </w:p>
          <w:p w:rsidR="00CD22EF" w:rsidRDefault="00CD22EF" w:rsidP="00CD22EF">
            <w:pPr>
              <w:pStyle w:val="Bullet"/>
              <w:ind w:left="425"/>
              <w:rPr>
                <w:ins w:id="753" w:author="Peter" w:date="2013-05-08T09:19:00Z"/>
              </w:rPr>
            </w:pPr>
            <w:ins w:id="754" w:author="Peter" w:date="2013-05-08T09:19:00Z">
              <w:r>
                <w:t>Right c</w:t>
              </w:r>
              <w:r w:rsidRPr="00F50667">
                <w:t xml:space="preserve">lick </w:t>
              </w:r>
              <w:r>
                <w:t xml:space="preserve">on the name of the field you wish to delete. A </w:t>
              </w:r>
            </w:ins>
            <w:r w:rsidR="00A44F61" w:rsidRPr="00A44F61">
              <w:rPr>
                <w:rStyle w:val="ActionButton"/>
              </w:rPr>
              <w:t> </w:t>
            </w:r>
            <w:ins w:id="755" w:author="Peter" w:date="2013-05-08T09:19:00Z">
              <w:r w:rsidRPr="00BE3829">
                <w:rPr>
                  <w:rStyle w:val="ActionButton"/>
                </w:rPr>
                <w:t>Delete</w:t>
              </w:r>
            </w:ins>
            <w:r w:rsidR="00A44F61">
              <w:rPr>
                <w:rStyle w:val="ActionButton"/>
              </w:rPr>
              <w:t> </w:t>
            </w:r>
            <w:ins w:id="756" w:author="Peter" w:date="2013-05-08T09:19:00Z">
              <w:r>
                <w:t xml:space="preserve"> button will appear.</w:t>
              </w:r>
            </w:ins>
          </w:p>
          <w:p w:rsidR="00CD22EF" w:rsidRPr="00F50667" w:rsidRDefault="00CD22EF" w:rsidP="00CD22EF">
            <w:pPr>
              <w:pStyle w:val="Bullet"/>
              <w:ind w:left="425"/>
              <w:rPr>
                <w:ins w:id="757" w:author="Peter" w:date="2013-05-08T09:19:00Z"/>
              </w:rPr>
            </w:pPr>
            <w:ins w:id="758" w:author="Peter" w:date="2013-05-08T09:19:00Z">
              <w:r>
                <w:t xml:space="preserve">Click on this </w:t>
              </w:r>
            </w:ins>
            <w:r w:rsidR="00A44F61" w:rsidRPr="00A44F61">
              <w:rPr>
                <w:rStyle w:val="ActionButton"/>
              </w:rPr>
              <w:t> </w:t>
            </w:r>
            <w:ins w:id="759" w:author="Peter" w:date="2013-05-08T09:19:00Z">
              <w:r w:rsidR="00A44F61" w:rsidRPr="00BE3829">
                <w:rPr>
                  <w:rStyle w:val="ActionButton"/>
                </w:rPr>
                <w:t>Delete</w:t>
              </w:r>
            </w:ins>
            <w:r w:rsidR="00A44F61">
              <w:rPr>
                <w:rStyle w:val="ActionButton"/>
              </w:rPr>
              <w:t> </w:t>
            </w:r>
            <w:r w:rsidR="00A44F61">
              <w:t xml:space="preserve"> </w:t>
            </w:r>
            <w:ins w:id="760" w:author="Peter" w:date="2013-05-08T09:19:00Z">
              <w:r>
                <w:t xml:space="preserve">button. The Metadata field will disappear from the display and </w:t>
              </w:r>
              <w:r w:rsidRPr="00F50667">
                <w:t xml:space="preserve">the </w:t>
              </w:r>
            </w:ins>
            <w:r w:rsidR="00A44F61" w:rsidRPr="00A44F61">
              <w:rPr>
                <w:rStyle w:val="ActionButton"/>
              </w:rPr>
              <w:t> </w:t>
            </w:r>
            <w:ins w:id="761" w:author="Peter" w:date="2013-05-08T09:19:00Z">
              <w:r w:rsidRPr="00BE3829">
                <w:rPr>
                  <w:rStyle w:val="ActionButton"/>
                </w:rPr>
                <w:t>Update</w:t>
              </w:r>
            </w:ins>
            <w:r w:rsidR="00A44F61">
              <w:rPr>
                <w:rStyle w:val="ActionButton"/>
              </w:rPr>
              <w:t> </w:t>
            </w:r>
            <w:ins w:id="762" w:author="Peter" w:date="2013-05-08T09:19:00Z">
              <w:r w:rsidRPr="00F50667">
                <w:t xml:space="preserve"> button will become </w:t>
              </w:r>
            </w:ins>
            <w:r w:rsidR="00BE105A">
              <w:t>active</w:t>
            </w:r>
            <w:ins w:id="763" w:author="Peter" w:date="2013-05-08T09:19:00Z">
              <w:r w:rsidRPr="00F50667">
                <w:t>.</w:t>
              </w:r>
            </w:ins>
          </w:p>
          <w:p w:rsidR="00CD22EF" w:rsidRDefault="00CD22EF" w:rsidP="00CD22EF">
            <w:pPr>
              <w:pStyle w:val="Bullet"/>
              <w:ind w:left="425"/>
              <w:rPr>
                <w:ins w:id="764" w:author="Peter" w:date="2013-05-08T09:19:00Z"/>
              </w:rPr>
            </w:pPr>
            <w:ins w:id="765" w:author="Peter" w:date="2013-05-08T09:19:00Z">
              <w:r w:rsidRPr="00F50667">
                <w:t xml:space="preserve">Click on the </w:t>
              </w:r>
            </w:ins>
            <w:r w:rsidR="00A44F61" w:rsidRPr="00A44F61">
              <w:rPr>
                <w:rStyle w:val="ActionButton"/>
              </w:rPr>
              <w:t> </w:t>
            </w:r>
            <w:ins w:id="766" w:author="Peter" w:date="2013-05-08T09:19:00Z">
              <w:r w:rsidR="00A44F61" w:rsidRPr="00BE3829">
                <w:rPr>
                  <w:rStyle w:val="ActionButton"/>
                </w:rPr>
                <w:t>Update</w:t>
              </w:r>
            </w:ins>
            <w:r w:rsidR="00A44F61">
              <w:rPr>
                <w:rStyle w:val="ActionButton"/>
              </w:rPr>
              <w:t> </w:t>
            </w:r>
            <w:r w:rsidR="00A44F61" w:rsidRPr="00F50667">
              <w:t xml:space="preserve"> </w:t>
            </w:r>
            <w:ins w:id="767" w:author="Peter" w:date="2013-05-08T09:19:00Z">
              <w:r w:rsidRPr="00F50667">
                <w:t>button to write the change back to the database.</w:t>
              </w:r>
              <w:r>
                <w:t xml:space="preserve"> If the Metadata is shared by other Spectra, the dialog in </w:t>
              </w:r>
              <w:r w:rsidR="00AE2F37">
                <w:fldChar w:fldCharType="begin"/>
              </w:r>
              <w:r>
                <w:instrText xml:space="preserve"> REF _Ref354068263 \h </w:instrText>
              </w:r>
            </w:ins>
            <w:r w:rsidR="00666C33">
              <w:instrText xml:space="preserve"> \* MERGEFORMAT </w:instrText>
            </w:r>
            <w:ins w:id="768" w:author="Peter" w:date="2013-05-08T09:19:00Z">
              <w:r w:rsidR="00AE2F37">
                <w:fldChar w:fldCharType="separate"/>
              </w:r>
            </w:ins>
            <w:r w:rsidR="00A92DD8" w:rsidRPr="00084655">
              <w:t xml:space="preserve">Figure </w:t>
            </w:r>
            <w:r w:rsidR="00A92DD8">
              <w:rPr>
                <w:noProof/>
              </w:rPr>
              <w:t>40</w:t>
            </w:r>
            <w:r w:rsidR="00A92DD8" w:rsidRPr="00084655">
              <w:t xml:space="preserve">: </w:t>
            </w:r>
            <w:ins w:id="769" w:author="Peter" w:date="2013-05-08T09:19:00Z">
              <w:r w:rsidR="00AE2F37">
                <w:fldChar w:fldCharType="end"/>
              </w:r>
              <w:r>
                <w:t xml:space="preserve"> will be displayed. Select your desired action and click </w:t>
              </w:r>
            </w:ins>
            <w:r w:rsidR="00A44F61" w:rsidRPr="00A44F61">
              <w:rPr>
                <w:rStyle w:val="ActionButton"/>
              </w:rPr>
              <w:t> </w:t>
            </w:r>
            <w:ins w:id="770" w:author="Peter" w:date="2013-05-08T09:19:00Z">
              <w:r w:rsidRPr="00BE3829">
                <w:rPr>
                  <w:rStyle w:val="ActionButton"/>
                </w:rPr>
                <w:t>OK</w:t>
              </w:r>
            </w:ins>
            <w:r w:rsidR="00A44F61">
              <w:rPr>
                <w:rStyle w:val="ActionButton"/>
              </w:rPr>
              <w:t> </w:t>
            </w:r>
            <w:ins w:id="771" w:author="Peter" w:date="2013-05-08T09:19:00Z">
              <w:r>
                <w:t>.</w:t>
              </w:r>
            </w:ins>
          </w:p>
        </w:tc>
      </w:tr>
    </w:tbl>
    <w:p w:rsidR="00BE3829" w:rsidRPr="00561482" w:rsidRDefault="00BE3829" w:rsidP="00561482">
      <w:pPr>
        <w:pStyle w:val="ProcessHeading"/>
        <w:rPr>
          <w:del w:id="772" w:author="Peter" w:date="2013-05-08T09:19:00Z"/>
        </w:rPr>
      </w:pPr>
      <w:del w:id="773" w:author="Peter" w:date="2013-05-08T09:19:00Z">
        <w:r w:rsidRPr="00561482">
          <w:delText>Ensure the value to be deleted is displayed. Navigate to the correct Spectrum, ensure that the check box for the required Metadata group is ticked and scroll to the Metadata group.</w:delText>
        </w:r>
      </w:del>
    </w:p>
    <w:p w:rsidR="00BE3829" w:rsidRPr="00561482" w:rsidRDefault="00BE3829" w:rsidP="00561482">
      <w:pPr>
        <w:pStyle w:val="ProcessHeading"/>
        <w:rPr>
          <w:del w:id="774" w:author="Peter" w:date="2013-05-08T09:19:00Z"/>
        </w:rPr>
      </w:pPr>
      <w:del w:id="775" w:author="Peter" w:date="2013-05-08T09:19:00Z">
        <w:r w:rsidRPr="00561482">
          <w:delText>Right click on the name of the field you wish to delete. A Delete button will appear.</w:delText>
        </w:r>
      </w:del>
    </w:p>
    <w:p w:rsidR="00BE3829" w:rsidRPr="00561482" w:rsidRDefault="00BE3829" w:rsidP="00561482">
      <w:pPr>
        <w:pStyle w:val="ProcessHeading"/>
        <w:rPr>
          <w:del w:id="776" w:author="Peter" w:date="2013-05-08T09:19:00Z"/>
        </w:rPr>
      </w:pPr>
      <w:del w:id="777" w:author="Peter" w:date="2013-05-08T09:19:00Z">
        <w:r w:rsidRPr="00561482">
          <w:delText>Click on this Delete button. The Metadata field will disappear from the display and the Update button will become valid.</w:delText>
        </w:r>
      </w:del>
    </w:p>
    <w:p w:rsidR="00BE3829" w:rsidRPr="00561482" w:rsidRDefault="00BE3829" w:rsidP="00561482">
      <w:pPr>
        <w:pStyle w:val="ProcessHeading"/>
        <w:rPr>
          <w:del w:id="778" w:author="Peter" w:date="2013-05-08T09:19:00Z"/>
        </w:rPr>
      </w:pPr>
      <w:del w:id="779" w:author="Peter" w:date="2013-05-08T09:19:00Z">
        <w:r w:rsidRPr="00561482">
          <w:delText xml:space="preserve">Click on the Update button to write the change back to the database. If the Metadata is shared by </w:delText>
        </w:r>
        <w:r w:rsidR="008D475E" w:rsidRPr="00561482">
          <w:delText>other Spectra</w:delText>
        </w:r>
        <w:r w:rsidRPr="00561482">
          <w:delText xml:space="preserve">, the dialog in </w:delText>
        </w:r>
        <w:r w:rsidR="00AE2F37" w:rsidRPr="00561482">
          <w:fldChar w:fldCharType="begin"/>
        </w:r>
        <w:r w:rsidR="00A30B2D" w:rsidRPr="00561482">
          <w:delInstrText xml:space="preserve"> REF _Ref354068263 \h </w:delInstrText>
        </w:r>
      </w:del>
      <w:r w:rsidR="00561482">
        <w:instrText xml:space="preserve"> \* MERGEFORMAT </w:instrText>
      </w:r>
      <w:del w:id="780" w:author="Peter" w:date="2013-05-08T09:19:00Z">
        <w:r w:rsidR="00AE2F37" w:rsidRPr="00561482">
          <w:fldChar w:fldCharType="separate"/>
        </w:r>
        <w:r w:rsidR="00C20C86" w:rsidRPr="00561482">
          <w:delText xml:space="preserve">Figure 29: </w:delText>
        </w:r>
        <w:r w:rsidR="00AE2F37" w:rsidRPr="00561482">
          <w:fldChar w:fldCharType="end"/>
        </w:r>
        <w:r w:rsidRPr="00561482">
          <w:delText xml:space="preserve"> will be displayed. Select your desired action and click OK.</w:delText>
        </w:r>
      </w:del>
    </w:p>
    <w:p w:rsidR="00BE3829" w:rsidRPr="00561482" w:rsidRDefault="00AE2F37" w:rsidP="00561482">
      <w:pPr>
        <w:pStyle w:val="ProcessHeading"/>
      </w:pPr>
      <w:r w:rsidRPr="00AE2F37">
        <w:rPr>
          <w:rPrChange w:id="781" w:author="Peter" w:date="2013-05-08T09:19:00Z">
            <w:rPr>
              <w:i w:val="0"/>
              <w:color w:val="FF0000"/>
            </w:rPr>
          </w:rPrChange>
        </w:rPr>
        <w:t>To add a new Metadata value</w:t>
      </w:r>
      <w:r w:rsidR="002415EF" w:rsidRPr="00561482">
        <w:t>...</w:t>
      </w:r>
    </w:p>
    <w:tbl>
      <w:tblPr>
        <w:tblStyle w:val="Instructions"/>
        <w:tblW w:w="0" w:type="auto"/>
        <w:tblLook w:val="04A0"/>
      </w:tblPr>
      <w:tblGrid>
        <w:gridCol w:w="8862"/>
      </w:tblGrid>
      <w:tr w:rsidR="00666C33" w:rsidTr="00666C33">
        <w:trPr>
          <w:cnfStyle w:val="100000000000"/>
        </w:trPr>
        <w:tc>
          <w:tcPr>
            <w:cnfStyle w:val="000000000100"/>
            <w:tcW w:w="9571" w:type="dxa"/>
          </w:tcPr>
          <w:p w:rsidR="00BE105A" w:rsidRDefault="00BE105A" w:rsidP="00BE105A">
            <w:pPr>
              <w:pStyle w:val="Bullet"/>
              <w:ind w:left="425"/>
            </w:pPr>
            <w:r>
              <w:t>Display the Metadata Attribute values for the required Spectrum as described in the previous sub-section.</w:t>
            </w:r>
          </w:p>
          <w:p w:rsidR="00BE105A" w:rsidRPr="00F50667" w:rsidRDefault="00BE105A" w:rsidP="00BE105A">
            <w:pPr>
              <w:pStyle w:val="Bullet"/>
              <w:ind w:left="425"/>
              <w:rPr>
                <w:ins w:id="782" w:author="Peter" w:date="2013-05-08T09:19:00Z"/>
              </w:rPr>
            </w:pPr>
            <w:ins w:id="783" w:author="Peter" w:date="2013-05-08T09:19:00Z">
              <w:r w:rsidRPr="00F50667">
                <w:t xml:space="preserve">Ensure that the check box for the required Metadata </w:t>
              </w:r>
            </w:ins>
            <w:r>
              <w:t>G</w:t>
            </w:r>
            <w:ins w:id="784" w:author="Peter" w:date="2013-05-08T09:19:00Z">
              <w:r>
                <w:t>roup is ticked and scroll to that</w:t>
              </w:r>
              <w:r w:rsidRPr="00F50667">
                <w:t xml:space="preserve"> Metadata </w:t>
              </w:r>
            </w:ins>
            <w:r>
              <w:t>G</w:t>
            </w:r>
            <w:ins w:id="785" w:author="Peter" w:date="2013-05-08T09:19:00Z">
              <w:r w:rsidRPr="00F50667">
                <w:t>roup.</w:t>
              </w:r>
            </w:ins>
          </w:p>
          <w:p w:rsidR="00666C33" w:rsidRDefault="00666C33" w:rsidP="00666C33">
            <w:pPr>
              <w:pStyle w:val="Bullet"/>
              <w:ind w:left="425"/>
            </w:pPr>
            <w:r>
              <w:t xml:space="preserve">Right click </w:t>
            </w:r>
            <w:r w:rsidR="002415EF">
              <w:t>on any blank space with</w:t>
            </w:r>
            <w:r>
              <w:t xml:space="preserve">in the Metadata Group’s display box. A menu of Metadata items that can be added for that </w:t>
            </w:r>
            <w:r w:rsidR="004C3526">
              <w:t>Group</w:t>
            </w:r>
            <w:r>
              <w:t xml:space="preserve"> will be displayed.</w:t>
            </w:r>
          </w:p>
          <w:p w:rsidR="00666C33" w:rsidRDefault="00666C33" w:rsidP="00666C33">
            <w:pPr>
              <w:pStyle w:val="Bullet"/>
              <w:ind w:left="425"/>
            </w:pPr>
            <w:r>
              <w:t>Click on the menu entry for the Metadata item you wish to add. A data entry field for the Metadata entry will be displayed.</w:t>
            </w:r>
          </w:p>
          <w:p w:rsidR="00666C33" w:rsidRDefault="00666C33" w:rsidP="00666C33">
            <w:pPr>
              <w:pStyle w:val="Bullet"/>
              <w:ind w:left="425"/>
            </w:pPr>
            <w:ins w:id="786" w:author="Peter" w:date="2013-05-08T09:19:00Z">
              <w:r>
                <w:t>Enter</w:t>
              </w:r>
            </w:ins>
            <w:del w:id="787" w:author="Peter" w:date="2013-05-08T09:19:00Z">
              <w:r>
                <w:delText>Entry</w:delText>
              </w:r>
            </w:del>
            <w:r>
              <w:t xml:space="preserve"> the value you require for this Metadata field.</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Pr="00BE3829">
              <w:rPr>
                <w:rStyle w:val="ActionButton"/>
              </w:rPr>
              <w:t>Update</w:t>
            </w:r>
            <w:r w:rsidR="002415EF">
              <w:rPr>
                <w:rStyle w:val="ActionButton"/>
              </w:rPr>
              <w:t> </w:t>
            </w:r>
            <w:r>
              <w:t xml:space="preserve"> button to write this change back to the database.</w:t>
            </w:r>
          </w:p>
        </w:tc>
      </w:tr>
    </w:tbl>
    <w:p w:rsidR="008D475E" w:rsidRPr="00F50667" w:rsidRDefault="008D475E" w:rsidP="007D43F6">
      <w:pPr>
        <w:pStyle w:val="Heading4"/>
        <w:rPr>
          <w:del w:id="788" w:author="Peter" w:date="2013-05-08T09:19:00Z"/>
        </w:rPr>
      </w:pPr>
      <w:del w:id="789" w:author="Peter" w:date="2013-05-08T09:19:00Z">
        <w:r>
          <w:delText>Note</w:delText>
        </w:r>
        <w:r>
          <w:tab/>
          <w:delText xml:space="preserve">Specchio allows changing of most Metadata fields, but for some fields it does not make sense. It could often be confusing and should not be done, except in unusual circumstances. For example, changing the </w:delText>
        </w:r>
        <w:r w:rsidRPr="008D475E">
          <w:rPr>
            <w:rStyle w:val="GUIWord"/>
          </w:rPr>
          <w:delText>File Name</w:delText>
        </w:r>
        <w:r>
          <w:delText xml:space="preserve"> or </w:delText>
        </w:r>
        <w:r w:rsidRPr="008D475E">
          <w:rPr>
            <w:rStyle w:val="GUIWord"/>
          </w:rPr>
          <w:delText>File Format</w:delText>
        </w:r>
        <w:r>
          <w:delText xml:space="preserve"> for a Spectrum does not make sense.</w:delText>
        </w:r>
      </w:del>
      <w:moveFromRangeStart w:id="790" w:author="Peter" w:date="2013-05-08T09:19:00Z" w:name="move355768088"/>
      <w:moveFrom w:id="791" w:author="Peter" w:date="2013-05-08T09:19:00Z">
        <w:r>
          <w:t xml:space="preserve"> Changing the </w:t>
        </w:r>
        <w:r w:rsidRPr="008D475E">
          <w:rPr>
            <w:rStyle w:val="GUIWord"/>
          </w:rPr>
          <w:t>Spectrum Number</w:t>
        </w:r>
        <w:r>
          <w:t xml:space="preserve"> is also rarely meaningful and could often be confusing. Changing the automatically set </w:t>
        </w:r>
        <w:r w:rsidRPr="008D475E">
          <w:rPr>
            <w:rStyle w:val="GUIWord"/>
          </w:rPr>
          <w:t>Acquisition Time</w:t>
        </w:r>
        <w:r>
          <w:t xml:space="preserve"> and </w:t>
        </w:r>
        <w:r w:rsidRPr="008D475E">
          <w:rPr>
            <w:rStyle w:val="GUIWord"/>
          </w:rPr>
          <w:t>Loading Time</w:t>
        </w:r>
        <w:r>
          <w:t xml:space="preserve"> values will generally </w:t>
        </w:r>
        <w:r w:rsidR="00B1220E">
          <w:t>be confusing.</w:t>
        </w:r>
      </w:moveFrom>
      <w:moveFromRangeEnd w:id="790"/>
      <w:del w:id="792" w:author="Peter" w:date="2013-05-08T09:19:00Z">
        <w:r>
          <w:delText xml:space="preserve"> </w:delText>
        </w:r>
      </w:del>
    </w:p>
    <w:p w:rsidR="00BE3829" w:rsidRDefault="0007175F" w:rsidP="007D43F6">
      <w:pPr>
        <w:pStyle w:val="Heading4"/>
      </w:pPr>
      <w:r>
        <w:t xml:space="preserve">Editing Metadata for </w:t>
      </w:r>
      <w:r w:rsidR="00B1220E">
        <w:t>All</w:t>
      </w:r>
      <w:r>
        <w:t xml:space="preserve"> Spectra</w:t>
      </w:r>
      <w:r w:rsidR="00B1220E">
        <w:t xml:space="preserve"> in a Sub-tree of the Campaign tree</w:t>
      </w:r>
    </w:p>
    <w:p w:rsidR="0007175F" w:rsidRDefault="00F52044" w:rsidP="0007175F">
      <w:pPr>
        <w:pStyle w:val="Body"/>
      </w:pPr>
      <w:r>
        <w:t>SPECCHIO</w:t>
      </w:r>
      <w:r w:rsidR="0007175F">
        <w:t xml:space="preserve"> allows for simultaneous updating of Metadata for multiple Spectra. This feature is typically used when multiple Spectra have just been uploaded and </w:t>
      </w:r>
      <w:r w:rsidR="00B1220E">
        <w:t>a selection of their Metadata items shares</w:t>
      </w:r>
      <w:r w:rsidR="0007175F">
        <w:t xml:space="preserve"> the same values. </w:t>
      </w:r>
      <w:r w:rsidR="0098598E">
        <w:t xml:space="preserve">This is a common scenario, as </w:t>
      </w:r>
      <w:r w:rsidR="007F4F37">
        <w:t>Metadata</w:t>
      </w:r>
      <w:r w:rsidR="0098598E">
        <w:t xml:space="preserve"> of </w:t>
      </w:r>
      <w:r w:rsidR="007F4F37">
        <w:t>Spectr</w:t>
      </w:r>
      <w:r w:rsidR="0098598E">
        <w:t>a are often highly redundant, especially when multiple measurements of the same object were acquired.</w:t>
      </w:r>
    </w:p>
    <w:p w:rsidR="0007175F" w:rsidRDefault="0007175F" w:rsidP="0007175F">
      <w:pPr>
        <w:pStyle w:val="Body"/>
      </w:pPr>
      <w:r>
        <w:t xml:space="preserve">When </w:t>
      </w:r>
      <w:r w:rsidR="006E2B24">
        <w:t>multiple Spectra are selected (either by selecting a</w:t>
      </w:r>
      <w:r>
        <w:t xml:space="preserve"> node in the Campaign Tree </w:t>
      </w:r>
      <w:r w:rsidR="006E2B24">
        <w:t>or by selecting multiple Spectra individually)</w:t>
      </w:r>
      <w:r>
        <w:t xml:space="preserve">, the Metadata values that are common across all </w:t>
      </w:r>
      <w:r w:rsidR="006E2B24">
        <w:t xml:space="preserve">selected </w:t>
      </w:r>
      <w:r>
        <w:t xml:space="preserve">Spectra are displayed. </w:t>
      </w:r>
      <w:r w:rsidR="00E01B93">
        <w:t xml:space="preserve">For </w:t>
      </w:r>
      <w:r w:rsidR="006E2B24">
        <w:t>any</w:t>
      </w:r>
      <w:r w:rsidR="00E01B93">
        <w:t xml:space="preserve"> Metadata Attribute</w:t>
      </w:r>
      <w:r w:rsidR="006E2B24">
        <w:t xml:space="preserve"> for which even one Spectrum has a different value, or is missing that Attribute, </w:t>
      </w:r>
      <w:r w:rsidR="00E01B93">
        <w:t>the string</w:t>
      </w:r>
      <w:r>
        <w:t xml:space="preserve"> </w:t>
      </w:r>
      <w:r w:rsidR="00ED21BA" w:rsidRPr="00ED21BA">
        <w:rPr>
          <w:rStyle w:val="GUIWord"/>
        </w:rPr>
        <w:t>-- Multiple Values --</w:t>
      </w:r>
      <w:r>
        <w:t xml:space="preserve"> is displayed.</w:t>
      </w:r>
      <w:r w:rsidR="00E01B93">
        <w:t xml:space="preserve"> For Metadata Attributes which are selected from dropdown lists, the value </w:t>
      </w:r>
      <w:r w:rsidR="00E01B93" w:rsidRPr="00E01B93">
        <w:rPr>
          <w:rStyle w:val="GUIWord"/>
        </w:rPr>
        <w:t>Nil</w:t>
      </w:r>
      <w:r w:rsidR="00E01B93">
        <w:t xml:space="preserve"> is shown if the values are not the same for all Spectra.</w:t>
      </w:r>
    </w:p>
    <w:p w:rsidR="0007175F" w:rsidRPr="00561482" w:rsidRDefault="00AE2F37" w:rsidP="00561482">
      <w:pPr>
        <w:pStyle w:val="ProcessHeading"/>
      </w:pPr>
      <w:r w:rsidRPr="00AE2F37">
        <w:rPr>
          <w:rPrChange w:id="793" w:author="Peter" w:date="2013-05-08T09:19:00Z">
            <w:rPr>
              <w:i w:val="0"/>
              <w:color w:val="FF0000"/>
            </w:rPr>
          </w:rPrChange>
        </w:rPr>
        <w:t xml:space="preserve">To change </w:t>
      </w:r>
      <w:del w:id="794" w:author="Peter" w:date="2013-05-08T09:19:00Z">
        <w:r w:rsidR="00ED21BA" w:rsidRPr="00561482">
          <w:delText xml:space="preserve">all values </w:delText>
        </w:r>
        <w:r w:rsidR="0028286B" w:rsidRPr="00561482">
          <w:delText xml:space="preserve">for </w:delText>
        </w:r>
      </w:del>
      <w:r w:rsidRPr="00AE2F37">
        <w:rPr>
          <w:rPrChange w:id="795" w:author="Peter" w:date="2013-05-08T09:19:00Z">
            <w:rPr>
              <w:i w:val="0"/>
              <w:color w:val="FF0000"/>
            </w:rPr>
          </w:rPrChange>
        </w:rPr>
        <w:t>a specific Metadata it</w:t>
      </w:r>
      <w:r w:rsidR="002415EF" w:rsidRPr="00561482">
        <w:t>em for all Spectra under a node...</w:t>
      </w:r>
    </w:p>
    <w:p w:rsidR="003479CF" w:rsidRDefault="003479CF" w:rsidP="003479CF">
      <w:pPr>
        <w:pStyle w:val="Body"/>
      </w:pPr>
      <w:ins w:id="796" w:author="Peter" w:date="2013-05-08T09:19:00Z">
        <w:r w:rsidRPr="003479CF">
          <w:t>This method requires that</w:t>
        </w:r>
      </w:ins>
      <w:del w:id="797" w:author="Peter" w:date="2013-05-08T09:19:00Z">
        <w:r w:rsidR="00ED21BA" w:rsidRPr="00F50667">
          <w:delText>Ensure</w:delText>
        </w:r>
      </w:del>
      <w:r w:rsidR="00ED21BA" w:rsidRPr="00F50667">
        <w:t xml:space="preserve"> the </w:t>
      </w:r>
      <w:del w:id="798" w:author="Peter" w:date="2013-05-08T09:19:00Z">
        <w:r w:rsidR="00ED21BA">
          <w:delText xml:space="preserve">required </w:delText>
        </w:r>
      </w:del>
      <w:r w:rsidR="007F4F37">
        <w:t>Metadata Attribute</w:t>
      </w:r>
      <w:ins w:id="799" w:author="Peter" w:date="2013-05-08T09:19:00Z">
        <w:r w:rsidRPr="003479CF">
          <w:t xml:space="preserve"> has the same value</w:t>
        </w:r>
      </w:ins>
      <w:del w:id="800" w:author="Peter" w:date="2013-05-08T09:19:00Z">
        <w:r w:rsidR="00ED21BA">
          <w:delText>group</w:delText>
        </w:r>
      </w:del>
      <w:r w:rsidR="00ED21BA">
        <w:t xml:space="preserve"> for </w:t>
      </w:r>
      <w:ins w:id="801" w:author="Peter" w:date="2013-05-08T09:19:00Z">
        <w:r w:rsidRPr="003479CF">
          <w:t>all</w:t>
        </w:r>
      </w:ins>
      <w:del w:id="802" w:author="Peter" w:date="2013-05-08T09:19:00Z">
        <w:r w:rsidR="00ED21BA">
          <w:delText>the</w:delText>
        </w:r>
      </w:del>
      <w:r w:rsidR="00ED21BA">
        <w:t xml:space="preserve"> Spectra</w:t>
      </w:r>
      <w:ins w:id="803" w:author="Peter" w:date="2013-05-08T09:19:00Z">
        <w:r w:rsidRPr="003479CF">
          <w:t>. See</w:t>
        </w:r>
      </w:ins>
      <w:del w:id="804" w:author="Peter" w:date="2013-05-08T09:19:00Z">
        <w:r w:rsidR="00ED21BA">
          <w:delText xml:space="preserve"> under</w:delText>
        </w:r>
      </w:del>
      <w:r w:rsidR="00ED21BA">
        <w:t xml:space="preserve"> the </w:t>
      </w:r>
      <w:ins w:id="805" w:author="Peter" w:date="2013-05-08T09:19:00Z">
        <w:r w:rsidRPr="003479CF">
          <w:t xml:space="preserve">next procedure if that </w:t>
        </w:r>
      </w:ins>
      <w:del w:id="806" w:author="Peter" w:date="2013-05-08T09:19:00Z">
        <w:r w:rsidR="00ED21BA">
          <w:delText xml:space="preserve">require Campaign tree node </w:delText>
        </w:r>
      </w:del>
      <w:r w:rsidR="00ED21BA">
        <w:t xml:space="preserve">is </w:t>
      </w:r>
      <w:ins w:id="807" w:author="Peter" w:date="2013-05-08T09:19:00Z">
        <w:r w:rsidRPr="003479CF">
          <w:t>not the case.</w:t>
        </w:r>
      </w:ins>
    </w:p>
    <w:tbl>
      <w:tblPr>
        <w:tblStyle w:val="Instructions"/>
        <w:tblW w:w="0" w:type="auto"/>
        <w:tblLook w:val="04A0"/>
      </w:tblPr>
      <w:tblGrid>
        <w:gridCol w:w="8862"/>
      </w:tblGrid>
      <w:tr w:rsidR="00666C33" w:rsidTr="00CA4B6B">
        <w:trPr>
          <w:cnfStyle w:val="100000000000"/>
        </w:trPr>
        <w:tc>
          <w:tcPr>
            <w:cnfStyle w:val="000000000100"/>
            <w:tcW w:w="8862" w:type="dxa"/>
          </w:tcPr>
          <w:p w:rsidR="00666C33" w:rsidRDefault="00666C33" w:rsidP="00666C33">
            <w:pPr>
              <w:pStyle w:val="Bullet"/>
              <w:ind w:left="425"/>
              <w:rPr>
                <w:ins w:id="808" w:author="Peter" w:date="2013-05-08T09:19:00Z"/>
              </w:rPr>
            </w:pPr>
            <w:del w:id="809" w:author="Peter" w:date="2013-05-08T09:19:00Z">
              <w:r w:rsidRPr="00F50667">
                <w:delText xml:space="preserve">displayed. </w:delText>
              </w:r>
            </w:del>
            <w:r w:rsidRPr="00F50667">
              <w:t xml:space="preserve">Navigate to the correct </w:t>
            </w:r>
            <w:ins w:id="810" w:author="Peter" w:date="2013-05-08T09:19:00Z">
              <w:r>
                <w:t xml:space="preserve">Campaign hierarchy </w:t>
              </w:r>
            </w:ins>
            <w:r>
              <w:t xml:space="preserve">node and </w:t>
            </w:r>
            <w:ins w:id="811" w:author="Peter" w:date="2013-05-08T09:19:00Z">
              <w:r>
                <w:t xml:space="preserve">click on it to </w:t>
              </w:r>
            </w:ins>
            <w:r>
              <w:t>highlight it</w:t>
            </w:r>
            <w:ins w:id="812" w:author="Peter" w:date="2013-05-08T09:19:00Z">
              <w:r>
                <w:t>.</w:t>
              </w:r>
            </w:ins>
          </w:p>
          <w:p w:rsidR="00666C33" w:rsidRPr="00F50667" w:rsidRDefault="00666C33" w:rsidP="00666C33">
            <w:pPr>
              <w:pStyle w:val="Bullet"/>
              <w:ind w:left="425"/>
            </w:pPr>
            <w:ins w:id="813" w:author="Peter" w:date="2013-05-08T09:19:00Z">
              <w:r w:rsidRPr="00F50667">
                <w:t>Ensure</w:t>
              </w:r>
            </w:ins>
            <w:del w:id="814" w:author="Peter" w:date="2013-05-08T09:19:00Z">
              <w:r w:rsidRPr="00F50667">
                <w:delText>, ensure</w:delText>
              </w:r>
            </w:del>
            <w:r w:rsidRPr="00F50667">
              <w:t xml:space="preserve"> that the check box for the required Metadata </w:t>
            </w:r>
            <w:r w:rsidR="004C3526">
              <w:t>Group</w:t>
            </w:r>
            <w:r w:rsidRPr="00F50667">
              <w:t xml:space="preserve"> is ticked and scroll to </w:t>
            </w:r>
            <w:ins w:id="815" w:author="Peter" w:date="2013-05-08T09:19:00Z">
              <w:r w:rsidRPr="00F50667">
                <w:t>th</w:t>
              </w:r>
              <w:r>
                <w:t>at</w:t>
              </w:r>
            </w:ins>
            <w:del w:id="816" w:author="Peter" w:date="2013-05-08T09:19:00Z">
              <w:r w:rsidRPr="00F50667">
                <w:delText>the</w:delText>
              </w:r>
            </w:del>
            <w:r w:rsidRPr="00F50667">
              <w:t xml:space="preserve"> Metadata </w:t>
            </w:r>
            <w:r w:rsidR="004C3526">
              <w:t>Group</w:t>
            </w:r>
            <w:r w:rsidRPr="00F50667">
              <w:t>.</w:t>
            </w:r>
          </w:p>
          <w:p w:rsidR="00666C33" w:rsidRPr="00F50667" w:rsidRDefault="00666C33" w:rsidP="00666C33">
            <w:pPr>
              <w:pStyle w:val="Bullet"/>
              <w:ind w:left="425"/>
            </w:pPr>
            <w:r w:rsidRPr="00F50667">
              <w:t xml:space="preserve">Click in the field </w:t>
            </w:r>
            <w:r>
              <w:t xml:space="preserve">to be changed </w:t>
            </w:r>
            <w:r w:rsidRPr="00F50667">
              <w:t xml:space="preserve">and </w:t>
            </w:r>
            <w:ins w:id="817" w:author="Peter" w:date="2013-05-08T09:19:00Z">
              <w:r>
                <w:t>type in</w:t>
              </w:r>
            </w:ins>
            <w:del w:id="818" w:author="Peter" w:date="2013-05-08T09:19:00Z">
              <w:r w:rsidRPr="00F50667">
                <w:delText xml:space="preserve">edit </w:delText>
              </w:r>
              <w:r>
                <w:delText xml:space="preserve">it </w:delText>
              </w:r>
              <w:r w:rsidRPr="00F50667">
                <w:delText>so that it contains</w:delText>
              </w:r>
            </w:del>
            <w:r w:rsidRPr="00F50667">
              <w:t xml:space="preserve"> the required </w:t>
            </w:r>
            <w:r>
              <w:t xml:space="preserve">new </w:t>
            </w:r>
            <w:r w:rsidRPr="00F50667">
              <w:t xml:space="preserve">value. When the field contains a valid value the </w:t>
            </w:r>
            <w:r w:rsidR="002415EF" w:rsidRPr="002415EF">
              <w:rPr>
                <w:rStyle w:val="ActionButton"/>
              </w:rPr>
              <w:t> </w:t>
            </w:r>
            <w:r w:rsidRPr="00BE3829">
              <w:rPr>
                <w:rStyle w:val="ActionButton"/>
              </w:rPr>
              <w:t>Update</w:t>
            </w:r>
            <w:r w:rsidR="002415EF">
              <w:rPr>
                <w:rStyle w:val="ActionButton"/>
              </w:rPr>
              <w:t> </w:t>
            </w:r>
            <w:r w:rsidRPr="00F50667">
              <w:t xml:space="preserve"> button will become valid.</w:t>
            </w:r>
          </w:p>
          <w:p w:rsidR="00561482" w:rsidRDefault="00666C33" w:rsidP="00666C33">
            <w:pPr>
              <w:pStyle w:val="Bullet"/>
              <w:ind w:left="425"/>
            </w:pPr>
            <w:r w:rsidRPr="00F50667">
              <w:t xml:space="preserve">Click on the </w:t>
            </w:r>
            <w:r w:rsidR="002415EF" w:rsidRPr="002415EF">
              <w:rPr>
                <w:rStyle w:val="ActionButton"/>
              </w:rPr>
              <w:t> </w:t>
            </w:r>
            <w:r w:rsidR="002415EF" w:rsidRPr="00BE3829">
              <w:rPr>
                <w:rStyle w:val="ActionButton"/>
              </w:rPr>
              <w:t>Update</w:t>
            </w:r>
            <w:r w:rsidR="002415EF">
              <w:rPr>
                <w:rStyle w:val="ActionButton"/>
              </w:rPr>
              <w:t> </w:t>
            </w:r>
            <w:r w:rsidR="002415EF" w:rsidRPr="00F50667">
              <w:t xml:space="preserve"> </w:t>
            </w:r>
            <w:r w:rsidRPr="00F50667">
              <w:t>button to write the change back to the database</w:t>
            </w:r>
            <w:r>
              <w:t xml:space="preserve"> for all Spectra for this node</w:t>
            </w:r>
            <w:r w:rsidRPr="00F50667">
              <w:t>.</w:t>
            </w:r>
          </w:p>
          <w:p w:rsidR="00666C33" w:rsidRDefault="00666C33" w:rsidP="00BE105A">
            <w:pPr>
              <w:pStyle w:val="Bullet"/>
              <w:ind w:left="425"/>
            </w:pPr>
            <w:r>
              <w:t>If the Metadata value is shared</w:t>
            </w:r>
            <w:r w:rsidR="00561482">
              <w:t xml:space="preserve"> with</w:t>
            </w:r>
            <w:r>
              <w:t xml:space="preserve"> other Spectra not under the scope of this node, the dialog in </w:t>
            </w:r>
            <w:fldSimple w:instr=" REF _Ref354068263 \h  \* MERGEFORMAT ">
              <w:r w:rsidR="00A92DD8" w:rsidRPr="00A92DD8">
                <w:rPr>
                  <w:rStyle w:val="CrossReference"/>
                </w:rPr>
                <w:t xml:space="preserve">Figure 40: </w:t>
              </w:r>
            </w:fldSimple>
            <w:r w:rsidR="00561482">
              <w:t xml:space="preserve">will be displayed. Click on either </w:t>
            </w:r>
            <w:r w:rsidR="00561482" w:rsidRPr="00561482">
              <w:rPr>
                <w:rStyle w:val="ActionButton"/>
              </w:rPr>
              <w:t> Apply</w:t>
            </w:r>
            <w:r w:rsidR="00BE105A">
              <w:rPr>
                <w:rStyle w:val="ActionButton"/>
              </w:rPr>
              <w:t> </w:t>
            </w:r>
            <w:r w:rsidR="00561482" w:rsidRPr="00561482">
              <w:rPr>
                <w:rStyle w:val="ActionButton"/>
              </w:rPr>
              <w:t>to</w:t>
            </w:r>
            <w:r w:rsidR="00BE105A">
              <w:rPr>
                <w:rStyle w:val="ActionButton"/>
              </w:rPr>
              <w:t> </w:t>
            </w:r>
            <w:r w:rsidR="00561482" w:rsidRPr="00561482">
              <w:rPr>
                <w:rStyle w:val="ActionButton"/>
              </w:rPr>
              <w:t>all</w:t>
            </w:r>
            <w:r w:rsidR="00BE105A">
              <w:rPr>
                <w:rStyle w:val="ActionButton"/>
              </w:rPr>
              <w:t> </w:t>
            </w:r>
            <w:r w:rsidR="00561482" w:rsidRPr="00561482">
              <w:rPr>
                <w:rStyle w:val="ActionButton"/>
              </w:rPr>
              <w:t>spectra </w:t>
            </w:r>
            <w:r w:rsidR="00561482">
              <w:t xml:space="preserve"> if all Spectra which share this value are to be changed. Click on </w:t>
            </w:r>
            <w:r w:rsidR="00561482" w:rsidRPr="00561482">
              <w:rPr>
                <w:rStyle w:val="ActionButton"/>
              </w:rPr>
              <w:t> Selected</w:t>
            </w:r>
            <w:r w:rsidR="00BE105A">
              <w:rPr>
                <w:rStyle w:val="ActionButton"/>
              </w:rPr>
              <w:t> </w:t>
            </w:r>
            <w:r w:rsidR="00561482" w:rsidRPr="00561482">
              <w:rPr>
                <w:rStyle w:val="ActionButton"/>
              </w:rPr>
              <w:t>spectra</w:t>
            </w:r>
            <w:r w:rsidR="00BE105A">
              <w:rPr>
                <w:rStyle w:val="ActionButton"/>
              </w:rPr>
              <w:t> </w:t>
            </w:r>
            <w:r w:rsidR="00561482" w:rsidRPr="00561482">
              <w:rPr>
                <w:rStyle w:val="ActionButton"/>
              </w:rPr>
              <w:t>only </w:t>
            </w:r>
            <w:r w:rsidR="00561482">
              <w:t xml:space="preserve"> if only the Spectra under this node are to have the Metadata Attribute value changed.</w:t>
            </w:r>
          </w:p>
        </w:tc>
      </w:tr>
    </w:tbl>
    <w:p w:rsidR="00CA4B6B" w:rsidRPr="00561482" w:rsidRDefault="00CA4B6B" w:rsidP="00561482">
      <w:pPr>
        <w:pStyle w:val="ProcessHeading"/>
      </w:pPr>
      <w:r w:rsidRPr="00561482">
        <w:t>To delete a Metadata value from all Spectra under a node...</w:t>
      </w:r>
    </w:p>
    <w:tbl>
      <w:tblPr>
        <w:tblStyle w:val="Instructions"/>
        <w:tblW w:w="0" w:type="auto"/>
        <w:tblLook w:val="04A0"/>
      </w:tblPr>
      <w:tblGrid>
        <w:gridCol w:w="8862"/>
      </w:tblGrid>
      <w:tr w:rsidR="00CA4B6B" w:rsidTr="003C0124">
        <w:trPr>
          <w:cnfStyle w:val="100000000000"/>
          <w:ins w:id="819" w:author="Peter" w:date="2013-05-08T09:19:00Z"/>
        </w:trPr>
        <w:tc>
          <w:tcPr>
            <w:cnfStyle w:val="000000000100"/>
            <w:tcW w:w="9571" w:type="dxa"/>
          </w:tcPr>
          <w:p w:rsidR="00CA4B6B" w:rsidRDefault="00CA4B6B" w:rsidP="00CA4B6B">
            <w:pPr>
              <w:pStyle w:val="Bullet"/>
              <w:ind w:left="425"/>
              <w:rPr>
                <w:ins w:id="820" w:author="Peter" w:date="2013-05-08T09:19:00Z"/>
              </w:rPr>
            </w:pPr>
            <w:del w:id="821" w:author="Peter" w:date="2013-05-08T09:19:00Z">
              <w:r w:rsidRPr="00F50667">
                <w:delText xml:space="preserve">displayed. </w:delText>
              </w:r>
            </w:del>
            <w:r w:rsidRPr="00F50667">
              <w:t xml:space="preserve">Navigate to the correct </w:t>
            </w:r>
            <w:ins w:id="822" w:author="Peter" w:date="2013-05-08T09:19:00Z">
              <w:r>
                <w:t xml:space="preserve">Campaign hierarchy </w:t>
              </w:r>
            </w:ins>
            <w:r>
              <w:t xml:space="preserve">node and </w:t>
            </w:r>
            <w:ins w:id="823" w:author="Peter" w:date="2013-05-08T09:19:00Z">
              <w:r>
                <w:t xml:space="preserve">click on it to </w:t>
              </w:r>
            </w:ins>
            <w:r>
              <w:t>highlight it</w:t>
            </w:r>
            <w:ins w:id="824" w:author="Peter" w:date="2013-05-08T09:19:00Z">
              <w:r>
                <w:t>.</w:t>
              </w:r>
            </w:ins>
          </w:p>
          <w:p w:rsidR="00CA4B6B" w:rsidRPr="00F50667" w:rsidRDefault="00CA4B6B" w:rsidP="00CA4B6B">
            <w:pPr>
              <w:pStyle w:val="Bullet"/>
              <w:ind w:left="425"/>
            </w:pPr>
            <w:ins w:id="825" w:author="Peter" w:date="2013-05-08T09:19:00Z">
              <w:r w:rsidRPr="00F50667">
                <w:t>Ensure</w:t>
              </w:r>
            </w:ins>
            <w:del w:id="826" w:author="Peter" w:date="2013-05-08T09:19:00Z">
              <w:r w:rsidRPr="00F50667">
                <w:delText>, ensure</w:delText>
              </w:r>
            </w:del>
            <w:r w:rsidRPr="00F50667">
              <w:t xml:space="preserve"> that the check box for the required Metadata </w:t>
            </w:r>
            <w:r w:rsidR="004C3526">
              <w:t>Group</w:t>
            </w:r>
            <w:r w:rsidRPr="00F50667">
              <w:t xml:space="preserve"> is ticked and scroll to </w:t>
            </w:r>
            <w:ins w:id="827" w:author="Peter" w:date="2013-05-08T09:19:00Z">
              <w:r w:rsidRPr="00F50667">
                <w:t>th</w:t>
              </w:r>
              <w:r>
                <w:t>at</w:t>
              </w:r>
            </w:ins>
            <w:del w:id="828" w:author="Peter" w:date="2013-05-08T09:19:00Z">
              <w:r w:rsidRPr="00F50667">
                <w:delText>the</w:delText>
              </w:r>
            </w:del>
            <w:r w:rsidRPr="00F50667">
              <w:t xml:space="preserve"> Metadata </w:t>
            </w:r>
            <w:r w:rsidR="004C3526">
              <w:t>Group</w:t>
            </w:r>
            <w:r w:rsidRPr="00F50667">
              <w:t>.</w:t>
            </w:r>
          </w:p>
          <w:p w:rsidR="00CA4B6B" w:rsidRDefault="00CA4B6B" w:rsidP="003C0124">
            <w:pPr>
              <w:pStyle w:val="Bullet"/>
              <w:ind w:left="425"/>
              <w:rPr>
                <w:ins w:id="829" w:author="Peter" w:date="2013-05-08T09:19:00Z"/>
              </w:rPr>
            </w:pPr>
            <w:ins w:id="830" w:author="Peter" w:date="2013-05-08T09:19:00Z">
              <w:r>
                <w:t>Right c</w:t>
              </w:r>
              <w:r w:rsidRPr="00F50667">
                <w:t xml:space="preserve">lick </w:t>
              </w:r>
              <w:r>
                <w:t xml:space="preserve">on the name of the field you wish to delete. A </w:t>
              </w:r>
            </w:ins>
            <w:r w:rsidRPr="00A44F61">
              <w:rPr>
                <w:rStyle w:val="ActionButton"/>
              </w:rPr>
              <w:t> </w:t>
            </w:r>
            <w:ins w:id="831" w:author="Peter" w:date="2013-05-08T09:19:00Z">
              <w:r w:rsidRPr="00BE3829">
                <w:rPr>
                  <w:rStyle w:val="ActionButton"/>
                </w:rPr>
                <w:t>Delete</w:t>
              </w:r>
            </w:ins>
            <w:r>
              <w:rPr>
                <w:rStyle w:val="ActionButton"/>
              </w:rPr>
              <w:t> </w:t>
            </w:r>
            <w:ins w:id="832" w:author="Peter" w:date="2013-05-08T09:19:00Z">
              <w:r>
                <w:t xml:space="preserve"> button will appear.</w:t>
              </w:r>
            </w:ins>
          </w:p>
          <w:p w:rsidR="00CA4B6B" w:rsidRPr="00F50667" w:rsidRDefault="00CA4B6B" w:rsidP="003C0124">
            <w:pPr>
              <w:pStyle w:val="Bullet"/>
              <w:ind w:left="425"/>
              <w:rPr>
                <w:ins w:id="833" w:author="Peter" w:date="2013-05-08T09:19:00Z"/>
              </w:rPr>
            </w:pPr>
            <w:ins w:id="834" w:author="Peter" w:date="2013-05-08T09:19:00Z">
              <w:r>
                <w:t xml:space="preserve">Click on this </w:t>
              </w:r>
            </w:ins>
            <w:r w:rsidRPr="00A44F61">
              <w:rPr>
                <w:rStyle w:val="ActionButton"/>
              </w:rPr>
              <w:t> </w:t>
            </w:r>
            <w:ins w:id="835" w:author="Peter" w:date="2013-05-08T09:19:00Z">
              <w:r w:rsidRPr="00BE3829">
                <w:rPr>
                  <w:rStyle w:val="ActionButton"/>
                </w:rPr>
                <w:t>Delete</w:t>
              </w:r>
            </w:ins>
            <w:r>
              <w:rPr>
                <w:rStyle w:val="ActionButton"/>
              </w:rPr>
              <w:t> </w:t>
            </w:r>
            <w:r>
              <w:t xml:space="preserve"> </w:t>
            </w:r>
            <w:ins w:id="836" w:author="Peter" w:date="2013-05-08T09:19:00Z">
              <w:r>
                <w:t xml:space="preserve">button. The Metadata field will disappear from the display and </w:t>
              </w:r>
              <w:r w:rsidRPr="00F50667">
                <w:t xml:space="preserve">the </w:t>
              </w:r>
            </w:ins>
            <w:r w:rsidRPr="00A44F61">
              <w:rPr>
                <w:rStyle w:val="ActionButton"/>
              </w:rPr>
              <w:t> </w:t>
            </w:r>
            <w:ins w:id="837" w:author="Peter" w:date="2013-05-08T09:19:00Z">
              <w:r w:rsidRPr="00BE3829">
                <w:rPr>
                  <w:rStyle w:val="ActionButton"/>
                </w:rPr>
                <w:t>Update</w:t>
              </w:r>
            </w:ins>
            <w:r>
              <w:rPr>
                <w:rStyle w:val="ActionButton"/>
              </w:rPr>
              <w:t> </w:t>
            </w:r>
            <w:ins w:id="838" w:author="Peter" w:date="2013-05-08T09:19:00Z">
              <w:r w:rsidRPr="00F50667">
                <w:t xml:space="preserve"> button will become valid.</w:t>
              </w:r>
            </w:ins>
          </w:p>
          <w:p w:rsidR="00B25CED" w:rsidRDefault="00CA4B6B" w:rsidP="00B25CED">
            <w:pPr>
              <w:pStyle w:val="Bullet"/>
              <w:ind w:left="425"/>
            </w:pPr>
            <w:ins w:id="839" w:author="Peter" w:date="2013-05-08T09:19:00Z">
              <w:r w:rsidRPr="00F50667">
                <w:t xml:space="preserve">Click on the </w:t>
              </w:r>
            </w:ins>
            <w:r w:rsidRPr="00A44F61">
              <w:rPr>
                <w:rStyle w:val="ActionButton"/>
              </w:rPr>
              <w:t> </w:t>
            </w:r>
            <w:ins w:id="840" w:author="Peter" w:date="2013-05-08T09:19:00Z">
              <w:r w:rsidRPr="00BE3829">
                <w:rPr>
                  <w:rStyle w:val="ActionButton"/>
                </w:rPr>
                <w:t>Update</w:t>
              </w:r>
            </w:ins>
            <w:r>
              <w:rPr>
                <w:rStyle w:val="ActionButton"/>
              </w:rPr>
              <w:t> </w:t>
            </w:r>
            <w:r w:rsidRPr="00F50667">
              <w:t xml:space="preserve"> </w:t>
            </w:r>
            <w:ins w:id="841" w:author="Peter" w:date="2013-05-08T09:19:00Z">
              <w:r w:rsidRPr="00F50667">
                <w:t>button to write the change back to the database.</w:t>
              </w:r>
            </w:ins>
          </w:p>
          <w:p w:rsidR="00CA4B6B" w:rsidRDefault="00B25CED" w:rsidP="00BE105A">
            <w:pPr>
              <w:pStyle w:val="Bullet"/>
              <w:ind w:left="425"/>
              <w:rPr>
                <w:ins w:id="842" w:author="Peter" w:date="2013-05-08T09:19:00Z"/>
              </w:rPr>
            </w:pPr>
            <w:r>
              <w:t xml:space="preserve">If the Metadata value is shared with other Spectra not under the scope of this node, the dialog in </w:t>
            </w:r>
            <w:fldSimple w:instr=" REF _Ref354068263 \h  \* MERGEFORMAT ">
              <w:r w:rsidR="00A92DD8" w:rsidRPr="00A92DD8">
                <w:rPr>
                  <w:rStyle w:val="CrossReference"/>
                </w:rPr>
                <w:t xml:space="preserve">Figure 40: </w:t>
              </w:r>
            </w:fldSimple>
            <w:r>
              <w:t xml:space="preserve">will be displayed. Click on either </w:t>
            </w:r>
            <w:r w:rsidRPr="00561482">
              <w:rPr>
                <w:rStyle w:val="ActionButton"/>
              </w:rPr>
              <w:t> Apply</w:t>
            </w:r>
            <w:r w:rsidR="00BE105A">
              <w:rPr>
                <w:rStyle w:val="ActionButton"/>
              </w:rPr>
              <w:t> </w:t>
            </w:r>
            <w:r w:rsidRPr="00561482">
              <w:rPr>
                <w:rStyle w:val="ActionButton"/>
              </w:rPr>
              <w:t>to</w:t>
            </w:r>
            <w:r w:rsidR="00BE105A">
              <w:rPr>
                <w:rStyle w:val="ActionButton"/>
              </w:rPr>
              <w:t> </w:t>
            </w:r>
            <w:r w:rsidRPr="00561482">
              <w:rPr>
                <w:rStyle w:val="ActionButton"/>
              </w:rPr>
              <w:t>all</w:t>
            </w:r>
            <w:r w:rsidR="00BE105A">
              <w:rPr>
                <w:rStyle w:val="ActionButton"/>
              </w:rPr>
              <w:t> </w:t>
            </w:r>
            <w:r w:rsidRPr="00561482">
              <w:rPr>
                <w:rStyle w:val="ActionButton"/>
              </w:rPr>
              <w:t>spectra </w:t>
            </w:r>
            <w:r>
              <w:t xml:space="preserve"> if all Spectra which share this value are to have it deleted. Click on </w:t>
            </w:r>
            <w:r w:rsidRPr="00561482">
              <w:rPr>
                <w:rStyle w:val="ActionButton"/>
              </w:rPr>
              <w:t> Selected</w:t>
            </w:r>
            <w:r w:rsidR="00BE105A">
              <w:rPr>
                <w:rStyle w:val="ActionButton"/>
              </w:rPr>
              <w:t> </w:t>
            </w:r>
            <w:r w:rsidRPr="00561482">
              <w:rPr>
                <w:rStyle w:val="ActionButton"/>
              </w:rPr>
              <w:t>spectra</w:t>
            </w:r>
            <w:r w:rsidR="00BE105A">
              <w:rPr>
                <w:rStyle w:val="ActionButton"/>
              </w:rPr>
              <w:t> </w:t>
            </w:r>
            <w:r w:rsidRPr="00561482">
              <w:rPr>
                <w:rStyle w:val="ActionButton"/>
              </w:rPr>
              <w:t>only </w:t>
            </w:r>
            <w:r>
              <w:t xml:space="preserve"> if only the Spectra under this node are to have the Metadata Attribute value deleted.</w:t>
            </w:r>
          </w:p>
        </w:tc>
      </w:tr>
    </w:tbl>
    <w:p w:rsidR="00CA4B6B" w:rsidRDefault="00CA4B6B" w:rsidP="00CA4B6B">
      <w:pPr>
        <w:pStyle w:val="Warning"/>
      </w:pPr>
      <w:r>
        <w:t>Warning</w:t>
      </w:r>
      <w:r>
        <w:tab/>
        <w:t xml:space="preserve">If you delete a Metadata Attribute which shows </w:t>
      </w:r>
      <w:r w:rsidRPr="00CA4B6B">
        <w:rPr>
          <w:rStyle w:val="GUIWord"/>
        </w:rPr>
        <w:t xml:space="preserve">-- multiple values </w:t>
      </w:r>
      <w:r>
        <w:rPr>
          <w:rStyle w:val="GUIWord"/>
        </w:rPr>
        <w:t>–</w:t>
      </w:r>
      <w:r>
        <w:t xml:space="preserve"> in the current view, </w:t>
      </w:r>
      <w:r w:rsidRPr="00B25CED">
        <w:rPr>
          <w:rStyle w:val="iEmphasis"/>
        </w:rPr>
        <w:t>all</w:t>
      </w:r>
      <w:r>
        <w:t xml:space="preserve"> values of this Metadata Attribute will be deleted from </w:t>
      </w:r>
      <w:r w:rsidRPr="00B25CED">
        <w:rPr>
          <w:rStyle w:val="iEmphasis"/>
        </w:rPr>
        <w:t>all</w:t>
      </w:r>
      <w:r>
        <w:t xml:space="preserve"> selected Spectra, even if some Spectra have multiple values of the Attribute.</w:t>
      </w:r>
    </w:p>
    <w:p w:rsidR="0028286B" w:rsidRPr="00B25CED" w:rsidRDefault="00AE2F37" w:rsidP="00B25CED">
      <w:pPr>
        <w:pStyle w:val="ProcessHeading"/>
      </w:pPr>
      <w:r w:rsidRPr="00AE2F37">
        <w:rPr>
          <w:rPrChange w:id="843" w:author="Peter" w:date="2013-05-08T09:19:00Z">
            <w:rPr>
              <w:i w:val="0"/>
              <w:color w:val="FF0000"/>
            </w:rPr>
          </w:rPrChange>
        </w:rPr>
        <w:t>To reset a specific Metadata item for all Spectra under a node to have the same value</w:t>
      </w:r>
      <w:r w:rsidR="002415EF" w:rsidRPr="00B25CED">
        <w:t>...</w:t>
      </w:r>
    </w:p>
    <w:tbl>
      <w:tblPr>
        <w:tblStyle w:val="Instructions"/>
        <w:tblW w:w="0" w:type="auto"/>
        <w:tblLook w:val="04A0"/>
      </w:tblPr>
      <w:tblGrid>
        <w:gridCol w:w="8862"/>
      </w:tblGrid>
      <w:tr w:rsidR="00666C33" w:rsidTr="00666C33">
        <w:trPr>
          <w:cnfStyle w:val="100000000000"/>
        </w:trPr>
        <w:tc>
          <w:tcPr>
            <w:cnfStyle w:val="000000000100"/>
            <w:tcW w:w="9571" w:type="dxa"/>
          </w:tcPr>
          <w:p w:rsidR="00666C33" w:rsidRDefault="00666C33" w:rsidP="00666C33">
            <w:pPr>
              <w:pStyle w:val="Bullet"/>
              <w:ind w:left="425"/>
              <w:rPr>
                <w:ins w:id="844" w:author="Peter" w:date="2013-05-08T09:19:00Z"/>
              </w:rPr>
            </w:pPr>
            <w:del w:id="845" w:author="Peter" w:date="2013-05-08T09:19:00Z">
              <w:r w:rsidRPr="00F50667">
                <w:delText xml:space="preserve">Ensure the </w:delText>
              </w:r>
              <w:r>
                <w:delText xml:space="preserve">required Metadata group for the Spectra under the require Campaign tree node is </w:delText>
              </w:r>
              <w:r w:rsidRPr="00F50667">
                <w:delText xml:space="preserve">displayed. </w:delText>
              </w:r>
            </w:del>
            <w:r w:rsidRPr="00F50667">
              <w:t xml:space="preserve">Navigate to the correct </w:t>
            </w:r>
            <w:ins w:id="846" w:author="Peter" w:date="2013-05-08T09:19:00Z">
              <w:r>
                <w:t xml:space="preserve">Campaign hierarchy </w:t>
              </w:r>
            </w:ins>
            <w:r>
              <w:t xml:space="preserve">node and </w:t>
            </w:r>
            <w:ins w:id="847" w:author="Peter" w:date="2013-05-08T09:19:00Z">
              <w:r>
                <w:t xml:space="preserve">click on it to </w:t>
              </w:r>
            </w:ins>
            <w:r>
              <w:t>highlight it</w:t>
            </w:r>
            <w:ins w:id="848" w:author="Peter" w:date="2013-05-08T09:19:00Z">
              <w:r>
                <w:t>.</w:t>
              </w:r>
            </w:ins>
          </w:p>
          <w:p w:rsidR="00666C33" w:rsidRPr="00F50667" w:rsidRDefault="00666C33" w:rsidP="00666C33">
            <w:pPr>
              <w:pStyle w:val="Bullet"/>
              <w:ind w:left="425"/>
            </w:pPr>
            <w:ins w:id="849" w:author="Peter" w:date="2013-05-08T09:19:00Z">
              <w:r w:rsidRPr="00F50667">
                <w:t>Ensure</w:t>
              </w:r>
            </w:ins>
            <w:del w:id="850" w:author="Peter" w:date="2013-05-08T09:19:00Z">
              <w:r w:rsidRPr="00F50667">
                <w:delText>, ensure</w:delText>
              </w:r>
            </w:del>
            <w:r w:rsidRPr="00F50667">
              <w:t xml:space="preserve"> that the check box for the required Metadata </w:t>
            </w:r>
            <w:r w:rsidR="004C3526">
              <w:t>Group</w:t>
            </w:r>
            <w:r w:rsidRPr="00F50667">
              <w:t xml:space="preserve"> is ticked and scroll to </w:t>
            </w:r>
            <w:ins w:id="851" w:author="Peter" w:date="2013-05-08T09:19:00Z">
              <w:r w:rsidRPr="00F50667">
                <w:t>th</w:t>
              </w:r>
              <w:r>
                <w:t>at</w:t>
              </w:r>
            </w:ins>
            <w:del w:id="852" w:author="Peter" w:date="2013-05-08T09:19:00Z">
              <w:r w:rsidRPr="00F50667">
                <w:delText>the</w:delText>
              </w:r>
            </w:del>
            <w:r w:rsidRPr="00F50667">
              <w:t xml:space="preserve"> Metadata </w:t>
            </w:r>
            <w:r w:rsidR="004C3526">
              <w:t>Group</w:t>
            </w:r>
            <w:r w:rsidRPr="00F50667">
              <w:t>.</w:t>
            </w:r>
            <w:r>
              <w:t xml:space="preserve"> The value displayed in the Metadata field should be </w:t>
            </w:r>
            <w:r w:rsidRPr="00ED21BA">
              <w:rPr>
                <w:rStyle w:val="GUIWord"/>
              </w:rPr>
              <w:t xml:space="preserve">-- Multiple Values </w:t>
            </w:r>
            <w:r w:rsidR="002415EF">
              <w:rPr>
                <w:rStyle w:val="GUIWord"/>
              </w:rPr>
              <w:t>--</w:t>
            </w:r>
            <w:r w:rsidR="002415EF">
              <w:t xml:space="preserve"> to indicate that the values are not the same for all Spectra</w:t>
            </w:r>
            <w:r w:rsidRPr="0028286B">
              <w:t>.</w:t>
            </w:r>
          </w:p>
          <w:p w:rsidR="00666C33" w:rsidRDefault="00666C33" w:rsidP="00666C33">
            <w:pPr>
              <w:pStyle w:val="Bullet"/>
              <w:ind w:left="425"/>
            </w:pPr>
            <w:r>
              <w:t xml:space="preserve">Right click on the Metadata field name to show a </w:t>
            </w:r>
            <w:r w:rsidR="002415EF" w:rsidRPr="002415EF">
              <w:rPr>
                <w:rStyle w:val="ActionButton"/>
              </w:rPr>
              <w:t> </w:t>
            </w:r>
            <w:r w:rsidRPr="0028286B">
              <w:rPr>
                <w:rStyle w:val="ActionButton"/>
              </w:rPr>
              <w:t>Delete</w:t>
            </w:r>
            <w:r w:rsidR="002415EF">
              <w:rPr>
                <w:rStyle w:val="ActionButton"/>
              </w:rPr>
              <w:t> </w:t>
            </w:r>
            <w:r>
              <w:t xml:space="preserve"> button. Click on the </w:t>
            </w:r>
            <w:r w:rsidR="002415EF" w:rsidRPr="002415EF">
              <w:rPr>
                <w:rStyle w:val="ActionButton"/>
              </w:rPr>
              <w:t> </w:t>
            </w:r>
            <w:r w:rsidR="002415EF" w:rsidRPr="0028286B">
              <w:rPr>
                <w:rStyle w:val="ActionButton"/>
              </w:rPr>
              <w:t>Delete</w:t>
            </w:r>
            <w:r w:rsidR="002415EF">
              <w:rPr>
                <w:rStyle w:val="ActionButton"/>
              </w:rPr>
              <w:t> </w:t>
            </w:r>
            <w:r w:rsidR="002415EF">
              <w:t xml:space="preserve"> </w:t>
            </w:r>
            <w:r>
              <w:t>button. The Metadata field will disappear from the screen.</w:t>
            </w:r>
          </w:p>
          <w:p w:rsidR="00666C33" w:rsidRDefault="00666C33" w:rsidP="00666C33">
            <w:pPr>
              <w:pStyle w:val="Bullet"/>
              <w:ind w:left="425"/>
            </w:pPr>
            <w:r>
              <w:t xml:space="preserve">Click the </w:t>
            </w:r>
            <w:r w:rsidR="002415EF" w:rsidRPr="002415EF">
              <w:rPr>
                <w:rStyle w:val="ActionButton"/>
              </w:rPr>
              <w:t> </w:t>
            </w:r>
            <w:r w:rsidRPr="0028286B">
              <w:rPr>
                <w:rStyle w:val="ActionButton"/>
              </w:rPr>
              <w:t>Update</w:t>
            </w:r>
            <w:r w:rsidR="002415EF">
              <w:rPr>
                <w:rStyle w:val="ActionButton"/>
              </w:rPr>
              <w:t> </w:t>
            </w:r>
            <w:r>
              <w:t xml:space="preserve"> button to write this change into the database. (This step is critical – don’t skip it!)</w:t>
            </w:r>
          </w:p>
          <w:p w:rsidR="00666C33" w:rsidRDefault="00666C33" w:rsidP="00666C33">
            <w:pPr>
              <w:pStyle w:val="Bullet"/>
              <w:ind w:left="425"/>
            </w:pPr>
            <w:r>
              <w:t xml:space="preserve">Right click within the Metadata </w:t>
            </w:r>
            <w:r w:rsidR="002415EF">
              <w:t>G</w:t>
            </w:r>
            <w:r>
              <w:t xml:space="preserve">roup box to display a menu of </w:t>
            </w:r>
            <w:ins w:id="853" w:author="Peter" w:date="2013-05-08T09:19:00Z">
              <w:r>
                <w:t>Metadata Attributes</w:t>
              </w:r>
            </w:ins>
            <w:del w:id="854" w:author="Peter" w:date="2013-05-08T09:19:00Z">
              <w:r>
                <w:delText>items</w:delText>
              </w:r>
            </w:del>
            <w:r>
              <w:t xml:space="preserve"> that can be added to this Metadata </w:t>
            </w:r>
            <w:r w:rsidR="004C3526">
              <w:t>Group</w:t>
            </w:r>
            <w:r>
              <w:t xml:space="preserve">. Click on the Metadata </w:t>
            </w:r>
            <w:ins w:id="855" w:author="Peter" w:date="2013-05-08T09:19:00Z">
              <w:r>
                <w:t>Attribute</w:t>
              </w:r>
            </w:ins>
            <w:del w:id="856" w:author="Peter" w:date="2013-05-08T09:19:00Z">
              <w:r>
                <w:delText>item</w:delText>
              </w:r>
            </w:del>
            <w:r>
              <w:t xml:space="preserve"> to be added back.</w:t>
            </w:r>
          </w:p>
          <w:p w:rsidR="00666C33" w:rsidRDefault="00666C33" w:rsidP="00666C33">
            <w:pPr>
              <w:pStyle w:val="Bullet"/>
              <w:ind w:left="425"/>
            </w:pPr>
            <w:r>
              <w:t>Ent</w:t>
            </w:r>
            <w:r w:rsidR="002415EF">
              <w:t>er</w:t>
            </w:r>
            <w:r>
              <w:t xml:space="preserve"> the value you require for this Metadata </w:t>
            </w:r>
            <w:ins w:id="857" w:author="Peter" w:date="2013-05-08T09:19:00Z">
              <w:r>
                <w:t>Attribute</w:t>
              </w:r>
            </w:ins>
            <w:del w:id="858" w:author="Peter" w:date="2013-05-08T09:19:00Z">
              <w:r>
                <w:delText>field</w:delText>
              </w:r>
            </w:del>
            <w:r>
              <w:t>.</w:t>
            </w:r>
          </w:p>
          <w:p w:rsidR="00666C33" w:rsidRPr="00666C33" w:rsidRDefault="00666C33" w:rsidP="00666C33">
            <w:pPr>
              <w:pStyle w:val="Bullet"/>
              <w:ind w:left="425"/>
              <w:rPr>
                <w:rStyle w:val="Strong"/>
                <w:b w:val="0"/>
                <w:bCs w:val="0"/>
              </w:rPr>
            </w:pPr>
            <w:r>
              <w:t xml:space="preserve">Click on the </w:t>
            </w:r>
            <w:r w:rsidR="002415EF" w:rsidRPr="002415EF">
              <w:rPr>
                <w:rStyle w:val="ActionButton"/>
              </w:rPr>
              <w:t> </w:t>
            </w:r>
            <w:r w:rsidR="002415EF" w:rsidRPr="0028286B">
              <w:rPr>
                <w:rStyle w:val="ActionButton"/>
              </w:rPr>
              <w:t>Update</w:t>
            </w:r>
            <w:r w:rsidR="002415EF">
              <w:rPr>
                <w:rStyle w:val="ActionButton"/>
              </w:rPr>
              <w:t> </w:t>
            </w:r>
            <w:r w:rsidR="002415EF">
              <w:t xml:space="preserve"> </w:t>
            </w:r>
            <w:r>
              <w:t>button to write this change back to the database.</w:t>
            </w:r>
          </w:p>
        </w:tc>
      </w:tr>
    </w:tbl>
    <w:p w:rsidR="008D475E" w:rsidRDefault="00B1220E" w:rsidP="007D43F6">
      <w:pPr>
        <w:pStyle w:val="Heading4"/>
        <w:rPr>
          <w:del w:id="859" w:author="Peter" w:date="2013-05-08T09:19:00Z"/>
        </w:rPr>
      </w:pPr>
      <w:del w:id="860" w:author="Peter" w:date="2013-05-08T09:19:00Z">
        <w:r>
          <w:delText>Warning</w:delText>
        </w:r>
        <w:r>
          <w:tab/>
        </w:r>
        <w:r w:rsidR="008D475E">
          <w:delText xml:space="preserve">There are some </w:delText>
        </w:r>
        <w:r w:rsidR="008D475E" w:rsidRPr="008D475E">
          <w:delText>Metadata</w:delText>
        </w:r>
        <w:r w:rsidR="008D475E">
          <w:delText xml:space="preserve"> </w:delText>
        </w:r>
        <w:r>
          <w:delText>change</w:delText>
        </w:r>
        <w:r w:rsidR="008D475E">
          <w:delText xml:space="preserve"> operations which do not make sense when applied to multiple Spectra. These would include </w:delText>
        </w:r>
        <w:r>
          <w:delText>deleting</w:delText>
        </w:r>
        <w:r w:rsidR="008D475E">
          <w:delText xml:space="preserve"> the </w:delText>
        </w:r>
        <w:r w:rsidR="008D475E" w:rsidRPr="00B1220E">
          <w:rPr>
            <w:rStyle w:val="GUIWord"/>
          </w:rPr>
          <w:delText>File Name</w:delText>
        </w:r>
        <w:r w:rsidR="008D475E">
          <w:delText xml:space="preserve"> of multiple Spectra</w:delText>
        </w:r>
        <w:r w:rsidR="00D61320">
          <w:delText>, changing</w:delText>
        </w:r>
        <w:r>
          <w:delText xml:space="preserve"> </w:delText>
        </w:r>
        <w:r w:rsidR="00D61320" w:rsidRPr="00D61320">
          <w:rPr>
            <w:rStyle w:val="GUIWord"/>
          </w:rPr>
          <w:delText>File Names</w:delText>
        </w:r>
        <w:r w:rsidR="00D61320">
          <w:delText xml:space="preserve"> </w:delText>
        </w:r>
        <w:r w:rsidR="008D475E">
          <w:delText xml:space="preserve">to be the same, changing </w:delText>
        </w:r>
        <w:r w:rsidRPr="00B1220E">
          <w:rPr>
            <w:rStyle w:val="GUIWord"/>
          </w:rPr>
          <w:delText>Spectrum Numbers</w:delText>
        </w:r>
        <w:r>
          <w:delText xml:space="preserve"> to be the same, changing the </w:delText>
        </w:r>
        <w:r w:rsidRPr="00B1220E">
          <w:rPr>
            <w:rStyle w:val="GUIWord"/>
          </w:rPr>
          <w:delText>Acquisition Time</w:delText>
        </w:r>
        <w:r>
          <w:delText xml:space="preserve"> or </w:delText>
        </w:r>
        <w:r w:rsidRPr="00B1220E">
          <w:rPr>
            <w:rStyle w:val="GUIWord"/>
          </w:rPr>
          <w:delText>Upload Time</w:delText>
        </w:r>
        <w:r>
          <w:delText xml:space="preserve">, or changing the </w:delText>
        </w:r>
        <w:r w:rsidRPr="00B1220E">
          <w:rPr>
            <w:rStyle w:val="GUIWord"/>
          </w:rPr>
          <w:delText>File Comments</w:delText>
        </w:r>
        <w:r>
          <w:delText xml:space="preserve"> would generally not be useful and could be confusing. It is recommended that Users give careful consideration to the logical validity of changing Metadata values for multiple Spectra before doing it.</w:delText>
        </w:r>
      </w:del>
    </w:p>
    <w:p w:rsidR="00B1220E" w:rsidRDefault="00B1220E" w:rsidP="007D43F6">
      <w:pPr>
        <w:pStyle w:val="Heading4"/>
      </w:pPr>
      <w:r>
        <w:t>Editing Metadata for Multiple Unrelated Spectra</w:t>
      </w:r>
    </w:p>
    <w:p w:rsidR="00B1220E" w:rsidRDefault="00B1220E" w:rsidP="00D61320">
      <w:pPr>
        <w:pStyle w:val="Body"/>
      </w:pPr>
      <w:r>
        <w:t>The operations in the preceding section can be applied to multiple unrelated Spectra.</w:t>
      </w:r>
    </w:p>
    <w:p w:rsidR="00B1220E" w:rsidRDefault="00B1220E" w:rsidP="00D61320">
      <w:pPr>
        <w:pStyle w:val="Body"/>
      </w:pPr>
      <w:r>
        <w:t xml:space="preserve">It is possible to </w:t>
      </w:r>
      <w:ins w:id="861" w:author="Peter" w:date="2013-05-08T09:19:00Z">
        <w:r w:rsidR="003479CF">
          <w:t>select multiple</w:t>
        </w:r>
      </w:ins>
      <w:del w:id="862" w:author="Peter" w:date="2013-05-08T09:19:00Z">
        <w:r w:rsidR="00D61320">
          <w:delText>add a Spectrum to the set of selected</w:delText>
        </w:r>
      </w:del>
      <w:r w:rsidR="00D61320">
        <w:t xml:space="preserve"> Spectra by holding the Control key while clicking on </w:t>
      </w:r>
      <w:ins w:id="863" w:author="Peter" w:date="2013-05-08T09:19:00Z">
        <w:r w:rsidR="003479CF">
          <w:t>each</w:t>
        </w:r>
        <w:r w:rsidR="00D61320">
          <w:t xml:space="preserve"> </w:t>
        </w:r>
        <w:r w:rsidR="003479CF">
          <w:t>additional</w:t>
        </w:r>
      </w:ins>
      <w:del w:id="864" w:author="Peter" w:date="2013-05-08T09:19:00Z">
        <w:r w:rsidR="00D61320">
          <w:delText>the</w:delText>
        </w:r>
      </w:del>
      <w:r w:rsidR="00D61320">
        <w:t xml:space="preserve"> Spectrum</w:t>
      </w:r>
      <w:ins w:id="865" w:author="Peter" w:date="2013-05-08T09:19:00Z">
        <w:r w:rsidR="003479CF">
          <w:t xml:space="preserve"> to be selected</w:t>
        </w:r>
      </w:ins>
      <w:r w:rsidR="00D61320">
        <w:t>. It is</w:t>
      </w:r>
      <w:ins w:id="866" w:author="Peter" w:date="2013-05-08T09:19:00Z">
        <w:r w:rsidR="00D61320">
          <w:t xml:space="preserve"> </w:t>
        </w:r>
        <w:r w:rsidR="003479CF">
          <w:t>also</w:t>
        </w:r>
      </w:ins>
      <w:r w:rsidR="00D61320">
        <w:t xml:space="preserve"> possible to select a range of Spectra by selecting the first Spectrum and then holding the Shift key while you click on the last Spectrum in the range. (This is consistent with common </w:t>
      </w:r>
      <w:r w:rsidR="00BE105A">
        <w:t xml:space="preserve">Windows </w:t>
      </w:r>
      <w:r w:rsidR="00D61320">
        <w:t>usage of the Control and Shift keys</w:t>
      </w:r>
      <w:ins w:id="867" w:author="Peter" w:date="2013-05-08T09:19:00Z">
        <w:r w:rsidR="003479CF">
          <w:t>.</w:t>
        </w:r>
        <w:r w:rsidR="003479CF" w:rsidRPr="003479CF">
          <w:t>)</w:t>
        </w:r>
      </w:ins>
      <w:del w:id="868" w:author="Peter" w:date="2013-05-08T09:19:00Z">
        <w:r w:rsidR="00D61320">
          <w:delText>.)</w:delText>
        </w:r>
      </w:del>
      <w:r w:rsidR="00D61320">
        <w:t xml:space="preserve"> The operations </w:t>
      </w:r>
      <w:ins w:id="869" w:author="Peter" w:date="2013-05-08T09:19:00Z">
        <w:r w:rsidR="003479CF">
          <w:t>in the preceding section</w:t>
        </w:r>
      </w:ins>
      <w:del w:id="870" w:author="Peter" w:date="2013-05-08T09:19:00Z">
        <w:r w:rsidR="00D61320">
          <w:delText>above</w:delText>
        </w:r>
      </w:del>
      <w:r w:rsidR="00D61320">
        <w:t xml:space="preserve"> will then apply to all selected Spectra.</w:t>
      </w:r>
    </w:p>
    <w:p w:rsidR="00D61320" w:rsidRDefault="00D61320" w:rsidP="00D61320">
      <w:pPr>
        <w:pStyle w:val="Body"/>
      </w:pPr>
      <w:r>
        <w:t>Sim</w:t>
      </w:r>
      <w:r w:rsidR="0003650F">
        <w:t>i</w:t>
      </w:r>
      <w:r>
        <w:t xml:space="preserve">larly, it is possible to select multiple </w:t>
      </w:r>
      <w:ins w:id="871" w:author="Peter" w:date="2013-05-08T09:19:00Z">
        <w:r>
          <w:t>no</w:t>
        </w:r>
        <w:r w:rsidR="003479CF">
          <w:t>d</w:t>
        </w:r>
        <w:r>
          <w:t>es</w:t>
        </w:r>
      </w:ins>
      <w:del w:id="872" w:author="Peter" w:date="2013-05-08T09:19:00Z">
        <w:r>
          <w:delText>notes</w:delText>
        </w:r>
      </w:del>
      <w:r>
        <w:t xml:space="preserve"> in the Campaign </w:t>
      </w:r>
      <w:ins w:id="873" w:author="Peter" w:date="2013-05-08T09:19:00Z">
        <w:r w:rsidR="003479CF">
          <w:t>hierarchy</w:t>
        </w:r>
      </w:ins>
      <w:del w:id="874" w:author="Peter" w:date="2013-05-08T09:19:00Z">
        <w:r>
          <w:delText>tree</w:delText>
        </w:r>
      </w:del>
      <w:r>
        <w:t xml:space="preserve"> and operate on all Spectra in those nodes.</w:t>
      </w:r>
    </w:p>
    <w:p w:rsidR="00D61320" w:rsidRDefault="0003650F" w:rsidP="00AE7011">
      <w:pPr>
        <w:pStyle w:val="Warning"/>
      </w:pPr>
      <w:r>
        <w:t>Warning</w:t>
      </w:r>
      <w:r>
        <w:tab/>
      </w:r>
      <w:r w:rsidR="00666C33">
        <w:t>Do not</w:t>
      </w:r>
      <w:r>
        <w:t xml:space="preserve"> select multiple Spectra or nodes across different Campaigns and then update all selected Spectra to share the same Metadata values. If subsequent users select the </w:t>
      </w:r>
      <w:r w:rsidR="00B25CED" w:rsidRPr="00561482">
        <w:rPr>
          <w:rStyle w:val="ActionButton"/>
        </w:rPr>
        <w:t> Apply to all spectra </w:t>
      </w:r>
      <w:r w:rsidR="00B25CED">
        <w:t xml:space="preserve"> button</w:t>
      </w:r>
      <w:r>
        <w:t xml:space="preserve"> when editing Metadata, it will change the Metadata across both Campaigns, which is a very unexpected and c</w:t>
      </w:r>
      <w:r w:rsidR="002415EF">
        <w:t>onfusing result.</w:t>
      </w:r>
    </w:p>
    <w:p w:rsidR="003B29B2" w:rsidRDefault="003B29B2" w:rsidP="003B29B2">
      <w:pPr>
        <w:pStyle w:val="Heading2"/>
      </w:pPr>
      <w:bookmarkStart w:id="875" w:name="_Toc355280385"/>
      <w:bookmarkStart w:id="876" w:name="_Ref356551623"/>
      <w:bookmarkStart w:id="877" w:name="_Ref356551635"/>
      <w:bookmarkStart w:id="878" w:name="_Ref357757289"/>
      <w:bookmarkStart w:id="879" w:name="_Ref357757292"/>
      <w:bookmarkStart w:id="880" w:name="_Toc359579935"/>
      <w:r>
        <w:t>Uploading Metadata from Excel files</w:t>
      </w:r>
      <w:bookmarkEnd w:id="875"/>
      <w:bookmarkEnd w:id="876"/>
      <w:bookmarkEnd w:id="877"/>
      <w:bookmarkEnd w:id="878"/>
      <w:bookmarkEnd w:id="879"/>
      <w:bookmarkEnd w:id="880"/>
    </w:p>
    <w:p w:rsidR="00BF34E0" w:rsidRDefault="00F52044" w:rsidP="00DE3175">
      <w:pPr>
        <w:pStyle w:val="Body"/>
      </w:pPr>
      <w:r>
        <w:t>SPECCHIO</w:t>
      </w:r>
      <w:r w:rsidR="003B29B2">
        <w:t xml:space="preserve"> supports uploading Metadata to your Campaign from </w:t>
      </w:r>
      <w:r w:rsidR="00C356CB">
        <w:t xml:space="preserve">Excel spreadsheet </w:t>
      </w:r>
      <w:r w:rsidR="003B29B2">
        <w:t xml:space="preserve">files saved </w:t>
      </w:r>
      <w:r w:rsidR="002415EF">
        <w:t>as an .XLS file</w:t>
      </w:r>
      <w:r w:rsidR="003B29B2">
        <w:t>.</w:t>
      </w:r>
      <w:r w:rsidR="002415EF">
        <w:t xml:space="preserve"> (It does not support loading form.CSV</w:t>
      </w:r>
      <w:r w:rsidR="0041732C">
        <w:t xml:space="preserve">, </w:t>
      </w:r>
      <w:r w:rsidR="002415EF">
        <w:t xml:space="preserve">.XLSX </w:t>
      </w:r>
      <w:r w:rsidR="0041732C">
        <w:t xml:space="preserve">or other Excel </w:t>
      </w:r>
      <w:r w:rsidR="002415EF">
        <w:t>file formats.)</w:t>
      </w:r>
    </w:p>
    <w:p w:rsidR="003B29B2" w:rsidRDefault="00AE2F37" w:rsidP="003B29B2">
      <w:pPr>
        <w:pStyle w:val="Body"/>
      </w:pPr>
      <w:r>
        <w:pict>
          <v:group id="_x0000_s1151" editas="canvas" style="width:429.35pt;height:450pt;mso-position-horizontal-relative:char;mso-position-vertical-relative:line" coordorigin="1626,1206" coordsize="8587,9000">
            <o:lock v:ext="edit" aspectratio="t"/>
            <v:shape id="_x0000_s1150" type="#_x0000_t75" style="position:absolute;left:1626;top:1206;width:8587;height:9000" o:preferrelative="f">
              <v:fill o:detectmouseclick="t"/>
              <v:path o:extrusionok="t" o:connecttype="none"/>
              <o:lock v:ext="edit" text="t"/>
            </v:shape>
            <v:shape id="_x0000_s1176" type="#_x0000_t75" style="position:absolute;left:3110;top:1360;width:5300;height:3082">
              <v:imagedata r:id="rId62" o:title=""/>
            </v:shape>
            <v:shape id="_x0000_s1163" type="#_x0000_t45" style="position:absolute;left:5756;top:4692;width:1784;height:981" adj="31347,8191,27339,3985,21939,3985,10279,8191" fillcolor="#dbe5f1 [660]" strokecolor="black [3213]">
              <v:stroke startarrow="open"/>
              <v:textbox>
                <w:txbxContent>
                  <w:p w:rsidR="004872A3" w:rsidRPr="00141131" w:rsidRDefault="004872A3" w:rsidP="00141131">
                    <w:pPr>
                      <w:jc w:val="right"/>
                      <w:rPr>
                        <w:sz w:val="16"/>
                        <w:lang w:val="en-AU"/>
                      </w:rPr>
                    </w:pPr>
                    <w:r w:rsidRPr="00141131">
                      <w:rPr>
                        <w:sz w:val="16"/>
                        <w:lang w:val="en-AU"/>
                      </w:rPr>
                      <w:t>… the row data</w:t>
                    </w:r>
                    <w:r>
                      <w:rPr>
                        <w:sz w:val="16"/>
                        <w:lang w:val="en-AU"/>
                      </w:rPr>
                      <w:t xml:space="preserve"> are copied to that Spectrum’s Metadata</w:t>
                    </w:r>
                  </w:p>
                </w:txbxContent>
              </v:textbox>
              <o:callout v:ext="edit" gap="1.4pt" angle="30" distance="9.05pt" length="-.1pt" minusx="t" minusy="t"/>
            </v:shape>
            <v:roundrect id="_x0000_s1153" style="position:absolute;left:3390;top:1360;width:883;height:3082" arcsize="7719f" filled="f" strokecolor="red" strokeweight="1.5pt"/>
            <v:roundrect id="_x0000_s1154" style="position:absolute;left:3110;top:2668;width:5300;height:270" arcsize="16262f" filled="f" strokecolor="red" strokeweight="1.5pt"/>
            <v:shape id="_x0000_s1155" type="#_x0000_t75" style="position:absolute;left:3910;top:5960;width:2090;height:1110">
              <v:imagedata r:id="rId63" o:title="" croptop="17046f" cropbottom="10798f" cropleft="5441f" cropright="9328f"/>
            </v:shape>
            <v:shape id="_x0000_s1160" type="#_x0000_t45" style="position:absolute;left:1837;top:1360;width:1090;height:770" adj="30220,6761,24949,5077,22155,5077,-13554,67184" fillcolor="#dbe5f1 [660]" strokecolor="black [3213]">
              <v:stroke startarrow="open"/>
              <v:textbox>
                <w:txbxContent>
                  <w:p w:rsidR="004872A3" w:rsidRPr="008646FA" w:rsidRDefault="004872A3" w:rsidP="00AF35D7">
                    <w:pPr>
                      <w:rPr>
                        <w:sz w:val="16"/>
                        <w:lang w:val="en-AU"/>
                      </w:rPr>
                    </w:pPr>
                    <w:r w:rsidRPr="008646FA">
                      <w:rPr>
                        <w:sz w:val="16"/>
                        <w:lang w:val="en-AU"/>
                      </w:rPr>
                      <w:t xml:space="preserve">Nominated </w:t>
                    </w:r>
                    <w:r w:rsidRPr="00A83C86">
                      <w:rPr>
                        <w:b/>
                        <w:sz w:val="16"/>
                        <w:lang w:val="en-AU"/>
                      </w:rPr>
                      <w:t>Matching Column</w:t>
                    </w:r>
                  </w:p>
                </w:txbxContent>
              </v:textbox>
              <o:callout v:ext="edit" gap="1.4pt" distance="9.05pt" length="-.1pt" minusx="t" minusy="t"/>
            </v:shape>
            <v:shape id="_x0000_s1161" type="#_x0000_t45" style="position:absolute;left:8923;top:2472;width:1090;height:770" adj="-9135,7237,-6500,5077,-555,5077,-14486,71757" fillcolor="#dbe5f1 [660]" strokecolor="black [3213]">
              <v:stroke startarrow="open"/>
              <v:textbox>
                <w:txbxContent>
                  <w:p w:rsidR="004872A3" w:rsidRPr="008646FA" w:rsidRDefault="004872A3" w:rsidP="00AF35D7">
                    <w:pPr>
                      <w:rPr>
                        <w:sz w:val="16"/>
                        <w:lang w:val="en-AU"/>
                      </w:rPr>
                    </w:pPr>
                    <w:r>
                      <w:rPr>
                        <w:sz w:val="16"/>
                        <w:lang w:val="en-AU"/>
                      </w:rPr>
                      <w:t>Data for one Spectrum</w:t>
                    </w:r>
                  </w:p>
                </w:txbxContent>
              </v:textbox>
              <o:callout v:ext="edit" gap="1.4pt" angle="30" distance="9.05pt" length="-.1pt" minusy="t"/>
            </v:shape>
            <v:shape id="_x0000_s1162" type="#_x0000_t45" style="position:absolute;left:4739;top:4692;width:1146;height:981" adj="-7332,6341,-3845,3985,-528,3985,-13816,58040" fillcolor="#dbe5f1 [660]" strokecolor="black [3213]">
              <v:stroke startarrow="open"/>
              <v:textbox>
                <w:txbxContent>
                  <w:p w:rsidR="004872A3" w:rsidRPr="008646FA" w:rsidRDefault="004872A3" w:rsidP="00AF35D7">
                    <w:pPr>
                      <w:rPr>
                        <w:sz w:val="16"/>
                        <w:lang w:val="en-AU"/>
                      </w:rPr>
                    </w:pPr>
                    <w:r>
                      <w:rPr>
                        <w:sz w:val="16"/>
                        <w:lang w:val="en-AU"/>
                      </w:rPr>
                      <w:t xml:space="preserve">When the </w:t>
                    </w:r>
                    <w:r w:rsidRPr="00A83C86">
                      <w:rPr>
                        <w:b/>
                        <w:sz w:val="16"/>
                        <w:lang w:val="en-AU"/>
                      </w:rPr>
                      <w:t>Matching Column</w:t>
                    </w:r>
                    <w:r>
                      <w:rPr>
                        <w:sz w:val="16"/>
                        <w:lang w:val="en-AU"/>
                      </w:rPr>
                      <w:t xml:space="preserve"> matches, …</w:t>
                    </w:r>
                  </w:p>
                </w:txbxContent>
              </v:textbox>
              <o:callout v:ext="edit" gap="1.4pt" angle="30" distance="9.05pt" length="-.1pt" minusy="t"/>
            </v:shape>
            <v:shape id="_x0000_s1177" type="#_x0000_t75" style="position:absolute;left:5064;top:6278;width:3072;height:3754">
              <v:imagedata r:id="rId64" o:title=""/>
            </v:shape>
            <v:shape id="_x0000_s1158" style="position:absolute;left:3840;top:2869;width:2160;height:4930" coordsize="1860,3653" path="m,c70,815,140,1631,450,2240v310,609,860,1011,1410,1413e" filled="f" strokecolor="#00b0f0" strokeweight="1pt">
              <v:stroke startarrow="block" endarrow="block"/>
              <v:path arrowok="t"/>
            </v:shape>
            <v:shape id="_x0000_s1164" type="#_x0000_t202" style="position:absolute;left:3650;top:5005;width:773;height:270" stroked="f">
              <v:textbox inset=".1mm,.1mm,.1mm,.1mm">
                <w:txbxContent>
                  <w:p w:rsidR="004872A3" w:rsidRPr="00AF35D7" w:rsidRDefault="004872A3" w:rsidP="00AF35D7">
                    <w:pPr>
                      <w:rPr>
                        <w:sz w:val="18"/>
                        <w:lang w:val="en-AU"/>
                      </w:rPr>
                    </w:pPr>
                    <w:r w:rsidRPr="00AF35D7">
                      <w:rPr>
                        <w:sz w:val="18"/>
                        <w:lang w:val="en-AU"/>
                      </w:rPr>
                      <w:t>Matches</w:t>
                    </w:r>
                  </w:p>
                </w:txbxContent>
              </v:textbox>
            </v:shape>
            <v:shape id="_x0000_s1178" style="position:absolute;left:4983;top:2802;width:3707;height:3794" coordsize="3707,3794" path="m,c1617,763,3235,1527,3471,2159,3707,2791,2253,3313,1418,3794e" filled="f" strokecolor="#00b0f0" strokeweight="1pt">
              <v:stroke startarrow="oval" startarrowwidth="narrow" startarrowlength="short" endarrow="open" endarrowwidth="wide" endarrowlength="long"/>
              <v:path arrowok="t"/>
            </v:shape>
            <v:shape id="_x0000_s1180" style="position:absolute;left:5509;top:2802;width:3343;height:6469" coordsize="3343,6469" path="m,c1539,540,3079,1081,3211,2159,3343,3237,2069,4853,795,6469e" filled="f" strokecolor="#00b0f0" strokeweight="1pt">
              <v:stroke startarrow="oval" startarrowwidth="narrow" startarrowlength="short" endarrow="open" endarrowwidth="wide" endarrowlength="long"/>
              <v:path arrowok="t"/>
            </v:shape>
            <v:shape id="_x0000_s1181" style="position:absolute;left:6283;top:2802;width:2585;height:6921" coordsize="2585,6921" path="m,c1276,546,2553,1093,2569,2246,2585,3399,835,5972,97,6921e" filled="f" strokecolor="#00b0f0" strokeweight="1pt">
              <v:stroke startarrow="oval" startarrowwidth="narrow" startarrowlength="short" endarrow="open" endarrowwidth="wide" endarrowlength="long"/>
              <v:path arrowok="t"/>
            </v:shape>
            <v:shape id="_x0000_s1182" style="position:absolute;left:6283;top:2802;width:2473;height:6244" coordsize="2473,6244" path="m720,v876,597,1753,1194,1633,2235c2233,3276,1116,4760,,6244e" filled="f" strokecolor="#00b0f0" strokeweight="1pt">
              <v:stroke startarrow="oval" startarrowwidth="narrow" startarrowlength="short" endarrow="open" endarrowwidth="wide" endarrowlength="long"/>
              <v:path arrowok="t"/>
            </v:shape>
            <v:shape id="_x0000_s1183" style="position:absolute;left:7175;top:2802;width:1854;height:6706" coordsize="1854,6706" path="m634,v610,564,1220,1128,1114,2246c1642,3364,821,5035,,6706e" filled="f" strokecolor="#00b0f0" strokeweight="1pt">
              <v:stroke startarrow="oval" startarrowwidth="narrow" startarrowlength="short" endarrow="open" endarrowwidth="wide" endarrowlength="long"/>
              <v:path arrowok="t"/>
            </v:shape>
            <v:oval id="_x0000_s1184" style="position:absolute;left:8303;top:4898;width:726;height:236" filled="f"/>
            <w10:wrap type="none"/>
            <w10:anchorlock/>
          </v:group>
        </w:pict>
      </w:r>
      <w:r w:rsidR="00AF35D7" w:rsidRPr="00AF35D7">
        <w:t xml:space="preserve"> </w:t>
      </w:r>
      <w:r w:rsidR="004004F6">
        <w:t xml:space="preserve">The </w:t>
      </w:r>
      <w:r w:rsidR="00975B29">
        <w:t>operation</w:t>
      </w:r>
      <w:r w:rsidR="00DE3175">
        <w:t xml:space="preserve"> of this process </w:t>
      </w:r>
      <w:r w:rsidR="007530D5">
        <w:t>can be tailored</w:t>
      </w:r>
      <w:r w:rsidR="00DE3175">
        <w:t xml:space="preserve"> as described below.</w:t>
      </w:r>
    </w:p>
    <w:p w:rsidR="000C3727" w:rsidRDefault="00C356CB" w:rsidP="007D43F6">
      <w:pPr>
        <w:pStyle w:val="HeadingSubUnnumbered"/>
      </w:pPr>
      <w:r>
        <w:t xml:space="preserve">Input </w:t>
      </w:r>
      <w:r w:rsidR="000C3727">
        <w:t>.XLS file format</w:t>
      </w:r>
    </w:p>
    <w:p w:rsidR="003B29B2" w:rsidRDefault="003B29B2" w:rsidP="003B29B2">
      <w:pPr>
        <w:pStyle w:val="Body"/>
      </w:pPr>
      <w:r>
        <w:t>Metadata Excel files must conform to the following conventions in order to be loaded correctly.</w:t>
      </w:r>
    </w:p>
    <w:p w:rsidR="00C356CB" w:rsidRDefault="00C356CB" w:rsidP="003B29B2">
      <w:pPr>
        <w:pStyle w:val="Bullet"/>
      </w:pPr>
      <w:r>
        <w:t>Only the first data sheet is loaded.</w:t>
      </w:r>
    </w:p>
    <w:p w:rsidR="003B29B2" w:rsidRDefault="003B29B2" w:rsidP="003B29B2">
      <w:pPr>
        <w:pStyle w:val="Bullet"/>
      </w:pPr>
      <w:r>
        <w:t xml:space="preserve">The first row must </w:t>
      </w:r>
      <w:r w:rsidR="00C356CB">
        <w:t>contain</w:t>
      </w:r>
      <w:r>
        <w:t xml:space="preserve"> column heading</w:t>
      </w:r>
      <w:r w:rsidR="00C356CB">
        <w:t>s</w:t>
      </w:r>
      <w:r>
        <w:t xml:space="preserve">. It will be displayed </w:t>
      </w:r>
      <w:r w:rsidR="00C356CB">
        <w:t xml:space="preserve">and referenced </w:t>
      </w:r>
      <w:r>
        <w:t>during the upload process, but it will not be uploaded.</w:t>
      </w:r>
      <w:r w:rsidR="00DE3175">
        <w:t xml:space="preserve"> The column headings do not need to match Metadata Attribute names.</w:t>
      </w:r>
    </w:p>
    <w:p w:rsidR="00DE3175" w:rsidRDefault="00DE3175" w:rsidP="003B29B2">
      <w:pPr>
        <w:pStyle w:val="Bullet"/>
      </w:pPr>
      <w:r>
        <w:t xml:space="preserve">Each </w:t>
      </w:r>
      <w:r w:rsidR="003B29B2">
        <w:t xml:space="preserve">row </w:t>
      </w:r>
      <w:r>
        <w:t>holds data which is</w:t>
      </w:r>
      <w:r w:rsidR="003B29B2">
        <w:t xml:space="preserve"> uploaded to one </w:t>
      </w:r>
      <w:r>
        <w:t>S</w:t>
      </w:r>
      <w:r w:rsidR="003B29B2">
        <w:t>pectrum.</w:t>
      </w:r>
    </w:p>
    <w:p w:rsidR="003B29B2" w:rsidRDefault="00675431" w:rsidP="003B29B2">
      <w:pPr>
        <w:pStyle w:val="Bullet"/>
      </w:pPr>
      <w:r>
        <w:t>The rows do not need to be sorted.</w:t>
      </w:r>
    </w:p>
    <w:p w:rsidR="00DE3175" w:rsidRDefault="00DE3175" w:rsidP="003B29B2">
      <w:pPr>
        <w:pStyle w:val="Bullet"/>
      </w:pPr>
      <w:r>
        <w:t>O</w:t>
      </w:r>
      <w:r w:rsidR="003B29B2">
        <w:t xml:space="preserve">ne column, identified at upload time, </w:t>
      </w:r>
      <w:r>
        <w:t>is</w:t>
      </w:r>
      <w:r w:rsidR="003B29B2">
        <w:t xml:space="preserve"> used </w:t>
      </w:r>
      <w:r>
        <w:t>as the Matching Column. It identifies which Spectrum will receive the data from each row.</w:t>
      </w:r>
    </w:p>
    <w:p w:rsidR="004004F6" w:rsidRDefault="004004F6" w:rsidP="004004F6">
      <w:pPr>
        <w:pStyle w:val="Bullet"/>
      </w:pPr>
      <w:r>
        <w:t xml:space="preserve">If a Spectrum is selected </w:t>
      </w:r>
      <w:r w:rsidR="00692E54">
        <w:t xml:space="preserve">in the Matching Column in </w:t>
      </w:r>
      <w:r>
        <w:t xml:space="preserve">more than </w:t>
      </w:r>
      <w:r w:rsidR="00692E54">
        <w:t>on</w:t>
      </w:r>
      <w:r>
        <w:t xml:space="preserve">e </w:t>
      </w:r>
      <w:r w:rsidR="00692E54">
        <w:t>row</w:t>
      </w:r>
      <w:r>
        <w:t xml:space="preserve">, all </w:t>
      </w:r>
      <w:r w:rsidR="00692E54">
        <w:t>of these rows</w:t>
      </w:r>
      <w:r>
        <w:t xml:space="preserve"> are ignored.</w:t>
      </w:r>
    </w:p>
    <w:p w:rsidR="003B29B2" w:rsidRDefault="003B29B2" w:rsidP="003B29B2">
      <w:pPr>
        <w:pStyle w:val="Bullet"/>
      </w:pPr>
      <w:r>
        <w:t>Other columns contain the Metadata that will be uploaded.</w:t>
      </w:r>
    </w:p>
    <w:p w:rsidR="003B29B2" w:rsidRDefault="004004F6" w:rsidP="003B29B2">
      <w:pPr>
        <w:pStyle w:val="Bullet"/>
      </w:pPr>
      <w:r>
        <w:t>You can select to ignore s</w:t>
      </w:r>
      <w:r w:rsidR="00DE3175">
        <w:t>ome c</w:t>
      </w:r>
      <w:r w:rsidR="003B29B2">
        <w:t>olumns</w:t>
      </w:r>
      <w:r>
        <w:t xml:space="preserve"> </w:t>
      </w:r>
      <w:r w:rsidR="003B29B2">
        <w:t>during the upload process.</w:t>
      </w:r>
    </w:p>
    <w:p w:rsidR="000C3727" w:rsidRDefault="00C356CB" w:rsidP="007D43F6">
      <w:pPr>
        <w:pStyle w:val="HeadingSubUnnumbered"/>
      </w:pPr>
      <w:r>
        <w:t>Column selection operati</w:t>
      </w:r>
      <w:r w:rsidR="000C3727">
        <w:t>on</w:t>
      </w:r>
    </w:p>
    <w:p w:rsidR="00C356CB" w:rsidRDefault="00453FEC" w:rsidP="00C356CB">
      <w:pPr>
        <w:pStyle w:val="Body"/>
      </w:pPr>
      <w:r>
        <w:t>After you have selected the XLS file to upload, the following control is</w:t>
      </w:r>
      <w:r w:rsidR="001C6618">
        <w:t xml:space="preserve"> displayed</w:t>
      </w:r>
      <w:r w:rsidR="005B1A36">
        <w:t xml:space="preserve"> as part of a larger dialog</w:t>
      </w:r>
      <w:r w:rsidR="001C6618">
        <w:t>.</w:t>
      </w:r>
    </w:p>
    <w:p w:rsidR="00C303D9" w:rsidRDefault="00AE2F37" w:rsidP="009F7636">
      <w:pPr>
        <w:pStyle w:val="Figure"/>
      </w:pPr>
      <w:r>
        <w:pict>
          <v:group id="_x0000_s1166" editas="canvas" style="width:428.4pt;height:234.2pt;mso-position-horizontal-relative:char;mso-position-vertical-relative:line" coordorigin="2218,1571" coordsize="8568,4684">
            <o:lock v:ext="edit" aspectratio="t"/>
            <v:shape id="_x0000_s1165" type="#_x0000_t75" style="position:absolute;left:2218;top:1571;width:8568;height:4684" o:preferrelative="f">
              <v:fill o:detectmouseclick="t"/>
              <v:path o:extrusionok="t" o:connecttype="none"/>
              <o:lock v:ext="edit" text="t"/>
            </v:shape>
            <v:shape id="_x0000_s1185" type="#_x0000_t75" style="position:absolute;left:2218;top:1584;width:6740;height:4671">
              <v:imagedata r:id="rId65" o:title=""/>
            </v:shape>
            <v:roundrect id="_x0000_s1168" style="position:absolute;left:9298;top:1735;width:1488;height:794" arcsize="10923f" fillcolor="#dbe5f1 [660]" strokecolor="#0070c0">
              <v:textbox inset="1mm">
                <w:txbxContent>
                  <w:p w:rsidR="004872A3" w:rsidRPr="00C303D9" w:rsidRDefault="004872A3" w:rsidP="008D2A2E">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o:callout v:ext="edit" gap="1.4pt" distance="9.05pt" length="-.1pt" minusy="t"/>
            </v:roundrect>
            <v:roundrect id="_x0000_s1169" style="position:absolute;left:2221;top:2406;width:6730;height:150" arcsize="10923f" filled="f" strokecolor="red" strokeweight=".5pt"/>
            <v:roundrect id="_x0000_s1170" style="position:absolute;left:2221;top:2591;width:6730;height:150" arcsize="10923f" filled="f" strokecolor="red" strokeweight=".5pt"/>
            <v:roundrect id="_x0000_s1171" style="position:absolute;left:2221;top:2770;width:6730;height:150" arcsize="10923f" filled="f" strokecolor="red" strokeweight=".5pt"/>
            <v:roundrect id="_x0000_s1172" style="position:absolute;left:9298;top:2666;width:1488;height:617" arcsize="10923f" fillcolor="#dbe5f1 [660]" strokecolor="#0070c0">
              <v:textbox inset="1mm">
                <w:txbxContent>
                  <w:p w:rsidR="004872A3" w:rsidRPr="00C303D9" w:rsidRDefault="004872A3" w:rsidP="008D2A2E">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o:callout v:ext="edit" gap="1.4pt" distance="9.05pt" length="-.1pt"/>
            </v:roundrect>
            <v:roundrect id="_x0000_s1173" style="position:absolute;left:9298;top:3519;width:1488;height:773" arcsize="10923f" fillcolor="#dbe5f1 [660]" strokecolor="#0070c0">
              <v:textbox inset="1mm">
                <w:txbxContent>
                  <w:p w:rsidR="004872A3" w:rsidRPr="00C303D9" w:rsidRDefault="004872A3" w:rsidP="008D2A2E">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o:callout v:ext="edit" gap="1.4pt" distance="9.05pt" length="-.1pt"/>
            </v:roundrect>
            <v:roundrect id="_x0000_s1174" style="position:absolute;left:2221;top:2958;width:6730;height:1441" arcsize="1502f" filled="f" strokecolor="red" strokeweight=".5pt"/>
            <v:roundrect id="_x0000_s1175" style="position:absolute;left:4471;top:5034;width:1488;height:1000" arcsize="10923f" fillcolor="#dbe5f1 [660]" strokecolor="#0070c0">
              <v:textbox inset="1mm">
                <w:txbxContent>
                  <w:p w:rsidR="004872A3" w:rsidRPr="00C303D9" w:rsidRDefault="004872A3" w:rsidP="008D2A2E">
                    <w:pPr>
                      <w:rPr>
                        <w:sz w:val="16"/>
                        <w:lang w:val="en-AU"/>
                      </w:rPr>
                    </w:pPr>
                    <w:r>
                      <w:rPr>
                        <w:sz w:val="16"/>
                        <w:lang w:val="en-AU"/>
                      </w:rPr>
                      <w:t>Entire contents of selected XLS file displayed for reference</w:t>
                    </w:r>
                  </w:p>
                </w:txbxContent>
              </v:textbox>
              <o:callout v:ext="edit" gap="1.4pt" distance="9.05pt" length="-.1pt"/>
            </v:roundrect>
            <v:shape id="_x0000_s1324" type="#_x0000_t32" style="position:absolute;left:8951;top:2132;width:347;height:349;flip:x" o:connectortype="straight" strokecolor="#0070c0">
              <v:stroke endarrow="block"/>
            </v:shape>
            <v:shape id="_x0000_s1325" type="#_x0000_t32" style="position:absolute;left:8951;top:2666;width:347;height:309;flip:x y" o:connectortype="straight" strokecolor="#0070c0">
              <v:stroke endarrow="block"/>
            </v:shape>
            <v:shape id="_x0000_s1326" type="#_x0000_t32" style="position:absolute;left:8951;top:2845;width:347;height:1061;flip:x y" o:connectortype="straight" strokecolor="#0070c0">
              <v:stroke endarrow="block"/>
            </v:shape>
            <v:shape id="_x0000_s1327" type="#_x0000_t32" style="position:absolute;left:5215;top:4399;width:371;height:635;flip:y" o:connectortype="straight" strokecolor="#0070c0">
              <v:stroke endarrow="block"/>
            </v:shape>
            <w10:wrap type="none"/>
            <w10:anchorlock/>
          </v:group>
        </w:pict>
      </w:r>
    </w:p>
    <w:p w:rsidR="00C356CB" w:rsidRDefault="00C356CB" w:rsidP="00C356CB">
      <w:pPr>
        <w:pStyle w:val="Caption"/>
      </w:pPr>
      <w:r>
        <w:t xml:space="preserve">Figure </w:t>
      </w:r>
      <w:fldSimple w:instr=" SEQ Figure \* ARABIC ">
        <w:r w:rsidR="00A92DD8">
          <w:rPr>
            <w:noProof/>
          </w:rPr>
          <w:t>41</w:t>
        </w:r>
      </w:fldSimple>
      <w:r>
        <w:t xml:space="preserve">: </w:t>
      </w:r>
      <w:r w:rsidR="00453FEC">
        <w:t>Matching &amp; Element Assignment Control</w:t>
      </w:r>
    </w:p>
    <w:p w:rsidR="00453FEC" w:rsidRDefault="00453FEC" w:rsidP="00453FEC">
      <w:pPr>
        <w:pStyle w:val="Body"/>
      </w:pPr>
      <w:r>
        <w:t xml:space="preserve">This control shows the contents of the XLS file you have </w:t>
      </w:r>
      <w:r w:rsidR="00C303D9">
        <w:t>opened</w:t>
      </w:r>
      <w:r>
        <w:t xml:space="preserve"> and allows you to </w:t>
      </w:r>
      <w:r w:rsidR="00C303D9">
        <w:t>select</w:t>
      </w:r>
      <w:r>
        <w:t xml:space="preserve"> how it will be used.</w:t>
      </w:r>
    </w:p>
    <w:p w:rsidR="00453FEC" w:rsidRDefault="00453FEC" w:rsidP="00453FEC">
      <w:pPr>
        <w:pStyle w:val="Body"/>
      </w:pPr>
      <w:r>
        <w:t>The three rows of dropdown boxes are used as follows:</w:t>
      </w:r>
    </w:p>
    <w:tbl>
      <w:tblPr>
        <w:tblStyle w:val="TableSimple"/>
        <w:tblW w:w="0" w:type="auto"/>
        <w:tblLook w:val="04A0"/>
      </w:tblPr>
      <w:tblGrid>
        <w:gridCol w:w="1054"/>
        <w:gridCol w:w="5852"/>
        <w:gridCol w:w="1956"/>
      </w:tblGrid>
      <w:tr w:rsidR="00103802" w:rsidTr="003F3FD3">
        <w:tc>
          <w:tcPr>
            <w:tcW w:w="0" w:type="auto"/>
          </w:tcPr>
          <w:p w:rsidR="00103802" w:rsidRDefault="00103802" w:rsidP="003F3FD3">
            <w:pPr>
              <w:pStyle w:val="TableText"/>
            </w:pPr>
            <w:r>
              <w:t>First row</w:t>
            </w:r>
          </w:p>
        </w:tc>
        <w:tc>
          <w:tcPr>
            <w:tcW w:w="0" w:type="auto"/>
          </w:tcPr>
          <w:p w:rsidR="003F3FD3" w:rsidRDefault="003F3FD3" w:rsidP="003F3FD3">
            <w:pPr>
              <w:pStyle w:val="TableText"/>
            </w:pPr>
            <w:r>
              <w:t>Selecting the Matching Column</w:t>
            </w:r>
          </w:p>
          <w:p w:rsidR="00103802" w:rsidRDefault="003F3FD3" w:rsidP="002F5F99">
            <w:pPr>
              <w:pStyle w:val="TableText"/>
            </w:pPr>
            <w:r>
              <w:t xml:space="preserve">In one of the columns only, select </w:t>
            </w:r>
            <w:r w:rsidRPr="002F5F99">
              <w:rPr>
                <w:rStyle w:val="GUIWord"/>
              </w:rPr>
              <w:t>Matching Column</w:t>
            </w:r>
            <w:r>
              <w:t xml:space="preserve"> from the drop down list.</w:t>
            </w:r>
            <w:r w:rsidR="002F5F99">
              <w:t xml:space="preserve"> </w:t>
            </w:r>
            <w:r>
              <w:t xml:space="preserve">This indicates the column that will be used to search for the Spectrum to receive the </w:t>
            </w:r>
            <w:r w:rsidR="007F4F37">
              <w:t>Metadata</w:t>
            </w:r>
            <w:r>
              <w:t xml:space="preserve"> for each row.</w:t>
            </w:r>
          </w:p>
        </w:tc>
        <w:tc>
          <w:tcPr>
            <w:tcW w:w="0" w:type="auto"/>
          </w:tcPr>
          <w:p w:rsidR="00103802" w:rsidRDefault="003F3FD3" w:rsidP="003F3FD3">
            <w:pPr>
              <w:pStyle w:val="TableText"/>
            </w:pPr>
            <w:r>
              <w:rPr>
                <w:noProof/>
                <w:lang w:val="en-AU" w:eastAsia="ja-JP"/>
              </w:rPr>
              <w:drawing>
                <wp:inline distT="0" distB="0" distL="0" distR="0">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6"/>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Second Row</w:t>
            </w:r>
          </w:p>
        </w:tc>
        <w:tc>
          <w:tcPr>
            <w:tcW w:w="0" w:type="auto"/>
          </w:tcPr>
          <w:p w:rsidR="003F3FD3" w:rsidRDefault="003F3FD3" w:rsidP="003F3FD3">
            <w:pPr>
              <w:pStyle w:val="TableText"/>
            </w:pPr>
            <w:r>
              <w:t>Selecting the Metadata Group</w:t>
            </w:r>
          </w:p>
          <w:p w:rsidR="00103802" w:rsidRDefault="003F3FD3" w:rsidP="003F3FD3">
            <w:pPr>
              <w:pStyle w:val="TableText"/>
            </w:pPr>
            <w:r>
              <w:t>In all columns that you want to use, select the Metadata Group that contains the Metadata Attribute which is listed in that column.</w:t>
            </w:r>
          </w:p>
        </w:tc>
        <w:tc>
          <w:tcPr>
            <w:tcW w:w="0" w:type="auto"/>
          </w:tcPr>
          <w:p w:rsidR="00103802" w:rsidRDefault="003F3FD3" w:rsidP="00453FEC">
            <w:pPr>
              <w:pStyle w:val="HangingIndent"/>
              <w:ind w:left="0" w:firstLine="0"/>
            </w:pPr>
            <w:r>
              <w:rPr>
                <w:noProof/>
                <w:lang w:val="en-AU" w:eastAsia="ja-JP"/>
              </w:rPr>
              <w:drawing>
                <wp:inline distT="0" distB="0" distL="0" distR="0">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Third Row</w:t>
            </w:r>
          </w:p>
        </w:tc>
        <w:tc>
          <w:tcPr>
            <w:tcW w:w="0" w:type="auto"/>
          </w:tcPr>
          <w:p w:rsidR="003F3FD3" w:rsidRDefault="003F3FD3" w:rsidP="003F3FD3">
            <w:pPr>
              <w:pStyle w:val="TableText"/>
            </w:pPr>
            <w:r>
              <w:t>Selecting the Metadata Attribute</w:t>
            </w:r>
          </w:p>
          <w:p w:rsidR="00103802" w:rsidRDefault="003F3FD3" w:rsidP="003F3FD3">
            <w:pPr>
              <w:pStyle w:val="TableText"/>
            </w:pPr>
            <w:r>
              <w:t>In all columns that you want to use, select the Metadata Attribute which is listed in that column.</w:t>
            </w:r>
          </w:p>
        </w:tc>
        <w:tc>
          <w:tcPr>
            <w:tcW w:w="0" w:type="auto"/>
          </w:tcPr>
          <w:p w:rsidR="00103802" w:rsidRDefault="00103802" w:rsidP="00453FEC">
            <w:pPr>
              <w:pStyle w:val="HangingIndent"/>
              <w:ind w:left="0" w:firstLine="0"/>
            </w:pPr>
          </w:p>
        </w:tc>
      </w:tr>
    </w:tbl>
    <w:p w:rsidR="00675431" w:rsidRPr="00453FEC" w:rsidRDefault="00675431" w:rsidP="00675431">
      <w:pPr>
        <w:pStyle w:val="Body"/>
      </w:pPr>
      <w:r>
        <w:t>After you have set up the</w:t>
      </w:r>
      <w:r w:rsidR="005B1A36">
        <w:t>se</w:t>
      </w:r>
      <w:r>
        <w:t xml:space="preserve"> three rows of selection parameters, the Assignment Details and Matching Details controls will show how the XLS data will be uploaded. </w:t>
      </w:r>
      <w:r w:rsidR="002F5F99">
        <w:t xml:space="preserve">Use these </w:t>
      </w:r>
      <w:r>
        <w:t xml:space="preserve">controls to check that the upload is set up </w:t>
      </w:r>
      <w:r w:rsidR="005B1A36">
        <w:t xml:space="preserve">correctly </w:t>
      </w:r>
      <w:r>
        <w:t>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66"/>
        <w:gridCol w:w="5793"/>
      </w:tblGrid>
      <w:tr w:rsidR="003F3FD3" w:rsidTr="00C7255F">
        <w:tc>
          <w:tcPr>
            <w:tcW w:w="0" w:type="auto"/>
          </w:tcPr>
          <w:p w:rsidR="003F3FD3" w:rsidRDefault="00AF6F5F" w:rsidP="0033520F">
            <w:r>
              <w:rPr>
                <w:noProof/>
                <w:lang w:val="en-AU" w:eastAsia="ja-JP"/>
              </w:rPr>
              <w:drawing>
                <wp:inline distT="0" distB="0" distL="0" distR="0">
                  <wp:extent cx="1727864" cy="4217797"/>
                  <wp:effectExtent l="0" t="19050" r="81886" b="49403"/>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8"/>
                          <a:srcRect l="40216" t="28502" r="9129" b="6230"/>
                          <a:stretch>
                            <a:fillRect/>
                          </a:stretch>
                        </pic:blipFill>
                        <pic:spPr bwMode="auto">
                          <a:xfrm>
                            <a:off x="0" y="0"/>
                            <a:ext cx="1730604" cy="422448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0" w:type="auto"/>
          </w:tcPr>
          <w:p w:rsidR="003F3FD3" w:rsidRDefault="003F3FD3" w:rsidP="003F3FD3">
            <w:pPr>
              <w:pStyle w:val="HangingIndent"/>
              <w:ind w:left="1692"/>
            </w:pPr>
            <w:r w:rsidRPr="003F3FD3">
              <w:rPr>
                <w:rStyle w:val="GUIWord"/>
              </w:rPr>
              <w:t>Number of assignable columns:</w:t>
            </w:r>
            <w:r>
              <w:tab/>
              <w:t>The number of columns in t</w:t>
            </w:r>
            <w:r w:rsidR="002F5F99">
              <w:t>he XLS file which remain unused</w:t>
            </w:r>
          </w:p>
          <w:p w:rsidR="003F3FD3" w:rsidRDefault="003F3FD3" w:rsidP="003F3FD3">
            <w:pPr>
              <w:pStyle w:val="HangingIndent"/>
              <w:ind w:left="1692"/>
            </w:pPr>
            <w:r w:rsidRPr="003F3FD3">
              <w:rPr>
                <w:rStyle w:val="GUIWord"/>
              </w:rPr>
              <w:t>Number of assigned columns:</w:t>
            </w:r>
            <w:r>
              <w:tab/>
              <w:t xml:space="preserve">The number of columns in the XLS file which will be </w:t>
            </w:r>
            <w:r w:rsidR="002F5F99">
              <w:t>copied into Metadata Attributes</w:t>
            </w:r>
          </w:p>
          <w:p w:rsidR="003F3FD3" w:rsidRDefault="003F3FD3" w:rsidP="003F3FD3">
            <w:pPr>
              <w:pStyle w:val="HangingIndent"/>
              <w:ind w:left="1692"/>
            </w:pPr>
            <w:r w:rsidRPr="003F3FD3">
              <w:rPr>
                <w:rStyle w:val="GUIWord"/>
              </w:rPr>
              <w:t>Number of spectra:</w:t>
            </w:r>
            <w:r w:rsidRPr="003F3FD3">
              <w:rPr>
                <w:rStyle w:val="GUIWord"/>
              </w:rPr>
              <w:tab/>
            </w:r>
            <w:r>
              <w:t xml:space="preserve">The number of Spectra selected </w:t>
            </w:r>
            <w:r w:rsidR="002F5F99">
              <w:t xml:space="preserve">in the hierarchy tree browser </w:t>
            </w:r>
            <w:r>
              <w:t>(see below)</w:t>
            </w:r>
          </w:p>
          <w:p w:rsidR="003F3FD3" w:rsidRDefault="003F3FD3" w:rsidP="003F3FD3">
            <w:pPr>
              <w:pStyle w:val="HangingIndent"/>
              <w:ind w:left="1692"/>
            </w:pPr>
            <w:r w:rsidRPr="003F3FD3">
              <w:rPr>
                <w:rStyle w:val="GUIWord"/>
              </w:rPr>
              <w:t>Number of matches:</w:t>
            </w:r>
            <w:r>
              <w:tab/>
              <w:t>The number of</w:t>
            </w:r>
            <w:r w:rsidR="002F5F99">
              <w:t xml:space="preserve"> selected</w:t>
            </w:r>
            <w:r>
              <w:t xml:space="preserve"> Spectra which match data in the </w:t>
            </w:r>
            <w:r w:rsidR="002F5F99" w:rsidRPr="002F5F99">
              <w:rPr>
                <w:rStyle w:val="GUIWord"/>
              </w:rPr>
              <w:t>Matching Column</w:t>
            </w:r>
            <w:r w:rsidR="002F5F99">
              <w:t xml:space="preserve"> of the XLS file</w:t>
            </w:r>
          </w:p>
          <w:p w:rsidR="003F3FD3" w:rsidRDefault="003F3FD3" w:rsidP="003F3FD3">
            <w:pPr>
              <w:pStyle w:val="HangingIndent"/>
              <w:ind w:left="1692"/>
            </w:pPr>
            <w:r w:rsidRPr="003F3FD3">
              <w:rPr>
                <w:rStyle w:val="GUIWord"/>
              </w:rPr>
              <w:t>Spectrum</w:t>
            </w:r>
            <w:r>
              <w:tab/>
              <w:t xml:space="preserve">(First column) The Spectrum </w:t>
            </w:r>
            <w:r w:rsidR="002F5F99">
              <w:t>IDs</w:t>
            </w:r>
            <w:r>
              <w:t xml:space="preserve"> </w:t>
            </w:r>
            <w:r w:rsidR="002F5F99">
              <w:t>of all selected Spectra</w:t>
            </w:r>
          </w:p>
          <w:p w:rsidR="003F3FD3" w:rsidRDefault="003F3FD3" w:rsidP="003F3FD3">
            <w:pPr>
              <w:pStyle w:val="HangingIndent"/>
              <w:ind w:left="1692"/>
            </w:pPr>
            <w:r w:rsidRPr="003F3FD3">
              <w:rPr>
                <w:rStyle w:val="GUIWord"/>
              </w:rPr>
              <w:t>DB Value</w:t>
            </w:r>
            <w:r>
              <w:tab/>
              <w:t xml:space="preserve">(Second column) The value from the </w:t>
            </w:r>
            <w:r w:rsidR="00F52044">
              <w:t>SPECCHIO</w:t>
            </w:r>
            <w:r>
              <w:t xml:space="preserve"> database of the Metadata Attribute which you have identified in the </w:t>
            </w:r>
            <w:r w:rsidRPr="00675431">
              <w:rPr>
                <w:rStyle w:val="GUIWord"/>
              </w:rPr>
              <w:t>Matching Column</w:t>
            </w:r>
          </w:p>
          <w:p w:rsidR="003F3FD3" w:rsidRDefault="003F3FD3" w:rsidP="002F5F99">
            <w:pPr>
              <w:pStyle w:val="HangingIndent"/>
              <w:ind w:left="1692"/>
            </w:pPr>
            <w:r w:rsidRPr="003F3FD3">
              <w:rPr>
                <w:rStyle w:val="GUIWord"/>
              </w:rPr>
              <w:t>Table Value</w:t>
            </w:r>
            <w:r>
              <w:tab/>
              <w:t xml:space="preserve">(Third column) The </w:t>
            </w:r>
            <w:r w:rsidR="002F5F99">
              <w:t xml:space="preserve">matched </w:t>
            </w:r>
            <w:r>
              <w:t xml:space="preserve">value </w:t>
            </w:r>
            <w:r w:rsidR="002F5F99">
              <w:t xml:space="preserve">from </w:t>
            </w:r>
            <w:r>
              <w:t xml:space="preserve">the </w:t>
            </w:r>
            <w:r w:rsidRPr="002F5F99">
              <w:rPr>
                <w:rStyle w:val="GUIWord"/>
              </w:rPr>
              <w:t>Matching Column</w:t>
            </w:r>
            <w:r>
              <w:t xml:space="preserve"> </w:t>
            </w:r>
            <w:r w:rsidR="002F5F99">
              <w:t xml:space="preserve">of the XLS file. The data in this row will </w:t>
            </w:r>
            <w:r>
              <w:t xml:space="preserve">be loaded into the </w:t>
            </w:r>
            <w:r w:rsidR="007F4F37">
              <w:t>Metadata</w:t>
            </w:r>
            <w:r>
              <w:t xml:space="preserve"> for this Spectrum.</w:t>
            </w:r>
          </w:p>
        </w:tc>
      </w:tr>
    </w:tbl>
    <w:p w:rsidR="00C356CB" w:rsidRDefault="003B29B2" w:rsidP="00C356CB">
      <w:pPr>
        <w:pStyle w:val="ProcessHeading"/>
      </w:pPr>
      <w:r>
        <w:t>To upload Metadata</w:t>
      </w:r>
      <w:r w:rsidR="00C356CB">
        <w:t>…</w:t>
      </w:r>
    </w:p>
    <w:p w:rsidR="003B29B2" w:rsidRDefault="00C356CB" w:rsidP="003B29B2">
      <w:pPr>
        <w:pStyle w:val="Body"/>
      </w:pPr>
      <w:r>
        <w:t>You m</w:t>
      </w:r>
      <w:r w:rsidR="007E3CAA">
        <w:t>ust</w:t>
      </w:r>
      <w:r>
        <w:t xml:space="preserve"> </w:t>
      </w:r>
      <w:r w:rsidR="007E3CAA">
        <w:t xml:space="preserve">already </w:t>
      </w:r>
      <w:r>
        <w:t xml:space="preserve">have </w:t>
      </w:r>
      <w:r w:rsidR="003B29B2">
        <w:t>an Excel file cont</w:t>
      </w:r>
      <w:r w:rsidR="007E3CAA">
        <w:t>aining the Metadata to upload.</w:t>
      </w:r>
    </w:p>
    <w:tbl>
      <w:tblPr>
        <w:tblStyle w:val="Instructions"/>
        <w:tblW w:w="0" w:type="auto"/>
        <w:tblLook w:val="04A0"/>
      </w:tblPr>
      <w:tblGrid>
        <w:gridCol w:w="8862"/>
      </w:tblGrid>
      <w:tr w:rsidR="001D236D" w:rsidTr="002237E8">
        <w:trPr>
          <w:cnfStyle w:val="100000000000"/>
        </w:trPr>
        <w:tc>
          <w:tcPr>
            <w:cnfStyle w:val="000000000100"/>
            <w:tcW w:w="8862" w:type="dxa"/>
          </w:tcPr>
          <w:p w:rsidR="001D236D" w:rsidRDefault="001D236D" w:rsidP="001D236D">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which you have write permission will be displayed.</w:t>
            </w:r>
          </w:p>
          <w:p w:rsidR="001D236D" w:rsidRPr="00EB49E0" w:rsidRDefault="00B25CED" w:rsidP="001D236D">
            <w:pPr>
              <w:pStyle w:val="Figure"/>
            </w:pPr>
            <w:r>
              <w:rPr>
                <w:lang w:val="en-AU"/>
              </w:rPr>
              <w:drawing>
                <wp:inline distT="0" distB="0" distL="0" distR="0">
                  <wp:extent cx="4279995" cy="2612220"/>
                  <wp:effectExtent l="0" t="19050" r="82455" b="547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9"/>
                          <a:srcRect/>
                          <a:stretch>
                            <a:fillRect/>
                          </a:stretch>
                        </pic:blipFill>
                        <pic:spPr bwMode="auto">
                          <a:xfrm>
                            <a:off x="0" y="0"/>
                            <a:ext cx="4280232" cy="26123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1D236D" w:rsidRPr="006E6A31" w:rsidRDefault="001D236D" w:rsidP="001D236D">
            <w:pPr>
              <w:pStyle w:val="Caption"/>
            </w:pPr>
            <w:r w:rsidRPr="006E6A31">
              <w:t xml:space="preserve">Figure </w:t>
            </w:r>
            <w:fldSimple w:instr=" SEQ Figure \* ARABIC ">
              <w:r w:rsidR="00A92DD8">
                <w:rPr>
                  <w:noProof/>
                </w:rPr>
                <w:t>42</w:t>
              </w:r>
            </w:fldSimple>
            <w:r w:rsidRPr="006E6A31">
              <w:t>: Metadata upload initiation dialog</w:t>
            </w:r>
          </w:p>
          <w:p w:rsidR="001D236D" w:rsidRDefault="002237E8" w:rsidP="001D236D">
            <w:pPr>
              <w:pStyle w:val="ProcessStep"/>
            </w:pPr>
            <w:r>
              <w:t xml:space="preserve">Select the Campaign, hierarchy node or Spectra </w:t>
            </w:r>
            <w:r w:rsidR="001D236D">
              <w:t xml:space="preserve">to which you want the Metadata </w:t>
            </w:r>
            <w:r>
              <w:t xml:space="preserve">to be uploaded. </w:t>
            </w:r>
          </w:p>
          <w:p w:rsidR="001D236D" w:rsidRDefault="001D236D" w:rsidP="001D236D">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A standard file selection dialog will be displayed. Browse to the </w:t>
            </w:r>
            <w:r w:rsidR="002237E8">
              <w:t>.XLS</w:t>
            </w:r>
            <w:r>
              <w:t xml:space="preserve"> file you have previously prepared and Open it. The file will be read and the dialog will be augmented and appear similar to the following.</w:t>
            </w:r>
          </w:p>
          <w:p w:rsidR="001D236D" w:rsidRDefault="00DE5EF6" w:rsidP="001D236D">
            <w:pPr>
              <w:pStyle w:val="Figure"/>
            </w:pPr>
            <w:r>
              <w:rPr>
                <w:lang w:val="en-AU"/>
              </w:rPr>
              <w:drawing>
                <wp:inline distT="0" distB="0" distL="0" distR="0">
                  <wp:extent cx="4780109" cy="3289110"/>
                  <wp:effectExtent l="19050" t="0" r="1441" b="0"/>
                  <wp:docPr id="8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0"/>
                          <a:srcRect/>
                          <a:stretch>
                            <a:fillRect/>
                          </a:stretch>
                        </pic:blipFill>
                        <pic:spPr bwMode="auto">
                          <a:xfrm>
                            <a:off x="0" y="0"/>
                            <a:ext cx="4781591" cy="3290130"/>
                          </a:xfrm>
                          <a:prstGeom prst="rect">
                            <a:avLst/>
                          </a:prstGeom>
                          <a:noFill/>
                          <a:ln w="9525">
                            <a:noFill/>
                            <a:miter lim="800000"/>
                            <a:headEnd/>
                            <a:tailEnd/>
                          </a:ln>
                        </pic:spPr>
                      </pic:pic>
                    </a:graphicData>
                  </a:graphic>
                </wp:inline>
              </w:drawing>
            </w:r>
          </w:p>
          <w:p w:rsidR="001D236D" w:rsidRDefault="001D236D" w:rsidP="001D236D">
            <w:pPr>
              <w:pStyle w:val="Caption"/>
            </w:pPr>
            <w:r>
              <w:t xml:space="preserve">Figure </w:t>
            </w:r>
            <w:fldSimple w:instr=" SEQ Figure \* ARABIC ">
              <w:r w:rsidR="00A92DD8">
                <w:rPr>
                  <w:noProof/>
                </w:rPr>
                <w:t>43</w:t>
              </w:r>
            </w:fldSimple>
            <w:r>
              <w:t>: Metadata upload dialog after file open</w:t>
            </w:r>
          </w:p>
          <w:p w:rsidR="007E3CAA" w:rsidRDefault="007E3CAA" w:rsidP="001D236D">
            <w:pPr>
              <w:pStyle w:val="ProcessStep"/>
            </w:pPr>
            <w:r>
              <w:t xml:space="preserve">Set up the dropdown boxes in the Matching &amp; Element Assignment Control according to the instructions under </w:t>
            </w:r>
            <w:r w:rsidRPr="007E3CAA">
              <w:rPr>
                <w:rStyle w:val="Strong"/>
              </w:rPr>
              <w:t>Column selection operation</w:t>
            </w:r>
            <w:r>
              <w:t xml:space="preserve"> above.</w:t>
            </w:r>
            <w:r w:rsidR="00A411D9">
              <w:t xml:space="preserve"> In the case given above, it will be as follows.</w:t>
            </w:r>
          </w:p>
          <w:p w:rsidR="00A411D9" w:rsidRDefault="00A411D9" w:rsidP="00A411D9">
            <w:pPr>
              <w:pStyle w:val="Figure"/>
            </w:pPr>
            <w:r>
              <w:rPr>
                <w:lang w:val="en-AU"/>
              </w:rPr>
              <w:drawing>
                <wp:inline distT="0" distB="0" distL="0" distR="0">
                  <wp:extent cx="4102574" cy="1419367"/>
                  <wp:effectExtent l="0" t="19050" r="69376" b="66533"/>
                  <wp:docPr id="8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1"/>
                          <a:srcRect l="-467" t="26034" b="23358"/>
                          <a:stretch>
                            <a:fillRect/>
                          </a:stretch>
                        </pic:blipFill>
                        <pic:spPr bwMode="auto">
                          <a:xfrm>
                            <a:off x="0" y="0"/>
                            <a:ext cx="4102574" cy="14193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411D9" w:rsidRDefault="00A411D9" w:rsidP="00A411D9">
            <w:pPr>
              <w:pStyle w:val="Caption"/>
            </w:pPr>
            <w:r>
              <w:t xml:space="preserve">Figure </w:t>
            </w:r>
            <w:fldSimple w:instr=" SEQ Figure \* ARABIC ">
              <w:r w:rsidR="00A92DD8">
                <w:rPr>
                  <w:noProof/>
                </w:rPr>
                <w:t>44</w:t>
              </w:r>
            </w:fldSimple>
            <w:r>
              <w:t>: Metadata upload dialog after setting parameters</w:t>
            </w:r>
          </w:p>
          <w:p w:rsidR="001D236D" w:rsidRDefault="001D236D" w:rsidP="001D236D">
            <w:pPr>
              <w:pStyle w:val="ProcessStep"/>
            </w:pPr>
            <w:r>
              <w:t xml:space="preserve">Verify that the </w:t>
            </w:r>
            <w:r w:rsidR="007E3CAA" w:rsidRPr="007E3CAA">
              <w:rPr>
                <w:rStyle w:val="GUIWord"/>
              </w:rPr>
              <w:t>Matching &amp; Assignment Control</w:t>
            </w:r>
            <w:r w:rsidR="007E3CAA">
              <w:t xml:space="preserve"> is set up correctly by checking the contents of the </w:t>
            </w:r>
            <w:r w:rsidR="007E3CAA" w:rsidRPr="007E3CAA">
              <w:rPr>
                <w:rStyle w:val="GUIWord"/>
              </w:rPr>
              <w:t>Assignment Details</w:t>
            </w:r>
            <w:r w:rsidR="007E3CAA">
              <w:t xml:space="preserve"> and </w:t>
            </w:r>
            <w:r w:rsidR="007E3CAA" w:rsidRPr="007E3CAA">
              <w:rPr>
                <w:rStyle w:val="GUIWord"/>
              </w:rPr>
              <w:t>Matching Details</w:t>
            </w:r>
            <w:r w:rsidR="007E3CAA">
              <w:t xml:space="preserve"> boxes.</w:t>
            </w:r>
          </w:p>
          <w:p w:rsidR="001D236D" w:rsidRDefault="001D236D" w:rsidP="007E3CAA">
            <w:pPr>
              <w:pStyle w:val="ProcessStep"/>
            </w:pPr>
            <w:r>
              <w:t xml:space="preserve">Click on the </w:t>
            </w:r>
            <w:r w:rsidRPr="001D236D">
              <w:rPr>
                <w:rStyle w:val="ActionButton"/>
              </w:rPr>
              <w:t> </w:t>
            </w:r>
            <w:r w:rsidRPr="00C8775B">
              <w:rPr>
                <w:rStyle w:val="ActionButton"/>
              </w:rPr>
              <w:t>Insert selected metadata</w:t>
            </w:r>
            <w:r>
              <w:rPr>
                <w:rStyle w:val="ActionButton"/>
              </w:rPr>
              <w:t> </w:t>
            </w:r>
            <w:r>
              <w:t xml:space="preserve"> button in the left panel to c</w:t>
            </w:r>
            <w:r w:rsidR="007E3CAA">
              <w:t xml:space="preserve">ause the </w:t>
            </w:r>
            <w:r w:rsidR="007F4F37">
              <w:t>Metadata</w:t>
            </w:r>
            <w:r w:rsidR="007E3CAA">
              <w:t xml:space="preserve"> to be loaded.</w:t>
            </w:r>
          </w:p>
        </w:tc>
      </w:tr>
    </w:tbl>
    <w:p w:rsidR="007521AC" w:rsidRPr="007521AC" w:rsidRDefault="007521AC" w:rsidP="007521AC">
      <w:pPr>
        <w:pStyle w:val="Body"/>
      </w:pPr>
      <w:bookmarkStart w:id="881" w:name="_Toc356807313"/>
      <w:bookmarkEnd w:id="881"/>
      <w:r>
        <w:t xml:space="preserve">If </w:t>
      </w:r>
      <w:r w:rsidR="00F52044">
        <w:t>SPECCHIO</w:t>
      </w:r>
      <w:r w:rsidR="002F5F99">
        <w:t xml:space="preserve"> finds </w:t>
      </w:r>
      <w:r>
        <w:t xml:space="preserve">a Metadata Attribute already exists </w:t>
      </w:r>
      <w:r w:rsidR="002F5F99">
        <w:t>for</w:t>
      </w:r>
      <w:r>
        <w:t xml:space="preserve"> a</w:t>
      </w:r>
      <w:r w:rsidR="002F5F99">
        <w:t>ny</w:t>
      </w:r>
      <w:r>
        <w:t xml:space="preserve"> Spectrum, </w:t>
      </w:r>
      <w:r w:rsidR="00F52044">
        <w:t>SPECCHIO</w:t>
      </w:r>
      <w:r>
        <w:t xml:space="preserve"> will ask how you wish to proceed by displaying the following dialog box</w:t>
      </w:r>
      <w:r w:rsidR="002F5F99">
        <w:t xml:space="preserve">, which lists the Metadata Attribute name that already exists (in this example, </w:t>
      </w:r>
      <w:r w:rsidR="002F5F99" w:rsidRPr="002F5F99">
        <w:rPr>
          <w:rStyle w:val="GUIWord"/>
        </w:rPr>
        <w:t>File Comments</w:t>
      </w:r>
      <w:r w:rsidR="002F5F99">
        <w:t>)</w:t>
      </w:r>
      <w:r>
        <w:t>.</w:t>
      </w:r>
    </w:p>
    <w:p w:rsidR="00B1220E" w:rsidRDefault="002237E8" w:rsidP="002237E8">
      <w:pPr>
        <w:pStyle w:val="Figure"/>
      </w:pPr>
      <w:r>
        <w:rPr>
          <w:lang w:val="en-AU"/>
        </w:rPr>
        <w:drawing>
          <wp:inline distT="0" distB="0" distL="0" distR="0">
            <wp:extent cx="3542285" cy="1023582"/>
            <wp:effectExtent l="0" t="19050" r="77215" b="62268"/>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2"/>
                    <a:srcRect/>
                    <a:stretch>
                      <a:fillRect/>
                    </a:stretch>
                  </pic:blipFill>
                  <pic:spPr bwMode="auto">
                    <a:xfrm>
                      <a:off x="0" y="0"/>
                      <a:ext cx="3545706" cy="102457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521AC" w:rsidRDefault="007521AC" w:rsidP="003F3FD3">
      <w:pPr>
        <w:pStyle w:val="Body"/>
      </w:pPr>
      <w:r>
        <w:t>Select one of these three opt</w:t>
      </w:r>
      <w:r w:rsidR="003F3FD3">
        <w:t>i</w:t>
      </w:r>
      <w:r>
        <w:t>ons from the dropdown list.</w:t>
      </w:r>
    </w:p>
    <w:p w:rsidR="007521AC" w:rsidRPr="00ED44E6" w:rsidRDefault="007521AC" w:rsidP="007521AC">
      <w:pPr>
        <w:pStyle w:val="HangingIndent"/>
      </w:pPr>
      <w:r w:rsidRPr="00ED44E6">
        <w:rPr>
          <w:rStyle w:val="GUIWord"/>
        </w:rPr>
        <w:t>Skip this parameter</w:t>
      </w:r>
      <w:r w:rsidRPr="00ED44E6">
        <w:tab/>
      </w:r>
      <w:r w:rsidR="00ED44E6" w:rsidRPr="00ED44E6">
        <w:t xml:space="preserve">No data from this column of the XLS file will be loaded into the </w:t>
      </w:r>
      <w:r w:rsidR="00F52044">
        <w:t>SPECCHIO</w:t>
      </w:r>
      <w:r w:rsidR="00ED44E6" w:rsidRPr="00ED44E6">
        <w:t xml:space="preserve"> database.</w:t>
      </w:r>
    </w:p>
    <w:p w:rsidR="007521AC" w:rsidRDefault="007521AC" w:rsidP="007521AC">
      <w:pPr>
        <w:pStyle w:val="HangingIndent"/>
      </w:pPr>
      <w:r w:rsidRPr="00ED44E6">
        <w:rPr>
          <w:rStyle w:val="GUIWord"/>
        </w:rPr>
        <w:t>Insert anyway</w:t>
      </w:r>
      <w:r>
        <w:tab/>
        <w:t xml:space="preserve">Add another value for this Metadata Attribute. This </w:t>
      </w:r>
      <w:r w:rsidR="009402C5">
        <w:t>option is not</w:t>
      </w:r>
      <w:r>
        <w:t xml:space="preserve"> </w:t>
      </w:r>
      <w:r w:rsidR="009402C5">
        <w:t>supported</w:t>
      </w:r>
      <w:r>
        <w:t xml:space="preserve"> for some Metadata Attributes. For example, adding a second File Name or Spectrum Number </w:t>
      </w:r>
      <w:r w:rsidR="009402C5">
        <w:t>is not permitted</w:t>
      </w:r>
      <w:r>
        <w:t>.</w:t>
      </w:r>
    </w:p>
    <w:p w:rsidR="007521AC" w:rsidRDefault="007521AC" w:rsidP="007521AC">
      <w:pPr>
        <w:pStyle w:val="HangingIndent"/>
      </w:pPr>
      <w:r w:rsidRPr="00ED44E6">
        <w:rPr>
          <w:rStyle w:val="GUIWord"/>
        </w:rPr>
        <w:t>Delete existing and insert new values</w:t>
      </w:r>
      <w:r w:rsidR="003F3FD3">
        <w:tab/>
        <w:t>The Metadata values in the XLS file will replace those in the Spectra.</w:t>
      </w:r>
    </w:p>
    <w:p w:rsidR="002F5F99" w:rsidRDefault="002F5F99" w:rsidP="00ED44E6">
      <w:pPr>
        <w:pStyle w:val="Body"/>
      </w:pPr>
      <w:r>
        <w:t xml:space="preserve">Click </w:t>
      </w:r>
      <w:r w:rsidRPr="00535A21">
        <w:rPr>
          <w:rStyle w:val="ActionButton"/>
        </w:rPr>
        <w:t> OK </w:t>
      </w:r>
      <w:r>
        <w:t xml:space="preserve"> to </w:t>
      </w:r>
      <w:r w:rsidR="00535A21">
        <w:t>continue processing using the action you have selected.</w:t>
      </w:r>
    </w:p>
    <w:p w:rsidR="00535A21" w:rsidRDefault="00535A21" w:rsidP="00ED44E6">
      <w:pPr>
        <w:pStyle w:val="Body"/>
      </w:pPr>
      <w:r>
        <w:t xml:space="preserve">Click </w:t>
      </w:r>
      <w:r w:rsidRPr="00535A21">
        <w:rPr>
          <w:rStyle w:val="ActionButton"/>
        </w:rPr>
        <w:t> Cancel </w:t>
      </w:r>
      <w:r>
        <w:t xml:space="preserve"> to</w:t>
      </w:r>
      <w:r w:rsidRPr="00ED44E6">
        <w:t xml:space="preserve"> </w:t>
      </w:r>
      <w:r w:rsidR="00ED44E6" w:rsidRPr="00ED44E6">
        <w:t>skip processing of this column</w:t>
      </w:r>
      <w:r w:rsidRPr="00ED44E6">
        <w:t>.</w:t>
      </w:r>
      <w:r w:rsidR="00ED44E6" w:rsidRPr="00ED44E6">
        <w:t xml:space="preserve"> This has the same result as selecting </w:t>
      </w:r>
      <w:r w:rsidR="00ED44E6">
        <w:rPr>
          <w:rStyle w:val="GUIWord"/>
        </w:rPr>
        <w:t>Sk</w:t>
      </w:r>
      <w:r w:rsidR="00ED44E6" w:rsidRPr="00ED44E6">
        <w:rPr>
          <w:rStyle w:val="GUIWord"/>
        </w:rPr>
        <w:t>ip this parameter</w:t>
      </w:r>
      <w:r w:rsidR="00ED44E6" w:rsidRPr="00ED44E6">
        <w:t>.</w:t>
      </w:r>
    </w:p>
    <w:p w:rsidR="005B1A36" w:rsidRDefault="005B1A36" w:rsidP="007D43F6">
      <w:pPr>
        <w:pStyle w:val="HeadingSubUnnumbered"/>
      </w:pPr>
      <w:r>
        <w:t>Adjusting the matching strings</w:t>
      </w:r>
    </w:p>
    <w:p w:rsidR="005B1A36" w:rsidRDefault="00A20DB0" w:rsidP="00A20DB0">
      <w:pPr>
        <w:pStyle w:val="Body"/>
      </w:pPr>
      <w:r>
        <w:t xml:space="preserve">If the data in the </w:t>
      </w:r>
      <w:r w:rsidR="00535A21" w:rsidRPr="00535A21">
        <w:rPr>
          <w:rStyle w:val="GUIWord"/>
        </w:rPr>
        <w:t>Matching C</w:t>
      </w:r>
      <w:r w:rsidRPr="00535A21">
        <w:rPr>
          <w:rStyle w:val="GUIWord"/>
        </w:rPr>
        <w:t>olumn</w:t>
      </w:r>
      <w:r>
        <w:t xml:space="preserve"> of the XLS file </w:t>
      </w:r>
      <w:r w:rsidR="00535A21">
        <w:t>is a partial</w:t>
      </w:r>
      <w:r>
        <w:t xml:space="preserve"> match </w:t>
      </w:r>
      <w:r w:rsidR="007530D5">
        <w:t xml:space="preserve">to </w:t>
      </w:r>
      <w:r>
        <w:t>the Metadata Attribute values in the database, you can use the REGEX box to assist in the match.</w:t>
      </w:r>
    </w:p>
    <w:p w:rsidR="00A20DB0" w:rsidRDefault="00AE2F37" w:rsidP="00204D07">
      <w:pPr>
        <w:pStyle w:val="Figure"/>
        <w:pageBreakBefore/>
      </w:pPr>
      <w:r>
        <w:pict>
          <v:group id="_x0000_s1187" editas="canvas" style="width:418.65pt;height:385.75pt;mso-position-horizontal-relative:char;mso-position-vertical-relative:line" coordorigin="2215,1402" coordsize="8373,7715">
            <o:lock v:ext="edit" aspectratio="t"/>
            <v:shape id="_x0000_s1186" type="#_x0000_t75" style="position:absolute;left:2215;top:1402;width:8373;height:7715" o:preferrelative="f" strokeweight=".25pt">
              <v:fill o:detectmouseclick="t"/>
              <v:path o:extrusionok="t" o:connecttype="none"/>
              <o:lock v:ext="edit" text="t"/>
            </v:shape>
            <v:shape id="_x0000_s1191" type="#_x0000_t75" style="position:absolute;left:6140;top:1553;width:4386;height:7564">
              <v:imagedata r:id="rId73" o:title=""/>
            </v:shape>
            <v:shape id="_x0000_s1192" type="#_x0000_t202" style="position:absolute;left:2561;top:2729;width:1086;height:300">
              <v:textbox inset=".5mm,.5mm,.5mm,.5mm">
                <w:txbxContent>
                  <w:p w:rsidR="004872A3" w:rsidRPr="007D716F" w:rsidRDefault="004872A3" w:rsidP="00A24446">
                    <w:pPr>
                      <w:rPr>
                        <w:sz w:val="18"/>
                        <w:lang w:val="en-AU"/>
                      </w:rPr>
                    </w:pPr>
                    <w:r>
                      <w:rPr>
                        <w:sz w:val="18"/>
                        <w:lang w:val="en-AU"/>
                      </w:rPr>
                      <w:t>t</w:t>
                    </w:r>
                    <w:r w:rsidRPr="007D716F">
                      <w:rPr>
                        <w:sz w:val="18"/>
                        <w:lang w:val="en-AU"/>
                      </w:rPr>
                      <w:t>riticaa\.0*</w:t>
                    </w:r>
                  </w:p>
                </w:txbxContent>
              </v:textbox>
            </v:shape>
            <v:shape id="_x0000_s1193" type="#_x0000_t202" style="position:absolute;left:3711;top:2729;width:591;height:300">
              <v:textbox inset=".5mm,.5mm,.5mm,.5mm">
                <w:txbxContent>
                  <w:p w:rsidR="004872A3" w:rsidRPr="007D716F" w:rsidRDefault="004872A3" w:rsidP="00A24446">
                    <w:pPr>
                      <w:rPr>
                        <w:sz w:val="18"/>
                        <w:lang w:val="en-AU"/>
                      </w:rPr>
                    </w:pPr>
                    <w:r>
                      <w:rPr>
                        <w:sz w:val="18"/>
                        <w:lang w:val="en-AU"/>
                      </w:rPr>
                      <w:t>5</w:t>
                    </w:r>
                  </w:p>
                </w:txbxContent>
              </v:textbox>
            </v:shape>
            <v:shape id="_x0000_s1194" type="#_x0000_t202" style="position:absolute;left:4398;top:2729;width:516;height:300">
              <v:textbox inset=".5mm,.5mm,.5mm,.5mm">
                <w:txbxContent>
                  <w:p w:rsidR="004872A3" w:rsidRPr="007D716F" w:rsidRDefault="004872A3" w:rsidP="00A24446"/>
                </w:txbxContent>
              </v:textbox>
            </v:shape>
            <v:shape id="_x0000_s1195" type="#_x0000_t202" style="position:absolute;left:2801;top:4168;width:1972;height:302">
              <v:textbox inset=".5mm,.5mm,.5mm,.5mm">
                <w:txbxContent>
                  <w:p w:rsidR="004872A3" w:rsidRPr="007D716F" w:rsidRDefault="004872A3" w:rsidP="00A24446">
                    <w:pPr>
                      <w:jc w:val="center"/>
                      <w:rPr>
                        <w:sz w:val="18"/>
                        <w:lang w:val="en-AU"/>
                      </w:rPr>
                    </w:pPr>
                    <w:r>
                      <w:rPr>
                        <w:sz w:val="18"/>
                        <w:lang w:val="en-AU"/>
                      </w:rPr>
                      <w:t>^t</w:t>
                    </w:r>
                    <w:r w:rsidRPr="007D716F">
                      <w:rPr>
                        <w:sz w:val="18"/>
                        <w:lang w:val="en-AU"/>
                      </w:rPr>
                      <w:t>riticaa\.0*</w:t>
                    </w:r>
                    <w:r>
                      <w:rPr>
                        <w:sz w:val="18"/>
                        <w:lang w:val="en-AU"/>
                      </w:rPr>
                      <w:t>5$</w:t>
                    </w:r>
                  </w:p>
                </w:txbxContent>
              </v:textbox>
            </v:shape>
            <v:shape id="_x0000_s1196" type="#_x0000_t202" style="position:absolute;left:4977;top:2729;width:197;height:300">
              <v:textbox inset=".5mm,.5mm,.5mm,.5mm">
                <w:txbxContent>
                  <w:p w:rsidR="004872A3" w:rsidRPr="007D716F" w:rsidRDefault="004872A3" w:rsidP="00A24446">
                    <w:pPr>
                      <w:rPr>
                        <w:lang w:val="en-AU"/>
                      </w:rPr>
                    </w:pPr>
                    <w:r>
                      <w:rPr>
                        <w:lang w:val="en-AU"/>
                      </w:rPr>
                      <w:t>$</w:t>
                    </w:r>
                  </w:p>
                </w:txbxContent>
              </v:textbox>
            </v:shape>
            <v:shape id="_x0000_s1197" type="#_x0000_t202" style="position:absolute;left:2291;top:2729;width:196;height:300">
              <v:textbox inset=".5mm,.5mm,.5mm,.5mm">
                <w:txbxContent>
                  <w:p w:rsidR="004872A3" w:rsidRPr="007D716F" w:rsidRDefault="004872A3" w:rsidP="00A24446">
                    <w:pPr>
                      <w:rPr>
                        <w:lang w:val="en-AU"/>
                      </w:rPr>
                    </w:pPr>
                    <w:r>
                      <w:rPr>
                        <w:lang w:val="en-AU"/>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198" type="#_x0000_t87" style="position:absolute;left:3597;top:1786;width:271;height:2883;rotation:-9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99" type="#_x0000_t67" style="position:absolute;left:3647;top:3363;width:172;height:805">
              <v:textbox style="layout-flow:vertical-ideographic"/>
            </v:shape>
            <v:shape id="_x0000_s1200" style="position:absolute;left:3711;top:4470;width:3127;height:2341" coordsize="3127,2781" path="m,c83,632,166,1265,687,1728v521,463,1480,758,2440,1053e" filled="f" strokecolor="#0070c0" strokeweight="1.5pt">
              <v:stroke endarrow="open"/>
              <v:path arrowok="t"/>
            </v:shape>
            <v:shape id="_x0000_s1205" style="position:absolute;left:4624;top:2170;width:2546;height:504" coordsize="3611,505" path="m3611,c2477,11,1344,23,742,107,140,191,70,348,,505e" filled="f" strokecolor="#0070c0" strokeweight="1.5pt">
              <v:stroke endarrow="open"/>
              <v:path arrowok="t"/>
            </v:shape>
            <v:shape id="_x0000_s1206" style="position:absolute;left:3044;top:1891;width:4126;height:783" coordsize="4610,838" path="m4610,c3161,70,1713,140,945,280,177,420,97,614,,838e" filled="f" strokecolor="#0070c0" strokeweight="1.5pt">
              <v:stroke endarrow="open"/>
              <v:path arrowok="t"/>
            </v:shape>
            <v:shape id="_x0000_s1207" style="position:absolute;left:3980;top:3092;width:4619;height:1549" coordsize="5480,2139" path="m5480,2139c3755,1645,2030,1151,1117,795,204,439,163,125,,e" filled="f" strokecolor="#0070c0" strokeweight="1.5pt">
              <v:stroke endarrow="open"/>
              <v:path arrowok="t"/>
            </v:shape>
            <v:shape id="_x0000_s1208" type="#_x0000_t202" style="position:absolute;left:3980;top:6027;width:2009;height:1200" fillcolor="#dbe5f1 [660]" stroked="f">
              <v:textbox>
                <w:txbxContent>
                  <w:p w:rsidR="004872A3" w:rsidRPr="00A24446" w:rsidRDefault="004872A3" w:rsidP="009D3992">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_x0000_s1210" type="#_x0000_t45" style="position:absolute;left:2561;top:1402;width:2107;height:605" adj="25547,45663,23558,6462,21600,6462,21600,5355" fillcolor="#f4f3ec" strokecolor="#0070c0" strokeweight=".25pt">
              <v:stroke startarrow="open"/>
              <v:textbox>
                <w:txbxContent>
                  <w:p w:rsidR="004872A3" w:rsidRPr="00A24446" w:rsidRDefault="004872A3" w:rsidP="00A24446">
                    <w:pPr>
                      <w:rPr>
                        <w:sz w:val="18"/>
                        <w:lang w:val="en-AU"/>
                      </w:rPr>
                    </w:pPr>
                    <w:r w:rsidRPr="00A24446">
                      <w:rPr>
                        <w:sz w:val="18"/>
                        <w:lang w:val="en-AU"/>
                      </w:rPr>
                      <w:t>Start and end markers always used</w:t>
                    </w:r>
                  </w:p>
                </w:txbxContent>
              </v:textbox>
              <o:callout v:ext="edit" gap="0" distance="9.05pt" length="-.1pt" minusx="t" minusy="t"/>
            </v:shape>
            <v:shape id="_x0000_s1209" type="#_x0000_t45" style="position:absolute;left:2561;top:1402;width:2108;height:605" adj="-1875,45271,-932,6462,0,6462,,5355" fillcolor="#dbe5f1 [660]" strokecolor="#0070c0" strokeweight=".25pt">
              <v:stroke startarrow="open"/>
              <v:textbox>
                <w:txbxContent>
                  <w:p w:rsidR="004872A3" w:rsidRPr="00204D07" w:rsidRDefault="004872A3" w:rsidP="009D3992">
                    <w:pPr>
                      <w:jc w:val="center"/>
                      <w:rPr>
                        <w:sz w:val="16"/>
                        <w:szCs w:val="16"/>
                        <w:lang w:val="en-AU"/>
                      </w:rPr>
                    </w:pPr>
                    <w:r w:rsidRPr="00204D07">
                      <w:rPr>
                        <w:sz w:val="16"/>
                        <w:szCs w:val="16"/>
                        <w:lang w:val="en-AU"/>
                      </w:rPr>
                      <w:t>Start and end markers always used</w:t>
                    </w:r>
                  </w:p>
                </w:txbxContent>
              </v:textbox>
              <o:callout v:ext="edit" gap="0" distance="9.05pt" length="-.1pt" minusy="t"/>
            </v:shape>
            <v:shape id="_x0000_s1212" style="position:absolute;left:7631;top:4641;width:968;height:2170;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968,2170" path="m968,c861,41,754,82,688,367,622,652,684,1410,569,1710,454,2010,102,2140,,2170e" filled="f" strokecolor="#0070c0" strokeweight="1.5pt">
              <v:stroke endarrow="open"/>
              <v:path arrowok="t"/>
            </v:shape>
            <v:shape id="_x0000_s1213" type="#_x0000_t202" style="position:absolute;left:2733;top:3514;width:1991;height:581" fillcolor="#b8cce4" stroked="f">
              <v:fill opacity="43254f"/>
              <v:textbox>
                <w:txbxContent>
                  <w:p w:rsidR="004872A3" w:rsidRPr="009D3992" w:rsidRDefault="004872A3" w:rsidP="009D3992">
                    <w:pPr>
                      <w:jc w:val="center"/>
                      <w:rPr>
                        <w:sz w:val="16"/>
                        <w:lang w:val="en-AU"/>
                      </w:rPr>
                    </w:pPr>
                    <w:r w:rsidRPr="009D3992">
                      <w:rPr>
                        <w:sz w:val="16"/>
                        <w:lang w:val="en-AU"/>
                      </w:rPr>
                      <w:t>Con</w:t>
                    </w:r>
                    <w:r>
                      <w:rPr>
                        <w:sz w:val="16"/>
                        <w:lang w:val="en-AU"/>
                      </w:rPr>
                      <w:t>catenated to form a regular expression</w:t>
                    </w:r>
                  </w:p>
                </w:txbxContent>
              </v:textbox>
            </v:shape>
            <w10:wrap type="none"/>
            <w10:anchorlock/>
          </v:group>
        </w:pict>
      </w:r>
    </w:p>
    <w:p w:rsidR="00E1195F" w:rsidRPr="00084655" w:rsidRDefault="00E1195F" w:rsidP="00E1195F">
      <w:pPr>
        <w:pStyle w:val="Caption"/>
      </w:pPr>
      <w:r w:rsidRPr="00084655">
        <w:t xml:space="preserve">Figure </w:t>
      </w:r>
      <w:fldSimple w:instr=" SEQ Figure \* ARABIC ">
        <w:r w:rsidR="00A92DD8">
          <w:rPr>
            <w:noProof/>
          </w:rPr>
          <w:t>45</w:t>
        </w:r>
      </w:fldSimple>
      <w:r w:rsidRPr="00084655">
        <w:t xml:space="preserve">: </w:t>
      </w:r>
      <w:r>
        <w:t>Using Regular Expressions for selecting Spectra</w:t>
      </w:r>
    </w:p>
    <w:p w:rsidR="005B1A36" w:rsidRDefault="009D3992" w:rsidP="005B1A36">
      <w:pPr>
        <w:pStyle w:val="Body"/>
      </w:pPr>
      <w:r>
        <w:t>For</w:t>
      </w:r>
      <w:r w:rsidR="00AF6F5F">
        <w:t xml:space="preserve"> each row of the XLS file, the data in the Matching Column is </w:t>
      </w:r>
      <w:r>
        <w:t>concatenated</w:t>
      </w:r>
      <w:r w:rsidR="00AF6F5F">
        <w:t xml:space="preserve"> with the </w:t>
      </w:r>
      <w:r w:rsidR="00AF6F5F" w:rsidRPr="007530D5">
        <w:rPr>
          <w:rStyle w:val="GUIWord"/>
        </w:rPr>
        <w:t>REGEX start</w:t>
      </w:r>
      <w:r w:rsidR="00AF6F5F">
        <w:t xml:space="preserve"> </w:t>
      </w:r>
      <w:r>
        <w:t xml:space="preserve">and </w:t>
      </w:r>
      <w:r w:rsidRPr="007530D5">
        <w:rPr>
          <w:rStyle w:val="GUIWord"/>
        </w:rPr>
        <w:t>REGE</w:t>
      </w:r>
      <w:r w:rsidR="007530D5" w:rsidRPr="007530D5">
        <w:rPr>
          <w:rStyle w:val="GUIWord"/>
        </w:rPr>
        <w:t>X</w:t>
      </w:r>
      <w:r w:rsidRPr="007530D5">
        <w:rPr>
          <w:rStyle w:val="GUIWord"/>
        </w:rPr>
        <w:t xml:space="preserve"> end</w:t>
      </w:r>
      <w:r>
        <w:t xml:space="preserve"> </w:t>
      </w:r>
      <w:r w:rsidR="00AF6F5F">
        <w:t xml:space="preserve">contents </w:t>
      </w:r>
      <w:r w:rsidR="0098598E">
        <w:t>to</w:t>
      </w:r>
      <w:r>
        <w:t xml:space="preserve"> form a Regular Expression.</w:t>
      </w:r>
      <w:r w:rsidR="00AF6F5F">
        <w:t xml:space="preserve"> </w:t>
      </w:r>
      <w:r w:rsidR="005B1A36">
        <w:t xml:space="preserve">The matching process is </w:t>
      </w:r>
      <w:r w:rsidR="00AF6F5F">
        <w:t>the</w:t>
      </w:r>
      <w:r>
        <w:t>n</w:t>
      </w:r>
      <w:r w:rsidR="00AF6F5F">
        <w:t xml:space="preserve"> </w:t>
      </w:r>
      <w:r w:rsidR="005B1A36">
        <w:t xml:space="preserve">performed using </w:t>
      </w:r>
      <w:r w:rsidR="007530D5">
        <w:t>Regular Expressions</w:t>
      </w:r>
      <w:r w:rsidR="005B1A36">
        <w:t xml:space="preserve">. (See </w:t>
      </w:r>
      <w:fldSimple w:instr=" REF _Ref353800559 \r \h  \* MERGEFORMAT ">
        <w:r w:rsidR="00A92DD8" w:rsidRPr="00A92DD8">
          <w:rPr>
            <w:rStyle w:val="CrossReference"/>
          </w:rPr>
          <w:t xml:space="preserve">Appendix A: </w:t>
        </w:r>
      </w:fldSimple>
      <w:fldSimple w:instr=" REF _Ref359577405 \h  \* MERGEFORMAT ">
        <w:r w:rsidR="00A92DD8" w:rsidRPr="00A92DD8">
          <w:rPr>
            <w:rStyle w:val="CrossReference"/>
          </w:rPr>
          <w:t>Regular Expressions Tutorial</w:t>
        </w:r>
      </w:fldSimple>
      <w:r w:rsidR="005B1A36">
        <w:t>.)</w:t>
      </w:r>
      <w:r w:rsidR="00A00BB6">
        <w:t xml:space="preserve"> In the above example: the </w:t>
      </w:r>
      <w:r w:rsidR="00A00BB6" w:rsidRPr="000F0766">
        <w:rPr>
          <w:rStyle w:val="Codeintext"/>
        </w:rPr>
        <w:t>^</w:t>
      </w:r>
      <w:r w:rsidR="00A00BB6">
        <w:t xml:space="preserve"> forces the matching to start at the beginning of the string; </w:t>
      </w:r>
      <w:r w:rsidR="00A00BB6" w:rsidRPr="000F0766">
        <w:rPr>
          <w:rStyle w:val="Codeintext"/>
        </w:rPr>
        <w:t>.</w:t>
      </w:r>
      <w:r w:rsidR="00A00BB6">
        <w:t xml:space="preserve"> is a special character so </w:t>
      </w:r>
      <w:r w:rsidR="00A00BB6" w:rsidRPr="000F0766">
        <w:rPr>
          <w:rStyle w:val="Codeintext"/>
        </w:rPr>
        <w:t>\</w:t>
      </w:r>
      <w:r w:rsidR="00A00BB6">
        <w:t xml:space="preserve"> must be used to escape it, so </w:t>
      </w:r>
      <w:r w:rsidR="00A00BB6" w:rsidRPr="000F0766">
        <w:rPr>
          <w:rStyle w:val="Codeintext"/>
        </w:rPr>
        <w:t>\.</w:t>
      </w:r>
      <w:r w:rsidR="00A00BB6">
        <w:t xml:space="preserve"> matches the </w:t>
      </w:r>
      <w:r w:rsidR="00A00BB6" w:rsidRPr="000F0766">
        <w:rPr>
          <w:rStyle w:val="Codeintext"/>
        </w:rPr>
        <w:t>.</w:t>
      </w:r>
      <w:r w:rsidR="00A00BB6">
        <w:t xml:space="preserve"> in the file name; </w:t>
      </w:r>
      <w:r w:rsidR="00A00BB6" w:rsidRPr="000F0766">
        <w:rPr>
          <w:rStyle w:val="Codeintext"/>
        </w:rPr>
        <w:t>0*</w:t>
      </w:r>
      <w:r w:rsidR="00A00BB6">
        <w:t xml:space="preserve"> matches any number of </w:t>
      </w:r>
      <w:r w:rsidR="00A00BB6" w:rsidRPr="000F0766">
        <w:rPr>
          <w:rStyle w:val="Codeintext"/>
        </w:rPr>
        <w:t>0</w:t>
      </w:r>
      <w:r w:rsidR="00A00BB6">
        <w:t xml:space="preserve"> characters; </w:t>
      </w:r>
      <w:r w:rsidR="00A00BB6" w:rsidRPr="000F0766">
        <w:rPr>
          <w:rStyle w:val="Codeintext"/>
        </w:rPr>
        <w:t>5</w:t>
      </w:r>
      <w:r w:rsidR="00A00BB6">
        <w:t xml:space="preserve"> matches </w:t>
      </w:r>
      <w:r w:rsidR="00A00BB6" w:rsidRPr="000F0766">
        <w:rPr>
          <w:rStyle w:val="Codeintext"/>
        </w:rPr>
        <w:t>5</w:t>
      </w:r>
      <w:r w:rsidR="00A00BB6">
        <w:t xml:space="preserve">; and the </w:t>
      </w:r>
      <w:r w:rsidR="00A00BB6" w:rsidRPr="000F0766">
        <w:rPr>
          <w:rStyle w:val="Codeintext"/>
        </w:rPr>
        <w:t>$</w:t>
      </w:r>
      <w:r w:rsidR="00A00BB6">
        <w:t xml:space="preserve"> forces the match to complete at the end of the string.</w:t>
      </w:r>
    </w:p>
    <w:p w:rsidR="009402C5" w:rsidRDefault="009402C5" w:rsidP="009402C5">
      <w:pPr>
        <w:pStyle w:val="Note"/>
      </w:pPr>
      <w:r>
        <w:rPr>
          <w:lang w:val="en-AU"/>
        </w:rPr>
        <w:t>Note</w:t>
      </w:r>
      <w:r>
        <w:rPr>
          <w:lang w:val="en-AU"/>
        </w:rPr>
        <w:tab/>
        <w:t xml:space="preserve">If a value in the </w:t>
      </w:r>
      <w:r w:rsidRPr="009402C5">
        <w:rPr>
          <w:rStyle w:val="GUIWord"/>
        </w:rPr>
        <w:t>DB Value</w:t>
      </w:r>
      <w:r>
        <w:rPr>
          <w:lang w:val="en-AU"/>
        </w:rPr>
        <w:t xml:space="preserve"> column matches more than one row in the XLS file, no matching row will be shown in the </w:t>
      </w:r>
      <w:r w:rsidRPr="009402C5">
        <w:rPr>
          <w:rStyle w:val="GUIWord"/>
        </w:rPr>
        <w:t>Table Value</w:t>
      </w:r>
      <w:r>
        <w:rPr>
          <w:lang w:val="en-AU"/>
        </w:rPr>
        <w:t xml:space="preserve"> column, and no Spectrum will be updated.</w:t>
      </w:r>
    </w:p>
    <w:p w:rsidR="00C356CB" w:rsidRDefault="00C356CB" w:rsidP="007D43F6">
      <w:pPr>
        <w:pStyle w:val="HeadingSubUnnumbered"/>
      </w:pPr>
      <w:r>
        <w:t>Using preconfigured column information</w:t>
      </w:r>
    </w:p>
    <w:p w:rsidR="00831986" w:rsidRDefault="009D3992" w:rsidP="007521AC">
      <w:pPr>
        <w:pStyle w:val="Body"/>
      </w:pPr>
      <w:r>
        <w:t xml:space="preserve">If you often load Metadata from XLS files, you can </w:t>
      </w:r>
      <w:r w:rsidR="00F2409D">
        <w:t xml:space="preserve">pre-configure the XLS column mappings </w:t>
      </w:r>
      <w:r w:rsidR="0019048D">
        <w:t xml:space="preserve">you want to use. </w:t>
      </w:r>
      <w:r w:rsidR="00831986">
        <w:t>This will be more efficient and reduce your chance of making a mistake.</w:t>
      </w:r>
    </w:p>
    <w:p w:rsidR="00F2409D" w:rsidRDefault="0019048D" w:rsidP="007521AC">
      <w:pPr>
        <w:pStyle w:val="Body"/>
      </w:pPr>
      <w:r>
        <w:t xml:space="preserve">Create an extra XLS spreadsheet which lists the Column Names you’ve used in your spreadsheet along with the </w:t>
      </w:r>
      <w:r w:rsidR="00FF3B3D">
        <w:t xml:space="preserve">matching </w:t>
      </w:r>
      <w:r>
        <w:t xml:space="preserve">names </w:t>
      </w:r>
      <w:r w:rsidR="00F52044">
        <w:t>SPECCHIO</w:t>
      </w:r>
      <w:r>
        <w:t xml:space="preserve"> uses for these fields. </w:t>
      </w:r>
    </w:p>
    <w:p w:rsidR="00F2409D" w:rsidRDefault="00AE2F37" w:rsidP="00E1195F">
      <w:pPr>
        <w:pStyle w:val="Figure"/>
        <w:pageBreakBefore/>
      </w:pPr>
      <w:r>
        <w:pict>
          <v:group id="_x0000_s1216" editas="canvas" style="width:427.75pt;height:242.45pt;mso-position-horizontal-relative:char;mso-position-vertical-relative:line" coordorigin="2127,2676" coordsize="8555,4849">
            <o:lock v:ext="edit" aspectratio="t"/>
            <v:shape id="_x0000_s1215" type="#_x0000_t75" style="position:absolute;left:2127;top:2676;width:8555;height:4849" o:preferrelative="f">
              <v:fill o:detectmouseclick="t"/>
              <v:path o:extrusionok="t" o:connecttype="none"/>
              <o:lock v:ext="edit" text="t"/>
            </v:shape>
            <v:shape id="_x0000_s1217" type="#_x0000_t75" style="position:absolute;left:3014;top:2805;width:6739;height:1419">
              <v:imagedata r:id="rId65" o:title="" croptop="8768f" cropbottom="40039f"/>
            </v:shape>
            <v:shape id="_x0000_s1218" type="#_x0000_t75" style="position:absolute;left:4761;top:5620;width:3288;height:1838">
              <v:imagedata r:id="rId74" o:title="" croptop="18381f" cropbottom="12108f" cropleft="1480f" cropright="6808f"/>
            </v:shape>
            <v:roundrect id="_x0000_s1219" style="position:absolute;left:2687;top:3686;width:7066;height:172" arcsize="10923f" filled="f" strokecolor="red" strokeweight="1.5pt"/>
            <v:roundrect id="_x0000_s1220" style="position:absolute;left:5019;top:6093;width:1257;height:1311" arcsize="5549f" filled="f" strokecolor="red" strokeweight="1.5pt"/>
            <v:roundrect id="_x0000_s1221" style="position:absolute;left:3078;top:3438;width:7066;height:172" arcsize="10923f" filled="f" strokecolor="#00b0f0" strokeweight="1.5pt"/>
            <v:roundrect id="_x0000_s1222" style="position:absolute;left:6362;top:6093;width:1612;height:1311" arcsize="5049f" filled="f" strokecolor="#00b0f0" strokeweight="1.5pt"/>
            <v:roundrect id="_x0000_s1223" style="position:absolute;left:5019;top:5824;width:3030;height:236" arcsize="5549f" filled="f" strokecolor="#00b050" strokeweight="1.5pt"/>
            <v:shape id="_x0000_s1228" style="position:absolute;left:2859;top:3858;width:2127;height:2901" coordsize="2127,2901" path="m,c91,806,183,1612,537,2095v354,483,972,644,1590,806e" filled="f" strokecolor="red" strokeweight="2.25pt">
              <v:stroke endarrow="block"/>
              <v:path arrowok="t"/>
            </v:shape>
            <v:shape id="_x0000_s1229" style="position:absolute;left:7974;top:3610;width:1999;height:3203" coordsize="1999,3203" path="m1999,c1891,781,1783,1562,1450,2096,1117,2630,229,3017,,3203e" filled="f" strokecolor="#00b0f0" strokeweight="2.25pt">
              <v:stroke endarrow="open"/>
              <v:path arrowok="t"/>
            </v:shape>
            <v:shape id="_x0000_s1230" type="#_x0000_t45" style="position:absolute;left:3546;top:4364;width:1440;height:883" adj="-6285,21527,-3120,4428,0,4428,-3540,-2935" fillcolor="#f4f3ec" strokecolor="red">
              <v:textbox inset=".5mm,.5mm,.5mm,.5mm">
                <w:txbxContent>
                  <w:p w:rsidR="004872A3" w:rsidRPr="0019048D" w:rsidRDefault="004872A3" w:rsidP="0019048D">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gap="0" distance="9.05pt" length="-.1pt" minusy="t"/>
            </v:shape>
            <v:shape id="_x0000_s1231" type="#_x0000_t45" style="position:absolute;left:7716;top:4364;width:1440;height:883" adj="29985,11791,25755,4428,21600,4428,18060,-2935" fillcolor="#f4f3ec" strokecolor="#00b0f0">
              <v:textbox inset=".5mm,.5mm,.5mm,.5mm">
                <w:txbxContent>
                  <w:p w:rsidR="004872A3" w:rsidRPr="0019048D" w:rsidRDefault="004872A3" w:rsidP="0019048D">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gap="0" distance="9.05pt" length="-.1pt" minusx="t" minusy="t"/>
            </v:shape>
            <v:shape id="_x0000_s1232" type="#_x0000_t45" style="position:absolute;left:5677;top:4364;width:1440;height:883" adj="-5325,32045,-2640,4428,0,4428,-3540,-2935" fillcolor="#f4f3ec" strokecolor="#00b050">
              <v:textbox inset=".5mm,.5mm,.5mm,.5mm">
                <w:txbxContent>
                  <w:p w:rsidR="004872A3" w:rsidRPr="0019048D" w:rsidRDefault="004872A3" w:rsidP="0019048D">
                    <w:pPr>
                      <w:rPr>
                        <w:sz w:val="16"/>
                        <w:lang w:val="en-AU"/>
                      </w:rPr>
                    </w:pPr>
                    <w:r>
                      <w:rPr>
                        <w:sz w:val="16"/>
                        <w:lang w:val="en-AU"/>
                      </w:rPr>
                      <w:t>A header row must be present, but is not used</w:t>
                    </w:r>
                  </w:p>
                </w:txbxContent>
              </v:textbox>
              <o:callout v:ext="edit" gap="0" distance="9.05pt" length="-.1pt" minusy="t"/>
            </v:shape>
            <w10:wrap type="none"/>
            <w10:anchorlock/>
          </v:group>
        </w:pict>
      </w:r>
    </w:p>
    <w:p w:rsidR="00E1195F" w:rsidRPr="00084655" w:rsidRDefault="00E1195F" w:rsidP="00E1195F">
      <w:pPr>
        <w:pStyle w:val="Caption"/>
      </w:pPr>
      <w:r w:rsidRPr="00084655">
        <w:t xml:space="preserve">Figure </w:t>
      </w:r>
      <w:fldSimple w:instr=" SEQ Figure \* ARABIC ">
        <w:r w:rsidR="00A92DD8">
          <w:rPr>
            <w:noProof/>
          </w:rPr>
          <w:t>46</w:t>
        </w:r>
      </w:fldSimple>
      <w:r w:rsidRPr="00084655">
        <w:t xml:space="preserve">: </w:t>
      </w:r>
      <w:r w:rsidR="0098598E">
        <w:t>Setup</w:t>
      </w:r>
      <w:r>
        <w:t xml:space="preserve"> up pre-defined column allocations</w:t>
      </w:r>
    </w:p>
    <w:p w:rsidR="00831986" w:rsidRDefault="00831986" w:rsidP="00831986">
      <w:pPr>
        <w:pStyle w:val="Bullet"/>
      </w:pPr>
      <w:r>
        <w:t>The table must be in the first datasheet of the spreadsheet.</w:t>
      </w:r>
    </w:p>
    <w:p w:rsidR="00FF3B3D" w:rsidRDefault="00FF3B3D" w:rsidP="00831986">
      <w:pPr>
        <w:pStyle w:val="Bullet"/>
      </w:pPr>
      <w:r>
        <w:t xml:space="preserve">Each </w:t>
      </w:r>
      <w:r w:rsidR="00F52044">
        <w:t>SPECCHIO</w:t>
      </w:r>
      <w:r>
        <w:t xml:space="preserve"> Metadata Attribute name must be on the same row as its matching</w:t>
      </w:r>
      <w:r w:rsidRPr="00FF3B3D">
        <w:t xml:space="preserve"> </w:t>
      </w:r>
      <w:r>
        <w:t>XLS column name.</w:t>
      </w:r>
    </w:p>
    <w:p w:rsidR="00831986" w:rsidRDefault="0019048D" w:rsidP="00831986">
      <w:pPr>
        <w:pStyle w:val="Bullet"/>
      </w:pPr>
      <w:r>
        <w:t xml:space="preserve">The names </w:t>
      </w:r>
      <w:r w:rsidR="00831986">
        <w:t>in both columns are case sensitive.</w:t>
      </w:r>
    </w:p>
    <w:p w:rsidR="0019048D" w:rsidRDefault="0019048D" w:rsidP="00831986">
      <w:pPr>
        <w:pStyle w:val="Bullet"/>
      </w:pPr>
      <w:r>
        <w:t>Leading and trailing spaces must be avoided.</w:t>
      </w:r>
    </w:p>
    <w:p w:rsidR="00FF3B3D" w:rsidRDefault="00FF3B3D" w:rsidP="00831986">
      <w:pPr>
        <w:pStyle w:val="Bullet"/>
      </w:pPr>
      <w:r>
        <w:t>There must be a header row, but it is skipped over.</w:t>
      </w:r>
    </w:p>
    <w:p w:rsidR="00FF3B3D" w:rsidRDefault="00FF3B3D" w:rsidP="00831986">
      <w:pPr>
        <w:pStyle w:val="Bullet"/>
      </w:pPr>
      <w:r>
        <w:t>The rows do not need to be sorted into any sequence.</w:t>
      </w:r>
    </w:p>
    <w:p w:rsidR="00831986" w:rsidRDefault="00831986" w:rsidP="00831986">
      <w:pPr>
        <w:pStyle w:val="Bullet"/>
      </w:pPr>
      <w:r>
        <w:t>The file must be saved as an .XLS file. .CSV, XLSX or other Excel file formats are not supported.</w:t>
      </w:r>
    </w:p>
    <w:p w:rsidR="00831986" w:rsidRDefault="00831986" w:rsidP="00831986">
      <w:pPr>
        <w:pStyle w:val="ProcessHeading"/>
      </w:pPr>
      <w:r>
        <w:t xml:space="preserve">To use </w:t>
      </w:r>
      <w:r w:rsidR="00F13C34">
        <w:t>a</w:t>
      </w:r>
      <w:r>
        <w:t xml:space="preserve"> pre-configured column </w:t>
      </w:r>
      <w:r w:rsidR="000D0BD0">
        <w:t>matching</w:t>
      </w:r>
      <w:r>
        <w:t xml:space="preserve"> spreadsheet…</w:t>
      </w:r>
    </w:p>
    <w:tbl>
      <w:tblPr>
        <w:tblStyle w:val="Instructions"/>
        <w:tblW w:w="0" w:type="auto"/>
        <w:tblLook w:val="04A0"/>
      </w:tblPr>
      <w:tblGrid>
        <w:gridCol w:w="8862"/>
      </w:tblGrid>
      <w:tr w:rsidR="00831986" w:rsidTr="00831986">
        <w:trPr>
          <w:cnfStyle w:val="100000000000"/>
        </w:trPr>
        <w:tc>
          <w:tcPr>
            <w:cnfStyle w:val="000000000100"/>
            <w:tcW w:w="9571" w:type="dxa"/>
          </w:tcPr>
          <w:p w:rsidR="00831986" w:rsidRDefault="00831986" w:rsidP="00831986">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which you have write permission will be displayed.</w:t>
            </w:r>
          </w:p>
          <w:p w:rsidR="00831986" w:rsidRDefault="00831986" w:rsidP="00831986">
            <w:pPr>
              <w:pStyle w:val="ProcessStep"/>
            </w:pPr>
            <w:r>
              <w:t xml:space="preserve">Select the Campaign, hierarchy node or Spectra to which you want the Metadata to be uploaded. </w:t>
            </w:r>
          </w:p>
          <w:p w:rsidR="00831986" w:rsidRDefault="00831986" w:rsidP="00831986">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Browse to the .XLS </w:t>
            </w:r>
            <w:r w:rsidR="007F4F37">
              <w:t>Metadata</w:t>
            </w:r>
            <w:r>
              <w:t xml:space="preserve"> file you have previously prepared and Open it. </w:t>
            </w:r>
          </w:p>
          <w:p w:rsidR="00831986" w:rsidRDefault="00831986" w:rsidP="00831986">
            <w:pPr>
              <w:pStyle w:val="ProcessStep"/>
            </w:pPr>
            <w:r>
              <w:t xml:space="preserve">Select </w:t>
            </w:r>
            <w:r w:rsidRPr="00831986">
              <w:rPr>
                <w:rStyle w:val="GUIWord"/>
              </w:rPr>
              <w:t>File</w:t>
            </w:r>
            <w:r>
              <w:t xml:space="preserve"> and </w:t>
            </w:r>
            <w:r w:rsidRPr="00831986">
              <w:rPr>
                <w:rStyle w:val="GUIWord"/>
              </w:rPr>
              <w:t>Open Column-Element Matching File…</w:t>
            </w:r>
            <w:r>
              <w:t xml:space="preserve"> from the menu bar on this screen. </w:t>
            </w:r>
            <w:r w:rsidR="007530D5">
              <w:t xml:space="preserve">Browse to the column mappings XLS file and open it. </w:t>
            </w:r>
            <w:r>
              <w:t xml:space="preserve">The name of file you have opened will be shown in the </w:t>
            </w:r>
            <w:r w:rsidRPr="00831986">
              <w:rPr>
                <w:rStyle w:val="GUIWord"/>
              </w:rPr>
              <w:t>Element – Column Auto-Matching</w:t>
            </w:r>
            <w:r>
              <w:t xml:space="preserve"> control.</w:t>
            </w:r>
          </w:p>
          <w:p w:rsidR="00831986" w:rsidRDefault="00831986" w:rsidP="00831986">
            <w:pPr>
              <w:pStyle w:val="Figure"/>
            </w:pPr>
            <w:r>
              <w:rPr>
                <w:lang w:val="en-AU"/>
              </w:rPr>
              <w:drawing>
                <wp:inline distT="0" distB="0" distL="0" distR="0">
                  <wp:extent cx="2041762" cy="690775"/>
                  <wp:effectExtent l="0" t="19050" r="72788" b="52175"/>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5"/>
                          <a:srcRect l="40745" t="57320" r="7155" b="14627"/>
                          <a:stretch>
                            <a:fillRect/>
                          </a:stretch>
                        </pic:blipFill>
                        <pic:spPr bwMode="auto">
                          <a:xfrm>
                            <a:off x="0" y="0"/>
                            <a:ext cx="2041762" cy="69077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831986" w:rsidRDefault="00831986" w:rsidP="00831986">
            <w:pPr>
              <w:pStyle w:val="ProcessStep"/>
            </w:pPr>
            <w:r>
              <w:t xml:space="preserve">Click on the </w:t>
            </w:r>
            <w:r w:rsidRPr="00831986">
              <w:rPr>
                <w:rStyle w:val="ActionButton"/>
              </w:rPr>
              <w:t> Apply Auto-Matching </w:t>
            </w:r>
            <w:r>
              <w:t xml:space="preserve"> button. The information from the column matching XLS file will be read and the drop down boxes in the second two rows of the </w:t>
            </w:r>
            <w:r w:rsidRPr="00C91334">
              <w:rPr>
                <w:rStyle w:val="GUIWord"/>
              </w:rPr>
              <w:t>Matching &amp; Element Assignment Control</w:t>
            </w:r>
            <w:r w:rsidR="00C91334">
              <w:t xml:space="preserve"> box will be updated.</w:t>
            </w:r>
          </w:p>
          <w:p w:rsidR="00831986" w:rsidRDefault="00C91334" w:rsidP="00C91334">
            <w:pPr>
              <w:pStyle w:val="ProcessStep"/>
            </w:pPr>
            <w:r>
              <w:t xml:space="preserve">In the column that you wish to use as the Matching Column, in the top row dropdown box select </w:t>
            </w:r>
            <w:r w:rsidRPr="00C91334">
              <w:rPr>
                <w:rStyle w:val="GUIWord"/>
              </w:rPr>
              <w:t>Matching Column</w:t>
            </w:r>
            <w:r>
              <w:t>.</w:t>
            </w:r>
          </w:p>
          <w:p w:rsidR="00C91334" w:rsidRDefault="00C91334" w:rsidP="00C91334">
            <w:pPr>
              <w:pStyle w:val="ProcessStep"/>
            </w:pPr>
            <w:r>
              <w:t xml:space="preserve">Carefully review the information shown in the </w:t>
            </w:r>
            <w:r w:rsidRPr="00C91334">
              <w:rPr>
                <w:rStyle w:val="GUIWord"/>
              </w:rPr>
              <w:t>Assignment Details</w:t>
            </w:r>
            <w:r>
              <w:t xml:space="preserve"> and </w:t>
            </w:r>
            <w:r w:rsidRPr="00C91334">
              <w:rPr>
                <w:rStyle w:val="GUIWord"/>
              </w:rPr>
              <w:t>Matching Details</w:t>
            </w:r>
            <w:r>
              <w:t xml:space="preserve"> boxes and ensure it is correct.</w:t>
            </w:r>
          </w:p>
          <w:p w:rsidR="00C91334" w:rsidRDefault="00C91334" w:rsidP="00C91334">
            <w:pPr>
              <w:pStyle w:val="ProcessStep"/>
            </w:pPr>
            <w:r>
              <w:t xml:space="preserve">Click on the </w:t>
            </w:r>
            <w:r w:rsidRPr="00C91334">
              <w:rPr>
                <w:rStyle w:val="ActionButton"/>
              </w:rPr>
              <w:t> Insert Selected Metadata </w:t>
            </w:r>
            <w:r>
              <w:t xml:space="preserve"> button.</w:t>
            </w:r>
          </w:p>
        </w:tc>
      </w:tr>
    </w:tbl>
    <w:p w:rsidR="002237E8" w:rsidRPr="002237E8" w:rsidRDefault="002237E8" w:rsidP="002237E8">
      <w:pPr>
        <w:rPr>
          <w:del w:id="882" w:author="Peter" w:date="2013-05-08T09:19:00Z"/>
        </w:rPr>
      </w:pPr>
      <w:bookmarkStart w:id="883" w:name="_Toc357580507"/>
      <w:bookmarkStart w:id="884" w:name="_Toc357598076"/>
      <w:bookmarkStart w:id="885" w:name="_Toc357782296"/>
      <w:bookmarkStart w:id="886" w:name="_Toc358385807"/>
      <w:bookmarkStart w:id="887" w:name="_Toc358395274"/>
      <w:bookmarkStart w:id="888" w:name="_Toc358992612"/>
      <w:bookmarkStart w:id="889" w:name="_Toc359336828"/>
      <w:bookmarkStart w:id="890" w:name="_Toc359396439"/>
      <w:bookmarkStart w:id="891" w:name="_Toc359416757"/>
      <w:bookmarkStart w:id="892" w:name="_Toc359571768"/>
      <w:bookmarkStart w:id="893" w:name="_Toc359579936"/>
      <w:bookmarkEnd w:id="883"/>
      <w:bookmarkEnd w:id="884"/>
      <w:bookmarkEnd w:id="885"/>
      <w:bookmarkEnd w:id="886"/>
      <w:bookmarkEnd w:id="887"/>
      <w:bookmarkEnd w:id="888"/>
      <w:bookmarkEnd w:id="889"/>
      <w:bookmarkEnd w:id="890"/>
      <w:bookmarkEnd w:id="891"/>
      <w:bookmarkEnd w:id="892"/>
      <w:bookmarkEnd w:id="893"/>
    </w:p>
    <w:p w:rsidR="000400EA" w:rsidRDefault="000400EA" w:rsidP="000400EA">
      <w:pPr>
        <w:spacing w:before="100" w:beforeAutospacing="1" w:after="100" w:afterAutospacing="1"/>
        <w:rPr>
          <w:del w:id="894" w:author="Peter" w:date="2013-05-08T09:19:00Z"/>
          <w:rFonts w:ascii="Arial" w:hAnsi="Arial" w:cs="Arial"/>
          <w:color w:val="222222"/>
          <w:sz w:val="14"/>
          <w:szCs w:val="14"/>
          <w:lang w:val="en-AU" w:eastAsia="ja-JP"/>
        </w:rPr>
      </w:pPr>
      <w:del w:id="895" w:author="Peter" w:date="2013-05-08T09:19:00Z">
        <w:r>
          <w:rPr>
            <w:rFonts w:ascii="Arial" w:hAnsi="Arial" w:cs="Arial"/>
            <w:color w:val="222222"/>
            <w:sz w:val="14"/>
            <w:szCs w:val="14"/>
            <w:lang w:val="en-AU" w:eastAsia="ja-JP"/>
          </w:rPr>
          <w:delText>From JIRA DC10-164, Nick says...</w:delText>
        </w:r>
        <w:bookmarkStart w:id="896" w:name="_Toc356807314"/>
        <w:bookmarkStart w:id="897" w:name="_Toc357580508"/>
        <w:bookmarkStart w:id="898" w:name="_Toc357598077"/>
        <w:bookmarkStart w:id="899" w:name="_Toc357782297"/>
        <w:bookmarkStart w:id="900" w:name="_Toc358385808"/>
        <w:bookmarkStart w:id="901" w:name="_Toc358395275"/>
        <w:bookmarkStart w:id="902" w:name="_Toc358992613"/>
        <w:bookmarkStart w:id="903" w:name="_Toc359336829"/>
        <w:bookmarkStart w:id="904" w:name="_Toc359396440"/>
        <w:bookmarkStart w:id="905" w:name="_Toc359416758"/>
        <w:bookmarkStart w:id="906" w:name="_Toc359571769"/>
        <w:bookmarkStart w:id="907" w:name="_Toc359579937"/>
        <w:bookmarkEnd w:id="896"/>
        <w:bookmarkEnd w:id="897"/>
        <w:bookmarkEnd w:id="898"/>
        <w:bookmarkEnd w:id="899"/>
        <w:bookmarkEnd w:id="900"/>
        <w:bookmarkEnd w:id="901"/>
        <w:bookmarkEnd w:id="902"/>
        <w:bookmarkEnd w:id="903"/>
        <w:bookmarkEnd w:id="904"/>
        <w:bookmarkEnd w:id="905"/>
        <w:bookmarkEnd w:id="906"/>
        <w:bookmarkEnd w:id="907"/>
      </w:del>
    </w:p>
    <w:p w:rsidR="000400EA" w:rsidRPr="000400EA" w:rsidRDefault="000400EA" w:rsidP="000400EA">
      <w:pPr>
        <w:spacing w:before="100" w:beforeAutospacing="1" w:after="100" w:afterAutospacing="1"/>
        <w:rPr>
          <w:del w:id="908" w:author="Peter" w:date="2013-05-08T09:19:00Z"/>
          <w:rFonts w:ascii="Arial" w:hAnsi="Arial" w:cs="Arial"/>
          <w:color w:val="222222"/>
          <w:sz w:val="14"/>
          <w:szCs w:val="14"/>
          <w:lang w:val="en-AU" w:eastAsia="ja-JP"/>
        </w:rPr>
      </w:pPr>
      <w:del w:id="909" w:author="Peter" w:date="2013-05-08T09:19:00Z">
        <w:r w:rsidRPr="000400EA">
          <w:rPr>
            <w:rFonts w:ascii="Arial" w:hAnsi="Arial" w:cs="Arial"/>
            <w:color w:val="222222"/>
            <w:sz w:val="14"/>
            <w:szCs w:val="14"/>
            <w:lang w:val="en-AU" w:eastAsia="ja-JP"/>
          </w:rPr>
          <w:delText>I've modified the input validation code for numeric fields so that</w:delText>
        </w:r>
        <w:bookmarkStart w:id="910" w:name="_Toc356807315"/>
        <w:bookmarkStart w:id="911" w:name="_Toc357580509"/>
        <w:bookmarkStart w:id="912" w:name="_Toc357598078"/>
        <w:bookmarkStart w:id="913" w:name="_Toc357782298"/>
        <w:bookmarkStart w:id="914" w:name="_Toc358385809"/>
        <w:bookmarkStart w:id="915" w:name="_Toc358395276"/>
        <w:bookmarkStart w:id="916" w:name="_Toc358992614"/>
        <w:bookmarkStart w:id="917" w:name="_Toc359336830"/>
        <w:bookmarkStart w:id="918" w:name="_Toc359396441"/>
        <w:bookmarkStart w:id="919" w:name="_Toc359416759"/>
        <w:bookmarkStart w:id="920" w:name="_Toc359571770"/>
        <w:bookmarkStart w:id="921" w:name="_Toc359579938"/>
        <w:bookmarkEnd w:id="910"/>
        <w:bookmarkEnd w:id="911"/>
        <w:bookmarkEnd w:id="912"/>
        <w:bookmarkEnd w:id="913"/>
        <w:bookmarkEnd w:id="914"/>
        <w:bookmarkEnd w:id="915"/>
        <w:bookmarkEnd w:id="916"/>
        <w:bookmarkEnd w:id="917"/>
        <w:bookmarkEnd w:id="918"/>
        <w:bookmarkEnd w:id="919"/>
        <w:bookmarkEnd w:id="920"/>
        <w:bookmarkEnd w:id="921"/>
      </w:del>
    </w:p>
    <w:p w:rsidR="000400EA" w:rsidRPr="000400EA" w:rsidRDefault="000400EA" w:rsidP="0059008C">
      <w:pPr>
        <w:numPr>
          <w:ilvl w:val="0"/>
          <w:numId w:val="6"/>
        </w:numPr>
        <w:spacing w:before="100" w:beforeAutospacing="1" w:after="100" w:afterAutospacing="1"/>
        <w:ind w:left="891"/>
        <w:rPr>
          <w:del w:id="922" w:author="Peter" w:date="2013-05-08T09:19:00Z"/>
          <w:rFonts w:ascii="Arial" w:hAnsi="Arial" w:cs="Arial"/>
          <w:color w:val="222222"/>
          <w:sz w:val="14"/>
          <w:szCs w:val="14"/>
          <w:lang w:val="en-AU" w:eastAsia="ja-JP"/>
        </w:rPr>
      </w:pPr>
      <w:del w:id="923" w:author="Peter" w:date="2013-05-08T09:19:00Z">
        <w:r w:rsidRPr="000400EA">
          <w:rPr>
            <w:rFonts w:ascii="Arial" w:hAnsi="Arial" w:cs="Arial"/>
            <w:color w:val="222222"/>
            <w:sz w:val="14"/>
            <w:szCs w:val="14"/>
            <w:lang w:val="en-AU" w:eastAsia="ja-JP"/>
          </w:rPr>
          <w:delText>the cursor keys, delete and backspace can be used in any field</w:delText>
        </w:r>
        <w:bookmarkStart w:id="924" w:name="_Toc356807316"/>
        <w:bookmarkStart w:id="925" w:name="_Toc357580510"/>
        <w:bookmarkStart w:id="926" w:name="_Toc357598079"/>
        <w:bookmarkStart w:id="927" w:name="_Toc357782299"/>
        <w:bookmarkStart w:id="928" w:name="_Toc358385810"/>
        <w:bookmarkStart w:id="929" w:name="_Toc358395277"/>
        <w:bookmarkStart w:id="930" w:name="_Toc358992615"/>
        <w:bookmarkStart w:id="931" w:name="_Toc359336831"/>
        <w:bookmarkStart w:id="932" w:name="_Toc359396442"/>
        <w:bookmarkStart w:id="933" w:name="_Toc359416760"/>
        <w:bookmarkStart w:id="934" w:name="_Toc359571771"/>
        <w:bookmarkStart w:id="935" w:name="_Toc359579939"/>
        <w:bookmarkEnd w:id="924"/>
        <w:bookmarkEnd w:id="925"/>
        <w:bookmarkEnd w:id="926"/>
        <w:bookmarkEnd w:id="927"/>
        <w:bookmarkEnd w:id="928"/>
        <w:bookmarkEnd w:id="929"/>
        <w:bookmarkEnd w:id="930"/>
        <w:bookmarkEnd w:id="931"/>
        <w:bookmarkEnd w:id="932"/>
        <w:bookmarkEnd w:id="933"/>
        <w:bookmarkEnd w:id="934"/>
        <w:bookmarkEnd w:id="935"/>
      </w:del>
    </w:p>
    <w:p w:rsidR="000400EA" w:rsidRPr="000400EA" w:rsidRDefault="000400EA" w:rsidP="0059008C">
      <w:pPr>
        <w:numPr>
          <w:ilvl w:val="0"/>
          <w:numId w:val="6"/>
        </w:numPr>
        <w:spacing w:before="100" w:beforeAutospacing="1" w:after="100" w:afterAutospacing="1"/>
        <w:ind w:left="891"/>
        <w:rPr>
          <w:del w:id="936" w:author="Peter" w:date="2013-05-08T09:19:00Z"/>
          <w:rFonts w:ascii="Arial" w:hAnsi="Arial" w:cs="Arial"/>
          <w:color w:val="222222"/>
          <w:sz w:val="14"/>
          <w:szCs w:val="14"/>
          <w:lang w:val="en-AU" w:eastAsia="ja-JP"/>
        </w:rPr>
      </w:pPr>
      <w:del w:id="937" w:author="Peter" w:date="2013-05-08T09:19:00Z">
        <w:r w:rsidRPr="000400EA">
          <w:rPr>
            <w:rFonts w:ascii="Arial" w:hAnsi="Arial" w:cs="Arial"/>
            <w:color w:val="222222"/>
            <w:sz w:val="14"/>
            <w:szCs w:val="14"/>
            <w:lang w:val="en-AU" w:eastAsia="ja-JP"/>
          </w:rPr>
          <w:delText>digits and the minus sign can be input into any numeric field</w:delText>
        </w:r>
        <w:bookmarkStart w:id="938" w:name="_Toc356807317"/>
        <w:bookmarkStart w:id="939" w:name="_Toc357580511"/>
        <w:bookmarkStart w:id="940" w:name="_Toc357598080"/>
        <w:bookmarkStart w:id="941" w:name="_Toc357782300"/>
        <w:bookmarkStart w:id="942" w:name="_Toc358385811"/>
        <w:bookmarkStart w:id="943" w:name="_Toc358395278"/>
        <w:bookmarkStart w:id="944" w:name="_Toc358992616"/>
        <w:bookmarkStart w:id="945" w:name="_Toc359336832"/>
        <w:bookmarkStart w:id="946" w:name="_Toc359396443"/>
        <w:bookmarkStart w:id="947" w:name="_Toc359416761"/>
        <w:bookmarkStart w:id="948" w:name="_Toc359571772"/>
        <w:bookmarkStart w:id="949" w:name="_Toc359579940"/>
        <w:bookmarkEnd w:id="938"/>
        <w:bookmarkEnd w:id="939"/>
        <w:bookmarkEnd w:id="940"/>
        <w:bookmarkEnd w:id="941"/>
        <w:bookmarkEnd w:id="942"/>
        <w:bookmarkEnd w:id="943"/>
        <w:bookmarkEnd w:id="944"/>
        <w:bookmarkEnd w:id="945"/>
        <w:bookmarkEnd w:id="946"/>
        <w:bookmarkEnd w:id="947"/>
        <w:bookmarkEnd w:id="948"/>
        <w:bookmarkEnd w:id="949"/>
      </w:del>
    </w:p>
    <w:p w:rsidR="000400EA" w:rsidRPr="000400EA" w:rsidRDefault="000400EA" w:rsidP="0059008C">
      <w:pPr>
        <w:numPr>
          <w:ilvl w:val="0"/>
          <w:numId w:val="6"/>
        </w:numPr>
        <w:spacing w:before="100" w:beforeAutospacing="1" w:after="100" w:afterAutospacing="1"/>
        <w:ind w:left="891"/>
        <w:rPr>
          <w:del w:id="950" w:author="Peter" w:date="2013-05-08T09:19:00Z"/>
          <w:rFonts w:ascii="Arial" w:hAnsi="Arial" w:cs="Arial"/>
          <w:color w:val="222222"/>
          <w:sz w:val="14"/>
          <w:szCs w:val="14"/>
          <w:lang w:val="en-AU" w:eastAsia="ja-JP"/>
        </w:rPr>
      </w:pPr>
      <w:del w:id="951" w:author="Peter" w:date="2013-05-08T09:19:00Z">
        <w:r w:rsidRPr="000400EA">
          <w:rPr>
            <w:rFonts w:ascii="Arial" w:hAnsi="Arial" w:cs="Arial"/>
            <w:color w:val="222222"/>
            <w:sz w:val="14"/>
            <w:szCs w:val="14"/>
            <w:lang w:val="en-AU" w:eastAsia="ja-JP"/>
          </w:rPr>
          <w:delText>decimal points can only be typed into fields with a floating value type</w:delText>
        </w:r>
        <w:bookmarkStart w:id="952" w:name="_Toc356807318"/>
        <w:bookmarkStart w:id="953" w:name="_Toc357580512"/>
        <w:bookmarkStart w:id="954" w:name="_Toc357598081"/>
        <w:bookmarkStart w:id="955" w:name="_Toc357782301"/>
        <w:bookmarkStart w:id="956" w:name="_Toc358385812"/>
        <w:bookmarkStart w:id="957" w:name="_Toc358395279"/>
        <w:bookmarkStart w:id="958" w:name="_Toc358992617"/>
        <w:bookmarkStart w:id="959" w:name="_Toc359336833"/>
        <w:bookmarkStart w:id="960" w:name="_Toc359396444"/>
        <w:bookmarkStart w:id="961" w:name="_Toc359416762"/>
        <w:bookmarkStart w:id="962" w:name="_Toc359571773"/>
        <w:bookmarkStart w:id="963" w:name="_Toc359579941"/>
        <w:bookmarkEnd w:id="952"/>
        <w:bookmarkEnd w:id="953"/>
        <w:bookmarkEnd w:id="954"/>
        <w:bookmarkEnd w:id="955"/>
        <w:bookmarkEnd w:id="956"/>
        <w:bookmarkEnd w:id="957"/>
        <w:bookmarkEnd w:id="958"/>
        <w:bookmarkEnd w:id="959"/>
        <w:bookmarkEnd w:id="960"/>
        <w:bookmarkEnd w:id="961"/>
        <w:bookmarkEnd w:id="962"/>
        <w:bookmarkEnd w:id="963"/>
      </w:del>
    </w:p>
    <w:p w:rsidR="000400EA" w:rsidRPr="000400EA" w:rsidRDefault="000400EA" w:rsidP="0059008C">
      <w:pPr>
        <w:numPr>
          <w:ilvl w:val="0"/>
          <w:numId w:val="6"/>
        </w:numPr>
        <w:spacing w:before="100" w:beforeAutospacing="1" w:after="100" w:afterAutospacing="1"/>
        <w:ind w:left="891"/>
        <w:rPr>
          <w:del w:id="964" w:author="Peter" w:date="2013-05-08T09:19:00Z"/>
          <w:rFonts w:ascii="Arial" w:hAnsi="Arial" w:cs="Arial"/>
          <w:color w:val="222222"/>
          <w:sz w:val="14"/>
          <w:szCs w:val="14"/>
          <w:lang w:val="en-AU" w:eastAsia="ja-JP"/>
        </w:rPr>
      </w:pPr>
      <w:del w:id="965" w:author="Peter" w:date="2013-05-08T09:19:00Z">
        <w:r w:rsidRPr="000400EA">
          <w:rPr>
            <w:rFonts w:ascii="Arial" w:hAnsi="Arial" w:cs="Arial"/>
            <w:color w:val="222222"/>
            <w:sz w:val="14"/>
            <w:szCs w:val="14"/>
            <w:lang w:val="en-AU" w:eastAsia="ja-JP"/>
          </w:rPr>
          <w:delText>the "update" button is only enabled once the value in the field can be parsed</w:delText>
        </w:r>
        <w:bookmarkStart w:id="966" w:name="_Toc356807319"/>
        <w:bookmarkStart w:id="967" w:name="_Toc357580513"/>
        <w:bookmarkStart w:id="968" w:name="_Toc357598082"/>
        <w:bookmarkStart w:id="969" w:name="_Toc357782302"/>
        <w:bookmarkStart w:id="970" w:name="_Toc358385813"/>
        <w:bookmarkStart w:id="971" w:name="_Toc358395280"/>
        <w:bookmarkStart w:id="972" w:name="_Toc358992618"/>
        <w:bookmarkStart w:id="973" w:name="_Toc359336834"/>
        <w:bookmarkStart w:id="974" w:name="_Toc359396445"/>
        <w:bookmarkStart w:id="975" w:name="_Toc359416763"/>
        <w:bookmarkStart w:id="976" w:name="_Toc359571774"/>
        <w:bookmarkStart w:id="977" w:name="_Toc359579942"/>
        <w:bookmarkEnd w:id="966"/>
        <w:bookmarkEnd w:id="967"/>
        <w:bookmarkEnd w:id="968"/>
        <w:bookmarkEnd w:id="969"/>
        <w:bookmarkEnd w:id="970"/>
        <w:bookmarkEnd w:id="971"/>
        <w:bookmarkEnd w:id="972"/>
        <w:bookmarkEnd w:id="973"/>
        <w:bookmarkEnd w:id="974"/>
        <w:bookmarkEnd w:id="975"/>
        <w:bookmarkEnd w:id="976"/>
        <w:bookmarkEnd w:id="977"/>
      </w:del>
    </w:p>
    <w:p w:rsidR="000400EA" w:rsidRPr="000400EA" w:rsidRDefault="000400EA" w:rsidP="0059008C">
      <w:pPr>
        <w:numPr>
          <w:ilvl w:val="0"/>
          <w:numId w:val="6"/>
        </w:numPr>
        <w:spacing w:before="100" w:beforeAutospacing="1" w:after="100" w:afterAutospacing="1"/>
        <w:ind w:left="891"/>
        <w:rPr>
          <w:del w:id="978" w:author="Peter" w:date="2013-05-08T09:19:00Z"/>
          <w:rFonts w:ascii="Arial" w:hAnsi="Arial" w:cs="Arial"/>
          <w:color w:val="222222"/>
          <w:sz w:val="14"/>
          <w:szCs w:val="14"/>
          <w:lang w:val="en-AU" w:eastAsia="ja-JP"/>
        </w:rPr>
      </w:pPr>
      <w:del w:id="979" w:author="Peter" w:date="2013-05-08T09:19:00Z">
        <w:r w:rsidRPr="000400EA">
          <w:rPr>
            <w:rFonts w:ascii="Arial" w:hAnsi="Arial" w:cs="Arial"/>
            <w:color w:val="222222"/>
            <w:sz w:val="14"/>
            <w:szCs w:val="14"/>
            <w:lang w:val="en-AU" w:eastAsia="ja-JP"/>
          </w:rPr>
          <w:delText>all number format exceptions are caught and handled</w:delText>
        </w:r>
        <w:bookmarkStart w:id="980" w:name="_Toc356807320"/>
        <w:bookmarkStart w:id="981" w:name="_Toc357580514"/>
        <w:bookmarkStart w:id="982" w:name="_Toc357598083"/>
        <w:bookmarkStart w:id="983" w:name="_Toc357782303"/>
        <w:bookmarkStart w:id="984" w:name="_Toc358385814"/>
        <w:bookmarkStart w:id="985" w:name="_Toc358395281"/>
        <w:bookmarkStart w:id="986" w:name="_Toc358992619"/>
        <w:bookmarkStart w:id="987" w:name="_Toc359336835"/>
        <w:bookmarkStart w:id="988" w:name="_Toc359396446"/>
        <w:bookmarkStart w:id="989" w:name="_Toc359416764"/>
        <w:bookmarkStart w:id="990" w:name="_Toc359571775"/>
        <w:bookmarkStart w:id="991" w:name="_Toc359579943"/>
        <w:bookmarkEnd w:id="980"/>
        <w:bookmarkEnd w:id="981"/>
        <w:bookmarkEnd w:id="982"/>
        <w:bookmarkEnd w:id="983"/>
        <w:bookmarkEnd w:id="984"/>
        <w:bookmarkEnd w:id="985"/>
        <w:bookmarkEnd w:id="986"/>
        <w:bookmarkEnd w:id="987"/>
        <w:bookmarkEnd w:id="988"/>
        <w:bookmarkEnd w:id="989"/>
        <w:bookmarkEnd w:id="990"/>
        <w:bookmarkEnd w:id="991"/>
      </w:del>
    </w:p>
    <w:p w:rsidR="000400EA" w:rsidRPr="000400EA" w:rsidRDefault="000400EA" w:rsidP="000400EA">
      <w:pPr>
        <w:spacing w:before="100" w:beforeAutospacing="1" w:after="100" w:afterAutospacing="1"/>
        <w:rPr>
          <w:del w:id="992" w:author="Peter" w:date="2013-05-08T09:19:00Z"/>
          <w:rFonts w:ascii="Arial" w:hAnsi="Arial" w:cs="Arial"/>
          <w:color w:val="222222"/>
          <w:sz w:val="14"/>
          <w:szCs w:val="14"/>
          <w:lang w:val="en-AU" w:eastAsia="ja-JP"/>
        </w:rPr>
      </w:pPr>
      <w:del w:id="993" w:author="Peter" w:date="2013-05-08T09:19:00Z">
        <w:r w:rsidRPr="000400EA">
          <w:rPr>
            <w:rFonts w:ascii="Arial" w:hAnsi="Arial" w:cs="Arial"/>
            <w:color w:val="222222"/>
            <w:sz w:val="14"/>
            <w:szCs w:val="14"/>
            <w:lang w:val="en-AU" w:eastAsia="ja-JP"/>
          </w:rPr>
          <w:delText>At least one oddity remains. If the user changes a field to a valid value, the "update" button will be enabled. If the user later changes the field to an invalid value, the "update" button remains enabled. If the user then presses "update", the database will be updated with the last valid value that was in the field.</w:delText>
        </w:r>
        <w:bookmarkStart w:id="994" w:name="_Toc356807321"/>
        <w:bookmarkStart w:id="995" w:name="_Toc357580515"/>
        <w:bookmarkStart w:id="996" w:name="_Toc357598084"/>
        <w:bookmarkStart w:id="997" w:name="_Toc357782304"/>
        <w:bookmarkStart w:id="998" w:name="_Toc358385815"/>
        <w:bookmarkStart w:id="999" w:name="_Toc358395282"/>
        <w:bookmarkStart w:id="1000" w:name="_Toc358992620"/>
        <w:bookmarkStart w:id="1001" w:name="_Toc359336836"/>
        <w:bookmarkStart w:id="1002" w:name="_Toc359396447"/>
        <w:bookmarkStart w:id="1003" w:name="_Toc359416765"/>
        <w:bookmarkStart w:id="1004" w:name="_Toc359571776"/>
        <w:bookmarkStart w:id="1005" w:name="_Toc359579944"/>
        <w:bookmarkEnd w:id="994"/>
        <w:bookmarkEnd w:id="995"/>
        <w:bookmarkEnd w:id="996"/>
        <w:bookmarkEnd w:id="997"/>
        <w:bookmarkEnd w:id="998"/>
        <w:bookmarkEnd w:id="999"/>
        <w:bookmarkEnd w:id="1000"/>
        <w:bookmarkEnd w:id="1001"/>
        <w:bookmarkEnd w:id="1002"/>
        <w:bookmarkEnd w:id="1003"/>
        <w:bookmarkEnd w:id="1004"/>
        <w:bookmarkEnd w:id="1005"/>
      </w:del>
    </w:p>
    <w:p w:rsidR="000400EA" w:rsidRPr="000400EA" w:rsidRDefault="000400EA" w:rsidP="000400EA">
      <w:pPr>
        <w:rPr>
          <w:del w:id="1006" w:author="Peter" w:date="2013-05-08T09:19:00Z"/>
        </w:rPr>
      </w:pPr>
      <w:bookmarkStart w:id="1007" w:name="_Toc356807322"/>
      <w:bookmarkStart w:id="1008" w:name="_Toc357580516"/>
      <w:bookmarkStart w:id="1009" w:name="_Toc357598085"/>
      <w:bookmarkStart w:id="1010" w:name="_Toc357782305"/>
      <w:bookmarkStart w:id="1011" w:name="_Toc358385816"/>
      <w:bookmarkStart w:id="1012" w:name="_Toc358395283"/>
      <w:bookmarkStart w:id="1013" w:name="_Toc358992621"/>
      <w:bookmarkStart w:id="1014" w:name="_Toc359336837"/>
      <w:bookmarkStart w:id="1015" w:name="_Toc359396448"/>
      <w:bookmarkStart w:id="1016" w:name="_Toc359416766"/>
      <w:bookmarkStart w:id="1017" w:name="_Toc359571777"/>
      <w:bookmarkStart w:id="1018" w:name="_Toc359579945"/>
      <w:bookmarkEnd w:id="1007"/>
      <w:bookmarkEnd w:id="1008"/>
      <w:bookmarkEnd w:id="1009"/>
      <w:bookmarkEnd w:id="1010"/>
      <w:bookmarkEnd w:id="1011"/>
      <w:bookmarkEnd w:id="1012"/>
      <w:bookmarkEnd w:id="1013"/>
      <w:bookmarkEnd w:id="1014"/>
      <w:bookmarkEnd w:id="1015"/>
      <w:bookmarkEnd w:id="1016"/>
      <w:bookmarkEnd w:id="1017"/>
      <w:bookmarkEnd w:id="1018"/>
    </w:p>
    <w:p w:rsidR="003B29B2" w:rsidRPr="00084655" w:rsidRDefault="003B29B2" w:rsidP="000E3E59">
      <w:pPr>
        <w:pStyle w:val="Heading2"/>
      </w:pPr>
      <w:bookmarkStart w:id="1019" w:name="_Ref356551679"/>
      <w:bookmarkStart w:id="1020" w:name="_Toc359579946"/>
      <w:r w:rsidRPr="00084655">
        <w:t>Calculation of Sun Angles</w:t>
      </w:r>
      <w:bookmarkEnd w:id="1019"/>
      <w:bookmarkEnd w:id="1020"/>
    </w:p>
    <w:p w:rsidR="003B29B2" w:rsidRDefault="003B29B2" w:rsidP="003B29B2">
      <w:pPr>
        <w:pStyle w:val="Body"/>
      </w:pPr>
      <w:r>
        <w:t xml:space="preserve">The sun angles can be stored for each Spectrum as Metadata in the Illumination Group as </w:t>
      </w:r>
      <w:r w:rsidRPr="00961B4D">
        <w:rPr>
          <w:rStyle w:val="GUIWord"/>
        </w:rPr>
        <w:t>Illumination Zenith</w:t>
      </w:r>
      <w:r w:rsidRPr="00084655">
        <w:t xml:space="preserve"> and </w:t>
      </w:r>
      <w:r w:rsidRPr="00961B4D">
        <w:rPr>
          <w:rStyle w:val="GUIWord"/>
        </w:rPr>
        <w:t>Illumination Azimuth</w:t>
      </w:r>
      <w:r>
        <w:t>.</w:t>
      </w:r>
    </w:p>
    <w:p w:rsidR="003B29B2" w:rsidRPr="00084655" w:rsidRDefault="003B29B2" w:rsidP="003B29B2">
      <w:pPr>
        <w:pStyle w:val="Body"/>
      </w:pPr>
      <w:r w:rsidRPr="00084655">
        <w:t xml:space="preserve">Sun angles can be calculated for a Spectrum if the spatial position in </w:t>
      </w:r>
      <w:r>
        <w:t>L</w:t>
      </w:r>
      <w:r w:rsidRPr="00084655">
        <w:t>atitude</w:t>
      </w:r>
      <w:r>
        <w:t xml:space="preserve"> and L</w:t>
      </w:r>
      <w:r w:rsidRPr="00084655">
        <w:t>ongitude and the capture time in UTC are known</w:t>
      </w:r>
      <w:r>
        <w:t xml:space="preserve"> and stored in the Spectrum’s Metadata</w:t>
      </w:r>
      <w:r w:rsidRPr="00084655">
        <w:t>.</w:t>
      </w:r>
    </w:p>
    <w:p w:rsidR="003B29B2" w:rsidRDefault="003B29B2" w:rsidP="001D236D">
      <w:pPr>
        <w:pStyle w:val="ProcessHeading"/>
      </w:pPr>
      <w:r>
        <w:t>To Calculate Spectra’s Sun Angles...</w:t>
      </w:r>
    </w:p>
    <w:tbl>
      <w:tblPr>
        <w:tblStyle w:val="Instructions"/>
        <w:tblW w:w="0" w:type="auto"/>
        <w:tblLook w:val="04A0"/>
      </w:tblPr>
      <w:tblGrid>
        <w:gridCol w:w="8862"/>
      </w:tblGrid>
      <w:tr w:rsidR="003B29B2" w:rsidTr="003B29B2">
        <w:trPr>
          <w:cnfStyle w:val="100000000000"/>
        </w:trPr>
        <w:tc>
          <w:tcPr>
            <w:cnfStyle w:val="000000000100"/>
            <w:tcW w:w="9571" w:type="dxa"/>
          </w:tcPr>
          <w:p w:rsidR="003B29B2" w:rsidRDefault="003B29B2" w:rsidP="003B29B2">
            <w:pPr>
              <w:pStyle w:val="ProcessStep"/>
            </w:pPr>
            <w:r>
              <w:t>Ensure that the Acquisition Time has been correctly adjusted to UTC for all Spectra.</w:t>
            </w:r>
          </w:p>
          <w:p w:rsidR="003B29B2" w:rsidRDefault="003B29B2" w:rsidP="003B29B2">
            <w:pPr>
              <w:pStyle w:val="ProcessStep"/>
            </w:pPr>
            <w:r>
              <w:t>Ensure that the Spectra’s location</w:t>
            </w:r>
            <w:r w:rsidR="00434083">
              <w:t>s are</w:t>
            </w:r>
            <w:r>
              <w:t xml:space="preserve"> correctly set in the Location </w:t>
            </w:r>
            <w:r w:rsidR="00434083">
              <w:t>G</w:t>
            </w:r>
            <w:r>
              <w:t>roup’s Latitude and Longitude Metadata Attributes.</w:t>
            </w:r>
          </w:p>
          <w:p w:rsidR="003B29B2" w:rsidRDefault="003B29B2" w:rsidP="003B29B2">
            <w:pPr>
              <w:pStyle w:val="ProcessStep"/>
            </w:pPr>
            <w:r>
              <w:t xml:space="preserve">Select </w:t>
            </w:r>
            <w:r w:rsidRPr="00434083">
              <w:rPr>
                <w:rStyle w:val="GUIWord"/>
              </w:rPr>
              <w:t>Special Functions</w:t>
            </w:r>
            <w:r>
              <w:t xml:space="preserve"> and </w:t>
            </w:r>
            <w:r w:rsidRPr="00434083">
              <w:rPr>
                <w:rStyle w:val="GUIWord"/>
              </w:rPr>
              <w:t>Sun angle calculations</w:t>
            </w:r>
            <w:r>
              <w:t xml:space="preserve"> from the menu in the Main Window.</w:t>
            </w:r>
            <w:r w:rsidR="00434083">
              <w:t xml:space="preserve"> A Hierarchy Tree Browser is displayed.</w:t>
            </w:r>
          </w:p>
          <w:p w:rsidR="003B29B2" w:rsidRDefault="00A411D9" w:rsidP="003B29B2">
            <w:pPr>
              <w:pStyle w:val="Figure"/>
            </w:pPr>
            <w:r>
              <w:rPr>
                <w:lang w:val="en-AU"/>
              </w:rPr>
              <w:drawing>
                <wp:inline distT="0" distB="0" distL="0" distR="0">
                  <wp:extent cx="2116825" cy="2949412"/>
                  <wp:effectExtent l="0" t="19050" r="73925" b="60488"/>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6"/>
                          <a:srcRect/>
                          <a:stretch>
                            <a:fillRect/>
                          </a:stretch>
                        </pic:blipFill>
                        <pic:spPr bwMode="auto">
                          <a:xfrm>
                            <a:off x="0" y="0"/>
                            <a:ext cx="2116956" cy="294959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B29B2" w:rsidRPr="00084655" w:rsidRDefault="003B29B2" w:rsidP="003B29B2">
            <w:pPr>
              <w:pStyle w:val="Caption"/>
            </w:pPr>
            <w:r w:rsidRPr="00084655">
              <w:t xml:space="preserve">Figure </w:t>
            </w:r>
            <w:fldSimple w:instr=" SEQ Figure \* ARABIC ">
              <w:r w:rsidR="00A92DD8">
                <w:rPr>
                  <w:noProof/>
                </w:rPr>
                <w:t>47</w:t>
              </w:r>
            </w:fldSimple>
            <w:r w:rsidRPr="00084655">
              <w:t>: Sun Angle Calculation dialog</w:t>
            </w:r>
          </w:p>
          <w:p w:rsidR="003B29B2" w:rsidRDefault="003B29B2" w:rsidP="003B29B2">
            <w:pPr>
              <w:pStyle w:val="ProcessStep"/>
            </w:pPr>
            <w:r w:rsidRPr="00084655">
              <w:t xml:space="preserve">Select the </w:t>
            </w:r>
            <w:r w:rsidR="00434083" w:rsidRPr="00084655">
              <w:t xml:space="preserve">Spectra </w:t>
            </w:r>
            <w:r w:rsidR="00434083">
              <w:t>to be processed</w:t>
            </w:r>
            <w:r>
              <w:t xml:space="preserve">. A single </w:t>
            </w:r>
            <w:r w:rsidR="00434083">
              <w:t xml:space="preserve">Spectrum </w:t>
            </w:r>
            <w:r>
              <w:t xml:space="preserve">or multiple </w:t>
            </w:r>
            <w:r w:rsidR="00434083">
              <w:t xml:space="preserve">Spectra </w:t>
            </w:r>
            <w:r>
              <w:t>can be selected.</w:t>
            </w:r>
            <w:r w:rsidR="00434083">
              <w:t xml:space="preserve"> The </w:t>
            </w:r>
            <w:r w:rsidR="00434083" w:rsidRPr="00434083">
              <w:rPr>
                <w:rStyle w:val="GUIWord"/>
              </w:rPr>
              <w:t>Number of Selected Spectra:</w:t>
            </w:r>
            <w:r w:rsidR="00434083">
              <w:t xml:space="preserve"> field will be updated.</w:t>
            </w:r>
          </w:p>
          <w:p w:rsidR="003B29B2" w:rsidRDefault="003B29B2" w:rsidP="003B29B2">
            <w:pPr>
              <w:pStyle w:val="ProcessStep"/>
            </w:pPr>
            <w:r>
              <w:t xml:space="preserve">Click on </w:t>
            </w:r>
            <w:r w:rsidRPr="001417E3">
              <w:rPr>
                <w:rStyle w:val="ActionButton"/>
              </w:rPr>
              <w:t> Apply </w:t>
            </w:r>
            <w:r>
              <w:t xml:space="preserve"> to calculate the sun angles and write them into the Spectra’s Metadata.</w:t>
            </w:r>
          </w:p>
          <w:p w:rsidR="003B29B2" w:rsidRDefault="003B29B2" w:rsidP="009402C5">
            <w:pPr>
              <w:pStyle w:val="ProcessStep"/>
            </w:pPr>
            <w:r>
              <w:t xml:space="preserve">Click </w:t>
            </w:r>
            <w:r w:rsidRPr="001417E3">
              <w:rPr>
                <w:rStyle w:val="ActionButton"/>
              </w:rPr>
              <w:t> </w:t>
            </w:r>
            <w:r w:rsidR="009402C5">
              <w:rPr>
                <w:rStyle w:val="ActionButton"/>
              </w:rPr>
              <w:t>Close</w:t>
            </w:r>
            <w:r w:rsidRPr="001417E3">
              <w:rPr>
                <w:rStyle w:val="ActionButton"/>
              </w:rPr>
              <w:t> </w:t>
            </w:r>
            <w:r>
              <w:t xml:space="preserve"> to close the dialog.</w:t>
            </w:r>
          </w:p>
        </w:tc>
      </w:tr>
    </w:tbl>
    <w:p w:rsidR="003B29B2" w:rsidRDefault="003B29B2" w:rsidP="003B29B2">
      <w:pPr>
        <w:pStyle w:val="Body"/>
      </w:pPr>
      <w:r>
        <w:t>Applying this function twice is safe, as the calculated sun angles will always be the same.</w:t>
      </w:r>
    </w:p>
    <w:p w:rsidR="003B29B2" w:rsidRPr="00084655" w:rsidRDefault="003B29B2" w:rsidP="003B29B2">
      <w:pPr>
        <w:pStyle w:val="Body"/>
      </w:pPr>
      <w:r>
        <w:t xml:space="preserve">Spectra which do not have Latitude and Longitude values will not have sun angles calculated for them. If the Latitude or Longitude is outside of the normal ranges (for example, a Latitude </w:t>
      </w:r>
      <w:r w:rsidR="00E1195F">
        <w:t xml:space="preserve">value </w:t>
      </w:r>
      <w:r>
        <w:t>of 115 degrees), sun angles will be calculated, but they will not be meaningful. If UTC times are during the night, sun angles below the horizon will be calculated.</w:t>
      </w:r>
    </w:p>
    <w:p w:rsidR="003B29B2" w:rsidRPr="00D8645A" w:rsidRDefault="003B29B2" w:rsidP="000E3E59">
      <w:pPr>
        <w:pStyle w:val="Heading2"/>
      </w:pPr>
      <w:bookmarkStart w:id="1021" w:name="_Ref157353485"/>
      <w:bookmarkStart w:id="1022" w:name="_Toc359579947"/>
      <w:r w:rsidRPr="00D8645A">
        <w:t>Calculation of Goniometer Angles</w:t>
      </w:r>
      <w:bookmarkEnd w:id="1021"/>
      <w:bookmarkEnd w:id="1022"/>
    </w:p>
    <w:p w:rsidR="003B29B2" w:rsidRDefault="003B29B2" w:rsidP="006E1590">
      <w:pPr>
        <w:pStyle w:val="Body"/>
      </w:pPr>
      <w:r>
        <w:t xml:space="preserve">If a </w:t>
      </w:r>
      <w:r w:rsidR="006E1590">
        <w:t>set</w:t>
      </w:r>
      <w:r>
        <w:t xml:space="preserve"> of </w:t>
      </w:r>
      <w:r w:rsidR="00434083">
        <w:t xml:space="preserve">Spectra </w:t>
      </w:r>
      <w:r>
        <w:t>ha</w:t>
      </w:r>
      <w:r w:rsidR="006E1590">
        <w:t>s</w:t>
      </w:r>
      <w:r>
        <w:t xml:space="preserve"> been captured in a standard way using a supported goniometer, the </w:t>
      </w:r>
      <w:r w:rsidR="001247E8">
        <w:t>Sensor</w:t>
      </w:r>
      <w:r w:rsidR="006E1590">
        <w:t xml:space="preserve"> Zenith and Sensor Azimuth Metadata Attributes for these </w:t>
      </w:r>
      <w:r w:rsidR="00434083">
        <w:t xml:space="preserve">Spectra </w:t>
      </w:r>
      <w:r w:rsidR="006E1590">
        <w:t>can be computed and assigned using this function. The supported goniometers are those that use the following measurement pattern.</w:t>
      </w:r>
    </w:p>
    <w:p w:rsidR="003B29B2" w:rsidRDefault="003B29B2" w:rsidP="006E1590">
      <w:pPr>
        <w:pStyle w:val="Figure"/>
      </w:pPr>
      <w:r>
        <w:rPr>
          <w:lang w:val="en-AU"/>
        </w:rPr>
        <w:drawing>
          <wp:inline distT="0" distB="0" distL="0" distR="0">
            <wp:extent cx="3253740" cy="2169160"/>
            <wp:effectExtent l="2540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rsidR="003B29B2" w:rsidRDefault="003B29B2" w:rsidP="006E1590">
      <w:pPr>
        <w:pStyle w:val="Caption"/>
      </w:pPr>
      <w:bookmarkStart w:id="1023" w:name="_Ref97880617"/>
      <w:r>
        <w:t xml:space="preserve">Figure </w:t>
      </w:r>
      <w:fldSimple w:instr=" SEQ Figure \* ARABIC ">
        <w:r w:rsidR="00A92DD8">
          <w:rPr>
            <w:noProof/>
          </w:rPr>
          <w:t>48</w:t>
        </w:r>
      </w:fldSimple>
      <w:bookmarkEnd w:id="1023"/>
      <w:r>
        <w:t>: Data capture sequence of the RSL FIGOS/LAGOS system</w:t>
      </w:r>
    </w:p>
    <w:p w:rsidR="003B29B2" w:rsidRPr="009902DB" w:rsidRDefault="003B29B2" w:rsidP="006E1590">
      <w:pPr>
        <w:pStyle w:val="Body"/>
      </w:pPr>
      <w:r w:rsidRPr="00084655">
        <w:t xml:space="preserve">A full directional set consists of 66 </w:t>
      </w:r>
      <w:r w:rsidR="00434083" w:rsidRPr="00084655">
        <w:t>Spect</w:t>
      </w:r>
      <w:r w:rsidR="00434083" w:rsidRPr="009902DB">
        <w:t>ra</w:t>
      </w:r>
      <w:r w:rsidR="009902DB">
        <w:t>.</w:t>
      </w:r>
      <w:r w:rsidR="00975B29">
        <w:t xml:space="preserve"> These Spectra must be grouped under a single node in the Data Hierarchy Tree.</w:t>
      </w:r>
    </w:p>
    <w:p w:rsidR="001D236D" w:rsidRPr="00084655" w:rsidRDefault="001D236D" w:rsidP="001D236D">
      <w:pPr>
        <w:pStyle w:val="ProcessHeading"/>
      </w:pPr>
      <w:r>
        <w:t xml:space="preserve">To calculate goniometer angles for a set of </w:t>
      </w:r>
      <w:r w:rsidR="007F4F37">
        <w:t>Spectr</w:t>
      </w:r>
      <w:r>
        <w:t>a...</w:t>
      </w:r>
    </w:p>
    <w:tbl>
      <w:tblPr>
        <w:tblStyle w:val="Instructions"/>
        <w:tblW w:w="0" w:type="auto"/>
        <w:tblLook w:val="04A0"/>
      </w:tblPr>
      <w:tblGrid>
        <w:gridCol w:w="8862"/>
      </w:tblGrid>
      <w:tr w:rsidR="00FB6D95" w:rsidTr="00DA70D7">
        <w:trPr>
          <w:cnfStyle w:val="100000000000"/>
        </w:trPr>
        <w:tc>
          <w:tcPr>
            <w:cnfStyle w:val="000000000100"/>
            <w:tcW w:w="8862" w:type="dxa"/>
          </w:tcPr>
          <w:p w:rsidR="00FB6D95" w:rsidRDefault="00FB6D95" w:rsidP="00FB6D95">
            <w:pPr>
              <w:pStyle w:val="ProcessStep"/>
            </w:pPr>
            <w:r>
              <w:t xml:space="preserve">Select </w:t>
            </w:r>
            <w:r w:rsidRPr="00FB6D95">
              <w:rPr>
                <w:rStyle w:val="GUIWord"/>
              </w:rPr>
              <w:t>Special Functions</w:t>
            </w:r>
            <w:r>
              <w:t xml:space="preserve"> and </w:t>
            </w:r>
            <w:r w:rsidRPr="00FB6D95">
              <w:rPr>
                <w:rStyle w:val="GUIWord"/>
              </w:rPr>
              <w:t>Gonio angle calculation</w:t>
            </w:r>
            <w:r>
              <w:t xml:space="preserve"> from the menus in the Main Window.</w:t>
            </w:r>
          </w:p>
          <w:p w:rsidR="00FB6D95" w:rsidRDefault="00A411D9" w:rsidP="00FB6D95">
            <w:pPr>
              <w:pStyle w:val="Figure"/>
            </w:pPr>
            <w:r>
              <w:rPr>
                <w:lang w:val="en-AU"/>
              </w:rPr>
              <w:drawing>
                <wp:inline distT="0" distB="0" distL="0" distR="0">
                  <wp:extent cx="2967698" cy="2531659"/>
                  <wp:effectExtent l="0" t="19050" r="80302" b="59141"/>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8"/>
                          <a:srcRect/>
                          <a:stretch>
                            <a:fillRect/>
                          </a:stretch>
                        </pic:blipFill>
                        <pic:spPr bwMode="auto">
                          <a:xfrm>
                            <a:off x="0" y="0"/>
                            <a:ext cx="2967597" cy="253157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B6D95" w:rsidRPr="00084655" w:rsidRDefault="00FB6D95" w:rsidP="00FB6D95">
            <w:pPr>
              <w:pStyle w:val="Caption"/>
            </w:pPr>
            <w:r w:rsidRPr="00084655">
              <w:t xml:space="preserve">Figure </w:t>
            </w:r>
            <w:fldSimple w:instr=" SEQ Figure \* ARABIC ">
              <w:r w:rsidR="00A92DD8">
                <w:rPr>
                  <w:noProof/>
                </w:rPr>
                <w:t>49</w:t>
              </w:r>
            </w:fldSimple>
            <w:r w:rsidRPr="00084655">
              <w:t>: Goniometer angle calculation dialog</w:t>
            </w:r>
          </w:p>
          <w:p w:rsidR="00FB6D95" w:rsidRDefault="00FB6D95" w:rsidP="00FB6D95">
            <w:pPr>
              <w:pStyle w:val="ProcessStep"/>
            </w:pPr>
            <w:r w:rsidRPr="00084655">
              <w:t xml:space="preserve">In the data </w:t>
            </w:r>
            <w:r w:rsidR="007530D5">
              <w:t xml:space="preserve">hierarchy </w:t>
            </w:r>
            <w:r w:rsidRPr="00084655">
              <w:t>browser</w:t>
            </w:r>
            <w:r w:rsidR="00D0301C">
              <w:t xml:space="preserve"> of the </w:t>
            </w:r>
            <w:r w:rsidR="00975B29">
              <w:t xml:space="preserve">Metadata Editor </w:t>
            </w:r>
            <w:r w:rsidR="00D0301C">
              <w:t>select the</w:t>
            </w:r>
            <w:r w:rsidRPr="00084655">
              <w:t xml:space="preserve"> </w:t>
            </w:r>
            <w:r w:rsidR="007530D5">
              <w:t>node</w:t>
            </w:r>
            <w:r w:rsidRPr="00084655">
              <w:t xml:space="preserve"> that contains the spectrodirectional measurement</w:t>
            </w:r>
            <w:r>
              <w:t xml:space="preserve"> </w:t>
            </w:r>
            <w:r w:rsidR="007F4F37">
              <w:t>Spectr</w:t>
            </w:r>
            <w:r>
              <w:t>a</w:t>
            </w:r>
            <w:r w:rsidR="00D0301C">
              <w:t xml:space="preserve"> </w:t>
            </w:r>
            <w:r w:rsidR="007530D5">
              <w:t>for which</w:t>
            </w:r>
            <w:r w:rsidR="00D0301C">
              <w:t xml:space="preserve"> you wish to calculate the Sensor directions</w:t>
            </w:r>
            <w:r w:rsidRPr="00084655">
              <w:t>.</w:t>
            </w:r>
            <w:r>
              <w:t xml:space="preserve"> </w:t>
            </w:r>
          </w:p>
          <w:p w:rsidR="00975B29" w:rsidRDefault="00A411D9" w:rsidP="00975B29">
            <w:pPr>
              <w:pStyle w:val="Figure"/>
            </w:pPr>
            <w:r>
              <w:rPr>
                <w:lang w:val="en-AU"/>
              </w:rPr>
              <w:drawing>
                <wp:inline distT="0" distB="0" distL="0" distR="0">
                  <wp:extent cx="1134186" cy="1524036"/>
                  <wp:effectExtent l="0" t="19050" r="85014" b="57114"/>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79"/>
                          <a:srcRect r="64320" b="39145"/>
                          <a:stretch>
                            <a:fillRect/>
                          </a:stretch>
                        </pic:blipFill>
                        <pic:spPr bwMode="auto">
                          <a:xfrm>
                            <a:off x="0" y="0"/>
                            <a:ext cx="1134186" cy="152403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975B29" w:rsidRDefault="00975B29" w:rsidP="00975B29">
            <w:pPr>
              <w:pStyle w:val="ProcessStepFollow"/>
            </w:pPr>
            <w:r>
              <w:t xml:space="preserve">If you have selected a valid node, </w:t>
            </w:r>
            <w:r w:rsidR="00F52044">
              <w:t>SPECCHIO</w:t>
            </w:r>
            <w:r>
              <w:t xml:space="preserve"> will scan the Spectra to extract the required information. It will take a few seconds. Valid nodes have 66 or fewer ASD Binary Radiance Spectra. You cannot select the Spectra directly.</w:t>
            </w:r>
          </w:p>
          <w:p w:rsidR="00975B29" w:rsidRDefault="00975B29" w:rsidP="00FB6D95">
            <w:pPr>
              <w:pStyle w:val="ProcessStep"/>
            </w:pPr>
            <w:r>
              <w:t xml:space="preserve">If there are fewer than 66 Spectra, enter the sequence numbers of the missing Spectra, separated by commas, in the </w:t>
            </w:r>
            <w:r w:rsidRPr="00975B29">
              <w:rPr>
                <w:rStyle w:val="GUIWord"/>
              </w:rPr>
              <w:t>Gaps</w:t>
            </w:r>
            <w:r>
              <w:t xml:space="preserve"> field.</w:t>
            </w:r>
          </w:p>
          <w:p w:rsidR="00FB6D95" w:rsidRDefault="00FB6D95" w:rsidP="00FB6D95">
            <w:pPr>
              <w:pStyle w:val="ProcessStep"/>
            </w:pPr>
            <w:r w:rsidRPr="00084655">
              <w:t xml:space="preserve">Click the </w:t>
            </w:r>
            <w:r w:rsidR="00555090" w:rsidRPr="00555090">
              <w:rPr>
                <w:rStyle w:val="ActionButton"/>
              </w:rPr>
              <w:t> Ca</w:t>
            </w:r>
            <w:r w:rsidR="00555090">
              <w:rPr>
                <w:rStyle w:val="ActionButton"/>
              </w:rPr>
              <w:t>l</w:t>
            </w:r>
            <w:r w:rsidR="00555090" w:rsidRPr="00555090">
              <w:rPr>
                <w:rStyle w:val="ActionButton"/>
              </w:rPr>
              <w:t>culate </w:t>
            </w:r>
            <w:r w:rsidRPr="00084655">
              <w:t xml:space="preserve"> button. </w:t>
            </w:r>
            <w:r w:rsidR="00DA70D7">
              <w:t xml:space="preserve">This will fill the </w:t>
            </w:r>
            <w:r w:rsidR="00CC56AF" w:rsidRPr="00CC56AF">
              <w:rPr>
                <w:rStyle w:val="GUIWord"/>
              </w:rPr>
              <w:t>Spectra + dummes:</w:t>
            </w:r>
            <w:r w:rsidR="00CC56AF">
              <w:t xml:space="preserve"> box with the total number of Spectra after the gaps are inserted. It should be exactly 66. It will also fill the </w:t>
            </w:r>
            <w:r w:rsidR="00DA70D7">
              <w:t>calculation box with the Spectra names, sequence numbers and angles. For example,</w:t>
            </w:r>
          </w:p>
          <w:p w:rsidR="00DA70D7" w:rsidRPr="00DA70D7" w:rsidRDefault="00DA70D7" w:rsidP="00DA70D7">
            <w:pPr>
              <w:pStyle w:val="ProcessStepFollow"/>
              <w:rPr>
                <w:lang w:val="en-AU" w:eastAsia="ja-JP"/>
              </w:rPr>
            </w:pPr>
            <w:r>
              <w:rPr>
                <w:lang w:val="en-AU" w:eastAsia="ja-JP"/>
              </w:rPr>
              <w:t xml:space="preserve">  </w:t>
            </w:r>
            <w:r w:rsidRPr="00DA70D7">
              <w:rPr>
                <w:lang w:val="en-AU" w:eastAsia="ja-JP"/>
              </w:rPr>
              <w:t xml:space="preserve">1: 0/75 triticaa.001 </w:t>
            </w:r>
          </w:p>
          <w:p w:rsidR="00DA70D7" w:rsidRDefault="00DA70D7" w:rsidP="00DA70D7">
            <w:pPr>
              <w:pStyle w:val="ProcessStepFollow"/>
            </w:pPr>
            <w:r>
              <w:t xml:space="preserve">where the </w:t>
            </w:r>
            <w:r w:rsidR="00CC56AF">
              <w:t xml:space="preserve">gonio </w:t>
            </w:r>
            <w:r>
              <w:t>sequence of triticaa.001 is “1”, its Sensor Azimuth is “0” and its Sensor Zenith is “75”.</w:t>
            </w:r>
          </w:p>
          <w:p w:rsidR="00DA70D7" w:rsidRPr="00DA70D7" w:rsidRDefault="00DA70D7" w:rsidP="00DA70D7">
            <w:pPr>
              <w:pStyle w:val="ProcessStep"/>
            </w:pPr>
            <w:r>
              <w:t>Review the results in th</w:t>
            </w:r>
            <w:r w:rsidR="00CC56AF">
              <w:t>ese boxes</w:t>
            </w:r>
            <w:r>
              <w:t xml:space="preserve"> carefully to see that they are correct. If not, you can repeat any of the steps above and click again on </w:t>
            </w:r>
            <w:r w:rsidRPr="00555090">
              <w:rPr>
                <w:rStyle w:val="ActionButton"/>
              </w:rPr>
              <w:t> Ca</w:t>
            </w:r>
            <w:r>
              <w:rPr>
                <w:rStyle w:val="ActionButton"/>
              </w:rPr>
              <w:t>l</w:t>
            </w:r>
            <w:r w:rsidRPr="00555090">
              <w:rPr>
                <w:rStyle w:val="ActionButton"/>
              </w:rPr>
              <w:t>culate </w:t>
            </w:r>
            <w:r>
              <w:t>.</w:t>
            </w:r>
          </w:p>
          <w:p w:rsidR="00DA70D7" w:rsidRDefault="00DA70D7" w:rsidP="00FB6D95">
            <w:pPr>
              <w:pStyle w:val="ProcessStep"/>
            </w:pPr>
            <w:r>
              <w:t xml:space="preserve">When the results in this box are correct, click </w:t>
            </w:r>
            <w:r w:rsidRPr="007530D5">
              <w:rPr>
                <w:rStyle w:val="ActionButton"/>
              </w:rPr>
              <w:t> A</w:t>
            </w:r>
            <w:r w:rsidRPr="00DA70D7">
              <w:rPr>
                <w:rStyle w:val="ActionButton"/>
              </w:rPr>
              <w:t>pply </w:t>
            </w:r>
            <w:r>
              <w:t xml:space="preserve"> and the results will be written to the database.</w:t>
            </w:r>
          </w:p>
          <w:p w:rsidR="00FB6D95" w:rsidRDefault="00555090" w:rsidP="00CB32BA">
            <w:pPr>
              <w:pStyle w:val="ProcessStep"/>
            </w:pPr>
            <w:r>
              <w:t xml:space="preserve">Click </w:t>
            </w:r>
            <w:r w:rsidRPr="00555090">
              <w:rPr>
                <w:rStyle w:val="ActionButton"/>
              </w:rPr>
              <w:t> </w:t>
            </w:r>
            <w:r w:rsidR="00CB32BA">
              <w:rPr>
                <w:rStyle w:val="ActionButton"/>
              </w:rPr>
              <w:t>Close</w:t>
            </w:r>
            <w:r w:rsidRPr="00555090">
              <w:rPr>
                <w:rStyle w:val="ActionButton"/>
              </w:rPr>
              <w:t> </w:t>
            </w:r>
            <w:r>
              <w:t xml:space="preserve"> to close this dialog box.</w:t>
            </w:r>
          </w:p>
        </w:tc>
      </w:tr>
    </w:tbl>
    <w:p w:rsidR="00DA70D7" w:rsidRDefault="00CC56AF" w:rsidP="00360D13">
      <w:pPr>
        <w:pStyle w:val="Body"/>
      </w:pPr>
      <w:r>
        <w:t xml:space="preserve">It is OK to repeat </w:t>
      </w:r>
      <w:r w:rsidR="00360D13">
        <w:t>this process</w:t>
      </w:r>
      <w:r>
        <w:t>. It</w:t>
      </w:r>
      <w:r w:rsidR="00360D13">
        <w:t xml:space="preserve"> will overwrite any previous results.</w:t>
      </w:r>
      <w:r>
        <w:t xml:space="preserve"> </w:t>
      </w:r>
    </w:p>
    <w:p w:rsidR="006B4F6F" w:rsidRDefault="006B4F6F" w:rsidP="006B4F6F">
      <w:pPr>
        <w:pStyle w:val="Heading1"/>
      </w:pPr>
      <w:bookmarkStart w:id="1024" w:name="_Toc355280386"/>
      <w:bookmarkStart w:id="1025" w:name="_Ref358383795"/>
      <w:bookmarkStart w:id="1026" w:name="_Ref358383802"/>
      <w:bookmarkStart w:id="1027" w:name="_Toc359579948"/>
      <w:bookmarkStart w:id="1028" w:name="_Ref153765394"/>
      <w:r>
        <w:t>Data Query and Output</w:t>
      </w:r>
      <w:bookmarkEnd w:id="1024"/>
      <w:bookmarkEnd w:id="1025"/>
      <w:bookmarkEnd w:id="1026"/>
      <w:bookmarkEnd w:id="1027"/>
    </w:p>
    <w:p w:rsidR="006E6A31" w:rsidRDefault="004F3F9E" w:rsidP="00BA3445">
      <w:pPr>
        <w:pStyle w:val="Heading2"/>
      </w:pPr>
      <w:bookmarkStart w:id="1029" w:name="_Toc355280387"/>
      <w:bookmarkStart w:id="1030" w:name="_Toc359579949"/>
      <w:r>
        <w:t>The</w:t>
      </w:r>
      <w:r w:rsidR="006E6A31">
        <w:t xml:space="preserve"> Spectrum </w:t>
      </w:r>
      <w:r w:rsidR="0039469A">
        <w:t>Browser</w:t>
      </w:r>
      <w:bookmarkEnd w:id="1029"/>
      <w:bookmarkEnd w:id="1030"/>
    </w:p>
    <w:p w:rsidR="006E6A31" w:rsidRDefault="00185AD4" w:rsidP="00185AD4">
      <w:pPr>
        <w:pStyle w:val="Body"/>
      </w:pPr>
      <w:r>
        <w:t xml:space="preserve">The </w:t>
      </w:r>
      <w:r w:rsidR="00F52044">
        <w:t>SPECCHIO</w:t>
      </w:r>
      <w:r>
        <w:t xml:space="preserve"> Spectrum Browser allows users to browse the Campaign hierarchy to locate </w:t>
      </w:r>
      <w:r w:rsidR="007F4F37">
        <w:t>Spectr</w:t>
      </w:r>
      <w:r>
        <w:t>al data, and then to launch operations on the selected data. Those operations are selected by clicking the one of the row of six buttons in the right hand panel. The operations of these buttons is explained in sections with those names in this chapter.</w:t>
      </w:r>
    </w:p>
    <w:p w:rsidR="00185AD4" w:rsidRDefault="00185AD4" w:rsidP="00185AD4">
      <w:pPr>
        <w:pStyle w:val="Body"/>
      </w:pPr>
      <w:r>
        <w:t xml:space="preserve">Select </w:t>
      </w:r>
      <w:r w:rsidRPr="00DF0182">
        <w:rPr>
          <w:rStyle w:val="GUIWord"/>
        </w:rPr>
        <w:t>Data Query &amp; Output/Browse data hierarchy</w:t>
      </w:r>
      <w:r>
        <w:t xml:space="preserve"> from the Main Window to see the following window.</w:t>
      </w:r>
    </w:p>
    <w:p w:rsidR="00185AD4" w:rsidRPr="00185AD4" w:rsidRDefault="002A14D7" w:rsidP="00185AD4">
      <w:pPr>
        <w:pStyle w:val="Figure"/>
      </w:pPr>
      <w:r>
        <w:rPr>
          <w:lang w:val="en-AU"/>
        </w:rPr>
        <w:drawing>
          <wp:inline distT="0" distB="0" distL="0" distR="0">
            <wp:extent cx="4266708" cy="2668137"/>
            <wp:effectExtent l="0" t="19050" r="76692" b="56013"/>
            <wp:docPr id="8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0"/>
                    <a:srcRect/>
                    <a:stretch>
                      <a:fillRect/>
                    </a:stretch>
                  </pic:blipFill>
                  <pic:spPr bwMode="auto">
                    <a:xfrm>
                      <a:off x="0" y="0"/>
                      <a:ext cx="4269680" cy="26699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185AD4" w:rsidRDefault="00185AD4" w:rsidP="00185AD4">
      <w:pPr>
        <w:pStyle w:val="Caption"/>
      </w:pPr>
      <w:r>
        <w:t xml:space="preserve">Figure </w:t>
      </w:r>
      <w:fldSimple w:instr=" SEQ Figure \* ARABIC ">
        <w:r w:rsidR="00A92DD8">
          <w:rPr>
            <w:noProof/>
          </w:rPr>
          <w:t>50</w:t>
        </w:r>
      </w:fldSimple>
      <w:r>
        <w:t>: The main Browse data hierarchy window</w:t>
      </w:r>
    </w:p>
    <w:p w:rsidR="00ED39B9" w:rsidRPr="00ED39B9" w:rsidRDefault="00ED39B9" w:rsidP="00185AD4">
      <w:pPr>
        <w:pStyle w:val="HangingIndent"/>
      </w:pPr>
      <w:r>
        <w:rPr>
          <w:rStyle w:val="GUIWord"/>
        </w:rPr>
        <w:t>Visualisations</w:t>
      </w:r>
      <w:r>
        <w:rPr>
          <w:rStyle w:val="GUIWord"/>
        </w:rPr>
        <w:tab/>
      </w:r>
      <w:r>
        <w:t xml:space="preserve">This menu item displays a drop down list of graphic visualisation options which </w:t>
      </w:r>
      <w:r w:rsidR="007B4E3E">
        <w:t>you can apply</w:t>
      </w:r>
      <w:r>
        <w:t xml:space="preserve"> to the Spectra listed in the Matching Spectra box. These options match those listed in section </w:t>
      </w:r>
      <w:fldSimple w:instr=" REF _Ref358988511 \r \h  \* MERGEFORMAT ">
        <w:r w:rsidR="00A92DD8" w:rsidRPr="00A92DD8">
          <w:rPr>
            <w:rStyle w:val="CrossReference"/>
          </w:rPr>
          <w:t>8.5</w:t>
        </w:r>
      </w:fldSimple>
      <w:r w:rsidRPr="00ED39B9">
        <w:rPr>
          <w:rStyle w:val="CrossReference"/>
        </w:rPr>
        <w:t xml:space="preserve"> </w:t>
      </w:r>
      <w:fldSimple w:instr=" REF _Ref358988515 \h  \* MERGEFORMAT ">
        <w:r w:rsidR="00A92DD8" w:rsidRPr="00A92DD8">
          <w:rPr>
            <w:rStyle w:val="CrossReference"/>
          </w:rPr>
          <w:t>Visualisation Modules</w:t>
        </w:r>
      </w:fldSimple>
      <w:r>
        <w:t xml:space="preserve">. Depending on the option and Spectra selected, some of these Visualisation options may take several minutes to process. </w:t>
      </w:r>
    </w:p>
    <w:p w:rsidR="00185AD4" w:rsidRDefault="00185AD4" w:rsidP="00185AD4">
      <w:pPr>
        <w:pStyle w:val="HangingIndent"/>
      </w:pPr>
      <w:r w:rsidRPr="00596CF3">
        <w:rPr>
          <w:rStyle w:val="GUIWord"/>
        </w:rPr>
        <w:t>Show only my data</w:t>
      </w:r>
      <w:r>
        <w:t xml:space="preserve">   </w:t>
      </w:r>
      <w:r>
        <w:tab/>
        <w:t xml:space="preserve">Set this check box to restrict the display in the </w:t>
      </w:r>
      <w:r w:rsidR="005D0F20">
        <w:t>H</w:t>
      </w:r>
      <w:r>
        <w:t xml:space="preserve">ierarchy </w:t>
      </w:r>
      <w:r w:rsidR="005D0F20">
        <w:t>T</w:t>
      </w:r>
      <w:r>
        <w:t xml:space="preserve">ree </w:t>
      </w:r>
      <w:r w:rsidR="005D0F20">
        <w:t xml:space="preserve">browser </w:t>
      </w:r>
      <w:r>
        <w:t>to Campaigns which were uploaded by you</w:t>
      </w:r>
      <w:r w:rsidR="005D0F20">
        <w:t xml:space="preserve"> or Campaigns </w:t>
      </w:r>
      <w:r w:rsidR="0098598E">
        <w:t>for</w:t>
      </w:r>
      <w:r w:rsidR="005D0F20">
        <w:t xml:space="preserve"> which you have been added to the Research Group</w:t>
      </w:r>
      <w:r>
        <w:t>.</w:t>
      </w:r>
    </w:p>
    <w:p w:rsidR="00185AD4" w:rsidRDefault="00185AD4" w:rsidP="00185AD4">
      <w:pPr>
        <w:pStyle w:val="HangingIndent"/>
      </w:pPr>
      <w:r>
        <w:t>Browse hierarchy tree</w:t>
      </w:r>
      <w:r w:rsidR="00596CF3">
        <w:t xml:space="preserve">   </w:t>
      </w:r>
      <w:r w:rsidR="00596CF3">
        <w:tab/>
      </w:r>
      <w:r w:rsidR="00DF0182">
        <w:t>The hierarchy tree is displayed</w:t>
      </w:r>
      <w:r w:rsidR="00F764C7">
        <w:t xml:space="preserve"> and various Campaigns, nodes or </w:t>
      </w:r>
      <w:r w:rsidR="007F4F37">
        <w:t>Spectr</w:t>
      </w:r>
      <w:r w:rsidR="00F764C7">
        <w:t xml:space="preserve">a can be selected. See </w:t>
      </w:r>
      <w:fldSimple w:instr=" REF _Ref356820291 \r \h  \* MERGEFORMAT ">
        <w:r w:rsidR="00A92DD8" w:rsidRPr="00A92DD8">
          <w:rPr>
            <w:rStyle w:val="CrossReference"/>
          </w:rPr>
          <w:t>4.7</w:t>
        </w:r>
      </w:fldSimple>
      <w:r w:rsidR="00F764C7" w:rsidRPr="00F764C7">
        <w:rPr>
          <w:rStyle w:val="CrossReference"/>
        </w:rPr>
        <w:t xml:space="preserve"> </w:t>
      </w:r>
      <w:fldSimple w:instr=" REF _Ref356820294 \h  \* MERGEFORMAT ">
        <w:r w:rsidR="00A92DD8" w:rsidRPr="00A92DD8">
          <w:rPr>
            <w:rStyle w:val="CrossReference"/>
          </w:rPr>
          <w:t>Browsing the Hierarchy Tree</w:t>
        </w:r>
      </w:fldSimple>
      <w:r w:rsidR="00F764C7">
        <w:t xml:space="preserve"> for information on using this control.</w:t>
      </w:r>
    </w:p>
    <w:p w:rsidR="00185AD4" w:rsidRPr="00DF0182" w:rsidRDefault="00185AD4" w:rsidP="00185AD4">
      <w:pPr>
        <w:pStyle w:val="HangingIndent"/>
      </w:pPr>
      <w:r w:rsidRPr="00596CF3">
        <w:rPr>
          <w:rStyle w:val="GUIWord"/>
        </w:rPr>
        <w:t>Matching Spect</w:t>
      </w:r>
      <w:r w:rsidR="00596CF3" w:rsidRPr="00596CF3">
        <w:rPr>
          <w:rStyle w:val="GUIWord"/>
        </w:rPr>
        <w:t>r</w:t>
      </w:r>
      <w:r w:rsidRPr="00596CF3">
        <w:rPr>
          <w:rStyle w:val="GUIWord"/>
        </w:rPr>
        <w:t>a</w:t>
      </w:r>
      <w:r w:rsidR="00596CF3" w:rsidRPr="00596CF3">
        <w:rPr>
          <w:rStyle w:val="GUIWord"/>
        </w:rPr>
        <w:t xml:space="preserve">   </w:t>
      </w:r>
      <w:r w:rsidR="00596CF3" w:rsidRPr="00596CF3">
        <w:rPr>
          <w:rStyle w:val="GUIWord"/>
        </w:rPr>
        <w:tab/>
      </w:r>
      <w:r w:rsidR="00DF0182">
        <w:t>The Spectrum IDs of the Spectra which are highlighted in the browse panel are listed in this box.</w:t>
      </w:r>
    </w:p>
    <w:p w:rsidR="00185AD4" w:rsidRPr="00DF0182" w:rsidRDefault="00185AD4" w:rsidP="00185AD4">
      <w:pPr>
        <w:pStyle w:val="HangingIndent"/>
      </w:pPr>
      <w:r w:rsidRPr="00596CF3">
        <w:rPr>
          <w:rStyle w:val="GUIWord"/>
        </w:rPr>
        <w:t>Number of results</w:t>
      </w:r>
      <w:r w:rsidR="00596CF3" w:rsidRPr="00596CF3">
        <w:rPr>
          <w:rStyle w:val="GUIWord"/>
        </w:rPr>
        <w:t xml:space="preserve">   </w:t>
      </w:r>
      <w:r w:rsidR="00596CF3" w:rsidRPr="00596CF3">
        <w:rPr>
          <w:rStyle w:val="GUIWord"/>
        </w:rPr>
        <w:tab/>
      </w:r>
      <w:r w:rsidR="00DF0182">
        <w:t xml:space="preserve">The number of Spectra IDs listed in the </w:t>
      </w:r>
      <w:r w:rsidR="00DF0182" w:rsidRPr="00DF0182">
        <w:rPr>
          <w:rStyle w:val="GUIWord"/>
        </w:rPr>
        <w:t>Matching Spectra</w:t>
      </w:r>
      <w:r w:rsidR="00DF0182">
        <w:t xml:space="preserve"> box is shown in this box.</w:t>
      </w:r>
    </w:p>
    <w:p w:rsidR="00DF0182" w:rsidRPr="00DF0182" w:rsidRDefault="00DF0182" w:rsidP="00DF0182">
      <w:pPr>
        <w:pStyle w:val="HangingIndent"/>
      </w:pPr>
      <w:r w:rsidRPr="00DF0182">
        <w:t xml:space="preserve">Six action buttons   </w:t>
      </w:r>
      <w:r w:rsidRPr="00DF0182">
        <w:tab/>
      </w:r>
      <w:r w:rsidR="00CB32BA">
        <w:t>Of these</w:t>
      </w:r>
      <w:r>
        <w:t xml:space="preserve"> six action buttons, </w:t>
      </w:r>
      <w:r w:rsidR="00BD4D89" w:rsidRPr="00BD4D89">
        <w:rPr>
          <w:rStyle w:val="ActionButton"/>
        </w:rPr>
        <w:t> </w:t>
      </w:r>
      <w:r w:rsidRPr="00BD4D89">
        <w:rPr>
          <w:rStyle w:val="ActionButton"/>
        </w:rPr>
        <w:t xml:space="preserve">Show </w:t>
      </w:r>
      <w:r w:rsidR="00BD4D89" w:rsidRPr="00BD4D89">
        <w:rPr>
          <w:rStyle w:val="ActionButton"/>
        </w:rPr>
        <w:t>report </w:t>
      </w:r>
      <w:r w:rsidR="00BD4D89">
        <w:t xml:space="preserve">, </w:t>
      </w:r>
      <w:r w:rsidR="00BD4D89" w:rsidRPr="00BD4D89">
        <w:rPr>
          <w:rStyle w:val="ActionButton"/>
        </w:rPr>
        <w:t> File export </w:t>
      </w:r>
      <w:r w:rsidR="00BD4D89">
        <w:t xml:space="preserve">, </w:t>
      </w:r>
      <w:r w:rsidR="00BD4D89" w:rsidRPr="00BD4D89">
        <w:rPr>
          <w:rStyle w:val="ActionButton"/>
        </w:rPr>
        <w:t> Process </w:t>
      </w:r>
      <w:r w:rsidR="00BD4D89">
        <w:t xml:space="preserve">, </w:t>
      </w:r>
      <w:r w:rsidR="00BD4D89" w:rsidRPr="00BD4D89">
        <w:rPr>
          <w:rStyle w:val="ActionButton"/>
        </w:rPr>
        <w:t> Spectral plot </w:t>
      </w:r>
      <w:r w:rsidR="00BD4D89">
        <w:t xml:space="preserve">, </w:t>
      </w:r>
      <w:r w:rsidR="00CB32BA">
        <w:t xml:space="preserve">and </w:t>
      </w:r>
      <w:r w:rsidR="00BD4D89" w:rsidRPr="00BD4D89">
        <w:rPr>
          <w:rStyle w:val="ActionButton"/>
        </w:rPr>
        <w:t> Refl.calc </w:t>
      </w:r>
      <w:r>
        <w:t xml:space="preserve"> will become active when you have selected one or more Spectra.</w:t>
      </w:r>
      <w:r w:rsidR="00CB32BA">
        <w:t xml:space="preserve"> The</w:t>
      </w:r>
      <w:r>
        <w:t xml:space="preserve"> </w:t>
      </w:r>
      <w:r w:rsidR="00CB32BA" w:rsidRPr="00CB32BA">
        <w:rPr>
          <w:rStyle w:val="ActionButton"/>
        </w:rPr>
        <w:t> </w:t>
      </w:r>
      <w:r w:rsidR="00CB32BA" w:rsidRPr="00BD4D89">
        <w:rPr>
          <w:rStyle w:val="ActionButton"/>
        </w:rPr>
        <w:t>Publish</w:t>
      </w:r>
      <w:r w:rsidR="00CB32BA">
        <w:rPr>
          <w:rStyle w:val="ActionButton"/>
        </w:rPr>
        <w:t> </w:t>
      </w:r>
      <w:r w:rsidR="00CB32BA" w:rsidRPr="00BD4D89">
        <w:rPr>
          <w:rStyle w:val="ActionButton"/>
        </w:rPr>
        <w:t>Collection </w:t>
      </w:r>
      <w:r w:rsidR="00CB32BA">
        <w:t xml:space="preserve"> button is only present if you are accessing an ANDS-enabled </w:t>
      </w:r>
      <w:r w:rsidR="00F52044">
        <w:t>SPECCHIO</w:t>
      </w:r>
      <w:r w:rsidR="00CB32BA">
        <w:t xml:space="preserve"> Server and is only active if you have selected</w:t>
      </w:r>
      <w:r w:rsidR="002A14D7">
        <w:t xml:space="preserve"> </w:t>
      </w:r>
      <w:r w:rsidR="002A14D7" w:rsidRPr="002A14D7">
        <w:rPr>
          <w:rStyle w:val="GUIWord"/>
        </w:rPr>
        <w:t>Show only my data</w:t>
      </w:r>
      <w:r w:rsidR="00CB32BA">
        <w:t xml:space="preserve">. </w:t>
      </w:r>
      <w:r>
        <w:t>The operations the</w:t>
      </w:r>
      <w:r w:rsidR="00CB32BA">
        <w:t>se buttons initiate</w:t>
      </w:r>
      <w:r>
        <w:t xml:space="preserve"> will be performed on the selected Spectra.</w:t>
      </w:r>
      <w:r w:rsidR="00BD4D89">
        <w:t xml:space="preserve"> Each of these buttons has a section in this </w:t>
      </w:r>
      <w:r w:rsidR="00CB32BA">
        <w:t>c</w:t>
      </w:r>
      <w:r w:rsidR="00BD4D89">
        <w:t>hapter.</w:t>
      </w:r>
    </w:p>
    <w:p w:rsidR="00185AD4" w:rsidRPr="00DF0182" w:rsidRDefault="00596CF3" w:rsidP="00DF0182">
      <w:pPr>
        <w:pStyle w:val="HangingIndent"/>
      </w:pPr>
      <w:r w:rsidRPr="00596CF3">
        <w:rPr>
          <w:rStyle w:val="GUIWord"/>
        </w:rPr>
        <w:t xml:space="preserve">Splitting rules for file export and plotting:   </w:t>
      </w:r>
      <w:r w:rsidRPr="00596CF3">
        <w:rPr>
          <w:rStyle w:val="GUIWord"/>
        </w:rPr>
        <w:tab/>
      </w:r>
      <w:r w:rsidR="00DF0182">
        <w:t xml:space="preserve">Click on the radio buttons to select one of the options: </w:t>
      </w:r>
      <w:r w:rsidR="00185AD4" w:rsidRPr="00596CF3">
        <w:rPr>
          <w:rStyle w:val="GUIWord"/>
        </w:rPr>
        <w:t>Split spaces by sensor</w:t>
      </w:r>
      <w:r w:rsidR="00DF0182" w:rsidRPr="00DF0182">
        <w:t>,</w:t>
      </w:r>
      <w:r w:rsidR="00DF0182">
        <w:rPr>
          <w:rStyle w:val="GUIWord"/>
        </w:rPr>
        <w:t xml:space="preserve"> </w:t>
      </w:r>
      <w:r w:rsidR="00185AD4" w:rsidRPr="00596CF3">
        <w:rPr>
          <w:rStyle w:val="GUIWord"/>
        </w:rPr>
        <w:t>Split spaces by sensor and unit</w:t>
      </w:r>
      <w:r w:rsidRPr="00596CF3">
        <w:rPr>
          <w:rStyle w:val="GUIWord"/>
        </w:rPr>
        <w:t xml:space="preserve"> </w:t>
      </w:r>
      <w:r w:rsidR="00DF0182" w:rsidRPr="00DF0182">
        <w:t>or</w:t>
      </w:r>
      <w:r w:rsidR="00DF0182">
        <w:rPr>
          <w:rStyle w:val="GUIWord"/>
        </w:rPr>
        <w:t xml:space="preserve"> </w:t>
      </w:r>
      <w:r w:rsidR="00185AD4" w:rsidRPr="00596CF3">
        <w:rPr>
          <w:rStyle w:val="GUIWord"/>
        </w:rPr>
        <w:t>Split spaces by sensor, instrument, calibration_no and units</w:t>
      </w:r>
      <w:r w:rsidR="00DF0182">
        <w:t xml:space="preserve">. This selection will affect the operation if you select the </w:t>
      </w:r>
      <w:r w:rsidR="00DF0182" w:rsidRPr="00DF0182">
        <w:rPr>
          <w:rStyle w:val="ActionButton"/>
        </w:rPr>
        <w:t> Process</w:t>
      </w:r>
      <w:r w:rsidR="0098598E">
        <w:rPr>
          <w:rStyle w:val="ActionButton"/>
        </w:rPr>
        <w:t> </w:t>
      </w:r>
      <w:r w:rsidR="0098598E" w:rsidRPr="0098598E">
        <w:t xml:space="preserve">, </w:t>
      </w:r>
      <w:r w:rsidR="0098598E">
        <w:rPr>
          <w:rStyle w:val="ActionButton"/>
        </w:rPr>
        <w:t> </w:t>
      </w:r>
      <w:r w:rsidR="00DF0182" w:rsidRPr="00DF0182">
        <w:rPr>
          <w:rStyle w:val="ActionButton"/>
        </w:rPr>
        <w:t>Spectral</w:t>
      </w:r>
      <w:r w:rsidR="0098598E">
        <w:rPr>
          <w:rStyle w:val="ActionButton"/>
        </w:rPr>
        <w:t> </w:t>
      </w:r>
      <w:r w:rsidR="00DF0182" w:rsidRPr="00DF0182">
        <w:rPr>
          <w:rStyle w:val="ActionButton"/>
        </w:rPr>
        <w:t xml:space="preserve"> Plot </w:t>
      </w:r>
      <w:r w:rsidR="00DF0182">
        <w:t xml:space="preserve"> </w:t>
      </w:r>
      <w:r w:rsidR="0098598E">
        <w:t xml:space="preserve">or </w:t>
      </w:r>
      <w:r w:rsidR="0098598E" w:rsidRPr="0098598E">
        <w:rPr>
          <w:rStyle w:val="ActionButton"/>
        </w:rPr>
        <w:t> File export </w:t>
      </w:r>
      <w:r w:rsidR="0098598E">
        <w:t xml:space="preserve"> </w:t>
      </w:r>
      <w:r w:rsidR="00DF0182">
        <w:t>buttons.</w:t>
      </w:r>
    </w:p>
    <w:p w:rsidR="002A0FFE" w:rsidRPr="00084655" w:rsidRDefault="00BD4D89" w:rsidP="00BA3445">
      <w:pPr>
        <w:pStyle w:val="Heading2"/>
      </w:pPr>
      <w:bookmarkStart w:id="1031" w:name="_Toc359579950"/>
      <w:bookmarkEnd w:id="1028"/>
      <w:r>
        <w:t>Query Builder</w:t>
      </w:r>
      <w:bookmarkEnd w:id="1031"/>
    </w:p>
    <w:p w:rsidR="00BD4D89" w:rsidRDefault="00F52044" w:rsidP="006E6A31">
      <w:pPr>
        <w:pStyle w:val="Body"/>
      </w:pPr>
      <w:r>
        <w:t>SPECCHIO</w:t>
      </w:r>
      <w:r w:rsidR="006E6A31">
        <w:t xml:space="preserve">’s Query Builder provides </w:t>
      </w:r>
      <w:r w:rsidR="009750E6">
        <w:t>a</w:t>
      </w:r>
      <w:r w:rsidR="006E6A31">
        <w:t xml:space="preserve"> way to select one or more Spectra based on their Metadata, and then </w:t>
      </w:r>
      <w:r w:rsidR="003A1458">
        <w:t>perform</w:t>
      </w:r>
      <w:r w:rsidR="006E6A31">
        <w:t xml:space="preserve"> operations on all of these selected Spectra.</w:t>
      </w:r>
      <w:r w:rsidR="006E6A31" w:rsidRPr="006E6A31">
        <w:t xml:space="preserve"> </w:t>
      </w:r>
      <w:r w:rsidR="00BD4D89">
        <w:t>The operations which can be performed on the selected Spectra are the same as for the Spectrum Browser, and are explained in the later sections of this Chapter.</w:t>
      </w:r>
    </w:p>
    <w:p w:rsidR="006E6A31" w:rsidRDefault="002A0FFE" w:rsidP="006E6A31">
      <w:pPr>
        <w:pStyle w:val="Body"/>
      </w:pPr>
      <w:r w:rsidRPr="00084655">
        <w:t xml:space="preserve">To </w:t>
      </w:r>
      <w:r w:rsidR="00BD4D89">
        <w:t>Launch</w:t>
      </w:r>
      <w:r w:rsidRPr="00084655">
        <w:t xml:space="preserve"> the Query Builder select </w:t>
      </w:r>
      <w:r w:rsidRPr="00BD4D89">
        <w:rPr>
          <w:rStyle w:val="GUIWord"/>
        </w:rPr>
        <w:t>Data</w:t>
      </w:r>
      <w:r w:rsidR="001846DE" w:rsidRPr="00BD4D89">
        <w:rPr>
          <w:rStyle w:val="GUIWord"/>
        </w:rPr>
        <w:t xml:space="preserve"> Processing &amp; </w:t>
      </w:r>
      <w:r w:rsidR="00BD4D89" w:rsidRPr="00BD4D89">
        <w:rPr>
          <w:rStyle w:val="GUIWord"/>
        </w:rPr>
        <w:t>Output/</w:t>
      </w:r>
      <w:r w:rsidRPr="00BD4D89">
        <w:rPr>
          <w:rStyle w:val="GUIWord"/>
        </w:rPr>
        <w:t>Build query</w:t>
      </w:r>
      <w:r w:rsidRPr="00084655">
        <w:t xml:space="preserve"> from the </w:t>
      </w:r>
      <w:r w:rsidR="006E6A31">
        <w:t xml:space="preserve">menu on </w:t>
      </w:r>
      <w:r w:rsidR="00F52044">
        <w:t>SPECCHIO</w:t>
      </w:r>
      <w:r w:rsidR="006E6A31">
        <w:t>’s Main Window.</w:t>
      </w:r>
    </w:p>
    <w:p w:rsidR="00BD4D89" w:rsidRDefault="002A14D7" w:rsidP="00BD4D89">
      <w:pPr>
        <w:pStyle w:val="Figure"/>
      </w:pPr>
      <w:r>
        <w:rPr>
          <w:lang w:val="en-AU"/>
        </w:rPr>
        <w:drawing>
          <wp:inline distT="0" distB="0" distL="0" distR="0">
            <wp:extent cx="4925101" cy="3447757"/>
            <wp:effectExtent l="0" t="19050" r="85049" b="57443"/>
            <wp:docPr id="84"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1"/>
                    <a:srcRect/>
                    <a:stretch>
                      <a:fillRect/>
                    </a:stretch>
                  </pic:blipFill>
                  <pic:spPr bwMode="auto">
                    <a:xfrm>
                      <a:off x="0" y="0"/>
                      <a:ext cx="4928393" cy="345006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D4D89" w:rsidRDefault="00BD4D89" w:rsidP="00BD4D89">
      <w:pPr>
        <w:pStyle w:val="Caption"/>
      </w:pPr>
      <w:r>
        <w:t xml:space="preserve">Figure </w:t>
      </w:r>
      <w:fldSimple w:instr=" SEQ Figure \* ARABIC ">
        <w:r w:rsidR="00A92DD8">
          <w:rPr>
            <w:noProof/>
          </w:rPr>
          <w:t>51</w:t>
        </w:r>
      </w:fldSimple>
      <w:r>
        <w:t>: The main Query Builder window</w:t>
      </w:r>
    </w:p>
    <w:p w:rsidR="00BD4D89" w:rsidRDefault="00BD4D89" w:rsidP="00BD4D89">
      <w:pPr>
        <w:pStyle w:val="Body"/>
      </w:pPr>
      <w:r>
        <w:t>The parts of this window are:</w:t>
      </w:r>
    </w:p>
    <w:p w:rsidR="007B4E3E" w:rsidRPr="00ED39B9" w:rsidRDefault="007B4E3E" w:rsidP="007B4E3E">
      <w:pPr>
        <w:pStyle w:val="HangingIndent"/>
      </w:pPr>
      <w:r>
        <w:rPr>
          <w:rStyle w:val="GUIWord"/>
        </w:rPr>
        <w:t>Visualisations</w:t>
      </w:r>
      <w:r>
        <w:rPr>
          <w:rStyle w:val="GUIWord"/>
        </w:rPr>
        <w:tab/>
      </w:r>
      <w:r>
        <w:t xml:space="preserve">This menu item displays a drop down list of graphic visualisation options which you can apply to the Spectra listed in the Matching Spectra box. These options match those listed in section </w:t>
      </w:r>
      <w:fldSimple w:instr=" REF _Ref358988511 \r \h  \* MERGEFORMAT ">
        <w:r w:rsidR="00A92DD8" w:rsidRPr="00A92DD8">
          <w:rPr>
            <w:rStyle w:val="CrossReference"/>
          </w:rPr>
          <w:t>8.5</w:t>
        </w:r>
      </w:fldSimple>
      <w:r w:rsidRPr="00ED39B9">
        <w:rPr>
          <w:rStyle w:val="CrossReference"/>
        </w:rPr>
        <w:t xml:space="preserve"> </w:t>
      </w:r>
      <w:fldSimple w:instr=" REF _Ref358988515 \h  \* MERGEFORMAT ">
        <w:r w:rsidR="00A92DD8" w:rsidRPr="00A92DD8">
          <w:rPr>
            <w:rStyle w:val="CrossReference"/>
          </w:rPr>
          <w:t>Visualisation Modules</w:t>
        </w:r>
      </w:fldSimple>
      <w:r>
        <w:t xml:space="preserve">. Depending on the option and Spectra selected, some of these Visualisation options may take several minutes to process. </w:t>
      </w:r>
    </w:p>
    <w:p w:rsidR="00BD4D89" w:rsidRDefault="00BD4D89" w:rsidP="00BD4D89">
      <w:pPr>
        <w:pStyle w:val="HangingIndent"/>
      </w:pPr>
      <w:r>
        <w:t>Left panel</w:t>
      </w:r>
      <w:r>
        <w:tab/>
        <w:t xml:space="preserve">There is one box for each </w:t>
      </w:r>
      <w:r w:rsidR="00F52044">
        <w:t>SPECCHIO</w:t>
      </w:r>
      <w:r>
        <w:t xml:space="preserve"> </w:t>
      </w:r>
      <w:r w:rsidR="00763F24">
        <w:t>Spectrum-related M</w:t>
      </w:r>
      <w:r>
        <w:t xml:space="preserve">etadata Group and within each box, all of the </w:t>
      </w:r>
      <w:r w:rsidR="007F4F37">
        <w:t>Metadata Attribute</w:t>
      </w:r>
      <w:r>
        <w:t xml:space="preserve">s for that </w:t>
      </w:r>
      <w:r w:rsidR="004C3526">
        <w:t>Group</w:t>
      </w:r>
      <w:r>
        <w:t xml:space="preserve"> are listed with a data entry box.</w:t>
      </w:r>
    </w:p>
    <w:p w:rsidR="00BD4D89" w:rsidRPr="00DF0182" w:rsidRDefault="00BD4D89" w:rsidP="00BD4D89">
      <w:pPr>
        <w:pStyle w:val="HangingIndent"/>
      </w:pPr>
      <w:r w:rsidRPr="00596CF3">
        <w:rPr>
          <w:rStyle w:val="GUIWord"/>
        </w:rPr>
        <w:t xml:space="preserve">Matching Spectra   </w:t>
      </w:r>
      <w:r w:rsidRPr="00596CF3">
        <w:rPr>
          <w:rStyle w:val="GUIWord"/>
        </w:rPr>
        <w:tab/>
      </w:r>
      <w:r>
        <w:t xml:space="preserve">The Spectrum IDs of the </w:t>
      </w:r>
      <w:r w:rsidR="00B14219">
        <w:t xml:space="preserve">matching </w:t>
      </w:r>
      <w:r>
        <w:t>Spectra are listed in this box.</w:t>
      </w:r>
    </w:p>
    <w:p w:rsidR="00BD4D89" w:rsidRPr="00DF0182" w:rsidRDefault="00BD4D89" w:rsidP="00BD4D89">
      <w:pPr>
        <w:pStyle w:val="HangingIndent"/>
      </w:pPr>
      <w:r w:rsidRPr="00596CF3">
        <w:rPr>
          <w:rStyle w:val="GUIWord"/>
        </w:rPr>
        <w:t xml:space="preserve">Number of results   </w:t>
      </w:r>
      <w:r w:rsidRPr="00596CF3">
        <w:rPr>
          <w:rStyle w:val="GUIWord"/>
        </w:rPr>
        <w:tab/>
      </w:r>
      <w:r>
        <w:t xml:space="preserve">The number of Spectra IDs listed in the </w:t>
      </w:r>
      <w:r w:rsidRPr="00DF0182">
        <w:rPr>
          <w:rStyle w:val="GUIWord"/>
        </w:rPr>
        <w:t>Matching Spectra</w:t>
      </w:r>
      <w:r>
        <w:t xml:space="preserve"> box is shown in this box.</w:t>
      </w:r>
    </w:p>
    <w:p w:rsidR="00BD4D89" w:rsidRPr="00DF0182" w:rsidRDefault="00BD4D89" w:rsidP="00BD4D89">
      <w:pPr>
        <w:pStyle w:val="HangingIndent"/>
      </w:pPr>
      <w:r w:rsidRPr="00DF0182">
        <w:t xml:space="preserve">Six action buttons   </w:t>
      </w:r>
      <w:r w:rsidRPr="00DF0182">
        <w:tab/>
      </w:r>
      <w:r>
        <w:t xml:space="preserve">The six action buttons, </w:t>
      </w:r>
      <w:r w:rsidRPr="00BD4D89">
        <w:rPr>
          <w:rStyle w:val="ActionButton"/>
        </w:rPr>
        <w:t> Show report </w:t>
      </w:r>
      <w:r>
        <w:t xml:space="preserve">, </w:t>
      </w:r>
      <w:r w:rsidRPr="00BD4D89">
        <w:rPr>
          <w:rStyle w:val="ActionButton"/>
        </w:rPr>
        <w:t> File export </w:t>
      </w:r>
      <w:r>
        <w:t xml:space="preserve">, </w:t>
      </w:r>
      <w:r w:rsidRPr="00BD4D89">
        <w:rPr>
          <w:rStyle w:val="ActionButton"/>
        </w:rPr>
        <w:t> Process </w:t>
      </w:r>
      <w:r>
        <w:t xml:space="preserve">, </w:t>
      </w:r>
      <w:r w:rsidRPr="00BD4D89">
        <w:rPr>
          <w:rStyle w:val="ActionButton"/>
        </w:rPr>
        <w:t> Spectral plot </w:t>
      </w:r>
      <w:r>
        <w:t xml:space="preserve">, </w:t>
      </w:r>
      <w:r w:rsidRPr="00BD4D89">
        <w:rPr>
          <w:rStyle w:val="ActionButton"/>
        </w:rPr>
        <w:t> Refl.calc </w:t>
      </w:r>
      <w:r>
        <w:t xml:space="preserve"> and </w:t>
      </w:r>
      <w:r w:rsidRPr="00BD4D89">
        <w:rPr>
          <w:rStyle w:val="ActionButton"/>
        </w:rPr>
        <w:t> Publish Collection </w:t>
      </w:r>
      <w:r>
        <w:t xml:space="preserve"> will become active when you have selected one or more Spectra. The operations they imply will be performed on the selected Spectra. Each of these buttons has a section in this Chapter.</w:t>
      </w:r>
    </w:p>
    <w:p w:rsidR="00BD4D89" w:rsidRPr="00DF0182" w:rsidRDefault="00BD4D89" w:rsidP="00BD4D89">
      <w:pPr>
        <w:pStyle w:val="HangingIndent"/>
      </w:pPr>
      <w:r w:rsidRPr="00596CF3">
        <w:rPr>
          <w:rStyle w:val="GUIWord"/>
        </w:rPr>
        <w:t xml:space="preserve">Splitting rules for file export and plotting:   </w:t>
      </w:r>
      <w:r w:rsidRPr="00596CF3">
        <w:rPr>
          <w:rStyle w:val="GUIWord"/>
        </w:rPr>
        <w:tab/>
      </w:r>
      <w:r>
        <w:t xml:space="preserve">Click on the radio buttons to select one of the options: </w:t>
      </w:r>
      <w:r w:rsidRPr="00596CF3">
        <w:rPr>
          <w:rStyle w:val="GUIWord"/>
        </w:rPr>
        <w:t>Split spaces by sensor</w:t>
      </w:r>
      <w:r w:rsidRPr="00DF0182">
        <w:t>,</w:t>
      </w:r>
      <w:r>
        <w:rPr>
          <w:rStyle w:val="GUIWord"/>
        </w:rPr>
        <w:t xml:space="preserve">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t xml:space="preserve">. This selection will affect the operation if you select the </w:t>
      </w:r>
      <w:r w:rsidRPr="00DF0182">
        <w:rPr>
          <w:rStyle w:val="ActionButton"/>
        </w:rPr>
        <w:t> Process </w:t>
      </w:r>
      <w:r w:rsidR="0078053C">
        <w:t xml:space="preserve">, </w:t>
      </w:r>
      <w:r w:rsidRPr="00DF0182">
        <w:rPr>
          <w:rStyle w:val="ActionButton"/>
        </w:rPr>
        <w:t> Spectral Plot </w:t>
      </w:r>
      <w:r>
        <w:t xml:space="preserve"> </w:t>
      </w:r>
      <w:r w:rsidR="0078053C">
        <w:t xml:space="preserve">or </w:t>
      </w:r>
      <w:r w:rsidR="0078053C" w:rsidRPr="0098598E">
        <w:rPr>
          <w:rStyle w:val="ActionButton"/>
        </w:rPr>
        <w:t> File export </w:t>
      </w:r>
      <w:r w:rsidR="0078053C">
        <w:t xml:space="preserve"> </w:t>
      </w:r>
      <w:r>
        <w:t>buttons.</w:t>
      </w:r>
      <w:r w:rsidR="008C6ACF">
        <w:t xml:space="preserve"> See the relevant option description section in this chapter for more information.</w:t>
      </w:r>
    </w:p>
    <w:p w:rsidR="00763F24" w:rsidRDefault="00BD4D89" w:rsidP="00B95604">
      <w:pPr>
        <w:pStyle w:val="Body"/>
      </w:pPr>
      <w:r>
        <w:t xml:space="preserve">Queries are created by entering selection criteria into the Metadata Attribute controls in the left panel. </w:t>
      </w:r>
      <w:r w:rsidR="00763F24">
        <w:t xml:space="preserve">A </w:t>
      </w:r>
      <w:r w:rsidR="002047CA">
        <w:t xml:space="preserve">new </w:t>
      </w:r>
      <w:r w:rsidR="00763F24">
        <w:t xml:space="preserve">query is performed every time any change is made in any Metadata entry box. </w:t>
      </w:r>
      <w:r w:rsidR="00B95604">
        <w:t xml:space="preserve">Initially, no </w:t>
      </w:r>
      <w:r w:rsidR="00763F24">
        <w:t>query is active so the Matching Spectra box is empty.</w:t>
      </w:r>
    </w:p>
    <w:p w:rsidR="00763F24" w:rsidRDefault="00763F24" w:rsidP="00B95604">
      <w:pPr>
        <w:pStyle w:val="Body"/>
      </w:pPr>
      <w:r>
        <w:t>The searching follows these rules.</w:t>
      </w:r>
    </w:p>
    <w:p w:rsidR="00763F24" w:rsidRDefault="00763F24" w:rsidP="00763F24">
      <w:pPr>
        <w:pStyle w:val="Bullet"/>
      </w:pPr>
      <w:r>
        <w:t xml:space="preserve">A search condition is created by making the search conditions for a </w:t>
      </w:r>
      <w:r w:rsidR="007F4F37">
        <w:t>Metadata Attribute</w:t>
      </w:r>
      <w:r>
        <w:t xml:space="preserve"> non-empty.</w:t>
      </w:r>
      <w:r w:rsidR="002047CA">
        <w:t xml:space="preserve"> Empty fields do not trigger any search conditions.</w:t>
      </w:r>
    </w:p>
    <w:p w:rsidR="00763F24" w:rsidRDefault="00763F24" w:rsidP="00763F24">
      <w:pPr>
        <w:pStyle w:val="Bullet"/>
      </w:pPr>
      <w:r>
        <w:t>Initially all Metadata query fields are empty. Even the data/time fields are empty, but the date/time dialog displays the current date and time in this case.</w:t>
      </w:r>
    </w:p>
    <w:p w:rsidR="002047CA" w:rsidRDefault="002047CA" w:rsidP="002047CA">
      <w:pPr>
        <w:pStyle w:val="Bullet"/>
      </w:pPr>
      <w:r>
        <w:t>Once a date/time selection field is modified, it cannot be made empty again. Therefore, searching will be done on this date/time until the dialog box is closed. This applies independently to the start and end date/times.</w:t>
      </w:r>
    </w:p>
    <w:p w:rsidR="00763F24" w:rsidRDefault="00763F24" w:rsidP="00763F24">
      <w:pPr>
        <w:pStyle w:val="Bullet"/>
      </w:pPr>
      <w:r>
        <w:t>A new query is performed every time any field is changed. Even if only one character is typed or removed, a new query is performed.</w:t>
      </w:r>
      <w:r w:rsidR="002047CA">
        <w:t xml:space="preserve"> For date/time fields, a new query is performed each time the date/time picker is closed.</w:t>
      </w:r>
    </w:p>
    <w:p w:rsidR="00763F24" w:rsidRDefault="00763F24" w:rsidP="00763F24">
      <w:pPr>
        <w:pStyle w:val="Bullet"/>
      </w:pPr>
      <w:r>
        <w:t xml:space="preserve">To be selected, a </w:t>
      </w:r>
      <w:r w:rsidR="007F4F37">
        <w:t>Spectr</w:t>
      </w:r>
      <w:r>
        <w:t xml:space="preserve">um must satisfy </w:t>
      </w:r>
      <w:r w:rsidRPr="002047CA">
        <w:rPr>
          <w:rStyle w:val="iEmphasis"/>
        </w:rPr>
        <w:t>all</w:t>
      </w:r>
      <w:r>
        <w:t xml:space="preserve"> search criteria entered.</w:t>
      </w:r>
    </w:p>
    <w:p w:rsidR="00017673" w:rsidRDefault="002047CA" w:rsidP="00017673">
      <w:pPr>
        <w:pStyle w:val="Bullet"/>
      </w:pPr>
      <w:r>
        <w:t>The m</w:t>
      </w:r>
      <w:r w:rsidR="00017673">
        <w:t xml:space="preserve">inima and maxima search conditions </w:t>
      </w:r>
      <w:r>
        <w:t xml:space="preserve">for a numeric or date/time Metadata Attribute </w:t>
      </w:r>
      <w:r w:rsidR="00017673">
        <w:t>are independent. That is, it is valid to enter just a minimum or just a maximum value.</w:t>
      </w:r>
    </w:p>
    <w:p w:rsidR="00763F24" w:rsidRDefault="00763F24" w:rsidP="00763F24">
      <w:pPr>
        <w:pStyle w:val="Bullet"/>
      </w:pPr>
      <w:r>
        <w:t xml:space="preserve">Numeric </w:t>
      </w:r>
      <w:r w:rsidR="00017673">
        <w:t xml:space="preserve">and date/time </w:t>
      </w:r>
      <w:r>
        <w:t xml:space="preserve">search </w:t>
      </w:r>
      <w:r w:rsidR="002047CA">
        <w:t>ranges</w:t>
      </w:r>
      <w:r>
        <w:t xml:space="preserve"> are inclusive. That is, if you enter a minimum Spectrum </w:t>
      </w:r>
      <w:r w:rsidR="002047CA">
        <w:t>N</w:t>
      </w:r>
      <w:r>
        <w:t xml:space="preserve">umber of </w:t>
      </w:r>
      <w:r w:rsidR="002047CA">
        <w:t>“</w:t>
      </w:r>
      <w:r>
        <w:t>20</w:t>
      </w:r>
      <w:r w:rsidR="002047CA">
        <w:t>”</w:t>
      </w:r>
      <w:r>
        <w:t xml:space="preserve">, Spectra with Spectrum </w:t>
      </w:r>
      <w:r w:rsidR="002047CA">
        <w:t>N</w:t>
      </w:r>
      <w:r>
        <w:t>umber greater or equal to 20 will be selected.</w:t>
      </w:r>
    </w:p>
    <w:p w:rsidR="00017673" w:rsidRDefault="00017673" w:rsidP="00017673">
      <w:pPr>
        <w:pStyle w:val="Bullet"/>
      </w:pPr>
      <w:r>
        <w:t xml:space="preserve">If a search condition for a Metadata Attribute is present, </w:t>
      </w:r>
      <w:r w:rsidR="002047CA">
        <w:t>S</w:t>
      </w:r>
      <w:r>
        <w:t>pectra with</w:t>
      </w:r>
      <w:r w:rsidR="002047CA">
        <w:t>out</w:t>
      </w:r>
      <w:r>
        <w:t xml:space="preserve"> that Metadata Attribute will </w:t>
      </w:r>
      <w:r w:rsidR="002047CA">
        <w:t xml:space="preserve">never </w:t>
      </w:r>
      <w:r>
        <w:t>be selected.</w:t>
      </w:r>
    </w:p>
    <w:p w:rsidR="00017673" w:rsidRPr="00017673" w:rsidRDefault="002047CA" w:rsidP="00017673">
      <w:pPr>
        <w:pStyle w:val="Bullet"/>
      </w:pPr>
      <w:r>
        <w:t>When</w:t>
      </w:r>
      <w:r w:rsidR="00017673">
        <w:t xml:space="preserve"> matching text strings, </w:t>
      </w:r>
      <w:r w:rsidR="00F52044">
        <w:t>SPECCHIO</w:t>
      </w:r>
      <w:r w:rsidR="00017673" w:rsidRPr="00017673">
        <w:t xml:space="preserve"> uses a MySQL Query LIKE clause. Therefore, the following </w:t>
      </w:r>
      <w:r w:rsidR="007530D5">
        <w:t>are</w:t>
      </w:r>
      <w:r w:rsidR="00017673" w:rsidRPr="00017673">
        <w:t xml:space="preserve"> supported.</w:t>
      </w:r>
    </w:p>
    <w:p w:rsidR="00017673" w:rsidRPr="00017673" w:rsidRDefault="00017673" w:rsidP="00017673">
      <w:pPr>
        <w:pStyle w:val="BulletFollowing"/>
        <w:ind w:left="1560" w:hanging="426"/>
      </w:pPr>
      <w:r w:rsidRPr="007530D5">
        <w:rPr>
          <w:rStyle w:val="Codeintext"/>
        </w:rPr>
        <w:t>%</w:t>
      </w:r>
      <w:r w:rsidRPr="00017673">
        <w:tab/>
        <w:t>Matches zero or more characters.</w:t>
      </w:r>
    </w:p>
    <w:p w:rsidR="00017673" w:rsidRPr="00017673" w:rsidRDefault="00017673" w:rsidP="00017673">
      <w:pPr>
        <w:pStyle w:val="BulletFollowing"/>
        <w:ind w:left="1560" w:hanging="426"/>
      </w:pPr>
      <w:r w:rsidRPr="007530D5">
        <w:rPr>
          <w:rStyle w:val="Codeintext"/>
        </w:rPr>
        <w:t>_</w:t>
      </w:r>
      <w:r w:rsidRPr="00017673">
        <w:tab/>
        <w:t>Matches exactly one character.</w:t>
      </w:r>
    </w:p>
    <w:p w:rsidR="00017673" w:rsidRDefault="00017673" w:rsidP="00017673">
      <w:pPr>
        <w:pStyle w:val="BulletFollowing"/>
        <w:ind w:left="1560" w:hanging="426"/>
      </w:pPr>
      <w:r w:rsidRPr="007530D5">
        <w:rPr>
          <w:rStyle w:val="Codeintext"/>
        </w:rPr>
        <w:t>\</w:t>
      </w:r>
      <w:r w:rsidRPr="00017673">
        <w:tab/>
        <w:t xml:space="preserve">Causes the next character to be matched. That is, </w:t>
      </w:r>
      <w:r w:rsidRPr="007530D5">
        <w:rPr>
          <w:rStyle w:val="Codeintext"/>
        </w:rPr>
        <w:t>\%</w:t>
      </w:r>
      <w:r w:rsidRPr="00017673">
        <w:t xml:space="preserve"> will match a % sign and </w:t>
      </w:r>
      <w:r w:rsidRPr="007530D5">
        <w:rPr>
          <w:rStyle w:val="Codeintext"/>
        </w:rPr>
        <w:t>\_</w:t>
      </w:r>
      <w:r w:rsidRPr="00017673">
        <w:t xml:space="preserve"> will match an underscore character.</w:t>
      </w:r>
    </w:p>
    <w:p w:rsidR="00017673" w:rsidRDefault="00017673" w:rsidP="00017673">
      <w:pPr>
        <w:pStyle w:val="Bullet"/>
      </w:pPr>
      <w:r>
        <w:t xml:space="preserve">For dropdown lists, the test is not performed if </w:t>
      </w:r>
      <w:r w:rsidRPr="007530D5">
        <w:rPr>
          <w:rStyle w:val="GUIWord"/>
        </w:rPr>
        <w:t>Nil</w:t>
      </w:r>
      <w:r>
        <w:t xml:space="preserve"> is set.</w:t>
      </w:r>
      <w:r w:rsidR="00C079B0">
        <w:t xml:space="preserve"> Otherwise, only those Spectra with exactly that value will be selected.</w:t>
      </w:r>
    </w:p>
    <w:p w:rsidR="000B2A90" w:rsidRDefault="000B2A90" w:rsidP="000B2A90">
      <w:pPr>
        <w:pStyle w:val="Note"/>
      </w:pPr>
      <w:r>
        <w:t>Notes</w:t>
      </w:r>
      <w:r>
        <w:tab/>
        <w:t xml:space="preserve">Text Metadata Attributes which are present, but empty, </w:t>
      </w:r>
      <w:r w:rsidR="002047CA">
        <w:t>can</w:t>
      </w:r>
      <w:r>
        <w:t xml:space="preserve"> be selected by using </w:t>
      </w:r>
      <w:r w:rsidRPr="007530D5">
        <w:rPr>
          <w:rStyle w:val="Codeintext"/>
        </w:rPr>
        <w:t>%</w:t>
      </w:r>
      <w:r>
        <w:t xml:space="preserve">, but not by </w:t>
      </w:r>
      <w:r w:rsidRPr="007530D5">
        <w:rPr>
          <w:rStyle w:val="Codeintext"/>
        </w:rPr>
        <w:t>_</w:t>
      </w:r>
      <w:r>
        <w:t>.</w:t>
      </w:r>
    </w:p>
    <w:p w:rsidR="000B2A90" w:rsidRDefault="00C079B0" w:rsidP="00C079B0">
      <w:pPr>
        <w:pStyle w:val="Note"/>
      </w:pPr>
      <w:r>
        <w:tab/>
      </w:r>
      <w:r w:rsidR="000B2A90">
        <w:t xml:space="preserve">Text Metadata Attributes which contain only a single space </w:t>
      </w:r>
      <w:r w:rsidR="002047CA">
        <w:t>can</w:t>
      </w:r>
      <w:r w:rsidR="000B2A90">
        <w:t xml:space="preserve"> be selected by using </w:t>
      </w:r>
      <w:r w:rsidR="000B2A90" w:rsidRPr="007530D5">
        <w:rPr>
          <w:rStyle w:val="Codeintext"/>
        </w:rPr>
        <w:t>%</w:t>
      </w:r>
      <w:r w:rsidR="000B2A90">
        <w:t xml:space="preserve">, </w:t>
      </w:r>
      <w:r w:rsidR="000B2A90" w:rsidRPr="007530D5">
        <w:rPr>
          <w:rStyle w:val="Codeintext"/>
        </w:rPr>
        <w:t>_</w:t>
      </w:r>
      <w:r w:rsidR="000B2A90">
        <w:t xml:space="preserve"> or a space.</w:t>
      </w:r>
    </w:p>
    <w:p w:rsidR="000B2A90" w:rsidRPr="000B2A90" w:rsidRDefault="00C079B0" w:rsidP="00C079B0">
      <w:pPr>
        <w:pStyle w:val="Note"/>
      </w:pPr>
      <w:r>
        <w:tab/>
      </w:r>
      <w:r w:rsidR="000B2A90">
        <w:t xml:space="preserve">It is common for some </w:t>
      </w:r>
      <w:r>
        <w:t xml:space="preserve">Spectrum </w:t>
      </w:r>
      <w:r w:rsidR="000B2A90">
        <w:t>file formats to have a File Comment field which contains only a space. This is not so for other Metadata Attributes.</w:t>
      </w:r>
    </w:p>
    <w:p w:rsidR="00D3641C" w:rsidRDefault="00D3641C" w:rsidP="00D3641C">
      <w:pPr>
        <w:pStyle w:val="Warning"/>
      </w:pPr>
      <w:r>
        <w:t>Warning</w:t>
      </w:r>
      <w:r>
        <w:tab/>
        <w:t xml:space="preserve">There is no option to search by Campaign Name, except for the Campaign Name in the Spectrum-related </w:t>
      </w:r>
      <w:r w:rsidR="007F4F37">
        <w:t>Metadata</w:t>
      </w:r>
      <w:r>
        <w:t xml:space="preserve"> </w:t>
      </w:r>
      <w:r w:rsidR="004C3526">
        <w:t>Group</w:t>
      </w:r>
      <w:r>
        <w:t xml:space="preserve">, Campaign Details. This is NOT the Campaign’s name and will generally not be </w:t>
      </w:r>
      <w:r w:rsidR="000B2A90">
        <w:t>present</w:t>
      </w:r>
      <w:r>
        <w:t xml:space="preserve">. See section </w:t>
      </w:r>
      <w:fldSimple w:instr=" REF _Ref354084522 \r \h  \* MERGEFORMAT ">
        <w:r w:rsidR="00A92DD8" w:rsidRPr="00A92DD8">
          <w:rPr>
            <w:rStyle w:val="CrossReference"/>
          </w:rPr>
          <w:t>3.14</w:t>
        </w:r>
      </w:fldSimple>
      <w:r w:rsidRPr="00D3641C">
        <w:rPr>
          <w:rStyle w:val="CrossReference"/>
        </w:rPr>
        <w:t xml:space="preserve"> </w:t>
      </w:r>
      <w:fldSimple w:instr=" REF _Ref354084522 \h  \* MERGEFORMAT ">
        <w:r w:rsidR="00A92DD8" w:rsidRPr="00A92DD8">
          <w:rPr>
            <w:rStyle w:val="CrossReference"/>
          </w:rPr>
          <w:t>Spectrum-related Metadata</w:t>
        </w:r>
      </w:fldSimple>
      <w:r w:rsidR="003A1458">
        <w:t xml:space="preserve"> for more information o</w:t>
      </w:r>
      <w:r>
        <w:t xml:space="preserve">n the Spectrum-related Campaign Details Group of </w:t>
      </w:r>
      <w:r w:rsidR="007F4F37">
        <w:t>Metadata Attribute</w:t>
      </w:r>
      <w:r>
        <w:t>s.</w:t>
      </w:r>
    </w:p>
    <w:p w:rsidR="002047CA" w:rsidRPr="00D3641C" w:rsidRDefault="002047CA" w:rsidP="002047CA">
      <w:pPr>
        <w:pStyle w:val="Body"/>
      </w:pPr>
      <w:r>
        <w:t>After you have entered search criteria for the Spectra you wish to operate on, click one of the six action buttons. See the following sections for details of the operation of these buttons.</w:t>
      </w:r>
    </w:p>
    <w:p w:rsidR="002A0FFE" w:rsidRPr="00084655" w:rsidRDefault="009750E6" w:rsidP="00BA3445">
      <w:pPr>
        <w:pStyle w:val="Heading2"/>
      </w:pPr>
      <w:bookmarkStart w:id="1032" w:name="_Ref153761959"/>
      <w:bookmarkStart w:id="1033" w:name="_Toc355280389"/>
      <w:bookmarkStart w:id="1034" w:name="_Toc359579951"/>
      <w:r>
        <w:t xml:space="preserve">Show </w:t>
      </w:r>
      <w:r w:rsidR="002A0FFE" w:rsidRPr="00084655">
        <w:t>Report</w:t>
      </w:r>
      <w:bookmarkEnd w:id="1032"/>
      <w:bookmarkEnd w:id="1033"/>
      <w:bookmarkEnd w:id="1034"/>
    </w:p>
    <w:p w:rsidR="0042046F" w:rsidRDefault="002A0FFE" w:rsidP="00A7583F">
      <w:pPr>
        <w:pStyle w:val="Body"/>
      </w:pPr>
      <w:r w:rsidRPr="00084655">
        <w:t xml:space="preserve">Reports are generated by </w:t>
      </w:r>
      <w:r w:rsidR="003579B4">
        <w:t>clicking on</w:t>
      </w:r>
      <w:r w:rsidRPr="00084655">
        <w:t xml:space="preserve"> the </w:t>
      </w:r>
      <w:r w:rsidR="003579B4" w:rsidRPr="003579B4">
        <w:rPr>
          <w:rStyle w:val="ActionButton"/>
        </w:rPr>
        <w:t> </w:t>
      </w:r>
      <w:r w:rsidRPr="003579B4">
        <w:rPr>
          <w:rStyle w:val="ActionButton"/>
        </w:rPr>
        <w:t>Show report</w:t>
      </w:r>
      <w:r w:rsidR="003579B4" w:rsidRPr="003579B4">
        <w:rPr>
          <w:rStyle w:val="ActionButton"/>
        </w:rPr>
        <w:t> </w:t>
      </w:r>
      <w:r w:rsidRPr="00084655">
        <w:t xml:space="preserve"> button in the Query Builder </w:t>
      </w:r>
      <w:r w:rsidR="003579B4">
        <w:t>or Spectrum Browser</w:t>
      </w:r>
      <w:r w:rsidR="0042046F">
        <w:t>.</w:t>
      </w:r>
      <w:r w:rsidR="003579B4">
        <w:t xml:space="preserve"> It operates on all Spectra which are selected at the time this button is clicked.</w:t>
      </w:r>
    </w:p>
    <w:p w:rsidR="003579B4" w:rsidRDefault="000E7DFA" w:rsidP="00A7583F">
      <w:pPr>
        <w:pStyle w:val="Body"/>
      </w:pPr>
      <w:r>
        <w:t>Reports are shown in a window in the following form.</w:t>
      </w:r>
    </w:p>
    <w:p w:rsidR="0042046F" w:rsidRDefault="002A14D7" w:rsidP="00EB49E0">
      <w:pPr>
        <w:pStyle w:val="Figure"/>
      </w:pPr>
      <w:r>
        <w:rPr>
          <w:lang w:val="en-AU"/>
        </w:rPr>
        <w:drawing>
          <wp:inline distT="0" distB="0" distL="0" distR="0">
            <wp:extent cx="1905632" cy="3780218"/>
            <wp:effectExtent l="0" t="19050" r="75568" b="48832"/>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2"/>
                    <a:srcRect/>
                    <a:stretch>
                      <a:fillRect/>
                    </a:stretch>
                  </pic:blipFill>
                  <pic:spPr bwMode="auto">
                    <a:xfrm>
                      <a:off x="0" y="0"/>
                      <a:ext cx="1915296" cy="379938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2046F" w:rsidRPr="00084655" w:rsidRDefault="0042046F" w:rsidP="00EB49E0">
      <w:pPr>
        <w:pStyle w:val="Caption"/>
      </w:pPr>
      <w:r w:rsidRPr="00084655">
        <w:t xml:space="preserve">Figure </w:t>
      </w:r>
      <w:fldSimple w:instr=" SEQ Figure \* ARABIC ">
        <w:r w:rsidR="00A92DD8">
          <w:rPr>
            <w:noProof/>
          </w:rPr>
          <w:t>52</w:t>
        </w:r>
      </w:fldSimple>
      <w:r w:rsidRPr="00084655">
        <w:t>: Spectrum report frame</w:t>
      </w:r>
    </w:p>
    <w:p w:rsidR="0042046F" w:rsidRDefault="0042046F" w:rsidP="00A7583F">
      <w:pPr>
        <w:pStyle w:val="Body"/>
      </w:pPr>
      <w:r>
        <w:t xml:space="preserve">Just below the </w:t>
      </w:r>
      <w:r w:rsidR="00CC6173">
        <w:t xml:space="preserve">Spectrum </w:t>
      </w:r>
      <w:r>
        <w:t xml:space="preserve">graph, the number of </w:t>
      </w:r>
      <w:r w:rsidR="00CC6173">
        <w:t xml:space="preserve">Spectra </w:t>
      </w:r>
      <w:r>
        <w:t xml:space="preserve">graphs in the report is shown with a control to allow you </w:t>
      </w:r>
      <w:r w:rsidR="00CB5C40">
        <w:t xml:space="preserve">to </w:t>
      </w:r>
      <w:r>
        <w:t xml:space="preserve">select which </w:t>
      </w:r>
      <w:r w:rsidR="00CC6173">
        <w:t xml:space="preserve">Spectrum </w:t>
      </w:r>
      <w:r>
        <w:t>graph you wish to display.</w:t>
      </w:r>
    </w:p>
    <w:p w:rsidR="0042046F" w:rsidRDefault="000E7DFA" w:rsidP="00EB49E0">
      <w:pPr>
        <w:pStyle w:val="Figure"/>
      </w:pPr>
      <w:r>
        <w:rPr>
          <w:lang w:val="en-AU"/>
        </w:rPr>
        <w:drawing>
          <wp:inline distT="0" distB="0" distL="0" distR="0">
            <wp:extent cx="2583330" cy="329453"/>
            <wp:effectExtent l="0" t="19050" r="83670" b="51547"/>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l="19144" t="31891" r="22551" b="63946"/>
                    <a:stretch>
                      <a:fillRect/>
                    </a:stretch>
                  </pic:blipFill>
                  <pic:spPr bwMode="auto">
                    <a:xfrm>
                      <a:off x="0" y="0"/>
                      <a:ext cx="2583330" cy="32945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Pr>
          <w:lang w:val="en-AU"/>
        </w:rPr>
        <w:t xml:space="preserve"> </w:t>
      </w:r>
    </w:p>
    <w:p w:rsidR="0042046F" w:rsidRPr="00084655" w:rsidRDefault="0042046F" w:rsidP="00EB49E0">
      <w:pPr>
        <w:pStyle w:val="Caption"/>
      </w:pPr>
      <w:r w:rsidRPr="00084655">
        <w:t xml:space="preserve">Figure </w:t>
      </w:r>
      <w:fldSimple w:instr=" SEQ Figure \* ARABIC ">
        <w:r w:rsidR="00A92DD8">
          <w:rPr>
            <w:noProof/>
          </w:rPr>
          <w:t>53</w:t>
        </w:r>
      </w:fldSimple>
      <w:r w:rsidRPr="00084655">
        <w:t xml:space="preserve">: Spectrum </w:t>
      </w:r>
      <w:r>
        <w:t>Graph selection control</w:t>
      </w:r>
    </w:p>
    <w:p w:rsidR="0042046F" w:rsidRDefault="0042046F" w:rsidP="00A7583F">
      <w:pPr>
        <w:pStyle w:val="Body"/>
      </w:pPr>
      <w:r>
        <w:t xml:space="preserve">Click on the up and down arrows to cause the </w:t>
      </w:r>
      <w:r w:rsidR="007F4F37">
        <w:t>Spectr</w:t>
      </w:r>
      <w:r>
        <w:t xml:space="preserve">um graph display to cycle through the available </w:t>
      </w:r>
      <w:r w:rsidR="000E7DFA">
        <w:t>S</w:t>
      </w:r>
      <w:r>
        <w:t>pectra.</w:t>
      </w:r>
      <w:r w:rsidR="00D07FCC">
        <w:t xml:space="preserve"> The selected graph is displayed after a short processing delay.</w:t>
      </w:r>
    </w:p>
    <w:p w:rsidR="000E7DFA" w:rsidRDefault="000E7DFA" w:rsidP="00A7583F">
      <w:pPr>
        <w:pStyle w:val="Body"/>
      </w:pPr>
      <w:r>
        <w:t>Click on the Metadata Group check boxes to enable or disable display of the respective Metadata Group.</w:t>
      </w:r>
    </w:p>
    <w:p w:rsidR="000E7DFA" w:rsidRDefault="000E7DFA" w:rsidP="00A7583F">
      <w:pPr>
        <w:pStyle w:val="Body"/>
      </w:pPr>
      <w:r>
        <w:t xml:space="preserve">Click on the </w:t>
      </w:r>
      <w:r w:rsidRPr="000E7DFA">
        <w:rPr>
          <w:rStyle w:val="ActionButton"/>
        </w:rPr>
        <w:t> </w:t>
      </w:r>
      <w:r w:rsidR="00CB32BA">
        <w:rPr>
          <w:rStyle w:val="ActionButton"/>
        </w:rPr>
        <w:t>Close</w:t>
      </w:r>
      <w:r w:rsidRPr="000E7DFA">
        <w:rPr>
          <w:rStyle w:val="ActionButton"/>
        </w:rPr>
        <w:t> </w:t>
      </w:r>
      <w:r>
        <w:t xml:space="preserve"> button to close this window.</w:t>
      </w:r>
    </w:p>
    <w:p w:rsidR="000E7DFA" w:rsidRDefault="000E7DFA" w:rsidP="00A7583F">
      <w:pPr>
        <w:pStyle w:val="Body"/>
      </w:pPr>
      <w:bookmarkStart w:id="1035" w:name="FourPlotOptions"/>
      <w:r>
        <w:t>There are four action buttons at the top of th</w:t>
      </w:r>
      <w:r w:rsidR="00D15EB7">
        <w:t>is</w:t>
      </w:r>
      <w:r>
        <w:t xml:space="preserve"> window.</w:t>
      </w:r>
    </w:p>
    <w:tbl>
      <w:tblPr>
        <w:tblStyle w:val="TableGrid"/>
        <w:tblW w:w="0" w:type="auto"/>
        <w:tblInd w:w="709" w:type="dxa"/>
        <w:tblLook w:val="04A0"/>
      </w:tblPr>
      <w:tblGrid>
        <w:gridCol w:w="829"/>
        <w:gridCol w:w="1353"/>
        <w:gridCol w:w="6680"/>
      </w:tblGrid>
      <w:tr w:rsidR="006A68C3" w:rsidRPr="006A68C3" w:rsidTr="006A68C3">
        <w:tc>
          <w:tcPr>
            <w:tcW w:w="0" w:type="auto"/>
            <w:tcBorders>
              <w:right w:val="nil"/>
            </w:tcBorders>
          </w:tcPr>
          <w:bookmarkEnd w:id="1035"/>
          <w:p w:rsidR="006A68C3" w:rsidRPr="006A68C3" w:rsidRDefault="006A68C3" w:rsidP="006A68C3">
            <w:pPr>
              <w:pStyle w:val="Body"/>
              <w:ind w:left="0"/>
            </w:pPr>
            <w:r w:rsidRPr="006A68C3">
              <w:rPr>
                <w:noProof/>
                <w:lang w:val="en-AU" w:eastAsia="ja-JP"/>
              </w:rPr>
              <w:drawing>
                <wp:inline distT="0" distB="0" distL="0" distR="0">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Print</w:t>
            </w:r>
          </w:p>
        </w:tc>
        <w:tc>
          <w:tcPr>
            <w:tcW w:w="0" w:type="auto"/>
          </w:tcPr>
          <w:p w:rsidR="006A68C3" w:rsidRPr="006A68C3" w:rsidRDefault="006A68C3" w:rsidP="00D15EB7">
            <w:pPr>
              <w:pStyle w:val="Body"/>
              <w:ind w:left="0"/>
            </w:pPr>
            <w:r w:rsidRPr="006A68C3">
              <w:t>Click on this button to Print the graph.</w:t>
            </w:r>
            <w:r w:rsidR="00D15EB7">
              <w:t xml:space="preserve"> The Metadata are not printed.</w:t>
            </w:r>
            <w:r>
              <w:t xml:space="preserve"> It is recommended that you set the plot parameters first using the </w:t>
            </w:r>
            <w:r w:rsidRPr="006A68C3">
              <w:rPr>
                <w:noProof/>
                <w:lang w:val="en-AU" w:eastAsia="ja-JP"/>
              </w:rPr>
              <w:drawing>
                <wp:inline distT="0" distB="0" distL="0" distR="0">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w:t>
            </w:r>
            <w:r w:rsidR="00D15EB7">
              <w:t xml:space="preserve"> to add</w:t>
            </w:r>
            <w:r>
              <w:t xml:space="preserve"> a title </w:t>
            </w:r>
            <w:r w:rsidR="00D15EB7">
              <w:t>and</w:t>
            </w:r>
            <w:r>
              <w:t xml:space="preserve"> identifying information </w:t>
            </w:r>
            <w:r w:rsidR="00D15EB7">
              <w:t xml:space="preserve">to </w:t>
            </w:r>
            <w:r>
              <w:t>your printed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Reset</w:t>
            </w:r>
          </w:p>
        </w:tc>
        <w:tc>
          <w:tcPr>
            <w:tcW w:w="0" w:type="auto"/>
          </w:tcPr>
          <w:p w:rsidR="006A68C3" w:rsidRPr="006A68C3" w:rsidRDefault="006A68C3" w:rsidP="003E6F8A">
            <w:pPr>
              <w:pStyle w:val="Body"/>
              <w:ind w:left="0"/>
            </w:pPr>
            <w:r w:rsidRPr="006A68C3">
              <w:t>Click on this button to reset the graph to its original</w:t>
            </w:r>
            <w:r w:rsidR="00D15EB7">
              <w:t>ly</w:t>
            </w:r>
            <w:r w:rsidRPr="006A68C3">
              <w:t xml:space="preserve"> display</w:t>
            </w:r>
            <w:r w:rsidR="00D15EB7">
              <w:t>ed</w:t>
            </w:r>
            <w:r w:rsidRPr="006A68C3">
              <w:t xml:space="preserve"> form.</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Set plot parameters</w:t>
            </w:r>
          </w:p>
        </w:tc>
        <w:tc>
          <w:tcPr>
            <w:tcW w:w="0" w:type="auto"/>
          </w:tcPr>
          <w:p w:rsidR="006A68C3" w:rsidRDefault="006A68C3" w:rsidP="003E6F8A">
            <w:pPr>
              <w:pStyle w:val="Body"/>
              <w:ind w:left="0"/>
            </w:pPr>
            <w:r w:rsidRPr="006A68C3">
              <w:t>Click on this button to change the display parameters for the graph.</w:t>
            </w:r>
            <w:r>
              <w:t xml:space="preserve"> The following Dialog is displayed.</w:t>
            </w:r>
          </w:p>
          <w:p w:rsidR="006A68C3" w:rsidRDefault="006A68C3" w:rsidP="00D15EB7">
            <w:pPr>
              <w:pStyle w:val="FigureinTable"/>
            </w:pPr>
            <w:r>
              <w:rPr>
                <w:lang w:val="en-AU"/>
              </w:rPr>
              <w:drawing>
                <wp:inline distT="0" distB="0" distL="0" distR="0">
                  <wp:extent cx="3597606" cy="2595555"/>
                  <wp:effectExtent l="0" t="19050" r="79044" b="52395"/>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srcRect/>
                          <a:stretch>
                            <a:fillRect/>
                          </a:stretch>
                        </pic:blipFill>
                        <pic:spPr bwMode="auto">
                          <a:xfrm>
                            <a:off x="0" y="0"/>
                            <a:ext cx="3603734" cy="259997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15EB7" w:rsidRPr="00084655" w:rsidRDefault="00D15EB7" w:rsidP="00D15EB7">
            <w:pPr>
              <w:pStyle w:val="CaptioninTable"/>
            </w:pPr>
            <w:r w:rsidRPr="00084655">
              <w:t xml:space="preserve">Figure </w:t>
            </w:r>
            <w:fldSimple w:instr=" SEQ Figure \* ARABIC ">
              <w:r w:rsidR="00A92DD8">
                <w:rPr>
                  <w:noProof/>
                </w:rPr>
                <w:t>54</w:t>
              </w:r>
            </w:fldSimple>
            <w:r w:rsidRPr="00084655">
              <w:t>: File output dialog</w:t>
            </w:r>
          </w:p>
          <w:p w:rsidR="00D15EB7" w:rsidRDefault="00D15EB7" w:rsidP="00D15EB7">
            <w:pPr>
              <w:pStyle w:val="HangingIndentinTable"/>
            </w:pPr>
            <w:r w:rsidRPr="001A43B4">
              <w:rPr>
                <w:rStyle w:val="GUIWord"/>
              </w:rPr>
              <w:t>Title:</w:t>
            </w:r>
            <w:r>
              <w:tab/>
              <w:t xml:space="preserve">Enter </w:t>
            </w:r>
            <w:r w:rsidR="007530D5">
              <w:t>the</w:t>
            </w:r>
            <w:r>
              <w:t xml:space="preserve"> Title you want to appear at the top of the printed page.</w:t>
            </w:r>
          </w:p>
          <w:p w:rsidR="00D15EB7" w:rsidRDefault="00D15EB7" w:rsidP="00D15EB7">
            <w:pPr>
              <w:pStyle w:val="HangingIndentinTable"/>
            </w:pPr>
            <w:r w:rsidRPr="001A43B4">
              <w:rPr>
                <w:rStyle w:val="GUIWord"/>
              </w:rPr>
              <w:t>Caption:</w:t>
            </w:r>
            <w:r>
              <w:tab/>
              <w:t>Enter text that you want to appear under the graph.</w:t>
            </w:r>
          </w:p>
          <w:p w:rsidR="00D15EB7" w:rsidRDefault="00D15EB7" w:rsidP="00D15EB7">
            <w:pPr>
              <w:pStyle w:val="HangingIndentinTable"/>
            </w:pPr>
            <w:r w:rsidRPr="001A43B4">
              <w:rPr>
                <w:rStyle w:val="GUIWord"/>
              </w:rPr>
              <w:t>X/Y Label:</w:t>
            </w:r>
            <w:r>
              <w:tab/>
              <w:t>Enter the labels that you want to use to label the X and Y axes.</w:t>
            </w:r>
          </w:p>
          <w:p w:rsidR="00D15EB7" w:rsidRDefault="00D15EB7" w:rsidP="00D15EB7">
            <w:pPr>
              <w:pStyle w:val="HangingIndentinTable"/>
            </w:pPr>
            <w:r w:rsidRPr="001A43B4">
              <w:rPr>
                <w:rStyle w:val="GUIWord"/>
              </w:rPr>
              <w:t>X/Y Range:</w:t>
            </w:r>
            <w:r>
              <w:tab/>
              <w:t>Enter the lowest and highest values that you want to appear on the X and Y axes. The two values in each question must be separated by a comma.</w:t>
            </w:r>
          </w:p>
          <w:p w:rsidR="00D15EB7" w:rsidRDefault="00D15EB7" w:rsidP="00D15EB7">
            <w:pPr>
              <w:pStyle w:val="HangingIndentinTable"/>
            </w:pPr>
            <w:r w:rsidRPr="001A43B4">
              <w:rPr>
                <w:rStyle w:val="GUIWord"/>
              </w:rPr>
              <w:t>Marks:</w:t>
            </w:r>
            <w:r>
              <w:tab/>
              <w:t>Select the way you want the data points represented on the graph.</w:t>
            </w:r>
          </w:p>
          <w:p w:rsidR="00D15EB7" w:rsidRPr="003D0FB0" w:rsidRDefault="00D15EB7" w:rsidP="00D15EB7">
            <w:pPr>
              <w:pStyle w:val="HangingIndentinTable"/>
            </w:pPr>
            <w:r w:rsidRPr="001A43B4">
              <w:rPr>
                <w:rStyle w:val="GUIWord"/>
              </w:rPr>
              <w:t>X/Y Ticks:</w:t>
            </w:r>
            <w:r w:rsidRPr="003D0FB0">
              <w:tab/>
            </w:r>
            <w:r w:rsidR="003D0FB0" w:rsidRPr="003D0FB0">
              <w:t>Place specific labels along the X and Y axes. For example, entering “Threshold 450.3, Maximum 670.23” will place the string “Threshold” at the point 450.3 along the axis and “Maximum” at 670.23.</w:t>
            </w:r>
          </w:p>
          <w:p w:rsidR="00D15EB7" w:rsidRDefault="00D15EB7" w:rsidP="00D15EB7">
            <w:pPr>
              <w:pStyle w:val="HangingIndentinTable"/>
            </w:pPr>
            <w:r w:rsidRPr="001A43B4">
              <w:rPr>
                <w:rStyle w:val="GUIWord"/>
              </w:rPr>
              <w:t>Grid:</w:t>
            </w:r>
            <w:r>
              <w:tab/>
              <w:t xml:space="preserve">If checked, the graph will include a grid. </w:t>
            </w:r>
          </w:p>
          <w:p w:rsidR="00D15EB7" w:rsidRDefault="00D15EB7" w:rsidP="00D15EB7">
            <w:pPr>
              <w:pStyle w:val="HangingIndentinTable"/>
            </w:pPr>
            <w:r w:rsidRPr="001A43B4">
              <w:rPr>
                <w:rStyle w:val="GUIWord"/>
              </w:rPr>
              <w:t>Stems:</w:t>
            </w:r>
            <w:r>
              <w:tab/>
              <w:t>If checked, each data point will be joined to the X axis by a straight line.</w:t>
            </w:r>
          </w:p>
          <w:p w:rsidR="00D15EB7" w:rsidRDefault="00D15EB7" w:rsidP="00D15EB7">
            <w:pPr>
              <w:pStyle w:val="HangingIndentinTable"/>
            </w:pPr>
            <w:r w:rsidRPr="001A43B4">
              <w:rPr>
                <w:rStyle w:val="GUIWord"/>
              </w:rPr>
              <w:t>Connect:</w:t>
            </w:r>
            <w:r>
              <w:tab/>
              <w:t xml:space="preserve">If checked, the data points will be joined by straight lines. </w:t>
            </w:r>
            <w:r w:rsidR="003A1458">
              <w:t>If you check this option, i</w:t>
            </w:r>
            <w:r>
              <w:t xml:space="preserve">t is probably best to select the option </w:t>
            </w:r>
            <w:r w:rsidRPr="001A43B4">
              <w:rPr>
                <w:rStyle w:val="GUIWord"/>
              </w:rPr>
              <w:t>None</w:t>
            </w:r>
            <w:r>
              <w:t xml:space="preserve"> for the </w:t>
            </w:r>
            <w:r w:rsidRPr="001A43B4">
              <w:rPr>
                <w:rStyle w:val="GUIWord"/>
              </w:rPr>
              <w:t>Marks:</w:t>
            </w:r>
            <w:r>
              <w:t xml:space="preserve"> question</w:t>
            </w:r>
            <w:r w:rsidR="003A1458">
              <w:t xml:space="preserve"> in order to show a thin clean line</w:t>
            </w:r>
            <w:r>
              <w:t>.</w:t>
            </w:r>
          </w:p>
          <w:p w:rsidR="00D15EB7" w:rsidRDefault="00D15EB7" w:rsidP="00D15EB7">
            <w:pPr>
              <w:pStyle w:val="HangingIndentinTable"/>
            </w:pPr>
            <w:r w:rsidRPr="001A43B4">
              <w:rPr>
                <w:rStyle w:val="GUIWord"/>
              </w:rPr>
              <w:t>Use Color:</w:t>
            </w:r>
            <w:r>
              <w:tab/>
              <w:t>If checked, the various data lines on the graph will be given different colours. If not checked, they will all be black.</w:t>
            </w:r>
          </w:p>
          <w:p w:rsidR="00D15EB7" w:rsidRDefault="00D15EB7" w:rsidP="00D15EB7">
            <w:pPr>
              <w:pStyle w:val="HangingIndentinTable"/>
            </w:pPr>
            <w:r w:rsidRPr="001A43B4">
              <w:rPr>
                <w:rStyle w:val="GUIWord"/>
              </w:rPr>
              <w:t>Use Line Styles:</w:t>
            </w:r>
            <w:r>
              <w:t xml:space="preserve">   </w:t>
            </w:r>
            <w:r>
              <w:tab/>
              <w:t xml:space="preserve">If checked, the data points will be connected with dashed lines. This option has no effect unless </w:t>
            </w:r>
            <w:r w:rsidRPr="001A43B4">
              <w:rPr>
                <w:rStyle w:val="GUIWord"/>
              </w:rPr>
              <w:t>Connect:</w:t>
            </w:r>
            <w:r>
              <w:t xml:space="preserve"> is checked.</w:t>
            </w:r>
          </w:p>
          <w:p w:rsidR="006A68C3" w:rsidRPr="00F949A7" w:rsidRDefault="00F949A7" w:rsidP="00D15EB7">
            <w:pPr>
              <w:pStyle w:val="TableText"/>
            </w:pPr>
            <w:r>
              <w:t>These details are not remembered once you move away from viewing this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ja-JP"/>
              </w:rPr>
              <w:drawing>
                <wp:inline distT="0" distB="0" distL="0" distR="0">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Fit data</w:t>
            </w:r>
          </w:p>
        </w:tc>
        <w:tc>
          <w:tcPr>
            <w:tcW w:w="0" w:type="auto"/>
          </w:tcPr>
          <w:p w:rsidR="006A68C3" w:rsidRPr="006A68C3" w:rsidRDefault="006A68C3" w:rsidP="00F949A7">
            <w:pPr>
              <w:pStyle w:val="Body"/>
              <w:ind w:left="0"/>
            </w:pPr>
            <w:r w:rsidRPr="006A68C3">
              <w:t xml:space="preserve">Click on this button to set the graph axis parameters to values which fit the </w:t>
            </w:r>
            <w:r w:rsidR="00F949A7" w:rsidRPr="006A68C3">
              <w:t xml:space="preserve">displayed axes </w:t>
            </w:r>
            <w:r w:rsidR="00F949A7">
              <w:t xml:space="preserve">to the </w:t>
            </w:r>
            <w:r w:rsidRPr="006A68C3">
              <w:t>data.</w:t>
            </w:r>
          </w:p>
        </w:tc>
      </w:tr>
    </w:tbl>
    <w:p w:rsidR="00CC6173" w:rsidRDefault="00F52044" w:rsidP="00A7583F">
      <w:pPr>
        <w:pStyle w:val="Body"/>
      </w:pPr>
      <w:r>
        <w:t>SPECCHIO</w:t>
      </w:r>
      <w:r w:rsidR="00CC6173">
        <w:t xml:space="preserve"> scales t</w:t>
      </w:r>
      <w:r w:rsidR="00D07FCC" w:rsidRPr="00084655">
        <w:t xml:space="preserve">he </w:t>
      </w:r>
      <w:r w:rsidR="00CC6173">
        <w:t>graph’s Y A</w:t>
      </w:r>
      <w:r w:rsidR="00D07FCC" w:rsidRPr="00084655">
        <w:t xml:space="preserve">xis </w:t>
      </w:r>
      <w:r w:rsidR="00CC6173">
        <w:t xml:space="preserve">for Spectra with </w:t>
      </w:r>
      <w:r w:rsidR="00CC6173" w:rsidRPr="00A307F9">
        <w:rPr>
          <w:rStyle w:val="GUIWord"/>
        </w:rPr>
        <w:t>Measurement unit</w:t>
      </w:r>
      <w:r w:rsidR="00CC6173">
        <w:t xml:space="preserve"> set to </w:t>
      </w:r>
      <w:r w:rsidR="00CC6173" w:rsidRPr="00A307F9">
        <w:rPr>
          <w:rStyle w:val="GUIWord"/>
        </w:rPr>
        <w:t>Reflectance</w:t>
      </w:r>
      <w:r w:rsidR="00CC6173">
        <w:t xml:space="preserve"> </w:t>
      </w:r>
      <w:r w:rsidR="00D07FCC" w:rsidRPr="00084655">
        <w:t xml:space="preserve">to </w:t>
      </w:r>
      <w:r w:rsidR="00A307F9" w:rsidRPr="00084655">
        <w:t xml:space="preserve">display </w:t>
      </w:r>
      <w:r w:rsidR="00D07FCC" w:rsidRPr="00084655">
        <w:t xml:space="preserve">correctly even when </w:t>
      </w:r>
      <w:r w:rsidR="00CC6173">
        <w:t xml:space="preserve">there is </w:t>
      </w:r>
      <w:r w:rsidR="00D07FCC" w:rsidRPr="00084655">
        <w:t xml:space="preserve">strong atmospheric noise in the usual regions of 1350-1440nm, 1790-1980nm and 2360-2500nm. </w:t>
      </w:r>
      <w:r w:rsidR="00A307F9">
        <w:t>For these graphs, t</w:t>
      </w:r>
      <w:r w:rsidR="00CC6173">
        <w:t xml:space="preserve">he maximum Y value is set by </w:t>
      </w:r>
      <w:r w:rsidR="00D07FCC" w:rsidRPr="00084655">
        <w:t>calculating the mean and standard deviation in the wavelength region 300-1200nm</w:t>
      </w:r>
      <w:r w:rsidR="00CC6173">
        <w:t xml:space="preserve"> and then setting...</w:t>
      </w:r>
    </w:p>
    <w:p w:rsidR="00CC6173" w:rsidRPr="00A307F9" w:rsidRDefault="00CC6173" w:rsidP="00A307F9">
      <w:pPr>
        <w:pStyle w:val="Formula"/>
      </w:pPr>
      <w:r w:rsidRPr="00A307F9">
        <w:t>Max Y Axis value = Mean + 3 * StdDev</w:t>
      </w:r>
    </w:p>
    <w:p w:rsidR="00D07FCC" w:rsidRPr="00084655" w:rsidRDefault="00427012" w:rsidP="00A7583F">
      <w:pPr>
        <w:pStyle w:val="Body"/>
      </w:pPr>
      <w:r>
        <w:t xml:space="preserve">When </w:t>
      </w:r>
      <w:r w:rsidR="00D07FCC" w:rsidRPr="00084655">
        <w:t xml:space="preserve">Spectra having no </w:t>
      </w:r>
      <w:r w:rsidR="001247E8">
        <w:t>Sensor</w:t>
      </w:r>
      <w:r w:rsidR="00D07FCC" w:rsidRPr="00084655">
        <w:t xml:space="preserve"> definition </w:t>
      </w:r>
      <w:r>
        <w:t>are</w:t>
      </w:r>
      <w:r w:rsidR="00D07FCC" w:rsidRPr="00084655">
        <w:t xml:space="preserve"> plotted</w:t>
      </w:r>
      <w:r>
        <w:t>, the X-axis will represent bands and not frequency</w:t>
      </w:r>
      <w:r w:rsidR="00D07FCC" w:rsidRPr="00084655">
        <w:t>.</w:t>
      </w:r>
    </w:p>
    <w:p w:rsidR="00D07FCC" w:rsidRPr="00084655" w:rsidRDefault="00D07FCC" w:rsidP="00A7583F">
      <w:pPr>
        <w:pStyle w:val="Body"/>
      </w:pPr>
      <w:r w:rsidRPr="00084655">
        <w:t>For sensors comprising broad and narrow band elements (e.g. MFR) only the narrow bands will be plotted.</w:t>
      </w:r>
    </w:p>
    <w:p w:rsidR="002A0FFE" w:rsidRDefault="002A0FFE" w:rsidP="00BA3445">
      <w:pPr>
        <w:pStyle w:val="Heading2"/>
      </w:pPr>
      <w:bookmarkStart w:id="1036" w:name="_Ref153761992"/>
      <w:bookmarkStart w:id="1037" w:name="_Ref157230540"/>
      <w:bookmarkStart w:id="1038" w:name="_Toc355280390"/>
      <w:bookmarkStart w:id="1039" w:name="_Toc359579952"/>
      <w:r w:rsidRPr="00084655">
        <w:t xml:space="preserve">File </w:t>
      </w:r>
      <w:bookmarkEnd w:id="1036"/>
      <w:bookmarkEnd w:id="1037"/>
      <w:bookmarkEnd w:id="1038"/>
      <w:r w:rsidR="009750E6">
        <w:t>Export</w:t>
      </w:r>
      <w:bookmarkEnd w:id="1039"/>
    </w:p>
    <w:p w:rsidR="00F949A7" w:rsidRDefault="00F949A7" w:rsidP="00F949A7">
      <w:pPr>
        <w:pStyle w:val="Body"/>
      </w:pPr>
      <w:r>
        <w:t xml:space="preserve">Files are exported </w:t>
      </w:r>
      <w:r w:rsidRPr="00084655">
        <w:t xml:space="preserve">by </w:t>
      </w:r>
      <w:r>
        <w:t>clicking on</w:t>
      </w:r>
      <w:r w:rsidRPr="00084655">
        <w:t xml:space="preserve"> the </w:t>
      </w:r>
      <w:r w:rsidRPr="003579B4">
        <w:rPr>
          <w:rStyle w:val="ActionButton"/>
        </w:rPr>
        <w:t> </w:t>
      </w:r>
      <w:r>
        <w:rPr>
          <w:rStyle w:val="ActionButton"/>
        </w:rPr>
        <w:t>File ex</w:t>
      </w:r>
      <w:r w:rsidRPr="003579B4">
        <w:rPr>
          <w:rStyle w:val="ActionButton"/>
        </w:rPr>
        <w:t>port </w:t>
      </w:r>
      <w:r w:rsidRPr="00084655">
        <w:t xml:space="preserve"> button in the Query Builder </w:t>
      </w:r>
      <w:r>
        <w:t>or Spectrum Browser. It operates on all Spectra which are selected at the time this button is clicked. The following window will open.</w:t>
      </w:r>
    </w:p>
    <w:p w:rsidR="00F949A7" w:rsidRDefault="00F949A7" w:rsidP="00F949A7">
      <w:pPr>
        <w:pStyle w:val="Figure"/>
      </w:pPr>
      <w:r>
        <w:rPr>
          <w:lang w:val="en-AU"/>
        </w:rPr>
        <w:drawing>
          <wp:inline distT="0" distB="0" distL="0" distR="0">
            <wp:extent cx="3536192" cy="1885150"/>
            <wp:effectExtent l="0" t="19050" r="83308" b="5795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srcRect/>
                    <a:stretch>
                      <a:fillRect/>
                    </a:stretch>
                  </pic:blipFill>
                  <pic:spPr bwMode="auto">
                    <a:xfrm>
                      <a:off x="0" y="0"/>
                      <a:ext cx="3536311" cy="18852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7C40" w:rsidRPr="00084655" w:rsidRDefault="006C7C40" w:rsidP="006C7C40">
      <w:pPr>
        <w:pStyle w:val="Caption"/>
      </w:pPr>
      <w:bookmarkStart w:id="1040" w:name="_Ref153767385"/>
      <w:r w:rsidRPr="00084655">
        <w:t xml:space="preserve">Figure </w:t>
      </w:r>
      <w:fldSimple w:instr=" SEQ Figure \* ARABIC ">
        <w:r w:rsidR="00A92DD8">
          <w:rPr>
            <w:noProof/>
          </w:rPr>
          <w:t>55</w:t>
        </w:r>
      </w:fldSimple>
      <w:bookmarkEnd w:id="1040"/>
      <w:r w:rsidRPr="00084655">
        <w:t>: File output dialog</w:t>
      </w:r>
    </w:p>
    <w:p w:rsidR="00F949A7" w:rsidRDefault="00F949A7" w:rsidP="00F949A7">
      <w:pPr>
        <w:pStyle w:val="HangingIndent"/>
      </w:pPr>
      <w:r>
        <w:t>Controls are as follows:</w:t>
      </w:r>
    </w:p>
    <w:p w:rsidR="00F949A7" w:rsidRDefault="00F949A7" w:rsidP="00F949A7">
      <w:pPr>
        <w:pStyle w:val="HangingIndent"/>
      </w:pPr>
      <w:r w:rsidRPr="00816EF8">
        <w:rPr>
          <w:rStyle w:val="GUIWord"/>
        </w:rPr>
        <w:t>File format:</w:t>
      </w:r>
      <w:r>
        <w:t xml:space="preserve">   </w:t>
      </w:r>
      <w:r>
        <w:tab/>
      </w:r>
      <w:r w:rsidR="007D38E4">
        <w:t>Select from the drop down list.</w:t>
      </w:r>
    </w:p>
    <w:p w:rsidR="00340BAD" w:rsidRPr="00F65C79" w:rsidRDefault="00340BAD" w:rsidP="00340BAD">
      <w:pPr>
        <w:pStyle w:val="HangingIndent"/>
        <w:ind w:left="4111"/>
      </w:pPr>
      <w:r w:rsidRPr="00084655">
        <w:t>CSV:</w:t>
      </w:r>
      <w:r>
        <w:tab/>
        <w:t>D</w:t>
      </w:r>
      <w:r w:rsidRPr="00084655">
        <w:t xml:space="preserve">ata is written to a text file </w:t>
      </w:r>
      <w:r>
        <w:t>in comma separated value format</w:t>
      </w:r>
      <w:r w:rsidRPr="00084655">
        <w:t>. This file type can be read into Excel</w:t>
      </w:r>
      <w:r>
        <w:t>. A full description of the way CSV files are used can be found below at</w:t>
      </w:r>
      <w:r w:rsidR="00BE6811">
        <w:t xml:space="preserve"> section</w:t>
      </w:r>
      <w:r>
        <w:t xml:space="preserve"> </w:t>
      </w:r>
      <w:fldSimple w:instr=" REF _Ref356826590 \r \h  \* MERGEFORMAT ">
        <w:r w:rsidR="00A92DD8" w:rsidRPr="00A92DD8">
          <w:rPr>
            <w:rStyle w:val="CrossReference"/>
          </w:rPr>
          <w:t>5.4.1</w:t>
        </w:r>
      </w:fldSimple>
      <w:r w:rsidRPr="00BE6811">
        <w:rPr>
          <w:rStyle w:val="CrossReference"/>
        </w:rPr>
        <w:t xml:space="preserve"> </w:t>
      </w:r>
      <w:fldSimple w:instr=" REF _Ref356826592 \h  \* MERGEFORMAT ">
        <w:r w:rsidR="00A92DD8" w:rsidRPr="00A92DD8">
          <w:rPr>
            <w:rStyle w:val="CrossReference"/>
          </w:rPr>
          <w:t>CSV Spectrum Export Format</w:t>
        </w:r>
      </w:fldSimple>
      <w:r w:rsidR="00BE6811" w:rsidRPr="00BE6811">
        <w:t>.</w:t>
      </w:r>
    </w:p>
    <w:p w:rsidR="00340BAD" w:rsidRPr="00084655" w:rsidRDefault="00340BAD" w:rsidP="00340BAD">
      <w:pPr>
        <w:pStyle w:val="HangingIndent"/>
        <w:ind w:left="4111"/>
      </w:pPr>
      <w:r>
        <w:t>ENVI SLB:</w:t>
      </w:r>
      <w:r>
        <w:tab/>
      </w:r>
      <w:r w:rsidRPr="00084655">
        <w:t xml:space="preserve">ENVI </w:t>
      </w:r>
      <w:r w:rsidR="007F4F37">
        <w:t>Spectr</w:t>
      </w:r>
      <w:r w:rsidRPr="00084655">
        <w:t xml:space="preserve">al library file consisting of </w:t>
      </w:r>
      <w:r>
        <w:t xml:space="preserve">two files: </w:t>
      </w:r>
      <w:r w:rsidRPr="00084655">
        <w:t xml:space="preserve">a header </w:t>
      </w:r>
      <w:r>
        <w:t xml:space="preserve">file </w:t>
      </w:r>
      <w:r w:rsidRPr="00084655">
        <w:t>(&lt;file_name&gt;.hdr</w:t>
      </w:r>
      <w:r>
        <w:t>) and a body file (&lt;file_name&gt;.slb). Spectral data are written as floating point values, either 32 bit or 64 bit depending on the architecture of the machine. The datatype field in the header file is set accordingly (datatype 4 or 5 respectively).</w:t>
      </w:r>
    </w:p>
    <w:p w:rsidR="00F949A7" w:rsidRDefault="00F949A7" w:rsidP="00F949A7">
      <w:pPr>
        <w:pStyle w:val="HangingIndent"/>
      </w:pPr>
      <w:r w:rsidRPr="00816EF8">
        <w:rPr>
          <w:rStyle w:val="GUIWord"/>
        </w:rPr>
        <w:t xml:space="preserve">Target </w:t>
      </w:r>
      <w:r w:rsidR="00EE5F6F">
        <w:rPr>
          <w:rStyle w:val="GUIWord"/>
        </w:rPr>
        <w:t>folder</w:t>
      </w:r>
      <w:r w:rsidRPr="00816EF8">
        <w:rPr>
          <w:rStyle w:val="GUIWord"/>
        </w:rPr>
        <w:t>:</w:t>
      </w:r>
      <w:r>
        <w:t xml:space="preserve">   </w:t>
      </w:r>
      <w:r>
        <w:tab/>
      </w:r>
      <w:r w:rsidR="007D38E4">
        <w:t xml:space="preserve">Click on </w:t>
      </w:r>
      <w:r w:rsidR="007D38E4" w:rsidRPr="007D38E4">
        <w:rPr>
          <w:rStyle w:val="ActionButton"/>
        </w:rPr>
        <w:t> Browse </w:t>
      </w:r>
      <w:r w:rsidR="007D38E4">
        <w:t xml:space="preserve"> to select the </w:t>
      </w:r>
      <w:r w:rsidR="00EE5F6F">
        <w:t>folder</w:t>
      </w:r>
      <w:r w:rsidR="007D38E4">
        <w:t xml:space="preserve"> into which the output file</w:t>
      </w:r>
      <w:r w:rsidR="00F65C79">
        <w:t>s</w:t>
      </w:r>
      <w:r w:rsidR="007D38E4">
        <w:t xml:space="preserve"> will be written.</w:t>
      </w:r>
      <w:r w:rsidR="00F65C79">
        <w:t xml:space="preserve"> </w:t>
      </w:r>
      <w:r w:rsidR="00F65C79" w:rsidRPr="00084655">
        <w:t>Note that when using a UNIX system you may have to enter a dot as filename (</w:t>
      </w:r>
      <w:r w:rsidR="00F65C79">
        <w:t>see section</w:t>
      </w:r>
      <w:r w:rsidR="003A1458">
        <w:t xml:space="preserve"> </w:t>
      </w:r>
      <w:fldSimple w:instr=" REF _Ref358393092 \r \h  \* MERGEFORMAT ">
        <w:r w:rsidR="00A92DD8" w:rsidRPr="00A92DD8">
          <w:rPr>
            <w:rStyle w:val="CrossReference"/>
          </w:rPr>
          <w:t>4.2</w:t>
        </w:r>
      </w:fldSimple>
      <w:r w:rsidR="003A1458" w:rsidRPr="003A1458">
        <w:rPr>
          <w:rStyle w:val="CrossReference"/>
        </w:rPr>
        <w:t xml:space="preserve"> </w:t>
      </w:r>
      <w:fldSimple w:instr=" REF _Ref358393092 \h  \* MERGEFORMAT ">
        <w:r w:rsidR="00A92DD8" w:rsidRPr="00A92DD8">
          <w:rPr>
            <w:rStyle w:val="CrossReference"/>
          </w:rPr>
          <w:t>Unix Operation</w:t>
        </w:r>
      </w:fldSimple>
      <w:r w:rsidR="00F65C79" w:rsidRPr="00084655">
        <w:t>).</w:t>
      </w:r>
    </w:p>
    <w:p w:rsidR="00816EF8" w:rsidRPr="00084655" w:rsidRDefault="00F949A7" w:rsidP="00F65C79">
      <w:pPr>
        <w:pStyle w:val="HangingIndent"/>
      </w:pPr>
      <w:r w:rsidRPr="00816EF8">
        <w:rPr>
          <w:rStyle w:val="GUIWord"/>
        </w:rPr>
        <w:t>Base name:</w:t>
      </w:r>
      <w:r>
        <w:t xml:space="preserve">   </w:t>
      </w:r>
      <w:r>
        <w:tab/>
      </w:r>
      <w:r w:rsidR="007D38E4">
        <w:t xml:space="preserve">Enter a character string which will be prefixed to the file name. </w:t>
      </w:r>
      <w:r w:rsidR="00F65C79" w:rsidRPr="00084655">
        <w:t xml:space="preserve">This name should contain </w:t>
      </w:r>
      <w:r w:rsidR="00F65C79">
        <w:t>only</w:t>
      </w:r>
      <w:r w:rsidR="00F65C79" w:rsidRPr="00084655">
        <w:t xml:space="preserve"> characters that are allowed in filenames (depend</w:t>
      </w:r>
      <w:r w:rsidR="00F65C79">
        <w:t>s</w:t>
      </w:r>
      <w:r w:rsidR="00F65C79" w:rsidRPr="00084655">
        <w:t xml:space="preserve"> on </w:t>
      </w:r>
      <w:r w:rsidR="00F65C79">
        <w:t>your</w:t>
      </w:r>
      <w:r w:rsidR="00F65C79" w:rsidRPr="00084655">
        <w:t xml:space="preserve"> operating system). The base name is used to build the real filenames</w:t>
      </w:r>
      <w:r w:rsidR="00F65C79">
        <w:t xml:space="preserve"> according to </w:t>
      </w:r>
      <w:r w:rsidR="00816EF8" w:rsidRPr="00084655">
        <w:t xml:space="preserve">one of the following patterns: </w:t>
      </w:r>
    </w:p>
    <w:p w:rsidR="00816EF8" w:rsidRPr="004C3526" w:rsidRDefault="00816EF8" w:rsidP="004C3526">
      <w:pPr>
        <w:pStyle w:val="Code"/>
      </w:pPr>
      <w:r w:rsidRPr="004C3526">
        <w:tab/>
        <w:t>&lt;base name&gt;_&lt;sensor_name&gt;.&lt;file extension&gt;</w:t>
      </w:r>
    </w:p>
    <w:p w:rsidR="00816EF8" w:rsidRPr="004C3526" w:rsidRDefault="00816EF8" w:rsidP="004C3526">
      <w:pPr>
        <w:pStyle w:val="Code"/>
      </w:pPr>
      <w:r w:rsidRPr="004C3526">
        <w:tab/>
        <w:t>&lt;base name&gt;_&lt;instrument_name&gt;[cal&lt;calibration sequence number&gt;].&lt;file extension&gt;</w:t>
      </w:r>
    </w:p>
    <w:p w:rsidR="0078053C" w:rsidRDefault="00816EF8" w:rsidP="00816EF8">
      <w:pPr>
        <w:pStyle w:val="HangingIndent"/>
      </w:pPr>
      <w:r>
        <w:tab/>
      </w:r>
      <w:r w:rsidR="0078053C">
        <w:t xml:space="preserve">The actual choice of naming pattern depends on the selection made in the </w:t>
      </w:r>
      <w:r w:rsidR="0078053C" w:rsidRPr="0078053C">
        <w:rPr>
          <w:rStyle w:val="GUIWord"/>
        </w:rPr>
        <w:t>Splitting rules for exporting and plotting:</w:t>
      </w:r>
      <w:r w:rsidR="0078053C">
        <w:t xml:space="preserve"> question in the previous </w:t>
      </w:r>
      <w:r w:rsidR="0078053C" w:rsidRPr="0078053C">
        <w:rPr>
          <w:rStyle w:val="GUIWord"/>
        </w:rPr>
        <w:t>Query builder</w:t>
      </w:r>
      <w:r w:rsidR="0078053C">
        <w:t xml:space="preserve"> dialog or </w:t>
      </w:r>
      <w:r w:rsidR="0078053C" w:rsidRPr="0078053C">
        <w:rPr>
          <w:rStyle w:val="GUIWord"/>
        </w:rPr>
        <w:t>Data browser</w:t>
      </w:r>
      <w:r w:rsidR="0078053C">
        <w:t xml:space="preserve"> dialog.</w:t>
      </w:r>
    </w:p>
    <w:p w:rsidR="00816EF8" w:rsidRPr="00084655" w:rsidRDefault="0078053C" w:rsidP="00816EF8">
      <w:pPr>
        <w:pStyle w:val="HangingIndent"/>
      </w:pPr>
      <w:r>
        <w:tab/>
      </w:r>
      <w:r w:rsidR="00816EF8" w:rsidRPr="00084655">
        <w:t xml:space="preserve">If no </w:t>
      </w:r>
      <w:r w:rsidR="001247E8">
        <w:t>Instrument</w:t>
      </w:r>
      <w:r w:rsidR="00816EF8" w:rsidRPr="00084655">
        <w:t xml:space="preserve"> has been defined the </w:t>
      </w:r>
      <w:r w:rsidR="001247E8">
        <w:t>Sensor</w:t>
      </w:r>
      <w:r w:rsidR="00816EF8" w:rsidRPr="00084655">
        <w:t xml:space="preserve"> name will be used.</w:t>
      </w:r>
    </w:p>
    <w:p w:rsidR="00340BAD" w:rsidRPr="001A43B4" w:rsidRDefault="00F949A7" w:rsidP="00340BAD">
      <w:pPr>
        <w:pStyle w:val="HangingIndent"/>
      </w:pPr>
      <w:r w:rsidRPr="00816EF8">
        <w:rPr>
          <w:rStyle w:val="GUIWord"/>
        </w:rPr>
        <w:t>Split header and body</w:t>
      </w:r>
      <w:r>
        <w:t xml:space="preserve">   </w:t>
      </w:r>
      <w:r>
        <w:tab/>
      </w:r>
      <w:r w:rsidR="00816EF8">
        <w:t xml:space="preserve">Applies to CSV files only. </w:t>
      </w:r>
      <w:r w:rsidR="00340BAD">
        <w:t xml:space="preserve">The </w:t>
      </w:r>
      <w:r w:rsidR="007F4F37">
        <w:t>Spectr</w:t>
      </w:r>
      <w:r w:rsidR="00340BAD">
        <w:t xml:space="preserve">a data will be split into two separate CSV files. The body file will have the string </w:t>
      </w:r>
      <w:r w:rsidR="00340BAD" w:rsidRPr="000F0766">
        <w:rPr>
          <w:rStyle w:val="Codeintext"/>
        </w:rPr>
        <w:t>_BODY</w:t>
      </w:r>
      <w:r w:rsidR="00340BAD">
        <w:t xml:space="preserve"> appended to the file name and </w:t>
      </w:r>
      <w:r w:rsidR="00340BAD" w:rsidRPr="000F0766">
        <w:rPr>
          <w:rStyle w:val="Codeintext"/>
        </w:rPr>
        <w:t>_HDR</w:t>
      </w:r>
      <w:r w:rsidR="00340BAD">
        <w:t xml:space="preserve"> is appended to the file name for the header file. (</w:t>
      </w:r>
      <w:r w:rsidR="00340BAD" w:rsidRPr="00084655">
        <w:t>ENVI SLB</w:t>
      </w:r>
      <w:r w:rsidR="00340BAD">
        <w:t xml:space="preserve"> files</w:t>
      </w:r>
      <w:r w:rsidR="00340BAD" w:rsidRPr="00084655">
        <w:t xml:space="preserve"> are </w:t>
      </w:r>
      <w:r w:rsidR="00340BAD">
        <w:t>always</w:t>
      </w:r>
      <w:r w:rsidR="00340BAD" w:rsidRPr="00084655">
        <w:t xml:space="preserve"> split into header and body.)</w:t>
      </w:r>
      <w:r w:rsidR="001A43B4">
        <w:t xml:space="preserve"> The data </w:t>
      </w:r>
      <w:r w:rsidR="00A73E7B">
        <w:t>are</w:t>
      </w:r>
      <w:r w:rsidR="001A43B4">
        <w:t xml:space="preserve"> also split according to the selection made on the </w:t>
      </w:r>
      <w:r w:rsidR="001A43B4" w:rsidRPr="00596CF3">
        <w:rPr>
          <w:rStyle w:val="GUIWord"/>
        </w:rPr>
        <w:t>Splitting rules for file export and plotting:</w:t>
      </w:r>
      <w:r w:rsidR="001A43B4">
        <w:rPr>
          <w:rStyle w:val="GUIWord"/>
        </w:rPr>
        <w:t xml:space="preserve"> </w:t>
      </w:r>
      <w:r w:rsidR="001A43B4" w:rsidRPr="001A43B4">
        <w:t>question in the</w:t>
      </w:r>
      <w:r w:rsidR="001A43B4">
        <w:rPr>
          <w:rStyle w:val="GUIWord"/>
        </w:rPr>
        <w:t xml:space="preserve"> Query Builder </w:t>
      </w:r>
      <w:r w:rsidR="001A43B4" w:rsidRPr="001A43B4">
        <w:t>or</w:t>
      </w:r>
      <w:r w:rsidR="001A43B4">
        <w:rPr>
          <w:rStyle w:val="GUIWord"/>
        </w:rPr>
        <w:t xml:space="preserve"> Spectrum Browser </w:t>
      </w:r>
      <w:r w:rsidR="001A43B4" w:rsidRPr="001A43B4">
        <w:t>dialogs</w:t>
      </w:r>
      <w:r w:rsidR="001A43B4">
        <w:rPr>
          <w:rStyle w:val="GUIWord"/>
        </w:rPr>
        <w:t>.</w:t>
      </w:r>
      <w:r w:rsidR="001A43B4">
        <w:t xml:space="preserve"> See comment below about file naming.</w:t>
      </w:r>
    </w:p>
    <w:p w:rsidR="00F949A7" w:rsidRPr="001A43B4" w:rsidRDefault="00F949A7" w:rsidP="006C7C40">
      <w:pPr>
        <w:pStyle w:val="HangingIndent"/>
      </w:pPr>
      <w:r w:rsidRPr="00816EF8">
        <w:rPr>
          <w:rStyle w:val="GUIWord"/>
        </w:rPr>
        <w:t>Time format:</w:t>
      </w:r>
      <w:r>
        <w:t xml:space="preserve">   </w:t>
      </w:r>
      <w:r>
        <w:tab/>
      </w:r>
      <w:r w:rsidR="00816EF8">
        <w:t>S</w:t>
      </w:r>
      <w:r w:rsidR="00816EF8" w:rsidRPr="001A43B4">
        <w:t>elect your desired time format.</w:t>
      </w:r>
      <w:r w:rsidR="006C7C40" w:rsidRPr="001A43B4">
        <w:t xml:space="preserve"> Selecting milliseconds make</w:t>
      </w:r>
      <w:r w:rsidR="00340BAD" w:rsidRPr="001A43B4">
        <w:t>s</w:t>
      </w:r>
      <w:r w:rsidR="006C7C40" w:rsidRPr="001A43B4">
        <w:t xml:space="preserve"> it easier </w:t>
      </w:r>
      <w:r w:rsidR="00DB6C9B" w:rsidRPr="001A43B4">
        <w:t>to use the timestamp as an X axis value in Excel plotting</w:t>
      </w:r>
      <w:r w:rsidR="006C7C40" w:rsidRPr="001A43B4">
        <w:t>.</w:t>
      </w:r>
    </w:p>
    <w:p w:rsidR="001A43B4" w:rsidRDefault="001A43B4" w:rsidP="001A43B4">
      <w:pPr>
        <w:pStyle w:val="Body"/>
      </w:pPr>
      <w:r>
        <w:t>The data file names are constructed using the following components.</w:t>
      </w:r>
    </w:p>
    <w:p w:rsidR="001A43B4" w:rsidRDefault="001A43B4" w:rsidP="001A43B4">
      <w:pPr>
        <w:pStyle w:val="HangingIndent"/>
      </w:pPr>
      <w:r w:rsidRPr="00A73E7B">
        <w:rPr>
          <w:rStyle w:val="Strong"/>
        </w:rPr>
        <w:t>Campaign name</w:t>
      </w:r>
      <w:r>
        <w:tab/>
      </w:r>
      <w:r w:rsidR="00893E73">
        <w:t>The Campaign name is a</w:t>
      </w:r>
      <w:r>
        <w:t xml:space="preserve">lways </w:t>
      </w:r>
      <w:r w:rsidR="00893E73">
        <w:t xml:space="preserve">used in the output file name. </w:t>
      </w:r>
      <w:r>
        <w:t>It is not recommended to export data from multiple Campaigns at one time. The results are undefined.</w:t>
      </w:r>
    </w:p>
    <w:p w:rsidR="001A43B4" w:rsidRPr="001A43B4" w:rsidRDefault="001A43B4" w:rsidP="001A43B4">
      <w:pPr>
        <w:pStyle w:val="HangingIndent"/>
      </w:pPr>
      <w:r w:rsidRPr="00A73E7B">
        <w:rPr>
          <w:rStyle w:val="Strong"/>
        </w:rPr>
        <w:t>Sensor name</w:t>
      </w:r>
      <w:r w:rsidRPr="001A43B4">
        <w:tab/>
      </w:r>
      <w:r w:rsidR="00893E73">
        <w:t>The Sensor name is always used in the output file name.</w:t>
      </w:r>
      <w:r w:rsidRPr="001A43B4">
        <w:t xml:space="preserve"> There will be separate files for each Sensor.</w:t>
      </w:r>
    </w:p>
    <w:p w:rsidR="001A43B4" w:rsidRDefault="001A43B4" w:rsidP="001A43B4">
      <w:pPr>
        <w:pStyle w:val="HangingIndent"/>
      </w:pPr>
      <w:r w:rsidRPr="00A73E7B">
        <w:rPr>
          <w:rStyle w:val="Strong"/>
        </w:rPr>
        <w:t>Unit</w:t>
      </w:r>
      <w:r w:rsidR="00893E73" w:rsidRPr="00A73E7B">
        <w:rPr>
          <w:rStyle w:val="Strong"/>
        </w:rPr>
        <w:t xml:space="preserve"> type</w:t>
      </w:r>
      <w:r w:rsidRPr="00893E73">
        <w:tab/>
        <w:t xml:space="preserve">If you select </w:t>
      </w:r>
      <w:r w:rsidRPr="00596CF3">
        <w:rPr>
          <w:rStyle w:val="GUIWord"/>
        </w:rPr>
        <w:t xml:space="preserve">Split spaces by sensor and unit </w:t>
      </w:r>
      <w:r w:rsidRPr="00DF0182">
        <w:t>or</w:t>
      </w:r>
      <w:r>
        <w:rPr>
          <w:rStyle w:val="GUIWord"/>
        </w:rPr>
        <w:t xml:space="preserve"> </w:t>
      </w:r>
      <w:r w:rsidRPr="00596CF3">
        <w:rPr>
          <w:rStyle w:val="GUIWord"/>
        </w:rPr>
        <w:t>Split spaces by sensor, instrument, calibration_no and units</w:t>
      </w:r>
      <w:r w:rsidR="00893E73">
        <w:t>, there will be separate files for each value of the Unit Metadata Attribute.</w:t>
      </w:r>
    </w:p>
    <w:p w:rsidR="00893E73" w:rsidRPr="00893E73" w:rsidRDefault="00893E73" w:rsidP="001A43B4">
      <w:pPr>
        <w:pStyle w:val="HangingIndent"/>
      </w:pPr>
      <w:r w:rsidRPr="00A73E7B">
        <w:rPr>
          <w:rStyle w:val="Strong"/>
        </w:rPr>
        <w:t>Calibration number</w:t>
      </w:r>
      <w:r>
        <w:tab/>
        <w:t xml:space="preserve">If you select </w:t>
      </w:r>
      <w:r w:rsidRPr="00596CF3">
        <w:rPr>
          <w:rStyle w:val="GUIWord"/>
        </w:rPr>
        <w:t>Split spaces by sensor, instrument, calibration_no and units</w:t>
      </w:r>
      <w:r>
        <w:t>, there will also be separate files for each Calibration for each Sensor and Unit combination.</w:t>
      </w:r>
    </w:p>
    <w:p w:rsidR="006C7C40" w:rsidRPr="00340BAD" w:rsidRDefault="006C7C40" w:rsidP="007D43F6">
      <w:pPr>
        <w:pStyle w:val="HeadingSubUnnumbered"/>
      </w:pPr>
      <w:r w:rsidRPr="00340BAD">
        <w:t>Example</w:t>
      </w:r>
    </w:p>
    <w:p w:rsidR="002A0FFE" w:rsidRPr="00084655" w:rsidRDefault="006C7C40" w:rsidP="006C7C40">
      <w:pPr>
        <w:pStyle w:val="Body"/>
      </w:pPr>
      <w:r>
        <w:t>C</w:t>
      </w:r>
      <w:r w:rsidR="002A0FFE" w:rsidRPr="00084655">
        <w:t xml:space="preserve">onsider a </w:t>
      </w:r>
      <w:r w:rsidR="007F4F37">
        <w:t>Campaign</w:t>
      </w:r>
      <w:r w:rsidR="002A0FFE" w:rsidRPr="00084655">
        <w:t xml:space="preserve"> containing </w:t>
      </w:r>
      <w:r w:rsidR="00893E73" w:rsidRPr="00084655">
        <w:t xml:space="preserve">Spectra </w:t>
      </w:r>
      <w:r w:rsidR="002A0FFE" w:rsidRPr="00084655">
        <w:t>captured with</w:t>
      </w:r>
      <w:r w:rsidR="00A73E7B">
        <w:t xml:space="preserve"> the following three Instruments</w:t>
      </w:r>
      <w:r w:rsidR="002A0FFE" w:rsidRPr="00084655">
        <w:t>:</w:t>
      </w:r>
    </w:p>
    <w:p w:rsidR="002A0FFE" w:rsidRPr="00084655" w:rsidRDefault="002A0FFE" w:rsidP="006C7C40">
      <w:pPr>
        <w:pStyle w:val="Bullet"/>
      </w:pPr>
      <w:r w:rsidRPr="00084655">
        <w:t xml:space="preserve">An ASD </w:t>
      </w:r>
      <w:r w:rsidR="001247E8">
        <w:t>Instrument</w:t>
      </w:r>
      <w:r w:rsidRPr="00084655">
        <w:t xml:space="preserve"> belonging to the Institute of Natural Resources, Massey University (named INR ASD) with calibration sequence number 1</w:t>
      </w:r>
    </w:p>
    <w:p w:rsidR="002A0FFE" w:rsidRPr="00084655" w:rsidRDefault="002A0FFE" w:rsidP="006C7C40">
      <w:pPr>
        <w:pStyle w:val="Bullet"/>
      </w:pPr>
      <w:r w:rsidRPr="00084655">
        <w:t xml:space="preserve">An ASD </w:t>
      </w:r>
      <w:r w:rsidR="001247E8">
        <w:t>Instrument</w:t>
      </w:r>
      <w:r w:rsidRPr="00084655">
        <w:t xml:space="preserve"> belonging to the Remote Sensing Laboratories, University of Zurich (named RSL ASD 1) with no calibrations entered in the database</w:t>
      </w:r>
    </w:p>
    <w:p w:rsidR="002A0FFE" w:rsidRPr="00084655" w:rsidRDefault="002A0FFE" w:rsidP="006C7C40">
      <w:pPr>
        <w:pStyle w:val="Bullet"/>
      </w:pPr>
      <w:r w:rsidRPr="00084655">
        <w:t xml:space="preserve">A GER 3700 </w:t>
      </w:r>
      <w:r w:rsidR="001247E8">
        <w:t>Instrument</w:t>
      </w:r>
      <w:r w:rsidRPr="00084655">
        <w:t xml:space="preserve"> belonging to the Remote Sensing Laboratories, University of Zurich (named RSL GER 3700) with no calibrations entered in the database</w:t>
      </w:r>
    </w:p>
    <w:p w:rsidR="002A0FFE" w:rsidRPr="00084655" w:rsidRDefault="002A0FFE" w:rsidP="006C7C40">
      <w:pPr>
        <w:pStyle w:val="Body"/>
      </w:pPr>
      <w:r w:rsidRPr="00084655">
        <w:t xml:space="preserve">A CSV file output of this </w:t>
      </w:r>
      <w:r w:rsidR="007F4F37">
        <w:t>Campaign</w:t>
      </w:r>
      <w:r w:rsidRPr="00084655">
        <w:t xml:space="preserve"> with the option </w:t>
      </w:r>
      <w:r w:rsidRPr="00A73E7B">
        <w:rPr>
          <w:rStyle w:val="GUIWord"/>
        </w:rPr>
        <w:t>Split header and body</w:t>
      </w:r>
      <w:r w:rsidRPr="00084655">
        <w:t xml:space="preserve"> results in the following files:</w:t>
      </w:r>
    </w:p>
    <w:p w:rsidR="002A0FFE" w:rsidRPr="00084655" w:rsidRDefault="00410FC7" w:rsidP="006C7C40">
      <w:pPr>
        <w:pStyle w:val="Figure"/>
      </w:pPr>
      <w:r>
        <w:rPr>
          <w:lang w:val="en-AU"/>
        </w:rPr>
        <w:drawing>
          <wp:inline distT="0" distB="0" distL="0" distR="0">
            <wp:extent cx="2143324" cy="949107"/>
            <wp:effectExtent l="19050" t="0" r="9326"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srcRect t="3333" b="3943"/>
                    <a:stretch>
                      <a:fillRect/>
                    </a:stretch>
                  </pic:blipFill>
                  <pic:spPr bwMode="auto">
                    <a:xfrm>
                      <a:off x="0" y="0"/>
                      <a:ext cx="2143324" cy="949107"/>
                    </a:xfrm>
                    <a:prstGeom prst="rect">
                      <a:avLst/>
                    </a:prstGeom>
                    <a:noFill/>
                    <a:ln w="9525">
                      <a:noFill/>
                      <a:miter lim="800000"/>
                      <a:headEnd/>
                      <a:tailEnd/>
                    </a:ln>
                  </pic:spPr>
                </pic:pic>
              </a:graphicData>
            </a:graphic>
          </wp:inline>
        </w:drawing>
      </w:r>
    </w:p>
    <w:p w:rsidR="002A0FFE" w:rsidRPr="00084655" w:rsidRDefault="002A0FFE" w:rsidP="007D43F6">
      <w:pPr>
        <w:pStyle w:val="Heading3"/>
      </w:pPr>
      <w:bookmarkStart w:id="1041" w:name="_Toc355280391"/>
      <w:bookmarkStart w:id="1042" w:name="_Ref356826590"/>
      <w:bookmarkStart w:id="1043" w:name="_Ref356826592"/>
      <w:bookmarkStart w:id="1044" w:name="_Toc359579953"/>
      <w:r w:rsidRPr="00084655">
        <w:t xml:space="preserve">CSV </w:t>
      </w:r>
      <w:r w:rsidR="00BE6811">
        <w:t>Spectrum</w:t>
      </w:r>
      <w:r w:rsidRPr="00084655">
        <w:t xml:space="preserve"> </w:t>
      </w:r>
      <w:r w:rsidR="00BE6811">
        <w:t xml:space="preserve">Export </w:t>
      </w:r>
      <w:r w:rsidRPr="00084655">
        <w:t>Format</w:t>
      </w:r>
      <w:bookmarkEnd w:id="1041"/>
      <w:bookmarkEnd w:id="1042"/>
      <w:bookmarkEnd w:id="1043"/>
      <w:bookmarkEnd w:id="1044"/>
    </w:p>
    <w:p w:rsidR="00F65C79" w:rsidRDefault="00F65C79" w:rsidP="00F65C79">
      <w:pPr>
        <w:pStyle w:val="Body"/>
      </w:pPr>
      <w:r>
        <w:t xml:space="preserve">Multiple </w:t>
      </w:r>
      <w:r w:rsidR="007F4F37">
        <w:t>Spectr</w:t>
      </w:r>
      <w:r>
        <w:t xml:space="preserve">a are written into a single CSV file, with the data for each </w:t>
      </w:r>
      <w:r w:rsidR="007F4F37">
        <w:t>Spectr</w:t>
      </w:r>
      <w:r>
        <w:t>um in a separate column.</w:t>
      </w:r>
    </w:p>
    <w:p w:rsidR="00F65C79" w:rsidRDefault="00F65C79" w:rsidP="00F65C79">
      <w:pPr>
        <w:pStyle w:val="Body"/>
      </w:pPr>
      <w:r>
        <w:t xml:space="preserve">If the </w:t>
      </w:r>
      <w:r w:rsidRPr="00A73E7B">
        <w:rPr>
          <w:rStyle w:val="GUIWord"/>
        </w:rPr>
        <w:t>Split header and body</w:t>
      </w:r>
      <w:r>
        <w:t xml:space="preserve"> option is selected, then the header and body are written into separate CSV files. Otherwise, they are written into a single CSV file header first.</w:t>
      </w:r>
    </w:p>
    <w:p w:rsidR="00350C84" w:rsidRDefault="00F65C79" w:rsidP="00350C84">
      <w:pPr>
        <w:pStyle w:val="Body"/>
      </w:pPr>
      <w:r>
        <w:t>The header contains as many lines as there are Metadata Attributes defined in all of the selected Spectra.</w:t>
      </w:r>
      <w:r w:rsidR="00350C84">
        <w:t xml:space="preserve"> The first column of each row is the Metadata Attribute name.</w:t>
      </w:r>
    </w:p>
    <w:p w:rsidR="00350C84" w:rsidRDefault="00350C84" w:rsidP="00350C84">
      <w:pPr>
        <w:pStyle w:val="Body"/>
      </w:pPr>
      <w:r>
        <w:t xml:space="preserve">The body contains one row for each wavelength. The first column is the wavelength in nanometres and the subsequent columns are the values at those wavelengths for each selected </w:t>
      </w:r>
      <w:r w:rsidR="007F4F37">
        <w:t>Spectr</w:t>
      </w:r>
      <w:r>
        <w:t>um.</w:t>
      </w:r>
    </w:p>
    <w:p w:rsidR="002A0FFE" w:rsidRPr="00084655" w:rsidRDefault="00350C84" w:rsidP="00350C84">
      <w:pPr>
        <w:pStyle w:val="Body"/>
      </w:pPr>
      <w:r>
        <w:t xml:space="preserve">The following figure shows an Excel view of a CSV file created with three </w:t>
      </w:r>
      <w:r w:rsidR="007F4F37">
        <w:t>Spectr</w:t>
      </w:r>
      <w:r>
        <w:t>a and the header and body written into the same file.</w:t>
      </w:r>
    </w:p>
    <w:p w:rsidR="002A0FFE" w:rsidRPr="00084655" w:rsidRDefault="00410FC7" w:rsidP="00350C84">
      <w:pPr>
        <w:pStyle w:val="Figure"/>
      </w:pPr>
      <w:r>
        <w:rPr>
          <w:lang w:val="en-AU"/>
        </w:rPr>
        <w:drawing>
          <wp:inline distT="0" distB="0" distL="0" distR="0">
            <wp:extent cx="4436944" cy="4073261"/>
            <wp:effectExtent l="0" t="19050" r="77906" b="60589"/>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a:srcRect/>
                    <a:stretch>
                      <a:fillRect/>
                    </a:stretch>
                  </pic:blipFill>
                  <pic:spPr bwMode="auto">
                    <a:xfrm>
                      <a:off x="0" y="0"/>
                      <a:ext cx="4439888" cy="407596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A0FFE" w:rsidRPr="00084655" w:rsidRDefault="002A0FFE" w:rsidP="00EB49E0">
      <w:pPr>
        <w:pStyle w:val="Caption"/>
      </w:pPr>
      <w:bookmarkStart w:id="1045" w:name="_Ref153770960"/>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56</w:t>
      </w:r>
      <w:r w:rsidR="00AE2F37">
        <w:rPr>
          <w:noProof/>
        </w:rPr>
        <w:fldChar w:fldCharType="end"/>
      </w:r>
      <w:bookmarkEnd w:id="1045"/>
      <w:r w:rsidRPr="00084655">
        <w:t>: CSV file example (loaded into Excel)</w:t>
      </w:r>
    </w:p>
    <w:p w:rsidR="003579B4" w:rsidRDefault="003579B4" w:rsidP="003579B4">
      <w:pPr>
        <w:pStyle w:val="Heading2"/>
      </w:pPr>
      <w:bookmarkStart w:id="1046" w:name="_Toc359579954"/>
      <w:r w:rsidRPr="003579B4">
        <w:t>Process</w:t>
      </w:r>
      <w:bookmarkEnd w:id="1046"/>
    </w:p>
    <w:p w:rsidR="00816EF8" w:rsidRPr="00816EF8" w:rsidRDefault="00816EF8" w:rsidP="00350C84">
      <w:pPr>
        <w:pStyle w:val="Body"/>
      </w:pPr>
      <w:r>
        <w:t xml:space="preserve">A </w:t>
      </w:r>
      <w:r w:rsidR="00350C84">
        <w:t>separate</w:t>
      </w:r>
      <w:r>
        <w:t xml:space="preserve"> chapter</w:t>
      </w:r>
      <w:r w:rsidR="00A73E7B">
        <w:t xml:space="preserve"> of this Use Guide</w:t>
      </w:r>
      <w:r>
        <w:t xml:space="preserve"> is devoted to this topic. Please see </w:t>
      </w:r>
      <w:r w:rsidRPr="003579B4">
        <w:rPr>
          <w:rStyle w:val="CrossReference"/>
        </w:rPr>
        <w:t xml:space="preserve">Chapter </w:t>
      </w:r>
      <w:fldSimple w:instr=" REF _Ref355793051 \r \h  \* MERGEFORMAT ">
        <w:r w:rsidR="00A92DD8" w:rsidRPr="00A92DD8">
          <w:rPr>
            <w:rStyle w:val="CrossReference"/>
          </w:rPr>
          <w:t>8</w:t>
        </w:r>
      </w:fldSimple>
      <w:r w:rsidRPr="003579B4">
        <w:rPr>
          <w:rStyle w:val="CrossReference"/>
        </w:rPr>
        <w:t xml:space="preserve"> </w:t>
      </w:r>
      <w:fldSimple w:instr=" REF _Ref355793053 \h  \* MERGEFORMAT ">
        <w:r w:rsidR="00A92DD8" w:rsidRPr="00A92DD8">
          <w:rPr>
            <w:rStyle w:val="CrossReference"/>
          </w:rPr>
          <w:t>Interactive Processing using Space Networks</w:t>
        </w:r>
      </w:fldSimple>
      <w:r>
        <w:t>.</w:t>
      </w:r>
    </w:p>
    <w:p w:rsidR="003579B4" w:rsidRDefault="003579B4" w:rsidP="003579B4">
      <w:pPr>
        <w:pStyle w:val="Heading2"/>
      </w:pPr>
      <w:bookmarkStart w:id="1047" w:name="_Toc359579955"/>
      <w:r w:rsidRPr="003579B4">
        <w:t>Spectral plot</w:t>
      </w:r>
      <w:bookmarkEnd w:id="1047"/>
    </w:p>
    <w:p w:rsidR="00893E73" w:rsidRDefault="00BE6811" w:rsidP="00684760">
      <w:pPr>
        <w:pStyle w:val="Body"/>
      </w:pPr>
      <w:r>
        <w:t xml:space="preserve">Using this option, </w:t>
      </w:r>
      <w:r w:rsidR="00893E73">
        <w:t>plots</w:t>
      </w:r>
      <w:r>
        <w:t xml:space="preserve"> of all currently selected Spectra </w:t>
      </w:r>
      <w:r w:rsidR="008C6ACF">
        <w:t>are</w:t>
      </w:r>
      <w:r>
        <w:t xml:space="preserve"> displayed.</w:t>
      </w:r>
    </w:p>
    <w:p w:rsidR="00893E73" w:rsidRDefault="00893E73" w:rsidP="00684760">
      <w:pPr>
        <w:pStyle w:val="Body"/>
      </w:pPr>
      <w:r>
        <w:t xml:space="preserve">Separate plots are created based on the setting of the </w:t>
      </w:r>
      <w:r w:rsidRPr="00596CF3">
        <w:rPr>
          <w:rStyle w:val="GUIWord"/>
        </w:rPr>
        <w:t>Splitting rules for file export and plotting:</w:t>
      </w:r>
      <w:r>
        <w:rPr>
          <w:rStyle w:val="GUIWord"/>
        </w:rPr>
        <w:t xml:space="preserve"> </w:t>
      </w:r>
      <w:r w:rsidRPr="001A43B4">
        <w:t>question in the</w:t>
      </w:r>
      <w:r>
        <w:rPr>
          <w:rStyle w:val="GUIWord"/>
        </w:rPr>
        <w:t xml:space="preserve"> Query Builder </w:t>
      </w:r>
      <w:r w:rsidRPr="001A43B4">
        <w:t>or</w:t>
      </w:r>
      <w:r>
        <w:rPr>
          <w:rStyle w:val="GUIWord"/>
        </w:rPr>
        <w:t xml:space="preserve"> Spectrum Browser </w:t>
      </w:r>
      <w:r w:rsidRPr="001A43B4">
        <w:t>dialogs</w:t>
      </w:r>
      <w:r>
        <w:rPr>
          <w:rStyle w:val="GUIWord"/>
        </w:rPr>
        <w:t>.</w:t>
      </w:r>
    </w:p>
    <w:p w:rsidR="00BE6811" w:rsidRDefault="00684760" w:rsidP="00684760">
      <w:pPr>
        <w:pStyle w:val="Body"/>
      </w:pPr>
      <w:r>
        <w:t>This example shows six Spectra plotted on a single graph.</w:t>
      </w:r>
    </w:p>
    <w:p w:rsidR="00BE6811" w:rsidRDefault="00BE6811" w:rsidP="00BE6811">
      <w:pPr>
        <w:pStyle w:val="Figure"/>
      </w:pPr>
      <w:r>
        <w:rPr>
          <w:lang w:val="en-AU"/>
        </w:rPr>
        <w:drawing>
          <wp:inline distT="0" distB="0" distL="0" distR="0">
            <wp:extent cx="2690949" cy="2029459"/>
            <wp:effectExtent l="0" t="19050" r="71301" b="66041"/>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srcRect/>
                    <a:stretch>
                      <a:fillRect/>
                    </a:stretch>
                  </pic:blipFill>
                  <pic:spPr bwMode="auto">
                    <a:xfrm>
                      <a:off x="0" y="0"/>
                      <a:ext cx="2695918" cy="203320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E6811" w:rsidRPr="00084655" w:rsidRDefault="00BE6811" w:rsidP="00BE6811">
      <w:pPr>
        <w:pStyle w:val="Caption"/>
      </w:pPr>
      <w:r w:rsidRPr="00084655">
        <w:t xml:space="preserve">Figure </w:t>
      </w:r>
      <w:fldSimple w:instr=" SEQ Figure \* ARABIC ">
        <w:r w:rsidR="00A92DD8">
          <w:rPr>
            <w:noProof/>
          </w:rPr>
          <w:t>57</w:t>
        </w:r>
      </w:fldSimple>
      <w:r w:rsidRPr="00084655">
        <w:t xml:space="preserve">: </w:t>
      </w:r>
      <w:r w:rsidR="00684760">
        <w:t>Spectral plot graph</w:t>
      </w:r>
    </w:p>
    <w:p w:rsidR="00684760" w:rsidRDefault="00684760" w:rsidP="00684760">
      <w:pPr>
        <w:pStyle w:val="Body"/>
      </w:pPr>
      <w:r>
        <w:t xml:space="preserve">The four plot options that are described on page </w:t>
      </w:r>
      <w:r w:rsidR="00AE2F37">
        <w:fldChar w:fldCharType="begin"/>
      </w:r>
      <w:r>
        <w:instrText xml:space="preserve"> PAGEREF FourPlotOptions \h </w:instrText>
      </w:r>
      <w:r w:rsidR="00AE2F37">
        <w:fldChar w:fldCharType="separate"/>
      </w:r>
      <w:r w:rsidR="00A92DD8">
        <w:rPr>
          <w:noProof/>
        </w:rPr>
        <w:t>87</w:t>
      </w:r>
      <w:r w:rsidR="00AE2F37">
        <w:fldChar w:fldCharType="end"/>
      </w:r>
      <w:r>
        <w:t xml:space="preserve"> in the section </w:t>
      </w:r>
      <w:fldSimple w:instr=" REF _Ref153761959 \r \h  \* MERGEFORMAT ">
        <w:r w:rsidR="00A92DD8" w:rsidRPr="00A92DD8">
          <w:rPr>
            <w:rStyle w:val="CrossReference"/>
          </w:rPr>
          <w:t>5.3</w:t>
        </w:r>
      </w:fldSimple>
      <w:r w:rsidRPr="00684760">
        <w:rPr>
          <w:rStyle w:val="CrossReference"/>
        </w:rPr>
        <w:t xml:space="preserve"> </w:t>
      </w:r>
      <w:fldSimple w:instr=" REF _Ref153761959 \h  \* MERGEFORMAT ">
        <w:r w:rsidR="00A92DD8" w:rsidRPr="00A92DD8">
          <w:rPr>
            <w:rStyle w:val="CrossReference"/>
          </w:rPr>
          <w:t>Show Report</w:t>
        </w:r>
      </w:fldSimple>
      <w:r>
        <w:t xml:space="preserve"> are also available for the Spectral Plot option.</w:t>
      </w:r>
      <w:r w:rsidR="00893E73">
        <w:t xml:space="preserve"> They relate to the four buttons shown at the top right of the above window.</w:t>
      </w:r>
    </w:p>
    <w:p w:rsidR="003579B4" w:rsidRDefault="003579B4" w:rsidP="003579B4">
      <w:pPr>
        <w:pStyle w:val="Heading2"/>
      </w:pPr>
      <w:bookmarkStart w:id="1048" w:name="_Toc359579956"/>
      <w:r w:rsidRPr="003579B4">
        <w:t>Refl.calc</w:t>
      </w:r>
      <w:bookmarkEnd w:id="1048"/>
    </w:p>
    <w:p w:rsidR="003579B4" w:rsidRDefault="00893E73" w:rsidP="001D236D">
      <w:pPr>
        <w:pStyle w:val="Body"/>
      </w:pPr>
      <w:r>
        <w:t>This</w:t>
      </w:r>
      <w:r w:rsidR="001D236D">
        <w:t xml:space="preserve"> function is the same as </w:t>
      </w:r>
      <w:r w:rsidR="00A73E7B" w:rsidRPr="00A73E7B">
        <w:rPr>
          <w:rStyle w:val="ActionButton"/>
        </w:rPr>
        <w:t> </w:t>
      </w:r>
      <w:r w:rsidR="001D236D" w:rsidRPr="00A73E7B">
        <w:rPr>
          <w:rStyle w:val="ActionButton"/>
        </w:rPr>
        <w:t>Process</w:t>
      </w:r>
      <w:r w:rsidR="00A73E7B" w:rsidRPr="00A73E7B">
        <w:rPr>
          <w:rStyle w:val="ActionButton"/>
        </w:rPr>
        <w:t> </w:t>
      </w:r>
      <w:r w:rsidR="001D236D">
        <w:t xml:space="preserve">, except that if you have a set of </w:t>
      </w:r>
      <w:r>
        <w:t xml:space="preserve">Spectra </w:t>
      </w:r>
      <w:r w:rsidR="001D236D">
        <w:t xml:space="preserve">selected which all have </w:t>
      </w:r>
      <w:r>
        <w:t xml:space="preserve">Data Links </w:t>
      </w:r>
      <w:r w:rsidR="001D236D">
        <w:t xml:space="preserve">to white Reference Spectra, it will set up a transformation from Radiance to </w:t>
      </w:r>
      <w:r w:rsidR="003D5D57">
        <w:t>Reflectance</w:t>
      </w:r>
      <w:r w:rsidR="001D236D">
        <w:t xml:space="preserve"> for those </w:t>
      </w:r>
      <w:r w:rsidR="007F4F37">
        <w:t>Spectr</w:t>
      </w:r>
      <w:r w:rsidR="001D236D">
        <w:t>a as default operations in the Process window.</w:t>
      </w:r>
    </w:p>
    <w:p w:rsidR="001D236D" w:rsidRPr="001D236D" w:rsidRDefault="001D236D" w:rsidP="001D236D">
      <w:pPr>
        <w:pStyle w:val="Body"/>
      </w:pPr>
      <w:r>
        <w:t xml:space="preserve">Refer to </w:t>
      </w:r>
      <w:r w:rsidRPr="003579B4">
        <w:rPr>
          <w:rStyle w:val="CrossReference"/>
        </w:rPr>
        <w:t xml:space="preserve">Chapter </w:t>
      </w:r>
      <w:fldSimple w:instr=" REF _Ref355793051 \r \h  \* MERGEFORMAT ">
        <w:r w:rsidR="00A92DD8" w:rsidRPr="00A92DD8">
          <w:rPr>
            <w:rStyle w:val="CrossReference"/>
          </w:rPr>
          <w:t>8</w:t>
        </w:r>
      </w:fldSimple>
      <w:r w:rsidRPr="003579B4">
        <w:rPr>
          <w:rStyle w:val="CrossReference"/>
        </w:rPr>
        <w:t xml:space="preserve"> </w:t>
      </w:r>
      <w:fldSimple w:instr=" REF _Ref355793053 \h  \* MERGEFORMAT ">
        <w:r w:rsidR="00A92DD8" w:rsidRPr="00A92DD8">
          <w:rPr>
            <w:rStyle w:val="CrossReference"/>
          </w:rPr>
          <w:t>Interactive Processing using Space Networks</w:t>
        </w:r>
      </w:fldSimple>
      <w:r>
        <w:t xml:space="preserve"> for further information.</w:t>
      </w:r>
    </w:p>
    <w:p w:rsidR="002A0FFE" w:rsidRDefault="003579B4" w:rsidP="003579B4">
      <w:pPr>
        <w:pStyle w:val="Heading2"/>
      </w:pPr>
      <w:bookmarkStart w:id="1049" w:name="_Toc359579957"/>
      <w:r w:rsidRPr="003579B4">
        <w:t>Publish Collection</w:t>
      </w:r>
      <w:bookmarkEnd w:id="1049"/>
    </w:p>
    <w:p w:rsidR="003579B4" w:rsidRPr="003579B4" w:rsidRDefault="003579B4" w:rsidP="003579B4">
      <w:pPr>
        <w:pStyle w:val="Body"/>
      </w:pPr>
      <w:r>
        <w:t xml:space="preserve">A </w:t>
      </w:r>
      <w:r w:rsidR="00350C84">
        <w:t>separate</w:t>
      </w:r>
      <w:r>
        <w:t xml:space="preserve"> chapter</w:t>
      </w:r>
      <w:r w:rsidR="00A73E7B">
        <w:t xml:space="preserve"> of this User Guide</w:t>
      </w:r>
      <w:r>
        <w:t xml:space="preserve"> is devoted to this topic. </w:t>
      </w:r>
      <w:r w:rsidR="00816EF8">
        <w:t xml:space="preserve">Please see </w:t>
      </w:r>
      <w:r w:rsidR="00816EF8" w:rsidRPr="008C6ACF">
        <w:rPr>
          <w:rStyle w:val="CrossReference"/>
        </w:rPr>
        <w:t>Chapter</w:t>
      </w:r>
      <w:r w:rsidR="008C6ACF" w:rsidRPr="008C6ACF">
        <w:rPr>
          <w:rStyle w:val="CrossReference"/>
        </w:rPr>
        <w:t xml:space="preserve"> </w:t>
      </w:r>
      <w:fldSimple w:instr=" REF _Ref358385166 \r \h  \* MERGEFORMAT ">
        <w:r w:rsidR="00A92DD8" w:rsidRPr="00A92DD8">
          <w:rPr>
            <w:rStyle w:val="CrossReference"/>
          </w:rPr>
          <w:t>7</w:t>
        </w:r>
      </w:fldSimple>
      <w:r w:rsidR="008C6ACF" w:rsidRPr="008C6ACF">
        <w:rPr>
          <w:rStyle w:val="CrossReference"/>
        </w:rPr>
        <w:t xml:space="preserve"> </w:t>
      </w:r>
      <w:fldSimple w:instr=" REF _Ref358385166 \h  \* MERGEFORMAT ">
        <w:r w:rsidR="00A92DD8" w:rsidRPr="00A92DD8">
          <w:rPr>
            <w:rStyle w:val="CrossReference"/>
          </w:rPr>
          <w:t>Publishing Data to ANDS</w:t>
        </w:r>
      </w:fldSimple>
      <w:r w:rsidR="00816EF8">
        <w:t>.</w:t>
      </w:r>
    </w:p>
    <w:p w:rsidR="001572A2" w:rsidRDefault="002353F8" w:rsidP="00E5047C">
      <w:pPr>
        <w:pStyle w:val="Heading1"/>
      </w:pPr>
      <w:bookmarkStart w:id="1050" w:name="_Toc359579958"/>
      <w:bookmarkStart w:id="1051" w:name="_Ref355008517"/>
      <w:bookmarkStart w:id="1052" w:name="_Ref355008521"/>
      <w:bookmarkStart w:id="1053" w:name="_Toc355280392"/>
      <w:bookmarkStart w:id="1054" w:name="_Ref97114440"/>
      <w:r>
        <w:t>Help F</w:t>
      </w:r>
      <w:r w:rsidR="001572A2">
        <w:t>unctions</w:t>
      </w:r>
      <w:bookmarkEnd w:id="1050"/>
    </w:p>
    <w:p w:rsidR="001572A2" w:rsidRPr="001572A2" w:rsidRDefault="001572A2" w:rsidP="001941F1">
      <w:pPr>
        <w:pStyle w:val="Body"/>
      </w:pPr>
      <w:r>
        <w:t xml:space="preserve">The Info functions do not affect your data or the </w:t>
      </w:r>
      <w:r w:rsidR="00F52044">
        <w:t>SPECCHIO</w:t>
      </w:r>
      <w:r>
        <w:t xml:space="preserve"> Database.</w:t>
      </w:r>
      <w:r w:rsidR="007B1E7E">
        <w:t xml:space="preserve"> They are selected from the menu on the Main Window.</w:t>
      </w:r>
    </w:p>
    <w:p w:rsidR="001572A2" w:rsidRDefault="001572A2" w:rsidP="001572A2">
      <w:pPr>
        <w:pStyle w:val="Heading2"/>
      </w:pPr>
      <w:bookmarkStart w:id="1055" w:name="_Ref356400902"/>
      <w:bookmarkStart w:id="1056" w:name="_Toc359579959"/>
      <w:r>
        <w:t>List available Metadata Elements</w:t>
      </w:r>
      <w:bookmarkEnd w:id="1055"/>
      <w:bookmarkEnd w:id="1056"/>
    </w:p>
    <w:p w:rsidR="001572A2" w:rsidRDefault="001572A2" w:rsidP="001572A2">
      <w:pPr>
        <w:pStyle w:val="Body"/>
      </w:pPr>
      <w:r>
        <w:t xml:space="preserve">This function will </w:t>
      </w:r>
      <w:r w:rsidR="002353F8">
        <w:t xml:space="preserve">launch your computer’s default text editor and </w:t>
      </w:r>
      <w:r>
        <w:t>open a text file which lists all of the Metadata Attributes</w:t>
      </w:r>
      <w:r w:rsidR="00A73E7B">
        <w:t xml:space="preserve"> which are supported by the connected database</w:t>
      </w:r>
      <w:r>
        <w:t>.</w:t>
      </w:r>
    </w:p>
    <w:p w:rsidR="001572A2" w:rsidRDefault="001572A2" w:rsidP="001572A2">
      <w:pPr>
        <w:pStyle w:val="Body"/>
      </w:pPr>
      <w:r>
        <w:t>It shows the Metadata Groups, the Attributes in each Group, and the data type for each Attribute.</w:t>
      </w:r>
    </w:p>
    <w:p w:rsidR="001572A2" w:rsidRDefault="001572A2" w:rsidP="001572A2">
      <w:pPr>
        <w:pStyle w:val="Body"/>
      </w:pPr>
      <w:r>
        <w:t>The data type values and their meanings are:</w:t>
      </w:r>
    </w:p>
    <w:p w:rsidR="007B1E7E" w:rsidRPr="001572A2" w:rsidRDefault="007B1E7E" w:rsidP="007B1E7E">
      <w:pPr>
        <w:pStyle w:val="HangingIndent"/>
      </w:pPr>
      <w:r w:rsidRPr="007B1E7E">
        <w:rPr>
          <w:rStyle w:val="GUIWord"/>
        </w:rPr>
        <w:t>binary_val</w:t>
      </w:r>
      <w:r>
        <w:tab/>
        <w:t xml:space="preserve">The value is a binary stream of data representing an image, such as a JPEG </w:t>
      </w:r>
      <w:r w:rsidR="0044706E">
        <w:t xml:space="preserve">image </w:t>
      </w:r>
      <w:r>
        <w:t>file.</w:t>
      </w:r>
    </w:p>
    <w:p w:rsidR="007B1E7E" w:rsidRDefault="007B1E7E" w:rsidP="007B1E7E">
      <w:pPr>
        <w:pStyle w:val="HangingIndent"/>
      </w:pPr>
      <w:r w:rsidRPr="007B1E7E">
        <w:rPr>
          <w:rStyle w:val="GUIWord"/>
        </w:rPr>
        <w:t>datetime_val</w:t>
      </w:r>
      <w:r>
        <w:tab/>
        <w:t>The value is selected from a date and time picker.</w:t>
      </w:r>
    </w:p>
    <w:p w:rsidR="007B1E7E" w:rsidRDefault="007B1E7E" w:rsidP="007B1E7E">
      <w:pPr>
        <w:pStyle w:val="HangingIndent"/>
      </w:pPr>
      <w:r w:rsidRPr="007B1E7E">
        <w:rPr>
          <w:rStyle w:val="GUIWord"/>
        </w:rPr>
        <w:t>double_val</w:t>
      </w:r>
      <w:r>
        <w:tab/>
        <w:t>A floating point value</w:t>
      </w:r>
    </w:p>
    <w:p w:rsidR="007B1E7E" w:rsidRDefault="007B1E7E" w:rsidP="007B1E7E">
      <w:pPr>
        <w:pStyle w:val="HangingIndent"/>
      </w:pPr>
      <w:r w:rsidRPr="007B1E7E">
        <w:rPr>
          <w:rStyle w:val="GUIWord"/>
        </w:rPr>
        <w:t>int_val</w:t>
      </w:r>
      <w:r w:rsidRPr="007B1E7E">
        <w:rPr>
          <w:rStyle w:val="GUIWord"/>
        </w:rPr>
        <w:tab/>
      </w:r>
      <w:r>
        <w:t>An integer value</w:t>
      </w:r>
    </w:p>
    <w:p w:rsidR="001572A2" w:rsidRDefault="007B1E7E" w:rsidP="001572A2">
      <w:pPr>
        <w:pStyle w:val="HangingIndent"/>
      </w:pPr>
      <w:r w:rsidRPr="007B1E7E">
        <w:rPr>
          <w:rStyle w:val="GUIWord"/>
        </w:rPr>
        <w:t>string_</w:t>
      </w:r>
      <w:r w:rsidR="001572A2" w:rsidRPr="007B1E7E">
        <w:rPr>
          <w:rStyle w:val="GUIWord"/>
        </w:rPr>
        <w:t>val</w:t>
      </w:r>
      <w:r w:rsidR="001572A2" w:rsidRPr="007B1E7E">
        <w:rPr>
          <w:rStyle w:val="GUIWord"/>
        </w:rPr>
        <w:tab/>
      </w:r>
      <w:r w:rsidR="001572A2">
        <w:t>An alph</w:t>
      </w:r>
      <w:r>
        <w:t>a</w:t>
      </w:r>
      <w:r w:rsidR="001572A2">
        <w:t>numeric string</w:t>
      </w:r>
      <w:r>
        <w:t xml:space="preserve"> or a PDF file</w:t>
      </w:r>
    </w:p>
    <w:p w:rsidR="007B1E7E" w:rsidRDefault="007B1E7E" w:rsidP="001572A2">
      <w:pPr>
        <w:pStyle w:val="HangingIndent"/>
      </w:pPr>
      <w:r w:rsidRPr="007B1E7E">
        <w:rPr>
          <w:rStyle w:val="GUIWord"/>
        </w:rPr>
        <w:t>taxonomy_id</w:t>
      </w:r>
      <w:r>
        <w:tab/>
        <w:t>The value is chosen from a drop down list.</w:t>
      </w:r>
    </w:p>
    <w:p w:rsidR="002353F8" w:rsidRDefault="002353F8" w:rsidP="002353F8">
      <w:pPr>
        <w:pStyle w:val="Heading2"/>
      </w:pPr>
      <w:bookmarkStart w:id="1057" w:name="_Toc359579960"/>
      <w:bookmarkStart w:id="1058" w:name="_Ref356399222"/>
      <w:r>
        <w:t>About</w:t>
      </w:r>
      <w:bookmarkEnd w:id="1057"/>
    </w:p>
    <w:p w:rsidR="002353F8" w:rsidRDefault="002353F8" w:rsidP="002353F8">
      <w:pPr>
        <w:pStyle w:val="Body"/>
      </w:pPr>
      <w:r>
        <w:t xml:space="preserve">This function shows the version of the </w:t>
      </w:r>
      <w:r w:rsidR="00F52044">
        <w:t>SPECCHIO</w:t>
      </w:r>
      <w:r>
        <w:t xml:space="preserve"> Client that you are running</w:t>
      </w:r>
      <w:r w:rsidR="002A14D7">
        <w:t xml:space="preserve"> and provides a link to the SPECCHIO web site</w:t>
      </w:r>
      <w:r>
        <w:t>.</w:t>
      </w:r>
    </w:p>
    <w:p w:rsidR="00AC30B0" w:rsidRDefault="00AC30B0" w:rsidP="00E5047C">
      <w:pPr>
        <w:pStyle w:val="Heading1"/>
      </w:pPr>
      <w:bookmarkStart w:id="1059" w:name="_Ref358385166"/>
      <w:bookmarkStart w:id="1060" w:name="_Toc359579961"/>
      <w:r>
        <w:t>Publishing Data to ANDS</w:t>
      </w:r>
      <w:bookmarkEnd w:id="1051"/>
      <w:bookmarkEnd w:id="1052"/>
      <w:bookmarkEnd w:id="1053"/>
      <w:bookmarkEnd w:id="1058"/>
      <w:bookmarkEnd w:id="1059"/>
      <w:bookmarkEnd w:id="1060"/>
    </w:p>
    <w:p w:rsidR="00A07DB7" w:rsidRDefault="001F51CB" w:rsidP="001F51CB">
      <w:pPr>
        <w:pStyle w:val="Body"/>
      </w:pPr>
      <w:r>
        <w:t xml:space="preserve">Data from </w:t>
      </w:r>
      <w:r w:rsidR="00F52044">
        <w:t>SPECCHIO</w:t>
      </w:r>
      <w:r>
        <w:t xml:space="preserve"> can be published to the Research Data Australia (RDA) </w:t>
      </w:r>
      <w:r w:rsidR="005F48C4">
        <w:t>service</w:t>
      </w:r>
      <w:r>
        <w:t xml:space="preserve"> of the Australian National Data Service (ANDS). </w:t>
      </w:r>
      <w:r w:rsidR="00A07DB7">
        <w:t xml:space="preserve">From the ANDS website... </w:t>
      </w:r>
    </w:p>
    <w:p w:rsidR="00A07DB7" w:rsidRPr="00A07DB7" w:rsidRDefault="00A07DB7" w:rsidP="00A07DB7">
      <w:pPr>
        <w:pStyle w:val="Quotation"/>
      </w:pPr>
      <w:r w:rsidRPr="00A07DB7">
        <w:t>Research Data Australia, the flagship service of the Australian National Data Service (</w:t>
      </w:r>
      <w:hyperlink r:id="rId89" w:tgtFrame="_blank" w:history="1">
        <w:r w:rsidRPr="00A07DB7">
          <w:t>ANDS</w:t>
        </w:r>
      </w:hyperlink>
      <w:r w:rsidRPr="00A07DB7">
        <w:t>), provides a comprehensive window into the Australian Research Data Commons.</w:t>
      </w:r>
    </w:p>
    <w:p w:rsidR="00A07DB7" w:rsidRPr="00A07DB7" w:rsidRDefault="00A07DB7" w:rsidP="00A07DB7">
      <w:pPr>
        <w:pStyle w:val="Quotation"/>
      </w:pPr>
      <w:r w:rsidRPr="00A07DB7">
        <w:t>Research Data Australia is an Internet-based discovery service designed to provide rich connections between data, projects, researchers and institutions, and promote visibility of Australian research data collections in search engines.</w:t>
      </w:r>
    </w:p>
    <w:p w:rsidR="00A07DB7" w:rsidRPr="00A07DB7" w:rsidRDefault="00A07DB7" w:rsidP="00A07DB7">
      <w:pPr>
        <w:pStyle w:val="Quotation"/>
      </w:pPr>
      <w:r w:rsidRPr="00A07DB7">
        <w:t>ANDS is partnering with research institutions and data producing agencies to bring about four transformations to data - unmanaged to managed, disconnected to connected, invisible to findable and single use to reusable - that will enable Australia's research data to become a national strategic resource to support better, more efficient and defensible research, and improved policy input.</w:t>
      </w:r>
    </w:p>
    <w:p w:rsidR="00A07DB7" w:rsidRPr="00A07DB7" w:rsidRDefault="00A07DB7" w:rsidP="00A07DB7">
      <w:pPr>
        <w:pStyle w:val="Quotation"/>
      </w:pPr>
      <w:r w:rsidRPr="00A07DB7">
        <w:t>ANDS is funded by the Australian Government through the National Collaborative Research Infrastructure Strategy (</w:t>
      </w:r>
      <w:hyperlink r:id="rId90" w:tgtFrame="_blank" w:history="1">
        <w:r w:rsidRPr="00A07DB7">
          <w:t>NCRIS</w:t>
        </w:r>
      </w:hyperlink>
      <w:r w:rsidRPr="00A07DB7">
        <w:t>) and the Education Investment Fund (EIF) Super Science Initiative.</w:t>
      </w:r>
    </w:p>
    <w:p w:rsidR="005F48C4" w:rsidRDefault="005F48C4" w:rsidP="001F51CB">
      <w:pPr>
        <w:pStyle w:val="Body"/>
      </w:pPr>
      <w:r>
        <w:t xml:space="preserve">See </w:t>
      </w:r>
      <w:hyperlink r:id="rId91" w:history="1">
        <w:r>
          <w:rPr>
            <w:rStyle w:val="Hyperlink"/>
          </w:rPr>
          <w:t>http://www.ands.org.au/</w:t>
        </w:r>
      </w:hyperlink>
      <w:r>
        <w:t xml:space="preserve"> </w:t>
      </w:r>
      <w:r w:rsidR="00A07DB7">
        <w:t xml:space="preserve">and </w:t>
      </w:r>
      <w:hyperlink r:id="rId92" w:history="1">
        <w:r w:rsidR="00A07DB7">
          <w:rPr>
            <w:rStyle w:val="Hyperlink"/>
          </w:rPr>
          <w:t>https://researchdata.ands.org.au/</w:t>
        </w:r>
      </w:hyperlink>
      <w:r w:rsidR="00A07DB7">
        <w:t xml:space="preserve"> </w:t>
      </w:r>
      <w:r>
        <w:t>for more information on ANDS and this service.</w:t>
      </w:r>
    </w:p>
    <w:p w:rsidR="001E70D6" w:rsidRDefault="00A07DB7" w:rsidP="001F51CB">
      <w:pPr>
        <w:pStyle w:val="Body"/>
      </w:pPr>
      <w:r>
        <w:t xml:space="preserve">In </w:t>
      </w:r>
      <w:r w:rsidR="00F52044">
        <w:t>SPECCHIO</w:t>
      </w:r>
      <w:r>
        <w:t>, y</w:t>
      </w:r>
      <w:r w:rsidR="001E70D6">
        <w:t>ou can only Publish data for which you are the owner</w:t>
      </w:r>
      <w:r w:rsidR="00D74D14">
        <w:t xml:space="preserve"> or a member of the Research Group</w:t>
      </w:r>
      <w:r w:rsidR="001E70D6">
        <w:t>.</w:t>
      </w:r>
    </w:p>
    <w:p w:rsidR="001F51CB" w:rsidRDefault="005F48C4" w:rsidP="001F51CB">
      <w:pPr>
        <w:pStyle w:val="Body"/>
      </w:pPr>
      <w:r>
        <w:t>Publication</w:t>
      </w:r>
      <w:r w:rsidR="001F51CB">
        <w:t xml:space="preserve"> </w:t>
      </w:r>
      <w:r w:rsidR="00A07DB7">
        <w:t xml:space="preserve">from </w:t>
      </w:r>
      <w:r w:rsidR="00F52044">
        <w:t>SPECCHIO</w:t>
      </w:r>
      <w:r w:rsidR="00A07DB7">
        <w:t xml:space="preserve"> </w:t>
      </w:r>
      <w:r w:rsidR="001F51CB">
        <w:t>involves these key steps.</w:t>
      </w:r>
    </w:p>
    <w:p w:rsidR="001F51CB" w:rsidRDefault="001F51CB" w:rsidP="00B80961">
      <w:pPr>
        <w:pStyle w:val="NumberedItem"/>
      </w:pPr>
      <w:r>
        <w:t>Decide on the Spectra to be grouped together and published as a Collection.</w:t>
      </w:r>
      <w:r w:rsidR="00286262">
        <w:t xml:space="preserve"> The Spectra can be all of a Campaign, part of a Campaign, or even be selected from multiple Campaigns.</w:t>
      </w:r>
    </w:p>
    <w:p w:rsidR="001F51CB" w:rsidRDefault="001F51CB" w:rsidP="00B80961">
      <w:pPr>
        <w:pStyle w:val="NumberedItem"/>
      </w:pPr>
      <w:r>
        <w:t xml:space="preserve">Ensure that </w:t>
      </w:r>
      <w:r w:rsidR="004310DB">
        <w:t>the</w:t>
      </w:r>
      <w:r>
        <w:t xml:space="preserve"> Spectra in the Collection are complete and meet the minimum Metadata requirements for Publishing</w:t>
      </w:r>
      <w:r w:rsidR="004310DB">
        <w:t>, including their Campaign Metadata</w:t>
      </w:r>
      <w:r>
        <w:t>.</w:t>
      </w:r>
    </w:p>
    <w:p w:rsidR="001941F1" w:rsidRDefault="004310DB" w:rsidP="00B80961">
      <w:pPr>
        <w:pStyle w:val="NumberedItem"/>
      </w:pPr>
      <w:r>
        <w:t>Decide on the Principal Investigator, and e</w:t>
      </w:r>
      <w:r w:rsidR="001941F1">
        <w:t xml:space="preserve">nsure </w:t>
      </w:r>
      <w:r>
        <w:t>their</w:t>
      </w:r>
      <w:r w:rsidR="001941F1">
        <w:t xml:space="preserve"> </w:t>
      </w:r>
      <w:r w:rsidR="00F52044">
        <w:t>SPECCHIO</w:t>
      </w:r>
      <w:r w:rsidR="001941F1">
        <w:t xml:space="preserve"> User information is correct and up-to-date</w:t>
      </w:r>
      <w:r>
        <w:t>.</w:t>
      </w:r>
    </w:p>
    <w:p w:rsidR="002727A2" w:rsidRDefault="002727A2" w:rsidP="00B80961">
      <w:pPr>
        <w:pStyle w:val="NumberedItem"/>
      </w:pPr>
      <w:r>
        <w:t xml:space="preserve">Publish the </w:t>
      </w:r>
      <w:r w:rsidR="00CD3D1B">
        <w:t>Collection, indicating the Principal Investigator.</w:t>
      </w:r>
    </w:p>
    <w:p w:rsidR="00B80961" w:rsidRDefault="00F52044" w:rsidP="00B80961">
      <w:pPr>
        <w:pStyle w:val="NumberedItem"/>
      </w:pPr>
      <w:r>
        <w:t>SPECCHIO</w:t>
      </w:r>
      <w:r w:rsidR="00B80961">
        <w:t xml:space="preserve"> generates an ANDS Collection Key for this </w:t>
      </w:r>
      <w:r w:rsidR="004C3526">
        <w:t>Collection</w:t>
      </w:r>
      <w:r w:rsidR="00B80961">
        <w:t xml:space="preserve"> and writes it to all Spectra in the </w:t>
      </w:r>
      <w:r w:rsidR="00A73E7B">
        <w:t>C</w:t>
      </w:r>
      <w:r w:rsidR="00B80961">
        <w:t>ollection key Metadata Attribute in the Data Portal Group.</w:t>
      </w:r>
    </w:p>
    <w:p w:rsidR="00B80961" w:rsidRDefault="00B80961" w:rsidP="00B80961">
      <w:pPr>
        <w:pStyle w:val="Body"/>
      </w:pPr>
      <w:r>
        <w:t xml:space="preserve">The ANDS Collection Key can be used to identify the Spectra in this Collection by searching for it using </w:t>
      </w:r>
      <w:r w:rsidR="00F52044">
        <w:t>SPECCHIO</w:t>
      </w:r>
      <w:r>
        <w:t xml:space="preserve">’s Query Builder. </w:t>
      </w:r>
      <w:r w:rsidR="00CD3D1B">
        <w:t>Each Spectrum will have one ANDS Collection Key Metadata value for each Collection in which it has been included.</w:t>
      </w:r>
    </w:p>
    <w:p w:rsidR="00CD3D1B" w:rsidRDefault="00CD3D1B" w:rsidP="00CD3D1B">
      <w:pPr>
        <w:pStyle w:val="Warning"/>
      </w:pPr>
      <w:r>
        <w:t>Warning</w:t>
      </w:r>
      <w:r>
        <w:tab/>
        <w:t xml:space="preserve">Once Published, there is no way to retract the Publication using the </w:t>
      </w:r>
      <w:r w:rsidR="00F52044">
        <w:t>SPECCHIO</w:t>
      </w:r>
      <w:r>
        <w:t xml:space="preserve"> client. You will need to approach your System Administrator if you have </w:t>
      </w:r>
      <w:r w:rsidR="00286262">
        <w:t>P</w:t>
      </w:r>
      <w:r>
        <w:t xml:space="preserve">ublished in error. </w:t>
      </w:r>
    </w:p>
    <w:p w:rsidR="00A73E7B" w:rsidRDefault="00A73E7B" w:rsidP="00A73E7B">
      <w:pPr>
        <w:pStyle w:val="Body"/>
      </w:pPr>
      <w:r>
        <w:t>When data are published, SPECCHIO reformats the Metadata from the selected Spectra into the RIF-CS format, which is an XML format involving two files. It then places those files in a discoverable location on the server. On a regular basis (currently daily), the RDA service inspects this location. If there are any RIF-CS files present, it copies them, validates them and, if they pass validation, publishes the Collection description on RDA for general access. Information about the RIF-CS format can be found on the ANDS website referred to at the start of this Chapter.</w:t>
      </w:r>
    </w:p>
    <w:p w:rsidR="00CD3D1B" w:rsidRDefault="00CD3D1B" w:rsidP="00CD3D1B">
      <w:pPr>
        <w:pStyle w:val="Note"/>
      </w:pPr>
      <w:r>
        <w:t>Note</w:t>
      </w:r>
      <w:r>
        <w:tab/>
        <w:t xml:space="preserve">The </w:t>
      </w:r>
      <w:r w:rsidR="00A73E7B">
        <w:t>RIF-CS file</w:t>
      </w:r>
      <w:r>
        <w:t xml:space="preserve"> </w:t>
      </w:r>
      <w:r w:rsidR="00286262">
        <w:t>is a logical reference</w:t>
      </w:r>
      <w:r>
        <w:t xml:space="preserve"> to your Spectral data, so it’s important to ensure that this data remains valid and accessible in the </w:t>
      </w:r>
      <w:r w:rsidR="00F52044">
        <w:t>SPECCHIO</w:t>
      </w:r>
      <w:r>
        <w:t xml:space="preserve"> database</w:t>
      </w:r>
      <w:r w:rsidR="00286262">
        <w:t xml:space="preserve">. This will ensure that </w:t>
      </w:r>
      <w:r>
        <w:t>it can be provided at a later time to those that request it based on the Published ANDS information.</w:t>
      </w:r>
    </w:p>
    <w:p w:rsidR="008E6E6B" w:rsidRDefault="00CD3D1B" w:rsidP="008E6E6B">
      <w:pPr>
        <w:pStyle w:val="Body"/>
      </w:pPr>
      <w:r>
        <w:t>In the Publication step, t</w:t>
      </w:r>
      <w:r w:rsidR="00120806">
        <w:t xml:space="preserve">he following Metadata </w:t>
      </w:r>
      <w:r w:rsidR="008E6E6B">
        <w:t>are</w:t>
      </w:r>
      <w:r w:rsidR="00120806">
        <w:t xml:space="preserve"> copied from </w:t>
      </w:r>
      <w:r w:rsidR="00F52044">
        <w:t>SPECCHIO</w:t>
      </w:r>
      <w:r w:rsidR="00120806">
        <w:t xml:space="preserve"> to the </w:t>
      </w:r>
      <w:r>
        <w:t>files which are</w:t>
      </w:r>
      <w:r w:rsidR="00120806">
        <w:t xml:space="preserve"> sent to ANDS.</w:t>
      </w:r>
      <w:r w:rsidR="008E6E6B">
        <w:t xml:space="preserve"> The values of the Metadata are taken from the Spectrum with the highest Spectrum ID, which will be the one </w:t>
      </w:r>
      <w:r w:rsidR="00286262">
        <w:t xml:space="preserve">from your Collection </w:t>
      </w:r>
      <w:r w:rsidR="00A07DB7">
        <w:t xml:space="preserve">that was the last </w:t>
      </w:r>
      <w:r w:rsidR="008E6E6B">
        <w:t xml:space="preserve">to be loaded into </w:t>
      </w:r>
      <w:r w:rsidR="00F52044">
        <w:t>SPECCHIO</w:t>
      </w:r>
      <w:r w:rsidR="008E6E6B">
        <w:t>.</w:t>
      </w:r>
      <w:r w:rsidR="00B80961">
        <w:t xml:space="preserve"> If these Metadata Attributes have multiple values for </w:t>
      </w:r>
      <w:r w:rsidR="00286262">
        <w:t>th</w:t>
      </w:r>
      <w:r w:rsidR="00A07DB7">
        <w:t>at</w:t>
      </w:r>
      <w:r w:rsidR="00286262">
        <w:t xml:space="preserve"> last</w:t>
      </w:r>
      <w:r w:rsidR="00B80961">
        <w:t xml:space="preserve"> Spectrum, only the first </w:t>
      </w:r>
      <w:r w:rsidR="00A07DB7">
        <w:t xml:space="preserve">Metadata Attribute </w:t>
      </w:r>
      <w:r w:rsidR="00B80961">
        <w:t>value is used.</w:t>
      </w:r>
    </w:p>
    <w:p w:rsidR="00120806" w:rsidRDefault="00120806" w:rsidP="008E6E6B">
      <w:pPr>
        <w:pStyle w:val="Bullet"/>
      </w:pPr>
      <w:r w:rsidRPr="001E70D6">
        <w:t>Description</w:t>
      </w:r>
      <w:r w:rsidR="008E6E6B">
        <w:t xml:space="preserve"> (Campaign-related Metadata)</w:t>
      </w:r>
    </w:p>
    <w:p w:rsidR="008E6E6B" w:rsidRDefault="008E6E6B" w:rsidP="008E6E6B">
      <w:pPr>
        <w:pStyle w:val="Bullet"/>
      </w:pPr>
      <w:r>
        <w:t>Citation (Scientific References Metadata Group)</w:t>
      </w:r>
    </w:p>
    <w:p w:rsidR="008E6E6B" w:rsidRDefault="008E6E6B" w:rsidP="008E6E6B">
      <w:pPr>
        <w:pStyle w:val="Bullet"/>
      </w:pPr>
      <w:r>
        <w:t>Publication (Scientific References Metadata Group)</w:t>
      </w:r>
    </w:p>
    <w:p w:rsidR="008E6E6B" w:rsidRDefault="008E6E6B" w:rsidP="008E6E6B">
      <w:pPr>
        <w:pStyle w:val="Bullet"/>
      </w:pPr>
      <w:r>
        <w:t>Data use policy (Data Portal Metadata Group)</w:t>
      </w:r>
    </w:p>
    <w:p w:rsidR="008E6E6B" w:rsidRDefault="008E6E6B" w:rsidP="008E6E6B">
      <w:pPr>
        <w:pStyle w:val="Bullet"/>
      </w:pPr>
      <w:r>
        <w:t>FOR Code (Data Portal Metadata Group)</w:t>
      </w:r>
    </w:p>
    <w:p w:rsidR="00957BFD" w:rsidRDefault="008E6E6B" w:rsidP="00957BFD">
      <w:pPr>
        <w:pStyle w:val="Bullet"/>
      </w:pPr>
      <w:r>
        <w:t>Digital Object Identifier (Data Portal Metadata Group)</w:t>
      </w:r>
    </w:p>
    <w:p w:rsidR="008E6E6B" w:rsidRDefault="008E6E6B" w:rsidP="008E6E6B">
      <w:pPr>
        <w:pStyle w:val="Bullet"/>
      </w:pPr>
      <w:r>
        <w:t>Location Name (Location Metadata Group)</w:t>
      </w:r>
    </w:p>
    <w:p w:rsidR="008E6E6B" w:rsidRDefault="008E6E6B" w:rsidP="008E6E6B">
      <w:pPr>
        <w:pStyle w:val="Bullet"/>
      </w:pPr>
      <w:r>
        <w:t xml:space="preserve">Acquisition Time (General Metadata Group) </w:t>
      </w:r>
      <w:r w:rsidR="00B80961">
        <w:t xml:space="preserve">The Acquisition Times for all Spectra </w:t>
      </w:r>
      <w:r w:rsidR="00CD3D1B">
        <w:t xml:space="preserve">in the Collection </w:t>
      </w:r>
      <w:r w:rsidR="00B80961">
        <w:t>are scanned and the maximum and minimum times are written to the RIF-CS file.</w:t>
      </w:r>
    </w:p>
    <w:p w:rsidR="00120806" w:rsidRDefault="008E6E6B" w:rsidP="008E6E6B">
      <w:pPr>
        <w:pStyle w:val="Body"/>
      </w:pPr>
      <w:r>
        <w:t xml:space="preserve">In addition, User Information for the </w:t>
      </w:r>
      <w:r w:rsidR="002727A2">
        <w:t xml:space="preserve">nominated </w:t>
      </w:r>
      <w:r w:rsidR="00120806">
        <w:t xml:space="preserve">Principal Investigator </w:t>
      </w:r>
      <w:r>
        <w:t xml:space="preserve">is </w:t>
      </w:r>
      <w:r w:rsidR="00286262">
        <w:t xml:space="preserve">copied to the </w:t>
      </w:r>
      <w:r w:rsidR="00CD3D1B">
        <w:t>published</w:t>
      </w:r>
      <w:r>
        <w:t xml:space="preserve"> file</w:t>
      </w:r>
      <w:r w:rsidR="00CD3D1B">
        <w:t>s</w:t>
      </w:r>
      <w:r>
        <w:t>. (The User Information for the U</w:t>
      </w:r>
      <w:r w:rsidR="00334F7C">
        <w:t xml:space="preserve">ser doing </w:t>
      </w:r>
      <w:r w:rsidR="002727A2">
        <w:t xml:space="preserve">the </w:t>
      </w:r>
      <w:r w:rsidR="00F52044">
        <w:t>SPECCHIO</w:t>
      </w:r>
      <w:r w:rsidR="002727A2">
        <w:t xml:space="preserve"> </w:t>
      </w:r>
      <w:r w:rsidR="00334F7C">
        <w:t xml:space="preserve">publication </w:t>
      </w:r>
      <w:r>
        <w:t xml:space="preserve">operation </w:t>
      </w:r>
      <w:r w:rsidR="00334F7C">
        <w:t>is not used</w:t>
      </w:r>
      <w:r>
        <w:t>, unless of course, it’s the same User.</w:t>
      </w:r>
      <w:r w:rsidR="00334F7C">
        <w:t>)</w:t>
      </w:r>
      <w:r>
        <w:t xml:space="preserve"> Values </w:t>
      </w:r>
      <w:r w:rsidR="00B80961">
        <w:t>copied</w:t>
      </w:r>
      <w:r>
        <w:t xml:space="preserve"> include the following...</w:t>
      </w:r>
    </w:p>
    <w:p w:rsidR="00120806" w:rsidRPr="002727A2" w:rsidRDefault="00334F7C" w:rsidP="002727A2">
      <w:pPr>
        <w:pStyle w:val="Bullet"/>
      </w:pPr>
      <w:r w:rsidRPr="002727A2">
        <w:t xml:space="preserve">Title and </w:t>
      </w:r>
      <w:r w:rsidR="00120806" w:rsidRPr="002727A2">
        <w:t>Name</w:t>
      </w:r>
    </w:p>
    <w:p w:rsidR="00120806" w:rsidRPr="002727A2" w:rsidRDefault="00120806" w:rsidP="002727A2">
      <w:pPr>
        <w:pStyle w:val="Bullet"/>
      </w:pPr>
      <w:r w:rsidRPr="002727A2">
        <w:t>Email address</w:t>
      </w:r>
    </w:p>
    <w:p w:rsidR="00120806" w:rsidRPr="002727A2" w:rsidRDefault="00120806" w:rsidP="002727A2">
      <w:pPr>
        <w:pStyle w:val="Bullet"/>
      </w:pPr>
      <w:r w:rsidRPr="002727A2">
        <w:t>Department and Institute Name</w:t>
      </w:r>
    </w:p>
    <w:p w:rsidR="00334F7C" w:rsidRPr="002727A2" w:rsidRDefault="00334F7C" w:rsidP="002727A2">
      <w:pPr>
        <w:pStyle w:val="Bullet"/>
      </w:pPr>
      <w:r w:rsidRPr="002727A2">
        <w:t>ANDS Party Identifier</w:t>
      </w:r>
    </w:p>
    <w:p w:rsidR="00957BFD" w:rsidRDefault="00957BFD" w:rsidP="005F48C4">
      <w:pPr>
        <w:pStyle w:val="Body"/>
      </w:pPr>
      <w:r>
        <w:t xml:space="preserve">Refer to </w:t>
      </w:r>
      <w:fldSimple w:instr=" REF _Ref359578212 \r \h  \* MERGEFORMAT ">
        <w:r w:rsidR="00A92DD8">
          <w:rPr>
            <w:rStyle w:val="CrossReference"/>
          </w:rPr>
          <w:t>3.2</w:t>
        </w:r>
      </w:fldSimple>
      <w:r w:rsidR="00A73E7B" w:rsidRPr="00A73E7B">
        <w:rPr>
          <w:rStyle w:val="CrossReference"/>
        </w:rPr>
        <w:t xml:space="preserve"> </w:t>
      </w:r>
      <w:fldSimple w:instr=" REF _Ref359578215 \h  \* MERGEFORMAT ">
        <w:r w:rsidR="00A92DD8" w:rsidRPr="00A92DD8">
          <w:rPr>
            <w:rStyle w:val="CrossReference"/>
          </w:rPr>
          <w:t>User Accounts</w:t>
        </w:r>
      </w:fldSimple>
      <w:r w:rsidR="00A73E7B">
        <w:t xml:space="preserve"> </w:t>
      </w:r>
      <w:r>
        <w:t>for more information, especially information on the ANDS Party Identifier.</w:t>
      </w:r>
    </w:p>
    <w:p w:rsidR="005F48C4" w:rsidRDefault="00562076" w:rsidP="00562076">
      <w:pPr>
        <w:pStyle w:val="ProcessHeading"/>
      </w:pPr>
      <w:r>
        <w:t xml:space="preserve">To Publish a </w:t>
      </w:r>
      <w:r w:rsidR="002727A2">
        <w:t>C</w:t>
      </w:r>
      <w:r>
        <w:t>ollection to ANDS…</w:t>
      </w:r>
    </w:p>
    <w:tbl>
      <w:tblPr>
        <w:tblStyle w:val="Instructions"/>
        <w:tblW w:w="0" w:type="auto"/>
        <w:tblLook w:val="04A0"/>
      </w:tblPr>
      <w:tblGrid>
        <w:gridCol w:w="8862"/>
      </w:tblGrid>
      <w:tr w:rsidR="00562076" w:rsidTr="00562076">
        <w:trPr>
          <w:cnfStyle w:val="100000000000"/>
        </w:trPr>
        <w:tc>
          <w:tcPr>
            <w:cnfStyle w:val="000000000100"/>
            <w:tcW w:w="9571" w:type="dxa"/>
          </w:tcPr>
          <w:p w:rsidR="00562076" w:rsidRDefault="00562076" w:rsidP="00562076">
            <w:pPr>
              <w:pStyle w:val="ProcessStep"/>
            </w:pPr>
            <w:r>
              <w:t>Ensure that all Spectra to be included in the Collection have their Metadata set correctly as described above.</w:t>
            </w:r>
          </w:p>
          <w:p w:rsidR="00562076" w:rsidRDefault="00562076" w:rsidP="00562076">
            <w:pPr>
              <w:pStyle w:val="ProcessStep"/>
            </w:pPr>
            <w:r>
              <w:t xml:space="preserve">Select either </w:t>
            </w:r>
            <w:r w:rsidRPr="00562076">
              <w:rPr>
                <w:rStyle w:val="GUIWord"/>
              </w:rPr>
              <w:t>Data Processing &amp; Output</w:t>
            </w:r>
            <w:r>
              <w:t xml:space="preserve"> and </w:t>
            </w:r>
            <w:r w:rsidRPr="00562076">
              <w:rPr>
                <w:rStyle w:val="GUIWord"/>
              </w:rPr>
              <w:t>Browse data hierarchy</w:t>
            </w:r>
            <w:r>
              <w:t xml:space="preserve"> from the menu on the Main Window</w:t>
            </w:r>
            <w:r w:rsidR="00A51D78">
              <w:t>.</w:t>
            </w:r>
          </w:p>
          <w:p w:rsidR="00A51D78" w:rsidRDefault="00A51D78" w:rsidP="00A51D78">
            <w:pPr>
              <w:pStyle w:val="ProcessStep"/>
            </w:pPr>
            <w:r>
              <w:t xml:space="preserve">Set the </w:t>
            </w:r>
            <w:r w:rsidRPr="00BF4AFF">
              <w:rPr>
                <w:rStyle w:val="GUIWord"/>
              </w:rPr>
              <w:t>Show only my data</w:t>
            </w:r>
            <w:r>
              <w:t xml:space="preserve"> option.</w:t>
            </w:r>
          </w:p>
          <w:p w:rsidR="00562076" w:rsidRDefault="00562076" w:rsidP="00562076">
            <w:pPr>
              <w:pStyle w:val="ProcessStep"/>
            </w:pPr>
            <w:r>
              <w:t>Select the Spectra to be included in the Collection</w:t>
            </w:r>
            <w:r w:rsidR="00A51D78">
              <w:t xml:space="preserve"> in the Data hierarchy browser</w:t>
            </w:r>
            <w:r>
              <w:t>.</w:t>
            </w:r>
          </w:p>
          <w:p w:rsidR="00562076" w:rsidRDefault="00562076" w:rsidP="00562076">
            <w:pPr>
              <w:pStyle w:val="ProcessStep"/>
            </w:pPr>
            <w:r>
              <w:t xml:space="preserve">Review carefully that </w:t>
            </w:r>
            <w:r w:rsidR="00BF4AFF">
              <w:t xml:space="preserve">you have selected </w:t>
            </w:r>
            <w:r>
              <w:t>the correct Spectra. (Important</w:t>
            </w:r>
            <w:r w:rsidR="00A51D78">
              <w:t xml:space="preserve"> –</w:t>
            </w:r>
            <w:r>
              <w:t xml:space="preserve"> do</w:t>
            </w:r>
            <w:r w:rsidR="00BF4AFF">
              <w:t xml:space="preserve"> no</w:t>
            </w:r>
            <w:r>
              <w:t>t skip this step</w:t>
            </w:r>
            <w:r w:rsidR="00BF4AFF">
              <w:t>, because you cannot retract once you have Published</w:t>
            </w:r>
            <w:r>
              <w:t>.)</w:t>
            </w:r>
          </w:p>
          <w:p w:rsidR="00562076" w:rsidRDefault="00562076" w:rsidP="00562076">
            <w:pPr>
              <w:pStyle w:val="ProcessStep"/>
            </w:pPr>
            <w:r>
              <w:t xml:space="preserve">Click on the </w:t>
            </w:r>
            <w:r w:rsidRPr="00562076">
              <w:rPr>
                <w:rStyle w:val="ActionButton"/>
              </w:rPr>
              <w:t> Publish </w:t>
            </w:r>
            <w:r>
              <w:t xml:space="preserve"> button.</w:t>
            </w:r>
            <w:r w:rsidR="00BF4AFF">
              <w:t xml:space="preserve"> The following dialog</w:t>
            </w:r>
            <w:r w:rsidR="001E70D6">
              <w:t>,</w:t>
            </w:r>
            <w:r w:rsidR="00BF4AFF">
              <w:t xml:space="preserve"> </w:t>
            </w:r>
            <w:r w:rsidR="001E70D6">
              <w:t xml:space="preserve">which shows all members of the Research Group, </w:t>
            </w:r>
            <w:r w:rsidR="00BF4AFF">
              <w:t>is displayed.</w:t>
            </w:r>
          </w:p>
          <w:p w:rsidR="00BF4AFF" w:rsidRDefault="00BF4AFF" w:rsidP="00BF4AFF">
            <w:pPr>
              <w:pStyle w:val="Figure"/>
            </w:pPr>
            <w:r>
              <w:rPr>
                <w:lang w:val="en-AU"/>
              </w:rPr>
              <w:drawing>
                <wp:inline distT="0" distB="0" distL="0" distR="0">
                  <wp:extent cx="1605034" cy="1686552"/>
                  <wp:effectExtent l="0" t="19050" r="71366" b="66048"/>
                  <wp:docPr id="12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3"/>
                          <a:srcRect/>
                          <a:stretch>
                            <a:fillRect/>
                          </a:stretch>
                        </pic:blipFill>
                        <pic:spPr bwMode="auto">
                          <a:xfrm>
                            <a:off x="0" y="0"/>
                            <a:ext cx="1604869" cy="168637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F4AFF" w:rsidRDefault="00BF4AFF" w:rsidP="00562076">
            <w:pPr>
              <w:pStyle w:val="ProcessStep"/>
            </w:pPr>
            <w:r>
              <w:t>Select the principal investigator from the list by clicking on the name.</w:t>
            </w:r>
          </w:p>
          <w:p w:rsidR="00037DAE" w:rsidRDefault="001E70D6" w:rsidP="00CB32BA">
            <w:pPr>
              <w:pStyle w:val="ProcessStep"/>
            </w:pPr>
            <w:r>
              <w:t xml:space="preserve">Click </w:t>
            </w:r>
            <w:r w:rsidRPr="001E70D6">
              <w:rPr>
                <w:rStyle w:val="ActionButton"/>
              </w:rPr>
              <w:t> Submit </w:t>
            </w:r>
            <w:r>
              <w:t xml:space="preserve">. </w:t>
            </w:r>
            <w:r w:rsidR="00CB32BA">
              <w:t xml:space="preserve">If the Collection Metadata is successfully validated, the Publication will proceed and a dialog box will be displayed showing the ANDS Collection Key that was assigned to this Publication. </w:t>
            </w:r>
            <w:r w:rsidR="00037DAE">
              <w:t>(</w:t>
            </w:r>
            <w:r w:rsidR="00CB32BA">
              <w:t>If validation is not successful, an error dialog will be displayed.</w:t>
            </w:r>
            <w:r w:rsidR="00037DAE">
              <w:t>)</w:t>
            </w:r>
          </w:p>
          <w:p w:rsidR="001E70D6" w:rsidRDefault="00037DAE" w:rsidP="008C6ACF">
            <w:pPr>
              <w:pStyle w:val="ProcessStep"/>
            </w:pPr>
            <w:r>
              <w:t xml:space="preserve">Click </w:t>
            </w:r>
            <w:r w:rsidRPr="00037DAE">
              <w:rPr>
                <w:rStyle w:val="ActionButton"/>
              </w:rPr>
              <w:t> Close </w:t>
            </w:r>
            <w:r>
              <w:t xml:space="preserve"> to close the ANDS Collection Key dialog.</w:t>
            </w:r>
          </w:p>
        </w:tc>
      </w:tr>
    </w:tbl>
    <w:p w:rsidR="00A51D78" w:rsidRDefault="00A51D78" w:rsidP="005F48C4">
      <w:pPr>
        <w:pStyle w:val="Body"/>
      </w:pPr>
      <w:r>
        <w:t xml:space="preserve">Alternatively, you can select </w:t>
      </w:r>
      <w:r w:rsidRPr="00A51D78">
        <w:rPr>
          <w:rStyle w:val="GUIWord"/>
        </w:rPr>
        <w:t>Build query</w:t>
      </w:r>
      <w:r>
        <w:t xml:space="preserve"> instead of </w:t>
      </w:r>
      <w:r w:rsidRPr="00A51D78">
        <w:rPr>
          <w:rStyle w:val="GUIWord"/>
        </w:rPr>
        <w:t>Browse data hierarchy</w:t>
      </w:r>
      <w:r>
        <w:t xml:space="preserve"> in the above process, and build a query to select the Spectra you want included in your Collection.</w:t>
      </w:r>
    </w:p>
    <w:p w:rsidR="002727A2" w:rsidRDefault="0018135B" w:rsidP="005F48C4">
      <w:pPr>
        <w:pStyle w:val="Body"/>
      </w:pPr>
      <w:r>
        <w:t xml:space="preserve">If any mistake in the Metadata is detected for the Spectra in your Collection, </w:t>
      </w:r>
      <w:r w:rsidR="00F52044">
        <w:t>SPECCHIO</w:t>
      </w:r>
      <w:r w:rsidR="002727A2">
        <w:t xml:space="preserve"> will display an error dialog and Publication process will not proceed. Correct the error and retry the Publication process.</w:t>
      </w:r>
    </w:p>
    <w:p w:rsidR="00CA10E5" w:rsidRDefault="001846DE" w:rsidP="00E5047C">
      <w:pPr>
        <w:pStyle w:val="Heading1"/>
      </w:pPr>
      <w:bookmarkStart w:id="1061" w:name="_Toc355280393"/>
      <w:bookmarkStart w:id="1062" w:name="_Ref355788800"/>
      <w:bookmarkStart w:id="1063" w:name="_Ref355788803"/>
      <w:bookmarkStart w:id="1064" w:name="_Ref355793051"/>
      <w:bookmarkStart w:id="1065" w:name="_Ref355793053"/>
      <w:bookmarkStart w:id="1066" w:name="_Ref357671161"/>
      <w:bookmarkStart w:id="1067" w:name="_Ref357671165"/>
      <w:bookmarkStart w:id="1068" w:name="_Toc359579962"/>
      <w:r>
        <w:t>Interactive Processing using Space Networks</w:t>
      </w:r>
      <w:bookmarkEnd w:id="1054"/>
      <w:bookmarkEnd w:id="1061"/>
      <w:bookmarkEnd w:id="1062"/>
      <w:bookmarkEnd w:id="1063"/>
      <w:bookmarkEnd w:id="1064"/>
      <w:bookmarkEnd w:id="1065"/>
      <w:bookmarkEnd w:id="1066"/>
      <w:bookmarkEnd w:id="1067"/>
      <w:bookmarkEnd w:id="1068"/>
    </w:p>
    <w:p w:rsidR="00CA10E5" w:rsidRDefault="00CA10E5" w:rsidP="00F2736F">
      <w:pPr>
        <w:pStyle w:val="Body"/>
      </w:pPr>
      <w:r>
        <w:t>For an introduction to the concept of the Space Processing Network please refer to</w:t>
      </w:r>
      <w:r w:rsidR="00A307F9">
        <w:t xml:space="preserve"> section </w:t>
      </w:r>
      <w:fldSimple w:instr=" REF _Ref354146650 \r \h  \* MERGEFORMAT ">
        <w:r w:rsidR="00A92DD8" w:rsidRPr="00A92DD8">
          <w:rPr>
            <w:rStyle w:val="CrossReference"/>
          </w:rPr>
          <w:t>3.15</w:t>
        </w:r>
      </w:fldSimple>
      <w:r w:rsidR="00A307F9" w:rsidRPr="00A307F9">
        <w:rPr>
          <w:rStyle w:val="CrossReference"/>
        </w:rPr>
        <w:t xml:space="preserve"> </w:t>
      </w:r>
      <w:fldSimple w:instr=" REF _Ref354146654 \h  \* MERGEFORMAT ">
        <w:r w:rsidR="00A92DD8" w:rsidRPr="00A92DD8">
          <w:rPr>
            <w:rStyle w:val="CrossReference"/>
          </w:rPr>
          <w:t>Spaces, Space Factory and Data Processing using the Space Network</w:t>
        </w:r>
      </w:fldSimple>
      <w:r>
        <w:t>.</w:t>
      </w:r>
    </w:p>
    <w:p w:rsidR="00C9728B" w:rsidRDefault="000255E5" w:rsidP="00F2736F">
      <w:pPr>
        <w:pStyle w:val="Body"/>
      </w:pPr>
      <w:r>
        <w:t xml:space="preserve">Pressing the </w:t>
      </w:r>
      <w:r w:rsidR="001D236D" w:rsidRPr="001D236D">
        <w:rPr>
          <w:rStyle w:val="ActionButton"/>
        </w:rPr>
        <w:t> </w:t>
      </w:r>
      <w:r w:rsidRPr="00A307F9">
        <w:rPr>
          <w:rStyle w:val="ActionButton"/>
        </w:rPr>
        <w:t>Process</w:t>
      </w:r>
      <w:r w:rsidR="001D236D">
        <w:rPr>
          <w:rStyle w:val="ActionButton"/>
        </w:rPr>
        <w:t> </w:t>
      </w:r>
      <w:r>
        <w:t xml:space="preserve"> button in the </w:t>
      </w:r>
      <w:r w:rsidR="00A307F9">
        <w:t>Data Hierarchy Browser or Q</w:t>
      </w:r>
      <w:r>
        <w:t>uery Builder starts th</w:t>
      </w:r>
      <w:r w:rsidR="00C9728B">
        <w:t>is processing tool. The window below appears.</w:t>
      </w:r>
    </w:p>
    <w:p w:rsidR="00C9728B" w:rsidRDefault="00C9728B" w:rsidP="00C9728B">
      <w:pPr>
        <w:pStyle w:val="Figure"/>
      </w:pPr>
      <w:r>
        <w:rPr>
          <w:lang w:val="en-AU"/>
        </w:rPr>
        <w:drawing>
          <wp:inline distT="0" distB="0" distL="0" distR="0">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rsidR="00C9728B" w:rsidRDefault="00C9728B" w:rsidP="00C9728B">
      <w:pPr>
        <w:pStyle w:val="Caption"/>
      </w:pPr>
      <w:bookmarkStart w:id="1069" w:name="_Ref97181427"/>
      <w:r>
        <w:t xml:space="preserve">Figure </w:t>
      </w:r>
      <w:fldSimple w:instr=" SEQ Figure \* ARABIC ">
        <w:r w:rsidR="00A92DD8">
          <w:rPr>
            <w:noProof/>
          </w:rPr>
          <w:t>58</w:t>
        </w:r>
      </w:fldSimple>
      <w:bookmarkEnd w:id="1069"/>
      <w:r>
        <w:t>: Space Network Processor interface with the Query Builder in the background</w:t>
      </w:r>
    </w:p>
    <w:p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rsidR="00F04290" w:rsidRDefault="00AE2F37" w:rsidP="00F2736F">
      <w:pPr>
        <w:pStyle w:val="Body"/>
      </w:pPr>
      <w:fldSimple w:instr=" REF _Ref97181427 \h  \* MERGEFORMAT ">
        <w:r w:rsidR="00A92DD8">
          <w:t xml:space="preserve">Figure </w:t>
        </w:r>
        <w:r w:rsidR="00A92DD8">
          <w:rPr>
            <w:noProof/>
          </w:rPr>
          <w:t>58</w:t>
        </w:r>
      </w:fldSimple>
      <w:r w:rsidR="000255E5">
        <w:t xml:space="preserve"> </w:t>
      </w:r>
      <w:r w:rsidR="00CA0697">
        <w:t xml:space="preserve">shows a space containing 66 </w:t>
      </w:r>
      <w:r w:rsidR="007F4F37">
        <w:t>Spectr</w:t>
      </w:r>
      <w:r w:rsidR="00CA0697">
        <w:t>a</w:t>
      </w:r>
      <w:r w:rsidR="00565AD3">
        <w:t>, created based on a selection in the Query Builder.</w:t>
      </w:r>
    </w:p>
    <w:p w:rsidR="00916CBE" w:rsidRDefault="00AE2F37"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A92DD8">
        <w:t xml:space="preserve">Figure </w:t>
      </w:r>
      <w:r w:rsidR="00A92DD8">
        <w:rPr>
          <w:noProof/>
        </w:rPr>
        <w:t>59</w:t>
      </w:r>
      <w:r>
        <w:fldChar w:fldCharType="end"/>
      </w:r>
      <w:r w:rsidR="00462F12">
        <w:t xml:space="preserve"> shows the common elements of the Space Network Processor: processing plane, spaces, edges, context sensitive menu of the processing plane and the Run button.</w:t>
      </w:r>
    </w:p>
    <w:p w:rsidR="00F04290" w:rsidRDefault="00F04290" w:rsidP="00EB49E0">
      <w:pPr>
        <w:pStyle w:val="Figure"/>
      </w:pPr>
      <w:r>
        <w:rPr>
          <w:lang w:val="en-AU"/>
        </w:rPr>
        <w:drawing>
          <wp:inline distT="0" distB="0" distL="0" distR="0">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95"/>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rsidR="00F04290" w:rsidRDefault="00F04290" w:rsidP="00EB49E0">
      <w:pPr>
        <w:pStyle w:val="Caption"/>
      </w:pPr>
      <w:bookmarkStart w:id="1070" w:name="_Ref9718248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59</w:t>
      </w:r>
      <w:r w:rsidR="00AE2F37">
        <w:rPr>
          <w:noProof/>
        </w:rPr>
        <w:fldChar w:fldCharType="end"/>
      </w:r>
      <w:bookmarkEnd w:id="1070"/>
      <w:r>
        <w:t>: Elements of the Space Network Processor</w:t>
      </w:r>
    </w:p>
    <w:p w:rsidR="00916CBE" w:rsidRDefault="00916CBE" w:rsidP="00E5047C">
      <w:pPr>
        <w:pStyle w:val="Heading2"/>
      </w:pPr>
      <w:bookmarkStart w:id="1071" w:name="_Toc355280394"/>
      <w:bookmarkStart w:id="1072" w:name="_Toc359579963"/>
      <w:r>
        <w:t>Graphical Representations of Spaces and Modules</w:t>
      </w:r>
      <w:bookmarkEnd w:id="1071"/>
      <w:bookmarkEnd w:id="1072"/>
    </w:p>
    <w:p w:rsidR="00916CBE" w:rsidRDefault="00916CBE" w:rsidP="00A41FBF">
      <w:pPr>
        <w:pStyle w:val="Body"/>
      </w:pPr>
      <w:r>
        <w:t>Spaces are depicted as rectangular boxes</w:t>
      </w:r>
      <w:r w:rsidR="00C9728B">
        <w:t xml:space="preserve"> as shown here</w:t>
      </w:r>
      <w:r>
        <w:t>.</w:t>
      </w:r>
    </w:p>
    <w:p w:rsidR="00C9728B" w:rsidRDefault="00C9728B" w:rsidP="00C9728B">
      <w:pPr>
        <w:pStyle w:val="Figure"/>
      </w:pPr>
      <w:r>
        <w:rPr>
          <w:lang w:val="en-AU"/>
        </w:rPr>
        <w:drawing>
          <wp:inline distT="0" distB="0" distL="0" distR="0">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rsidR="00C9728B" w:rsidRDefault="00C9728B" w:rsidP="00C9728B">
      <w:pPr>
        <w:pStyle w:val="Caption"/>
        <w:rPr>
          <w:ins w:id="1073" w:author="Peter Roberts" w:date="2013-05-08T09:19:00Z"/>
        </w:rPr>
      </w:pPr>
      <w:ins w:id="1074" w:author="Peter Roberts" w:date="2013-05-08T09:19:00Z">
        <w:r>
          <w:t xml:space="preserve">Figure </w:t>
        </w:r>
        <w:r w:rsidR="00AE2F37">
          <w:fldChar w:fldCharType="begin"/>
        </w:r>
        <w:r w:rsidR="0059560A">
          <w:instrText xml:space="preserve"> SEQ Figure \* ARABIC </w:instrText>
        </w:r>
        <w:r w:rsidR="00AE2F37">
          <w:fldChar w:fldCharType="separate"/>
        </w:r>
      </w:ins>
      <w:r w:rsidR="00A92DD8">
        <w:rPr>
          <w:noProof/>
        </w:rPr>
        <w:t>60</w:t>
      </w:r>
      <w:ins w:id="1075" w:author="Peter Roberts" w:date="2013-05-08T09:19:00Z">
        <w:r w:rsidR="00AE2F37">
          <w:fldChar w:fldCharType="end"/>
        </w:r>
        <w:r>
          <w:t>: Examples of the graphical representation of a space (left) and a processing module (right)</w:t>
        </w:r>
      </w:ins>
    </w:p>
    <w:p w:rsidR="00916CBE" w:rsidRDefault="00C9728B" w:rsidP="00A41FBF">
      <w:pPr>
        <w:pStyle w:val="Body"/>
      </w:pPr>
      <w:r>
        <w:t>Each</w:t>
      </w:r>
      <w:r w:rsidR="00916CBE">
        <w:t xml:space="preserve"> space displays the following information: </w:t>
      </w:r>
    </w:p>
    <w:p w:rsidR="00916CBE" w:rsidRDefault="00C9728B" w:rsidP="00C9728B">
      <w:pPr>
        <w:pStyle w:val="HangingIndent"/>
      </w:pPr>
      <w:r>
        <w:t>[Integer]</w:t>
      </w:r>
      <w:r>
        <w:tab/>
      </w:r>
      <w:r w:rsidR="00916CBE">
        <w:t>A unique number (zero in the example below)</w:t>
      </w:r>
    </w:p>
    <w:p w:rsidR="00916CBE" w:rsidRDefault="00C9728B" w:rsidP="00C9728B">
      <w:pPr>
        <w:pStyle w:val="HangingIndent"/>
      </w:pPr>
      <w:r>
        <w:t>Type</w:t>
      </w:r>
      <w:r>
        <w:tab/>
      </w:r>
      <w:r w:rsidR="00916CBE">
        <w:t>A space type, which can be ‘Sensor/Instrument Space’ if loaded from the database or ‘Spectral Space’ if generated by a processing module.</w:t>
      </w:r>
    </w:p>
    <w:p w:rsidR="00916CBE" w:rsidRDefault="00C9728B" w:rsidP="00C9728B">
      <w:pPr>
        <w:pStyle w:val="HangingIndent"/>
      </w:pPr>
      <w:r>
        <w:t>D</w:t>
      </w:r>
      <w:r>
        <w:tab/>
      </w:r>
      <w:r w:rsidR="00916CBE">
        <w:t xml:space="preserve">A dimension D, which is equal to the number of </w:t>
      </w:r>
      <w:r w:rsidR="007F4F37">
        <w:t>Spectr</w:t>
      </w:r>
      <w:r w:rsidR="00916CBE">
        <w:t xml:space="preserve">al bands of the </w:t>
      </w:r>
      <w:r w:rsidR="007F4F37">
        <w:t>Spectr</w:t>
      </w:r>
      <w:r w:rsidR="00916CBE">
        <w:t>a held by this space</w:t>
      </w:r>
    </w:p>
    <w:p w:rsidR="00916CBE" w:rsidRDefault="00C9728B" w:rsidP="00C9728B">
      <w:pPr>
        <w:pStyle w:val="HangingIndent"/>
      </w:pPr>
      <w:r>
        <w:t># Vectors</w:t>
      </w:r>
      <w:r>
        <w:tab/>
      </w:r>
      <w:r w:rsidR="00916CBE">
        <w:t xml:space="preserve">A number of vectors, which is equal to the number of </w:t>
      </w:r>
      <w:r w:rsidR="007F4F37">
        <w:t>Spectr</w:t>
      </w:r>
      <w:r w:rsidR="00916CBE">
        <w:t>a held by this space</w:t>
      </w:r>
    </w:p>
    <w:p w:rsidR="00916CBE" w:rsidRDefault="00C9728B" w:rsidP="00A41FBF">
      <w:pPr>
        <w:pStyle w:val="Body"/>
      </w:pPr>
      <w:r>
        <w:t>Modules are also depicted as rectangular boxes, but their contents are quite different.</w:t>
      </w:r>
    </w:p>
    <w:p w:rsidR="00A41FBF" w:rsidRDefault="00A41FBF" w:rsidP="00EB49E0">
      <w:pPr>
        <w:pStyle w:val="Figure"/>
      </w:pPr>
      <w:r>
        <w:rPr>
          <w:lang w:val="en-AU"/>
        </w:rPr>
        <w:drawing>
          <wp:inline distT="0" distB="0" distL="0" distR="0">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rsidR="00802E63" w:rsidRDefault="00916CBE" w:rsidP="00EB49E0">
      <w:pPr>
        <w:pStyle w:val="Caption"/>
        <w:rPr>
          <w:ins w:id="1076" w:author="Peter" w:date="2013-05-08T09:19:00Z"/>
        </w:rPr>
      </w:pPr>
      <w:bookmarkStart w:id="1077" w:name="_Ref97260388"/>
      <w:ins w:id="1078" w:author="Peter" w:date="2013-05-08T09:19:00Z">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ins>
      <w:r w:rsidR="00A92DD8">
        <w:rPr>
          <w:noProof/>
        </w:rPr>
        <w:t>61</w:t>
      </w:r>
      <w:ins w:id="1079" w:author="Peter" w:date="2013-05-08T09:19:00Z">
        <w:r w:rsidR="00AE2F37">
          <w:rPr>
            <w:noProof/>
          </w:rPr>
          <w:fldChar w:fldCharType="end"/>
        </w:r>
        <w:r>
          <w:t>: Examples of the graphical representation of a space (left) and a processing module (right)</w:t>
        </w:r>
      </w:ins>
    </w:p>
    <w:p w:rsidR="00802E63" w:rsidRDefault="00916CBE" w:rsidP="00EB49E0">
      <w:pPr>
        <w:pStyle w:val="Caption"/>
      </w:pPr>
      <w:ins w:id="1080" w:author="Peter Roberts" w:date="2013-05-08T09:19:00Z">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ins>
      <w:r w:rsidR="00A92DD8">
        <w:rPr>
          <w:noProof/>
        </w:rPr>
        <w:t>62</w:t>
      </w:r>
      <w:ins w:id="1081" w:author="Peter Roberts" w:date="2013-05-08T09:19:00Z">
        <w:r w:rsidR="00AE2F37">
          <w:rPr>
            <w:noProof/>
          </w:rPr>
          <w:fldChar w:fldCharType="end"/>
        </w:r>
        <w:bookmarkEnd w:id="1077"/>
        <w:r>
          <w:t>: Examples of the graphical representation of a space (left) and a processing module (right)</w:t>
        </w:r>
      </w:ins>
    </w:p>
    <w:p w:rsidR="00C9728B" w:rsidRDefault="00C9728B" w:rsidP="00C9728B">
      <w:pPr>
        <w:pStyle w:val="HangingIndent"/>
      </w:pPr>
      <w:r>
        <w:t>Proc. module</w:t>
      </w:r>
      <w:r>
        <w:tab/>
        <w:t>A module name</w:t>
      </w:r>
    </w:p>
    <w:p w:rsidR="00C9728B" w:rsidRDefault="00C9728B" w:rsidP="00C9728B">
      <w:pPr>
        <w:pStyle w:val="HangingIndent"/>
      </w:pPr>
      <w:r>
        <w:t>Settings</w:t>
      </w:r>
      <w:r>
        <w:tab/>
        <w:t>Information about the configuration (if applicable)</w:t>
      </w:r>
    </w:p>
    <w:p w:rsidR="00C9728B" w:rsidRDefault="00C9728B" w:rsidP="00C9728B">
      <w:pPr>
        <w:pStyle w:val="HangingIndent"/>
      </w:pPr>
      <w:r>
        <w:t>Status</w:t>
      </w:r>
      <w:r>
        <w:tab/>
        <w:t>The current processing status (text and progress bar). During processing, the progress is shown by the progress bar.</w:t>
      </w:r>
    </w:p>
    <w:p w:rsidR="00802E63" w:rsidRDefault="00802E63" w:rsidP="00A41FBF">
      <w:pPr>
        <w:pStyle w:val="Body"/>
      </w:pPr>
      <w:r>
        <w:t>Spaces and modules can be rearranged by dragging with the mouse. The edges are updated automatically.</w:t>
      </w:r>
    </w:p>
    <w:p w:rsidR="00802E63" w:rsidRDefault="00802E63" w:rsidP="00A41FBF">
      <w:pPr>
        <w:pStyle w:val="Body"/>
      </w:pPr>
      <w:r>
        <w:t>A group of elements can be moved as single block. Select the elements by dragging a box around them using the mouse, then drag the selection (</w:t>
      </w:r>
      <w:r w:rsidR="00AE2F37">
        <w:fldChar w:fldCharType="begin"/>
      </w:r>
      <w:r w:rsidR="00A7040E">
        <w:instrText xml:space="preserve"> </w:instrText>
      </w:r>
      <w:r w:rsidR="00567E0A">
        <w:instrText>REF</w:instrText>
      </w:r>
      <w:r w:rsidR="00A7040E">
        <w:instrText xml:space="preserve"> _Ref97361386 \h </w:instrText>
      </w:r>
      <w:r w:rsidR="00AE2F37">
        <w:fldChar w:fldCharType="separate"/>
      </w:r>
      <w:r w:rsidR="00A92DD8">
        <w:t xml:space="preserve">Figure </w:t>
      </w:r>
      <w:r w:rsidR="00A92DD8">
        <w:rPr>
          <w:noProof/>
        </w:rPr>
        <w:t>63</w:t>
      </w:r>
      <w:r w:rsidR="00AE2F37">
        <w:fldChar w:fldCharType="end"/>
      </w:r>
      <w:r>
        <w:t>).</w:t>
      </w:r>
    </w:p>
    <w:p w:rsidR="00802E63" w:rsidRDefault="00802E63" w:rsidP="00EB49E0">
      <w:pPr>
        <w:pStyle w:val="Figure"/>
      </w:pPr>
      <w:r>
        <w:rPr>
          <w:lang w:val="en-AU"/>
        </w:rPr>
        <w:drawing>
          <wp:inline distT="0" distB="0" distL="0" distR="0">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rsidR="00462F12" w:rsidRPr="00C479EA" w:rsidRDefault="00802E63" w:rsidP="00EB49E0">
      <w:pPr>
        <w:pStyle w:val="Caption"/>
      </w:pPr>
      <w:bookmarkStart w:id="1082" w:name="_Ref97361386"/>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63</w:t>
      </w:r>
      <w:r w:rsidR="00AE2F37">
        <w:rPr>
          <w:noProof/>
        </w:rPr>
        <w:fldChar w:fldCharType="end"/>
      </w:r>
      <w:bookmarkEnd w:id="1082"/>
      <w:r>
        <w:t>: Multiple-selection of elements after dragging a box around them</w:t>
      </w:r>
    </w:p>
    <w:p w:rsidR="00462F12" w:rsidRDefault="00462F12" w:rsidP="00E5047C">
      <w:pPr>
        <w:pStyle w:val="Heading2"/>
      </w:pPr>
      <w:bookmarkStart w:id="1083" w:name="_Toc355280395"/>
      <w:bookmarkStart w:id="1084" w:name="_Toc359579964"/>
      <w:r>
        <w:t>Adding Modules and linking with Spaces</w:t>
      </w:r>
      <w:bookmarkEnd w:id="1083"/>
      <w:bookmarkEnd w:id="1084"/>
    </w:p>
    <w:p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fldSimple w:instr=" REF _Ref97182487 \h  \* MERGEFORMAT ">
        <w:r w:rsidR="00A92DD8">
          <w:t xml:space="preserve">Figure </w:t>
        </w:r>
        <w:r w:rsidR="00A92DD8">
          <w:rPr>
            <w:noProof/>
          </w:rPr>
          <w:t>59</w:t>
        </w:r>
      </w:fldSimple>
      <w:r>
        <w:t xml:space="preserve">. Select ‘Add Module’ and a selection of the available modules </w:t>
      </w:r>
      <w:r w:rsidR="005A36AA">
        <w:t>will appear</w:t>
      </w:r>
      <w:r>
        <w:t xml:space="preserve"> (</w:t>
      </w:r>
      <w:fldSimple w:instr=" REF _Ref97182841 \h  \* MERGEFORMAT ">
        <w:r w:rsidR="00A92DD8">
          <w:t xml:space="preserve">Figure </w:t>
        </w:r>
        <w:r w:rsidR="00A92DD8">
          <w:rPr>
            <w:noProof/>
          </w:rPr>
          <w:t>64</w:t>
        </w:r>
      </w:fldSimple>
      <w:r>
        <w:t>).</w:t>
      </w:r>
      <w:r w:rsidR="00C966DC">
        <w:t xml:space="preserve"> Select one of the modules, click ‘OK’ and a new module will be added to the processing plane.</w:t>
      </w:r>
    </w:p>
    <w:p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fldSimple w:instr=" REF _Ref97183007 \h  \* MERGEFORMAT ">
        <w:r w:rsidR="00A92DD8">
          <w:t xml:space="preserve">Figure </w:t>
        </w:r>
        <w:r w:rsidR="00A92DD8">
          <w:rPr>
            <w:noProof/>
          </w:rPr>
          <w:t>65</w:t>
        </w:r>
      </w:fldSimple>
      <w:r>
        <w:t>). Select ‘Set Input Spaces’ and in the ‘Input Space Selection’ dialog select the number of the space to connect and click ‘OK’</w:t>
      </w:r>
      <w:r w:rsidR="006E03D5">
        <w:t xml:space="preserve"> (</w:t>
      </w:r>
      <w:fldSimple w:instr=" REF _Ref97183007 \h  \* MERGEFORMAT ">
        <w:r w:rsidR="00A92DD8">
          <w:t xml:space="preserve">Figure </w:t>
        </w:r>
        <w:r w:rsidR="00A92DD8">
          <w:rPr>
            <w:noProof/>
          </w:rPr>
          <w:t>65</w:t>
        </w:r>
      </w:fldSimple>
      <w:r w:rsidR="006E03D5">
        <w:t>)</w:t>
      </w:r>
      <w:r>
        <w:t>. Note that all spaces are given a unique number, which is located on the top left of each space. Connecting an input space automatically generates an output space, which is added to the processing plane and connected with the module.</w:t>
      </w:r>
    </w:p>
    <w:p w:rsidR="005A36AA" w:rsidRDefault="0008201A" w:rsidP="00EB49E0">
      <w:pPr>
        <w:pStyle w:val="Figure"/>
      </w:pPr>
      <w:r>
        <w:rPr>
          <w:lang w:val="en-AU"/>
        </w:rPr>
        <w:drawing>
          <wp:inline distT="0" distB="0" distL="0" distR="0">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9"/>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rsidR="00C966DC" w:rsidRDefault="005A36AA" w:rsidP="00EB49E0">
      <w:pPr>
        <w:pStyle w:val="Caption"/>
      </w:pPr>
      <w:bookmarkStart w:id="1085" w:name="_Ref97182841"/>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64</w:t>
      </w:r>
      <w:r w:rsidR="00AE2F37">
        <w:rPr>
          <w:noProof/>
        </w:rPr>
        <w:fldChar w:fldCharType="end"/>
      </w:r>
      <w:bookmarkEnd w:id="1085"/>
      <w:r>
        <w:t>: Module selection dialog</w:t>
      </w:r>
    </w:p>
    <w:p w:rsidR="00A41FBF" w:rsidRPr="00A41FBF" w:rsidRDefault="00A41FBF" w:rsidP="00EB49E0">
      <w:pPr>
        <w:pStyle w:val="Figure"/>
      </w:pPr>
      <w:r w:rsidRPr="00C966DC">
        <w:rPr>
          <w:lang w:val="en-AU"/>
        </w:rPr>
        <w:drawing>
          <wp:inline distT="0" distB="0" distL="0" distR="0">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AU"/>
        </w:rPr>
        <w:drawing>
          <wp:inline distT="0" distB="0" distL="0" distR="0">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rsidR="00C966DC" w:rsidRDefault="00C966DC" w:rsidP="00EB49E0">
      <w:pPr>
        <w:pStyle w:val="Caption"/>
      </w:pPr>
      <w:bookmarkStart w:id="1086" w:name="_Ref9718300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65</w:t>
      </w:r>
      <w:r w:rsidR="00AE2F37">
        <w:rPr>
          <w:noProof/>
        </w:rPr>
        <w:fldChar w:fldCharType="end"/>
      </w:r>
      <w:bookmarkEnd w:id="1086"/>
      <w:r>
        <w:t xml:space="preserve">: </w:t>
      </w:r>
      <w:r w:rsidR="00027485">
        <w:t>Popup</w:t>
      </w:r>
      <w:r>
        <w:t xml:space="preserve"> menu of a module (left) and the input space selection dialog (right)</w:t>
      </w:r>
    </w:p>
    <w:p w:rsidR="006E03D5" w:rsidRDefault="006E03D5" w:rsidP="00E5047C">
      <w:pPr>
        <w:pStyle w:val="Heading2"/>
      </w:pPr>
      <w:bookmarkStart w:id="1087" w:name="_Toc355280396"/>
      <w:bookmarkStart w:id="1088" w:name="_Toc359579965"/>
      <w:r>
        <w:t>Configuration of Modules</w:t>
      </w:r>
      <w:bookmarkEnd w:id="1087"/>
      <w:bookmarkEnd w:id="1088"/>
    </w:p>
    <w:p w:rsidR="006E03D5" w:rsidRDefault="006E03D5" w:rsidP="00A41FBF">
      <w:pPr>
        <w:pStyle w:val="Body"/>
      </w:pPr>
      <w:r>
        <w:t>Some modules may need configuration. To display the configuration dialog of a module click menu over the module and select ‘Configure’.</w:t>
      </w:r>
    </w:p>
    <w:p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rsidR="00B5325A" w:rsidRDefault="00B5325A" w:rsidP="00E5047C">
      <w:pPr>
        <w:pStyle w:val="Heading2"/>
      </w:pPr>
      <w:bookmarkStart w:id="1089" w:name="_Toc355280397"/>
      <w:bookmarkStart w:id="1090" w:name="_Toc359579966"/>
      <w:r>
        <w:t>Processing Module Descriptions</w:t>
      </w:r>
      <w:bookmarkEnd w:id="1089"/>
      <w:bookmarkEnd w:id="1090"/>
    </w:p>
    <w:p w:rsidR="00B5325A" w:rsidRDefault="00B5325A" w:rsidP="007D43F6">
      <w:pPr>
        <w:pStyle w:val="Heading3"/>
      </w:pPr>
      <w:bookmarkStart w:id="1091" w:name="_Toc355280398"/>
      <w:bookmarkStart w:id="1092" w:name="_Toc359579967"/>
      <w:r>
        <w:t>Radiance to Reflectance Transformation</w:t>
      </w:r>
      <w:bookmarkEnd w:id="1091"/>
      <w:bookmarkEnd w:id="1092"/>
    </w:p>
    <w:p w:rsidR="00B5325A" w:rsidRDefault="00B5325A" w:rsidP="00A41FBF">
      <w:pPr>
        <w:pStyle w:val="Body"/>
      </w:pPr>
      <w:r>
        <w:t>The module ‘Radiance to Reflectance’ is building ratios of target and reference panel radiances:</w:t>
      </w:r>
    </w:p>
    <w:p w:rsidR="00B5325A" w:rsidRDefault="00DA7E70" w:rsidP="00DA7E70">
      <w:pPr>
        <w:pStyle w:val="Formula"/>
      </w:pPr>
      <w:r>
        <w:rPr>
          <w:noProof/>
          <w:lang w:val="en-AU" w:eastAsia="ja-JP"/>
        </w:rPr>
        <w:drawing>
          <wp:inline distT="0" distB="0" distL="0" distR="0">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rsidR="00B5325A" w:rsidRPr="00B07F17" w:rsidRDefault="00B5325A" w:rsidP="00A41FBF">
      <w:pPr>
        <w:pStyle w:val="Body"/>
        <w:rPr>
          <w:caps/>
        </w:rPr>
      </w:pPr>
      <w:r>
        <w:t xml:space="preserve">As a prerequisite, datalinks of the type ‘Spectralon’ must exist between the target </w:t>
      </w:r>
      <w:r w:rsidR="007F4F37">
        <w:t>Spectr</w:t>
      </w:r>
      <w:r>
        <w:t xml:space="preserve">a and the corresponding reference </w:t>
      </w:r>
      <w:r w:rsidR="007F4F37">
        <w:t>Spectr</w:t>
      </w:r>
      <w:r>
        <w:t xml:space="preserve">a. </w:t>
      </w:r>
      <w:r w:rsidR="00C91308">
        <w:t xml:space="preserve">For an explanation of how such links are created please refer to </w:t>
      </w:r>
      <w:fldSimple w:instr=" REF _Ref356553971 \r \h  \* MERGEFORMAT ">
        <w:r w:rsidR="00A92DD8" w:rsidRPr="00A92DD8">
          <w:rPr>
            <w:rStyle w:val="CrossReference"/>
          </w:rPr>
          <w:t>4.15</w:t>
        </w:r>
      </w:fldSimple>
      <w:r w:rsidR="00427012" w:rsidRPr="00427012">
        <w:rPr>
          <w:rStyle w:val="CrossReference"/>
        </w:rPr>
        <w:t xml:space="preserve"> </w:t>
      </w:r>
      <w:fldSimple w:instr=" REF _Ref356553971 \h  \* MERGEFORMAT ">
        <w:r w:rsidR="00A92DD8" w:rsidRPr="00A92DD8">
          <w:rPr>
            <w:rStyle w:val="CrossReference"/>
          </w:rPr>
          <w:t>Manag</w:t>
        </w:r>
        <w:ins w:id="1093" w:author="Peter Roberts" w:date="2013-05-08T09:19:00Z">
          <w:r w:rsidR="00A92DD8" w:rsidRPr="00A92DD8">
            <w:rPr>
              <w:rStyle w:val="CrossReference"/>
            </w:rPr>
            <w:t xml:space="preserve">ing </w:t>
          </w:r>
        </w:ins>
        <w:r w:rsidR="00A92DD8" w:rsidRPr="00A92DD8">
          <w:rPr>
            <w:rStyle w:val="CrossReference"/>
          </w:rPr>
          <w:t>Target-Reference Links</w:t>
        </w:r>
      </w:fldSimple>
      <w:r w:rsidR="00427012">
        <w:t>.</w:t>
      </w:r>
    </w:p>
    <w:p w:rsidR="002B31FB" w:rsidRDefault="002B31FB" w:rsidP="007D43F6">
      <w:pPr>
        <w:pStyle w:val="Heading3"/>
      </w:pPr>
      <w:bookmarkStart w:id="1094" w:name="_Ref97735916"/>
      <w:bookmarkStart w:id="1095" w:name="_Toc355280399"/>
      <w:bookmarkStart w:id="1096" w:name="_Toc359579968"/>
      <w:r>
        <w:t>Reference Panel Correction Factors</w:t>
      </w:r>
      <w:bookmarkEnd w:id="1094"/>
      <w:bookmarkEnd w:id="1095"/>
      <w:bookmarkEnd w:id="1096"/>
    </w:p>
    <w:p w:rsidR="002B31FB" w:rsidRDefault="002B31FB" w:rsidP="00A41FBF">
      <w:pPr>
        <w:pStyle w:val="Body"/>
      </w:pPr>
      <w:r>
        <w:t xml:space="preserve">This module retrieves the correction factors for all reference panels that were used during data acquisition of the </w:t>
      </w:r>
      <w:r w:rsidR="007F4F37">
        <w:t>Spectr</w:t>
      </w:r>
      <w:r>
        <w:t>a contained by the input space.</w:t>
      </w:r>
    </w:p>
    <w:p w:rsidR="002B31FB" w:rsidRDefault="008F153A" w:rsidP="00A41FBF">
      <w:pPr>
        <w:pStyle w:val="Body"/>
      </w:pPr>
      <w:r>
        <w:t>As</w:t>
      </w:r>
      <w:r w:rsidR="002B31FB">
        <w:t xml:space="preserve"> prerequisite</w:t>
      </w:r>
      <w:r>
        <w:t>s</w:t>
      </w:r>
      <w:r w:rsidR="002B31FB">
        <w:t xml:space="preserve">, </w:t>
      </w:r>
      <w:r>
        <w:t xml:space="preserve">a reference panel must be set for the input </w:t>
      </w:r>
      <w:r w:rsidR="007F4F37">
        <w:t>Spectr</w:t>
      </w:r>
      <w:r>
        <w:t>a using the Metadata Editor (</w:t>
      </w:r>
      <w:fldSimple w:instr=" REF _Ref97354438 \h  \* MERGEFORMAT ">
        <w:r w:rsidR="00A92DD8">
          <w:t xml:space="preserve">Figure </w:t>
        </w:r>
        <w:r w:rsidR="00A92DD8">
          <w:rPr>
            <w:noProof/>
          </w:rPr>
          <w:t>66</w:t>
        </w:r>
      </w:fldSimple>
      <w:r>
        <w:t xml:space="preserve">) and calibration data for the panel must have been loaded to the database. Calibration data loading is a task of the system administrator. For details on the reference panel administration see </w:t>
      </w:r>
      <w:fldSimple w:instr=" REF _Ref97355090 \r \h  \* MERGEFORMAT ">
        <w:r w:rsidR="00A92DD8">
          <w:t>9.5</w:t>
        </w:r>
      </w:fldSimple>
      <w:r>
        <w:t>.</w:t>
      </w:r>
    </w:p>
    <w:p w:rsidR="008F153A" w:rsidRDefault="002B31FB" w:rsidP="00EB49E0">
      <w:pPr>
        <w:pStyle w:val="Figure"/>
      </w:pPr>
      <w:r>
        <w:rPr>
          <w:lang w:val="en-AU"/>
        </w:rPr>
        <w:drawing>
          <wp:inline distT="0" distB="0" distL="0" distR="0">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3"/>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rsidR="002B31FB" w:rsidRDefault="008F153A" w:rsidP="00EB49E0">
      <w:pPr>
        <w:pStyle w:val="Caption"/>
      </w:pPr>
      <w:bookmarkStart w:id="1097" w:name="_Ref9735443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66</w:t>
      </w:r>
      <w:r w:rsidR="00AE2F37">
        <w:rPr>
          <w:noProof/>
        </w:rPr>
        <w:fldChar w:fldCharType="end"/>
      </w:r>
      <w:bookmarkEnd w:id="1097"/>
      <w:r>
        <w:t>: Reference panel setting in the Metadata Editor</w:t>
      </w:r>
    </w:p>
    <w:p w:rsidR="008F153A" w:rsidRDefault="008F153A" w:rsidP="00A41FBF">
      <w:pPr>
        <w:pStyle w:val="Body"/>
      </w:pPr>
      <w:r>
        <w:t>If no calibration data can be found, a warning is displayed and the module creates no output space.</w:t>
      </w:r>
    </w:p>
    <w:p w:rsidR="008F153A" w:rsidRDefault="00AE2F37" w:rsidP="00A41FBF">
      <w:pPr>
        <w:pStyle w:val="Body"/>
      </w:pPr>
      <w:fldSimple w:instr=" REF _Ref97354667 \h  \* MERGEFORMAT ">
        <w:r w:rsidR="00A92DD8">
          <w:t xml:space="preserve">Figure </w:t>
        </w:r>
        <w:r w:rsidR="00A92DD8">
          <w:rPr>
            <w:noProof/>
          </w:rPr>
          <w:t>67</w:t>
        </w:r>
      </w:fldSimple>
      <w:r w:rsidR="008F153A">
        <w:t xml:space="preserve"> shows a processing chain that selects the panel correction factors and plots using a </w:t>
      </w:r>
      <w:r w:rsidR="007F4F37">
        <w:t>Spectr</w:t>
      </w:r>
      <w:r w:rsidR="008F153A">
        <w:t>al line plot (</w:t>
      </w:r>
      <w:fldSimple w:instr=" REF _Ref97354714 \h  \* MERGEFORMAT ">
        <w:r w:rsidR="00A92DD8">
          <w:t xml:space="preserve">Figure </w:t>
        </w:r>
        <w:r w:rsidR="00A92DD8">
          <w:rPr>
            <w:noProof/>
          </w:rPr>
          <w:t>68</w:t>
        </w:r>
      </w:fldSimple>
      <w:r w:rsidR="008F153A">
        <w:t>).</w:t>
      </w:r>
    </w:p>
    <w:p w:rsidR="008F153A" w:rsidRDefault="002B31FB" w:rsidP="00EB49E0">
      <w:pPr>
        <w:pStyle w:val="Figure"/>
      </w:pPr>
      <w:r>
        <w:rPr>
          <w:lang w:val="en-AU"/>
        </w:rPr>
        <w:drawing>
          <wp:inline distT="0" distB="0" distL="0" distR="0">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4"/>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rsidR="002B31FB" w:rsidRDefault="008F153A" w:rsidP="00EB49E0">
      <w:pPr>
        <w:pStyle w:val="Caption"/>
      </w:pPr>
      <w:bookmarkStart w:id="1098" w:name="_Ref9735466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67</w:t>
      </w:r>
      <w:r w:rsidR="00AE2F37">
        <w:rPr>
          <w:noProof/>
        </w:rPr>
        <w:fldChar w:fldCharType="end"/>
      </w:r>
      <w:bookmarkEnd w:id="1098"/>
      <w:r>
        <w:t xml:space="preserve">: Processing chain selecting the correction factors and plotting them as a </w:t>
      </w:r>
      <w:r w:rsidR="007F4F37">
        <w:t>Spectr</w:t>
      </w:r>
      <w:r>
        <w:t>um.</w:t>
      </w:r>
    </w:p>
    <w:p w:rsidR="008F153A" w:rsidRDefault="002B31FB" w:rsidP="00EB49E0">
      <w:pPr>
        <w:pStyle w:val="Figure"/>
      </w:pPr>
      <w:r>
        <w:rPr>
          <w:lang w:val="en-AU"/>
        </w:rPr>
        <w:drawing>
          <wp:inline distT="0" distB="0" distL="0" distR="0">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5"/>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rsidR="0008201A" w:rsidRDefault="008F153A" w:rsidP="00EB49E0">
      <w:pPr>
        <w:pStyle w:val="Caption"/>
      </w:pPr>
      <w:bookmarkStart w:id="1099" w:name="_Ref9735471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68</w:t>
      </w:r>
      <w:r w:rsidR="00AE2F37">
        <w:rPr>
          <w:noProof/>
        </w:rPr>
        <w:fldChar w:fldCharType="end"/>
      </w:r>
      <w:bookmarkEnd w:id="1099"/>
      <w:r>
        <w:t>: Reference panel correction factors</w:t>
      </w:r>
    </w:p>
    <w:p w:rsidR="008F153A" w:rsidRDefault="008F153A" w:rsidP="007D43F6">
      <w:pPr>
        <w:pStyle w:val="Heading3"/>
      </w:pPr>
      <w:bookmarkStart w:id="1100" w:name="_Ref97735928"/>
      <w:bookmarkStart w:id="1101" w:name="_Toc355280400"/>
      <w:bookmarkStart w:id="1102" w:name="_Toc359579969"/>
      <w:r>
        <w:t>Correct for Reference Panel Non-Idealness</w:t>
      </w:r>
      <w:bookmarkEnd w:id="1100"/>
      <w:bookmarkEnd w:id="1101"/>
      <w:bookmarkEnd w:id="1102"/>
    </w:p>
    <w:p w:rsidR="00AD7DC6" w:rsidRDefault="008F153A" w:rsidP="00A41FBF">
      <w:pPr>
        <w:pStyle w:val="Body"/>
      </w:pPr>
      <w:r>
        <w:t xml:space="preserve">This module applies calibration factors to correct </w:t>
      </w:r>
      <w:r w:rsidR="007F4F37">
        <w:t>Spectr</w:t>
      </w:r>
      <w:r>
        <w:t>a for the reference panel non-idealness. These correction factors are selected from the database using the ‘Reference Panel Correction Factors’ module.</w:t>
      </w:r>
    </w:p>
    <w:p w:rsidR="00AD7DC6" w:rsidRDefault="00AD7DC6" w:rsidP="00A41FBF">
      <w:pPr>
        <w:pStyle w:val="Body"/>
      </w:pPr>
      <w:r>
        <w:t xml:space="preserve">The module requires two inputs: the </w:t>
      </w:r>
      <w:r w:rsidR="007F4F37">
        <w:t>Spectr</w:t>
      </w:r>
      <w:r>
        <w:t xml:space="preserve">a to be corrected and the correction factors. The input space selection dialog offers the </w:t>
      </w:r>
      <w:r w:rsidR="00D301D6">
        <w:t>according choices (</w:t>
      </w:r>
      <w:fldSimple w:instr=" REF _Ref97356042 \h  \* MERGEFORMAT ">
        <w:r w:rsidR="00A92DD8">
          <w:t xml:space="preserve">Figure </w:t>
        </w:r>
        <w:r w:rsidR="00A92DD8">
          <w:rPr>
            <w:noProof/>
          </w:rPr>
          <w:t>69</w:t>
        </w:r>
      </w:fldSimple>
      <w:r w:rsidR="00D301D6">
        <w:t>).</w:t>
      </w:r>
    </w:p>
    <w:p w:rsidR="00AD7DC6" w:rsidRDefault="00AD7DC6" w:rsidP="00EB49E0">
      <w:pPr>
        <w:pStyle w:val="Figure"/>
      </w:pPr>
      <w:r>
        <w:rPr>
          <w:lang w:val="en-AU"/>
        </w:rPr>
        <w:drawing>
          <wp:inline distT="0" distB="0" distL="0" distR="0">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rsidR="00D301D6" w:rsidRDefault="00AD7DC6" w:rsidP="00EB49E0">
      <w:pPr>
        <w:pStyle w:val="Caption"/>
      </w:pPr>
      <w:bookmarkStart w:id="1103" w:name="_Ref9735604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69</w:t>
      </w:r>
      <w:r w:rsidR="00AE2F37">
        <w:rPr>
          <w:noProof/>
        </w:rPr>
        <w:fldChar w:fldCharType="end"/>
      </w:r>
      <w:bookmarkEnd w:id="1103"/>
      <w:r>
        <w:t>: Input space selection for the ‘Correct for Panel’ module</w:t>
      </w:r>
    </w:p>
    <w:p w:rsidR="008F153A" w:rsidRPr="00D301D6" w:rsidRDefault="00D301D6" w:rsidP="00A41FBF">
      <w:pPr>
        <w:pStyle w:val="Body"/>
      </w:pPr>
      <w:r>
        <w:t xml:space="preserve">Note that the dimensions of the spaces holding the </w:t>
      </w:r>
      <w:r w:rsidR="007F4F37">
        <w:t>Spectr</w:t>
      </w:r>
      <w:r>
        <w:t xml:space="preserve">a and correction factors must be identical (a check on the wavelengths is not carried out). In the example shown in </w:t>
      </w:r>
      <w:fldSimple w:instr=" REF _Ref97356180 \h  \* MERGEFORMAT ">
        <w:r w:rsidR="00A92DD8">
          <w:t xml:space="preserve">Figure </w:t>
        </w:r>
        <w:r w:rsidR="00A92DD8">
          <w:rPr>
            <w:noProof/>
          </w:rPr>
          <w:t>70</w:t>
        </w:r>
      </w:fldSimple>
      <w:r>
        <w:t xml:space="preserve"> a waveband filtering is applied to the correction factors as these were measured with a larger wavelength range.</w:t>
      </w:r>
    </w:p>
    <w:p w:rsidR="00D301D6" w:rsidRDefault="00D301D6" w:rsidP="00EB49E0">
      <w:pPr>
        <w:pStyle w:val="Figure"/>
      </w:pPr>
      <w:r>
        <w:rPr>
          <w:lang w:val="en-AU"/>
        </w:rPr>
        <w:drawing>
          <wp:inline distT="0" distB="0" distL="0" distR="0">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7"/>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rsidR="00D301D6" w:rsidRDefault="00D301D6" w:rsidP="00EB49E0">
      <w:pPr>
        <w:pStyle w:val="Caption"/>
      </w:pPr>
      <w:bookmarkStart w:id="1104" w:name="_Ref9735618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70</w:t>
      </w:r>
      <w:r w:rsidR="00AE2F37">
        <w:rPr>
          <w:noProof/>
        </w:rPr>
        <w:fldChar w:fldCharType="end"/>
      </w:r>
      <w:bookmarkEnd w:id="1104"/>
      <w:r>
        <w:t>: Space Processing Network for reference panel correction</w:t>
      </w:r>
    </w:p>
    <w:p w:rsidR="00233900" w:rsidRDefault="00D301D6" w:rsidP="00A41FBF">
      <w:pPr>
        <w:pStyle w:val="Body"/>
      </w:pPr>
      <w:r>
        <w:t>The panel correction can be applied to radiance or reflectance values.</w:t>
      </w:r>
      <w:r w:rsidR="00233900">
        <w:t xml:space="preserve"> However, correcting radiances for the panel will only make sense if followed by a radiance to reflectance conversion such that:</w:t>
      </w:r>
    </w:p>
    <w:p w:rsidR="00D301D6" w:rsidRDefault="00233900" w:rsidP="00A41FBF">
      <w:pPr>
        <w:pStyle w:val="Body"/>
      </w:pPr>
      <w:r>
        <w:rPr>
          <w:noProof/>
          <w:lang w:val="en-AU" w:eastAsia="ja-JP"/>
        </w:rPr>
        <w:drawing>
          <wp:inline distT="0" distB="0" distL="0" distR="0">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8"/>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rsidR="0008201A" w:rsidRDefault="00233900" w:rsidP="00A41FBF">
      <w:pPr>
        <w:pStyle w:val="Body"/>
      </w:pPr>
      <w:r>
        <w:t xml:space="preserve">The correction procedure can handle multiple reference panels and multiple calibration coefficients and will apply the correct coefficients to the appropriate </w:t>
      </w:r>
      <w:r w:rsidR="007F4F37">
        <w:t>Spectr</w:t>
      </w:r>
      <w:r>
        <w:t>a.</w:t>
      </w:r>
    </w:p>
    <w:p w:rsidR="0008201A" w:rsidRDefault="0008201A" w:rsidP="007D43F6">
      <w:pPr>
        <w:pStyle w:val="Heading3"/>
      </w:pPr>
      <w:bookmarkStart w:id="1105" w:name="_Toc355280401"/>
      <w:bookmarkStart w:id="1106" w:name="_Toc359579970"/>
      <w:r>
        <w:t>Delta</w:t>
      </w:r>
      <w:bookmarkEnd w:id="1105"/>
      <w:bookmarkEnd w:id="1106"/>
    </w:p>
    <w:p w:rsidR="0008201A" w:rsidRDefault="0008201A" w:rsidP="00A41FBF">
      <w:pPr>
        <w:pStyle w:val="Body"/>
      </w:pPr>
      <w:r>
        <w:t>This module calculates a delta value, i.e. the difference between two inputs A and B:</w:t>
      </w:r>
    </w:p>
    <w:p w:rsidR="0008201A" w:rsidRDefault="0008201A" w:rsidP="00A924E3">
      <w:pPr>
        <w:pStyle w:val="Formula"/>
      </w:pPr>
      <w:r>
        <w:t>Delta = A – B</w:t>
      </w:r>
    </w:p>
    <w:p w:rsidR="0008201A" w:rsidRDefault="0008201A" w:rsidP="00A41FBF">
      <w:pPr>
        <w:pStyle w:val="Body"/>
      </w:pPr>
      <w:r>
        <w:t>where:</w:t>
      </w:r>
    </w:p>
    <w:p w:rsidR="00233900" w:rsidRPr="0008201A" w:rsidRDefault="0008201A" w:rsidP="00A41FBF">
      <w:pPr>
        <w:pStyle w:val="Body"/>
      </w:pPr>
      <w:r>
        <w:t xml:space="preserve">A, B = MxN matrix of M </w:t>
      </w:r>
      <w:r w:rsidR="007F4F37">
        <w:t>Spectr</w:t>
      </w:r>
      <w:r>
        <w:t>a of dimensionality N</w:t>
      </w:r>
    </w:p>
    <w:p w:rsidR="0008201A" w:rsidRDefault="0008201A" w:rsidP="00A41FBF">
      <w:pPr>
        <w:pStyle w:val="Body"/>
      </w:pPr>
      <w:r>
        <w:t>Thus, a delta vector is calculated by:</w:t>
      </w:r>
    </w:p>
    <w:p w:rsidR="0008201A" w:rsidRDefault="004872A3" w:rsidP="00A924E3">
      <w:pPr>
        <w:pStyle w:val="Formula"/>
      </w:pPr>
      <w:r>
        <w:pict>
          <v:shape id="_x0000_i1042" type="#_x0000_t75" style="width:61.3pt;height:17.8pt">
            <v:imagedata r:id="rId109" o:title=""/>
          </v:shape>
        </w:pict>
      </w:r>
    </w:p>
    <w:p w:rsidR="0008201A" w:rsidRDefault="0008201A" w:rsidP="00A41FBF">
      <w:pPr>
        <w:pStyle w:val="Body"/>
      </w:pPr>
      <w:r>
        <w:t>where m = {1…M}</w:t>
      </w:r>
    </w:p>
    <w:p w:rsidR="0008201A" w:rsidRDefault="0008201A" w:rsidP="00A41FBF">
      <w:pPr>
        <w:pStyle w:val="Body"/>
      </w:pPr>
      <w:r>
        <w:t>This implies that the input spaces must have identical number of vectors and dimensionalities.</w:t>
      </w:r>
    </w:p>
    <w:p w:rsidR="0008201A" w:rsidRDefault="0008201A" w:rsidP="00A41FBF">
      <w:pPr>
        <w:pStyle w:val="Body"/>
      </w:pPr>
      <w:r>
        <w:t>The delta module takes two input spaces (</w:t>
      </w:r>
      <w:fldSimple w:instr=" REF _Ref97362822 \h  \* MERGEFORMAT ">
        <w:r w:rsidR="00A92DD8">
          <w:t xml:space="preserve">Figure </w:t>
        </w:r>
        <w:r w:rsidR="00A92DD8">
          <w:rPr>
            <w:noProof/>
          </w:rPr>
          <w:t>71</w:t>
        </w:r>
      </w:fldSimple>
      <w:r>
        <w:t>):</w:t>
      </w:r>
    </w:p>
    <w:p w:rsidR="0008201A" w:rsidRDefault="0008201A" w:rsidP="00EB49E0">
      <w:pPr>
        <w:pStyle w:val="Figure"/>
      </w:pPr>
      <w:r>
        <w:rPr>
          <w:lang w:val="en-AU"/>
        </w:rPr>
        <w:drawing>
          <wp:inline distT="0" distB="0" distL="0" distR="0">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0"/>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rsidR="0008201A" w:rsidRDefault="0008201A" w:rsidP="00EB49E0">
      <w:pPr>
        <w:pStyle w:val="Caption"/>
      </w:pPr>
      <w:bookmarkStart w:id="1107" w:name="_Ref9736282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71</w:t>
      </w:r>
      <w:r w:rsidR="00AE2F37">
        <w:rPr>
          <w:noProof/>
        </w:rPr>
        <w:fldChar w:fldCharType="end"/>
      </w:r>
      <w:bookmarkEnd w:id="1107"/>
      <w:r>
        <w:t>: Input space selection for the Delta module</w:t>
      </w:r>
    </w:p>
    <w:p w:rsidR="0008201A" w:rsidRDefault="0008201A" w:rsidP="00EB49E0">
      <w:pPr>
        <w:pStyle w:val="Figure"/>
      </w:pPr>
      <w:r>
        <w:t xml:space="preserve">A possible use is the calculation of the difference between recorded reflectance and reference panel corrected reflectance. </w:t>
      </w:r>
      <w:r w:rsidR="00AE2F37">
        <w:fldChar w:fldCharType="begin"/>
      </w:r>
      <w:r>
        <w:instrText xml:space="preserve"> </w:instrText>
      </w:r>
      <w:r w:rsidR="00567E0A">
        <w:instrText>REF</w:instrText>
      </w:r>
      <w:r>
        <w:instrText xml:space="preserve"> _Ref97362654 \h </w:instrText>
      </w:r>
      <w:r w:rsidR="00AE2F37">
        <w:fldChar w:fldCharType="separate"/>
      </w:r>
      <w:r w:rsidR="00A92DD8">
        <w:t>Figure 72</w:t>
      </w:r>
      <w:r w:rsidR="00AE2F37">
        <w:fldChar w:fldCharType="end"/>
      </w:r>
      <w:r>
        <w:t xml:space="preserve"> shows a processing network for this purpose and </w:t>
      </w:r>
      <w:r w:rsidR="00AE2F37">
        <w:fldChar w:fldCharType="begin"/>
      </w:r>
      <w:r>
        <w:instrText xml:space="preserve"> </w:instrText>
      </w:r>
      <w:r w:rsidR="00567E0A">
        <w:instrText>REF</w:instrText>
      </w:r>
      <w:r>
        <w:instrText xml:space="preserve"> _Ref97362692 \h </w:instrText>
      </w:r>
      <w:r w:rsidR="00AE2F37">
        <w:fldChar w:fldCharType="separate"/>
      </w:r>
      <w:r w:rsidR="00A92DD8">
        <w:t>Figure 73</w:t>
      </w:r>
      <w:r w:rsidR="00AE2F37">
        <w:fldChar w:fldCharType="end"/>
      </w:r>
      <w:r>
        <w:t xml:space="preserve"> shows the according </w:t>
      </w:r>
      <w:r w:rsidR="007F4F37">
        <w:t>Spectr</w:t>
      </w:r>
      <w:r>
        <w:t>al plots generated by the network.</w:t>
      </w:r>
    </w:p>
    <w:p w:rsidR="0008201A" w:rsidRDefault="0008201A" w:rsidP="00EB49E0">
      <w:pPr>
        <w:pStyle w:val="Figure"/>
      </w:pPr>
      <w:r>
        <w:rPr>
          <w:lang w:val="en-AU"/>
        </w:rPr>
        <w:drawing>
          <wp:inline distT="0" distB="0" distL="0" distR="0">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rsidR="0008201A" w:rsidRDefault="0008201A" w:rsidP="00EB49E0">
      <w:pPr>
        <w:pStyle w:val="Caption"/>
      </w:pPr>
      <w:bookmarkStart w:id="1108" w:name="_Ref9736265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72</w:t>
      </w:r>
      <w:r w:rsidR="00AE2F37">
        <w:rPr>
          <w:noProof/>
        </w:rPr>
        <w:fldChar w:fldCharType="end"/>
      </w:r>
      <w:bookmarkEnd w:id="1108"/>
      <w:r>
        <w:t xml:space="preserve">: Space Processing Network for the panel correction and delta </w:t>
      </w:r>
      <w:r w:rsidR="00425ABF">
        <w:t>calculation</w:t>
      </w:r>
    </w:p>
    <w:tbl>
      <w:tblPr>
        <w:tblStyle w:val="TableGrid"/>
        <w:tblW w:w="0" w:type="auto"/>
        <w:tblLook w:val="00A0"/>
      </w:tblPr>
      <w:tblGrid>
        <w:gridCol w:w="3206"/>
        <w:gridCol w:w="3170"/>
        <w:gridCol w:w="3195"/>
      </w:tblGrid>
      <w:tr w:rsidR="0008201A" w:rsidTr="00A41FBF">
        <w:tc>
          <w:tcPr>
            <w:tcW w:w="3206" w:type="dxa"/>
          </w:tcPr>
          <w:p w:rsidR="0008201A" w:rsidRPr="0008201A" w:rsidRDefault="0008201A" w:rsidP="00E5047C">
            <w:r>
              <w:rPr>
                <w:noProof/>
                <w:lang w:val="en-AU" w:eastAsia="ja-JP"/>
              </w:rPr>
              <w:drawing>
                <wp:inline distT="0" distB="0" distL="0" distR="0">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2"/>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rsidR="0008201A" w:rsidRPr="0008201A" w:rsidRDefault="0008201A" w:rsidP="00E5047C">
            <w:r>
              <w:rPr>
                <w:noProof/>
                <w:lang w:val="en-AU" w:eastAsia="ja-JP"/>
              </w:rPr>
              <w:drawing>
                <wp:inline distT="0" distB="0" distL="0" distR="0">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3"/>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rsidR="0008201A" w:rsidRPr="0008201A" w:rsidRDefault="0008201A" w:rsidP="00E5047C">
            <w:r w:rsidRPr="0008201A">
              <w:rPr>
                <w:noProof/>
                <w:lang w:val="en-AU" w:eastAsia="ja-JP"/>
              </w:rPr>
              <w:drawing>
                <wp:inline distT="0" distB="0" distL="0" distR="0">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rsidR="0008201A" w:rsidRDefault="0008201A" w:rsidP="00EB49E0">
      <w:pPr>
        <w:pStyle w:val="Caption"/>
      </w:pPr>
      <w:bookmarkStart w:id="1109" w:name="_Ref9736269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73</w:t>
      </w:r>
      <w:r w:rsidR="00AE2F37">
        <w:rPr>
          <w:noProof/>
        </w:rPr>
        <w:fldChar w:fldCharType="end"/>
      </w:r>
      <w:bookmarkEnd w:id="1109"/>
      <w:r>
        <w:t xml:space="preserve">: Spectral plots of: input </w:t>
      </w:r>
      <w:r w:rsidR="007F4F37">
        <w:t>Spectr</w:t>
      </w:r>
      <w:r>
        <w:t xml:space="preserve">um (left), panel corrected </w:t>
      </w:r>
      <w:r w:rsidR="007F4F37">
        <w:t>Spectr</w:t>
      </w:r>
      <w:r>
        <w:t xml:space="preserve">um (middle) and delta </w:t>
      </w:r>
      <w:r w:rsidR="007F4F37">
        <w:t>Spectr</w:t>
      </w:r>
      <w:r>
        <w:t>um (left)</w:t>
      </w:r>
    </w:p>
    <w:p w:rsidR="00C479EA" w:rsidRDefault="00C479EA" w:rsidP="007D43F6">
      <w:pPr>
        <w:pStyle w:val="Heading3"/>
      </w:pPr>
      <w:bookmarkStart w:id="1110" w:name="_Toc355280402"/>
      <w:bookmarkStart w:id="1111" w:name="_Toc359579971"/>
      <w:r>
        <w:t>Waveband Filter</w:t>
      </w:r>
      <w:bookmarkEnd w:id="1110"/>
      <w:bookmarkEnd w:id="1111"/>
    </w:p>
    <w:p w:rsidR="00F90971" w:rsidRDefault="00F90971" w:rsidP="00A41FBF">
      <w:pPr>
        <w:pStyle w:val="Body"/>
      </w:pPr>
      <w:r>
        <w:t xml:space="preserve">Waveband filtering is used to cut wavelengths regions from </w:t>
      </w:r>
      <w:r w:rsidR="007F4F37">
        <w:t>Spectr</w:t>
      </w:r>
      <w:r>
        <w:t>a. A typical example is the removal of noisy wavebands caused by water vapour absorption.</w:t>
      </w:r>
    </w:p>
    <w:p w:rsidR="00F90971" w:rsidRDefault="00F90971" w:rsidP="00A41FBF">
      <w:pPr>
        <w:pStyle w:val="Body"/>
      </w:pPr>
      <w:r>
        <w:t>The wavebands are freely configurable. The ‘Configure’ menu brings up the ‘Filter configuration’ dialog (</w:t>
      </w:r>
      <w:fldSimple w:instr=" REF _Ref97264909 \h  \* MERGEFORMAT ">
        <w:r w:rsidR="00A92DD8">
          <w:t xml:space="preserve">Figure </w:t>
        </w:r>
        <w:r w:rsidR="00A92DD8">
          <w:rPr>
            <w:noProof/>
          </w:rPr>
          <w:t>74</w:t>
        </w:r>
      </w:fldSimple>
      <w:r>
        <w:t>).</w:t>
      </w:r>
    </w:p>
    <w:p w:rsidR="00F90971" w:rsidRDefault="00F90971" w:rsidP="00EB49E0">
      <w:pPr>
        <w:pStyle w:val="Figure"/>
      </w:pPr>
      <w:r>
        <w:rPr>
          <w:lang w:val="en-AU"/>
        </w:rPr>
        <w:drawing>
          <wp:inline distT="0" distB="0" distL="0" distR="0">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rsidR="00F90971" w:rsidRDefault="00F90971" w:rsidP="00EB49E0">
      <w:pPr>
        <w:pStyle w:val="Caption"/>
      </w:pPr>
      <w:bookmarkStart w:id="1112" w:name="_Ref97264909"/>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74</w:t>
      </w:r>
      <w:r w:rsidR="00AE2F37">
        <w:rPr>
          <w:noProof/>
        </w:rPr>
        <w:fldChar w:fldCharType="end"/>
      </w:r>
      <w:bookmarkEnd w:id="1112"/>
      <w:r>
        <w:t>: Filter configuration window</w:t>
      </w:r>
    </w:p>
    <w:p w:rsidR="00F90971" w:rsidRDefault="00F90971" w:rsidP="00EB49E0">
      <w:pPr>
        <w:pStyle w:val="Figure"/>
      </w:pPr>
      <w:r>
        <w:t>To add a new filter region, click ‘New’ and enter the upper and lower wavelengths in nanometres in the Filter Definition dialog (</w:t>
      </w:r>
      <w:r w:rsidR="00AE2F37">
        <w:fldChar w:fldCharType="begin"/>
      </w:r>
      <w:r w:rsidR="00A7040E">
        <w:instrText xml:space="preserve"> </w:instrText>
      </w:r>
      <w:r w:rsidR="00567E0A">
        <w:instrText>REF</w:instrText>
      </w:r>
      <w:r w:rsidR="00A7040E">
        <w:instrText xml:space="preserve"> _Ref97265295 \h </w:instrText>
      </w:r>
      <w:r w:rsidR="00AE2F37">
        <w:fldChar w:fldCharType="separate"/>
      </w:r>
      <w:r w:rsidR="00A92DD8">
        <w:t>Figure 75</w:t>
      </w:r>
      <w:r w:rsidR="00AE2F37">
        <w:fldChar w:fldCharType="end"/>
      </w:r>
      <w:r>
        <w:t>).</w:t>
      </w:r>
    </w:p>
    <w:p w:rsidR="00F90971" w:rsidRDefault="00F90971" w:rsidP="00EB49E0">
      <w:pPr>
        <w:pStyle w:val="Figure"/>
      </w:pPr>
      <w:r>
        <w:rPr>
          <w:lang w:val="en-AU"/>
        </w:rPr>
        <w:drawing>
          <wp:inline distT="0" distB="0" distL="0" distR="0">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6"/>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rsidR="00F90971" w:rsidRDefault="00F90971" w:rsidP="00EB49E0">
      <w:pPr>
        <w:pStyle w:val="Caption"/>
      </w:pPr>
      <w:bookmarkStart w:id="1113" w:name="_Ref97265295"/>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75</w:t>
      </w:r>
      <w:r w:rsidR="00AE2F37">
        <w:rPr>
          <w:noProof/>
        </w:rPr>
        <w:fldChar w:fldCharType="end"/>
      </w:r>
      <w:bookmarkEnd w:id="1113"/>
      <w:r>
        <w:t>: Filter definition dialog</w:t>
      </w:r>
    </w:p>
    <w:p w:rsidR="00F90971" w:rsidRDefault="00F90971" w:rsidP="00A41FBF">
      <w:pPr>
        <w:pStyle w:val="Body"/>
      </w:pPr>
      <w:r>
        <w:t>To remove an existing filter region, select the region in the list and click ‘Remove’.</w:t>
      </w:r>
    </w:p>
    <w:p w:rsidR="00F90971" w:rsidRDefault="00F90971" w:rsidP="007D43F6">
      <w:pPr>
        <w:pStyle w:val="Heading3"/>
      </w:pPr>
      <w:bookmarkStart w:id="1114" w:name="_Toc355280403"/>
      <w:bookmarkStart w:id="1115" w:name="_Toc359579972"/>
      <w:r>
        <w:t xml:space="preserve">Broadband </w:t>
      </w:r>
      <w:r w:rsidR="00436FF7">
        <w:t>and Narrowband Filters</w:t>
      </w:r>
      <w:bookmarkEnd w:id="1114"/>
      <w:bookmarkEnd w:id="1115"/>
    </w:p>
    <w:p w:rsidR="00CE67ED" w:rsidRDefault="00CE67ED" w:rsidP="00A41FBF">
      <w:pPr>
        <w:pStyle w:val="Body"/>
      </w:pPr>
      <w:r>
        <w:t xml:space="preserve">The filters act on the element type of </w:t>
      </w:r>
      <w:r w:rsidR="001247E8">
        <w:t>Sensor</w:t>
      </w:r>
      <w:r>
        <w:t xml:space="preserve"> elements. They are useful to process data of sensors that contain bands widely differing </w:t>
      </w:r>
      <w:r w:rsidR="007F4F37">
        <w:t>Spectr</w:t>
      </w:r>
      <w:r>
        <w:t>al resolutions.</w:t>
      </w:r>
    </w:p>
    <w:p w:rsidR="00CE67ED" w:rsidRDefault="00CE67ED" w:rsidP="00A41FBF">
      <w:pPr>
        <w:pStyle w:val="Body"/>
      </w:pPr>
      <w:r>
        <w:t xml:space="preserve">An example is the MFR sunphotometer, which features one panchromatic band and 6 narrower bands. The value ranges of the broad and narrow bands are very different and even a simple plot cannot be created satisfactorily (see </w:t>
      </w:r>
      <w:fldSimple w:instr=" REF _Ref97294709 \h  \* MERGEFORMAT ">
        <w:r w:rsidR="00A92DD8">
          <w:t xml:space="preserve">Figure </w:t>
        </w:r>
        <w:r w:rsidR="00A92DD8">
          <w:rPr>
            <w:noProof/>
          </w:rPr>
          <w:t>76</w:t>
        </w:r>
      </w:fldSimple>
      <w:r>
        <w:t xml:space="preserve">). The broadband channel has been placed at the likely centre wavelength of 673nm. As the bands of the MFR are defined in the order of the broadband followed by the narrowbands in the database, the plot shows two </w:t>
      </w:r>
      <w:r w:rsidR="007F4F37">
        <w:t>Spectr</w:t>
      </w:r>
      <w:r>
        <w:t>al lines. Mixing broad- and narrowbands should not be done from a physical point of view.</w:t>
      </w:r>
    </w:p>
    <w:p w:rsidR="00CE67ED" w:rsidRDefault="00CE67ED" w:rsidP="00EB49E0">
      <w:pPr>
        <w:pStyle w:val="Figure"/>
      </w:pPr>
      <w:r>
        <w:rPr>
          <w:lang w:val="en-AU"/>
        </w:rPr>
        <w:drawing>
          <wp:inline distT="0" distB="0" distL="0" distR="0">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7"/>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rsidR="00F90971" w:rsidRPr="00F90971" w:rsidRDefault="00CE67ED" w:rsidP="00EB49E0">
      <w:pPr>
        <w:pStyle w:val="Caption"/>
      </w:pPr>
      <w:bookmarkStart w:id="1116" w:name="_Ref97294709"/>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76</w:t>
      </w:r>
      <w:r w:rsidR="00AE2F37">
        <w:rPr>
          <w:noProof/>
        </w:rPr>
        <w:fldChar w:fldCharType="end"/>
      </w:r>
      <w:bookmarkEnd w:id="1116"/>
      <w:r>
        <w:t xml:space="preserve">: Spectral plot of </w:t>
      </w:r>
      <w:r w:rsidR="009D718F">
        <w:t>broad- and narrowband</w:t>
      </w:r>
      <w:r>
        <w:t xml:space="preserve"> MFR </w:t>
      </w:r>
      <w:r w:rsidR="009D718F">
        <w:t xml:space="preserve">channels </w:t>
      </w:r>
    </w:p>
    <w:p w:rsidR="00CE67ED" w:rsidRDefault="00AE2F37" w:rsidP="00E5742A">
      <w:pPr>
        <w:pStyle w:val="Body"/>
      </w:pPr>
      <w:r>
        <w:fldChar w:fldCharType="begin"/>
      </w:r>
      <w:r w:rsidR="00F2338E">
        <w:instrText xml:space="preserve"> </w:instrText>
      </w:r>
      <w:r w:rsidR="00567E0A">
        <w:instrText>REF</w:instrText>
      </w:r>
      <w:r w:rsidR="00F2338E">
        <w:instrText xml:space="preserve"> _Ref97303290 \h </w:instrText>
      </w:r>
      <w:r>
        <w:fldChar w:fldCharType="separate"/>
      </w:r>
      <w:r w:rsidR="00A92DD8">
        <w:t>Figure 77</w:t>
      </w:r>
      <w:r>
        <w:fldChar w:fldCharType="end"/>
      </w:r>
      <w:r w:rsidR="00F2338E">
        <w:t xml:space="preserve"> shows a space processing network tha</w:t>
      </w:r>
      <w:r w:rsidR="009D718F">
        <w:t>t illustrates the function of</w:t>
      </w:r>
      <w:r w:rsidR="00F2338E">
        <w:t xml:space="preserve"> broad- and narrowband filters.</w:t>
      </w:r>
    </w:p>
    <w:p w:rsidR="004E081F" w:rsidRDefault="00DF0B18" w:rsidP="00EB49E0">
      <w:pPr>
        <w:pStyle w:val="Figure"/>
      </w:pPr>
      <w:r>
        <w:rPr>
          <w:lang w:val="en-AU"/>
        </w:rPr>
        <w:drawing>
          <wp:inline distT="0" distB="0" distL="0" distR="0">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rsidR="003E55CD" w:rsidRDefault="004E081F" w:rsidP="00EB49E0">
      <w:pPr>
        <w:pStyle w:val="Caption"/>
      </w:pPr>
      <w:bookmarkStart w:id="1117" w:name="_Ref9730329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77</w:t>
      </w:r>
      <w:r w:rsidR="00AE2F37">
        <w:rPr>
          <w:noProof/>
        </w:rPr>
        <w:fldChar w:fldCharType="end"/>
      </w:r>
      <w:bookmarkEnd w:id="1117"/>
      <w:r>
        <w:t>: A space processing network demonstrating the function o</w:t>
      </w:r>
      <w:r w:rsidR="003E55CD">
        <w:t>f broad- and narrowband filters</w:t>
      </w:r>
    </w:p>
    <w:p w:rsidR="00F2338E" w:rsidRDefault="00F2338E" w:rsidP="00A41FBF">
      <w:pPr>
        <w:pStyle w:val="Body"/>
      </w:pPr>
      <w:r>
        <w:t xml:space="preserve">The plot shown in </w:t>
      </w:r>
      <w:fldSimple w:instr=" REF _Ref97294709 \h  \* MERGEFORMAT ">
        <w:r w:rsidR="00A92DD8">
          <w:t xml:space="preserve">Figure </w:t>
        </w:r>
        <w:r w:rsidR="00A92DD8">
          <w:rPr>
            <w:noProof/>
          </w:rPr>
          <w:t>76</w:t>
        </w:r>
      </w:fldSimple>
      <w:r>
        <w:t xml:space="preserve"> was generated by the ‘Spectral Line Plot’ of space number 0.</w:t>
      </w:r>
    </w:p>
    <w:p w:rsidR="00F2338E" w:rsidRDefault="00AE2F37" w:rsidP="00A41FBF">
      <w:pPr>
        <w:pStyle w:val="Body"/>
      </w:pPr>
      <w:fldSimple w:instr=" REF _Ref97303558 \h  \* MERGEFORMAT ">
        <w:r w:rsidR="00A92DD8">
          <w:t xml:space="preserve">Figure </w:t>
        </w:r>
        <w:r w:rsidR="00A92DD8">
          <w:rPr>
            <w:noProof/>
          </w:rPr>
          <w:t>78</w:t>
        </w:r>
      </w:fldSimple>
      <w:r w:rsidR="00F2338E">
        <w:t xml:space="preserve"> shows the plots of space 2 (Broadband value as a scatter plot) and space 3 (Narrowband channels as a </w:t>
      </w:r>
      <w:r w:rsidR="007F4F37">
        <w:t>Spectr</w:t>
      </w:r>
      <w:r w:rsidR="00F2338E">
        <w:t>al curve).</w:t>
      </w:r>
    </w:p>
    <w:p w:rsidR="00A41FBF" w:rsidRDefault="00A41FBF" w:rsidP="00EB49E0">
      <w:pPr>
        <w:pStyle w:val="Figure"/>
      </w:pPr>
      <w:r>
        <w:rPr>
          <w:lang w:val="en-AU"/>
        </w:rPr>
        <w:drawing>
          <wp:inline distT="0" distB="0" distL="0" distR="0">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9"/>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AU"/>
        </w:rPr>
        <w:drawing>
          <wp:inline distT="0" distB="0" distL="0" distR="0">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rsidR="00DF0B18" w:rsidRDefault="00F2338E" w:rsidP="00EB49E0">
      <w:pPr>
        <w:pStyle w:val="Caption"/>
      </w:pPr>
      <w:bookmarkStart w:id="1118" w:name="_Ref9730355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78</w:t>
      </w:r>
      <w:r w:rsidR="00AE2F37">
        <w:rPr>
          <w:noProof/>
        </w:rPr>
        <w:fldChar w:fldCharType="end"/>
      </w:r>
      <w:bookmarkEnd w:id="1118"/>
      <w:r>
        <w:t>: Plots of the narrowband channels (left) and of the broadband channel (right)</w:t>
      </w:r>
    </w:p>
    <w:p w:rsidR="00F04290" w:rsidRDefault="00F04290" w:rsidP="00E5047C">
      <w:pPr>
        <w:pStyle w:val="Heading2"/>
      </w:pPr>
      <w:bookmarkStart w:id="1119" w:name="_Toc355280404"/>
      <w:bookmarkStart w:id="1120" w:name="_Ref358988511"/>
      <w:bookmarkStart w:id="1121" w:name="_Ref358988515"/>
      <w:bookmarkStart w:id="1122" w:name="_Toc359579973"/>
      <w:r>
        <w:t>Visualisation Module</w:t>
      </w:r>
      <w:r w:rsidR="00897F15">
        <w:t>s</w:t>
      </w:r>
      <w:bookmarkEnd w:id="1119"/>
      <w:bookmarkEnd w:id="1120"/>
      <w:bookmarkEnd w:id="1121"/>
      <w:bookmarkEnd w:id="1122"/>
    </w:p>
    <w:p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rsidR="00ED6903" w:rsidRDefault="00ED6903" w:rsidP="00A41FBF">
      <w:pPr>
        <w:pStyle w:val="Body"/>
      </w:pPr>
      <w:r>
        <w:t>The titles</w:t>
      </w:r>
      <w:r w:rsidR="009D718F">
        <w:t xml:space="preserve"> of the plot windows</w:t>
      </w:r>
      <w:r>
        <w:t xml:space="preserve"> do contain information about the plot type and the space the data was read from (</w:t>
      </w:r>
      <w:fldSimple w:instr=" REF _Ref97305807 \h  \* MERGEFORMAT ">
        <w:r w:rsidR="00A92DD8">
          <w:t xml:space="preserve">Figure </w:t>
        </w:r>
        <w:r w:rsidR="00A92DD8">
          <w:rPr>
            <w:noProof/>
          </w:rPr>
          <w:t>79</w:t>
        </w:r>
      </w:fldSimple>
      <w:r>
        <w:t>).</w:t>
      </w:r>
    </w:p>
    <w:p w:rsidR="00ED6903" w:rsidRDefault="00ED6903" w:rsidP="00EB49E0">
      <w:pPr>
        <w:pStyle w:val="Figure"/>
      </w:pPr>
      <w:r>
        <w:rPr>
          <w:lang w:val="en-AU"/>
        </w:rPr>
        <w:drawing>
          <wp:inline distT="0" distB="0" distL="0" distR="0">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rsidR="00F04290" w:rsidRDefault="00ED6903" w:rsidP="00EB49E0">
      <w:pPr>
        <w:pStyle w:val="Caption"/>
      </w:pPr>
      <w:bookmarkStart w:id="1123" w:name="_Ref9730580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79</w:t>
      </w:r>
      <w:r w:rsidR="00AE2F37">
        <w:rPr>
          <w:noProof/>
        </w:rPr>
        <w:fldChar w:fldCharType="end"/>
      </w:r>
      <w:bookmarkEnd w:id="1123"/>
      <w:r>
        <w:t>: Information displayed in the window title</w:t>
      </w:r>
    </w:p>
    <w:p w:rsidR="00F04290" w:rsidRDefault="00F04290" w:rsidP="007D43F6">
      <w:pPr>
        <w:pStyle w:val="Heading3"/>
      </w:pPr>
      <w:bookmarkStart w:id="1124" w:name="_Toc355280405"/>
      <w:bookmarkStart w:id="1125" w:name="_Toc359579974"/>
      <w:r>
        <w:t>Spectral Line Plot</w:t>
      </w:r>
      <w:bookmarkEnd w:id="1124"/>
      <w:bookmarkEnd w:id="1125"/>
    </w:p>
    <w:p w:rsidR="00F04290" w:rsidRDefault="00F04290" w:rsidP="00EB49E0">
      <w:pPr>
        <w:pStyle w:val="Figure"/>
      </w:pPr>
      <w:r>
        <w:t xml:space="preserve">Use this plot to display one or more </w:t>
      </w:r>
      <w:r w:rsidR="007F4F37">
        <w:t>Spectr</w:t>
      </w:r>
      <w:r>
        <w:t>a as continuous curves. Spectra are plotted with an automatic colour shift from red to blue for easier interpretation.</w:t>
      </w:r>
    </w:p>
    <w:p w:rsidR="00F04290" w:rsidRDefault="00F04290" w:rsidP="00EB49E0">
      <w:pPr>
        <w:pStyle w:val="Figure"/>
      </w:pPr>
      <w:r>
        <w:rPr>
          <w:lang w:val="en-AU"/>
        </w:rPr>
        <w:drawing>
          <wp:inline distT="0" distB="0" distL="0" distR="0">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rsidR="00F04290" w:rsidRDefault="00F04290" w:rsidP="00EB49E0">
      <w:pPr>
        <w:pStyle w:val="Caption"/>
      </w:pPr>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80</w:t>
      </w:r>
      <w:r w:rsidR="00AE2F37">
        <w:rPr>
          <w:noProof/>
        </w:rPr>
        <w:fldChar w:fldCharType="end"/>
      </w:r>
      <w:r>
        <w:t xml:space="preserve">: Spectral line plot of snow avalanche reflectance </w:t>
      </w:r>
      <w:r w:rsidR="007F4F37">
        <w:t>Spectr</w:t>
      </w:r>
      <w:r>
        <w:t>a</w:t>
      </w:r>
    </w:p>
    <w:p w:rsidR="00F04290" w:rsidRDefault="00F04290" w:rsidP="007D43F6">
      <w:pPr>
        <w:pStyle w:val="Heading3"/>
      </w:pPr>
      <w:bookmarkStart w:id="1126" w:name="_Toc355280406"/>
      <w:bookmarkStart w:id="1127" w:name="_Toc359579975"/>
      <w:r>
        <w:t>Spectral Scatter Plot</w:t>
      </w:r>
      <w:bookmarkEnd w:id="1126"/>
      <w:bookmarkEnd w:id="1127"/>
    </w:p>
    <w:p w:rsidR="00F04290" w:rsidRDefault="00F04290" w:rsidP="00A41FBF">
      <w:pPr>
        <w:pStyle w:val="Body"/>
      </w:pPr>
      <w:r>
        <w:t xml:space="preserve">Use this plot to display values per </w:t>
      </w:r>
      <w:r w:rsidR="007F4F37">
        <w:t>Spectr</w:t>
      </w:r>
      <w:r>
        <w:t xml:space="preserve">al band as singular points. This is useful to plot e.g. data of sensors with just one band, e.g. MFR broadband, as single values cannot be visualized as line plots. Scatter plots are also useful to show the variation of the values per band. </w:t>
      </w:r>
      <w:fldSimple w:instr=" REF _Ref97305442 \h  \* MERGEFORMAT ">
        <w:r w:rsidR="00A92DD8">
          <w:t xml:space="preserve">Figure </w:t>
        </w:r>
        <w:r w:rsidR="00A92DD8">
          <w:rPr>
            <w:noProof/>
          </w:rPr>
          <w:t>81</w:t>
        </w:r>
      </w:fldSimple>
      <w:r>
        <w:t xml:space="preserve"> shows an example of the variation per channel for several MFR sunphotometer readings.</w:t>
      </w:r>
    </w:p>
    <w:p w:rsidR="00F04290" w:rsidRDefault="00F04290" w:rsidP="00A41FBF">
      <w:pPr>
        <w:pStyle w:val="Body"/>
      </w:pPr>
      <w:r w:rsidRPr="00F04290">
        <w:rPr>
          <w:b/>
        </w:rPr>
        <w:t>Note</w:t>
      </w:r>
      <w:r>
        <w:t xml:space="preserve">: the generation of scatter plots of several </w:t>
      </w:r>
      <w:r w:rsidR="007F4F37">
        <w:t>Spectr</w:t>
      </w:r>
      <w:r>
        <w:t>a with high dimensionality tends to be quite slow.</w:t>
      </w:r>
    </w:p>
    <w:p w:rsidR="00F04290" w:rsidRDefault="00F04290" w:rsidP="00EB49E0">
      <w:pPr>
        <w:pStyle w:val="Figure"/>
      </w:pPr>
      <w:r>
        <w:rPr>
          <w:lang w:val="en-AU"/>
        </w:rPr>
        <w:drawing>
          <wp:inline distT="0" distB="0" distL="0" distR="0">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3"/>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rsidR="00F04290" w:rsidRDefault="00F04290" w:rsidP="00EB49E0">
      <w:pPr>
        <w:pStyle w:val="Caption"/>
      </w:pPr>
      <w:bookmarkStart w:id="1128" w:name="_Ref9730544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81</w:t>
      </w:r>
      <w:r w:rsidR="00AE2F37">
        <w:rPr>
          <w:noProof/>
        </w:rPr>
        <w:fldChar w:fldCharType="end"/>
      </w:r>
      <w:bookmarkEnd w:id="1128"/>
      <w:r>
        <w:t>: Scatterplot showing the variation per channel for several MFR sunphotometer readings</w:t>
      </w:r>
    </w:p>
    <w:p w:rsidR="00F04290" w:rsidRDefault="00F04290" w:rsidP="007D43F6">
      <w:pPr>
        <w:pStyle w:val="Heading3"/>
      </w:pPr>
      <w:bookmarkStart w:id="1129" w:name="_Toc355280407"/>
      <w:bookmarkStart w:id="1130" w:name="_Toc359579976"/>
      <w:r>
        <w:t>Gonio Sampling Points Plot</w:t>
      </w:r>
      <w:bookmarkEnd w:id="1129"/>
      <w:bookmarkEnd w:id="1130"/>
    </w:p>
    <w:p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fldSimple w:instr=" REF _Ref97344728 \h  \* MERGEFORMAT ">
        <w:r w:rsidR="00A92DD8">
          <w:t xml:space="preserve">Figure </w:t>
        </w:r>
        <w:r w:rsidR="00A92DD8">
          <w:rPr>
            <w:noProof/>
          </w:rPr>
          <w:t>82</w:t>
        </w:r>
      </w:fldSimple>
      <w:r>
        <w:t>).</w:t>
      </w:r>
    </w:p>
    <w:p w:rsidR="00DD3363" w:rsidRDefault="00ED6903" w:rsidP="00EB49E0">
      <w:pPr>
        <w:pStyle w:val="Figure"/>
      </w:pPr>
      <w:r>
        <w:rPr>
          <w:lang w:val="en-AU"/>
        </w:rPr>
        <w:drawing>
          <wp:inline distT="0" distB="0" distL="0" distR="0">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rsidR="00ED6903" w:rsidRDefault="00DD3363" w:rsidP="00EB49E0">
      <w:pPr>
        <w:pStyle w:val="Caption"/>
      </w:pPr>
      <w:bookmarkStart w:id="1131" w:name="_Ref9734472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82</w:t>
      </w:r>
      <w:r w:rsidR="00AE2F37">
        <w:rPr>
          <w:noProof/>
        </w:rPr>
        <w:fldChar w:fldCharType="end"/>
      </w:r>
      <w:bookmarkEnd w:id="1131"/>
      <w:r>
        <w:t>: Goniometer sampling point positions</w:t>
      </w:r>
    </w:p>
    <w:p w:rsidR="00ED6903" w:rsidRDefault="00F04290" w:rsidP="007D43F6">
      <w:pPr>
        <w:pStyle w:val="Heading3"/>
      </w:pPr>
      <w:bookmarkStart w:id="1132" w:name="_Toc355280408"/>
      <w:bookmarkStart w:id="1133" w:name="_Toc359579977"/>
      <w:r>
        <w:t>Gonio Hemisphere Explorer</w:t>
      </w:r>
      <w:bookmarkEnd w:id="1132"/>
      <w:bookmarkEnd w:id="1133"/>
    </w:p>
    <w:p w:rsidR="00484682" w:rsidRDefault="00484682" w:rsidP="00A41FBF">
      <w:pPr>
        <w:pStyle w:val="Body"/>
      </w:pPr>
      <w:r>
        <w:t xml:space="preserve">The Hemisphere Explorer allows the interactive exploration of a spectrodirectional dataset, typically acquired by a goniometer system. </w:t>
      </w:r>
      <w:fldSimple w:instr=" REF _Ref97345025 \h  \* MERGEFORMAT ">
        <w:r w:rsidR="00A92DD8">
          <w:t xml:space="preserve">Figure </w:t>
        </w:r>
        <w:r w:rsidR="00A92DD8">
          <w:rPr>
            <w:noProof/>
          </w:rPr>
          <w:t>83</w:t>
        </w:r>
      </w:fldSimple>
      <w:r>
        <w:t xml:space="preserve"> shows an explorer window displaying a LAGOS (Laboratory goniometer system) dataset </w:t>
      </w:r>
      <w:r w:rsidR="00AE2F37">
        <w:fldChar w:fldCharType="begin"/>
      </w:r>
      <w:r w:rsidR="006B5382">
        <w:instrText xml:space="preserve"> ADDIN EN.CITE &lt;EndNote&gt;&lt;Cite&gt;&lt;Author&gt;Schopfer&lt;/Author&gt;&lt;Year&gt;2008&lt;/Year&gt;&lt;RecNum&gt;288&lt;/RecNum&gt;&lt;record&gt;&lt;rec-number&gt;288&lt;/rec-number&gt;&lt;foreign-keys&gt;&lt;key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AE2F37">
        <w:fldChar w:fldCharType="separate"/>
      </w:r>
      <w:r>
        <w:rPr>
          <w:noProof/>
        </w:rPr>
        <w:t>(Schopfer 2008)</w:t>
      </w:r>
      <w:r w:rsidR="00AE2F37">
        <w:fldChar w:fldCharType="end"/>
      </w:r>
      <w:r>
        <w:t>.</w:t>
      </w:r>
    </w:p>
    <w:p w:rsidR="00484682" w:rsidRDefault="00ED6903" w:rsidP="00EB49E0">
      <w:pPr>
        <w:pStyle w:val="Figure"/>
      </w:pPr>
      <w:r>
        <w:rPr>
          <w:lang w:val="en-AU"/>
        </w:rPr>
        <w:drawing>
          <wp:inline distT="0" distB="0" distL="0" distR="0">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5"/>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rsidR="00ED6903" w:rsidRDefault="00484682" w:rsidP="00EB49E0">
      <w:pPr>
        <w:pStyle w:val="Caption"/>
      </w:pPr>
      <w:bookmarkStart w:id="1134" w:name="_Ref97345025"/>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83</w:t>
      </w:r>
      <w:r w:rsidR="00AE2F37">
        <w:rPr>
          <w:noProof/>
        </w:rPr>
        <w:fldChar w:fldCharType="end"/>
      </w:r>
      <w:bookmarkEnd w:id="1134"/>
      <w:r>
        <w:t>: Gonio Hemisphere Explorer window</w:t>
      </w:r>
    </w:p>
    <w:p w:rsidR="00484682" w:rsidRDefault="00484682" w:rsidP="00A41FBF">
      <w:pPr>
        <w:pStyle w:val="Body"/>
      </w:pPr>
      <w:r>
        <w:t>The explorer window comprises a number of components interacting with each other as described hereafter.</w:t>
      </w:r>
    </w:p>
    <w:p w:rsidR="00484682" w:rsidRDefault="00484682" w:rsidP="00A41FBF">
      <w:pPr>
        <w:pStyle w:val="Body"/>
      </w:pPr>
      <w:r>
        <w:t>The hemispherical plot (</w:t>
      </w:r>
      <w:fldSimple w:instr=" REF _Ref97345670 \h  \* MERGEFORMAT ">
        <w:r w:rsidR="00A92DD8">
          <w:t xml:space="preserve">Figure </w:t>
        </w:r>
        <w:r w:rsidR="00A92DD8">
          <w:rPr>
            <w:noProof/>
          </w:rPr>
          <w:t>84</w:t>
        </w:r>
      </w:fldSimple>
      <w:r>
        <w:t>) displays an interpolated surface of a specific wavelength. Clicking the icon in the top-left of the plot brings up a control panel for plot adjustments (rotations).</w:t>
      </w:r>
    </w:p>
    <w:p w:rsidR="00A41FBF" w:rsidRDefault="00A41FBF" w:rsidP="00EB49E0">
      <w:pPr>
        <w:pStyle w:val="Figure"/>
      </w:pPr>
      <w:r w:rsidRPr="00484682">
        <w:rPr>
          <w:lang w:val="en-AU"/>
        </w:rPr>
        <w:drawing>
          <wp:inline distT="0" distB="0" distL="0" distR="0">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6"/>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AU"/>
        </w:rPr>
        <w:drawing>
          <wp:inline distT="0" distB="0" distL="0" distR="0">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7"/>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rsidR="00484682" w:rsidRDefault="00484682" w:rsidP="00EB49E0">
      <w:pPr>
        <w:pStyle w:val="Caption"/>
      </w:pPr>
      <w:bookmarkStart w:id="1135" w:name="_Ref9734567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84</w:t>
      </w:r>
      <w:r w:rsidR="00AE2F37">
        <w:rPr>
          <w:noProof/>
        </w:rPr>
        <w:fldChar w:fldCharType="end"/>
      </w:r>
      <w:bookmarkEnd w:id="1135"/>
      <w:r>
        <w:t>: Interpolated 3D plot for a chosen wavelength (left) and rotation toolbox to manipulate the 3D plot</w:t>
      </w:r>
    </w:p>
    <w:p w:rsidR="00484682" w:rsidRPr="00484682" w:rsidRDefault="00484682" w:rsidP="00A41FBF">
      <w:pPr>
        <w:pStyle w:val="Body"/>
      </w:pPr>
      <w:r>
        <w:t xml:space="preserve">Use the band selection slider to select a </w:t>
      </w:r>
      <w:r w:rsidR="007F4F37">
        <w:t>Spectr</w:t>
      </w:r>
      <w:r>
        <w:t>al band for display (</w:t>
      </w:r>
      <w:r w:rsidR="00AE2F37">
        <w:fldChar w:fldCharType="begin"/>
      </w:r>
      <w:r>
        <w:instrText xml:space="preserve"> </w:instrText>
      </w:r>
      <w:r w:rsidR="00567E0A">
        <w:instrText>REF</w:instrText>
      </w:r>
      <w:r>
        <w:instrText xml:space="preserve"> _Ref97346093 \h </w:instrText>
      </w:r>
      <w:r w:rsidR="00AE2F37">
        <w:fldChar w:fldCharType="separate"/>
      </w:r>
      <w:r w:rsidR="00A92DD8">
        <w:t xml:space="preserve">Figure </w:t>
      </w:r>
      <w:r w:rsidR="00A92DD8">
        <w:rPr>
          <w:noProof/>
        </w:rPr>
        <w:t>85</w:t>
      </w:r>
      <w:r w:rsidR="00AE2F37">
        <w:fldChar w:fldCharType="end"/>
      </w:r>
      <w:r>
        <w:t xml:space="preserve">). The wavelength text field below is reflecting the wavelength of the chosen band. Selecting a band triggers a re-plotting of both hemispherical plot and </w:t>
      </w:r>
      <w:r w:rsidR="007F4F37">
        <w:t>Spectr</w:t>
      </w:r>
      <w:r>
        <w:t xml:space="preserve">al plot. </w:t>
      </w:r>
    </w:p>
    <w:p w:rsidR="00484682" w:rsidRDefault="00484682" w:rsidP="00EB49E0">
      <w:pPr>
        <w:pStyle w:val="Figure"/>
      </w:pPr>
      <w:r>
        <w:rPr>
          <w:lang w:val="en-AU"/>
        </w:rPr>
        <w:drawing>
          <wp:inline distT="0" distB="0" distL="0" distR="0">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8"/>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rsidR="00484682" w:rsidRDefault="00484682" w:rsidP="00EB49E0">
      <w:pPr>
        <w:pStyle w:val="Caption"/>
      </w:pPr>
      <w:bookmarkStart w:id="1136" w:name="_Ref97346093"/>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85</w:t>
      </w:r>
      <w:r w:rsidR="00AE2F37">
        <w:rPr>
          <w:noProof/>
        </w:rPr>
        <w:fldChar w:fldCharType="end"/>
      </w:r>
      <w:bookmarkEnd w:id="1136"/>
      <w:r>
        <w:t>: Band selection slider and wavelength text field</w:t>
      </w:r>
    </w:p>
    <w:p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fldSimple w:instr=" REF _Ref97346691 \h  \* MERGEFORMAT ">
        <w:r w:rsidR="00A92DD8">
          <w:t xml:space="preserve">Figure </w:t>
        </w:r>
        <w:r w:rsidR="00A92DD8">
          <w:rPr>
            <w:noProof/>
          </w:rPr>
          <w:t>86</w:t>
        </w:r>
      </w:fldSimple>
      <w:r>
        <w:t xml:space="preserve">). One of these points is always selected (indicated by the little square around it). Information about the selected point is shown in the text fields on the right of the plot: filename of the respective </w:t>
      </w:r>
      <w:r w:rsidR="007F4F37">
        <w:t>Spectr</w:t>
      </w:r>
      <w:r>
        <w:t xml:space="preserve">um, azimuth and zenith angles of the observation geometry. Changing the selected sampling point (by clicking the mouse on another point) changes the </w:t>
      </w:r>
      <w:r w:rsidR="007F4F37">
        <w:t>Spectr</w:t>
      </w:r>
      <w:r>
        <w:t xml:space="preserve">um displayed in the </w:t>
      </w:r>
      <w:r w:rsidR="007F4F37">
        <w:t>Spectr</w:t>
      </w:r>
      <w:r>
        <w:t>um plot automatically.</w:t>
      </w:r>
    </w:p>
    <w:p w:rsidR="00484682" w:rsidRDefault="003738CB" w:rsidP="00A41FBF">
      <w:pPr>
        <w:pStyle w:val="Body"/>
      </w:pPr>
      <w:r>
        <w:t xml:space="preserve">The azimuth angle is measured relative to the solar principal plane, i.e. 0° = principal plane opposite of the illumination source. </w:t>
      </w:r>
    </w:p>
    <w:p w:rsidR="00484682" w:rsidRDefault="00484682" w:rsidP="00EB49E0">
      <w:pPr>
        <w:pStyle w:val="Figure"/>
      </w:pPr>
      <w:r>
        <w:rPr>
          <w:lang w:val="en-AU"/>
        </w:rPr>
        <w:drawing>
          <wp:inline distT="0" distB="0" distL="0" distR="0">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9"/>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rsidR="00484682" w:rsidRDefault="00484682" w:rsidP="00EB49E0">
      <w:pPr>
        <w:pStyle w:val="Caption"/>
      </w:pPr>
      <w:bookmarkStart w:id="1137" w:name="_Ref97346691"/>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86</w:t>
      </w:r>
      <w:r w:rsidR="00AE2F37">
        <w:rPr>
          <w:noProof/>
        </w:rPr>
        <w:fldChar w:fldCharType="end"/>
      </w:r>
      <w:bookmarkEnd w:id="1137"/>
      <w:r>
        <w:t>: Sampling point position plot and information about the selected sampling point</w:t>
      </w:r>
    </w:p>
    <w:p w:rsidR="00484682" w:rsidRDefault="00484682" w:rsidP="00A41FBF">
      <w:pPr>
        <w:pStyle w:val="Body"/>
      </w:pPr>
      <w:r>
        <w:t xml:space="preserve">The </w:t>
      </w:r>
      <w:r w:rsidR="007F4F37">
        <w:t>Spectr</w:t>
      </w:r>
      <w:r>
        <w:t xml:space="preserve">al plot component displays the </w:t>
      </w:r>
      <w:r w:rsidR="007F4F37">
        <w:t>Spectr</w:t>
      </w:r>
      <w:r>
        <w:t>um of the selected sampling point (</w:t>
      </w:r>
      <w:r w:rsidR="00AE2F37">
        <w:fldChar w:fldCharType="begin"/>
      </w:r>
      <w:r>
        <w:instrText xml:space="preserve"> </w:instrText>
      </w:r>
      <w:r w:rsidR="00567E0A">
        <w:instrText>REF</w:instrText>
      </w:r>
      <w:r>
        <w:instrText xml:space="preserve"> _Ref97346783 \h </w:instrText>
      </w:r>
      <w:r w:rsidR="00AE2F37">
        <w:fldChar w:fldCharType="separate"/>
      </w:r>
      <w:r w:rsidR="00A92DD8">
        <w:t xml:space="preserve">Figure </w:t>
      </w:r>
      <w:r w:rsidR="00A92DD8">
        <w:rPr>
          <w:noProof/>
        </w:rPr>
        <w:t>87</w:t>
      </w:r>
      <w:r w:rsidR="00AE2F37">
        <w:fldChar w:fldCharType="end"/>
      </w:r>
      <w:r>
        <w:t xml:space="preserve">). A red, vertical line indicates the current wavelength as selected by the band selection slider. The text fields on the right of the plot display </w:t>
      </w:r>
      <w:r w:rsidR="007F4F37">
        <w:t>Spectr</w:t>
      </w:r>
      <w:r>
        <w:t xml:space="preserve">al statistics of the current </w:t>
      </w:r>
      <w:r w:rsidR="007F4F37">
        <w:t>Spectr</w:t>
      </w:r>
      <w:r>
        <w:t>um.</w:t>
      </w:r>
    </w:p>
    <w:p w:rsidR="00484682" w:rsidRPr="00484682" w:rsidRDefault="00484682" w:rsidP="00EB49E0">
      <w:pPr>
        <w:pStyle w:val="Figure"/>
      </w:pPr>
      <w:r>
        <w:rPr>
          <w:lang w:val="en-AU"/>
        </w:rPr>
        <w:drawing>
          <wp:inline distT="0" distB="0" distL="0" distR="0">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0"/>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rsidR="00484682" w:rsidRDefault="00484682" w:rsidP="00EB49E0">
      <w:pPr>
        <w:pStyle w:val="Caption"/>
      </w:pPr>
      <w:bookmarkStart w:id="1138" w:name="_Ref97346783"/>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87</w:t>
      </w:r>
      <w:r w:rsidR="00AE2F37">
        <w:rPr>
          <w:noProof/>
        </w:rPr>
        <w:fldChar w:fldCharType="end"/>
      </w:r>
      <w:bookmarkEnd w:id="1138"/>
      <w:r>
        <w:t xml:space="preserve">: Spectral plot component with wavelength indicator and </w:t>
      </w:r>
      <w:r w:rsidR="007F4F37">
        <w:t>Spectr</w:t>
      </w:r>
      <w:r>
        <w:t>um statistic information</w:t>
      </w:r>
    </w:p>
    <w:p w:rsidR="00484682" w:rsidRDefault="00F04290" w:rsidP="007D43F6">
      <w:pPr>
        <w:pStyle w:val="Heading3"/>
      </w:pPr>
      <w:bookmarkStart w:id="1139" w:name="_Toc355280409"/>
      <w:bookmarkStart w:id="1140" w:name="_Toc359579978"/>
      <w:r>
        <w:t>Time Line Plot</w:t>
      </w:r>
      <w:bookmarkEnd w:id="1139"/>
      <w:bookmarkEnd w:id="1140"/>
    </w:p>
    <w:p w:rsidR="007A25D6" w:rsidRDefault="00EF3153" w:rsidP="00A41FBF">
      <w:pPr>
        <w:pStyle w:val="Body"/>
      </w:pPr>
      <w:r>
        <w:t xml:space="preserve">Use a time line plot to plot a </w:t>
      </w:r>
      <w:r w:rsidR="007F4F37">
        <w:t>Spectr</w:t>
      </w:r>
      <w:r>
        <w:t xml:space="preserve">al band versus time. </w:t>
      </w:r>
      <w:r w:rsidR="00AE2F37">
        <w:fldChar w:fldCharType="begin"/>
      </w:r>
      <w:r>
        <w:instrText xml:space="preserve"> </w:instrText>
      </w:r>
      <w:r w:rsidR="00567E0A">
        <w:instrText>REF</w:instrText>
      </w:r>
      <w:r>
        <w:instrText xml:space="preserve"> _Ref97347357 \h </w:instrText>
      </w:r>
      <w:r w:rsidR="00AE2F37">
        <w:fldChar w:fldCharType="separate"/>
      </w:r>
      <w:r w:rsidR="00A92DD8">
        <w:t xml:space="preserve">Figure </w:t>
      </w:r>
      <w:r w:rsidR="00A92DD8">
        <w:rPr>
          <w:noProof/>
        </w:rPr>
        <w:t>88</w:t>
      </w:r>
      <w:r w:rsidR="00AE2F37">
        <w:fldChar w:fldCharType="end"/>
      </w:r>
      <w:r>
        <w:t xml:space="preserve"> shows showing the direct irradiance over time for an MFR sunphotometer band with centre wavelength 496.4nm. The channel to be plotted can be chosen in the list below the plot. Time information is retrieved from the sampling time of the </w:t>
      </w:r>
      <w:r w:rsidR="007F4F37">
        <w:t>Spectr</w:t>
      </w:r>
      <w:r>
        <w:t>a.</w:t>
      </w:r>
    </w:p>
    <w:p w:rsidR="007A25D6" w:rsidRDefault="007A25D6" w:rsidP="00EB49E0">
      <w:pPr>
        <w:pStyle w:val="Figure"/>
      </w:pPr>
      <w:r>
        <w:rPr>
          <w:lang w:val="en-AU"/>
        </w:rPr>
        <w:drawing>
          <wp:inline distT="0" distB="0" distL="0" distR="0">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1"/>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rsidR="00F04290" w:rsidRPr="00484682" w:rsidRDefault="007A25D6" w:rsidP="00EB49E0">
      <w:pPr>
        <w:pStyle w:val="Caption"/>
      </w:pPr>
      <w:bookmarkStart w:id="1141" w:name="_Ref9734735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88</w:t>
      </w:r>
      <w:r w:rsidR="00AE2F37">
        <w:rPr>
          <w:noProof/>
        </w:rPr>
        <w:fldChar w:fldCharType="end"/>
      </w:r>
      <w:bookmarkEnd w:id="1141"/>
      <w:r>
        <w:t>:</w:t>
      </w:r>
      <w:r w:rsidR="00EF3153">
        <w:t xml:space="preserve"> Time Line Plot showing the direct irradiance over time for centre wavelength 496.4nm</w:t>
      </w:r>
    </w:p>
    <w:p w:rsidR="00792893" w:rsidRDefault="00F04290" w:rsidP="007D43F6">
      <w:pPr>
        <w:pStyle w:val="Heading3"/>
      </w:pPr>
      <w:bookmarkStart w:id="1142" w:name="_Toc355280410"/>
      <w:bookmarkStart w:id="1143" w:name="_Toc359579979"/>
      <w:r>
        <w:t>Time Line Explorer</w:t>
      </w:r>
      <w:bookmarkEnd w:id="1142"/>
      <w:bookmarkEnd w:id="1143"/>
    </w:p>
    <w:p w:rsidR="00792893" w:rsidRDefault="00A0057F" w:rsidP="00A41FBF">
      <w:pPr>
        <w:pStyle w:val="Body"/>
      </w:pPr>
      <w:r>
        <w:t xml:space="preserve">The time line explorer consists of a time line plot and a </w:t>
      </w:r>
      <w:r w:rsidR="007F4F37">
        <w:t>Spectr</w:t>
      </w:r>
      <w:r>
        <w:t>al plot (</w:t>
      </w:r>
      <w:fldSimple w:instr=" REF _Ref97350704 \h  \* MERGEFORMAT ">
        <w:r w:rsidR="00A92DD8">
          <w:t xml:space="preserve">Figure </w:t>
        </w:r>
        <w:r w:rsidR="00A92DD8">
          <w:rPr>
            <w:noProof/>
          </w:rPr>
          <w:t>89</w:t>
        </w:r>
      </w:fldSimple>
      <w:r>
        <w:t xml:space="preserve">). The red bar in the time plot indicates what </w:t>
      </w:r>
      <w:r w:rsidR="007F4F37">
        <w:t>Spectr</w:t>
      </w:r>
      <w:r>
        <w:t xml:space="preserve">um is plotted in the </w:t>
      </w:r>
      <w:r w:rsidR="007F4F37">
        <w:t>Spectr</w:t>
      </w:r>
      <w:r>
        <w:t xml:space="preserve">al plot, i.e. the </w:t>
      </w:r>
      <w:r w:rsidR="007F4F37">
        <w:t>Spectr</w:t>
      </w:r>
      <w:r>
        <w:t xml:space="preserve">al plot shows the </w:t>
      </w:r>
      <w:r w:rsidR="007F4F37">
        <w:t>Spectr</w:t>
      </w:r>
      <w:r>
        <w:t xml:space="preserve">um taken at a certain time. The red bar in the </w:t>
      </w:r>
      <w:r w:rsidR="007F4F37">
        <w:t>Spectr</w:t>
      </w:r>
      <w:r>
        <w:t xml:space="preserve">al plot shows the currently selected </w:t>
      </w:r>
      <w:r w:rsidR="001247E8">
        <w:t>Instrument</w:t>
      </w:r>
      <w:r>
        <w:t xml:space="preserve"> channel, which is plotted versus time in the time line plot.</w:t>
      </w:r>
    </w:p>
    <w:p w:rsidR="00A0057F" w:rsidRDefault="00792893" w:rsidP="00EB49E0">
      <w:pPr>
        <w:pStyle w:val="Figure"/>
      </w:pPr>
      <w:r>
        <w:rPr>
          <w:lang w:val="en-AU"/>
        </w:rPr>
        <w:drawing>
          <wp:inline distT="0" distB="0" distL="0" distR="0">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2"/>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rsidR="00A0057F" w:rsidRDefault="00A0057F" w:rsidP="00EB49E0">
      <w:pPr>
        <w:pStyle w:val="Caption"/>
      </w:pPr>
      <w:bookmarkStart w:id="1144" w:name="_Ref9735070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89</w:t>
      </w:r>
      <w:r w:rsidR="00AE2F37">
        <w:rPr>
          <w:noProof/>
        </w:rPr>
        <w:fldChar w:fldCharType="end"/>
      </w:r>
      <w:bookmarkEnd w:id="1144"/>
      <w:r>
        <w:t>: Time Line Explorer window</w:t>
      </w:r>
    </w:p>
    <w:p w:rsidR="00792893" w:rsidRPr="00A0057F" w:rsidRDefault="00A0057F" w:rsidP="00A41FBF">
      <w:pPr>
        <w:pStyle w:val="Body"/>
      </w:pPr>
      <w:r>
        <w:t xml:space="preserve">The example given in </w:t>
      </w:r>
      <w:r w:rsidR="00AE2F37">
        <w:fldChar w:fldCharType="begin"/>
      </w:r>
      <w:r>
        <w:instrText xml:space="preserve"> </w:instrText>
      </w:r>
      <w:r w:rsidR="00567E0A">
        <w:instrText>REF</w:instrText>
      </w:r>
      <w:r>
        <w:instrText xml:space="preserve"> _Ref97350704 \h </w:instrText>
      </w:r>
      <w:r w:rsidR="00AE2F37">
        <w:fldChar w:fldCharType="separate"/>
      </w:r>
      <w:r w:rsidR="00A92DD8">
        <w:t xml:space="preserve">Figure </w:t>
      </w:r>
      <w:r w:rsidR="00A92DD8">
        <w:rPr>
          <w:noProof/>
        </w:rPr>
        <w:t>89</w:t>
      </w:r>
      <w:r w:rsidR="00AE2F37">
        <w:fldChar w:fldCharType="end"/>
      </w:r>
      <w:r>
        <w:t xml:space="preserve"> is using MFR sunphotometer data. A removal of the broadband channel is needed for the </w:t>
      </w:r>
      <w:r w:rsidR="007F4F37">
        <w:t>Spectr</w:t>
      </w:r>
      <w:r>
        <w:t xml:space="preserve">al plot to work properly. The according processing chain is shown in </w:t>
      </w:r>
      <w:r w:rsidR="00AE2F37">
        <w:fldChar w:fldCharType="begin"/>
      </w:r>
      <w:r>
        <w:instrText xml:space="preserve"> </w:instrText>
      </w:r>
      <w:r w:rsidR="00567E0A">
        <w:instrText>REF</w:instrText>
      </w:r>
      <w:r>
        <w:instrText xml:space="preserve"> _Ref97351016 \h </w:instrText>
      </w:r>
      <w:r w:rsidR="00AE2F37">
        <w:fldChar w:fldCharType="separate"/>
      </w:r>
      <w:r w:rsidR="00A92DD8">
        <w:t xml:space="preserve">Figure </w:t>
      </w:r>
      <w:r w:rsidR="00A92DD8">
        <w:rPr>
          <w:noProof/>
        </w:rPr>
        <w:t>90</w:t>
      </w:r>
      <w:r w:rsidR="00AE2F37">
        <w:fldChar w:fldCharType="end"/>
      </w:r>
      <w:r>
        <w:t>.</w:t>
      </w:r>
    </w:p>
    <w:p w:rsidR="00A0057F" w:rsidRDefault="00A0057F" w:rsidP="00EB49E0">
      <w:pPr>
        <w:pStyle w:val="Figure"/>
      </w:pPr>
      <w:r>
        <w:rPr>
          <w:lang w:val="en-AU"/>
        </w:rPr>
        <w:drawing>
          <wp:inline distT="0" distB="0" distL="0" distR="0">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3"/>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rsidR="00792893" w:rsidRDefault="00A0057F" w:rsidP="00EB49E0">
      <w:pPr>
        <w:pStyle w:val="Caption"/>
      </w:pPr>
      <w:bookmarkStart w:id="1145" w:name="_Ref97351016"/>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90</w:t>
      </w:r>
      <w:r w:rsidR="00AE2F37">
        <w:rPr>
          <w:noProof/>
        </w:rPr>
        <w:fldChar w:fldCharType="end"/>
      </w:r>
      <w:bookmarkEnd w:id="1145"/>
      <w:r>
        <w:t>: Processing chain for the exploration of the narrowband MFR channels in the Time Line Explorer</w:t>
      </w:r>
    </w:p>
    <w:p w:rsidR="00897F15" w:rsidRDefault="00897F15" w:rsidP="00E5047C">
      <w:pPr>
        <w:pStyle w:val="Heading2"/>
      </w:pPr>
      <w:bookmarkStart w:id="1146" w:name="_Toc355280411"/>
      <w:bookmarkStart w:id="1147" w:name="_Toc359579980"/>
      <w:r>
        <w:t>File Export Module</w:t>
      </w:r>
      <w:bookmarkEnd w:id="1146"/>
      <w:bookmarkEnd w:id="1147"/>
    </w:p>
    <w:p w:rsidR="00897F15" w:rsidRDefault="00897F15" w:rsidP="00A41FBF">
      <w:pPr>
        <w:pStyle w:val="Body"/>
      </w:pPr>
      <w:r>
        <w:t>File export modules can be attached to any space and do not generate an output space but write the data to a file.</w:t>
      </w:r>
    </w:p>
    <w:p w:rsidR="00897F15" w:rsidRDefault="00897F15" w:rsidP="00A41FBF">
      <w:pPr>
        <w:pStyle w:val="Body"/>
      </w:pPr>
      <w:r>
        <w:t xml:space="preserve">A file export module must be configured using its </w:t>
      </w:r>
      <w:r w:rsidR="0051485C">
        <w:t>configuration dialog</w:t>
      </w:r>
      <w:r>
        <w:t xml:space="preserve"> (</w:t>
      </w:r>
      <w:fldSimple w:instr=" REF _Ref97811200 \h  \* MERGEFORMAT ">
        <w:r w:rsidR="00A92DD8">
          <w:t xml:space="preserve">Figure </w:t>
        </w:r>
        <w:r w:rsidR="00A92DD8">
          <w:rPr>
            <w:noProof/>
          </w:rPr>
          <w:t>91</w:t>
        </w:r>
      </w:fldSimple>
      <w:r>
        <w:t>).</w:t>
      </w:r>
      <w:r w:rsidR="0051485C">
        <w:t xml:space="preserve"> The dialog is identical to the one described in </w:t>
      </w:r>
      <w:fldSimple w:instr=" REF _Ref153761992 \r \h  \* MERGEFORMAT ">
        <w:r w:rsidR="00A92DD8">
          <w:t>5.4</w:t>
        </w:r>
      </w:fldSimple>
      <w:r w:rsidR="0051485C">
        <w:t>.</w:t>
      </w:r>
    </w:p>
    <w:p w:rsidR="00897F15" w:rsidRDefault="00897F15" w:rsidP="00EB49E0">
      <w:pPr>
        <w:pStyle w:val="Figure"/>
      </w:pPr>
      <w:r>
        <w:rPr>
          <w:lang w:val="en-AU"/>
        </w:rPr>
        <w:drawing>
          <wp:inline distT="0" distB="0" distL="0" distR="0">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rsidR="00897F15" w:rsidRDefault="00897F15" w:rsidP="00EB49E0">
      <w:pPr>
        <w:pStyle w:val="Caption"/>
      </w:pPr>
      <w:bookmarkStart w:id="1148" w:name="_Ref9781120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91</w:t>
      </w:r>
      <w:r w:rsidR="00AE2F37">
        <w:rPr>
          <w:noProof/>
        </w:rPr>
        <w:fldChar w:fldCharType="end"/>
      </w:r>
      <w:bookmarkEnd w:id="1148"/>
      <w:r>
        <w:t>: File export configuration</w:t>
      </w:r>
    </w:p>
    <w:p w:rsidR="00F04290" w:rsidRPr="00897F15" w:rsidRDefault="0051485C" w:rsidP="00A41FBF">
      <w:pPr>
        <w:pStyle w:val="Body"/>
      </w:pPr>
      <w:r>
        <w:t xml:space="preserve">The </w:t>
      </w:r>
      <w:r w:rsidR="007F4F37">
        <w:t>Spectr</w:t>
      </w:r>
      <w:r>
        <w:t xml:space="preserve">al data written to the file reflects the data content of the space. The </w:t>
      </w:r>
      <w:r w:rsidR="007F4F37">
        <w:t>Metadata</w:t>
      </w:r>
      <w:r>
        <w:t xml:space="preserve"> is however </w:t>
      </w:r>
      <w:r w:rsidR="007026B3">
        <w:t xml:space="preserve">mainly </w:t>
      </w:r>
      <w:r>
        <w:t xml:space="preserve">read from the database and may show some contradictions to the </w:t>
      </w:r>
      <w:r w:rsidR="007026B3">
        <w:t>state of the space</w:t>
      </w:r>
      <w:r>
        <w:t xml:space="preserve">. </w:t>
      </w:r>
    </w:p>
    <w:p w:rsidR="002A0FFE" w:rsidRPr="00084655" w:rsidRDefault="002A0FFE" w:rsidP="00E5047C">
      <w:pPr>
        <w:pStyle w:val="Heading1"/>
      </w:pPr>
      <w:bookmarkStart w:id="1149" w:name="_Toc355280412"/>
      <w:bookmarkStart w:id="1150" w:name="_Toc359579981"/>
      <w:r w:rsidRPr="00084655">
        <w:t>Data Administration</w:t>
      </w:r>
      <w:bookmarkEnd w:id="1149"/>
      <w:bookmarkEnd w:id="1150"/>
    </w:p>
    <w:p w:rsidR="005035EE" w:rsidRDefault="005035EE" w:rsidP="005035EE">
      <w:pPr>
        <w:pStyle w:val="Body"/>
      </w:pPr>
      <w:r>
        <w:t xml:space="preserve">The Data Administration functions are useful for managing the integrity of the </w:t>
      </w:r>
      <w:r w:rsidR="00F52044">
        <w:t>SPECCHIO</w:t>
      </w:r>
      <w:r>
        <w:t xml:space="preserve"> database.</w:t>
      </w:r>
    </w:p>
    <w:p w:rsidR="005035EE" w:rsidRDefault="005035EE" w:rsidP="005035EE">
      <w:pPr>
        <w:pStyle w:val="Body"/>
      </w:pPr>
      <w:r>
        <w:t>The following functions are restricted to users with Administrator permission.</w:t>
      </w:r>
    </w:p>
    <w:tbl>
      <w:tblPr>
        <w:tblStyle w:val="TableSimple"/>
        <w:tblW w:w="0" w:type="auto"/>
        <w:tblLook w:val="04A0"/>
      </w:tblPr>
      <w:tblGrid>
        <w:gridCol w:w="2485"/>
        <w:gridCol w:w="6377"/>
      </w:tblGrid>
      <w:tr w:rsidR="00D0645C" w:rsidRPr="00204D07" w:rsidTr="00204D07">
        <w:tc>
          <w:tcPr>
            <w:tcW w:w="0" w:type="auto"/>
          </w:tcPr>
          <w:p w:rsidR="00D0645C" w:rsidRPr="00204D07" w:rsidRDefault="00D0645C" w:rsidP="00334E6C">
            <w:pPr>
              <w:pStyle w:val="HangingIndent"/>
              <w:ind w:left="0" w:firstLine="0"/>
              <w:rPr>
                <w:rStyle w:val="Strong"/>
              </w:rPr>
            </w:pPr>
            <w:r w:rsidRPr="00204D07">
              <w:rPr>
                <w:rStyle w:val="Strong"/>
              </w:rPr>
              <w:t>Menu item</w:t>
            </w:r>
          </w:p>
        </w:tc>
        <w:tc>
          <w:tcPr>
            <w:tcW w:w="0" w:type="auto"/>
          </w:tcPr>
          <w:p w:rsidR="00D0645C" w:rsidRPr="00204D07" w:rsidRDefault="001E70D6" w:rsidP="001E70D6">
            <w:pPr>
              <w:pStyle w:val="HangingIndent"/>
              <w:ind w:left="0" w:firstLine="0"/>
              <w:rPr>
                <w:rStyle w:val="Strong"/>
              </w:rPr>
            </w:pPr>
            <w:r w:rsidRPr="00204D07">
              <w:rPr>
                <w:rStyle w:val="Strong"/>
              </w:rPr>
              <w:t>O</w:t>
            </w:r>
            <w:r w:rsidR="00D0645C" w:rsidRPr="00204D07">
              <w:rPr>
                <w:rStyle w:val="Strong"/>
              </w:rPr>
              <w:t>perations</w:t>
            </w:r>
            <w:r w:rsidRPr="00204D07">
              <w:rPr>
                <w:rStyle w:val="Strong"/>
              </w:rPr>
              <w:t xml:space="preserve"> Restricted to Administrators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Data remover</w:t>
            </w:r>
          </w:p>
        </w:tc>
        <w:tc>
          <w:tcPr>
            <w:tcW w:w="0" w:type="auto"/>
          </w:tcPr>
          <w:p w:rsidR="005035EE" w:rsidRPr="005035EE" w:rsidRDefault="005035EE" w:rsidP="00334E6C">
            <w:pPr>
              <w:pStyle w:val="HangingIndent"/>
              <w:ind w:left="0" w:firstLine="0"/>
            </w:pPr>
            <w:r w:rsidRPr="005035EE">
              <w:t>Removing data belonging to other users</w:t>
            </w:r>
          </w:p>
        </w:tc>
      </w:tr>
      <w:tr w:rsidR="00D74D14" w:rsidRPr="005035EE" w:rsidTr="00204D07">
        <w:tc>
          <w:tcPr>
            <w:tcW w:w="0" w:type="auto"/>
          </w:tcPr>
          <w:p w:rsidR="00D74D14" w:rsidRPr="00D74D14" w:rsidRDefault="00D74D14" w:rsidP="00D74D14">
            <w:pPr>
              <w:pStyle w:val="HangingIndent"/>
              <w:ind w:left="0" w:firstLine="0"/>
              <w:rPr>
                <w:rStyle w:val="GUIWord"/>
              </w:rPr>
            </w:pPr>
            <w:r w:rsidRPr="00D74D14">
              <w:rPr>
                <w:rStyle w:val="GUIWord"/>
              </w:rPr>
              <w:t>Export campaign</w:t>
            </w:r>
          </w:p>
        </w:tc>
        <w:tc>
          <w:tcPr>
            <w:tcW w:w="0" w:type="auto"/>
          </w:tcPr>
          <w:p w:rsidR="00D74D14" w:rsidRPr="005035EE" w:rsidRDefault="00D74D14" w:rsidP="00334E6C">
            <w:pPr>
              <w:pStyle w:val="HangingIndent"/>
              <w:ind w:left="0" w:firstLine="0"/>
            </w:pPr>
            <w:r>
              <w:t>None</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Import campaign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Load sensor definition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Instrument administration</w:t>
            </w:r>
          </w:p>
        </w:tc>
        <w:tc>
          <w:tcPr>
            <w:tcW w:w="0" w:type="auto"/>
          </w:tcPr>
          <w:p w:rsidR="005035EE" w:rsidRPr="005035EE" w:rsidRDefault="005035EE" w:rsidP="00334E6C">
            <w:pPr>
              <w:pStyle w:val="HangingIndent"/>
              <w:ind w:left="0" w:firstLine="0"/>
            </w:pPr>
            <w:r w:rsidRPr="005035EE">
              <w:t xml:space="preserve">Changing, adding or deleting any </w:t>
            </w:r>
            <w:r w:rsidR="001E70D6" w:rsidRPr="005035EE">
              <w:t xml:space="preserve">Instrument </w:t>
            </w:r>
            <w:r w:rsidR="001E70D6">
              <w:t xml:space="preserve">or Reference Panel </w:t>
            </w:r>
            <w:r w:rsidRPr="005035EE">
              <w:t>information</w:t>
            </w:r>
          </w:p>
        </w:tc>
      </w:tr>
    </w:tbl>
    <w:p w:rsidR="002A0FFE" w:rsidRPr="00084655" w:rsidRDefault="002A0FFE" w:rsidP="00E5047C">
      <w:pPr>
        <w:pStyle w:val="Heading2"/>
      </w:pPr>
      <w:bookmarkStart w:id="1151" w:name="_Toc355280413"/>
      <w:bookmarkStart w:id="1152" w:name="_Toc359579982"/>
      <w:r w:rsidRPr="00084655">
        <w:t>Removing data</w:t>
      </w:r>
      <w:bookmarkEnd w:id="1151"/>
      <w:bookmarkEnd w:id="1152"/>
    </w:p>
    <w:p w:rsidR="00334E6C" w:rsidRDefault="002A0FFE" w:rsidP="00630C6D">
      <w:pPr>
        <w:pStyle w:val="Body"/>
      </w:pPr>
      <w:r w:rsidRPr="00084655">
        <w:t xml:space="preserve">Spectra, hierarchies </w:t>
      </w:r>
      <w:r w:rsidR="00D0645C">
        <w:t>or entire</w:t>
      </w:r>
      <w:r w:rsidRPr="00084655">
        <w:t xml:space="preserve"> </w:t>
      </w:r>
      <w:r w:rsidR="00D0645C">
        <w:t>C</w:t>
      </w:r>
      <w:r w:rsidRPr="00084655">
        <w:t>ampaigns can be removed from the database using the Data Remover</w:t>
      </w:r>
      <w:r w:rsidR="00334E6C">
        <w:t>.</w:t>
      </w:r>
    </w:p>
    <w:p w:rsidR="002A0FFE" w:rsidRPr="00084655" w:rsidRDefault="002A0FFE" w:rsidP="00630C6D">
      <w:pPr>
        <w:pStyle w:val="Body"/>
      </w:pPr>
      <w:r w:rsidRPr="00084655">
        <w:t>Users can only remove data from the database</w:t>
      </w:r>
      <w:r w:rsidR="00334E6C">
        <w:t xml:space="preserve"> if they are a member of the Campaign’s Research Group (see</w:t>
      </w:r>
      <w:r w:rsidR="00E1195F">
        <w:t xml:space="preserve"> </w:t>
      </w:r>
      <w:fldSimple w:instr=" REF _Ref358394245 \r \h  \* MERGEFORMAT ">
        <w:r w:rsidR="00A92DD8" w:rsidRPr="00A92DD8">
          <w:rPr>
            <w:rStyle w:val="CrossReference"/>
          </w:rPr>
          <w:t>3.7</w:t>
        </w:r>
      </w:fldSimple>
      <w:r w:rsidR="00E1195F" w:rsidRPr="00E1195F">
        <w:rPr>
          <w:rStyle w:val="CrossReference"/>
        </w:rPr>
        <w:t xml:space="preserve"> </w:t>
      </w:r>
      <w:fldSimple w:instr=" REF _Ref358394245 \h  \* MERGEFORMAT ">
        <w:r w:rsidR="00A92DD8" w:rsidRPr="00A92DD8">
          <w:rPr>
            <w:rStyle w:val="CrossReference"/>
          </w:rPr>
          <w:t>Research Groups and Accessing SPECCHIO Campaigns</w:t>
        </w:r>
      </w:fldSimple>
      <w:r w:rsidR="00334E6C">
        <w:t>)</w:t>
      </w:r>
      <w:r w:rsidRPr="00084655">
        <w:t>.</w:t>
      </w:r>
      <w:r w:rsidR="009D7C8A">
        <w:t xml:space="preserve"> </w:t>
      </w:r>
      <w:r w:rsidR="00493F81">
        <w:t xml:space="preserve">A user with Administrator permissions </w:t>
      </w:r>
      <w:r w:rsidR="009D7C8A">
        <w:t>can remove all datasets irrespective of their owner.</w:t>
      </w:r>
    </w:p>
    <w:p w:rsidR="00493F81" w:rsidRDefault="00493F81" w:rsidP="00BA72CF">
      <w:pPr>
        <w:pStyle w:val="ProcessHeading"/>
      </w:pPr>
      <w:r>
        <w:t>To remove data...</w:t>
      </w:r>
    </w:p>
    <w:tbl>
      <w:tblPr>
        <w:tblStyle w:val="Instructions"/>
        <w:tblW w:w="0" w:type="auto"/>
        <w:tblLook w:val="04A0"/>
      </w:tblPr>
      <w:tblGrid>
        <w:gridCol w:w="8862"/>
      </w:tblGrid>
      <w:tr w:rsidR="00D0645C" w:rsidTr="00E5742A">
        <w:trPr>
          <w:cnfStyle w:val="100000000000"/>
        </w:trPr>
        <w:tc>
          <w:tcPr>
            <w:cnfStyle w:val="000000000100"/>
            <w:tcW w:w="8862" w:type="dxa"/>
          </w:tcPr>
          <w:p w:rsidR="00D0645C" w:rsidRDefault="00D0645C" w:rsidP="00D0645C">
            <w:pPr>
              <w:pStyle w:val="ProcessStep"/>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 Only the Campaigns which you have permission to remove will be displayed.</w:t>
            </w:r>
          </w:p>
          <w:p w:rsidR="00D0645C" w:rsidRDefault="002A14D7" w:rsidP="00D0645C">
            <w:pPr>
              <w:pStyle w:val="Figure"/>
            </w:pPr>
            <w:r>
              <w:rPr>
                <w:lang w:val="en-AU"/>
              </w:rPr>
              <w:drawing>
                <wp:inline distT="0" distB="0" distL="0" distR="0">
                  <wp:extent cx="1318431" cy="2246560"/>
                  <wp:effectExtent l="0" t="19050" r="72219" b="58490"/>
                  <wp:docPr id="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5"/>
                          <a:srcRect/>
                          <a:stretch>
                            <a:fillRect/>
                          </a:stretch>
                        </pic:blipFill>
                        <pic:spPr bwMode="auto">
                          <a:xfrm>
                            <a:off x="0" y="0"/>
                            <a:ext cx="1318454" cy="22466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0645C" w:rsidRPr="00084655" w:rsidRDefault="00D0645C" w:rsidP="00D0645C">
            <w:pPr>
              <w:pStyle w:val="Caption"/>
            </w:pPr>
            <w:r w:rsidRPr="00084655">
              <w:t xml:space="preserve">Figure </w:t>
            </w:r>
            <w:fldSimple w:instr=" SEQ Figure \* ARABIC ">
              <w:r w:rsidR="00A92DD8">
                <w:rPr>
                  <w:noProof/>
                </w:rPr>
                <w:t>92</w:t>
              </w:r>
            </w:fldSimple>
            <w:r w:rsidRPr="00084655">
              <w:t>: Data Remover dialog</w:t>
            </w:r>
          </w:p>
          <w:p w:rsidR="00D0645C" w:rsidRDefault="00D0645C" w:rsidP="00D0645C">
            <w:pPr>
              <w:pStyle w:val="ProcessStep"/>
            </w:pPr>
            <w:r w:rsidRPr="00084655">
              <w:t xml:space="preserve">Use the </w:t>
            </w:r>
            <w:r w:rsidR="007F4F37">
              <w:t>Spectr</w:t>
            </w:r>
            <w:r w:rsidRPr="00084655">
              <w:t xml:space="preserve">al data browser to select the nodes </w:t>
            </w:r>
            <w:r>
              <w:t xml:space="preserve">or </w:t>
            </w:r>
            <w:r w:rsidR="007F4F37">
              <w:t>Spectr</w:t>
            </w:r>
            <w:r>
              <w:t xml:space="preserve">a that you wish to remove. Multiple </w:t>
            </w:r>
            <w:r w:rsidR="007F4F37">
              <w:t>Spectr</w:t>
            </w:r>
            <w:r>
              <w:t xml:space="preserve">a and nodes can be selected by using the Shift and Control keys. You can select any node except the </w:t>
            </w:r>
            <w:r w:rsidRPr="00334E6C">
              <w:rPr>
                <w:rStyle w:val="GUIWord"/>
              </w:rPr>
              <w:t>specchio</w:t>
            </w:r>
            <w:r>
              <w:t xml:space="preserve"> root node. Selecting a Campaign node is valid.</w:t>
            </w:r>
          </w:p>
          <w:p w:rsidR="00D0645C" w:rsidRDefault="00D0645C" w:rsidP="00D0645C">
            <w:pPr>
              <w:pStyle w:val="ProcessStep"/>
            </w:pPr>
            <w:r>
              <w:t>C</w:t>
            </w:r>
            <w:r w:rsidRPr="00084655">
              <w:t xml:space="preserve">lick the </w:t>
            </w:r>
            <w:r w:rsidRPr="00493F81">
              <w:rPr>
                <w:rStyle w:val="ActionButton"/>
              </w:rPr>
              <w:t> Remove </w:t>
            </w:r>
            <w:r w:rsidRPr="00084655">
              <w:t xml:space="preserve"> button. All data that is below the selected node</w:t>
            </w:r>
            <w:r>
              <w:t xml:space="preserve"> or nodes</w:t>
            </w:r>
            <w:r w:rsidRPr="00084655">
              <w:t xml:space="preserve"> will be deleted. </w:t>
            </w:r>
            <w:r>
              <w:t xml:space="preserve">For example, </w:t>
            </w:r>
            <w:r w:rsidRPr="00084655">
              <w:t xml:space="preserve">if a Campaign is selected then all hierarchies and </w:t>
            </w:r>
            <w:r w:rsidR="007F4F37">
              <w:t>Spectr</w:t>
            </w:r>
            <w:r w:rsidRPr="00084655">
              <w:t xml:space="preserve">a belonging to this Campaign will be deleted. In addition, all </w:t>
            </w:r>
            <w:r w:rsidR="007F4F37">
              <w:t>Metadata</w:t>
            </w:r>
            <w:r w:rsidRPr="00084655">
              <w:t xml:space="preserve"> that has been entered for </w:t>
            </w:r>
            <w:r>
              <w:t>the deleted</w:t>
            </w:r>
            <w:r w:rsidRPr="00084655">
              <w:t xml:space="preserve"> object</w:t>
            </w:r>
            <w:r>
              <w:t>s</w:t>
            </w:r>
            <w:r w:rsidRPr="00084655">
              <w:t xml:space="preserve"> will be removed along with th</w:t>
            </w:r>
            <w:r>
              <w:t>e</w:t>
            </w:r>
            <w:r w:rsidRPr="00084655">
              <w:t xml:space="preserve"> object</w:t>
            </w:r>
            <w:r>
              <w:t>s</w:t>
            </w:r>
            <w:r w:rsidRPr="00084655">
              <w:t>.</w:t>
            </w:r>
          </w:p>
          <w:p w:rsidR="00D0645C" w:rsidRDefault="00D0645C" w:rsidP="00037DAE">
            <w:pPr>
              <w:pStyle w:val="ProcessStep"/>
            </w:pPr>
            <w:r>
              <w:t xml:space="preserve">Close the dialog box by clicking on </w:t>
            </w:r>
            <w:r w:rsidRPr="005035EE">
              <w:rPr>
                <w:rStyle w:val="ActionButton"/>
              </w:rPr>
              <w:t> C</w:t>
            </w:r>
            <w:r w:rsidR="00037DAE">
              <w:rPr>
                <w:rStyle w:val="ActionButton"/>
              </w:rPr>
              <w:t>lose</w:t>
            </w:r>
            <w:r w:rsidRPr="005035EE">
              <w:rPr>
                <w:rStyle w:val="ActionButton"/>
              </w:rPr>
              <w:t xml:space="preserve"> </w:t>
            </w:r>
            <w:r>
              <w:t>.</w:t>
            </w:r>
          </w:p>
        </w:tc>
      </w:tr>
    </w:tbl>
    <w:p w:rsidR="00E5742A" w:rsidRPr="00084655" w:rsidRDefault="00E5742A" w:rsidP="00E5742A">
      <w:pPr>
        <w:pStyle w:val="Warning"/>
        <w:cnfStyle w:val="100000000100"/>
      </w:pPr>
      <w:r>
        <w:t>Warning</w:t>
      </w:r>
      <w:r>
        <w:tab/>
      </w:r>
      <w:r w:rsidRPr="00084655">
        <w:t>There is no further prompt to warn you</w:t>
      </w:r>
      <w:r>
        <w:t>.</w:t>
      </w:r>
      <w:r w:rsidRPr="00084655">
        <w:t xml:space="preserve"> </w:t>
      </w:r>
      <w:r>
        <w:t xml:space="preserve">The data are deleted as soon as you click the </w:t>
      </w:r>
      <w:r w:rsidRPr="005035EE">
        <w:rPr>
          <w:rStyle w:val="ActionButton"/>
        </w:rPr>
        <w:t> Remove </w:t>
      </w:r>
      <w:r>
        <w:t xml:space="preserve"> button. This action cannot be undone.</w:t>
      </w:r>
    </w:p>
    <w:p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rsidR="002A0FFE" w:rsidRPr="00084655" w:rsidRDefault="002A0FFE" w:rsidP="00E5047C">
      <w:pPr>
        <w:pStyle w:val="Heading2"/>
      </w:pPr>
      <w:bookmarkStart w:id="1153" w:name="_Toc355280414"/>
      <w:bookmarkStart w:id="1154" w:name="_Toc359579983"/>
      <w:r w:rsidRPr="00084655">
        <w:t>Campaign Export</w:t>
      </w:r>
      <w:bookmarkEnd w:id="1153"/>
      <w:bookmarkEnd w:id="1154"/>
    </w:p>
    <w:p w:rsidR="009B73BB" w:rsidRDefault="002A0FFE" w:rsidP="00630C6D">
      <w:pPr>
        <w:pStyle w:val="Body"/>
      </w:pPr>
      <w:r w:rsidRPr="00084655">
        <w:t xml:space="preserve">The </w:t>
      </w:r>
      <w:r w:rsidR="00413DFD">
        <w:t>C</w:t>
      </w:r>
      <w:r w:rsidRPr="00084655">
        <w:t xml:space="preserve">ampaign export functionality </w:t>
      </w:r>
      <w:r w:rsidR="00413DFD">
        <w:t>w</w:t>
      </w:r>
      <w:r w:rsidRPr="00084655">
        <w:t>rite</w:t>
      </w:r>
      <w:r w:rsidR="00413DFD">
        <w:t>s</w:t>
      </w:r>
      <w:r w:rsidRPr="00084655">
        <w:t xml:space="preserve"> all data of a </w:t>
      </w:r>
      <w:r w:rsidR="00413DFD">
        <w:t>Campaign to a single</w:t>
      </w:r>
      <w:r w:rsidRPr="00084655">
        <w:t xml:space="preserve"> </w:t>
      </w:r>
      <w:r w:rsidR="00413DFD">
        <w:t>XML</w:t>
      </w:r>
      <w:r w:rsidRPr="00084655">
        <w:t xml:space="preserve"> file </w:t>
      </w:r>
      <w:r w:rsidR="00413DFD">
        <w:t>which</w:t>
      </w:r>
      <w:r w:rsidRPr="00084655">
        <w:t xml:space="preserve"> retain</w:t>
      </w:r>
      <w:r w:rsidR="00413DFD">
        <w:t>s</w:t>
      </w:r>
      <w:r w:rsidRPr="00084655">
        <w:t xml:space="preserve"> the </w:t>
      </w:r>
      <w:r w:rsidR="00413DFD">
        <w:t>hierarchy</w:t>
      </w:r>
      <w:r w:rsidRPr="00084655">
        <w:t xml:space="preserve"> </w:t>
      </w:r>
      <w:r w:rsidR="00413DFD">
        <w:t xml:space="preserve">and </w:t>
      </w:r>
      <w:r w:rsidR="00D74D14">
        <w:t xml:space="preserve">Metadata </w:t>
      </w:r>
      <w:r w:rsidRPr="00084655">
        <w:t>structure</w:t>
      </w:r>
      <w:r w:rsidR="00413DFD">
        <w:t xml:space="preserve"> of the Campaign</w:t>
      </w:r>
      <w:r w:rsidRPr="00084655">
        <w:t xml:space="preserve">. </w:t>
      </w:r>
      <w:r w:rsidR="009B73BB">
        <w:t xml:space="preserve">The information from the Sensors, Instruments and Calibrations used by the Campaign </w:t>
      </w:r>
      <w:r w:rsidR="00D74D14">
        <w:t>is</w:t>
      </w:r>
      <w:r w:rsidR="009B73BB">
        <w:t xml:space="preserve"> also copied into the XML file.</w:t>
      </w:r>
    </w:p>
    <w:p w:rsidR="002A0FFE" w:rsidRDefault="002A0FFE" w:rsidP="00630C6D">
      <w:pPr>
        <w:pStyle w:val="Body"/>
      </w:pPr>
      <w:r w:rsidRPr="00084655">
        <w:t xml:space="preserve">These </w:t>
      </w:r>
      <w:r w:rsidR="00413DFD">
        <w:t>XML</w:t>
      </w:r>
      <w:r w:rsidRPr="00084655">
        <w:t xml:space="preserve"> files can be used to import the </w:t>
      </w:r>
      <w:r w:rsidR="007F4F37">
        <w:t>Campaign</w:t>
      </w:r>
      <w:r w:rsidRPr="00084655">
        <w:t xml:space="preserve"> into another </w:t>
      </w:r>
      <w:r w:rsidR="00F52044">
        <w:t>SPECCHIO</w:t>
      </w:r>
      <w:r w:rsidR="00C92BD0" w:rsidRPr="00084655">
        <w:t xml:space="preserve"> </w:t>
      </w:r>
      <w:r w:rsidRPr="00084655">
        <w:t>database instance.</w:t>
      </w:r>
    </w:p>
    <w:p w:rsidR="009B73BB" w:rsidRDefault="009B73BB" w:rsidP="00630C6D">
      <w:pPr>
        <w:pStyle w:val="Body"/>
      </w:pPr>
      <w:r>
        <w:t>The exported XML file will be named with the Campaign name, date and time of export.</w:t>
      </w:r>
    </w:p>
    <w:p w:rsidR="00413DFD" w:rsidRPr="00084655" w:rsidRDefault="00413DFD" w:rsidP="00413DFD">
      <w:pPr>
        <w:pStyle w:val="ProcessHeading"/>
      </w:pPr>
      <w:r>
        <w:t>To export a Campaign...</w:t>
      </w:r>
    </w:p>
    <w:tbl>
      <w:tblPr>
        <w:tblStyle w:val="Instructions"/>
        <w:tblW w:w="0" w:type="auto"/>
        <w:tblLook w:val="04A0"/>
      </w:tblPr>
      <w:tblGrid>
        <w:gridCol w:w="8862"/>
      </w:tblGrid>
      <w:tr w:rsidR="00413DFD" w:rsidTr="00413DFD">
        <w:trPr>
          <w:cnfStyle w:val="100000000000"/>
        </w:trPr>
        <w:tc>
          <w:tcPr>
            <w:cnfStyle w:val="000000000100"/>
            <w:tcW w:w="8862" w:type="dxa"/>
          </w:tcPr>
          <w:p w:rsidR="00413DFD" w:rsidRDefault="00413DFD" w:rsidP="00413DFD">
            <w:pPr>
              <w:pStyle w:val="ProcessStep"/>
            </w:pPr>
            <w:r>
              <w:t xml:space="preserve">Select </w:t>
            </w:r>
            <w:r w:rsidRPr="00413DFD">
              <w:rPr>
                <w:rStyle w:val="GUIWord"/>
              </w:rPr>
              <w:t>Data Maintenance</w:t>
            </w:r>
            <w:r>
              <w:t xml:space="preserve"> and </w:t>
            </w:r>
            <w:r w:rsidRPr="00413DFD">
              <w:rPr>
                <w:rStyle w:val="GUIWord"/>
              </w:rPr>
              <w:t>Export campaign</w:t>
            </w:r>
            <w:r>
              <w:t xml:space="preserve"> from the menu of the Main Window.</w:t>
            </w:r>
          </w:p>
          <w:p w:rsidR="00413DFD" w:rsidRDefault="00AB7D14" w:rsidP="00413DFD">
            <w:pPr>
              <w:pStyle w:val="Figure"/>
            </w:pPr>
            <w:r>
              <w:rPr>
                <w:lang w:val="en-AU"/>
              </w:rPr>
              <w:drawing>
                <wp:inline distT="0" distB="0" distL="0" distR="0">
                  <wp:extent cx="2769650" cy="919633"/>
                  <wp:effectExtent l="0" t="19050" r="68800" b="51917"/>
                  <wp:docPr id="8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6"/>
                          <a:srcRect/>
                          <a:stretch>
                            <a:fillRect/>
                          </a:stretch>
                        </pic:blipFill>
                        <pic:spPr bwMode="auto">
                          <a:xfrm>
                            <a:off x="0" y="0"/>
                            <a:ext cx="2769810" cy="91968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13DFD" w:rsidRDefault="00413DFD" w:rsidP="00413DFD">
            <w:pPr>
              <w:pStyle w:val="Caption"/>
            </w:pPr>
            <w:r w:rsidRPr="00084655">
              <w:t xml:space="preserve">Figure </w:t>
            </w:r>
            <w:fldSimple w:instr=" SEQ Figure \* ARABIC ">
              <w:r w:rsidR="00A92DD8">
                <w:rPr>
                  <w:noProof/>
                </w:rPr>
                <w:t>93</w:t>
              </w:r>
            </w:fldSimple>
            <w:r w:rsidRPr="00084655">
              <w:t>: Campaign Export Dialog</w:t>
            </w:r>
          </w:p>
          <w:p w:rsidR="00413DFD" w:rsidRDefault="00413DFD" w:rsidP="00413DFD">
            <w:pPr>
              <w:pStyle w:val="ProcessStep"/>
            </w:pPr>
            <w:r>
              <w:t xml:space="preserve">Select the Campaign you wish to export from the </w:t>
            </w:r>
            <w:r w:rsidRPr="00413DFD">
              <w:rPr>
                <w:rStyle w:val="GUIWord"/>
              </w:rPr>
              <w:t>Campaign name:</w:t>
            </w:r>
            <w:r w:rsidR="003669B0">
              <w:t xml:space="preserve"> drop</w:t>
            </w:r>
            <w:r>
              <w:t>down list.</w:t>
            </w:r>
          </w:p>
          <w:p w:rsidR="00413DFD" w:rsidRDefault="00413DFD" w:rsidP="00413DFD">
            <w:pPr>
              <w:pStyle w:val="ProcessStep"/>
            </w:pPr>
            <w:r>
              <w:t xml:space="preserve">Click the </w:t>
            </w:r>
            <w:r w:rsidR="009B73BB" w:rsidRPr="009B73BB">
              <w:rPr>
                <w:rStyle w:val="ActionButton"/>
              </w:rPr>
              <w:t> </w:t>
            </w:r>
            <w:r w:rsidRPr="009B73BB">
              <w:rPr>
                <w:rStyle w:val="ActionButton"/>
              </w:rPr>
              <w:t>Browse</w:t>
            </w:r>
            <w:r w:rsidR="009B73BB" w:rsidRPr="009B73BB">
              <w:rPr>
                <w:rStyle w:val="ActionButton"/>
              </w:rPr>
              <w:t> </w:t>
            </w:r>
            <w:r>
              <w:t xml:space="preserve"> button to open a file dialog box.</w:t>
            </w:r>
          </w:p>
          <w:p w:rsidR="00413DFD" w:rsidRDefault="009B73BB" w:rsidP="00413DFD">
            <w:pPr>
              <w:pStyle w:val="ProcessStep"/>
            </w:pPr>
            <w:r>
              <w:t xml:space="preserve">Select the </w:t>
            </w:r>
            <w:r w:rsidR="00EE5F6F">
              <w:t>folder</w:t>
            </w:r>
            <w:r>
              <w:t xml:space="preserve"> </w:t>
            </w:r>
            <w:r w:rsidR="00413DFD">
              <w:t>into which you want the XML file to be written</w:t>
            </w:r>
            <w:r>
              <w:t xml:space="preserve"> and close the dialog box</w:t>
            </w:r>
            <w:r w:rsidR="00413DFD">
              <w:t>.</w:t>
            </w:r>
          </w:p>
          <w:p w:rsidR="00413DFD" w:rsidRDefault="00413DFD" w:rsidP="009B73BB">
            <w:pPr>
              <w:pStyle w:val="ProcessStep"/>
            </w:pPr>
            <w:r>
              <w:t xml:space="preserve">Click </w:t>
            </w:r>
            <w:r w:rsidR="009B73BB" w:rsidRPr="009B73BB">
              <w:rPr>
                <w:rStyle w:val="ActionButton"/>
              </w:rPr>
              <w:t> </w:t>
            </w:r>
            <w:r w:rsidRPr="009B73BB">
              <w:rPr>
                <w:rStyle w:val="ActionButton"/>
              </w:rPr>
              <w:t>Export</w:t>
            </w:r>
            <w:r w:rsidR="009B73BB" w:rsidRPr="009B73BB">
              <w:rPr>
                <w:rStyle w:val="ActionButton"/>
              </w:rPr>
              <w:t> </w:t>
            </w:r>
            <w:r>
              <w:t>. Th</w:t>
            </w:r>
            <w:r w:rsidR="009B73BB">
              <w:t xml:space="preserve">e Campaign Export </w:t>
            </w:r>
            <w:r>
              <w:t xml:space="preserve">dialog box will close and </w:t>
            </w:r>
            <w:r w:rsidR="009B73BB">
              <w:t>a progress box will appear. When the export is complete, it will close.</w:t>
            </w:r>
          </w:p>
        </w:tc>
      </w:tr>
    </w:tbl>
    <w:p w:rsidR="002A0FFE" w:rsidRDefault="002A0FFE" w:rsidP="00E5047C">
      <w:pPr>
        <w:pStyle w:val="Heading2"/>
      </w:pPr>
      <w:bookmarkStart w:id="1155" w:name="_Toc355280415"/>
      <w:bookmarkStart w:id="1156" w:name="_Toc359579984"/>
      <w:r>
        <w:t>Campaign Import</w:t>
      </w:r>
      <w:bookmarkEnd w:id="1155"/>
      <w:bookmarkEnd w:id="1156"/>
    </w:p>
    <w:p w:rsidR="009B73BB" w:rsidRDefault="009B73BB" w:rsidP="009B73BB">
      <w:pPr>
        <w:pStyle w:val="Note"/>
      </w:pPr>
      <w:r>
        <w:t>Note</w:t>
      </w:r>
      <w:r>
        <w:tab/>
        <w:t>In order to use this option, you must be logged in as an Administrator.</w:t>
      </w:r>
    </w:p>
    <w:p w:rsidR="002A0FFE" w:rsidRDefault="002A0FFE" w:rsidP="00561BB8">
      <w:pPr>
        <w:pStyle w:val="Body"/>
      </w:pPr>
      <w:r>
        <w:t xml:space="preserve">The import function </w:t>
      </w:r>
      <w:r w:rsidR="009B73BB">
        <w:t>reads</w:t>
      </w:r>
      <w:r>
        <w:t xml:space="preserve"> an </w:t>
      </w:r>
      <w:r w:rsidR="009B73BB">
        <w:t>XML</w:t>
      </w:r>
      <w:r>
        <w:t xml:space="preserve"> file </w:t>
      </w:r>
      <w:r w:rsidR="009B73BB">
        <w:t xml:space="preserve">that was </w:t>
      </w:r>
      <w:r>
        <w:t xml:space="preserve">created by the </w:t>
      </w:r>
      <w:r w:rsidR="00F52044">
        <w:t>SPECCHIO</w:t>
      </w:r>
      <w:r w:rsidR="009B73BB">
        <w:t xml:space="preserve"> </w:t>
      </w:r>
      <w:r w:rsidR="009B73BB" w:rsidRPr="009B73BB">
        <w:rPr>
          <w:rStyle w:val="GUIWord"/>
        </w:rPr>
        <w:t xml:space="preserve">Export </w:t>
      </w:r>
      <w:r w:rsidRPr="009B73BB">
        <w:rPr>
          <w:rStyle w:val="GUIWord"/>
        </w:rPr>
        <w:t>campaign</w:t>
      </w:r>
      <w:r>
        <w:t xml:space="preserve"> function. The import will create an exact copy of the exported </w:t>
      </w:r>
      <w:r w:rsidR="009B73BB">
        <w:t>C</w:t>
      </w:r>
      <w:r>
        <w:t>ampaign</w:t>
      </w:r>
      <w:r w:rsidR="009B73BB">
        <w:t>. It will also add any Sensor</w:t>
      </w:r>
      <w:r w:rsidR="00D74D14">
        <w:t>,</w:t>
      </w:r>
      <w:r w:rsidR="009B73BB">
        <w:t xml:space="preserve"> Instrument or Calibration information that is referenced by this Campaign if it does not already appear in this database</w:t>
      </w:r>
      <w:r>
        <w:t>.</w:t>
      </w:r>
    </w:p>
    <w:p w:rsidR="009B73BB" w:rsidRPr="00084655" w:rsidRDefault="00090A5F" w:rsidP="009B73BB">
      <w:pPr>
        <w:pStyle w:val="ProcessHeading"/>
      </w:pPr>
      <w:r>
        <w:t>To im</w:t>
      </w:r>
      <w:r w:rsidR="009B73BB">
        <w:t>port a Campaign...</w:t>
      </w:r>
    </w:p>
    <w:tbl>
      <w:tblPr>
        <w:tblStyle w:val="Instructions"/>
        <w:tblW w:w="0" w:type="auto"/>
        <w:tblLook w:val="04A0"/>
      </w:tblPr>
      <w:tblGrid>
        <w:gridCol w:w="8862"/>
      </w:tblGrid>
      <w:tr w:rsidR="009B73BB" w:rsidTr="009B73BB">
        <w:trPr>
          <w:cnfStyle w:val="100000000000"/>
        </w:trPr>
        <w:tc>
          <w:tcPr>
            <w:cnfStyle w:val="000000000100"/>
            <w:tcW w:w="8862" w:type="dxa"/>
          </w:tcPr>
          <w:p w:rsidR="009B73BB" w:rsidRDefault="009B73BB" w:rsidP="009B73BB">
            <w:pPr>
              <w:pStyle w:val="ProcessStep"/>
            </w:pPr>
            <w:r>
              <w:t xml:space="preserve">Select </w:t>
            </w:r>
            <w:r w:rsidRPr="00413DFD">
              <w:rPr>
                <w:rStyle w:val="GUIWord"/>
              </w:rPr>
              <w:t>Data Maintenance</w:t>
            </w:r>
            <w:r>
              <w:t xml:space="preserve"> and </w:t>
            </w:r>
            <w:r>
              <w:rPr>
                <w:rStyle w:val="GUIWord"/>
              </w:rPr>
              <w:t>Im</w:t>
            </w:r>
            <w:r w:rsidRPr="00413DFD">
              <w:rPr>
                <w:rStyle w:val="GUIWord"/>
              </w:rPr>
              <w:t>port campaign</w:t>
            </w:r>
            <w:r>
              <w:t xml:space="preserve"> from the menu of the Main Window.</w:t>
            </w:r>
          </w:p>
          <w:p w:rsidR="009B73BB" w:rsidRDefault="00AB7D14" w:rsidP="009B73BB">
            <w:pPr>
              <w:pStyle w:val="Figure"/>
            </w:pPr>
            <w:r>
              <w:rPr>
                <w:lang w:val="en-AU"/>
              </w:rPr>
              <w:drawing>
                <wp:inline distT="0" distB="0" distL="0" distR="0">
                  <wp:extent cx="2937796" cy="1337481"/>
                  <wp:effectExtent l="19050" t="0" r="0" b="0"/>
                  <wp:docPr id="8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37"/>
                          <a:srcRect/>
                          <a:stretch>
                            <a:fillRect/>
                          </a:stretch>
                        </pic:blipFill>
                        <pic:spPr bwMode="auto">
                          <a:xfrm>
                            <a:off x="0" y="0"/>
                            <a:ext cx="2937783" cy="1337475"/>
                          </a:xfrm>
                          <a:prstGeom prst="rect">
                            <a:avLst/>
                          </a:prstGeom>
                          <a:noFill/>
                          <a:ln w="9525">
                            <a:noFill/>
                            <a:miter lim="800000"/>
                            <a:headEnd/>
                            <a:tailEnd/>
                          </a:ln>
                        </pic:spPr>
                      </pic:pic>
                    </a:graphicData>
                  </a:graphic>
                </wp:inline>
              </w:drawing>
            </w:r>
          </w:p>
          <w:p w:rsidR="009B73BB" w:rsidRDefault="009B73BB" w:rsidP="009B73BB">
            <w:pPr>
              <w:pStyle w:val="Caption"/>
            </w:pPr>
            <w:r>
              <w:t xml:space="preserve">Figure </w:t>
            </w:r>
            <w:fldSimple w:instr=" SEQ Figure \* ARABIC ">
              <w:r w:rsidR="00A92DD8">
                <w:rPr>
                  <w:noProof/>
                </w:rPr>
                <w:t>94</w:t>
              </w:r>
            </w:fldSimple>
            <w:r>
              <w:t>: Campaign Import Dialog</w:t>
            </w:r>
          </w:p>
          <w:p w:rsidR="009B73BB" w:rsidRDefault="009B73BB" w:rsidP="009B73BB">
            <w:pPr>
              <w:pStyle w:val="ProcessStep"/>
            </w:pPr>
            <w:r>
              <w:t xml:space="preserve">Click the </w:t>
            </w:r>
            <w:r w:rsidRPr="009B73BB">
              <w:rPr>
                <w:rStyle w:val="ActionButton"/>
              </w:rPr>
              <w:t> Browse </w:t>
            </w:r>
            <w:r>
              <w:t xml:space="preserve"> button to open a file dialog box.</w:t>
            </w:r>
          </w:p>
          <w:p w:rsidR="009B73BB" w:rsidRDefault="009B73BB" w:rsidP="009B73BB">
            <w:pPr>
              <w:pStyle w:val="ProcessStep"/>
            </w:pPr>
            <w:r>
              <w:t xml:space="preserve">Select the XML file that you want to import into your current </w:t>
            </w:r>
            <w:r w:rsidR="00F52044">
              <w:t>SPECCHIO</w:t>
            </w:r>
            <w:r>
              <w:t xml:space="preserve"> database and close the dialog box.</w:t>
            </w:r>
          </w:p>
          <w:p w:rsidR="002E2FCF" w:rsidRDefault="002E2FCF" w:rsidP="009B73BB">
            <w:pPr>
              <w:pStyle w:val="ProcessStep"/>
            </w:pPr>
            <w:r>
              <w:t xml:space="preserve">In the </w:t>
            </w:r>
            <w:r w:rsidRPr="002E2FCF">
              <w:rPr>
                <w:rStyle w:val="GUIWord"/>
              </w:rPr>
              <w:t>Campaign Owner</w:t>
            </w:r>
            <w:r>
              <w:rPr>
                <w:rStyle w:val="GUIWord"/>
              </w:rPr>
              <w:t>:</w:t>
            </w:r>
            <w:r>
              <w:t xml:space="preserve"> box, select the name of the Researcher who will be the </w:t>
            </w:r>
            <w:r w:rsidR="00D74D14">
              <w:t>imported</w:t>
            </w:r>
            <w:r>
              <w:t xml:space="preserve"> Campaign’s owner.</w:t>
            </w:r>
          </w:p>
          <w:p w:rsidR="009B73BB" w:rsidRDefault="009B73BB" w:rsidP="002E2FCF">
            <w:pPr>
              <w:pStyle w:val="ProcessStep"/>
            </w:pPr>
            <w:r>
              <w:t xml:space="preserve">Click </w:t>
            </w:r>
            <w:r w:rsidRPr="009B73BB">
              <w:rPr>
                <w:rStyle w:val="ActionButton"/>
              </w:rPr>
              <w:t> </w:t>
            </w:r>
            <w:r>
              <w:rPr>
                <w:rStyle w:val="ActionButton"/>
              </w:rPr>
              <w:t>Im</w:t>
            </w:r>
            <w:r w:rsidRPr="009B73BB">
              <w:rPr>
                <w:rStyle w:val="ActionButton"/>
              </w:rPr>
              <w:t>port </w:t>
            </w:r>
            <w:r>
              <w:t xml:space="preserve">. When the import is complete, </w:t>
            </w:r>
            <w:r w:rsidR="002E2FCF">
              <w:t>the Campaign Import dialog</w:t>
            </w:r>
            <w:r>
              <w:t xml:space="preserve"> will close.</w:t>
            </w:r>
          </w:p>
        </w:tc>
      </w:tr>
    </w:tbl>
    <w:p w:rsidR="00561BB8" w:rsidRDefault="00561BB8" w:rsidP="00561BB8">
      <w:pPr>
        <w:pStyle w:val="Note"/>
      </w:pPr>
      <w:r>
        <w:t>Note</w:t>
      </w:r>
      <w:r w:rsidR="002E2FCF">
        <w:t>s</w:t>
      </w:r>
      <w:r>
        <w:tab/>
        <w:t>T</w:t>
      </w:r>
      <w:r w:rsidR="00D50C98">
        <w:t xml:space="preserve">he </w:t>
      </w:r>
      <w:r w:rsidR="002E2FCF">
        <w:t>E</w:t>
      </w:r>
      <w:r>
        <w:t xml:space="preserve">xport and Import database versions must be the same. </w:t>
      </w:r>
      <w:r w:rsidR="00F52044">
        <w:t>SPECCHIO</w:t>
      </w:r>
      <w:r>
        <w:t xml:space="preserve"> does not check this.</w:t>
      </w:r>
      <w:r w:rsidR="009B73BB">
        <w:t xml:space="preserve"> If they are not the same, the new Campaign will not be readable and the database may give unpredictable results.</w:t>
      </w:r>
    </w:p>
    <w:p w:rsidR="002E2FCF" w:rsidRPr="002E2FCF" w:rsidRDefault="002E2FCF" w:rsidP="002E2FCF">
      <w:pPr>
        <w:pStyle w:val="Note"/>
      </w:pPr>
      <w:r>
        <w:tab/>
        <w:t>The name of the imported Campaign will be identical to the name of the exported Campaign. If you import into the same database you exported from, you will have two identically named Campaigns.</w:t>
      </w:r>
      <w:r w:rsidR="00D74D14">
        <w:t xml:space="preserve"> To avoid confusion, it would be advisable to rename the newly imported one using the Metadata Editor to change the Campaign Metadata’s Campaign Name value. </w:t>
      </w:r>
    </w:p>
    <w:p w:rsidR="002A0FFE" w:rsidRPr="00084655" w:rsidRDefault="002A0FFE" w:rsidP="00E5047C">
      <w:pPr>
        <w:pStyle w:val="Heading2"/>
      </w:pPr>
      <w:bookmarkStart w:id="1157" w:name="_Toc355280416"/>
      <w:bookmarkStart w:id="1158" w:name="_Ref357089162"/>
      <w:bookmarkStart w:id="1159" w:name="_Ref357089166"/>
      <w:bookmarkStart w:id="1160" w:name="_Ref358896264"/>
      <w:bookmarkStart w:id="1161" w:name="_Ref358896286"/>
      <w:bookmarkStart w:id="1162" w:name="_Toc359579985"/>
      <w:r w:rsidRPr="00084655">
        <w:t>Definition of new Sensors</w:t>
      </w:r>
      <w:bookmarkEnd w:id="1157"/>
      <w:bookmarkEnd w:id="1158"/>
      <w:bookmarkEnd w:id="1159"/>
      <w:bookmarkEnd w:id="1160"/>
      <w:bookmarkEnd w:id="1161"/>
      <w:bookmarkEnd w:id="1162"/>
    </w:p>
    <w:p w:rsidR="00684366" w:rsidRDefault="002E2FCF" w:rsidP="00561BB8">
      <w:pPr>
        <w:pStyle w:val="Body"/>
      </w:pPr>
      <w:r>
        <w:t>A n</w:t>
      </w:r>
      <w:r w:rsidR="002A0FFE" w:rsidRPr="00084655">
        <w:t xml:space="preserve">ew </w:t>
      </w:r>
      <w:r w:rsidR="001247E8">
        <w:t>Sensor</w:t>
      </w:r>
      <w:r w:rsidR="002A0FFE" w:rsidRPr="00084655">
        <w:t xml:space="preserve"> can be defined by lo</w:t>
      </w:r>
      <w:r w:rsidR="00561BB8">
        <w:t xml:space="preserve">ading a </w:t>
      </w:r>
      <w:r w:rsidR="001247E8">
        <w:t>Sensor</w:t>
      </w:r>
      <w:r w:rsidR="00561BB8">
        <w:t xml:space="preserve"> definition file.</w:t>
      </w:r>
      <w:r w:rsidR="00684366">
        <w:t xml:space="preserve"> Once defined, it will appear in the dropdown list of </w:t>
      </w:r>
      <w:r w:rsidR="001247E8">
        <w:t>Sensor</w:t>
      </w:r>
      <w:r w:rsidR="00684366">
        <w:t xml:space="preserve"> names which appears at several places within </w:t>
      </w:r>
      <w:r w:rsidR="00F52044">
        <w:t>SPECCHIO</w:t>
      </w:r>
      <w:r w:rsidR="00684366">
        <w:t>.</w:t>
      </w:r>
    </w:p>
    <w:p w:rsidR="00561BB8" w:rsidRDefault="00684366" w:rsidP="00684366">
      <w:pPr>
        <w:pStyle w:val="Warning"/>
      </w:pPr>
      <w:r>
        <w:t>Warning</w:t>
      </w:r>
      <w:r>
        <w:tab/>
        <w:t>Take care when defining new sensors.</w:t>
      </w:r>
      <w:r w:rsidRPr="00684366">
        <w:t xml:space="preserve"> </w:t>
      </w:r>
      <w:r>
        <w:t xml:space="preserve">There is no method of editing or inspecting </w:t>
      </w:r>
      <w:r w:rsidR="001247E8">
        <w:t>Sensor</w:t>
      </w:r>
      <w:r>
        <w:t xml:space="preserve"> information using the </w:t>
      </w:r>
      <w:r w:rsidR="00F52044">
        <w:t>SPECCHIO</w:t>
      </w:r>
      <w:r>
        <w:t xml:space="preserve"> Client. Therefore, there is no method of confirming that your data was entered correctly, so prepare your input </w:t>
      </w:r>
      <w:r w:rsidR="001247E8">
        <w:t>Sensor</w:t>
      </w:r>
      <w:r>
        <w:t xml:space="preserve"> definition file very carefully.</w:t>
      </w:r>
    </w:p>
    <w:p w:rsidR="00571329" w:rsidRDefault="00571329" w:rsidP="00571329">
      <w:pPr>
        <w:pStyle w:val="ProcessHeading"/>
      </w:pPr>
      <w:r>
        <w:t>To load a Sensor Definition file…</w:t>
      </w:r>
    </w:p>
    <w:tbl>
      <w:tblPr>
        <w:tblStyle w:val="Instructions"/>
        <w:tblW w:w="0" w:type="auto"/>
        <w:tblLook w:val="04A0"/>
      </w:tblPr>
      <w:tblGrid>
        <w:gridCol w:w="8862"/>
      </w:tblGrid>
      <w:tr w:rsidR="00D74D14" w:rsidTr="00571329">
        <w:trPr>
          <w:cnfStyle w:val="100000000000"/>
        </w:trPr>
        <w:tc>
          <w:tcPr>
            <w:cnfStyle w:val="000000000100"/>
            <w:tcW w:w="8862" w:type="dxa"/>
          </w:tcPr>
          <w:p w:rsidR="00D74D14" w:rsidRPr="00084655" w:rsidRDefault="00D74D14" w:rsidP="00D74D14">
            <w:pPr>
              <w:pStyle w:val="ProcessStep"/>
            </w:pPr>
            <w:r w:rsidRPr="00084655">
              <w:t xml:space="preserve">Select </w:t>
            </w:r>
            <w:r w:rsidRPr="00561BB8">
              <w:rPr>
                <w:rStyle w:val="GUIWord"/>
              </w:rPr>
              <w:t>Data Maintenance</w:t>
            </w:r>
            <w:r>
              <w:t xml:space="preserve"> and </w:t>
            </w:r>
            <w:r w:rsidRPr="00561BB8">
              <w:rPr>
                <w:rStyle w:val="GUIWord"/>
              </w:rPr>
              <w:t>Load sensor definition</w:t>
            </w:r>
            <w:r w:rsidRPr="00084655">
              <w:t xml:space="preserve"> from </w:t>
            </w:r>
            <w:r>
              <w:t xml:space="preserve">the menu on </w:t>
            </w:r>
            <w:r w:rsidR="00F52044">
              <w:t>SPECCHIO</w:t>
            </w:r>
            <w:r>
              <w:t>’s Main Window. The following dialog is displayed.</w:t>
            </w:r>
          </w:p>
          <w:p w:rsidR="00D74D14" w:rsidRPr="00084655" w:rsidRDefault="00AB7D14" w:rsidP="00D74D14">
            <w:pPr>
              <w:pStyle w:val="Figure"/>
            </w:pPr>
            <w:r>
              <w:rPr>
                <w:lang w:val="en-AU"/>
              </w:rPr>
              <w:drawing>
                <wp:inline distT="0" distB="0" distL="0" distR="0">
                  <wp:extent cx="2574025" cy="514741"/>
                  <wp:effectExtent l="0" t="19050" r="73925" b="56759"/>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38"/>
                          <a:srcRect/>
                          <a:stretch>
                            <a:fillRect/>
                          </a:stretch>
                        </pic:blipFill>
                        <pic:spPr bwMode="auto">
                          <a:xfrm>
                            <a:off x="0" y="0"/>
                            <a:ext cx="2574601" cy="51485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74D14" w:rsidRPr="00084655" w:rsidRDefault="00D74D14" w:rsidP="00D74D14">
            <w:pPr>
              <w:pStyle w:val="Caption"/>
            </w:pPr>
            <w:bookmarkStart w:id="1163" w:name="_Ref153771867"/>
            <w:r w:rsidRPr="00084655">
              <w:t xml:space="preserve">Figure </w:t>
            </w:r>
            <w:fldSimple w:instr=" SEQ Figure \* ARABIC ">
              <w:r w:rsidR="00A92DD8">
                <w:rPr>
                  <w:noProof/>
                </w:rPr>
                <w:t>95</w:t>
              </w:r>
            </w:fldSimple>
            <w:bookmarkEnd w:id="1163"/>
            <w:r w:rsidRPr="00084655">
              <w:t>: Read Sensor Definition File dialog</w:t>
            </w:r>
          </w:p>
          <w:p w:rsidR="00391D00" w:rsidRDefault="00391D00" w:rsidP="00391D00">
            <w:pPr>
              <w:pStyle w:val="ProcessStep"/>
            </w:pPr>
            <w:r>
              <w:t xml:space="preserve">Click </w:t>
            </w:r>
            <w:r w:rsidRPr="00391D00">
              <w:rPr>
                <w:rStyle w:val="ActionButton"/>
              </w:rPr>
              <w:t> Browse </w:t>
            </w:r>
            <w:r>
              <w:t xml:space="preserve">, navigate to the </w:t>
            </w:r>
            <w:r w:rsidR="001247E8">
              <w:t>Sensor</w:t>
            </w:r>
            <w:r w:rsidR="00D74D14" w:rsidRPr="00084655">
              <w:t xml:space="preserve"> definition file</w:t>
            </w:r>
            <w:r>
              <w:t xml:space="preserve"> and open it.</w:t>
            </w:r>
          </w:p>
          <w:p w:rsidR="00D74D14" w:rsidRDefault="00391D00" w:rsidP="00391D00">
            <w:pPr>
              <w:pStyle w:val="ProcessStep"/>
            </w:pPr>
            <w:r>
              <w:t>C</w:t>
            </w:r>
            <w:r w:rsidR="00D74D14" w:rsidRPr="00084655">
              <w:t xml:space="preserve">lick </w:t>
            </w:r>
            <w:r w:rsidR="00D74D14" w:rsidRPr="00564907">
              <w:rPr>
                <w:rStyle w:val="ActionButton"/>
              </w:rPr>
              <w:t> </w:t>
            </w:r>
            <w:r w:rsidR="00D74D14" w:rsidRPr="00FC40BE">
              <w:rPr>
                <w:rStyle w:val="ActionButton"/>
              </w:rPr>
              <w:t>OK</w:t>
            </w:r>
            <w:r w:rsidR="00D74D14">
              <w:rPr>
                <w:rStyle w:val="ActionButton"/>
              </w:rPr>
              <w:t> </w:t>
            </w:r>
            <w:r w:rsidR="00D74D14" w:rsidRPr="00084655">
              <w:t xml:space="preserve"> to read the file and insert </w:t>
            </w:r>
            <w:r w:rsidR="00D74D14">
              <w:t>the</w:t>
            </w:r>
            <w:r w:rsidR="00D74D14" w:rsidRPr="00084655">
              <w:t xml:space="preserve"> new </w:t>
            </w:r>
            <w:r w:rsidR="001247E8">
              <w:t>Sensor</w:t>
            </w:r>
            <w:r w:rsidR="00D74D14" w:rsidRPr="00084655">
              <w:t xml:space="preserve"> into the database.</w:t>
            </w:r>
          </w:p>
        </w:tc>
      </w:tr>
    </w:tbl>
    <w:p w:rsidR="002A0FFE" w:rsidRPr="00084655" w:rsidRDefault="002A0FFE" w:rsidP="00561BB8">
      <w:pPr>
        <w:pStyle w:val="Body"/>
      </w:pPr>
      <w:r w:rsidRPr="00084655">
        <w:t xml:space="preserve">Sensor definition files are </w:t>
      </w:r>
      <w:r w:rsidR="00D74D14">
        <w:t xml:space="preserve">a proprietary format </w:t>
      </w:r>
      <w:r w:rsidRPr="00084655">
        <w:t xml:space="preserve">tab separated text file that can be edited in </w:t>
      </w:r>
      <w:r w:rsidR="00FC40BE">
        <w:t xml:space="preserve">a text editor or in </w:t>
      </w:r>
      <w:r w:rsidRPr="00084655">
        <w:t>Excel</w:t>
      </w:r>
      <w:r w:rsidR="00256F45">
        <w:t>.</w:t>
      </w:r>
      <w:r w:rsidRPr="00084655">
        <w:t xml:space="preserve"> The file format is as follows</w:t>
      </w:r>
      <w:r w:rsidR="00256F45">
        <w:t xml:space="preserve"> (the tab positions have been lined up for clarity)</w:t>
      </w:r>
      <w:r w:rsidRPr="00084655">
        <w:t>:</w:t>
      </w:r>
    </w:p>
    <w:p w:rsidR="002A0FFE" w:rsidRPr="004C3526" w:rsidRDefault="002A0FFE" w:rsidP="004C3526">
      <w:pPr>
        <w:pStyle w:val="Code"/>
      </w:pPr>
      <w:r w:rsidRPr="004C3526">
        <w:t>Name</w:t>
      </w:r>
      <w:r w:rsidRPr="004C3526">
        <w:tab/>
        <w:t>Description</w:t>
      </w:r>
      <w:r w:rsidRPr="004C3526">
        <w:tab/>
        <w:t>Company</w:t>
      </w:r>
      <w:r w:rsidRPr="004C3526">
        <w:tab/>
        <w:t>Type no</w:t>
      </w:r>
      <w:r w:rsidRPr="004C3526">
        <w:tab/>
        <w:t>no of channels</w:t>
      </w:r>
    </w:p>
    <w:p w:rsidR="002A0FFE" w:rsidRPr="004C3526" w:rsidRDefault="002A0FFE" w:rsidP="004C3526">
      <w:pPr>
        <w:pStyle w:val="Code"/>
      </w:pPr>
      <w:r w:rsidRPr="004C3526">
        <w:t>&lt;sensor name&gt;</w:t>
      </w:r>
      <w:r w:rsidRPr="004C3526">
        <w:tab/>
        <w:t>&lt;sensor descr&gt;</w:t>
      </w:r>
      <w:r w:rsidRPr="004C3526">
        <w:tab/>
        <w:t>&lt;company name&gt;</w:t>
      </w:r>
      <w:r w:rsidRPr="004C3526">
        <w:tab/>
        <w:t>&lt;type number&gt;</w:t>
      </w:r>
      <w:r w:rsidRPr="004C3526">
        <w:tab/>
        <w:t>&lt;no of channels&gt;</w:t>
      </w:r>
    </w:p>
    <w:p w:rsidR="002A0FFE" w:rsidRPr="004C3526" w:rsidRDefault="002A0FFE" w:rsidP="004C3526">
      <w:pPr>
        <w:pStyle w:val="Code"/>
      </w:pPr>
      <w:r w:rsidRPr="004C3526">
        <w:t>Band</w:t>
      </w:r>
      <w:r w:rsidRPr="004C3526">
        <w:tab/>
        <w:t>Average Wavelength(nm)</w:t>
      </w:r>
      <w:r w:rsidRPr="004C3526">
        <w:tab/>
        <w:t>FWHM (nm)</w:t>
      </w:r>
      <w:r w:rsidRPr="004C3526">
        <w:tab/>
      </w:r>
      <w:r w:rsidRPr="004C3526">
        <w:tab/>
      </w:r>
      <w:r w:rsidRPr="004C3526">
        <w:tab/>
      </w:r>
      <w:r w:rsidRPr="004C3526">
        <w:tab/>
      </w:r>
      <w:r w:rsidRPr="004C3526">
        <w:tab/>
      </w:r>
    </w:p>
    <w:p w:rsidR="00FC40BE" w:rsidRPr="004C3526" w:rsidRDefault="00FC40BE" w:rsidP="004C3526">
      <w:pPr>
        <w:pStyle w:val="Code"/>
      </w:pPr>
      <w:r w:rsidRPr="004C3526">
        <w:t>&lt;band number&gt;</w:t>
      </w:r>
      <w:r w:rsidRPr="004C3526">
        <w:tab/>
        <w:t>&lt;wavelength&gt;</w:t>
      </w:r>
      <w:r w:rsidRPr="004C3526">
        <w:tab/>
        <w:t>&lt;fwhm&gt;</w:t>
      </w:r>
    </w:p>
    <w:p w:rsidR="00FC40BE" w:rsidRPr="004C3526" w:rsidRDefault="00FC40BE" w:rsidP="004C3526">
      <w:pPr>
        <w:pStyle w:val="Code"/>
      </w:pPr>
      <w:r w:rsidRPr="004C3526">
        <w:t>&lt;band number&gt;</w:t>
      </w:r>
      <w:r w:rsidRPr="004C3526">
        <w:tab/>
        <w:t>&lt;wavelength&gt;</w:t>
      </w:r>
      <w:r w:rsidRPr="004C3526">
        <w:tab/>
        <w:t>&lt;fwhm&gt;</w:t>
      </w:r>
    </w:p>
    <w:p w:rsidR="00FC40BE" w:rsidRPr="004C3526" w:rsidRDefault="00FC40BE" w:rsidP="004C3526">
      <w:pPr>
        <w:pStyle w:val="Code"/>
      </w:pPr>
      <w:r w:rsidRPr="004C3526">
        <w:t>&lt;band number&gt;</w:t>
      </w:r>
      <w:r w:rsidRPr="004C3526">
        <w:tab/>
        <w:t>&lt;wavelength&gt;</w:t>
      </w:r>
      <w:r w:rsidRPr="004C3526">
        <w:tab/>
        <w:t>&lt;fwhm&gt;</w:t>
      </w:r>
    </w:p>
    <w:p w:rsidR="00FC40BE" w:rsidRPr="004C3526" w:rsidRDefault="00FC40BE" w:rsidP="004C3526">
      <w:pPr>
        <w:pStyle w:val="Code"/>
      </w:pPr>
      <w:r w:rsidRPr="004C3526">
        <w:t xml:space="preserve">    :</w:t>
      </w:r>
    </w:p>
    <w:p w:rsidR="00FC40BE" w:rsidRPr="004C3526" w:rsidRDefault="00FC40BE" w:rsidP="004C3526">
      <w:pPr>
        <w:pStyle w:val="Code"/>
      </w:pPr>
      <w:r w:rsidRPr="004C3526">
        <w:t xml:space="preserve">    :</w:t>
      </w:r>
    </w:p>
    <w:p w:rsidR="00E77A98" w:rsidRDefault="00E77A98" w:rsidP="00E77A98">
      <w:pPr>
        <w:pStyle w:val="Body"/>
      </w:pPr>
      <w:r>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p w:rsidR="00256F45" w:rsidRDefault="00256F45" w:rsidP="00256F45">
      <w:pPr>
        <w:pStyle w:val="HangingIndent"/>
      </w:pPr>
      <w:r w:rsidRPr="000F0766">
        <w:rPr>
          <w:rStyle w:val="Codeintext"/>
        </w:rPr>
        <w:t>&lt;sensor name&gt;</w:t>
      </w:r>
      <w:r>
        <w:tab/>
        <w:t xml:space="preserve">The name by which this new Sensor will be known to </w:t>
      </w:r>
      <w:r w:rsidR="00F52044">
        <w:t>SPECCHIO</w:t>
      </w:r>
      <w:r>
        <w:t>. It will appear in the Sensor Metadata Attribute’s dropdown list.</w:t>
      </w:r>
    </w:p>
    <w:p w:rsidR="00256F45" w:rsidRDefault="00256F45" w:rsidP="00256F45">
      <w:pPr>
        <w:pStyle w:val="HangingIndent"/>
      </w:pPr>
      <w:r w:rsidRPr="000F0766">
        <w:rPr>
          <w:rStyle w:val="Codeintext"/>
        </w:rPr>
        <w:t>&lt;sensor descr&gt;</w:t>
      </w:r>
      <w:r>
        <w:tab/>
        <w:t>A short description of this Sensor</w:t>
      </w:r>
    </w:p>
    <w:p w:rsidR="00256F45" w:rsidRDefault="00256F45" w:rsidP="00256F45">
      <w:pPr>
        <w:pStyle w:val="HangingIndent"/>
      </w:pPr>
      <w:r w:rsidRPr="000F0766">
        <w:rPr>
          <w:rStyle w:val="Codeintext"/>
        </w:rPr>
        <w:t>&lt;company name&gt;</w:t>
      </w:r>
      <w:r>
        <w:tab/>
        <w:t xml:space="preserve">The name of the company which manufactures this </w:t>
      </w:r>
      <w:r w:rsidR="001247E8">
        <w:t>Sensor</w:t>
      </w:r>
      <w:r>
        <w:t xml:space="preserve">. It must exactly match the value in the </w:t>
      </w:r>
      <w:r w:rsidRPr="00256F45">
        <w:rPr>
          <w:rStyle w:val="GUIWord"/>
        </w:rPr>
        <w:t>short_name</w:t>
      </w:r>
      <w:r>
        <w:t xml:space="preserve"> column for one of the manufacturers in </w:t>
      </w:r>
      <w:r w:rsidR="00F52044">
        <w:t>SPECCHIO</w:t>
      </w:r>
      <w:r>
        <w:t xml:space="preserve">’s predefined manufacturer’s table. </w:t>
      </w:r>
      <w:r w:rsidRPr="00256F45">
        <w:rPr>
          <w:rStyle w:val="CrossReference"/>
        </w:rPr>
        <w:t xml:space="preserve">See </w:t>
      </w:r>
      <w:fldSimple w:instr=" REF _Ref357589894 \r \h  \* MERGEFORMAT ">
        <w:r w:rsidR="00A92DD8" w:rsidRPr="00A92DD8">
          <w:rPr>
            <w:rStyle w:val="CrossReference"/>
          </w:rPr>
          <w:t xml:space="preserve">Appendix B: </w:t>
        </w:r>
      </w:fldSimple>
      <w:fldSimple w:instr=" REF _Ref357589894 \h  \* MERGEFORMAT ">
        <w:r w:rsidR="00A92DD8" w:rsidRPr="00A92DD8">
          <w:rPr>
            <w:rStyle w:val="CrossReference"/>
          </w:rPr>
          <w:t>Predefined Manufacturer Table</w:t>
        </w:r>
      </w:fldSimple>
      <w:r>
        <w:t xml:space="preserve"> for the list of manufacturers and their </w:t>
      </w:r>
      <w:r w:rsidRPr="00256F45">
        <w:rPr>
          <w:rStyle w:val="GUIWord"/>
        </w:rPr>
        <w:t>short_name</w:t>
      </w:r>
      <w:r w:rsidRPr="00256F45">
        <w:t xml:space="preserve"> values.</w:t>
      </w:r>
    </w:p>
    <w:p w:rsidR="00256F45" w:rsidRDefault="00256F45" w:rsidP="00256F45">
      <w:pPr>
        <w:pStyle w:val="HangingIndent"/>
      </w:pPr>
      <w:r w:rsidRPr="000F0766">
        <w:rPr>
          <w:rStyle w:val="Codeintext"/>
        </w:rPr>
        <w:t>&lt;type number&gt;</w:t>
      </w:r>
      <w:r>
        <w:tab/>
      </w:r>
      <w:r w:rsidR="00F52044">
        <w:t>SPECCHIO</w:t>
      </w:r>
      <w:r>
        <w:t xml:space="preserve"> will attempt to match this </w:t>
      </w:r>
      <w:r w:rsidR="00E77A98">
        <w:t xml:space="preserve">integer </w:t>
      </w:r>
      <w:r>
        <w:t xml:space="preserve">number to the Instrument Type number in Spectrum files when they are </w:t>
      </w:r>
      <w:r w:rsidR="00E77A98">
        <w:t>read. This is used to automatically set the Sensor in the Spectrum’s Metadata.</w:t>
      </w:r>
    </w:p>
    <w:p w:rsidR="00256F45" w:rsidRDefault="00256F45" w:rsidP="00256F45">
      <w:pPr>
        <w:pStyle w:val="HangingIndent"/>
      </w:pPr>
      <w:r w:rsidRPr="000F0766">
        <w:rPr>
          <w:rStyle w:val="Codeintext"/>
        </w:rPr>
        <w:t>&lt;no of channels&gt;</w:t>
      </w:r>
      <w:r>
        <w:tab/>
      </w:r>
      <w:r w:rsidR="00E77A98">
        <w:t>The number of frequency channels measured by this Sensor. This must be the same as the number of lines in the Band Table in this file.</w:t>
      </w:r>
    </w:p>
    <w:p w:rsidR="00E77A98" w:rsidRPr="00432D97" w:rsidRDefault="00E77A98" w:rsidP="00E77A98">
      <w:pPr>
        <w:pStyle w:val="Body"/>
        <w:rPr>
          <w:rStyle w:val="DocActionChar"/>
          <w:i w:val="0"/>
          <w:color w:val="auto"/>
        </w:rPr>
      </w:pPr>
      <w:r w:rsidRPr="00432D97">
        <w:rPr>
          <w:rStyle w:val="DocActionChar"/>
          <w:i w:val="0"/>
          <w:color w:val="auto"/>
        </w:rPr>
        <w:t>The third row must have the headings of the parameters for each band.</w:t>
      </w:r>
    </w:p>
    <w:p w:rsidR="00E77A98" w:rsidRPr="00432D97" w:rsidRDefault="00E77A98" w:rsidP="00E77A98">
      <w:pPr>
        <w:pStyle w:val="Body"/>
      </w:pPr>
      <w:r w:rsidRPr="00432D97">
        <w:rPr>
          <w:rStyle w:val="DocActionChar"/>
          <w:i w:val="0"/>
          <w:color w:val="auto"/>
        </w:rPr>
        <w:t xml:space="preserve">Rows 4 to 3 + &lt;no of channels&gt; must have three numeric values on each line. </w:t>
      </w:r>
    </w:p>
    <w:p w:rsidR="00256F45" w:rsidRDefault="00256F45" w:rsidP="00256F45">
      <w:pPr>
        <w:pStyle w:val="HangingIndent"/>
      </w:pPr>
      <w:r w:rsidRPr="000F0766">
        <w:rPr>
          <w:rStyle w:val="Codeintext"/>
        </w:rPr>
        <w:t>&lt;band number&gt;</w:t>
      </w:r>
      <w:r>
        <w:tab/>
      </w:r>
      <w:r w:rsidR="00E77A98">
        <w:t>An integer number, starting at 1 and incrementing for each band in the Band Table.</w:t>
      </w:r>
    </w:p>
    <w:p w:rsidR="00256F45" w:rsidRDefault="00256F45" w:rsidP="00256F45">
      <w:pPr>
        <w:pStyle w:val="HangingIndent"/>
      </w:pPr>
      <w:r w:rsidRPr="000F0766">
        <w:rPr>
          <w:rStyle w:val="Codeintext"/>
        </w:rPr>
        <w:t>&lt;wavelength&gt;</w:t>
      </w:r>
      <w:r w:rsidR="00E77A98">
        <w:tab/>
        <w:t>The central wavelength of this band in nanometers.</w:t>
      </w:r>
    </w:p>
    <w:p w:rsidR="00256F45" w:rsidRDefault="00256F45" w:rsidP="00256F45">
      <w:pPr>
        <w:pStyle w:val="HangingIndent"/>
      </w:pPr>
      <w:r w:rsidRPr="000F0766">
        <w:rPr>
          <w:rStyle w:val="Codeintext"/>
        </w:rPr>
        <w:t>&lt;fwhm&gt;</w:t>
      </w:r>
      <w:r w:rsidR="00E77A98">
        <w:tab/>
        <w:t xml:space="preserve">The Full Width at Half the Maximum value for this band. The value is difference of the upper and lower frequencies in nanometers. </w:t>
      </w:r>
      <w:r w:rsidR="00E77A98">
        <w:rPr>
          <w:rStyle w:val="DocActionChar"/>
          <w:i w:val="0"/>
          <w:color w:val="auto"/>
        </w:rPr>
        <w:t xml:space="preserve">This value </w:t>
      </w:r>
      <w:r w:rsidR="00E77A98" w:rsidRPr="00432D97">
        <w:rPr>
          <w:rStyle w:val="DocActionChar"/>
          <w:i w:val="0"/>
          <w:color w:val="auto"/>
        </w:rPr>
        <w:t>is presently ignored. (It is included for possible later new features.)</w:t>
      </w:r>
    </w:p>
    <w:p w:rsidR="00E77A98" w:rsidRDefault="00E77A98" w:rsidP="00E77A98">
      <w:pPr>
        <w:pStyle w:val="Body"/>
      </w:pPr>
      <w:r>
        <w:t>Notes on the file format.</w:t>
      </w:r>
    </w:p>
    <w:p w:rsidR="00E77A98" w:rsidRDefault="00E77A98" w:rsidP="00E77A98">
      <w:pPr>
        <w:pStyle w:val="Bullet"/>
      </w:pPr>
      <w:r>
        <w:t>There must be exactly one tab character between each field.</w:t>
      </w:r>
    </w:p>
    <w:p w:rsidR="00E77A98" w:rsidRDefault="00E77A98" w:rsidP="00E77A98">
      <w:pPr>
        <w:pStyle w:val="Bullet"/>
      </w:pPr>
      <w:r>
        <w:t>The lines must not start with a tab character.</w:t>
      </w:r>
    </w:p>
    <w:p w:rsidR="00E77A98" w:rsidRDefault="00E77A98" w:rsidP="00E77A98">
      <w:pPr>
        <w:pStyle w:val="HeadingSubUnnumbered"/>
      </w:pPr>
      <w:r>
        <w:t>Example</w:t>
      </w:r>
    </w:p>
    <w:p w:rsidR="00571329" w:rsidRPr="00571329" w:rsidRDefault="00571329" w:rsidP="00571329">
      <w:pPr>
        <w:pStyle w:val="Body"/>
      </w:pPr>
      <w:r>
        <w:t>An Excel view of a Sensor Definition File.</w:t>
      </w:r>
    </w:p>
    <w:p w:rsidR="002A0FFE" w:rsidRPr="00084655" w:rsidRDefault="00410FC7" w:rsidP="00561BB8">
      <w:pPr>
        <w:pStyle w:val="Figure"/>
      </w:pPr>
      <w:r>
        <w:rPr>
          <w:lang w:val="en-AU"/>
        </w:rPr>
        <w:drawing>
          <wp:inline distT="0" distB="0" distL="0" distR="0">
            <wp:extent cx="4862830" cy="1736092"/>
            <wp:effectExtent l="0" t="19050" r="71120" b="54608"/>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9"/>
                    <a:srcRect/>
                    <a:stretch>
                      <a:fillRect/>
                    </a:stretch>
                  </pic:blipFill>
                  <pic:spPr bwMode="auto">
                    <a:xfrm>
                      <a:off x="0" y="0"/>
                      <a:ext cx="4862830" cy="17360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A0FFE" w:rsidRDefault="002A0FFE" w:rsidP="00EB49E0">
      <w:pPr>
        <w:pStyle w:val="Caption"/>
      </w:pPr>
      <w:bookmarkStart w:id="1164" w:name="_Ref153772038"/>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A92DD8">
        <w:rPr>
          <w:noProof/>
        </w:rPr>
        <w:t>96</w:t>
      </w:r>
      <w:r w:rsidR="00AE2F37">
        <w:rPr>
          <w:noProof/>
        </w:rPr>
        <w:fldChar w:fldCharType="end"/>
      </w:r>
      <w:bookmarkEnd w:id="1164"/>
      <w:r w:rsidRPr="00084655">
        <w:t xml:space="preserve">: Part of a </w:t>
      </w:r>
      <w:r w:rsidR="001247E8">
        <w:t>Sensor</w:t>
      </w:r>
      <w:r w:rsidRPr="00084655">
        <w:t xml:space="preserve"> definition file being edited in Excel</w:t>
      </w:r>
    </w:p>
    <w:p w:rsidR="00826992" w:rsidRDefault="00571329" w:rsidP="00571329">
      <w:pPr>
        <w:pStyle w:val="Body"/>
      </w:pPr>
      <w:r>
        <w:t>A text file view of the same file. Note that the tab positions do not appear to line up when displayed this way.</w:t>
      </w:r>
    </w:p>
    <w:p w:rsidR="00826992" w:rsidRPr="004C3526" w:rsidRDefault="00826992" w:rsidP="004C3526">
      <w:pPr>
        <w:pStyle w:val="Code"/>
      </w:pPr>
      <w:r w:rsidRPr="004C3526">
        <w:t>Name</w:t>
      </w:r>
      <w:r w:rsidRPr="004C3526">
        <w:tab/>
        <w:t>Description</w:t>
      </w:r>
      <w:r w:rsidRPr="004C3526">
        <w:tab/>
        <w:t>Company</w:t>
      </w:r>
      <w:r w:rsidRPr="004C3526">
        <w:tab/>
        <w:t>Type no</w:t>
      </w:r>
      <w:r w:rsidRPr="004C3526">
        <w:tab/>
        <w:t>no of channels</w:t>
      </w:r>
    </w:p>
    <w:p w:rsidR="00826992" w:rsidRPr="004C3526" w:rsidRDefault="00826992" w:rsidP="004C3526">
      <w:pPr>
        <w:pStyle w:val="Code"/>
      </w:pPr>
      <w:r w:rsidRPr="004C3526">
        <w:t>ASD FSFR</w:t>
      </w:r>
      <w:r w:rsidRPr="004C3526">
        <w:tab/>
        <w:t>ASD Fieldspec FR</w:t>
      </w:r>
      <w:r w:rsidRPr="004C3526">
        <w:tab/>
        <w:t>ASD</w:t>
      </w:r>
      <w:r w:rsidRPr="004C3526">
        <w:tab/>
        <w:t>4</w:t>
      </w:r>
      <w:r w:rsidRPr="004C3526">
        <w:tab/>
        <w:t>2151</w:t>
      </w:r>
    </w:p>
    <w:p w:rsidR="00826992" w:rsidRPr="004C3526" w:rsidRDefault="00826992" w:rsidP="004C3526">
      <w:pPr>
        <w:pStyle w:val="Code"/>
      </w:pPr>
      <w:r w:rsidRPr="004C3526">
        <w:t>Band</w:t>
      </w:r>
      <w:r w:rsidRPr="004C3526">
        <w:tab/>
        <w:t>Average Wavelength (nm)</w:t>
      </w:r>
      <w:r w:rsidRPr="004C3526">
        <w:tab/>
        <w:t>Full Width at Half the Maximum FWHM (nm)</w:t>
      </w:r>
      <w:r w:rsidRPr="004C3526">
        <w:tab/>
      </w:r>
      <w:r w:rsidRPr="004C3526">
        <w:tab/>
      </w:r>
    </w:p>
    <w:p w:rsidR="00826992" w:rsidRPr="004C3526" w:rsidRDefault="00826992" w:rsidP="004C3526">
      <w:pPr>
        <w:pStyle w:val="Code"/>
      </w:pPr>
      <w:r w:rsidRPr="004C3526">
        <w:t>1</w:t>
      </w:r>
      <w:r w:rsidRPr="004C3526">
        <w:tab/>
        <w:t>350</w:t>
      </w:r>
      <w:r w:rsidRPr="004C3526">
        <w:tab/>
        <w:t>2</w:t>
      </w:r>
      <w:r w:rsidRPr="004C3526">
        <w:tab/>
      </w:r>
      <w:r w:rsidRPr="004C3526">
        <w:tab/>
      </w:r>
    </w:p>
    <w:p w:rsidR="00826992" w:rsidRPr="004C3526" w:rsidRDefault="00826992" w:rsidP="004C3526">
      <w:pPr>
        <w:pStyle w:val="Code"/>
      </w:pPr>
      <w:r w:rsidRPr="004C3526">
        <w:t>2</w:t>
      </w:r>
      <w:r w:rsidRPr="004C3526">
        <w:tab/>
        <w:t>351</w:t>
      </w:r>
      <w:r w:rsidRPr="004C3526">
        <w:tab/>
        <w:t>2</w:t>
      </w:r>
      <w:r w:rsidRPr="004C3526">
        <w:tab/>
      </w:r>
      <w:r w:rsidRPr="004C3526">
        <w:tab/>
      </w:r>
    </w:p>
    <w:p w:rsidR="00826992" w:rsidRPr="004C3526" w:rsidRDefault="00826992" w:rsidP="004C3526">
      <w:pPr>
        <w:pStyle w:val="Code"/>
      </w:pPr>
      <w:r w:rsidRPr="004C3526">
        <w:t>3</w:t>
      </w:r>
      <w:r w:rsidRPr="004C3526">
        <w:tab/>
        <w:t>352</w:t>
      </w:r>
      <w:r w:rsidRPr="004C3526">
        <w:tab/>
        <w:t>2</w:t>
      </w:r>
      <w:r w:rsidRPr="004C3526">
        <w:tab/>
      </w:r>
      <w:r w:rsidRPr="004C3526">
        <w:tab/>
      </w:r>
    </w:p>
    <w:p w:rsidR="00826992" w:rsidRPr="004C3526" w:rsidRDefault="00826992" w:rsidP="004C3526">
      <w:pPr>
        <w:pStyle w:val="Code"/>
      </w:pPr>
      <w:r w:rsidRPr="004C3526">
        <w:t>4</w:t>
      </w:r>
      <w:r w:rsidRPr="004C3526">
        <w:tab/>
        <w:t>353</w:t>
      </w:r>
      <w:r w:rsidRPr="004C3526">
        <w:tab/>
        <w:t>2</w:t>
      </w:r>
      <w:r w:rsidRPr="004C3526">
        <w:tab/>
      </w:r>
      <w:r w:rsidRPr="004C3526">
        <w:tab/>
      </w:r>
    </w:p>
    <w:p w:rsidR="00826992" w:rsidRPr="004C3526" w:rsidRDefault="00826992" w:rsidP="004C3526">
      <w:pPr>
        <w:pStyle w:val="Code"/>
      </w:pPr>
      <w:r w:rsidRPr="004C3526">
        <w:t>5</w:t>
      </w:r>
      <w:r w:rsidRPr="004C3526">
        <w:tab/>
        <w:t>354</w:t>
      </w:r>
      <w:r w:rsidRPr="004C3526">
        <w:tab/>
        <w:t>2</w:t>
      </w:r>
      <w:r w:rsidRPr="004C3526">
        <w:tab/>
      </w:r>
      <w:r w:rsidRPr="004C3526">
        <w:tab/>
      </w:r>
    </w:p>
    <w:p w:rsidR="00826992" w:rsidRPr="004C3526" w:rsidRDefault="00826992" w:rsidP="004C3526">
      <w:pPr>
        <w:pStyle w:val="Code"/>
      </w:pPr>
      <w:r w:rsidRPr="004C3526">
        <w:t>6</w:t>
      </w:r>
      <w:r w:rsidRPr="004C3526">
        <w:tab/>
        <w:t>355</w:t>
      </w:r>
      <w:r w:rsidRPr="004C3526">
        <w:tab/>
        <w:t>2</w:t>
      </w:r>
      <w:r w:rsidRPr="004C3526">
        <w:tab/>
      </w:r>
      <w:r w:rsidRPr="004C3526">
        <w:tab/>
      </w:r>
    </w:p>
    <w:p w:rsidR="00826992" w:rsidRPr="004C3526" w:rsidRDefault="00826992" w:rsidP="004C3526">
      <w:pPr>
        <w:pStyle w:val="Code"/>
      </w:pPr>
      <w:r w:rsidRPr="004C3526">
        <w:t>7</w:t>
      </w:r>
      <w:r w:rsidRPr="004C3526">
        <w:tab/>
        <w:t>356</w:t>
      </w:r>
      <w:r w:rsidRPr="004C3526">
        <w:tab/>
        <w:t>2</w:t>
      </w:r>
      <w:r w:rsidRPr="004C3526">
        <w:tab/>
      </w:r>
      <w:r w:rsidRPr="004C3526">
        <w:tab/>
      </w:r>
    </w:p>
    <w:p w:rsidR="00826992" w:rsidRPr="004C3526" w:rsidRDefault="00826992" w:rsidP="004C3526">
      <w:pPr>
        <w:pStyle w:val="Code"/>
      </w:pPr>
      <w:r w:rsidRPr="004C3526">
        <w:t>8</w:t>
      </w:r>
      <w:r w:rsidRPr="004C3526">
        <w:tab/>
        <w:t>357</w:t>
      </w:r>
      <w:r w:rsidRPr="004C3526">
        <w:tab/>
        <w:t>2</w:t>
      </w:r>
      <w:r w:rsidRPr="004C3526">
        <w:tab/>
      </w:r>
      <w:r w:rsidRPr="004C3526">
        <w:tab/>
      </w:r>
    </w:p>
    <w:p w:rsidR="00826992" w:rsidRPr="004C3526" w:rsidRDefault="00826992" w:rsidP="004C3526">
      <w:pPr>
        <w:pStyle w:val="Code"/>
      </w:pPr>
      <w:r w:rsidRPr="004C3526">
        <w:t>9</w:t>
      </w:r>
      <w:r w:rsidRPr="004C3526">
        <w:tab/>
        <w:t>358</w:t>
      </w:r>
      <w:r w:rsidRPr="004C3526">
        <w:tab/>
        <w:t>2</w:t>
      </w:r>
      <w:r w:rsidRPr="004C3526">
        <w:tab/>
      </w:r>
      <w:r w:rsidRPr="004C3526">
        <w:tab/>
      </w:r>
    </w:p>
    <w:p w:rsidR="00826992" w:rsidRPr="004C3526" w:rsidRDefault="00826992" w:rsidP="004C3526">
      <w:pPr>
        <w:pStyle w:val="Code"/>
      </w:pPr>
      <w:r w:rsidRPr="004C3526">
        <w:t>10</w:t>
      </w:r>
      <w:r w:rsidRPr="004C3526">
        <w:tab/>
        <w:t>359</w:t>
      </w:r>
      <w:r w:rsidRPr="004C3526">
        <w:tab/>
        <w:t>2</w:t>
      </w:r>
      <w:r w:rsidRPr="004C3526">
        <w:tab/>
      </w:r>
      <w:r w:rsidRPr="004C3526">
        <w:tab/>
      </w:r>
    </w:p>
    <w:p w:rsidR="00826992" w:rsidRPr="004C3526" w:rsidRDefault="00826992" w:rsidP="004C3526">
      <w:pPr>
        <w:pStyle w:val="Code"/>
      </w:pPr>
      <w:r w:rsidRPr="004C3526">
        <w:t>11</w:t>
      </w:r>
      <w:r w:rsidRPr="004C3526">
        <w:tab/>
        <w:t>360</w:t>
      </w:r>
      <w:r w:rsidRPr="004C3526">
        <w:tab/>
        <w:t>2</w:t>
      </w:r>
      <w:r w:rsidRPr="004C3526">
        <w:tab/>
      </w:r>
      <w:r w:rsidRPr="004C3526">
        <w:tab/>
      </w:r>
    </w:p>
    <w:p w:rsidR="00826992" w:rsidRPr="004C3526" w:rsidRDefault="00826992" w:rsidP="004C3526">
      <w:pPr>
        <w:pStyle w:val="Code"/>
      </w:pPr>
      <w:r w:rsidRPr="004C3526">
        <w:t>12</w:t>
      </w:r>
      <w:r w:rsidRPr="004C3526">
        <w:tab/>
        <w:t>361</w:t>
      </w:r>
      <w:r w:rsidRPr="004C3526">
        <w:tab/>
        <w:t>2</w:t>
      </w:r>
      <w:r w:rsidRPr="004C3526">
        <w:tab/>
      </w:r>
      <w:r w:rsidRPr="004C3526">
        <w:tab/>
      </w:r>
    </w:p>
    <w:p w:rsidR="00826992" w:rsidRPr="004C3526" w:rsidRDefault="00826992" w:rsidP="004C3526">
      <w:pPr>
        <w:pStyle w:val="Code"/>
      </w:pPr>
      <w:r w:rsidRPr="004C3526">
        <w:t>13</w:t>
      </w:r>
      <w:r w:rsidRPr="004C3526">
        <w:tab/>
        <w:t>362</w:t>
      </w:r>
      <w:r w:rsidRPr="004C3526">
        <w:tab/>
        <w:t>2</w:t>
      </w:r>
      <w:r w:rsidRPr="004C3526">
        <w:tab/>
      </w:r>
      <w:r w:rsidRPr="004C3526">
        <w:tab/>
      </w:r>
    </w:p>
    <w:p w:rsidR="00826992" w:rsidRPr="004C3526" w:rsidRDefault="00826992" w:rsidP="004C3526">
      <w:pPr>
        <w:pStyle w:val="Code"/>
      </w:pPr>
      <w:r w:rsidRPr="004C3526">
        <w:t>14</w:t>
      </w:r>
      <w:r w:rsidRPr="004C3526">
        <w:tab/>
        <w:t>363</w:t>
      </w:r>
      <w:r w:rsidRPr="004C3526">
        <w:tab/>
        <w:t>2</w:t>
      </w:r>
    </w:p>
    <w:p w:rsidR="00826992" w:rsidRPr="004C3526" w:rsidRDefault="00826992" w:rsidP="004C3526">
      <w:pPr>
        <w:pStyle w:val="Code"/>
      </w:pPr>
      <w:r w:rsidRPr="004C3526">
        <w:t>15</w:t>
      </w:r>
      <w:r w:rsidRPr="004C3526">
        <w:tab/>
        <w:t>364</w:t>
      </w:r>
      <w:r w:rsidRPr="004C3526">
        <w:tab/>
        <w:t>2</w:t>
      </w:r>
    </w:p>
    <w:p w:rsidR="00826992" w:rsidRPr="004C3526" w:rsidRDefault="00826992" w:rsidP="004C3526">
      <w:pPr>
        <w:pStyle w:val="Code"/>
      </w:pPr>
      <w:r w:rsidRPr="004C3526">
        <w:t>16</w:t>
      </w:r>
      <w:r w:rsidRPr="004C3526">
        <w:tab/>
        <w:t>365</w:t>
      </w:r>
      <w:r w:rsidRPr="004C3526">
        <w:tab/>
        <w:t>2</w:t>
      </w:r>
    </w:p>
    <w:p w:rsidR="00826992" w:rsidRPr="004C3526" w:rsidRDefault="00826992" w:rsidP="004C3526">
      <w:pPr>
        <w:pStyle w:val="Code"/>
      </w:pPr>
      <w:r w:rsidRPr="004C3526">
        <w:t>17</w:t>
      </w:r>
      <w:r w:rsidRPr="004C3526">
        <w:tab/>
        <w:t>366</w:t>
      </w:r>
      <w:r w:rsidRPr="004C3526">
        <w:tab/>
        <w:t>2</w:t>
      </w:r>
    </w:p>
    <w:p w:rsidR="00826992" w:rsidRPr="004C3526" w:rsidRDefault="00826992" w:rsidP="004C3526">
      <w:pPr>
        <w:pStyle w:val="Code"/>
      </w:pPr>
      <w:r w:rsidRPr="004C3526">
        <w:t>18</w:t>
      </w:r>
      <w:r w:rsidRPr="004C3526">
        <w:tab/>
        <w:t>367</w:t>
      </w:r>
      <w:r w:rsidRPr="004C3526">
        <w:tab/>
        <w:t>2</w:t>
      </w:r>
    </w:p>
    <w:p w:rsidR="00826992" w:rsidRPr="004C3526" w:rsidRDefault="00826992" w:rsidP="004C3526">
      <w:pPr>
        <w:pStyle w:val="Code"/>
      </w:pPr>
      <w:r w:rsidRPr="004C3526">
        <w:t>19</w:t>
      </w:r>
      <w:r w:rsidRPr="004C3526">
        <w:tab/>
        <w:t>368</w:t>
      </w:r>
      <w:r w:rsidRPr="004C3526">
        <w:tab/>
        <w:t>2</w:t>
      </w:r>
    </w:p>
    <w:p w:rsidR="00826992" w:rsidRPr="004C3526" w:rsidRDefault="00826992" w:rsidP="004C3526">
      <w:pPr>
        <w:pStyle w:val="Code"/>
      </w:pPr>
      <w:r w:rsidRPr="004C3526">
        <w:t>20</w:t>
      </w:r>
      <w:r w:rsidRPr="004C3526">
        <w:tab/>
        <w:t>369</w:t>
      </w:r>
      <w:r w:rsidRPr="004C3526">
        <w:tab/>
        <w:t>2</w:t>
      </w:r>
    </w:p>
    <w:p w:rsidR="00826992" w:rsidRPr="004C3526" w:rsidRDefault="00826992" w:rsidP="004C3526">
      <w:pPr>
        <w:pStyle w:val="Code"/>
      </w:pPr>
      <w:r w:rsidRPr="004C3526">
        <w:t>21</w:t>
      </w:r>
      <w:r w:rsidRPr="004C3526">
        <w:tab/>
        <w:t>370</w:t>
      </w:r>
      <w:r w:rsidRPr="004C3526">
        <w:tab/>
        <w:t>2</w:t>
      </w:r>
    </w:p>
    <w:p w:rsidR="006600FE" w:rsidRDefault="008F153A" w:rsidP="00E5047C">
      <w:pPr>
        <w:pStyle w:val="Heading2"/>
      </w:pPr>
      <w:bookmarkStart w:id="1165" w:name="_Ref97355090"/>
      <w:bookmarkStart w:id="1166" w:name="_Toc355280417"/>
      <w:bookmarkStart w:id="1167" w:name="_Toc359579986"/>
      <w:r>
        <w:t>Instrument Administration</w:t>
      </w:r>
      <w:bookmarkEnd w:id="1165"/>
      <w:bookmarkEnd w:id="1166"/>
      <w:bookmarkEnd w:id="1167"/>
    </w:p>
    <w:p w:rsidR="00684366" w:rsidRDefault="00C41FBE" w:rsidP="00C41FBE">
      <w:pPr>
        <w:pStyle w:val="Note"/>
      </w:pPr>
      <w:r>
        <w:t>Note</w:t>
      </w:r>
      <w:r>
        <w:tab/>
      </w:r>
      <w:r w:rsidR="00684366">
        <w:t xml:space="preserve">Any user can open the Instrument Administration dialogs but only Administrators can </w:t>
      </w:r>
      <w:r w:rsidR="00391D00">
        <w:t>save</w:t>
      </w:r>
      <w:r w:rsidR="00684366">
        <w:t xml:space="preserve"> changes to the database.</w:t>
      </w:r>
    </w:p>
    <w:p w:rsidR="007D067F" w:rsidRDefault="007D067F" w:rsidP="007D067F">
      <w:pPr>
        <w:pStyle w:val="Body"/>
      </w:pPr>
      <w:r>
        <w:t xml:space="preserve">For each Instrument in the </w:t>
      </w:r>
      <w:r w:rsidR="00F52044">
        <w:t>SPECCHIO</w:t>
      </w:r>
      <w:r>
        <w:t xml:space="preserve"> database, the following fields are stored.</w:t>
      </w:r>
    </w:p>
    <w:tbl>
      <w:tblPr>
        <w:tblStyle w:val="TableSimple"/>
        <w:tblW w:w="0" w:type="auto"/>
        <w:tblLook w:val="04A0"/>
      </w:tblPr>
      <w:tblGrid>
        <w:gridCol w:w="1526"/>
        <w:gridCol w:w="3440"/>
        <w:gridCol w:w="3896"/>
      </w:tblGrid>
      <w:tr w:rsidR="00CE0A1B" w:rsidRPr="00CE0A1B" w:rsidTr="00CE0A1B">
        <w:tc>
          <w:tcPr>
            <w:tcW w:w="0" w:type="auto"/>
          </w:tcPr>
          <w:p w:rsidR="00CE0A1B" w:rsidRPr="00CE0A1B" w:rsidRDefault="00CE0A1B" w:rsidP="00CE0A1B">
            <w:pPr>
              <w:pStyle w:val="TableText"/>
              <w:rPr>
                <w:rStyle w:val="Strong"/>
              </w:rPr>
            </w:pPr>
            <w:r w:rsidRPr="00CE0A1B">
              <w:rPr>
                <w:rStyle w:val="Strong"/>
              </w:rPr>
              <w:t>Field name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Comments</w:t>
            </w:r>
          </w:p>
        </w:tc>
      </w:tr>
      <w:tr w:rsidR="00CE0A1B" w:rsidRPr="00CE0A1B" w:rsidTr="00CE0A1B">
        <w:tc>
          <w:tcPr>
            <w:tcW w:w="0" w:type="auto"/>
          </w:tcPr>
          <w:p w:rsidR="00CE0A1B" w:rsidRPr="00CE0A1B" w:rsidRDefault="00CE0A1B" w:rsidP="00CE0A1B">
            <w:pPr>
              <w:pStyle w:val="TableText"/>
            </w:pPr>
            <w:r w:rsidRPr="00CE0A1B">
              <w:t>Instrument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Instruments.</w:t>
            </w:r>
          </w:p>
        </w:tc>
      </w:tr>
      <w:tr w:rsidR="00CE0A1B" w:rsidRPr="00CE0A1B" w:rsidTr="00CE0A1B">
        <w:tc>
          <w:tcPr>
            <w:tcW w:w="0" w:type="auto"/>
          </w:tcPr>
          <w:p w:rsidR="00CE0A1B" w:rsidRPr="00CE0A1B" w:rsidRDefault="00CE0A1B" w:rsidP="00CE0A1B">
            <w:pPr>
              <w:pStyle w:val="TableText"/>
            </w:pPr>
            <w:r w:rsidRPr="00CE0A1B">
              <w:t>Instrument owner</w:t>
            </w:r>
          </w:p>
        </w:tc>
        <w:tc>
          <w:tcPr>
            <w:tcW w:w="0" w:type="auto"/>
          </w:tcPr>
          <w:p w:rsidR="00CE0A1B" w:rsidRPr="00CE0A1B" w:rsidRDefault="00CE0A1B" w:rsidP="00CE0A1B">
            <w:pPr>
              <w:pStyle w:val="TableText"/>
            </w:pPr>
            <w:r>
              <w:t>S</w:t>
            </w:r>
            <w:r w:rsidRPr="00CE0A1B">
              <w:t>elected from dropdown list of Institutes</w:t>
            </w:r>
          </w:p>
        </w:tc>
        <w:tc>
          <w:tcPr>
            <w:tcW w:w="0" w:type="auto"/>
          </w:tcPr>
          <w:p w:rsidR="00CE0A1B" w:rsidRPr="00CE0A1B" w:rsidRDefault="00CE0A1B" w:rsidP="00391D00">
            <w:pPr>
              <w:pStyle w:val="TableText"/>
            </w:pPr>
            <w:r w:rsidRPr="00CE0A1B">
              <w:t xml:space="preserve">This Institute list is created in the </w:t>
            </w:r>
            <w:r w:rsidRPr="00CE0A1B">
              <w:rPr>
                <w:rStyle w:val="GUIWord"/>
              </w:rPr>
              <w:t>Create new user account</w:t>
            </w:r>
            <w:r w:rsidRPr="00CE0A1B">
              <w:t xml:space="preserve"> dialog. See</w:t>
            </w:r>
            <w:r w:rsidR="00391D00">
              <w:t xml:space="preserve"> section </w:t>
            </w:r>
            <w:fldSimple w:instr=" REF _Ref359578584 \r \h  \* MERGEFORMAT ">
              <w:r w:rsidR="00A92DD8">
                <w:rPr>
                  <w:rStyle w:val="CrossReference"/>
                </w:rPr>
                <w:t>3.2</w:t>
              </w:r>
            </w:fldSimple>
            <w:r w:rsidR="00391D00" w:rsidRPr="00391D00">
              <w:rPr>
                <w:rStyle w:val="CrossReference"/>
              </w:rPr>
              <w:t xml:space="preserve"> </w:t>
            </w:r>
            <w:fldSimple w:instr=" REF _Ref359578586 \h  \* MERGEFORMAT ">
              <w:r w:rsidR="00A92DD8" w:rsidRPr="00A92DD8">
                <w:rPr>
                  <w:rStyle w:val="CrossReference"/>
                </w:rPr>
                <w:t>User Accounts</w:t>
              </w:r>
            </w:fldSimple>
            <w:r w:rsidRPr="00CE0A1B">
              <w:t>.</w:t>
            </w:r>
          </w:p>
        </w:tc>
      </w:tr>
      <w:tr w:rsidR="00CE0A1B" w:rsidRPr="00CE0A1B" w:rsidTr="00CE0A1B">
        <w:tc>
          <w:tcPr>
            <w:tcW w:w="0" w:type="auto"/>
          </w:tcPr>
          <w:p w:rsidR="00CE0A1B" w:rsidRPr="00CE0A1B" w:rsidRDefault="00CE0A1B" w:rsidP="00CE0A1B">
            <w:pPr>
              <w:pStyle w:val="TableText"/>
            </w:pPr>
            <w:r w:rsidRPr="00CE0A1B">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Instrument’s physical serial number.</w:t>
            </w:r>
          </w:p>
        </w:tc>
      </w:tr>
      <w:tr w:rsidR="00CE0A1B" w:rsidRPr="00CE0A1B" w:rsidTr="00CE0A1B">
        <w:tc>
          <w:tcPr>
            <w:tcW w:w="0" w:type="auto"/>
          </w:tcPr>
          <w:p w:rsidR="00CE0A1B" w:rsidRPr="00CE0A1B" w:rsidRDefault="00CE0A1B" w:rsidP="00CE0A1B">
            <w:pPr>
              <w:pStyle w:val="TableText"/>
            </w:pPr>
            <w:r w:rsidRPr="00CE0A1B">
              <w:t>Sensor</w:t>
            </w:r>
          </w:p>
        </w:tc>
        <w:tc>
          <w:tcPr>
            <w:tcW w:w="0" w:type="auto"/>
          </w:tcPr>
          <w:p w:rsidR="00CE0A1B" w:rsidRPr="00CE0A1B" w:rsidRDefault="00CE0A1B" w:rsidP="00887779">
            <w:pPr>
              <w:pStyle w:val="TableText"/>
            </w:pPr>
            <w:r>
              <w:t>S</w:t>
            </w:r>
            <w:r w:rsidRPr="00CE0A1B">
              <w:t>elected from dropdown list of Sensors defined in database</w:t>
            </w:r>
          </w:p>
        </w:tc>
        <w:tc>
          <w:tcPr>
            <w:tcW w:w="0" w:type="auto"/>
          </w:tcPr>
          <w:p w:rsidR="00CE0A1B" w:rsidRPr="00CE0A1B" w:rsidRDefault="00887779" w:rsidP="00CE0A1B">
            <w:pPr>
              <w:pStyle w:val="TableText"/>
            </w:pPr>
            <w:r>
              <w:t>Defines the Instrument type or model for this particular Instrument.</w:t>
            </w:r>
          </w:p>
        </w:tc>
      </w:tr>
      <w:tr w:rsidR="00887779" w:rsidRPr="00CE0A1B" w:rsidTr="00CE0A1B">
        <w:tc>
          <w:tcPr>
            <w:tcW w:w="0" w:type="auto"/>
          </w:tcPr>
          <w:p w:rsidR="00887779" w:rsidRPr="00CE0A1B" w:rsidRDefault="00887779" w:rsidP="00CE0A1B">
            <w:pPr>
              <w:pStyle w:val="TableText"/>
            </w:pPr>
            <w:r w:rsidRPr="00CE0A1B">
              <w:t>Pictures</w:t>
            </w:r>
          </w:p>
        </w:tc>
        <w:tc>
          <w:tcPr>
            <w:tcW w:w="0" w:type="auto"/>
          </w:tcPr>
          <w:p w:rsidR="00887779" w:rsidRPr="00CE0A1B" w:rsidRDefault="00887779" w:rsidP="0044706E">
            <w:pPr>
              <w:pStyle w:val="TableText"/>
            </w:pPr>
            <w:r>
              <w:t>JPEG</w:t>
            </w:r>
            <w:r w:rsidR="0044706E">
              <w:t xml:space="preserve"> image (on some users’ computers, PNG, GIF or TIFF may also be supported.)</w:t>
            </w:r>
          </w:p>
        </w:tc>
        <w:tc>
          <w:tcPr>
            <w:tcW w:w="0" w:type="auto"/>
          </w:tcPr>
          <w:p w:rsidR="00887779" w:rsidRPr="00CE0A1B" w:rsidRDefault="00887779" w:rsidP="00CE0A1B">
            <w:pPr>
              <w:pStyle w:val="TableText"/>
            </w:pPr>
            <w:r w:rsidRPr="00CE0A1B">
              <w:t>Multiple pictures of the Instrument may be uploaded to each Instrument definition.</w:t>
            </w:r>
          </w:p>
        </w:tc>
      </w:tr>
      <w:tr w:rsidR="00887779" w:rsidRPr="00CE0A1B" w:rsidTr="00CE0A1B">
        <w:tc>
          <w:tcPr>
            <w:tcW w:w="0" w:type="auto"/>
          </w:tcPr>
          <w:p w:rsidR="00887779" w:rsidRPr="00CE0A1B" w:rsidRDefault="00887779" w:rsidP="00CE0A1B">
            <w:pPr>
              <w:pStyle w:val="TableText"/>
            </w:pPr>
            <w:r w:rsidRPr="00CE0A1B">
              <w:t>Calibrations</w:t>
            </w:r>
          </w:p>
        </w:tc>
        <w:tc>
          <w:tcPr>
            <w:tcW w:w="0" w:type="auto"/>
          </w:tcPr>
          <w:p w:rsidR="00887779" w:rsidRPr="00CE0A1B" w:rsidRDefault="00887779" w:rsidP="00887779">
            <w:pPr>
              <w:pStyle w:val="TableText"/>
            </w:pPr>
            <w:r>
              <w:t xml:space="preserve">See section </w:t>
            </w:r>
            <w:fldSimple w:instr=" REF _Ref357602656 \r \h  \* MERGEFORMAT ">
              <w:r w:rsidR="00A92DD8" w:rsidRPr="00A92DD8">
                <w:rPr>
                  <w:rStyle w:val="CrossReference"/>
                </w:rPr>
                <w:t>9.5.1</w:t>
              </w:r>
            </w:fldSimple>
            <w:r w:rsidRPr="00887779">
              <w:rPr>
                <w:rStyle w:val="CrossReference"/>
              </w:rPr>
              <w:t xml:space="preserve"> </w:t>
            </w:r>
            <w:fldSimple w:instr=" REF _Ref357602658 \h  \* MERGEFORMAT ">
              <w:r w:rsidR="00A92DD8" w:rsidRPr="00A92DD8">
                <w:rPr>
                  <w:rStyle w:val="CrossReference"/>
                </w:rPr>
                <w:t>Instrument Calibrations</w:t>
              </w:r>
            </w:fldSimple>
            <w:r>
              <w:t>.</w:t>
            </w:r>
          </w:p>
        </w:tc>
        <w:tc>
          <w:tcPr>
            <w:tcW w:w="0" w:type="auto"/>
          </w:tcPr>
          <w:p w:rsidR="00887779" w:rsidRPr="00CE0A1B" w:rsidRDefault="00887779" w:rsidP="00CE0A1B">
            <w:pPr>
              <w:pStyle w:val="TableText"/>
            </w:pPr>
            <w:r w:rsidRPr="00CE0A1B">
              <w:t>Multiple Calibrations make up the Calibration history for each Instrument.</w:t>
            </w:r>
          </w:p>
        </w:tc>
      </w:tr>
    </w:tbl>
    <w:p w:rsidR="00FF7036" w:rsidRDefault="00FF7036" w:rsidP="00FF7036">
      <w:pPr>
        <w:pStyle w:val="ProcessHeading"/>
      </w:pPr>
      <w:r>
        <w:t>To open the Instrument Administration dialog...</w:t>
      </w:r>
    </w:p>
    <w:tbl>
      <w:tblPr>
        <w:tblStyle w:val="Instructions"/>
        <w:tblW w:w="0" w:type="auto"/>
        <w:tblLook w:val="04A0"/>
      </w:tblPr>
      <w:tblGrid>
        <w:gridCol w:w="8862"/>
      </w:tblGrid>
      <w:tr w:rsidR="00FF7036" w:rsidTr="00FF7036">
        <w:trPr>
          <w:cnfStyle w:val="100000000000"/>
        </w:trPr>
        <w:tc>
          <w:tcPr>
            <w:cnfStyle w:val="000000000100"/>
            <w:tcW w:w="8862" w:type="dxa"/>
          </w:tcPr>
          <w:p w:rsidR="00FF7036" w:rsidRDefault="00FF7036" w:rsidP="00FF7036">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w:t>
            </w:r>
            <w:r w:rsidR="00D73FA4">
              <w:t>m</w:t>
            </w:r>
            <w:r>
              <w:t>enu on the Main Window.</w:t>
            </w:r>
          </w:p>
          <w:p w:rsidR="00FF7036" w:rsidRDefault="00FF7036" w:rsidP="00E155F8">
            <w:pPr>
              <w:pStyle w:val="ProcessStep"/>
            </w:pPr>
            <w:r>
              <w:t xml:space="preserve">Click in the </w:t>
            </w:r>
            <w:r w:rsidRPr="00FF7036">
              <w:rPr>
                <w:rStyle w:val="GUIWord"/>
              </w:rPr>
              <w:t>Instrument Data</w:t>
            </w:r>
            <w:r>
              <w:t xml:space="preserve"> tab.</w:t>
            </w:r>
          </w:p>
        </w:tc>
      </w:tr>
    </w:tbl>
    <w:p w:rsidR="00693BB0" w:rsidRDefault="00AE2F37" w:rsidP="00E5742A">
      <w:pPr>
        <w:pStyle w:val="Figure"/>
        <w:rPr>
          <w:lang w:val="en-AU"/>
        </w:rPr>
      </w:pPr>
      <w:r w:rsidRPr="00E5742A">
        <w:pict>
          <v:group id="_x0000_s1240" editas="canvas" style="width:431.8pt;height:238.95pt;mso-position-horizontal-relative:char;mso-position-vertical-relative:line" coordorigin="2549,2965" coordsize="6647,3678">
            <o:lock v:ext="edit" aspectratio="t"/>
            <v:shape id="_x0000_s1239" type="#_x0000_t75" style="position:absolute;left:2549;top:2965;width:6647;height:3678" o:preferrelative="f">
              <v:fill o:detectmouseclick="t"/>
              <v:path o:extrusionok="t" o:connecttype="none"/>
              <o:lock v:ext="edit" text="t"/>
            </v:shape>
            <v:shape id="_x0000_s1371" type="#_x0000_t75" style="position:absolute;left:3385;top:2965;width:5811;height:3678">
              <v:imagedata r:id="rId140" o:title=""/>
            </v:shape>
            <v:roundrect id="_x0000_s1242" style="position:absolute;left:2549;top:3916;width:721;height:380;v-text-anchor:middle" arcsize="10923f" fillcolor="#dbe5f1 [660]" strokecolor="#0070c0">
              <v:textbox inset=".5mm,.5mm,.5mm,.5mm">
                <w:txbxContent>
                  <w:p w:rsidR="004872A3" w:rsidRPr="00170A8D" w:rsidRDefault="004872A3" w:rsidP="00E42230">
                    <w:pPr>
                      <w:rPr>
                        <w:sz w:val="14"/>
                        <w:lang w:val="en-US"/>
                      </w:rPr>
                    </w:pPr>
                    <w:r w:rsidRPr="00170A8D">
                      <w:rPr>
                        <w:sz w:val="14"/>
                        <w:lang w:val="en-US"/>
                      </w:rPr>
                      <w:t>Instrument Selector</w:t>
                    </w:r>
                  </w:p>
                </w:txbxContent>
              </v:textbox>
            </v:roundrect>
            <v:shape id="_x0000_s1244" style="position:absolute;left:3137;top:4296;width:523;height:312" coordsize="365,365" path="m,c129,129,259,259,365,365e" filled="f" strokecolor="#0070c0" strokeweight="1pt">
              <v:stroke endarrow="open"/>
              <v:path arrowok="t"/>
            </v:shape>
            <v:roundrect id="_x0000_s1372" style="position:absolute;left:2831;top:5512;width:1416;height:519;v-text-anchor:middle" arcsize="10923f" fillcolor="#dbe5f1 [660]" strokecolor="#0070c0">
              <v:textbox inset=".5mm,.5mm,.5mm,.5mm">
                <w:txbxContent>
                  <w:p w:rsidR="004872A3" w:rsidRPr="00170A8D" w:rsidRDefault="004872A3" w:rsidP="00E42230">
                    <w:pPr>
                      <w:rPr>
                        <w:sz w:val="14"/>
                        <w:lang w:val="en-US"/>
                      </w:rPr>
                    </w:pPr>
                    <w:r>
                      <w:rPr>
                        <w:sz w:val="14"/>
                        <w:lang w:val="en-US"/>
                      </w:rPr>
                      <w:t>Calibration information and graphs will be shown here</w:t>
                    </w:r>
                  </w:p>
                </w:txbxContent>
              </v:textbox>
            </v:roundrect>
            <v:shape id="_x0000_s1373" style="position:absolute;left:4247;top:5776;width:1621;height:54" coordsize="365,365" path="m,c129,129,259,259,365,365e" filled="f" strokecolor="#0070c0" strokeweight="1pt">
              <v:stroke endarrow="open"/>
              <v:path arrowok="t"/>
            </v:shape>
            <w10:wrap type="none"/>
            <w10:anchorlock/>
          </v:group>
        </w:pict>
      </w:r>
    </w:p>
    <w:p w:rsidR="00FF7036" w:rsidRPr="00084655" w:rsidRDefault="00FF7036" w:rsidP="00FF7036">
      <w:pPr>
        <w:pStyle w:val="Caption"/>
      </w:pPr>
      <w:r w:rsidRPr="00084655">
        <w:t xml:space="preserve">Figure </w:t>
      </w:r>
      <w:fldSimple w:instr=" SEQ Figure \* ARABIC ">
        <w:r w:rsidR="00A92DD8">
          <w:rPr>
            <w:noProof/>
          </w:rPr>
          <w:t>97</w:t>
        </w:r>
      </w:fldSimple>
      <w:r w:rsidRPr="00084655">
        <w:t xml:space="preserve">: </w:t>
      </w:r>
      <w:r>
        <w:t>Instrument Data Editor</w:t>
      </w:r>
    </w:p>
    <w:p w:rsidR="00FF7036" w:rsidRDefault="00FF7036" w:rsidP="00FF7036">
      <w:pPr>
        <w:pStyle w:val="Figure"/>
        <w:rPr>
          <w:lang w:val="en-GB"/>
        </w:rPr>
      </w:pPr>
      <w:r>
        <w:rPr>
          <w:lang w:val="en-GB"/>
        </w:rPr>
        <w:t xml:space="preserve">The various parts of this dialog and their operation </w:t>
      </w:r>
      <w:r w:rsidR="00D73FA4">
        <w:rPr>
          <w:lang w:val="en-GB"/>
        </w:rPr>
        <w:t>are</w:t>
      </w:r>
      <w:r>
        <w:rPr>
          <w:lang w:val="en-GB"/>
        </w:rPr>
        <w:t xml:space="preserve"> explained in the following table.</w:t>
      </w:r>
    </w:p>
    <w:p w:rsidR="00733DC8" w:rsidRDefault="00733DC8" w:rsidP="00733DC8">
      <w:pPr>
        <w:pStyle w:val="HangingIndent"/>
      </w:pPr>
      <w:r>
        <w:t xml:space="preserve">Instrument </w:t>
      </w:r>
      <w:r w:rsidR="00170A8D">
        <w:t>S</w:t>
      </w:r>
      <w:r>
        <w:t xml:space="preserve">elector   </w:t>
      </w:r>
      <w:r>
        <w:tab/>
      </w:r>
      <w:r w:rsidR="00170A8D">
        <w:t xml:space="preserve">This dropdown list includes all Instruments in the </w:t>
      </w:r>
      <w:r w:rsidR="00F52044">
        <w:t>SPECCHIO</w:t>
      </w:r>
      <w:r w:rsidR="00170A8D">
        <w:t xml:space="preserve"> Instrument Table. Use this to select which Instrument you wish to view or edit.</w:t>
      </w:r>
    </w:p>
    <w:p w:rsidR="00170A8D" w:rsidRDefault="00170A8D" w:rsidP="00170A8D">
      <w:pPr>
        <w:pStyle w:val="HangingIndent"/>
      </w:pPr>
      <w:r w:rsidRPr="00E155F8">
        <w:rPr>
          <w:rStyle w:val="GUIWord"/>
        </w:rPr>
        <w:t>Instrument Data</w:t>
      </w:r>
      <w:r>
        <w:t xml:space="preserve">   </w:t>
      </w:r>
      <w:r>
        <w:tab/>
        <w:t>There are two related boxes with this title. One shows the data for the Instrument Selected by the Instrument Selector. You can modifiy the data displayed in this box. The other has two buttons.</w:t>
      </w:r>
    </w:p>
    <w:p w:rsidR="00170A8D" w:rsidRDefault="00170A8D" w:rsidP="00E155F8">
      <w:pPr>
        <w:pStyle w:val="HangingIndentSub0"/>
      </w:pPr>
      <w:r w:rsidRPr="00170A8D">
        <w:rPr>
          <w:rStyle w:val="ActionButton"/>
        </w:rPr>
        <w:t> Reset </w:t>
      </w:r>
      <w:r w:rsidRPr="00170A8D">
        <w:tab/>
      </w:r>
      <w:r>
        <w:t>Click this button to reset the display in the Instrument Data box with information re-read from the database.</w:t>
      </w:r>
    </w:p>
    <w:p w:rsidR="00170A8D" w:rsidRDefault="00170A8D" w:rsidP="00170A8D">
      <w:pPr>
        <w:pStyle w:val="HangingIndent"/>
        <w:ind w:left="3686" w:hanging="1276"/>
      </w:pPr>
      <w:r>
        <w:rPr>
          <w:rStyle w:val="ActionButton"/>
        </w:rPr>
        <w:t> Update </w:t>
      </w:r>
      <w:r>
        <w:tab/>
        <w:t>Click this button to write any updated data entered into the fields in the Instrument Data box back to the database. This button is only active for users with Administration permission.</w:t>
      </w:r>
    </w:p>
    <w:p w:rsidR="00170A8D" w:rsidRDefault="00E155F8" w:rsidP="00170A8D">
      <w:pPr>
        <w:pStyle w:val="HangingIndent"/>
      </w:pPr>
      <w:r w:rsidRPr="00E155F8">
        <w:rPr>
          <w:rStyle w:val="GUIWord"/>
        </w:rPr>
        <w:t>Pictures</w:t>
      </w:r>
      <w:r>
        <w:t xml:space="preserve">   </w:t>
      </w:r>
      <w:r>
        <w:tab/>
        <w:t>Any picture of the Instrument uploaded to the database is displayed in this box.</w:t>
      </w:r>
    </w:p>
    <w:p w:rsidR="00E155F8" w:rsidRPr="00E155F8" w:rsidRDefault="00E155F8" w:rsidP="00170A8D">
      <w:pPr>
        <w:pStyle w:val="HangingIndent"/>
      </w:pPr>
      <w:r>
        <w:rPr>
          <w:rStyle w:val="GUIWord"/>
        </w:rPr>
        <w:t>Calibrations</w:t>
      </w:r>
      <w:r w:rsidRPr="00E155F8">
        <w:t xml:space="preserve">   </w:t>
      </w:r>
      <w:r w:rsidRPr="00E155F8">
        <w:tab/>
      </w:r>
      <w:r>
        <w:t>This box shows all Calibrations which have been uploaded for this Instrument.</w:t>
      </w:r>
    </w:p>
    <w:p w:rsidR="00E155F8" w:rsidRPr="00E155F8" w:rsidRDefault="00E155F8" w:rsidP="00170A8D">
      <w:pPr>
        <w:pStyle w:val="HangingIndent"/>
      </w:pPr>
      <w:r w:rsidRPr="00E155F8">
        <w:rPr>
          <w:rStyle w:val="ActionButton"/>
        </w:rPr>
        <w:t> Insert new instrument </w:t>
      </w:r>
      <w:r w:rsidRPr="00E155F8">
        <w:t xml:space="preserve">   </w:t>
      </w:r>
      <w:r w:rsidRPr="00E155F8">
        <w:tab/>
      </w:r>
      <w:r>
        <w:t xml:space="preserve">Click this button to create a new Instrument in the database. Set the correct details for this new Instrument in the Instrument Data fields, and then click </w:t>
      </w:r>
      <w:r w:rsidRPr="001B763C">
        <w:rPr>
          <w:rStyle w:val="ActionButton"/>
        </w:rPr>
        <w:t> Update </w:t>
      </w:r>
      <w:r>
        <w:t xml:space="preserve"> </w:t>
      </w:r>
      <w:r w:rsidR="001B763C">
        <w:t xml:space="preserve">to </w:t>
      </w:r>
      <w:r>
        <w:t xml:space="preserve">write this new </w:t>
      </w:r>
      <w:r w:rsidR="001B763C">
        <w:t>data</w:t>
      </w:r>
      <w:r>
        <w:t xml:space="preserve"> back into the database.</w:t>
      </w:r>
      <w:r w:rsidR="001B763C">
        <w:t xml:space="preserve"> This button is only active if you have Administrator permissions.</w:t>
      </w:r>
    </w:p>
    <w:p w:rsidR="00E155F8" w:rsidRPr="00E155F8" w:rsidRDefault="00E155F8" w:rsidP="00170A8D">
      <w:pPr>
        <w:pStyle w:val="HangingIndent"/>
      </w:pPr>
      <w:r w:rsidRPr="00E155F8">
        <w:rPr>
          <w:rStyle w:val="ActionButton"/>
        </w:rPr>
        <w:t> Delete instrument </w:t>
      </w:r>
      <w:r w:rsidRPr="00E155F8">
        <w:t xml:space="preserve">   </w:t>
      </w:r>
      <w:r w:rsidRPr="00E155F8">
        <w:tab/>
      </w:r>
      <w:r>
        <w:t xml:space="preserve">Click this button to delete the currently displayed Instrument. You must click </w:t>
      </w:r>
      <w:r w:rsidRPr="00E155F8">
        <w:rPr>
          <w:rStyle w:val="ActionButton"/>
        </w:rPr>
        <w:t> OK </w:t>
      </w:r>
      <w:r>
        <w:t xml:space="preserve"> in a confirmation dialog box which is displayed before the Instrument is deleted from the database.</w:t>
      </w:r>
      <w:r w:rsidR="001B763C">
        <w:t xml:space="preserve"> This button is only active if you have Administrator permissions.</w:t>
      </w:r>
    </w:p>
    <w:p w:rsidR="006600FE" w:rsidRDefault="00E155F8" w:rsidP="00E155F8">
      <w:pPr>
        <w:pStyle w:val="HangingIndent"/>
      </w:pPr>
      <w:r>
        <w:tab/>
      </w:r>
      <w:r w:rsidR="00E1158C">
        <w:t xml:space="preserve">An </w:t>
      </w:r>
      <w:r w:rsidR="001247E8">
        <w:t>Instrument</w:t>
      </w:r>
      <w:r w:rsidR="00E1158C">
        <w:t xml:space="preserve"> cannot be deleted while still referenced by one or more </w:t>
      </w:r>
      <w:r>
        <w:t>S</w:t>
      </w:r>
      <w:r w:rsidR="00E1158C">
        <w:t xml:space="preserve">pectra in the database. </w:t>
      </w:r>
    </w:p>
    <w:p w:rsidR="001B763C" w:rsidRDefault="001B763C" w:rsidP="001B763C">
      <w:pPr>
        <w:pStyle w:val="Body"/>
      </w:pPr>
      <w:r>
        <w:t>Each Instrument can have one or more pictures loaded.</w:t>
      </w:r>
      <w:r w:rsidR="007D067F">
        <w:t xml:space="preserve"> </w:t>
      </w:r>
      <w:r w:rsidR="00B07F17">
        <w:t>JPEG images are supported on all platforms. On some computer systems, GIF, PNG and TIFF may also be supported</w:t>
      </w:r>
      <w:r w:rsidR="007D067F">
        <w:t>. It is recommended not to load large images to avoid lengthy upload times. Images should generally be re-sampled to be about 400 to 500 pixels high or wide.</w:t>
      </w:r>
    </w:p>
    <w:p w:rsidR="001B763C" w:rsidRPr="001B763C" w:rsidRDefault="001B763C" w:rsidP="001B763C">
      <w:pPr>
        <w:pStyle w:val="ProcessHeading"/>
      </w:pPr>
      <w:r>
        <w:t>To add a picture to the currently displayed Instrument definition…</w:t>
      </w:r>
    </w:p>
    <w:tbl>
      <w:tblPr>
        <w:tblStyle w:val="Instructions"/>
        <w:tblW w:w="0" w:type="auto"/>
        <w:tblLook w:val="04A0"/>
      </w:tblPr>
      <w:tblGrid>
        <w:gridCol w:w="8862"/>
      </w:tblGrid>
      <w:tr w:rsidR="001B763C" w:rsidTr="001B763C">
        <w:trPr>
          <w:cnfStyle w:val="100000000000"/>
        </w:trPr>
        <w:tc>
          <w:tcPr>
            <w:cnfStyle w:val="000000000100"/>
            <w:tcW w:w="9571" w:type="dxa"/>
          </w:tcPr>
          <w:p w:rsidR="001B763C" w:rsidRDefault="001B763C" w:rsidP="001B763C">
            <w:pPr>
              <w:pStyle w:val="ProcessStep"/>
            </w:pPr>
            <w:r>
              <w:t xml:space="preserve">Right click </w:t>
            </w:r>
            <w:r w:rsidR="00EC35D9">
              <w:t>anywhere</w:t>
            </w:r>
            <w:r>
              <w:t xml:space="preserve"> within the </w:t>
            </w:r>
            <w:r w:rsidRPr="001B763C">
              <w:rPr>
                <w:rStyle w:val="GUIWord"/>
              </w:rPr>
              <w:t>Pictures</w:t>
            </w:r>
            <w:r>
              <w:t xml:space="preserve"> box. A menu will be displayed.</w:t>
            </w:r>
          </w:p>
          <w:p w:rsidR="001B763C" w:rsidRDefault="001B763C" w:rsidP="001B763C">
            <w:pPr>
              <w:pStyle w:val="ProcessStep"/>
            </w:pPr>
            <w:r>
              <w:t xml:space="preserve">Click </w:t>
            </w:r>
            <w:r w:rsidRPr="001B763C">
              <w:rPr>
                <w:rStyle w:val="GUIWord"/>
              </w:rPr>
              <w:t>Add picture</w:t>
            </w:r>
            <w:r>
              <w:t xml:space="preserve"> from this menu. A file selection dialog box is displayed.</w:t>
            </w:r>
          </w:p>
          <w:p w:rsidR="001B763C" w:rsidRDefault="001B763C" w:rsidP="001B763C">
            <w:pPr>
              <w:pStyle w:val="ProcessStep"/>
            </w:pPr>
            <w:r>
              <w:t xml:space="preserve">Select the image file you wish to upload. The image will appear in the </w:t>
            </w:r>
            <w:r w:rsidRPr="001B763C">
              <w:rPr>
                <w:rStyle w:val="GUIWord"/>
              </w:rPr>
              <w:t>Pictures</w:t>
            </w:r>
            <w:r>
              <w:t xml:space="preserve"> box with a space for a caption below it.</w:t>
            </w:r>
          </w:p>
          <w:p w:rsidR="001B763C" w:rsidRDefault="001B763C" w:rsidP="001B763C">
            <w:pPr>
              <w:pStyle w:val="ProcessStep"/>
            </w:pPr>
            <w:r>
              <w:t>Click within the caption entry control and type in your required image caption.</w:t>
            </w:r>
          </w:p>
          <w:p w:rsidR="00EC35D9" w:rsidRDefault="00EC35D9" w:rsidP="001B763C">
            <w:pPr>
              <w:pStyle w:val="ProcessStep"/>
            </w:pPr>
            <w:r>
              <w:t xml:space="preserve">Click the </w:t>
            </w:r>
            <w:r w:rsidRPr="00EC35D9">
              <w:rPr>
                <w:rStyle w:val="ActionButton"/>
              </w:rPr>
              <w:t> Update </w:t>
            </w:r>
            <w:r>
              <w:t xml:space="preserve"> button to load the image and caption to the database. (Larger images may take a short while to upload.)</w:t>
            </w:r>
          </w:p>
        </w:tc>
      </w:tr>
    </w:tbl>
    <w:p w:rsidR="00EC35D9" w:rsidRDefault="00EC35D9" w:rsidP="00EC35D9">
      <w:pPr>
        <w:pStyle w:val="Note"/>
      </w:pPr>
      <w:r>
        <w:t>Note</w:t>
      </w:r>
      <w:r>
        <w:tab/>
        <w:t xml:space="preserve">If you decide against uploading your new selected image, click the </w:t>
      </w:r>
      <w:r w:rsidRPr="00EC35D9">
        <w:rPr>
          <w:rStyle w:val="ActionButton"/>
        </w:rPr>
        <w:t> Reset </w:t>
      </w:r>
      <w:r w:rsidRPr="00EC35D9">
        <w:t xml:space="preserve"> </w:t>
      </w:r>
      <w:r>
        <w:t xml:space="preserve">button. Do not right click and select </w:t>
      </w:r>
      <w:r w:rsidRPr="00EC35D9">
        <w:rPr>
          <w:rStyle w:val="GUIWord"/>
        </w:rPr>
        <w:t>Remove Image</w:t>
      </w:r>
      <w:r>
        <w:t xml:space="preserve">. This may not yield the desired result when </w:t>
      </w:r>
      <w:r w:rsidRPr="00EC35D9">
        <w:rPr>
          <w:rStyle w:val="ActionButton"/>
        </w:rPr>
        <w:t> Update </w:t>
      </w:r>
      <w:r>
        <w:t xml:space="preserve"> is clicked.</w:t>
      </w:r>
    </w:p>
    <w:p w:rsidR="001B763C" w:rsidRDefault="001B763C" w:rsidP="00EC35D9">
      <w:pPr>
        <w:pStyle w:val="ProcessHeading"/>
      </w:pPr>
      <w:r>
        <w:t>To remove a picture</w:t>
      </w:r>
      <w:r w:rsidRPr="001B763C">
        <w:t xml:space="preserve"> </w:t>
      </w:r>
      <w:r>
        <w:t>from the currently displayed Instrument definition…</w:t>
      </w:r>
    </w:p>
    <w:tbl>
      <w:tblPr>
        <w:tblStyle w:val="Instructions"/>
        <w:tblW w:w="0" w:type="auto"/>
        <w:tblLook w:val="04A0"/>
      </w:tblPr>
      <w:tblGrid>
        <w:gridCol w:w="8862"/>
      </w:tblGrid>
      <w:tr w:rsidR="00EC35D9" w:rsidTr="00EC35D9">
        <w:trPr>
          <w:cnfStyle w:val="100000000000"/>
        </w:trPr>
        <w:tc>
          <w:tcPr>
            <w:cnfStyle w:val="000000000100"/>
            <w:tcW w:w="9571" w:type="dxa"/>
          </w:tcPr>
          <w:p w:rsidR="00EC35D9" w:rsidRDefault="00EC35D9" w:rsidP="00EC35D9">
            <w:pPr>
              <w:pStyle w:val="ProcessStep"/>
            </w:pPr>
            <w:r>
              <w:t>Right click on the image you wish to remove. A menu will be displayed.</w:t>
            </w:r>
          </w:p>
          <w:p w:rsidR="00EC35D9" w:rsidRDefault="00EC35D9" w:rsidP="00EC35D9">
            <w:pPr>
              <w:pStyle w:val="ProcessStep"/>
            </w:pPr>
            <w:r>
              <w:t xml:space="preserve">Click </w:t>
            </w:r>
            <w:r w:rsidRPr="00EC35D9">
              <w:rPr>
                <w:rStyle w:val="GUIWord"/>
              </w:rPr>
              <w:t>Remove picture</w:t>
            </w:r>
            <w:r>
              <w:t xml:space="preserve"> from this menu. The picture and its caption will disappear from the </w:t>
            </w:r>
            <w:r w:rsidRPr="00EC35D9">
              <w:rPr>
                <w:rStyle w:val="GUIWord"/>
              </w:rPr>
              <w:t>Pictures</w:t>
            </w:r>
            <w:r>
              <w:t xml:space="preserve"> box.</w:t>
            </w:r>
          </w:p>
          <w:p w:rsidR="00EC35D9" w:rsidRDefault="00EC35D9" w:rsidP="00EC35D9">
            <w:pPr>
              <w:pStyle w:val="ProcessStep"/>
            </w:pPr>
            <w:r>
              <w:t xml:space="preserve">Click </w:t>
            </w:r>
            <w:r w:rsidRPr="00EC35D9">
              <w:rPr>
                <w:rStyle w:val="ActionButton"/>
              </w:rPr>
              <w:t> Update </w:t>
            </w:r>
            <w:r>
              <w:t xml:space="preserve"> to write this change to the database.</w:t>
            </w:r>
          </w:p>
        </w:tc>
      </w:tr>
    </w:tbl>
    <w:p w:rsidR="00553C61" w:rsidRDefault="00553C61" w:rsidP="00553C61">
      <w:pPr>
        <w:pStyle w:val="Heading3"/>
      </w:pPr>
      <w:bookmarkStart w:id="1168" w:name="_Ref357602394"/>
      <w:bookmarkStart w:id="1169" w:name="_Ref357602397"/>
      <w:bookmarkStart w:id="1170" w:name="_Ref357602656"/>
      <w:bookmarkStart w:id="1171" w:name="_Ref357602658"/>
      <w:bookmarkStart w:id="1172" w:name="_Toc359579987"/>
      <w:r>
        <w:t>Instrument Calibrations</w:t>
      </w:r>
      <w:bookmarkEnd w:id="1168"/>
      <w:bookmarkEnd w:id="1169"/>
      <w:bookmarkEnd w:id="1170"/>
      <w:bookmarkEnd w:id="1171"/>
      <w:bookmarkEnd w:id="1172"/>
    </w:p>
    <w:p w:rsidR="00B07F17" w:rsidRDefault="001B763C" w:rsidP="001B763C">
      <w:pPr>
        <w:pStyle w:val="Body"/>
      </w:pPr>
      <w:r>
        <w:t xml:space="preserve">Each Instrument </w:t>
      </w:r>
      <w:r w:rsidR="00B07F17">
        <w:t xml:space="preserve">has an optional Calibration History with </w:t>
      </w:r>
      <w:r>
        <w:t xml:space="preserve">one or more Calibrations. </w:t>
      </w:r>
      <w:r w:rsidR="00B07F17">
        <w:t>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rsidR="00553C61" w:rsidRDefault="00553C61" w:rsidP="001B763C">
      <w:pPr>
        <w:pStyle w:val="Body"/>
      </w:pPr>
      <w:r>
        <w:t>For each Calibration, the following information can be stored.</w:t>
      </w:r>
    </w:p>
    <w:tbl>
      <w:tblPr>
        <w:tblStyle w:val="TableSimple"/>
        <w:tblW w:w="0" w:type="auto"/>
        <w:tblLook w:val="04A0"/>
      </w:tblPr>
      <w:tblGrid>
        <w:gridCol w:w="1582"/>
        <w:gridCol w:w="1507"/>
        <w:gridCol w:w="5773"/>
      </w:tblGrid>
      <w:tr w:rsidR="00887779" w:rsidRPr="0039380A" w:rsidTr="00887779">
        <w:tc>
          <w:tcPr>
            <w:tcW w:w="0" w:type="auto"/>
          </w:tcPr>
          <w:p w:rsidR="00887779" w:rsidRPr="0039380A" w:rsidRDefault="00887779" w:rsidP="00245196">
            <w:pPr>
              <w:pStyle w:val="HangingIndent"/>
              <w:ind w:left="0" w:firstLine="0"/>
              <w:rPr>
                <w:rStyle w:val="Strong"/>
              </w:rPr>
            </w:pPr>
            <w:r w:rsidRPr="0039380A">
              <w:rPr>
                <w:rStyle w:val="Strong"/>
              </w:rPr>
              <w:t>Field name</w:t>
            </w:r>
          </w:p>
        </w:tc>
        <w:tc>
          <w:tcPr>
            <w:tcW w:w="0" w:type="auto"/>
          </w:tcPr>
          <w:p w:rsidR="00887779" w:rsidRPr="0039380A" w:rsidRDefault="00887779" w:rsidP="00245196">
            <w:pPr>
              <w:pStyle w:val="HangingIndent"/>
              <w:ind w:left="0" w:firstLine="0"/>
              <w:rPr>
                <w:rStyle w:val="Strong"/>
              </w:rPr>
            </w:pPr>
            <w:r w:rsidRPr="0039380A">
              <w:rPr>
                <w:rStyle w:val="Strong"/>
              </w:rPr>
              <w:t>Format</w:t>
            </w:r>
          </w:p>
        </w:tc>
        <w:tc>
          <w:tcPr>
            <w:tcW w:w="0" w:type="auto"/>
          </w:tcPr>
          <w:p w:rsidR="00887779" w:rsidRPr="0039380A" w:rsidRDefault="00887779" w:rsidP="00245196">
            <w:pPr>
              <w:pStyle w:val="HangingIndent"/>
              <w:ind w:left="0" w:firstLine="0"/>
              <w:rPr>
                <w:rStyle w:val="Strong"/>
              </w:rPr>
            </w:pPr>
            <w:r w:rsidRPr="0039380A">
              <w:rPr>
                <w:rStyle w:val="Strong"/>
              </w:rPr>
              <w:t>Comment</w:t>
            </w:r>
          </w:p>
        </w:tc>
      </w:tr>
      <w:tr w:rsidR="00887779" w:rsidRPr="00887779" w:rsidTr="00887779">
        <w:tc>
          <w:tcPr>
            <w:tcW w:w="0" w:type="auto"/>
          </w:tcPr>
          <w:p w:rsidR="00887779" w:rsidRPr="00887779" w:rsidRDefault="00887779" w:rsidP="00245196">
            <w:pPr>
              <w:pStyle w:val="HangingIndent"/>
              <w:ind w:left="0" w:firstLine="0"/>
            </w:pPr>
            <w:r w:rsidRPr="00887779">
              <w:t xml:space="preserve">Calibration date   </w:t>
            </w:r>
          </w:p>
        </w:tc>
        <w:tc>
          <w:tcPr>
            <w:tcW w:w="0" w:type="auto"/>
          </w:tcPr>
          <w:p w:rsidR="00887779" w:rsidRPr="00887779" w:rsidRDefault="00887779" w:rsidP="00245196">
            <w:pPr>
              <w:pStyle w:val="HangingIndent"/>
              <w:ind w:left="0" w:firstLine="0"/>
            </w:pPr>
            <w:r>
              <w:t>Date/time selected by date picker</w:t>
            </w:r>
          </w:p>
        </w:tc>
        <w:tc>
          <w:tcPr>
            <w:tcW w:w="0" w:type="auto"/>
          </w:tcPr>
          <w:p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rsidTr="00887779">
        <w:tc>
          <w:tcPr>
            <w:tcW w:w="0" w:type="auto"/>
          </w:tcPr>
          <w:p w:rsidR="00887779" w:rsidRPr="00887779" w:rsidRDefault="00461A40" w:rsidP="00245196">
            <w:pPr>
              <w:pStyle w:val="HangingIndent"/>
              <w:ind w:left="0" w:firstLine="0"/>
            </w:pPr>
            <w:r>
              <w:t>Calibration number</w:t>
            </w:r>
          </w:p>
        </w:tc>
        <w:tc>
          <w:tcPr>
            <w:tcW w:w="0" w:type="auto"/>
          </w:tcPr>
          <w:p w:rsidR="00887779" w:rsidRPr="00887779" w:rsidRDefault="00887779" w:rsidP="00245196">
            <w:pPr>
              <w:pStyle w:val="HangingIndent"/>
              <w:ind w:left="0" w:firstLine="0"/>
            </w:pPr>
            <w:r>
              <w:t>Integer</w:t>
            </w:r>
          </w:p>
        </w:tc>
        <w:tc>
          <w:tcPr>
            <w:tcW w:w="0" w:type="auto"/>
          </w:tcPr>
          <w:p w:rsidR="00887779" w:rsidRPr="00887779" w:rsidRDefault="00887779" w:rsidP="00887779">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rsidTr="00887779">
        <w:tc>
          <w:tcPr>
            <w:tcW w:w="0" w:type="auto"/>
          </w:tcPr>
          <w:p w:rsidR="00887779" w:rsidRPr="00887779" w:rsidRDefault="00461A40" w:rsidP="00245196">
            <w:pPr>
              <w:pStyle w:val="HangingIndent"/>
              <w:ind w:left="0" w:firstLine="0"/>
            </w:pPr>
            <w:r>
              <w:t>Comments</w:t>
            </w:r>
          </w:p>
        </w:tc>
        <w:tc>
          <w:tcPr>
            <w:tcW w:w="0" w:type="auto"/>
          </w:tcPr>
          <w:p w:rsidR="00887779" w:rsidRPr="00887779" w:rsidRDefault="00887779" w:rsidP="00245196">
            <w:pPr>
              <w:pStyle w:val="HangingIndent"/>
              <w:ind w:left="0" w:firstLine="0"/>
            </w:pPr>
            <w:r>
              <w:t>Text String</w:t>
            </w:r>
          </w:p>
        </w:tc>
        <w:tc>
          <w:tcPr>
            <w:tcW w:w="0" w:type="auto"/>
          </w:tcPr>
          <w:p w:rsidR="00887779" w:rsidRPr="00887779" w:rsidRDefault="00887779" w:rsidP="00245196">
            <w:pPr>
              <w:pStyle w:val="HangingIndent"/>
              <w:ind w:left="0" w:firstLine="0"/>
            </w:pPr>
            <w:r w:rsidRPr="00887779">
              <w:t>A comment about this Calibration.</w:t>
            </w:r>
          </w:p>
        </w:tc>
      </w:tr>
      <w:tr w:rsidR="00887779" w:rsidRPr="00887779" w:rsidTr="00887779">
        <w:tc>
          <w:tcPr>
            <w:tcW w:w="0" w:type="auto"/>
          </w:tcPr>
          <w:p w:rsidR="00887779" w:rsidRPr="00887779" w:rsidRDefault="00461A40" w:rsidP="003D5D57">
            <w:pPr>
              <w:pStyle w:val="HangingIndent"/>
              <w:ind w:left="0" w:firstLine="0"/>
            </w:pPr>
            <w:r>
              <w:t xml:space="preserve">Calibration </w:t>
            </w:r>
            <w:r w:rsidR="003D5D57">
              <w:t>wavelengths</w:t>
            </w:r>
          </w:p>
        </w:tc>
        <w:tc>
          <w:tcPr>
            <w:tcW w:w="0" w:type="auto"/>
          </w:tcPr>
          <w:p w:rsidR="00887779" w:rsidRPr="00887779" w:rsidRDefault="00F736B4" w:rsidP="00245196">
            <w:pPr>
              <w:pStyle w:val="HangingIndent"/>
              <w:ind w:left="0" w:firstLine="0"/>
            </w:pPr>
            <w:r>
              <w:t>Floating point array</w:t>
            </w:r>
          </w:p>
        </w:tc>
        <w:tc>
          <w:tcPr>
            <w:tcW w:w="0" w:type="auto"/>
          </w:tcPr>
          <w:p w:rsidR="00887779" w:rsidRPr="00887779" w:rsidRDefault="00F736B4" w:rsidP="003D5D57">
            <w:pPr>
              <w:pStyle w:val="HangingIndent"/>
              <w:ind w:left="0" w:firstLine="0"/>
            </w:pPr>
            <w:r>
              <w:t>T</w:t>
            </w:r>
            <w:r w:rsidR="00887779" w:rsidRPr="00887779">
              <w:t xml:space="preserve">able of </w:t>
            </w:r>
            <w:r w:rsidR="003D5D57">
              <w:t xml:space="preserve">wavelengths </w:t>
            </w:r>
            <w:r>
              <w:t>of the centre of each band</w:t>
            </w:r>
            <w:r w:rsidR="00887779" w:rsidRPr="00887779">
              <w:t>.</w:t>
            </w:r>
            <w:r>
              <w:t xml:space="preserve"> The number of entries in this table must match the number of entries in the Sensor definition for this Instrument.</w:t>
            </w:r>
          </w:p>
        </w:tc>
      </w:tr>
    </w:tbl>
    <w:p w:rsidR="00EC35D9" w:rsidRDefault="00EC35D9" w:rsidP="001B763C">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rsidR="00BF5DA8" w:rsidRDefault="00F52044" w:rsidP="00BF5DA8">
      <w:pPr>
        <w:pStyle w:val="Body"/>
      </w:pPr>
      <w:r>
        <w:t>SPECCHIO</w:t>
      </w:r>
      <w:r w:rsidR="00BF5DA8">
        <w:t xml:space="preserve"> supports the following formats for loading Instrument Calibrations.</w:t>
      </w:r>
    </w:p>
    <w:p w:rsidR="00BF5DA8" w:rsidRDefault="00BF5DA8" w:rsidP="00BF5DA8">
      <w:pPr>
        <w:pStyle w:val="Bullet"/>
      </w:pPr>
      <w:r>
        <w:t>Unispec SPU files</w:t>
      </w:r>
    </w:p>
    <w:p w:rsidR="00BF5DA8" w:rsidRDefault="00BF5DA8" w:rsidP="00BF5DA8">
      <w:pPr>
        <w:pStyle w:val="Bullet"/>
      </w:pPr>
      <w:r>
        <w:t>SpectraVista SIG files</w:t>
      </w:r>
      <w:r w:rsidR="00CD0B64">
        <w:t xml:space="preserve"> (Only HR-1024 has been tested)</w:t>
      </w:r>
    </w:p>
    <w:p w:rsidR="00B76121" w:rsidRDefault="00C92BD0" w:rsidP="00C92BD0">
      <w:pPr>
        <w:pStyle w:val="Note"/>
      </w:pPr>
      <w:r>
        <w:t>Note</w:t>
      </w:r>
      <w:r>
        <w:tab/>
      </w:r>
      <w:r w:rsidR="00B76121">
        <w:t xml:space="preserve">ASD </w:t>
      </w:r>
      <w:r>
        <w:t xml:space="preserve">calibration </w:t>
      </w:r>
      <w:r w:rsidR="00B76121">
        <w:t xml:space="preserve">files </w:t>
      </w:r>
      <w:r>
        <w:t>can</w:t>
      </w:r>
      <w:r w:rsidR="00B76121">
        <w:t>not be loaded</w:t>
      </w:r>
      <w:r>
        <w:t xml:space="preserve"> as </w:t>
      </w:r>
      <w:r w:rsidR="00F52044">
        <w:t>SPECCHIO</w:t>
      </w:r>
      <w:r>
        <w:t xml:space="preserve"> calibration files. The S</w:t>
      </w:r>
      <w:r w:rsidR="00CD0B64">
        <w:t xml:space="preserve">pectra </w:t>
      </w:r>
      <w:r>
        <w:t xml:space="preserve">from these Instruments </w:t>
      </w:r>
      <w:r w:rsidR="00CD0B64">
        <w:t>are adjusted according to the calibration within the ASD Instrument</w:t>
      </w:r>
      <w:r>
        <w:t xml:space="preserve"> itself and so there is no requirement to load them here</w:t>
      </w:r>
      <w:r w:rsidR="00CD0B64">
        <w:t>.</w:t>
      </w:r>
    </w:p>
    <w:p w:rsidR="00BF5DA8" w:rsidRDefault="00F52044" w:rsidP="00BF5DA8">
      <w:pPr>
        <w:pStyle w:val="Body"/>
      </w:pPr>
      <w:r>
        <w:t>SPECCHIO</w:t>
      </w:r>
      <w:r w:rsidR="00BF5DA8">
        <w:t xml:space="preserve"> reads the centre wavelengths of the </w:t>
      </w:r>
      <w:r w:rsidR="001247E8">
        <w:t>Instrument</w:t>
      </w:r>
      <w:r w:rsidR="00BF5DA8">
        <w:t xml:space="preserve"> bands from these files, but ignores the Spectrum values when reading these files as Calibration files. In normal operations, the same file which is used to load an Instrument Calibration would also be read by the general Campaign Spectra load process (see </w:t>
      </w:r>
      <w:fldSimple w:instr=" REF _Ref358105086 \r \h  \* MERGEFORMAT ">
        <w:r w:rsidR="00A92DD8">
          <w:rPr>
            <w:rStyle w:val="CrossReference"/>
          </w:rPr>
          <w:t>4.10</w:t>
        </w:r>
      </w:fldSimple>
      <w:r w:rsidR="00391D00" w:rsidRPr="00391D00">
        <w:rPr>
          <w:rStyle w:val="CrossReference"/>
        </w:rPr>
        <w:t xml:space="preserve"> </w:t>
      </w:r>
      <w:fldSimple w:instr=" REF _Ref359578676 \h  \* MERGEFORMAT ">
        <w:r w:rsidR="00A92DD8" w:rsidRPr="00A92DD8">
          <w:rPr>
            <w:rStyle w:val="CrossReference"/>
          </w:rPr>
          <w:t>Overview of SPECCHIO Data Loading</w:t>
        </w:r>
      </w:fldSimple>
      <w:r w:rsidR="00BF5DA8">
        <w:t>).</w:t>
      </w:r>
    </w:p>
    <w:p w:rsidR="00BF5DA8" w:rsidRDefault="00391D00" w:rsidP="00391D00">
      <w:pPr>
        <w:pStyle w:val="Note"/>
      </w:pPr>
      <w:r>
        <w:t>Note</w:t>
      </w:r>
      <w:r>
        <w:tab/>
      </w:r>
      <w:r w:rsidR="00BF5DA8">
        <w:t xml:space="preserve">Other file formats which also store centre wavelengths of bands (such as Ocean Optics, UniSpec single beam, GER 3700 or APOGEE) are not yet supported by </w:t>
      </w:r>
      <w:r w:rsidR="00F52044">
        <w:t>SPECCHIO</w:t>
      </w:r>
      <w:r w:rsidR="00BF5DA8">
        <w:t xml:space="preserve"> for Calibration file reading. Attempting to use these file formats may lead to unpredictable results.</w:t>
      </w:r>
    </w:p>
    <w:p w:rsidR="001B763C" w:rsidRDefault="001B763C" w:rsidP="001B763C">
      <w:pPr>
        <w:pStyle w:val="ProcessHeading"/>
      </w:pPr>
      <w:r>
        <w:t xml:space="preserve">To add a new </w:t>
      </w:r>
      <w:r w:rsidR="00EC35D9">
        <w:t xml:space="preserve">place marker </w:t>
      </w:r>
      <w:r>
        <w:t>Calibration…</w:t>
      </w:r>
    </w:p>
    <w:tbl>
      <w:tblPr>
        <w:tblStyle w:val="Instructions"/>
        <w:tblW w:w="0" w:type="auto"/>
        <w:tblLook w:val="04A0"/>
      </w:tblPr>
      <w:tblGrid>
        <w:gridCol w:w="8862"/>
      </w:tblGrid>
      <w:tr w:rsidR="00142473" w:rsidTr="00142473">
        <w:trPr>
          <w:cnfStyle w:val="100000000000"/>
        </w:trPr>
        <w:tc>
          <w:tcPr>
            <w:cnfStyle w:val="000000000100"/>
            <w:tcW w:w="9571" w:type="dxa"/>
          </w:tcPr>
          <w:p w:rsidR="00391D00" w:rsidRDefault="00391D00" w:rsidP="007D067F">
            <w:pPr>
              <w:pStyle w:val="ProcessStep"/>
            </w:pPr>
            <w:r>
              <w:t>Select the correct Instrument to display its data.</w:t>
            </w:r>
          </w:p>
          <w:p w:rsidR="00142473"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7D067F" w:rsidRDefault="007D067F" w:rsidP="007D067F">
            <w:pPr>
              <w:pStyle w:val="ProcessStep"/>
            </w:pPr>
            <w:r>
              <w:t>Enter the required Calibration identification parameters. You cannot enter the actual calibrated values.</w:t>
            </w:r>
          </w:p>
          <w:p w:rsidR="007D067F" w:rsidRDefault="007D067F" w:rsidP="007D067F">
            <w:pPr>
              <w:pStyle w:val="ProcessStep"/>
            </w:pPr>
            <w:r>
              <w:t xml:space="preserve">Click </w:t>
            </w:r>
            <w:r w:rsidRPr="007D067F">
              <w:rPr>
                <w:rStyle w:val="ActionButton"/>
              </w:rPr>
              <w:t> Update </w:t>
            </w:r>
            <w:r>
              <w:t xml:space="preserve"> to write the new Calibration information back to the database.</w:t>
            </w:r>
          </w:p>
        </w:tc>
      </w:tr>
    </w:tbl>
    <w:p w:rsidR="00EC35D9" w:rsidRPr="00EC35D9" w:rsidRDefault="00EC35D9" w:rsidP="00EC35D9">
      <w:pPr>
        <w:pStyle w:val="ProcessHeading"/>
      </w:pPr>
      <w:r>
        <w:t>To add a new complete Calibration from a file…</w:t>
      </w:r>
    </w:p>
    <w:tbl>
      <w:tblPr>
        <w:tblStyle w:val="Instructions"/>
        <w:tblW w:w="0" w:type="auto"/>
        <w:tblLook w:val="04A0"/>
      </w:tblPr>
      <w:tblGrid>
        <w:gridCol w:w="8862"/>
      </w:tblGrid>
      <w:tr w:rsidR="007D067F" w:rsidTr="007D067F">
        <w:trPr>
          <w:cnfStyle w:val="100000000000"/>
        </w:trPr>
        <w:tc>
          <w:tcPr>
            <w:cnfStyle w:val="000000000100"/>
            <w:tcW w:w="9571" w:type="dxa"/>
          </w:tcPr>
          <w:p w:rsidR="00391D00" w:rsidRDefault="00391D00" w:rsidP="00391D00">
            <w:pPr>
              <w:pStyle w:val="ProcessStep"/>
            </w:pPr>
            <w:r>
              <w:t>Select the correct Instrument to display its data.</w:t>
            </w:r>
          </w:p>
          <w:p w:rsidR="007D067F"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7D067F" w:rsidRDefault="007D067F" w:rsidP="00BF5DA8">
            <w:pPr>
              <w:pStyle w:val="ProcessStep"/>
            </w:pPr>
            <w:r>
              <w:t xml:space="preserve">Select the Calibration file </w:t>
            </w:r>
            <w:r w:rsidR="00BF5DA8">
              <w:t xml:space="preserve">(Unispec SPU file or SpectraVista SIG file) </w:t>
            </w:r>
            <w:r>
              <w:t>you wish to upload.</w:t>
            </w:r>
          </w:p>
        </w:tc>
      </w:tr>
    </w:tbl>
    <w:p w:rsidR="001B763C" w:rsidRPr="001B763C" w:rsidRDefault="001B763C" w:rsidP="001B763C">
      <w:pPr>
        <w:pStyle w:val="ProcessHeading"/>
      </w:pPr>
      <w:r>
        <w:t>To remove a Calibration…</w:t>
      </w:r>
    </w:p>
    <w:tbl>
      <w:tblPr>
        <w:tblStyle w:val="Instructions"/>
        <w:tblW w:w="0" w:type="auto"/>
        <w:tblLook w:val="04A0"/>
      </w:tblPr>
      <w:tblGrid>
        <w:gridCol w:w="8862"/>
      </w:tblGrid>
      <w:tr w:rsidR="007D067F" w:rsidTr="007D067F">
        <w:trPr>
          <w:cnfStyle w:val="100000000000"/>
        </w:trPr>
        <w:tc>
          <w:tcPr>
            <w:cnfStyle w:val="000000000100"/>
            <w:tcW w:w="9571" w:type="dxa"/>
          </w:tcPr>
          <w:p w:rsidR="007D067F" w:rsidRDefault="007D067F" w:rsidP="007D067F">
            <w:pPr>
              <w:pStyle w:val="ProcessStep"/>
            </w:pPr>
            <w:r>
              <w:t>Right click anywhere over the Calibration you wish to remove from this Instrument’s information. A menu is displayed.</w:t>
            </w:r>
          </w:p>
          <w:p w:rsidR="007D067F" w:rsidRDefault="007D067F" w:rsidP="007D067F">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rsidR="007D067F" w:rsidRDefault="007D067F" w:rsidP="007D067F">
      <w:pPr>
        <w:pStyle w:val="Warning"/>
      </w:pPr>
      <w:r>
        <w:t>Warning</w:t>
      </w:r>
      <w:r>
        <w:tab/>
        <w:t>Calibration removal is immediate and cannot be undone. Please take care not to select this option for Calibrations you do not wish to remove.</w:t>
      </w:r>
    </w:p>
    <w:p w:rsidR="00AF572A" w:rsidRDefault="00AF572A" w:rsidP="00684366">
      <w:pPr>
        <w:pStyle w:val="Heading2"/>
      </w:pPr>
      <w:bookmarkStart w:id="1173" w:name="_Toc355280419"/>
      <w:bookmarkStart w:id="1174" w:name="_Toc359579988"/>
      <w:r>
        <w:t>Reference Panel Administration</w:t>
      </w:r>
      <w:bookmarkEnd w:id="1173"/>
      <w:bookmarkEnd w:id="1174"/>
    </w:p>
    <w:p w:rsidR="00693BB0" w:rsidRDefault="00693BB0" w:rsidP="00693BB0">
      <w:pPr>
        <w:pStyle w:val="Note"/>
      </w:pPr>
      <w:r>
        <w:t>Note</w:t>
      </w:r>
      <w:r>
        <w:tab/>
        <w:t>In order to change or remove Reference Panel information, you must be logged in as an Administrator.</w:t>
      </w:r>
    </w:p>
    <w:p w:rsidR="00974AB1" w:rsidRDefault="00F52044" w:rsidP="00974AB1">
      <w:pPr>
        <w:pStyle w:val="Body"/>
      </w:pPr>
      <w:r>
        <w:t>SPECCHIO</w:t>
      </w:r>
      <w:r w:rsidR="00693BB0">
        <w:t xml:space="preserve"> stores a table of Reference Panel information. </w:t>
      </w:r>
      <w:r w:rsidR="00A51D78">
        <w:t xml:space="preserve">The </w:t>
      </w:r>
      <w:r w:rsidR="00A765A0">
        <w:t xml:space="preserve">Reference Panels </w:t>
      </w:r>
      <w:r w:rsidR="00A51D78">
        <w:t xml:space="preserve">in this list appear in the dropdown list for the Reference Metadata Attribute in the Instrumentation Group. This Metadata Attribute is used in some functions of the Space Processing Netowok described in </w:t>
      </w:r>
      <w:r w:rsidR="00A51D78" w:rsidRPr="00A51D78">
        <w:rPr>
          <w:rStyle w:val="CrossReference"/>
        </w:rPr>
        <w:t xml:space="preserve">Chapter </w:t>
      </w:r>
      <w:fldSimple w:instr=" REF _Ref357671161 \r \h  \* MERGEFORMAT ">
        <w:r w:rsidR="00A92DD8" w:rsidRPr="00A92DD8">
          <w:rPr>
            <w:rStyle w:val="CrossReference"/>
          </w:rPr>
          <w:t>8</w:t>
        </w:r>
      </w:fldSimple>
      <w:r w:rsidR="00A51D78" w:rsidRPr="00A51D78">
        <w:rPr>
          <w:rStyle w:val="CrossReference"/>
        </w:rPr>
        <w:t xml:space="preserve"> </w:t>
      </w:r>
      <w:fldSimple w:instr=" REF _Ref357671165 \h  \* MERGEFORMAT ">
        <w:r w:rsidR="00A92DD8" w:rsidRPr="00A92DD8">
          <w:rPr>
            <w:rStyle w:val="CrossReference"/>
          </w:rPr>
          <w:t>Interactive Processing using Space Networks</w:t>
        </w:r>
      </w:fldSimple>
      <w:r w:rsidR="00974AB1">
        <w:t>, and in particular during the reference panel correction procedure as described in</w:t>
      </w:r>
      <w:r w:rsidR="00C92BD0">
        <w:t xml:space="preserve"> sections</w:t>
      </w:r>
      <w:r w:rsidR="00974AB1">
        <w:t xml:space="preserve"> </w:t>
      </w:r>
      <w:r w:rsidR="00AE2F37">
        <w:fldChar w:fldCharType="begin"/>
      </w:r>
      <w:r w:rsidR="00974AB1">
        <w:instrText xml:space="preserve"> REF _Ref97735916 \r \h </w:instrText>
      </w:r>
      <w:r w:rsidR="00AE2F37">
        <w:fldChar w:fldCharType="separate"/>
      </w:r>
      <w:r w:rsidR="00A92DD8">
        <w:t>8.4.2</w:t>
      </w:r>
      <w:r w:rsidR="00AE2F37">
        <w:fldChar w:fldCharType="end"/>
      </w:r>
      <w:r w:rsidR="00974AB1">
        <w:t xml:space="preserve"> and </w:t>
      </w:r>
      <w:r w:rsidR="00AE2F37">
        <w:fldChar w:fldCharType="begin"/>
      </w:r>
      <w:r w:rsidR="00974AB1">
        <w:instrText xml:space="preserve"> REF _Ref97735928 \r \h </w:instrText>
      </w:r>
      <w:r w:rsidR="00AE2F37">
        <w:fldChar w:fldCharType="separate"/>
      </w:r>
      <w:r w:rsidR="00A92DD8">
        <w:t>8.4.3</w:t>
      </w:r>
      <w:r w:rsidR="00AE2F37">
        <w:fldChar w:fldCharType="end"/>
      </w:r>
      <w:r w:rsidR="00974AB1">
        <w:t>.</w:t>
      </w:r>
    </w:p>
    <w:p w:rsidR="00693BB0" w:rsidRDefault="00693BB0" w:rsidP="00693BB0">
      <w:pPr>
        <w:pStyle w:val="Body"/>
      </w:pPr>
      <w:r>
        <w:t xml:space="preserve">Each </w:t>
      </w:r>
      <w:r w:rsidR="00A51D78">
        <w:t xml:space="preserve">Reference Panel </w:t>
      </w:r>
      <w:r>
        <w:t>record h</w:t>
      </w:r>
      <w:r w:rsidR="00A51D78">
        <w:t>olds</w:t>
      </w:r>
      <w:r>
        <w:t xml:space="preserve"> the following information.</w:t>
      </w:r>
    </w:p>
    <w:tbl>
      <w:tblPr>
        <w:tblStyle w:val="TableSimple"/>
        <w:tblW w:w="0" w:type="auto"/>
        <w:tblLook w:val="04A0"/>
      </w:tblPr>
      <w:tblGrid>
        <w:gridCol w:w="1455"/>
        <w:gridCol w:w="2880"/>
        <w:gridCol w:w="4527"/>
      </w:tblGrid>
      <w:tr w:rsidR="00CE0A1B" w:rsidRPr="00CE0A1B" w:rsidTr="00CE0A1B">
        <w:tc>
          <w:tcPr>
            <w:tcW w:w="0" w:type="auto"/>
          </w:tcPr>
          <w:p w:rsidR="00CE0A1B" w:rsidRPr="00CE0A1B" w:rsidRDefault="00A51D78" w:rsidP="00A51D78">
            <w:pPr>
              <w:pStyle w:val="TableText"/>
              <w:rPr>
                <w:rStyle w:val="Strong"/>
              </w:rPr>
            </w:pPr>
            <w:r>
              <w:rPr>
                <w:rStyle w:val="Strong"/>
              </w:rPr>
              <w:t>Field n</w:t>
            </w:r>
            <w:r w:rsidR="00CE0A1B" w:rsidRPr="00CE0A1B">
              <w:rPr>
                <w:rStyle w:val="Strong"/>
              </w:rPr>
              <w:t>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w:t>
            </w:r>
          </w:p>
        </w:tc>
      </w:tr>
      <w:tr w:rsidR="00CE0A1B" w:rsidRPr="00CE0A1B" w:rsidTr="00CE0A1B">
        <w:tc>
          <w:tcPr>
            <w:tcW w:w="0" w:type="auto"/>
          </w:tcPr>
          <w:p w:rsidR="00CE0A1B" w:rsidRPr="00CE0A1B" w:rsidRDefault="00CE0A1B" w:rsidP="00CE0A1B">
            <w:pPr>
              <w:pStyle w:val="TableText"/>
            </w:pPr>
            <w:r w:rsidRPr="00CE0A1B">
              <w:t>Reference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Reference Panels, which is used to set the Reference Metadata Attribute in the Instrumentation Group.</w:t>
            </w:r>
          </w:p>
        </w:tc>
      </w:tr>
      <w:tr w:rsidR="00CE0A1B" w:rsidRPr="00CE0A1B" w:rsidTr="00CE0A1B">
        <w:tc>
          <w:tcPr>
            <w:tcW w:w="0" w:type="auto"/>
          </w:tcPr>
          <w:p w:rsidR="00CE0A1B" w:rsidRPr="00CE0A1B" w:rsidRDefault="00CE0A1B" w:rsidP="00CE0A1B">
            <w:pPr>
              <w:pStyle w:val="TableText"/>
            </w:pPr>
            <w:r w:rsidRPr="00CE0A1B">
              <w:t>Reference owner</w:t>
            </w:r>
          </w:p>
        </w:tc>
        <w:tc>
          <w:tcPr>
            <w:tcW w:w="0" w:type="auto"/>
          </w:tcPr>
          <w:p w:rsidR="00CE0A1B" w:rsidRPr="00CE0A1B" w:rsidRDefault="00CE0A1B" w:rsidP="00CE0A1B">
            <w:pPr>
              <w:pStyle w:val="TableText"/>
            </w:pPr>
            <w:r>
              <w:t>Selected from dropdown list of Institutes</w:t>
            </w:r>
          </w:p>
        </w:tc>
        <w:tc>
          <w:tcPr>
            <w:tcW w:w="0" w:type="auto"/>
          </w:tcPr>
          <w:p w:rsidR="00CE0A1B" w:rsidRPr="00CE0A1B" w:rsidRDefault="00CE0A1B" w:rsidP="00391D00">
            <w:pPr>
              <w:pStyle w:val="TableText"/>
            </w:pPr>
            <w:r w:rsidRPr="00CE0A1B">
              <w:t xml:space="preserve">This Institute list is created in the </w:t>
            </w:r>
            <w:r w:rsidRPr="00CE0A1B">
              <w:rPr>
                <w:rStyle w:val="GUIWord"/>
              </w:rPr>
              <w:t>Create new user account</w:t>
            </w:r>
            <w:r w:rsidRPr="00CE0A1B">
              <w:t xml:space="preserve"> dialog. See</w:t>
            </w:r>
            <w:r w:rsidR="00391D00">
              <w:t xml:space="preserve"> section </w:t>
            </w:r>
            <w:fldSimple w:instr=" REF _Ref359578771 \r \h  \* MERGEFORMAT ">
              <w:r w:rsidR="00A92DD8">
                <w:rPr>
                  <w:rStyle w:val="CrossReference"/>
                </w:rPr>
                <w:t>3.2</w:t>
              </w:r>
            </w:fldSimple>
            <w:r w:rsidR="00391D00" w:rsidRPr="00391D00">
              <w:rPr>
                <w:rStyle w:val="CrossReference"/>
              </w:rPr>
              <w:t xml:space="preserve"> </w:t>
            </w:r>
            <w:fldSimple w:instr=" REF _Ref359578774 \h  \* MERGEFORMAT ">
              <w:r w:rsidR="00A92DD8" w:rsidRPr="00A92DD8">
                <w:rPr>
                  <w:rStyle w:val="CrossReference"/>
                </w:rPr>
                <w:t>User Accounts</w:t>
              </w:r>
            </w:fldSimple>
            <w:r w:rsidRPr="00CE0A1B">
              <w:t>.</w:t>
            </w:r>
          </w:p>
        </w:tc>
      </w:tr>
      <w:tr w:rsidR="00CE0A1B" w:rsidRPr="00CE0A1B" w:rsidTr="00CE0A1B">
        <w:tc>
          <w:tcPr>
            <w:tcW w:w="0" w:type="auto"/>
          </w:tcPr>
          <w:p w:rsidR="00CE0A1B" w:rsidRPr="00CE0A1B" w:rsidRDefault="00CE0A1B" w:rsidP="00CE0A1B">
            <w:pPr>
              <w:pStyle w:val="TableText"/>
            </w:pPr>
            <w:r w:rsidRPr="00CE0A1B">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Reference</w:t>
            </w:r>
            <w:r w:rsidR="00391D00">
              <w:t xml:space="preserve"> Panel’s physical serial number</w:t>
            </w:r>
          </w:p>
        </w:tc>
      </w:tr>
      <w:tr w:rsidR="00CE0A1B" w:rsidRPr="00CE0A1B" w:rsidTr="00CE0A1B">
        <w:tc>
          <w:tcPr>
            <w:tcW w:w="0" w:type="auto"/>
          </w:tcPr>
          <w:p w:rsidR="00CE0A1B" w:rsidRPr="00CE0A1B" w:rsidRDefault="00CE0A1B" w:rsidP="00CE0A1B">
            <w:pPr>
              <w:pStyle w:val="TableText"/>
            </w:pPr>
            <w:r w:rsidRPr="00CE0A1B">
              <w:t>Reference brand</w:t>
            </w:r>
          </w:p>
        </w:tc>
        <w:tc>
          <w:tcPr>
            <w:tcW w:w="0" w:type="auto"/>
          </w:tcPr>
          <w:p w:rsidR="00CE0A1B" w:rsidRPr="00CE0A1B" w:rsidRDefault="00CE0A1B" w:rsidP="00CE0A1B">
            <w:pPr>
              <w:pStyle w:val="TableText"/>
            </w:pPr>
            <w:r>
              <w:t>Selected from predefined dropdown list</w:t>
            </w:r>
          </w:p>
        </w:tc>
        <w:tc>
          <w:tcPr>
            <w:tcW w:w="0" w:type="auto"/>
          </w:tcPr>
          <w:p w:rsidR="00CE0A1B" w:rsidRPr="00CE0A1B" w:rsidRDefault="00CE0A1B" w:rsidP="00CE0A1B">
            <w:pPr>
              <w:pStyle w:val="TableText"/>
            </w:pPr>
            <w:r w:rsidRPr="00CE0A1B">
              <w:t xml:space="preserve">There is presently only one brand (Spectralon) </w:t>
            </w:r>
            <w:r>
              <w:t xml:space="preserve">defined in </w:t>
            </w:r>
            <w:r w:rsidR="00F52044">
              <w:t>SPECCHIO</w:t>
            </w:r>
            <w:r w:rsidRPr="00CE0A1B">
              <w:t>. If you require further brands to be added, speak to your System Administrator.</w:t>
            </w:r>
          </w:p>
        </w:tc>
      </w:tr>
      <w:tr w:rsidR="0044706E" w:rsidRPr="00CE0A1B" w:rsidTr="00CE0A1B">
        <w:tc>
          <w:tcPr>
            <w:tcW w:w="0" w:type="auto"/>
          </w:tcPr>
          <w:p w:rsidR="0044706E" w:rsidRPr="00CE0A1B" w:rsidRDefault="0044706E" w:rsidP="00CE0A1B">
            <w:pPr>
              <w:pStyle w:val="TableText"/>
            </w:pPr>
            <w:r w:rsidRPr="00CE0A1B">
              <w:t>Pictures</w:t>
            </w:r>
          </w:p>
        </w:tc>
        <w:tc>
          <w:tcPr>
            <w:tcW w:w="0" w:type="auto"/>
          </w:tcPr>
          <w:p w:rsidR="0044706E" w:rsidRPr="00CE0A1B" w:rsidRDefault="0044706E" w:rsidP="0044706E">
            <w:pPr>
              <w:pStyle w:val="TableText"/>
            </w:pPr>
            <w:r>
              <w:t>JPEG image (on some users’ computers, PNG, GIF or TIFF may also be supported.)</w:t>
            </w:r>
          </w:p>
        </w:tc>
        <w:tc>
          <w:tcPr>
            <w:tcW w:w="0" w:type="auto"/>
          </w:tcPr>
          <w:p w:rsidR="0044706E" w:rsidRPr="00CE0A1B" w:rsidRDefault="0044706E" w:rsidP="00CE0A1B">
            <w:pPr>
              <w:pStyle w:val="TableText"/>
            </w:pPr>
            <w:r w:rsidRPr="00CE0A1B">
              <w:t>Multiple pictures of the Reference Panel may be uploaded to each Reference Panel definition.</w:t>
            </w:r>
          </w:p>
        </w:tc>
      </w:tr>
      <w:tr w:rsidR="00CE0A1B" w:rsidRPr="00CE0A1B" w:rsidTr="00CE0A1B">
        <w:tc>
          <w:tcPr>
            <w:tcW w:w="0" w:type="auto"/>
          </w:tcPr>
          <w:p w:rsidR="00CE0A1B" w:rsidRPr="00CE0A1B" w:rsidRDefault="00CE0A1B" w:rsidP="00CE0A1B">
            <w:pPr>
              <w:pStyle w:val="TableText"/>
            </w:pPr>
            <w:r w:rsidRPr="00CE0A1B">
              <w:t>Calibrations</w:t>
            </w:r>
          </w:p>
        </w:tc>
        <w:tc>
          <w:tcPr>
            <w:tcW w:w="0" w:type="auto"/>
          </w:tcPr>
          <w:p w:rsidR="00CE0A1B" w:rsidRPr="00CE0A1B" w:rsidRDefault="00CE0A1B" w:rsidP="00A51D78">
            <w:pPr>
              <w:pStyle w:val="TableText"/>
            </w:pPr>
            <w:r>
              <w:t xml:space="preserve">See section </w:t>
            </w:r>
            <w:fldSimple w:instr=" REF _Ref357671230 \r \h  \* MERGEFORMAT ">
              <w:r w:rsidR="00A92DD8" w:rsidRPr="00A92DD8">
                <w:rPr>
                  <w:rStyle w:val="CrossReference"/>
                </w:rPr>
                <w:t>9.6.1</w:t>
              </w:r>
            </w:fldSimple>
            <w:r w:rsidR="00A51D78" w:rsidRPr="00A51D78">
              <w:rPr>
                <w:rStyle w:val="CrossReference"/>
              </w:rPr>
              <w:t xml:space="preserve"> </w:t>
            </w:r>
            <w:fldSimple w:instr=" REF _Ref357671230 \h  \* MERGEFORMAT ">
              <w:r w:rsidR="00A92DD8" w:rsidRPr="00A92DD8">
                <w:rPr>
                  <w:rStyle w:val="CrossReference"/>
                </w:rPr>
                <w:t>Reference Panel Calibrations</w:t>
              </w:r>
            </w:fldSimple>
            <w:r w:rsidR="00A51D78">
              <w:t>.</w:t>
            </w:r>
          </w:p>
        </w:tc>
        <w:tc>
          <w:tcPr>
            <w:tcW w:w="0" w:type="auto"/>
          </w:tcPr>
          <w:p w:rsidR="00CE0A1B" w:rsidRPr="00CE0A1B" w:rsidRDefault="00CE0A1B" w:rsidP="00CE0A1B">
            <w:pPr>
              <w:pStyle w:val="TableText"/>
            </w:pPr>
            <w:r w:rsidRPr="00CE0A1B">
              <w:t>Multiple Calibrations make up the Calibration history for each Reference Panel.</w:t>
            </w:r>
          </w:p>
        </w:tc>
      </w:tr>
    </w:tbl>
    <w:p w:rsidR="00A765A0" w:rsidRDefault="00A765A0" w:rsidP="00A765A0">
      <w:pPr>
        <w:pStyle w:val="Body"/>
      </w:pPr>
      <w:r>
        <w:t xml:space="preserve">When the </w:t>
      </w:r>
      <w:r w:rsidR="00F52044">
        <w:t>SPECCHIO</w:t>
      </w:r>
      <w:r>
        <w:t xml:space="preserve"> database is installed, the table of Reference Panels is empty.</w:t>
      </w:r>
    </w:p>
    <w:p w:rsidR="00A765A0" w:rsidRDefault="00A765A0" w:rsidP="00A765A0">
      <w:pPr>
        <w:pStyle w:val="ProcessHeading"/>
      </w:pPr>
      <w:r>
        <w:t>To open the Reference Panel Administration dialog...</w:t>
      </w:r>
    </w:p>
    <w:tbl>
      <w:tblPr>
        <w:tblStyle w:val="Instructions"/>
        <w:tblW w:w="0" w:type="auto"/>
        <w:tblLook w:val="04A0"/>
      </w:tblPr>
      <w:tblGrid>
        <w:gridCol w:w="8862"/>
      </w:tblGrid>
      <w:tr w:rsidR="00A765A0" w:rsidTr="00CE0A1B">
        <w:trPr>
          <w:cnfStyle w:val="100000000000"/>
        </w:trPr>
        <w:tc>
          <w:tcPr>
            <w:cnfStyle w:val="000000000100"/>
            <w:tcW w:w="8862" w:type="dxa"/>
          </w:tcPr>
          <w:p w:rsidR="00A765A0" w:rsidRDefault="00A765A0" w:rsidP="00CE0A1B">
            <w:pPr>
              <w:pStyle w:val="ProcessStep"/>
            </w:pPr>
            <w:r>
              <w:t xml:space="preserve">Select </w:t>
            </w:r>
            <w:r w:rsidRPr="00FF7036">
              <w:rPr>
                <w:rStyle w:val="GUIWord"/>
              </w:rPr>
              <w:t>Data Maintenance</w:t>
            </w:r>
            <w:r>
              <w:t xml:space="preserve"> and </w:t>
            </w:r>
            <w:r w:rsidRPr="00FF7036">
              <w:rPr>
                <w:rStyle w:val="GUIWord"/>
              </w:rPr>
              <w:t>Instrumentation Admin.</w:t>
            </w:r>
            <w:r>
              <w:t xml:space="preserve"> from the menu on the Main Window.</w:t>
            </w:r>
          </w:p>
          <w:p w:rsidR="00A765A0" w:rsidRDefault="00A765A0" w:rsidP="00A765A0">
            <w:pPr>
              <w:pStyle w:val="ProcessStep"/>
            </w:pPr>
            <w:r>
              <w:t xml:space="preserve">Click in the </w:t>
            </w:r>
            <w:r>
              <w:rPr>
                <w:rStyle w:val="GUIWord"/>
              </w:rPr>
              <w:t>Reference</w:t>
            </w:r>
            <w:r w:rsidRPr="00FF7036">
              <w:rPr>
                <w:rStyle w:val="GUIWord"/>
              </w:rPr>
              <w:t xml:space="preserve"> Data</w:t>
            </w:r>
            <w:r>
              <w:t xml:space="preserve"> tab.</w:t>
            </w:r>
          </w:p>
        </w:tc>
      </w:tr>
    </w:tbl>
    <w:p w:rsidR="00454C4E" w:rsidRDefault="00AE2F37" w:rsidP="00E5742A">
      <w:pPr>
        <w:pStyle w:val="Figure"/>
        <w:rPr>
          <w:lang w:val="en-AU"/>
        </w:rPr>
      </w:pPr>
      <w:r w:rsidRPr="00E5742A">
        <w:pict>
          <v:group id="_x0000_s1384" editas="canvas" style="width:431.8pt;height:238.95pt;mso-position-horizontal-relative:char;mso-position-vertical-relative:line" coordorigin="2549,2965" coordsize="6647,3678">
            <o:lock v:ext="edit" aspectratio="t"/>
            <v:shape id="_x0000_s1385" type="#_x0000_t75" style="position:absolute;left:2549;top:2965;width:6647;height:3678" o:preferrelative="f">
              <v:fill o:detectmouseclick="t"/>
              <v:path o:extrusionok="t" o:connecttype="none"/>
              <o:lock v:ext="edit" text="t"/>
            </v:shape>
            <v:shape id="_x0000_s1392" type="#_x0000_t75" style="position:absolute;left:3493;top:2965;width:5703;height:3678">
              <v:imagedata r:id="rId141" o:title=""/>
            </v:shape>
            <v:roundrect id="_x0000_s1387" style="position:absolute;left:2549;top:3916;width:721;height:380;v-text-anchor:middle" arcsize="10923f" fillcolor="#dbe5f1 [660]" strokecolor="#0070c0">
              <v:textbox inset=".5mm,.5mm,.5mm,.5mm">
                <w:txbxContent>
                  <w:p w:rsidR="004872A3" w:rsidRPr="00170A8D" w:rsidRDefault="004872A3" w:rsidP="00454C4E">
                    <w:pPr>
                      <w:rPr>
                        <w:sz w:val="14"/>
                        <w:lang w:val="en-US"/>
                      </w:rPr>
                    </w:pPr>
                    <w:r w:rsidRPr="00170A8D">
                      <w:rPr>
                        <w:sz w:val="14"/>
                        <w:lang w:val="en-US"/>
                      </w:rPr>
                      <w:t>Instrument Selector</w:t>
                    </w:r>
                  </w:p>
                </w:txbxContent>
              </v:textbox>
            </v:roundrect>
            <v:shape id="_x0000_s1388" style="position:absolute;left:3137;top:4296;width:523;height:312" coordsize="365,365" path="m,c129,129,259,259,365,365e" filled="f" strokecolor="#0070c0" strokeweight="1pt">
              <v:stroke endarrow="open"/>
              <v:path arrowok="t"/>
            </v:shape>
            <v:roundrect id="_x0000_s1389" style="position:absolute;left:2831;top:5512;width:1416;height:519;v-text-anchor:middle" arcsize="10923f" fillcolor="#dbe5f1 [660]" strokecolor="#0070c0">
              <v:textbox inset=".5mm,.5mm,.5mm,.5mm">
                <w:txbxContent>
                  <w:p w:rsidR="004872A3" w:rsidRPr="00170A8D" w:rsidRDefault="004872A3" w:rsidP="00454C4E">
                    <w:pPr>
                      <w:rPr>
                        <w:sz w:val="14"/>
                        <w:lang w:val="en-US"/>
                      </w:rPr>
                    </w:pPr>
                    <w:r>
                      <w:rPr>
                        <w:sz w:val="14"/>
                        <w:lang w:val="en-US"/>
                      </w:rPr>
                      <w:t>Calibration information and graphs will be shown here</w:t>
                    </w:r>
                  </w:p>
                </w:txbxContent>
              </v:textbox>
            </v:roundrect>
            <v:shape id="_x0000_s1390" style="position:absolute;left:4247;top:5776;width:1621;height:54" coordsize="365,365" path="m,c129,129,259,259,365,365e" filled="f" strokecolor="#0070c0" strokeweight="1pt">
              <v:stroke endarrow="open"/>
              <v:path arrowok="t"/>
            </v:shape>
            <w10:wrap type="none"/>
            <w10:anchorlock/>
          </v:group>
        </w:pict>
      </w:r>
    </w:p>
    <w:p w:rsidR="00454C4E" w:rsidRPr="00084655" w:rsidRDefault="00454C4E" w:rsidP="00454C4E">
      <w:pPr>
        <w:pStyle w:val="Caption"/>
      </w:pPr>
      <w:r w:rsidRPr="00084655">
        <w:t xml:space="preserve">Figure </w:t>
      </w:r>
      <w:fldSimple w:instr=" SEQ Figure \* ARABIC ">
        <w:r w:rsidR="00A92DD8">
          <w:rPr>
            <w:noProof/>
          </w:rPr>
          <w:t>98</w:t>
        </w:r>
      </w:fldSimple>
      <w:r w:rsidRPr="00084655">
        <w:t xml:space="preserve">: </w:t>
      </w:r>
      <w:r>
        <w:t>Reference Data Editor</w:t>
      </w:r>
    </w:p>
    <w:p w:rsidR="00A765A0" w:rsidRDefault="00A765A0" w:rsidP="00A765A0">
      <w:pPr>
        <w:pStyle w:val="Body"/>
      </w:pPr>
      <w:r>
        <w:t xml:space="preserve">The operation of the Reference Panel dialog is analogous to that for Instruments. Refer to section </w:t>
      </w:r>
      <w:r w:rsidR="00AE2F37">
        <w:fldChar w:fldCharType="begin"/>
      </w:r>
      <w:r>
        <w:instrText xml:space="preserve"> REF _Ref97355090 \r \h </w:instrText>
      </w:r>
      <w:r w:rsidR="00AE2F37">
        <w:fldChar w:fldCharType="separate"/>
      </w:r>
      <w:r w:rsidR="00A92DD8">
        <w:t>9.5</w:t>
      </w:r>
      <w:r w:rsidR="00AE2F37">
        <w:fldChar w:fldCharType="end"/>
      </w:r>
      <w:r>
        <w:t xml:space="preserve"> </w:t>
      </w:r>
      <w:r w:rsidR="00AE2F37">
        <w:fldChar w:fldCharType="begin"/>
      </w:r>
      <w:r>
        <w:instrText xml:space="preserve"> REF _Ref97355090 \h </w:instrText>
      </w:r>
      <w:r w:rsidR="00AE2F37">
        <w:fldChar w:fldCharType="separate"/>
      </w:r>
      <w:r w:rsidR="00A92DD8">
        <w:t>Instrument Administration</w:t>
      </w:r>
      <w:r w:rsidR="00AE2F37">
        <w:fldChar w:fldCharType="end"/>
      </w:r>
      <w:r>
        <w:t xml:space="preserve"> and use the instructions in that section and its sub-section on Calibrations to understand the operation of Reference Panel viewing and maintenance.</w:t>
      </w:r>
    </w:p>
    <w:p w:rsidR="00887779" w:rsidRDefault="00887779" w:rsidP="00887779">
      <w:pPr>
        <w:pStyle w:val="Heading3"/>
      </w:pPr>
      <w:bookmarkStart w:id="1175" w:name="_Ref357671230"/>
      <w:bookmarkStart w:id="1176" w:name="_Toc359579989"/>
      <w:r>
        <w:t>Reference Panel Calibrations</w:t>
      </w:r>
      <w:bookmarkEnd w:id="1175"/>
      <w:bookmarkEnd w:id="1176"/>
    </w:p>
    <w:p w:rsidR="00887779" w:rsidRDefault="00887779" w:rsidP="004143FD">
      <w:pPr>
        <w:pStyle w:val="Body"/>
      </w:pPr>
      <w:r>
        <w:t>Each Reference Panel can have one or more Calibrations defined. For each Calibration, the following information can be stored.</w:t>
      </w:r>
    </w:p>
    <w:tbl>
      <w:tblPr>
        <w:tblStyle w:val="TableSimple"/>
        <w:tblW w:w="0" w:type="auto"/>
        <w:tblLook w:val="04A0"/>
      </w:tblPr>
      <w:tblGrid>
        <w:gridCol w:w="1526"/>
        <w:gridCol w:w="1559"/>
        <w:gridCol w:w="5777"/>
      </w:tblGrid>
      <w:tr w:rsidR="00887779" w:rsidRPr="00A51D78" w:rsidTr="00A51D78">
        <w:tc>
          <w:tcPr>
            <w:tcW w:w="1526" w:type="dxa"/>
          </w:tcPr>
          <w:p w:rsidR="00887779" w:rsidRPr="00A51D78" w:rsidRDefault="00887779" w:rsidP="00245196">
            <w:pPr>
              <w:pStyle w:val="HangingIndent"/>
              <w:ind w:left="0" w:firstLine="0"/>
              <w:rPr>
                <w:rStyle w:val="Strong"/>
              </w:rPr>
            </w:pPr>
            <w:r w:rsidRPr="00A51D78">
              <w:rPr>
                <w:rStyle w:val="Strong"/>
              </w:rPr>
              <w:t>Field name</w:t>
            </w:r>
          </w:p>
        </w:tc>
        <w:tc>
          <w:tcPr>
            <w:tcW w:w="1559" w:type="dxa"/>
          </w:tcPr>
          <w:p w:rsidR="00887779" w:rsidRPr="00A51D78" w:rsidRDefault="00887779" w:rsidP="00245196">
            <w:pPr>
              <w:pStyle w:val="HangingIndent"/>
              <w:ind w:left="0" w:firstLine="0"/>
              <w:rPr>
                <w:rStyle w:val="Strong"/>
              </w:rPr>
            </w:pPr>
            <w:r w:rsidRPr="00A51D78">
              <w:rPr>
                <w:rStyle w:val="Strong"/>
              </w:rPr>
              <w:t>Format</w:t>
            </w:r>
          </w:p>
        </w:tc>
        <w:tc>
          <w:tcPr>
            <w:tcW w:w="5777" w:type="dxa"/>
          </w:tcPr>
          <w:p w:rsidR="00887779" w:rsidRPr="00A51D78" w:rsidRDefault="00887779" w:rsidP="00245196">
            <w:pPr>
              <w:pStyle w:val="HangingIndent"/>
              <w:ind w:left="0" w:firstLine="0"/>
              <w:rPr>
                <w:rStyle w:val="Strong"/>
              </w:rPr>
            </w:pPr>
            <w:r w:rsidRPr="00A51D78">
              <w:rPr>
                <w:rStyle w:val="Strong"/>
              </w:rPr>
              <w:t>Comment</w:t>
            </w:r>
          </w:p>
        </w:tc>
      </w:tr>
      <w:tr w:rsidR="00887779" w:rsidRPr="00887779" w:rsidTr="00A51D78">
        <w:tc>
          <w:tcPr>
            <w:tcW w:w="1526" w:type="dxa"/>
          </w:tcPr>
          <w:p w:rsidR="00887779" w:rsidRPr="00887779" w:rsidRDefault="00887779" w:rsidP="00245196">
            <w:pPr>
              <w:pStyle w:val="HangingIndent"/>
              <w:ind w:left="0" w:firstLine="0"/>
            </w:pPr>
            <w:r w:rsidRPr="00887779">
              <w:t>Calibration date</w:t>
            </w:r>
          </w:p>
        </w:tc>
        <w:tc>
          <w:tcPr>
            <w:tcW w:w="1559" w:type="dxa"/>
          </w:tcPr>
          <w:p w:rsidR="00887779" w:rsidRPr="00887779" w:rsidRDefault="00887779" w:rsidP="00245196">
            <w:pPr>
              <w:pStyle w:val="HangingIndent"/>
              <w:ind w:left="0" w:firstLine="0"/>
            </w:pPr>
            <w:r>
              <w:t>Date/time selected by date picker</w:t>
            </w:r>
          </w:p>
        </w:tc>
        <w:tc>
          <w:tcPr>
            <w:tcW w:w="5777" w:type="dxa"/>
          </w:tcPr>
          <w:p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rsidTr="00A51D78">
        <w:tc>
          <w:tcPr>
            <w:tcW w:w="1526" w:type="dxa"/>
          </w:tcPr>
          <w:p w:rsidR="00887779" w:rsidRPr="00887779" w:rsidRDefault="00887779" w:rsidP="00245196">
            <w:pPr>
              <w:pStyle w:val="HangingIndent"/>
              <w:ind w:left="0" w:firstLine="0"/>
            </w:pPr>
            <w:r w:rsidRPr="00887779">
              <w:t>Calibration number</w:t>
            </w:r>
          </w:p>
        </w:tc>
        <w:tc>
          <w:tcPr>
            <w:tcW w:w="1559" w:type="dxa"/>
          </w:tcPr>
          <w:p w:rsidR="00887779" w:rsidRPr="00887779" w:rsidRDefault="00887779" w:rsidP="00245196">
            <w:pPr>
              <w:pStyle w:val="HangingIndent"/>
              <w:ind w:left="0" w:firstLine="0"/>
            </w:pPr>
            <w:r>
              <w:t>Integer</w:t>
            </w:r>
          </w:p>
        </w:tc>
        <w:tc>
          <w:tcPr>
            <w:tcW w:w="5777" w:type="dxa"/>
          </w:tcPr>
          <w:p w:rsidR="00887779" w:rsidRPr="00887779" w:rsidRDefault="00887779" w:rsidP="00245196">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rsidTr="00A51D78">
        <w:tc>
          <w:tcPr>
            <w:tcW w:w="1526" w:type="dxa"/>
          </w:tcPr>
          <w:p w:rsidR="00887779" w:rsidRPr="00887779" w:rsidRDefault="00887779" w:rsidP="003F7FCD">
            <w:pPr>
              <w:pStyle w:val="HangingIndent"/>
              <w:ind w:left="0" w:firstLine="0"/>
            </w:pPr>
            <w:r w:rsidRPr="00887779">
              <w:t>Comments</w:t>
            </w:r>
          </w:p>
        </w:tc>
        <w:tc>
          <w:tcPr>
            <w:tcW w:w="1559" w:type="dxa"/>
          </w:tcPr>
          <w:p w:rsidR="00887779" w:rsidRPr="00887779" w:rsidRDefault="00887779" w:rsidP="00245196">
            <w:pPr>
              <w:pStyle w:val="HangingIndent"/>
              <w:ind w:left="0" w:firstLine="0"/>
            </w:pPr>
            <w:r>
              <w:t>Text String</w:t>
            </w:r>
          </w:p>
        </w:tc>
        <w:tc>
          <w:tcPr>
            <w:tcW w:w="5777" w:type="dxa"/>
          </w:tcPr>
          <w:p w:rsidR="00887779" w:rsidRPr="00887779" w:rsidRDefault="00887779" w:rsidP="00245196">
            <w:pPr>
              <w:pStyle w:val="HangingIndent"/>
              <w:ind w:left="0" w:firstLine="0"/>
            </w:pPr>
            <w:r w:rsidRPr="00887779">
              <w:t>A comment about this Calibration.</w:t>
            </w:r>
          </w:p>
        </w:tc>
      </w:tr>
      <w:tr w:rsidR="00887779" w:rsidRPr="00887779" w:rsidTr="00A51D78">
        <w:tc>
          <w:tcPr>
            <w:tcW w:w="1526" w:type="dxa"/>
          </w:tcPr>
          <w:p w:rsidR="00887779" w:rsidRPr="00887779" w:rsidRDefault="00974AB1" w:rsidP="00245196">
            <w:pPr>
              <w:pStyle w:val="HangingIndent"/>
              <w:ind w:left="0" w:firstLine="0"/>
            </w:pPr>
            <w:r>
              <w:t>Calibration table</w:t>
            </w:r>
          </w:p>
        </w:tc>
        <w:tc>
          <w:tcPr>
            <w:tcW w:w="1559" w:type="dxa"/>
          </w:tcPr>
          <w:p w:rsidR="00887779" w:rsidRPr="00887779" w:rsidRDefault="00974AB1" w:rsidP="00245196">
            <w:pPr>
              <w:pStyle w:val="HangingIndent"/>
              <w:ind w:left="0" w:firstLine="0"/>
            </w:pPr>
            <w:r>
              <w:t>Table</w:t>
            </w:r>
          </w:p>
        </w:tc>
        <w:tc>
          <w:tcPr>
            <w:tcW w:w="5777" w:type="dxa"/>
          </w:tcPr>
          <w:p w:rsidR="00887779" w:rsidRDefault="00887779" w:rsidP="00974AB1">
            <w:pPr>
              <w:pStyle w:val="HangingIndent"/>
              <w:ind w:left="0" w:firstLine="0"/>
            </w:pPr>
            <w:r w:rsidRPr="00887779">
              <w:t xml:space="preserve">A table of </w:t>
            </w:r>
            <w:r w:rsidR="00974AB1">
              <w:t>calibration values at various wavelengths with the following fields.</w:t>
            </w:r>
          </w:p>
          <w:p w:rsidR="00974AB1" w:rsidRDefault="00974AB1" w:rsidP="00974AB1">
            <w:pPr>
              <w:pStyle w:val="HangingIndentinTable"/>
            </w:pPr>
            <w:r>
              <w:t>Wavelength</w:t>
            </w:r>
            <w:r>
              <w:tab/>
              <w:t xml:space="preserve">The wavelength in nanometres at which the </w:t>
            </w:r>
            <w:r w:rsidR="00D2532C">
              <w:t>C</w:t>
            </w:r>
            <w:r w:rsidR="004143FD">
              <w:t>alibration values apply</w:t>
            </w:r>
          </w:p>
          <w:p w:rsidR="00974AB1" w:rsidRDefault="00974AB1" w:rsidP="00974AB1">
            <w:pPr>
              <w:pStyle w:val="HangingIndentinTable"/>
            </w:pPr>
            <w:r>
              <w:t>Rho</w:t>
            </w:r>
            <w:r>
              <w:tab/>
              <w:t xml:space="preserve">The reflectance </w:t>
            </w:r>
            <w:r w:rsidR="00D2532C">
              <w:t>factor</w:t>
            </w:r>
            <w:r>
              <w:t xml:space="preserve"> of the panel at this wavelength,</w:t>
            </w:r>
            <w:r w:rsidR="004143FD">
              <w:t xml:space="preserve"> in the range 0 to 1</w:t>
            </w:r>
          </w:p>
          <w:p w:rsidR="00974AB1" w:rsidRPr="00887779" w:rsidRDefault="00974AB1" w:rsidP="004143FD">
            <w:pPr>
              <w:pStyle w:val="HangingIndentinTable"/>
            </w:pPr>
            <w:r>
              <w:t>Sigma</w:t>
            </w:r>
            <w:r>
              <w:tab/>
              <w:t xml:space="preserve">The </w:t>
            </w:r>
            <w:r w:rsidR="004143FD">
              <w:t xml:space="preserve">uncertainty estimate of the Rho value, expressed as a </w:t>
            </w:r>
            <w:r>
              <w:t>standard deviation</w:t>
            </w:r>
          </w:p>
        </w:tc>
      </w:tr>
    </w:tbl>
    <w:p w:rsidR="00887779" w:rsidRDefault="00887779" w:rsidP="00887779">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r w:rsidR="00974AB1">
        <w:t xml:space="preserve"> Calibrations do not need to be loaded in chronological order, but they will be used according to their dates.</w:t>
      </w:r>
    </w:p>
    <w:p w:rsidR="00974AB1" w:rsidRDefault="00C92BD0" w:rsidP="00887779">
      <w:pPr>
        <w:pStyle w:val="Body"/>
      </w:pPr>
      <w:r>
        <w:t>The Calibration file</w:t>
      </w:r>
      <w:r w:rsidR="00974AB1">
        <w:t xml:space="preserve"> supplies the Wavelength/Rho/Sigma table. The Calibration date, Calibration number and comments must be manually updated after the table is loaded. This file is formatted as follows…</w:t>
      </w:r>
    </w:p>
    <w:p w:rsidR="00974AB1" w:rsidRDefault="00974AB1" w:rsidP="00974AB1">
      <w:pPr>
        <w:pStyle w:val="Bullet"/>
      </w:pPr>
      <w:r>
        <w:t>A tab separated text file</w:t>
      </w:r>
      <w:r w:rsidR="00C92BD0">
        <w:t>, usually with TXT extension.</w:t>
      </w:r>
    </w:p>
    <w:p w:rsidR="00CC6411" w:rsidRDefault="00974AB1" w:rsidP="00974AB1">
      <w:pPr>
        <w:pStyle w:val="Bullet"/>
      </w:pPr>
      <w:r>
        <w:t>The first line must be a heading line</w:t>
      </w:r>
      <w:r w:rsidR="00CC6411">
        <w:t>. Its first value must be exactly “wvl” and there must be a heading for the Rho column.</w:t>
      </w:r>
    </w:p>
    <w:p w:rsidR="00974AB1" w:rsidRDefault="00C92BD0" w:rsidP="00974AB1">
      <w:pPr>
        <w:pStyle w:val="Bullet"/>
      </w:pPr>
      <w:r>
        <w:t>The entry for each wavelength</w:t>
      </w:r>
      <w:r w:rsidR="00974AB1">
        <w:t xml:space="preserve"> is on a </w:t>
      </w:r>
      <w:r>
        <w:t xml:space="preserve">new </w:t>
      </w:r>
      <w:r w:rsidR="00974AB1">
        <w:t>line</w:t>
      </w:r>
      <w:r>
        <w:t>.</w:t>
      </w:r>
    </w:p>
    <w:p w:rsidR="00974AB1" w:rsidRDefault="00974AB1" w:rsidP="00974AB1">
      <w:pPr>
        <w:pStyle w:val="Bullet"/>
      </w:pPr>
      <w:r>
        <w:t>The values on each line are in the sequence Wavelength, Rho and Sigma.</w:t>
      </w:r>
    </w:p>
    <w:p w:rsidR="00CC6411" w:rsidRDefault="00CC6411" w:rsidP="00974AB1">
      <w:pPr>
        <w:pStyle w:val="Bullet"/>
      </w:pPr>
      <w:r>
        <w:t>The Sigma value is optional. However, if it is present, it must be present on all lines, and there must also be a heading for it in the first line of the file.</w:t>
      </w:r>
    </w:p>
    <w:p w:rsidR="00C92BD0" w:rsidRDefault="00C92BD0" w:rsidP="00C92BD0">
      <w:pPr>
        <w:pStyle w:val="Note"/>
      </w:pPr>
      <w:r>
        <w:t>Note</w:t>
      </w:r>
      <w:r>
        <w:tab/>
        <w:t>For Spectralon calibration files as provided by LabSphere, if required, uncertainty information must be added by the user to the file before loading.</w:t>
      </w:r>
    </w:p>
    <w:p w:rsidR="00FA40A6" w:rsidRDefault="00974AB1" w:rsidP="00974AB1">
      <w:pPr>
        <w:pStyle w:val="HeadingSubUnnumbered"/>
      </w:pPr>
      <w:r>
        <w:t>Example</w:t>
      </w:r>
    </w:p>
    <w:p w:rsidR="00FA40A6" w:rsidRPr="00391D00" w:rsidRDefault="00FA40A6" w:rsidP="00391D00">
      <w:pPr>
        <w:pStyle w:val="Code"/>
        <w:rPr>
          <w:rStyle w:val="Codeintext"/>
          <w:sz w:val="16"/>
        </w:rPr>
      </w:pPr>
      <w:r w:rsidRPr="00391D00">
        <w:rPr>
          <w:rStyle w:val="Codeintext"/>
          <w:sz w:val="16"/>
        </w:rPr>
        <w:t>wvl</w:t>
      </w:r>
      <w:r w:rsidRPr="00391D00">
        <w:rPr>
          <w:rStyle w:val="Codeintext"/>
          <w:sz w:val="16"/>
        </w:rPr>
        <w:tab/>
        <w:t>rho</w:t>
      </w:r>
      <w:r w:rsidRPr="00391D00">
        <w:rPr>
          <w:rStyle w:val="Codeintext"/>
          <w:sz w:val="16"/>
        </w:rPr>
        <w:tab/>
        <w:t>sigma</w:t>
      </w:r>
    </w:p>
    <w:p w:rsidR="00FA40A6" w:rsidRPr="004C3526" w:rsidRDefault="00FA40A6" w:rsidP="004C3526">
      <w:pPr>
        <w:pStyle w:val="Code"/>
      </w:pPr>
      <w:r w:rsidRPr="004C3526">
        <w:t>250</w:t>
      </w:r>
      <w:r w:rsidRPr="004C3526">
        <w:tab/>
        <w:t>0.98</w:t>
      </w:r>
      <w:r w:rsidRPr="004C3526">
        <w:tab/>
        <w:t>0.02</w:t>
      </w:r>
    </w:p>
    <w:p w:rsidR="00FA40A6" w:rsidRPr="004C3526" w:rsidRDefault="00FA40A6" w:rsidP="004C3526">
      <w:pPr>
        <w:pStyle w:val="Code"/>
      </w:pPr>
      <w:r w:rsidRPr="004C3526">
        <w:t>251</w:t>
      </w:r>
      <w:r w:rsidRPr="004C3526">
        <w:tab/>
        <w:t>0.98</w:t>
      </w:r>
      <w:r w:rsidRPr="004C3526">
        <w:tab/>
        <w:t>0.02</w:t>
      </w:r>
    </w:p>
    <w:p w:rsidR="00FA40A6" w:rsidRPr="004C3526" w:rsidRDefault="00FA40A6" w:rsidP="004C3526">
      <w:pPr>
        <w:pStyle w:val="Code"/>
      </w:pPr>
      <w:r w:rsidRPr="004C3526">
        <w:t>252</w:t>
      </w:r>
      <w:r w:rsidRPr="004C3526">
        <w:tab/>
        <w:t>0.981</w:t>
      </w:r>
      <w:r w:rsidRPr="004C3526">
        <w:tab/>
        <w:t>0.02</w:t>
      </w:r>
    </w:p>
    <w:p w:rsidR="00FA40A6" w:rsidRPr="004C3526" w:rsidRDefault="00FA40A6" w:rsidP="004C3526">
      <w:pPr>
        <w:pStyle w:val="Code"/>
      </w:pPr>
      <w:r w:rsidRPr="004C3526">
        <w:t>253</w:t>
      </w:r>
      <w:r w:rsidRPr="004C3526">
        <w:tab/>
        <w:t>0.98</w:t>
      </w:r>
      <w:r w:rsidRPr="004C3526">
        <w:tab/>
        <w:t>0.02</w:t>
      </w:r>
    </w:p>
    <w:p w:rsidR="00FA40A6" w:rsidRPr="004C3526" w:rsidRDefault="00FA40A6" w:rsidP="004C3526">
      <w:pPr>
        <w:pStyle w:val="Code"/>
      </w:pPr>
      <w:r w:rsidRPr="004C3526">
        <w:t>254</w:t>
      </w:r>
      <w:r w:rsidRPr="004C3526">
        <w:tab/>
        <w:t>0.98</w:t>
      </w:r>
      <w:r w:rsidRPr="004C3526">
        <w:tab/>
        <w:t>0.02</w:t>
      </w:r>
    </w:p>
    <w:p w:rsidR="00FA40A6" w:rsidRPr="004C3526" w:rsidRDefault="00FA40A6" w:rsidP="004C3526">
      <w:pPr>
        <w:pStyle w:val="Code"/>
      </w:pPr>
      <w:r w:rsidRPr="004C3526">
        <w:t>255</w:t>
      </w:r>
      <w:r w:rsidRPr="004C3526">
        <w:tab/>
        <w:t>0.981</w:t>
      </w:r>
      <w:r w:rsidRPr="004C3526">
        <w:tab/>
        <w:t>0.02</w:t>
      </w:r>
    </w:p>
    <w:p w:rsidR="00FA40A6" w:rsidRPr="004C3526" w:rsidRDefault="00FA40A6" w:rsidP="004C3526">
      <w:pPr>
        <w:pStyle w:val="Code"/>
      </w:pPr>
      <w:r w:rsidRPr="004C3526">
        <w:t>256</w:t>
      </w:r>
      <w:r w:rsidRPr="004C3526">
        <w:tab/>
        <w:t>0.98</w:t>
      </w:r>
      <w:r w:rsidRPr="004C3526">
        <w:tab/>
        <w:t>0.02</w:t>
      </w:r>
    </w:p>
    <w:p w:rsidR="00FA40A6" w:rsidRPr="004C3526" w:rsidRDefault="00FA40A6" w:rsidP="004C3526">
      <w:pPr>
        <w:pStyle w:val="Code"/>
      </w:pPr>
      <w:r w:rsidRPr="004C3526">
        <w:t>257</w:t>
      </w:r>
      <w:r w:rsidRPr="004C3526">
        <w:tab/>
        <w:t>0.98</w:t>
      </w:r>
      <w:r w:rsidRPr="004C3526">
        <w:tab/>
        <w:t>0.02</w:t>
      </w:r>
    </w:p>
    <w:p w:rsidR="00FA40A6" w:rsidRPr="004C3526" w:rsidRDefault="00FA40A6" w:rsidP="004C3526">
      <w:pPr>
        <w:pStyle w:val="Code"/>
      </w:pPr>
      <w:r w:rsidRPr="004C3526">
        <w:t>258</w:t>
      </w:r>
      <w:r w:rsidRPr="004C3526">
        <w:tab/>
        <w:t>0.98</w:t>
      </w:r>
      <w:r w:rsidRPr="004C3526">
        <w:tab/>
        <w:t>0.02</w:t>
      </w:r>
    </w:p>
    <w:p w:rsidR="00FA40A6" w:rsidRPr="004C3526" w:rsidRDefault="00FA40A6" w:rsidP="004C3526">
      <w:pPr>
        <w:pStyle w:val="Code"/>
      </w:pPr>
      <w:r w:rsidRPr="004C3526">
        <w:t>259</w:t>
      </w:r>
      <w:r w:rsidRPr="004C3526">
        <w:tab/>
        <w:t>0.981</w:t>
      </w:r>
      <w:r w:rsidRPr="004C3526">
        <w:tab/>
        <w:t>0.02</w:t>
      </w:r>
    </w:p>
    <w:p w:rsidR="00FA40A6" w:rsidRPr="004C3526" w:rsidRDefault="00FA40A6" w:rsidP="004C3526">
      <w:pPr>
        <w:pStyle w:val="Code"/>
      </w:pPr>
      <w:r w:rsidRPr="004C3526">
        <w:t>260</w:t>
      </w:r>
      <w:r w:rsidRPr="004C3526">
        <w:tab/>
        <w:t>0.98</w:t>
      </w:r>
      <w:r w:rsidRPr="004C3526">
        <w:tab/>
        <w:t>0.02</w:t>
      </w:r>
    </w:p>
    <w:p w:rsidR="00FA40A6" w:rsidRPr="004C3526" w:rsidRDefault="00FA40A6" w:rsidP="004C3526">
      <w:pPr>
        <w:pStyle w:val="Code"/>
      </w:pPr>
      <w:r w:rsidRPr="004C3526">
        <w:t>261</w:t>
      </w:r>
      <w:r w:rsidRPr="004C3526">
        <w:tab/>
        <w:t>0.98</w:t>
      </w:r>
      <w:r w:rsidRPr="004C3526">
        <w:tab/>
        <w:t>0.02</w:t>
      </w:r>
    </w:p>
    <w:p w:rsidR="00FA40A6" w:rsidRPr="004C3526" w:rsidRDefault="00FA40A6" w:rsidP="004C3526">
      <w:pPr>
        <w:pStyle w:val="Code"/>
      </w:pPr>
      <w:r w:rsidRPr="004C3526">
        <w:t>262</w:t>
      </w:r>
      <w:r w:rsidRPr="004C3526">
        <w:tab/>
        <w:t>0.978</w:t>
      </w:r>
      <w:r w:rsidRPr="004C3526">
        <w:tab/>
        <w:t>0.02</w:t>
      </w:r>
    </w:p>
    <w:p w:rsidR="00FA40A6" w:rsidRPr="004C3526" w:rsidRDefault="00FA40A6" w:rsidP="004C3526">
      <w:pPr>
        <w:pStyle w:val="Code"/>
      </w:pPr>
      <w:r w:rsidRPr="004C3526">
        <w:t>263</w:t>
      </w:r>
      <w:r w:rsidRPr="004C3526">
        <w:tab/>
        <w:t>0.979</w:t>
      </w:r>
      <w:r w:rsidRPr="004C3526">
        <w:tab/>
        <w:t>0.02</w:t>
      </w:r>
    </w:p>
    <w:p w:rsidR="00974AB1" w:rsidRPr="004C3526" w:rsidRDefault="00974AB1" w:rsidP="004C3526">
      <w:pPr>
        <w:pStyle w:val="Code"/>
      </w:pPr>
      <w:r w:rsidRPr="004C3526">
        <w:t xml:space="preserve">     :</w:t>
      </w:r>
    </w:p>
    <w:p w:rsidR="00974AB1" w:rsidRPr="004C3526" w:rsidRDefault="00974AB1" w:rsidP="004C3526">
      <w:pPr>
        <w:pStyle w:val="Code"/>
      </w:pPr>
      <w:r w:rsidRPr="004C3526">
        <w:t xml:space="preserve">     :</w:t>
      </w:r>
    </w:p>
    <w:p w:rsidR="004143FD" w:rsidRDefault="00427012" w:rsidP="004143FD">
      <w:pPr>
        <w:pStyle w:val="Body"/>
      </w:pPr>
      <w:r>
        <w:t>B</w:t>
      </w:r>
      <w:r w:rsidR="004143FD">
        <w:t xml:space="preserve">efore loading </w:t>
      </w:r>
      <w:r>
        <w:t>a</w:t>
      </w:r>
      <w:r w:rsidR="004143FD">
        <w:t xml:space="preserve"> calibration file, a </w:t>
      </w:r>
      <w:r w:rsidR="001247E8">
        <w:t>Sensor</w:t>
      </w:r>
      <w:r w:rsidR="004143FD">
        <w:t xml:space="preserve"> definition fitting the wavelengths of the calibration must be </w:t>
      </w:r>
      <w:r>
        <w:t>present in</w:t>
      </w:r>
      <w:r w:rsidR="004143FD">
        <w:t xml:space="preserve"> the database. </w:t>
      </w:r>
      <w:r>
        <w:t>I</w:t>
      </w:r>
      <w:r w:rsidR="004143FD">
        <w:t xml:space="preserve">n the case of Spectralon reference panels, the </w:t>
      </w:r>
      <w:r w:rsidR="001247E8">
        <w:t>Sensor</w:t>
      </w:r>
      <w:r w:rsidR="004143FD">
        <w:t xml:space="preserve"> definition is the Perkin-Elmer Lambda </w:t>
      </w:r>
      <w:r w:rsidR="004143FD" w:rsidRPr="002A413C">
        <w:t>19</w:t>
      </w:r>
      <w:r w:rsidR="004143FD">
        <w:t xml:space="preserve"> </w:t>
      </w:r>
      <w:r w:rsidR="001247E8">
        <w:t>Sensor</w:t>
      </w:r>
      <w:r w:rsidR="004143FD">
        <w:t>.</w:t>
      </w:r>
    </w:p>
    <w:p w:rsidR="00427012" w:rsidRDefault="00427012" w:rsidP="00427012">
      <w:pPr>
        <w:pStyle w:val="ProcessHeading"/>
      </w:pPr>
      <w:r>
        <w:t>To add a new place marker Calibration…</w:t>
      </w:r>
    </w:p>
    <w:tbl>
      <w:tblPr>
        <w:tblStyle w:val="Instructions"/>
        <w:tblW w:w="0" w:type="auto"/>
        <w:tblLook w:val="04A0"/>
      </w:tblPr>
      <w:tblGrid>
        <w:gridCol w:w="8862"/>
      </w:tblGrid>
      <w:tr w:rsidR="00427012" w:rsidTr="003C0124">
        <w:trPr>
          <w:cnfStyle w:val="100000000000"/>
        </w:trPr>
        <w:tc>
          <w:tcPr>
            <w:cnfStyle w:val="000000000100"/>
            <w:tcW w:w="9571" w:type="dxa"/>
          </w:tcPr>
          <w:p w:rsidR="00391D00" w:rsidRDefault="00391D00" w:rsidP="003C0124">
            <w:pPr>
              <w:pStyle w:val="ProcessStep"/>
            </w:pPr>
            <w:r>
              <w:t>Select the correct Reference Panel to display its data.</w:t>
            </w:r>
          </w:p>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427012" w:rsidRDefault="00427012" w:rsidP="003C0124">
            <w:pPr>
              <w:pStyle w:val="ProcessStep"/>
            </w:pPr>
            <w:r>
              <w:t>Enter the required Calibration identification parameters. You cannot enter the actual calibrated values.</w:t>
            </w:r>
          </w:p>
          <w:p w:rsidR="00427012" w:rsidRDefault="00427012" w:rsidP="003C0124">
            <w:pPr>
              <w:pStyle w:val="ProcessStep"/>
            </w:pPr>
            <w:r>
              <w:t xml:space="preserve">Click </w:t>
            </w:r>
            <w:r w:rsidRPr="007D067F">
              <w:rPr>
                <w:rStyle w:val="ActionButton"/>
              </w:rPr>
              <w:t> Update </w:t>
            </w:r>
            <w:r>
              <w:t xml:space="preserve"> to write the new Calibration information back to the database.</w:t>
            </w:r>
          </w:p>
        </w:tc>
      </w:tr>
    </w:tbl>
    <w:p w:rsidR="00427012" w:rsidRPr="00EC35D9" w:rsidRDefault="00427012" w:rsidP="00427012">
      <w:pPr>
        <w:pStyle w:val="ProcessHeading"/>
      </w:pPr>
      <w:r>
        <w:t>To add a new complete Calibration from a file…</w:t>
      </w:r>
    </w:p>
    <w:tbl>
      <w:tblPr>
        <w:tblStyle w:val="Instructions"/>
        <w:tblW w:w="0" w:type="auto"/>
        <w:tblLook w:val="04A0"/>
      </w:tblPr>
      <w:tblGrid>
        <w:gridCol w:w="8862"/>
      </w:tblGrid>
      <w:tr w:rsidR="00427012" w:rsidTr="003C0124">
        <w:trPr>
          <w:cnfStyle w:val="100000000000"/>
        </w:trPr>
        <w:tc>
          <w:tcPr>
            <w:cnfStyle w:val="000000000100"/>
            <w:tcW w:w="9571" w:type="dxa"/>
          </w:tcPr>
          <w:p w:rsidR="00391D00" w:rsidRDefault="00391D00" w:rsidP="00391D00">
            <w:pPr>
              <w:pStyle w:val="ProcessStep"/>
            </w:pPr>
            <w:r>
              <w:t>Select the correct Reference Panel to display its data.</w:t>
            </w:r>
          </w:p>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427012" w:rsidRDefault="00427012" w:rsidP="00C92BD0">
            <w:pPr>
              <w:pStyle w:val="ProcessStep"/>
            </w:pPr>
            <w:r>
              <w:t>Select the Calibration file you wish to upload.</w:t>
            </w:r>
          </w:p>
        </w:tc>
      </w:tr>
    </w:tbl>
    <w:p w:rsidR="00427012" w:rsidRPr="001B763C" w:rsidRDefault="00427012" w:rsidP="00427012">
      <w:pPr>
        <w:pStyle w:val="ProcessHeading"/>
      </w:pPr>
      <w:r>
        <w:t>To remove a Calibration…</w:t>
      </w:r>
    </w:p>
    <w:tbl>
      <w:tblPr>
        <w:tblStyle w:val="Instructions"/>
        <w:tblW w:w="0" w:type="auto"/>
        <w:tblLook w:val="04A0"/>
      </w:tblPr>
      <w:tblGrid>
        <w:gridCol w:w="8862"/>
      </w:tblGrid>
      <w:tr w:rsidR="00427012" w:rsidTr="003C0124">
        <w:trPr>
          <w:cnfStyle w:val="100000000000"/>
        </w:trPr>
        <w:tc>
          <w:tcPr>
            <w:cnfStyle w:val="000000000100"/>
            <w:tcW w:w="9571" w:type="dxa"/>
          </w:tcPr>
          <w:p w:rsidR="00427012" w:rsidRDefault="00427012" w:rsidP="003C0124">
            <w:pPr>
              <w:pStyle w:val="ProcessStep"/>
            </w:pPr>
            <w:r>
              <w:t>Right click anywhere over the Calibration you wish to remove from this Instrument’s information. A menu is displayed.</w:t>
            </w:r>
          </w:p>
          <w:p w:rsidR="00427012" w:rsidRDefault="00427012" w:rsidP="003C0124">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remove from the display in the </w:t>
            </w:r>
            <w:r w:rsidRPr="007D067F">
              <w:rPr>
                <w:rStyle w:val="GUIWord"/>
              </w:rPr>
              <w:t>Calibrations</w:t>
            </w:r>
            <w:r>
              <w:t xml:space="preserve"> box.</w:t>
            </w:r>
          </w:p>
        </w:tc>
      </w:tr>
    </w:tbl>
    <w:p w:rsidR="00427012" w:rsidRDefault="00427012" w:rsidP="00427012">
      <w:pPr>
        <w:pStyle w:val="Warning"/>
      </w:pPr>
      <w:r>
        <w:t>Warning</w:t>
      </w:r>
      <w:r>
        <w:tab/>
        <w:t>Calibration removal is immediate and cannot be undone. Please take care not to select this option for Calibrations you do not wish to remove.</w:t>
      </w:r>
    </w:p>
    <w:p w:rsidR="00AB5EB9" w:rsidRDefault="00AB5EB9" w:rsidP="00BA3445">
      <w:pPr>
        <w:pStyle w:val="Heading1"/>
      </w:pPr>
      <w:bookmarkStart w:id="1177" w:name="_Toc355280420"/>
      <w:bookmarkStart w:id="1178" w:name="_Toc359579990"/>
      <w:r>
        <w:t>Matlab Integration</w:t>
      </w:r>
      <w:bookmarkEnd w:id="1177"/>
      <w:bookmarkEnd w:id="1178"/>
    </w:p>
    <w:p w:rsidR="00383DF6" w:rsidRDefault="00844696" w:rsidP="00A41FBF">
      <w:pPr>
        <w:pStyle w:val="Body"/>
      </w:pPr>
      <w:r>
        <w:t xml:space="preserve">The Matlab environment is </w:t>
      </w:r>
      <w:r w:rsidR="007725A9">
        <w:t>a well-</w:t>
      </w:r>
      <w:r w:rsidR="00845E2B">
        <w:t>established tool in en</w:t>
      </w:r>
      <w:r w:rsidR="007725A9">
        <w:t xml:space="preserve">gineering, research and science. Matlab includes a Java Virtual Machine </w:t>
      </w:r>
      <w:r w:rsidR="00BC40D2">
        <w:t xml:space="preserve">and thus allows the use of Java classes within </w:t>
      </w:r>
      <w:r w:rsidR="00383DF6">
        <w:t>Matlab code.</w:t>
      </w:r>
    </w:p>
    <w:p w:rsidR="00383DF6" w:rsidRDefault="00585943" w:rsidP="00585943">
      <w:pPr>
        <w:pStyle w:val="ProcessHeading"/>
      </w:pPr>
      <w:r>
        <w:t xml:space="preserve">To extract </w:t>
      </w:r>
      <w:r w:rsidR="003758A1">
        <w:t xml:space="preserve">Java code for </w:t>
      </w:r>
      <w:r>
        <w:t xml:space="preserve">a Matlab query from the </w:t>
      </w:r>
      <w:r w:rsidR="00F52044">
        <w:t>SPECCHIO</w:t>
      </w:r>
      <w:r>
        <w:t xml:space="preserve"> client...</w:t>
      </w:r>
    </w:p>
    <w:tbl>
      <w:tblPr>
        <w:tblStyle w:val="Instructions"/>
        <w:tblW w:w="0" w:type="auto"/>
        <w:tblLook w:val="04A0"/>
      </w:tblPr>
      <w:tblGrid>
        <w:gridCol w:w="8862"/>
      </w:tblGrid>
      <w:tr w:rsidR="00585943" w:rsidTr="00585943">
        <w:trPr>
          <w:cnfStyle w:val="100000000000"/>
        </w:trPr>
        <w:tc>
          <w:tcPr>
            <w:cnfStyle w:val="000000000100"/>
            <w:tcW w:w="9571" w:type="dxa"/>
          </w:tcPr>
          <w:p w:rsidR="00585943" w:rsidRDefault="00585943" w:rsidP="00585943">
            <w:pPr>
              <w:pStyle w:val="ProcessStep"/>
            </w:pPr>
            <w:r>
              <w:t xml:space="preserve">Select </w:t>
            </w:r>
            <w:r w:rsidRPr="00585943">
              <w:rPr>
                <w:rStyle w:val="GUIWord"/>
              </w:rPr>
              <w:t>Data Processing &amp; Output</w:t>
            </w:r>
            <w:r>
              <w:t xml:space="preserve"> and </w:t>
            </w:r>
            <w:r w:rsidRPr="00585943">
              <w:rPr>
                <w:rStyle w:val="GUIWord"/>
              </w:rPr>
              <w:t>Browse data hierarchy</w:t>
            </w:r>
            <w:r>
              <w:t xml:space="preserve"> from the menu on the Main Window. The Data Browser window will open.</w:t>
            </w:r>
          </w:p>
          <w:p w:rsidR="00585943" w:rsidRDefault="00585943" w:rsidP="00585943">
            <w:pPr>
              <w:pStyle w:val="ProcessStep"/>
            </w:pPr>
            <w:r>
              <w:t xml:space="preserve">Using the Hierarchy Browser, select a Hierarchy node or a selection of Spectra. The Spectra IDs will appear in the </w:t>
            </w:r>
            <w:r w:rsidRPr="00585943">
              <w:rPr>
                <w:rStyle w:val="GUIWord"/>
              </w:rPr>
              <w:t>Matching Spectra</w:t>
            </w:r>
            <w:r>
              <w:t xml:space="preserve"> box.</w:t>
            </w:r>
          </w:p>
          <w:p w:rsidR="00351CC1" w:rsidRPr="00351CC1" w:rsidRDefault="00351CC1" w:rsidP="00351CC1">
            <w:pPr>
              <w:pStyle w:val="ProcessStep"/>
            </w:pPr>
            <w:r w:rsidRPr="00351CC1">
              <w:t xml:space="preserve">Right click in the </w:t>
            </w:r>
            <w:r w:rsidRPr="00351CC1">
              <w:rPr>
                <w:rStyle w:val="GUIWord"/>
              </w:rPr>
              <w:t>Matching Spectra</w:t>
            </w:r>
            <w:r w:rsidRPr="00351CC1">
              <w:t xml:space="preserve"> box. A menu will appear.</w:t>
            </w:r>
          </w:p>
          <w:p w:rsidR="00351CC1" w:rsidRPr="00351CC1" w:rsidRDefault="00351CC1" w:rsidP="00351CC1">
            <w:pPr>
              <w:pStyle w:val="ProcessStep"/>
            </w:pPr>
            <w:r w:rsidRPr="00351CC1">
              <w:t xml:space="preserve">Select </w:t>
            </w:r>
            <w:r w:rsidRPr="00351CC1">
              <w:rPr>
                <w:rStyle w:val="GUIWord"/>
              </w:rPr>
              <w:t>Copy Matlab-ready query to clipboard</w:t>
            </w:r>
            <w:r w:rsidRPr="00351CC1">
              <w:t xml:space="preserve"> from the menu.</w:t>
            </w:r>
          </w:p>
          <w:p w:rsidR="00351CC1" w:rsidRDefault="00351CC1" w:rsidP="00351CC1">
            <w:pPr>
              <w:pStyle w:val="ProcessStep"/>
            </w:pPr>
            <w:r w:rsidRPr="00351CC1">
              <w:t>Switch to the Matlab application</w:t>
            </w:r>
            <w:r>
              <w:t xml:space="preserve"> (or other application)</w:t>
            </w:r>
            <w:r w:rsidRPr="00351CC1">
              <w:t xml:space="preserve"> and paste the query </w:t>
            </w:r>
            <w:r>
              <w:t xml:space="preserve">from the clipboard </w:t>
            </w:r>
            <w:r w:rsidRPr="00351CC1">
              <w:t>as you require.</w:t>
            </w:r>
          </w:p>
        </w:tc>
      </w:tr>
    </w:tbl>
    <w:p w:rsidR="003758A1" w:rsidRDefault="00351CC1" w:rsidP="00A41FBF">
      <w:pPr>
        <w:pStyle w:val="Body"/>
      </w:pPr>
      <w:r>
        <w:t xml:space="preserve">It is also possible to </w:t>
      </w:r>
      <w:r w:rsidR="00A51D78">
        <w:t>use</w:t>
      </w:r>
      <w:r>
        <w:t xml:space="preserve"> </w:t>
      </w:r>
      <w:r w:rsidRPr="007E2903">
        <w:rPr>
          <w:rStyle w:val="GUIWord"/>
        </w:rPr>
        <w:t>Build query</w:t>
      </w:r>
      <w:r>
        <w:t xml:space="preserve"> instead of </w:t>
      </w:r>
      <w:r w:rsidRPr="007E2903">
        <w:rPr>
          <w:rStyle w:val="GUIWord"/>
        </w:rPr>
        <w:t>Browse data hierarchy</w:t>
      </w:r>
      <w:r w:rsidR="007E2903">
        <w:t xml:space="preserve"> in the process above.</w:t>
      </w:r>
      <w:r w:rsidR="003758A1">
        <w:t xml:space="preserve"> See sections </w:t>
      </w:r>
      <w:r w:rsidR="003758A1" w:rsidRPr="003758A1">
        <w:rPr>
          <w:rStyle w:val="CrossReference"/>
        </w:rPr>
        <w:t xml:space="preserve">Chapter </w:t>
      </w:r>
      <w:fldSimple w:instr=" REF _Ref358383795 \r \h  \* MERGEFORMAT ">
        <w:r w:rsidR="00A92DD8" w:rsidRPr="00A92DD8">
          <w:rPr>
            <w:rStyle w:val="CrossReference"/>
          </w:rPr>
          <w:t>5</w:t>
        </w:r>
      </w:fldSimple>
      <w:r w:rsidR="003758A1" w:rsidRPr="003758A1">
        <w:rPr>
          <w:rStyle w:val="CrossReference"/>
        </w:rPr>
        <w:t xml:space="preserve"> </w:t>
      </w:r>
      <w:fldSimple w:instr=" REF _Ref358383802 \h  \* MERGEFORMAT ">
        <w:r w:rsidR="00A92DD8" w:rsidRPr="00A92DD8">
          <w:rPr>
            <w:rStyle w:val="CrossReference"/>
          </w:rPr>
          <w:t>Data Query and Output</w:t>
        </w:r>
      </w:fldSimple>
      <w:r w:rsidR="003758A1">
        <w:t xml:space="preserve"> for more information about using these tools.</w:t>
      </w:r>
    </w:p>
    <w:p w:rsidR="003758A1" w:rsidRDefault="00351CC1" w:rsidP="00CC6411">
      <w:pPr>
        <w:pStyle w:val="Body"/>
      </w:pPr>
      <w:r>
        <w:t xml:space="preserve">For more details on using </w:t>
      </w:r>
      <w:r w:rsidR="009E74E0">
        <w:t xml:space="preserve">Matlab with </w:t>
      </w:r>
      <w:r w:rsidR="00F52044">
        <w:t>SPECCHIO</w:t>
      </w:r>
      <w:r>
        <w:t xml:space="preserve"> data</w:t>
      </w:r>
      <w:r w:rsidR="009E74E0">
        <w:t>,</w:t>
      </w:r>
      <w:r w:rsidR="00567E0A">
        <w:t xml:space="preserve"> please refer to the </w:t>
      </w:r>
      <w:r w:rsidR="00F52044">
        <w:t>SPECCHIO</w:t>
      </w:r>
      <w:r w:rsidR="009E74E0">
        <w:t xml:space="preserve"> </w:t>
      </w:r>
      <w:r w:rsidR="00567E0A">
        <w:t xml:space="preserve">MATLAB </w:t>
      </w:r>
      <w:r w:rsidR="009E74E0">
        <w:t>G</w:t>
      </w:r>
      <w:r w:rsidR="00567E0A">
        <w:t xml:space="preserve">uide </w:t>
      </w:r>
      <w:r w:rsidR="00567E0A" w:rsidRPr="009E74E0">
        <w:rPr>
          <w:rStyle w:val="Strong"/>
        </w:rPr>
        <w:t>SPECCHIO_M</w:t>
      </w:r>
      <w:r w:rsidR="00391D00">
        <w:rPr>
          <w:rStyle w:val="Strong"/>
        </w:rPr>
        <w:t>atlab</w:t>
      </w:r>
      <w:r w:rsidR="00567E0A" w:rsidRPr="009E74E0">
        <w:rPr>
          <w:rStyle w:val="Strong"/>
        </w:rPr>
        <w:t>Guide.pdf</w:t>
      </w:r>
      <w:r w:rsidR="00391D00">
        <w:t>.</w:t>
      </w:r>
    </w:p>
    <w:p w:rsidR="00351CC1" w:rsidRDefault="00351CC1" w:rsidP="003758A1">
      <w:pPr>
        <w:pStyle w:val="HeadingSubUnnumbered"/>
      </w:pPr>
      <w:r>
        <w:t>Example Matlab-ready query</w:t>
      </w:r>
      <w:r w:rsidR="007E2903">
        <w:t xml:space="preserve"> from Data Hierarchy Browser</w:t>
      </w:r>
    </w:p>
    <w:p w:rsidR="007E2903" w:rsidRPr="007E2903" w:rsidRDefault="007E2903" w:rsidP="007E2903">
      <w:pPr>
        <w:pStyle w:val="Body"/>
      </w:pPr>
      <w:r>
        <w:t xml:space="preserve">The following is </w:t>
      </w:r>
      <w:r w:rsidR="00391D00">
        <w:t xml:space="preserve">an example of what is placed on </w:t>
      </w:r>
      <w:r>
        <w:t>the clipboard by the above process</w:t>
      </w:r>
      <w:r w:rsidR="00391D00">
        <w:t xml:space="preserve"> when the data hierarchy browser is used</w:t>
      </w:r>
      <w:r>
        <w:t>.</w:t>
      </w:r>
    </w:p>
    <w:p w:rsidR="00351CC1" w:rsidRPr="00391D00" w:rsidRDefault="00351CC1" w:rsidP="00391D00">
      <w:pPr>
        <w:pStyle w:val="Code"/>
        <w:rPr>
          <w:rStyle w:val="Codeintext"/>
          <w:sz w:val="16"/>
        </w:rPr>
      </w:pPr>
      <w:r w:rsidRPr="00391D00">
        <w:rPr>
          <w:rStyle w:val="Codeintext"/>
          <w:sz w:val="16"/>
        </w:rPr>
        <w:t>query = Query('spectrum');</w:t>
      </w:r>
    </w:p>
    <w:p w:rsidR="00351CC1" w:rsidRPr="004C3526" w:rsidRDefault="00351CC1" w:rsidP="004C3526">
      <w:pPr>
        <w:pStyle w:val="Code"/>
      </w:pPr>
      <w:r w:rsidRPr="004C3526">
        <w:t>query.setQueryType(Query.SELECT_QUERY);</w:t>
      </w:r>
    </w:p>
    <w:p w:rsidR="00351CC1" w:rsidRPr="004C3526" w:rsidRDefault="00351CC1" w:rsidP="004C3526">
      <w:pPr>
        <w:pStyle w:val="Code"/>
      </w:pPr>
    </w:p>
    <w:p w:rsidR="00351CC1" w:rsidRPr="004C3526" w:rsidRDefault="00351CC1" w:rsidP="004C3526">
      <w:pPr>
        <w:pStyle w:val="Code"/>
      </w:pPr>
      <w:r w:rsidRPr="004C3526">
        <w:t>query.addColumn('spectrum_id')</w:t>
      </w:r>
    </w:p>
    <w:p w:rsidR="00351CC1" w:rsidRPr="004C3526" w:rsidRDefault="00351CC1" w:rsidP="004C3526">
      <w:pPr>
        <w:pStyle w:val="Code"/>
      </w:pPr>
    </w:p>
    <w:p w:rsidR="00351CC1" w:rsidRPr="004C3526" w:rsidRDefault="00351CC1" w:rsidP="004C3526">
      <w:pPr>
        <w:pStyle w:val="Code"/>
      </w:pPr>
      <w:r w:rsidRPr="004C3526">
        <w:t>cond = QueryConditionObject('spectrum', 'spectrum_id');</w:t>
      </w:r>
    </w:p>
    <w:p w:rsidR="00351CC1" w:rsidRPr="004C3526" w:rsidRDefault="00351CC1" w:rsidP="004C3526">
      <w:pPr>
        <w:pStyle w:val="Code"/>
      </w:pPr>
      <w:r w:rsidRPr="004C3526">
        <w:t>id_array = [65,66,67,68,69,70,71,72,73,74,75,76,77,78,79,80,81,82,83,84];</w:t>
      </w:r>
    </w:p>
    <w:p w:rsidR="00351CC1" w:rsidRPr="004C3526" w:rsidRDefault="00351CC1" w:rsidP="004C3526">
      <w:pPr>
        <w:pStyle w:val="Code"/>
      </w:pPr>
      <w:r w:rsidRPr="004C3526">
        <w:t>ids_list = java.util.ArrayList();</w:t>
      </w:r>
    </w:p>
    <w:p w:rsidR="00351CC1" w:rsidRPr="004C3526" w:rsidRDefault="00351CC1" w:rsidP="004C3526">
      <w:pPr>
        <w:pStyle w:val="Code"/>
      </w:pPr>
      <w:r w:rsidRPr="004C3526">
        <w:t>for i=1:size(id_array,2) ids_list.add(id_array(i)); end;</w:t>
      </w:r>
    </w:p>
    <w:p w:rsidR="00351CC1" w:rsidRPr="004C3526" w:rsidRDefault="00351CC1" w:rsidP="004C3526">
      <w:pPr>
        <w:pStyle w:val="Code"/>
      </w:pPr>
      <w:r w:rsidRPr="004C3526">
        <w:t>cond.setValue(ids_list);</w:t>
      </w:r>
    </w:p>
    <w:p w:rsidR="00351CC1" w:rsidRPr="004C3526" w:rsidRDefault="00351CC1" w:rsidP="004C3526">
      <w:pPr>
        <w:pStyle w:val="Code"/>
      </w:pPr>
      <w:r w:rsidRPr="004C3526">
        <w:t>cond.setOperator('in');</w:t>
      </w:r>
    </w:p>
    <w:p w:rsidR="00351CC1" w:rsidRPr="004C3526" w:rsidRDefault="00351CC1" w:rsidP="004C3526">
      <w:pPr>
        <w:pStyle w:val="Code"/>
      </w:pPr>
      <w:r w:rsidRPr="004C3526">
        <w:t>query.add_condition(cond);</w:t>
      </w:r>
    </w:p>
    <w:p w:rsidR="00351CC1" w:rsidRPr="004C3526" w:rsidRDefault="00351CC1" w:rsidP="004C3526">
      <w:pPr>
        <w:pStyle w:val="Code"/>
      </w:pPr>
    </w:p>
    <w:p w:rsidR="00351CC1" w:rsidRPr="004C3526" w:rsidRDefault="00351CC1" w:rsidP="004C3526">
      <w:pPr>
        <w:pStyle w:val="Code"/>
      </w:pPr>
      <w:r w:rsidRPr="004C3526">
        <w:t>ids = specchio_client.getSpectrumIdsMatchingQuery(query);</w:t>
      </w:r>
    </w:p>
    <w:p w:rsidR="007E2903" w:rsidRDefault="007E2903" w:rsidP="007E2903">
      <w:pPr>
        <w:pStyle w:val="HeadingSubUnnumbered"/>
      </w:pPr>
      <w:r>
        <w:t>Example Matlab-ready query from Query Builder</w:t>
      </w:r>
    </w:p>
    <w:p w:rsidR="00391D00" w:rsidRPr="007E2903" w:rsidRDefault="00391D00" w:rsidP="00391D00">
      <w:pPr>
        <w:pStyle w:val="Body"/>
      </w:pPr>
      <w:r>
        <w:t>The following is an example of what is placed on the clipboard by the above process when the query builder is used.</w:t>
      </w:r>
    </w:p>
    <w:p w:rsidR="00351CC1" w:rsidRPr="00A92DD8" w:rsidRDefault="00351CC1" w:rsidP="00A92DD8">
      <w:pPr>
        <w:pStyle w:val="Code"/>
      </w:pPr>
      <w:r w:rsidRPr="00A92DD8">
        <w:t>query = Query('spectrum');</w:t>
      </w:r>
    </w:p>
    <w:p w:rsidR="00351CC1" w:rsidRPr="00A92DD8" w:rsidRDefault="00351CC1" w:rsidP="00A92DD8">
      <w:pPr>
        <w:pStyle w:val="Code"/>
      </w:pPr>
      <w:r w:rsidRPr="00A92DD8">
        <w:t>query.setQueryType(Query.SELECT_QUERY);</w:t>
      </w:r>
    </w:p>
    <w:p w:rsidR="00351CC1" w:rsidRPr="00A92DD8" w:rsidRDefault="00351CC1" w:rsidP="00A92DD8">
      <w:pPr>
        <w:pStyle w:val="Code"/>
      </w:pPr>
    </w:p>
    <w:p w:rsidR="00351CC1" w:rsidRPr="00A92DD8" w:rsidRDefault="00351CC1" w:rsidP="00A92DD8">
      <w:pPr>
        <w:pStyle w:val="Code"/>
      </w:pPr>
      <w:r w:rsidRPr="00A92DD8">
        <w:t>query.addColumn('spectrum_id')</w:t>
      </w:r>
    </w:p>
    <w:p w:rsidR="00351CC1" w:rsidRPr="00A92DD8" w:rsidRDefault="00351CC1" w:rsidP="00A92DD8">
      <w:pPr>
        <w:pStyle w:val="Code"/>
      </w:pPr>
    </w:p>
    <w:p w:rsidR="00351CC1" w:rsidRPr="00A92DD8" w:rsidRDefault="00351CC1" w:rsidP="00A92DD8">
      <w:pPr>
        <w:pStyle w:val="Code"/>
      </w:pPr>
      <w:r w:rsidRPr="00A92DD8">
        <w:t>cond = SpectrumQueryCondition('spectrum', 'measurement_unit_id');</w:t>
      </w:r>
    </w:p>
    <w:p w:rsidR="00351CC1" w:rsidRPr="00A92DD8" w:rsidRDefault="00351CC1" w:rsidP="00A92DD8">
      <w:pPr>
        <w:pStyle w:val="Code"/>
      </w:pPr>
      <w:r w:rsidRPr="00A92DD8">
        <w:t>cond.setValue('0');</w:t>
      </w:r>
    </w:p>
    <w:p w:rsidR="00351CC1" w:rsidRPr="00A92DD8" w:rsidRDefault="00351CC1" w:rsidP="00A92DD8">
      <w:pPr>
        <w:pStyle w:val="Code"/>
      </w:pPr>
      <w:r w:rsidRPr="00A92DD8">
        <w:t>cond.setOperator('=');</w:t>
      </w:r>
    </w:p>
    <w:p w:rsidR="00351CC1" w:rsidRPr="00A92DD8" w:rsidRDefault="00351CC1" w:rsidP="00A92DD8">
      <w:pPr>
        <w:pStyle w:val="Code"/>
      </w:pPr>
      <w:r w:rsidRPr="00A92DD8">
        <w:t>query.add_condition(cond);</w:t>
      </w:r>
    </w:p>
    <w:p w:rsidR="00351CC1" w:rsidRPr="00A92DD8" w:rsidRDefault="00351CC1" w:rsidP="00A92DD8">
      <w:pPr>
        <w:pStyle w:val="Code"/>
      </w:pPr>
    </w:p>
    <w:p w:rsidR="00351CC1" w:rsidRPr="00A92DD8" w:rsidRDefault="00351CC1" w:rsidP="00A92DD8">
      <w:pPr>
        <w:pStyle w:val="Code"/>
      </w:pPr>
      <w:r w:rsidRPr="00A92DD8">
        <w:t>cond = EAVQueryConditionObject('eav', 'spectrum_x_eav', 'File Name', 'string_val');</w:t>
      </w:r>
    </w:p>
    <w:p w:rsidR="00351CC1" w:rsidRPr="00A92DD8" w:rsidRDefault="00351CC1" w:rsidP="00A92DD8">
      <w:pPr>
        <w:pStyle w:val="Code"/>
      </w:pPr>
      <w:r w:rsidRPr="00A92DD8">
        <w:t>cond.setValue('triti%%');</w:t>
      </w:r>
    </w:p>
    <w:p w:rsidR="00351CC1" w:rsidRPr="00A92DD8" w:rsidRDefault="00351CC1" w:rsidP="00A92DD8">
      <w:pPr>
        <w:pStyle w:val="Code"/>
      </w:pPr>
      <w:r w:rsidRPr="00A92DD8">
        <w:t>cond.setOperator('like');</w:t>
      </w:r>
    </w:p>
    <w:p w:rsidR="00351CC1" w:rsidRPr="00A92DD8" w:rsidRDefault="00351CC1" w:rsidP="00A92DD8">
      <w:pPr>
        <w:pStyle w:val="Code"/>
      </w:pPr>
      <w:r w:rsidRPr="00A92DD8">
        <w:t>query.add_condition(cond);</w:t>
      </w:r>
    </w:p>
    <w:p w:rsidR="00351CC1" w:rsidRPr="00A92DD8" w:rsidRDefault="00351CC1" w:rsidP="00A92DD8">
      <w:pPr>
        <w:pStyle w:val="Code"/>
      </w:pPr>
    </w:p>
    <w:p w:rsidR="00351CC1" w:rsidRPr="00A92DD8" w:rsidRDefault="00351CC1" w:rsidP="00A92DD8">
      <w:pPr>
        <w:pStyle w:val="Code"/>
      </w:pPr>
      <w:r w:rsidRPr="00A92DD8">
        <w:t>cond = SpectrumQueryCondition('spectrum', 'sensor_id');</w:t>
      </w:r>
    </w:p>
    <w:p w:rsidR="00351CC1" w:rsidRPr="00A92DD8" w:rsidRDefault="00351CC1" w:rsidP="00A92DD8">
      <w:pPr>
        <w:pStyle w:val="Code"/>
      </w:pPr>
      <w:r w:rsidRPr="00A92DD8">
        <w:t>cond.setValue('0');</w:t>
      </w:r>
    </w:p>
    <w:p w:rsidR="00351CC1" w:rsidRPr="00A92DD8" w:rsidRDefault="00351CC1" w:rsidP="00A92DD8">
      <w:pPr>
        <w:pStyle w:val="Code"/>
      </w:pPr>
      <w:r w:rsidRPr="00A92DD8">
        <w:t>cond.setOperator('=');</w:t>
      </w:r>
    </w:p>
    <w:p w:rsidR="00351CC1" w:rsidRPr="00A92DD8" w:rsidRDefault="00351CC1" w:rsidP="00A92DD8">
      <w:pPr>
        <w:pStyle w:val="Code"/>
      </w:pPr>
      <w:r w:rsidRPr="00A92DD8">
        <w:t>query.add_condition(cond);</w:t>
      </w:r>
    </w:p>
    <w:p w:rsidR="00351CC1" w:rsidRPr="00A92DD8" w:rsidRDefault="00351CC1" w:rsidP="00A92DD8">
      <w:pPr>
        <w:pStyle w:val="Code"/>
      </w:pPr>
    </w:p>
    <w:p w:rsidR="00351CC1" w:rsidRPr="00A92DD8" w:rsidRDefault="00351CC1" w:rsidP="00A92DD8">
      <w:pPr>
        <w:pStyle w:val="Code"/>
      </w:pPr>
      <w:r w:rsidRPr="00A92DD8">
        <w:t>cond = SpectrumQueryCondition('spectrum', 'instrument_id');</w:t>
      </w:r>
    </w:p>
    <w:p w:rsidR="00351CC1" w:rsidRPr="00A92DD8" w:rsidRDefault="00351CC1" w:rsidP="00A92DD8">
      <w:pPr>
        <w:pStyle w:val="Code"/>
      </w:pPr>
      <w:r w:rsidRPr="00A92DD8">
        <w:t>cond.setValue('0');</w:t>
      </w:r>
    </w:p>
    <w:p w:rsidR="00351CC1" w:rsidRPr="00A92DD8" w:rsidRDefault="00351CC1" w:rsidP="00A92DD8">
      <w:pPr>
        <w:pStyle w:val="Code"/>
      </w:pPr>
      <w:r w:rsidRPr="00A92DD8">
        <w:t>cond.setOperator('=');</w:t>
      </w:r>
    </w:p>
    <w:p w:rsidR="00351CC1" w:rsidRPr="00A92DD8" w:rsidRDefault="00351CC1" w:rsidP="00A92DD8">
      <w:pPr>
        <w:pStyle w:val="Code"/>
      </w:pPr>
      <w:r w:rsidRPr="00A92DD8">
        <w:t>query.add_condition(cond);</w:t>
      </w:r>
    </w:p>
    <w:p w:rsidR="00351CC1" w:rsidRPr="00A92DD8" w:rsidRDefault="00351CC1" w:rsidP="00A92DD8">
      <w:pPr>
        <w:pStyle w:val="Code"/>
      </w:pPr>
    </w:p>
    <w:p w:rsidR="00351CC1" w:rsidRPr="00391D00" w:rsidRDefault="00351CC1" w:rsidP="00A92DD8">
      <w:pPr>
        <w:pStyle w:val="Code"/>
        <w:rPr>
          <w:rStyle w:val="Codeintext"/>
          <w:sz w:val="16"/>
        </w:rPr>
      </w:pPr>
      <w:r w:rsidRPr="00A92DD8">
        <w:t>ids = specchio_client.getSpectrumIdsMatchingQuery(query);</w:t>
      </w:r>
    </w:p>
    <w:p w:rsidR="00BB33C3" w:rsidRDefault="00BB33C3" w:rsidP="00BB33C3">
      <w:pPr>
        <w:pStyle w:val="Heading1"/>
      </w:pPr>
      <w:bookmarkStart w:id="1179" w:name="_Toc355280441"/>
      <w:bookmarkStart w:id="1180" w:name="_Ref356556507"/>
      <w:bookmarkStart w:id="1181" w:name="_Ref356556512"/>
      <w:bookmarkStart w:id="1182" w:name="_Ref357606881"/>
      <w:bookmarkStart w:id="1183" w:name="_Ref357606885"/>
      <w:bookmarkStart w:id="1184" w:name="_Toc359579991"/>
      <w:r>
        <w:t>References</w:t>
      </w:r>
      <w:bookmarkEnd w:id="1179"/>
      <w:bookmarkEnd w:id="1180"/>
      <w:bookmarkEnd w:id="1181"/>
      <w:bookmarkEnd w:id="1182"/>
      <w:bookmarkEnd w:id="1183"/>
      <w:bookmarkEnd w:id="1184"/>
    </w:p>
    <w:p w:rsidR="001C7C77" w:rsidRDefault="00AE2F37" w:rsidP="001C7C77">
      <w:pPr>
        <w:pStyle w:val="Bibliography"/>
        <w:rPr>
          <w:noProof/>
        </w:rPr>
      </w:pPr>
      <w:r>
        <w:fldChar w:fldCharType="begin"/>
      </w:r>
      <w:r w:rsidR="00BB33C3">
        <w:rPr>
          <w:lang w:val="en-AU"/>
        </w:rPr>
        <w:instrText xml:space="preserve"> BIBLIOGRAPHY  \l 3081 </w:instrText>
      </w:r>
      <w:r>
        <w:fldChar w:fldCharType="separate"/>
      </w:r>
      <w:r w:rsidR="001C7C77">
        <w:rPr>
          <w:noProof/>
        </w:rPr>
        <w:t xml:space="preserve">Astronomical Applications Department of the U.S. Naval Observatory, 2003. </w:t>
      </w:r>
      <w:r w:rsidR="001C7C77">
        <w:rPr>
          <w:i/>
          <w:iCs/>
          <w:noProof/>
        </w:rPr>
        <w:t xml:space="preserve">Universal Time. </w:t>
      </w:r>
      <w:r w:rsidR="001C7C77">
        <w:rPr>
          <w:noProof/>
        </w:rPr>
        <w:t xml:space="preserve">[Online] </w:t>
      </w:r>
      <w:r w:rsidR="001C7C77">
        <w:rPr>
          <w:noProof/>
        </w:rPr>
        <w:br/>
        <w:t xml:space="preserve">Available at: </w:t>
      </w:r>
      <w:r w:rsidR="001C7C77">
        <w:rPr>
          <w:noProof/>
          <w:u w:val="single"/>
        </w:rPr>
        <w:t>http://aa.usno.navy.mil/faq/docs/UT.php</w:t>
      </w:r>
      <w:r w:rsidR="001C7C77">
        <w:rPr>
          <w:noProof/>
        </w:rPr>
        <w:br/>
        <w:t>[Accessed 1 May 2013].</w:t>
      </w:r>
    </w:p>
    <w:p w:rsidR="001C7C77" w:rsidRDefault="001C7C77" w:rsidP="001C7C77">
      <w:pPr>
        <w:pStyle w:val="Bibliography"/>
        <w:rPr>
          <w:noProof/>
        </w:rPr>
      </w:pPr>
      <w:r>
        <w:rPr>
          <w:noProof/>
        </w:rPr>
        <w:t xml:space="preserve">Australian Research Council, 2008. </w:t>
      </w:r>
      <w:r>
        <w:rPr>
          <w:i/>
          <w:iCs/>
          <w:noProof/>
        </w:rPr>
        <w:t xml:space="preserve">Australian and New Zealand Standard Research Classification (ANZSRC). </w:t>
      </w:r>
      <w:r>
        <w:rPr>
          <w:noProof/>
        </w:rPr>
        <w:t xml:space="preserve">[Online] </w:t>
      </w:r>
      <w:r>
        <w:rPr>
          <w:noProof/>
        </w:rPr>
        <w:br/>
        <w:t xml:space="preserve">Available at: </w:t>
      </w:r>
      <w:r>
        <w:rPr>
          <w:noProof/>
          <w:u w:val="single"/>
        </w:rPr>
        <w:t>http://www.abs.gov.au/ausstats/abs@.nsf/mf/1297.0</w:t>
      </w:r>
      <w:r>
        <w:rPr>
          <w:noProof/>
        </w:rPr>
        <w:br/>
        <w:t>[Accessed May 2013].</w:t>
      </w:r>
    </w:p>
    <w:p w:rsidR="001C7C77" w:rsidRDefault="001C7C77" w:rsidP="001C7C77">
      <w:pPr>
        <w:pStyle w:val="Bibliography"/>
        <w:rPr>
          <w:noProof/>
        </w:rPr>
      </w:pPr>
      <w:r>
        <w:rPr>
          <w:noProof/>
        </w:rPr>
        <w:t xml:space="preserve">CSIRO, 2011. </w:t>
      </w:r>
      <w:r>
        <w:rPr>
          <w:i/>
          <w:iCs/>
          <w:noProof/>
        </w:rPr>
        <w:t xml:space="preserve">The Australian Soil Classification. </w:t>
      </w:r>
      <w:r>
        <w:rPr>
          <w:noProof/>
        </w:rPr>
        <w:t xml:space="preserve">[Online] </w:t>
      </w:r>
      <w:r>
        <w:rPr>
          <w:noProof/>
        </w:rPr>
        <w:br/>
        <w:t xml:space="preserve">Available at: </w:t>
      </w:r>
      <w:r>
        <w:rPr>
          <w:noProof/>
          <w:u w:val="single"/>
        </w:rPr>
        <w:t>http://www.clw.csiro.au/aclep/asc_re_on_line/soilhome.htm</w:t>
      </w:r>
      <w:r>
        <w:rPr>
          <w:noProof/>
        </w:rPr>
        <w:br/>
        <w:t>[Accessed 21 June 2013].</w:t>
      </w:r>
    </w:p>
    <w:p w:rsidR="001C7C77" w:rsidRDefault="001C7C77" w:rsidP="001C7C77">
      <w:pPr>
        <w:pStyle w:val="Bibliography"/>
        <w:rPr>
          <w:noProof/>
        </w:rPr>
      </w:pPr>
      <w:r>
        <w:rPr>
          <w:noProof/>
        </w:rPr>
        <w:t xml:space="preserve">Hueni, A., 2006. </w:t>
      </w:r>
      <w:r>
        <w:rPr>
          <w:i/>
          <w:iCs/>
          <w:noProof/>
        </w:rPr>
        <w:t xml:space="preserve">Field Spectroradiometer Data: Acquisition, Organisation, Processing and Analysis on the Example of New Zealand Native Plants, </w:t>
      </w:r>
      <w:r>
        <w:rPr>
          <w:noProof/>
        </w:rPr>
        <w:t>Palmerston North, Massey University: Institute of Natural Resources.</w:t>
      </w:r>
    </w:p>
    <w:p w:rsidR="001C7C77" w:rsidRDefault="001C7C77" w:rsidP="001C7C77">
      <w:pPr>
        <w:pStyle w:val="Bibliography"/>
        <w:rPr>
          <w:noProof/>
        </w:rPr>
      </w:pPr>
      <w:r>
        <w:rPr>
          <w:noProof/>
        </w:rPr>
        <w:t xml:space="preserve">Hüni, A. &amp; Kneubühler, M., 2007. </w:t>
      </w:r>
      <w:r>
        <w:rPr>
          <w:i/>
          <w:iCs/>
          <w:noProof/>
        </w:rPr>
        <w:t xml:space="preserve">SPECCHIO: A System for Storing and Sharing Spectroradiometer Data. </w:t>
      </w:r>
      <w:r>
        <w:rPr>
          <w:noProof/>
        </w:rPr>
        <w:t xml:space="preserve">[Online] </w:t>
      </w:r>
      <w:r>
        <w:rPr>
          <w:noProof/>
        </w:rPr>
        <w:br/>
        <w:t xml:space="preserve">Available at: </w:t>
      </w:r>
      <w:r>
        <w:rPr>
          <w:noProof/>
          <w:u w:val="single"/>
        </w:rPr>
        <w:t>http://spie.org/x18220.xml</w:t>
      </w:r>
      <w:r>
        <w:rPr>
          <w:noProof/>
        </w:rPr>
        <w:br/>
        <w:t>[Accessed 2007].</w:t>
      </w:r>
    </w:p>
    <w:p w:rsidR="001C7C77" w:rsidRDefault="001C7C77" w:rsidP="001C7C77">
      <w:pPr>
        <w:pStyle w:val="Bibliography"/>
        <w:rPr>
          <w:noProof/>
        </w:rPr>
      </w:pPr>
      <w:r>
        <w:rPr>
          <w:noProof/>
        </w:rPr>
        <w:t xml:space="preserve">Hueni, A. &amp; Kneubuehler, M., 2009. </w:t>
      </w:r>
      <w:r>
        <w:rPr>
          <w:i/>
          <w:iCs/>
          <w:noProof/>
        </w:rPr>
        <w:t xml:space="preserve">SPECCHIO: A Free Spectral Data Management and Processing System. </w:t>
      </w:r>
      <w:r>
        <w:rPr>
          <w:noProof/>
        </w:rPr>
        <w:t>San Diego, CA, s.n.</w:t>
      </w:r>
    </w:p>
    <w:p w:rsidR="001C7C77" w:rsidRDefault="001C7C77" w:rsidP="001C7C77">
      <w:pPr>
        <w:pStyle w:val="Bibliography"/>
        <w:rPr>
          <w:noProof/>
        </w:rPr>
      </w:pPr>
      <w:r>
        <w:rPr>
          <w:noProof/>
        </w:rPr>
        <w:t xml:space="preserve">Hueni, A., Kneubuehler, M., Nieke, J. &amp; Itten, K., 2009. </w:t>
      </w:r>
      <w:r>
        <w:rPr>
          <w:i/>
          <w:iCs/>
          <w:noProof/>
        </w:rPr>
        <w:t xml:space="preserve">Processing Extension for the Spectral Database SPECCHIO. </w:t>
      </w:r>
      <w:r>
        <w:rPr>
          <w:noProof/>
        </w:rPr>
        <w:t>Tel Aviv, Israel, s.n.</w:t>
      </w:r>
    </w:p>
    <w:p w:rsidR="001C7C77" w:rsidRDefault="001C7C77" w:rsidP="001C7C77">
      <w:pPr>
        <w:pStyle w:val="Bibliography"/>
        <w:rPr>
          <w:noProof/>
        </w:rPr>
      </w:pPr>
      <w:r>
        <w:rPr>
          <w:noProof/>
        </w:rPr>
        <w:t xml:space="preserve">Hueni, A., Kneubuehler, M. &amp; Schaepman, M., 2010. </w:t>
      </w:r>
      <w:r>
        <w:rPr>
          <w:i/>
          <w:iCs/>
          <w:noProof/>
        </w:rPr>
        <w:t xml:space="preserve">International Geoscience and Remote Sensing Symposium. </w:t>
      </w:r>
      <w:r>
        <w:rPr>
          <w:noProof/>
        </w:rPr>
        <w:t>Hawaii, USA, s.n.</w:t>
      </w:r>
    </w:p>
    <w:p w:rsidR="001C7C77" w:rsidRDefault="001C7C77" w:rsidP="001C7C77">
      <w:pPr>
        <w:pStyle w:val="Bibliography"/>
        <w:rPr>
          <w:noProof/>
        </w:rPr>
      </w:pPr>
      <w:r>
        <w:rPr>
          <w:noProof/>
        </w:rPr>
        <w:t xml:space="preserve">Hueni, A., Malthus, T., Kneubuehler, M. &amp; Schaepman, M., 2011. Data Exchange Between Distributed Spectral Databases. </w:t>
      </w:r>
      <w:r>
        <w:rPr>
          <w:i/>
          <w:iCs/>
          <w:noProof/>
        </w:rPr>
        <w:t xml:space="preserve">Computers &amp; Geosciences 37, </w:t>
      </w:r>
      <w:r>
        <w:rPr>
          <w:noProof/>
        </w:rPr>
        <w:t>pp. 861-873.</w:t>
      </w:r>
    </w:p>
    <w:p w:rsidR="001C7C77" w:rsidRDefault="001C7C77" w:rsidP="001C7C77">
      <w:pPr>
        <w:pStyle w:val="Bibliography"/>
        <w:rPr>
          <w:noProof/>
        </w:rPr>
      </w:pPr>
      <w:r>
        <w:rPr>
          <w:noProof/>
        </w:rPr>
        <w:t xml:space="preserve">Hüni, A. et al., 2007. </w:t>
      </w:r>
      <w:r>
        <w:rPr>
          <w:i/>
          <w:iCs/>
          <w:noProof/>
        </w:rPr>
        <w:t xml:space="preserve">2nd Generation of RSL's Spectrum Database "SPECCHIO". </w:t>
      </w:r>
      <w:r>
        <w:rPr>
          <w:noProof/>
        </w:rPr>
        <w:t>Davos, Switzerland, s.n.</w:t>
      </w:r>
    </w:p>
    <w:p w:rsidR="001C7C77" w:rsidRDefault="001C7C77" w:rsidP="001C7C77">
      <w:pPr>
        <w:pStyle w:val="Bibliography"/>
        <w:rPr>
          <w:noProof/>
        </w:rPr>
      </w:pPr>
      <w:r>
        <w:rPr>
          <w:noProof/>
        </w:rPr>
        <w:t xml:space="preserve">Hüni, A. et al., 2007. </w:t>
      </w:r>
      <w:r>
        <w:rPr>
          <w:i/>
          <w:iCs/>
          <w:noProof/>
        </w:rPr>
        <w:t xml:space="preserve">Metadata of Spectral Data Collections. </w:t>
      </w:r>
      <w:r>
        <w:rPr>
          <w:noProof/>
        </w:rPr>
        <w:t>Bruges, Belgium, s.n.</w:t>
      </w:r>
    </w:p>
    <w:p w:rsidR="001C7C77" w:rsidRDefault="001C7C77" w:rsidP="001C7C77">
      <w:pPr>
        <w:pStyle w:val="Bibliography"/>
        <w:rPr>
          <w:noProof/>
        </w:rPr>
      </w:pPr>
      <w:r>
        <w:rPr>
          <w:noProof/>
        </w:rPr>
        <w:t xml:space="preserve">Hueni, A. et al., 2009. The Spectral Database SPECCHIO for Improved Long Term Ssability and Data Sharing. </w:t>
      </w:r>
      <w:r>
        <w:rPr>
          <w:i/>
          <w:iCs/>
          <w:noProof/>
        </w:rPr>
        <w:t>Computers &amp; Geosciences 35(3)</w:t>
      </w:r>
      <w:r>
        <w:rPr>
          <w:noProof/>
        </w:rPr>
        <w:t>, pp. 557-565.</w:t>
      </w:r>
    </w:p>
    <w:p w:rsidR="001C7C77" w:rsidRDefault="001C7C77" w:rsidP="001C7C77">
      <w:pPr>
        <w:pStyle w:val="Bibliography"/>
        <w:rPr>
          <w:noProof/>
        </w:rPr>
      </w:pPr>
      <w:r>
        <w:rPr>
          <w:noProof/>
        </w:rPr>
        <w:t xml:space="preserve">Hueni, A. et al., 2009. </w:t>
      </w:r>
      <w:r>
        <w:rPr>
          <w:i/>
          <w:iCs/>
          <w:noProof/>
        </w:rPr>
        <w:t xml:space="preserve">Visualisation, Processing and Storage of Spectrodirectional Data Based on the Spectral Database SPECCHIO. </w:t>
      </w:r>
      <w:r>
        <w:rPr>
          <w:noProof/>
        </w:rPr>
        <w:t>Cape Town, South Africa, s.n.</w:t>
      </w:r>
    </w:p>
    <w:p w:rsidR="001C7C77" w:rsidRDefault="001C7C77" w:rsidP="001C7C77">
      <w:pPr>
        <w:pStyle w:val="Bibliography"/>
        <w:rPr>
          <w:noProof/>
        </w:rPr>
      </w:pPr>
      <w:r>
        <w:rPr>
          <w:noProof/>
        </w:rPr>
        <w:t xml:space="preserve">Hueni, A. et al., 2008. </w:t>
      </w:r>
      <w:r>
        <w:rPr>
          <w:i/>
          <w:iCs/>
          <w:noProof/>
        </w:rPr>
        <w:t xml:space="preserve">Pre-processing of Dual-view FIGOS data: Towards Operational BRDF Retrieval. </w:t>
      </w:r>
      <w:r>
        <w:rPr>
          <w:noProof/>
        </w:rPr>
        <w:t>Beijing, China, s.n.</w:t>
      </w:r>
    </w:p>
    <w:p w:rsidR="001C7C77" w:rsidRDefault="001C7C77" w:rsidP="001C7C77">
      <w:pPr>
        <w:pStyle w:val="Bibliography"/>
        <w:rPr>
          <w:noProof/>
        </w:rPr>
      </w:pPr>
      <w:r>
        <w:rPr>
          <w:noProof/>
        </w:rPr>
        <w:t xml:space="preserve">Hueni, A. &amp; Tuohy, M., 2006. Spectroradiometer Data Structuring, Pre-Processing and Analysis - An IT Based Approach. </w:t>
      </w:r>
      <w:r>
        <w:rPr>
          <w:i/>
          <w:iCs/>
          <w:noProof/>
        </w:rPr>
        <w:t xml:space="preserve">Journal of Spatial Science 51(2), </w:t>
      </w:r>
      <w:r>
        <w:rPr>
          <w:noProof/>
        </w:rPr>
        <w:t>pp. 93-102.</w:t>
      </w:r>
    </w:p>
    <w:p w:rsidR="001C7C77" w:rsidRDefault="001C7C77" w:rsidP="001C7C77">
      <w:pPr>
        <w:pStyle w:val="Bibliography"/>
        <w:rPr>
          <w:noProof/>
        </w:rPr>
      </w:pPr>
      <w:r>
        <w:rPr>
          <w:noProof/>
        </w:rPr>
        <w:t xml:space="preserve">Landgrebe, D., 1997. </w:t>
      </w:r>
      <w:r>
        <w:rPr>
          <w:i/>
          <w:iCs/>
          <w:noProof/>
        </w:rPr>
        <w:t xml:space="preserve">On Information Extraction Principles for Hyperspectral Data, </w:t>
      </w:r>
      <w:r>
        <w:rPr>
          <w:noProof/>
        </w:rPr>
        <w:t>West Lafayette, IN: Purdue University.</w:t>
      </w:r>
    </w:p>
    <w:p w:rsidR="001C7C77" w:rsidRDefault="001C7C77" w:rsidP="001C7C77">
      <w:pPr>
        <w:pStyle w:val="Bibliography"/>
        <w:rPr>
          <w:noProof/>
        </w:rPr>
      </w:pPr>
      <w:r>
        <w:rPr>
          <w:noProof/>
        </w:rPr>
        <w:t xml:space="preserve">Oracle Technology Network, 2013. </w:t>
      </w:r>
      <w:r>
        <w:rPr>
          <w:i/>
          <w:iCs/>
          <w:noProof/>
        </w:rPr>
        <w:t xml:space="preserve">Java Regular Expressions Tutorial. </w:t>
      </w:r>
      <w:r>
        <w:rPr>
          <w:noProof/>
        </w:rPr>
        <w:t xml:space="preserve">[Online] </w:t>
      </w:r>
      <w:r>
        <w:rPr>
          <w:noProof/>
        </w:rPr>
        <w:br/>
        <w:t xml:space="preserve">Available at: </w:t>
      </w:r>
      <w:r>
        <w:rPr>
          <w:noProof/>
          <w:u w:val="single"/>
        </w:rPr>
        <w:t>http://docs.oracle.com/javase/tutorial/essential/regex/index.html</w:t>
      </w:r>
      <w:r>
        <w:rPr>
          <w:noProof/>
        </w:rPr>
        <w:br/>
        <w:t>[Accessed 21 June 2013].</w:t>
      </w:r>
    </w:p>
    <w:p w:rsidR="001C7C77" w:rsidRDefault="001C7C77" w:rsidP="001C7C77">
      <w:pPr>
        <w:pStyle w:val="Bibliography"/>
        <w:rPr>
          <w:noProof/>
        </w:rPr>
      </w:pPr>
      <w:r>
        <w:rPr>
          <w:noProof/>
        </w:rPr>
        <w:t xml:space="preserve">Schaepman-Strub, G., Schaepman, M. &amp; al., e., 2006. Reflectance Quantities in Optical Remote Sensing - Definitions and Case Studies. </w:t>
      </w:r>
      <w:r>
        <w:rPr>
          <w:i/>
          <w:iCs/>
          <w:noProof/>
        </w:rPr>
        <w:t xml:space="preserve">Remote Sensing of Environment 103, </w:t>
      </w:r>
      <w:r>
        <w:rPr>
          <w:noProof/>
        </w:rPr>
        <w:t>pp. 27-42.</w:t>
      </w:r>
    </w:p>
    <w:p w:rsidR="001C7C77" w:rsidRDefault="001C7C77" w:rsidP="001C7C77">
      <w:pPr>
        <w:pStyle w:val="Bibliography"/>
        <w:rPr>
          <w:noProof/>
        </w:rPr>
      </w:pPr>
      <w:r>
        <w:rPr>
          <w:noProof/>
        </w:rPr>
        <w:t xml:space="preserve">Schopfer, J., 2008. </w:t>
      </w:r>
      <w:r>
        <w:rPr>
          <w:i/>
          <w:iCs/>
          <w:noProof/>
        </w:rPr>
        <w:t xml:space="preserve">Spectrodirectional Ground-based Remote Sensing Using Dual-view Goniometry, </w:t>
      </w:r>
      <w:r>
        <w:rPr>
          <w:noProof/>
        </w:rPr>
        <w:t>Zurich: Remote Sensing Laboratories.</w:t>
      </w:r>
    </w:p>
    <w:p w:rsidR="001C7C77" w:rsidRDefault="001C7C77" w:rsidP="001C7C77">
      <w:pPr>
        <w:pStyle w:val="Bibliography"/>
        <w:rPr>
          <w:noProof/>
        </w:rPr>
      </w:pPr>
      <w:r>
        <w:rPr>
          <w:noProof/>
        </w:rPr>
        <w:t xml:space="preserve">Schopfer, J., Dangel, S. &amp; al., e., 2007. </w:t>
      </w:r>
      <w:r>
        <w:rPr>
          <w:i/>
          <w:iCs/>
          <w:noProof/>
        </w:rPr>
        <w:t xml:space="preserve">Dual Field-of-View Goniometer System FIGOS. </w:t>
      </w:r>
      <w:r>
        <w:rPr>
          <w:noProof/>
        </w:rPr>
        <w:t>Davos, Switzerland, s.n.</w:t>
      </w:r>
    </w:p>
    <w:p w:rsidR="001C7C77" w:rsidRDefault="001C7C77" w:rsidP="001C7C77">
      <w:pPr>
        <w:pStyle w:val="Bibliography"/>
        <w:rPr>
          <w:noProof/>
        </w:rPr>
      </w:pPr>
      <w:r>
        <w:rPr>
          <w:noProof/>
        </w:rPr>
        <w:t xml:space="preserve">Wikipedia, 2013. </w:t>
      </w:r>
      <w:r>
        <w:rPr>
          <w:i/>
          <w:iCs/>
          <w:noProof/>
        </w:rPr>
        <w:t xml:space="preserve">Regular Expression Description. </w:t>
      </w:r>
      <w:r>
        <w:rPr>
          <w:noProof/>
        </w:rPr>
        <w:t xml:space="preserve">[Online] </w:t>
      </w:r>
      <w:r>
        <w:rPr>
          <w:noProof/>
        </w:rPr>
        <w:br/>
        <w:t xml:space="preserve">Available at: </w:t>
      </w:r>
      <w:r>
        <w:rPr>
          <w:noProof/>
          <w:u w:val="single"/>
        </w:rPr>
        <w:t>http://en.wikipedia.org/wiki/Regular_expression</w:t>
      </w:r>
      <w:r>
        <w:rPr>
          <w:noProof/>
        </w:rPr>
        <w:br/>
        <w:t>[Accessed 21 June 2013].</w:t>
      </w:r>
    </w:p>
    <w:p w:rsidR="00BB33C3" w:rsidRPr="00BB33C3" w:rsidRDefault="00AE2F37" w:rsidP="001C7C77">
      <w:pPr>
        <w:pStyle w:val="Bibliography"/>
      </w:pPr>
      <w:r>
        <w:fldChar w:fldCharType="end"/>
      </w:r>
    </w:p>
    <w:p w:rsidR="00DE79D5" w:rsidRPr="00084655" w:rsidRDefault="0098760F" w:rsidP="00EC7A09">
      <w:pPr>
        <w:pStyle w:val="Heading1"/>
      </w:pPr>
      <w:bookmarkStart w:id="1185" w:name="_Toc355280442"/>
      <w:bookmarkStart w:id="1186" w:name="_Toc359579992"/>
      <w:r>
        <w:t xml:space="preserve">Document </w:t>
      </w:r>
      <w:r w:rsidR="00DE79D5" w:rsidRPr="00084655">
        <w:t>History</w:t>
      </w:r>
      <w:bookmarkEnd w:id="1185"/>
      <w:bookmarkEnd w:id="1186"/>
    </w:p>
    <w:tbl>
      <w:tblPr>
        <w:tblW w:w="0" w:type="auto"/>
        <w:tblLayout w:type="fixed"/>
        <w:tblCellMar>
          <w:left w:w="70" w:type="dxa"/>
          <w:right w:w="70" w:type="dxa"/>
        </w:tblCellMar>
        <w:tblLook w:val="0000"/>
      </w:tblPr>
      <w:tblGrid>
        <w:gridCol w:w="1063"/>
        <w:gridCol w:w="1275"/>
        <w:gridCol w:w="1701"/>
        <w:gridCol w:w="4820"/>
      </w:tblGrid>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Date</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Author</w:t>
            </w:r>
          </w:p>
        </w:tc>
        <w:tc>
          <w:tcPr>
            <w:tcW w:w="4820"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Remark</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15.12.2006</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 xml:space="preserve">First </w:t>
            </w:r>
            <w:r w:rsidR="007E2903">
              <w:rPr>
                <w:lang w:val="en-GB"/>
              </w:rPr>
              <w:t>document</w:t>
            </w:r>
            <w:r w:rsidRPr="00084655">
              <w:rPr>
                <w:lang w:val="en-GB"/>
              </w:rPr>
              <w:t xml:space="preserve"> version</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7E2903" w:rsidP="00DE79D5">
            <w:pPr>
              <w:pStyle w:val="texte1"/>
              <w:keepNext/>
              <w:keepLines/>
              <w:ind w:left="0"/>
              <w:rPr>
                <w:lang w:val="en-GB"/>
              </w:rPr>
            </w:pPr>
            <w:r>
              <w:rPr>
                <w:lang w:val="en-GB"/>
              </w:rPr>
              <w:t>1.0</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14.02.2007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Bug fixes and added features</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18.10.2007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245196" w:rsidP="00245196">
            <w:pPr>
              <w:pStyle w:val="TableText"/>
            </w:pPr>
            <w:r>
              <w:t xml:space="preserve">Added </w:t>
            </w:r>
            <w:r w:rsidR="007E2903" w:rsidRPr="00084655">
              <w:t>txt file reader</w:t>
            </w:r>
            <w:r>
              <w:t xml:space="preserve">, </w:t>
            </w:r>
            <w:r w:rsidRPr="00084655">
              <w:t>multi-user capabilities</w:t>
            </w:r>
            <w:r>
              <w:t xml:space="preserve">, </w:t>
            </w:r>
            <w:r w:rsidRPr="00084655">
              <w:t>db_config.txt file</w:t>
            </w:r>
            <w:r>
              <w:t>,</w:t>
            </w:r>
            <w:r w:rsidRPr="00084655">
              <w:t xml:space="preserve"> Admin functions</w:t>
            </w:r>
            <w:r>
              <w: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7E2903" w:rsidP="00245196">
            <w:pPr>
              <w:pStyle w:val="TableText"/>
            </w:pPr>
            <w:r w:rsidRPr="00084655">
              <w:t xml:space="preserve">Added </w:t>
            </w:r>
            <w:r w:rsidR="007F4F37">
              <w:t>Spectr</w:t>
            </w:r>
            <w:r w:rsidRPr="00084655">
              <w:t>al plot</w:t>
            </w:r>
            <w:r w:rsidR="00245196">
              <w:t>,</w:t>
            </w:r>
            <w:r w:rsidRPr="00084655">
              <w:t xml:space="preserve"> </w:t>
            </w:r>
            <w:r w:rsidR="007F4F37">
              <w:t>Campaign</w:t>
            </w:r>
            <w:r w:rsidRPr="00084655">
              <w:t xml:space="preserve"> export</w:t>
            </w:r>
            <w:r w:rsidR="00245196">
              <w:t xml:space="preserve">, </w:t>
            </w:r>
            <w:r w:rsidR="007F4F37">
              <w:t>Metadata</w:t>
            </w:r>
            <w:r w:rsidR="00245196">
              <w:t xml:space="preserve"> editor </w:t>
            </w:r>
            <w:r w:rsidR="00391D00">
              <w:t>enhancements</w:t>
            </w:r>
            <w:r w:rsidR="00245196">
              <w: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15.06.2008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Pr="00084655" w:rsidRDefault="00DE79D5" w:rsidP="00245196">
            <w:pPr>
              <w:pStyle w:val="texte1"/>
              <w:keepNext/>
              <w:keepLines/>
              <w:ind w:left="0"/>
              <w:rPr>
                <w:lang w:val="en-GB"/>
              </w:rPr>
            </w:pPr>
            <w:r>
              <w:rPr>
                <w:lang w:val="en-GB"/>
              </w:rPr>
              <w:t xml:space="preserve">Added </w:t>
            </w:r>
            <w:r w:rsidR="007F4F37">
              <w:rPr>
                <w:lang w:val="en-GB"/>
              </w:rPr>
              <w:t>Campaign</w:t>
            </w:r>
            <w:r>
              <w:rPr>
                <w:lang w:val="en-GB"/>
              </w:rPr>
              <w:t xml:space="preserve"> import function.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12.03.2009</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Major update:</w:t>
            </w:r>
            <w:r w:rsidR="00CB7B75">
              <w:t xml:space="preserve"> Added reference panel handling, processing extension, Instrument and reference panel tools. Updated export/import.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02.09.2010</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 xml:space="preserve">Added </w:t>
            </w:r>
            <w:r w:rsidR="001247E8">
              <w:t>Instrument</w:t>
            </w:r>
            <w:r>
              <w:t xml:space="preserve"> settings</w:t>
            </w:r>
            <w:r w:rsidR="00CB7B75">
              <w:t xml:space="preserve">, </w:t>
            </w:r>
            <w:r w:rsidR="007F4F37">
              <w:t>Metadata</w:t>
            </w:r>
            <w:r w:rsidR="00CB7B75">
              <w:t xml:space="preserve"> enhancements, time selection, SVC-HR1024 </w:t>
            </w:r>
            <w:r w:rsidR="001247E8">
              <w:t>Instrument</w:t>
            </w:r>
            <w:r w:rsidR="00CB7B75">
              <w:t xml:space="preserve">, </w:t>
            </w:r>
            <w:r w:rsidR="001247E8">
              <w:t>Instrument</w:t>
            </w:r>
            <w:r w:rsidR="00CB7B75">
              <w:t xml:space="preserve"> calibration, Apogee support.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02.05.2012</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rsidR="00DE79D5" w:rsidRDefault="00CB7B75" w:rsidP="00CB7B75">
            <w:pPr>
              <w:pStyle w:val="texte1"/>
              <w:keepNext/>
              <w:keepLines/>
              <w:ind w:left="0"/>
              <w:rPr>
                <w:lang w:val="en-GB"/>
              </w:rPr>
            </w:pPr>
            <w:r>
              <w:rPr>
                <w:lang w:val="en-GB"/>
              </w:rPr>
              <w:t xml:space="preserve">Added </w:t>
            </w:r>
            <w:r w:rsidR="00DE79D5">
              <w:rPr>
                <w:lang w:val="en-GB"/>
              </w:rPr>
              <w:t>FGI HDF</w:t>
            </w:r>
            <w:r>
              <w:rPr>
                <w:lang w:val="en-GB"/>
              </w:rPr>
              <w:t xml:space="preserve"> </w:t>
            </w:r>
            <w:r w:rsidR="00DE79D5">
              <w:rPr>
                <w:lang w:val="en-GB"/>
              </w:rPr>
              <w:t>file</w:t>
            </w:r>
            <w:r>
              <w:rPr>
                <w:lang w:val="en-GB"/>
              </w:rPr>
              <w:t xml:space="preserve"> </w:t>
            </w:r>
            <w:r w:rsidR="00DE79D5">
              <w:rPr>
                <w:lang w:val="en-GB"/>
              </w:rPr>
              <w:t>s</w:t>
            </w:r>
            <w:r>
              <w:rPr>
                <w:lang w:val="en-GB"/>
              </w:rPr>
              <w:t xml:space="preserve">upport, generic </w:t>
            </w:r>
            <w:r w:rsidR="007F4F37">
              <w:rPr>
                <w:lang w:val="en-GB"/>
              </w:rPr>
              <w:t>Metadata</w:t>
            </w:r>
            <w:r>
              <w:rPr>
                <w:lang w:val="en-GB"/>
              </w:rPr>
              <w:t xml:space="preserve">, target-reference link improvements, </w:t>
            </w:r>
            <w:r w:rsidR="007F4F37">
              <w:rPr>
                <w:lang w:val="en-GB"/>
              </w:rPr>
              <w:t>Metadata</w:t>
            </w:r>
            <w:r>
              <w:rPr>
                <w:lang w:val="en-GB"/>
              </w:rPr>
              <w:t xml:space="preserve"> editor enhancements, ASD binary file format, </w:t>
            </w:r>
            <w:r w:rsidR="007F4F37">
              <w:rPr>
                <w:lang w:val="en-GB"/>
              </w:rPr>
              <w:t>Metadata</w:t>
            </w:r>
            <w:r>
              <w:rPr>
                <w:lang w:val="en-GB"/>
              </w:rPr>
              <w:t xml:space="preserve"> date/time selection, beam geometries.</w:t>
            </w:r>
            <w:r w:rsidR="00DE79D5">
              <w:rPr>
                <w:rFonts w:ascii="Times" w:hAnsi="Times"/>
              </w:rPr>
              <w:t xml:space="preserve">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A. Hueni</w:t>
            </w:r>
          </w:p>
          <w:p w:rsidR="00DE79D5" w:rsidRDefault="00DE79D5" w:rsidP="00DE79D5">
            <w:pPr>
              <w:pStyle w:val="texte1"/>
              <w:keepNext/>
              <w:keepLines/>
              <w:ind w:left="0"/>
              <w:rPr>
                <w:lang w:val="en-GB"/>
              </w:rPr>
            </w:pPr>
            <w:r>
              <w:rPr>
                <w:lang w:val="en-GB"/>
              </w:rPr>
              <w:t>D. Kuekenbrink</w:t>
            </w:r>
          </w:p>
        </w:tc>
        <w:tc>
          <w:tcPr>
            <w:tcW w:w="4820" w:type="dxa"/>
            <w:tcBorders>
              <w:top w:val="single" w:sz="6" w:space="0" w:color="auto"/>
              <w:bottom w:val="single" w:sz="6" w:space="0" w:color="auto"/>
              <w:right w:val="single" w:sz="6" w:space="0" w:color="auto"/>
            </w:tcBorders>
          </w:tcPr>
          <w:p w:rsidR="00DE79D5" w:rsidRDefault="00DE79D5" w:rsidP="00CB7B75">
            <w:pPr>
              <w:pStyle w:val="texte1"/>
              <w:keepNext/>
              <w:keepLines/>
              <w:ind w:left="0"/>
              <w:rPr>
                <w:lang w:val="en-GB"/>
              </w:rPr>
            </w:pPr>
            <w:r>
              <w:rPr>
                <w:lang w:val="en-GB"/>
              </w:rPr>
              <w:t>Upgrade direct irradiance calculation for MFR-7</w:t>
            </w:r>
            <w:r w:rsidR="00CB7B75">
              <w:rPr>
                <w:lang w:val="en-GB"/>
              </w:rPr>
              <w:t xml:space="preserve">, query builder/hierarchy browser split, space processing improvements, mixed </w:t>
            </w:r>
            <w:r w:rsidR="00EE5F6F">
              <w:rPr>
                <w:lang w:val="en-GB"/>
              </w:rPr>
              <w:t>folder</w:t>
            </w:r>
            <w:r w:rsidR="00CB7B75">
              <w:rPr>
                <w:lang w:val="en-GB"/>
              </w:rPr>
              <w:t xml:space="preserve"> data loading, UniSpec file loader, SPECPR file loader.</w:t>
            </w:r>
            <w:bookmarkStart w:id="1187" w:name="_GoBack"/>
            <w:bookmarkEnd w:id="1187"/>
          </w:p>
        </w:tc>
      </w:tr>
      <w:tr w:rsidR="00245196"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3.0</w:t>
            </w:r>
          </w:p>
        </w:tc>
        <w:tc>
          <w:tcPr>
            <w:tcW w:w="1275" w:type="dxa"/>
            <w:tcBorders>
              <w:top w:val="single" w:sz="6" w:space="0" w:color="auto"/>
              <w:bottom w:val="single" w:sz="6" w:space="0" w:color="auto"/>
              <w:right w:val="single" w:sz="6" w:space="0" w:color="auto"/>
            </w:tcBorders>
          </w:tcPr>
          <w:p w:rsidR="00245196" w:rsidRDefault="001C7C77" w:rsidP="001C7C77">
            <w:pPr>
              <w:pStyle w:val="texte1"/>
              <w:keepNext/>
              <w:keepLines/>
              <w:ind w:left="0"/>
              <w:rPr>
                <w:lang w:val="en-GB"/>
              </w:rPr>
            </w:pPr>
            <w:r>
              <w:rPr>
                <w:lang w:val="en-GB"/>
              </w:rPr>
              <w:t>21.06.2013</w:t>
            </w:r>
          </w:p>
        </w:tc>
        <w:tc>
          <w:tcPr>
            <w:tcW w:w="1701" w:type="dxa"/>
            <w:tcBorders>
              <w:top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Peter Roberts (Intersect)</w:t>
            </w:r>
          </w:p>
        </w:tc>
        <w:tc>
          <w:tcPr>
            <w:tcW w:w="4820" w:type="dxa"/>
            <w:tcBorders>
              <w:top w:val="single" w:sz="6" w:space="0" w:color="auto"/>
              <w:bottom w:val="single" w:sz="6" w:space="0" w:color="auto"/>
              <w:right w:val="single" w:sz="6" w:space="0" w:color="auto"/>
            </w:tcBorders>
          </w:tcPr>
          <w:p w:rsidR="00245196" w:rsidRDefault="00CB7B75" w:rsidP="001C7C77">
            <w:pPr>
              <w:pStyle w:val="texte1"/>
              <w:keepNext/>
              <w:keepLines/>
              <w:ind w:left="0"/>
              <w:rPr>
                <w:lang w:val="en-GB"/>
              </w:rPr>
            </w:pPr>
            <w:r>
              <w:rPr>
                <w:lang w:val="en-GB"/>
              </w:rPr>
              <w:t xml:space="preserve">UOW/Intersect overhaul: </w:t>
            </w:r>
            <w:r w:rsidR="00245196">
              <w:rPr>
                <w:lang w:val="en-GB"/>
              </w:rPr>
              <w:t>Database now re</w:t>
            </w:r>
            <w:r>
              <w:rPr>
                <w:lang w:val="en-GB"/>
              </w:rPr>
              <w:t>ferenced via HTTP front end, ANDS Collection export</w:t>
            </w:r>
            <w:r w:rsidR="001C7C77">
              <w:rPr>
                <w:lang w:val="en-GB"/>
              </w:rPr>
              <w:t>.</w:t>
            </w:r>
          </w:p>
        </w:tc>
      </w:tr>
    </w:tbl>
    <w:p w:rsidR="00EC7A09" w:rsidRDefault="00EC7A09" w:rsidP="002E2195">
      <w:pPr>
        <w:pStyle w:val="Appendix1"/>
      </w:pPr>
      <w:bookmarkStart w:id="1188" w:name="_Ref353800559"/>
      <w:bookmarkStart w:id="1189" w:name="_Toc355280437"/>
      <w:bookmarkStart w:id="1190" w:name="_Ref359577405"/>
      <w:bookmarkStart w:id="1191" w:name="_Toc359579993"/>
      <w:r>
        <w:t xml:space="preserve">Regular Expressions </w:t>
      </w:r>
      <w:bookmarkEnd w:id="1188"/>
      <w:r>
        <w:t>Tutorial</w:t>
      </w:r>
      <w:bookmarkEnd w:id="1189"/>
      <w:bookmarkEnd w:id="1190"/>
      <w:bookmarkEnd w:id="1191"/>
    </w:p>
    <w:p w:rsidR="00EC7A09" w:rsidRDefault="00EC7A09" w:rsidP="00EC7A09">
      <w:pPr>
        <w:pStyle w:val="Body"/>
      </w:pPr>
      <w:r>
        <w:t xml:space="preserve">Regular expressions are widely used </w:t>
      </w:r>
      <w:r w:rsidR="00A00BB6">
        <w:t xml:space="preserve">across the computer industry </w:t>
      </w:r>
      <w:r>
        <w:t xml:space="preserve">when </w:t>
      </w:r>
      <w:r w:rsidR="00656359">
        <w:t xml:space="preserve">text </w:t>
      </w:r>
      <w:r>
        <w:t>string matching is required. They permit a rich array of sophisticated matching functionality.</w:t>
      </w:r>
    </w:p>
    <w:p w:rsidR="00EC7A09" w:rsidRDefault="00EC7A09" w:rsidP="00EC7A09">
      <w:pPr>
        <w:pStyle w:val="Body"/>
      </w:pPr>
      <w:r>
        <w:t xml:space="preserve">A complete explanation of regular expressions is beyond the scope of this tutorial. Readers with a desire to see a complete list of all options should see the Java tutorial at </w:t>
      </w:r>
      <w:hyperlink r:id="rId142" w:history="1">
        <w:r>
          <w:rPr>
            <w:rStyle w:val="Hyperlink"/>
          </w:rPr>
          <w:t>http://docs.oracle.com/javase/tutorial/essential/regex/index.html</w:t>
        </w:r>
      </w:hyperlink>
      <w:r>
        <w:t>.</w:t>
      </w:r>
    </w:p>
    <w:p w:rsidR="00EC7A09" w:rsidRDefault="00EC7A09" w:rsidP="00EC7A09">
      <w:pPr>
        <w:pStyle w:val="Body"/>
      </w:pPr>
      <w:r>
        <w:t xml:space="preserve">The following is a quick summary of the most useful regular expression functions for </w:t>
      </w:r>
      <w:r w:rsidR="00F52044">
        <w:t>SPECCHIO</w:t>
      </w:r>
      <w:r>
        <w:t xml:space="preserve">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00"/>
        <w:gridCol w:w="506"/>
        <w:gridCol w:w="3146"/>
        <w:gridCol w:w="3502"/>
      </w:tblGrid>
      <w:tr w:rsidR="00656359" w:rsidTr="001A3E85">
        <w:trPr>
          <w:cantSplit/>
        </w:trPr>
        <w:tc>
          <w:tcPr>
            <w:tcW w:w="0" w:type="auto"/>
          </w:tcPr>
          <w:p w:rsidR="00EC7A09" w:rsidRDefault="00EC7A09" w:rsidP="001A3E85">
            <w:pPr>
              <w:pStyle w:val="TableText"/>
            </w:pPr>
            <w:r>
              <w:t>Simple string</w:t>
            </w:r>
          </w:p>
        </w:tc>
        <w:tc>
          <w:tcPr>
            <w:tcW w:w="0" w:type="auto"/>
          </w:tcPr>
          <w:p w:rsidR="00EC7A09" w:rsidRPr="007B4B5E" w:rsidRDefault="00EC7A09" w:rsidP="00A00BB6">
            <w:pPr>
              <w:pStyle w:val="CodeinTable"/>
            </w:pPr>
          </w:p>
        </w:tc>
        <w:tc>
          <w:tcPr>
            <w:tcW w:w="0" w:type="auto"/>
          </w:tcPr>
          <w:p w:rsidR="00EC7A09" w:rsidRDefault="00EC7A09" w:rsidP="00656359">
            <w:pPr>
              <w:pStyle w:val="TableText"/>
            </w:pPr>
            <w:r>
              <w:t xml:space="preserve">A simple string containing no special characters will match </w:t>
            </w:r>
            <w:r w:rsidR="00656359">
              <w:t>those characters in a target</w:t>
            </w:r>
            <w:r>
              <w:t xml:space="preserve"> string, regardless of where within the target string </w:t>
            </w:r>
            <w:r w:rsidR="00656359">
              <w:t>they</w:t>
            </w:r>
            <w:r>
              <w:t xml:space="preserve"> occurs.</w:t>
            </w:r>
          </w:p>
        </w:tc>
        <w:tc>
          <w:tcPr>
            <w:tcW w:w="0" w:type="auto"/>
          </w:tcPr>
          <w:p w:rsidR="00EC7A09" w:rsidRDefault="00EC7A09" w:rsidP="001A3E85">
            <w:pPr>
              <w:pStyle w:val="TableText"/>
            </w:pPr>
            <w:r w:rsidRPr="000F0766">
              <w:rPr>
                <w:rStyle w:val="Codeintext"/>
                <w:rFonts w:eastAsiaTheme="minorEastAsia"/>
              </w:rPr>
              <w:t>mpl</w:t>
            </w:r>
            <w:r>
              <w:t xml:space="preserve"> will match the string </w:t>
            </w:r>
            <w:r w:rsidRPr="00656359">
              <w:rPr>
                <w:rStyle w:val="Codeintext"/>
                <w:rFonts w:eastAsiaTheme="minorEastAsia"/>
              </w:rPr>
              <w:t>example</w:t>
            </w:r>
            <w:r>
              <w:t xml:space="preserve"> at the fourth character.</w:t>
            </w:r>
          </w:p>
        </w:tc>
      </w:tr>
      <w:tr w:rsidR="00656359" w:rsidTr="001A3E85">
        <w:trPr>
          <w:cantSplit/>
        </w:trPr>
        <w:tc>
          <w:tcPr>
            <w:tcW w:w="0" w:type="auto"/>
          </w:tcPr>
          <w:p w:rsidR="00EC7A09" w:rsidRPr="003A61D6" w:rsidRDefault="00EC7A09" w:rsidP="001A3E85">
            <w:pPr>
              <w:pStyle w:val="TableText"/>
              <w:rPr>
                <w:lang w:val="en-AU"/>
              </w:rPr>
            </w:pPr>
            <w:r>
              <w:rPr>
                <w:lang w:val="en-AU"/>
              </w:rPr>
              <w:t>Start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0F0766">
              <w:rPr>
                <w:rStyle w:val="Codeintext"/>
              </w:rPr>
              <w:t>^</w:t>
            </w:r>
            <w:r>
              <w:t xml:space="preserve"> will match the beginning of the </w:t>
            </w:r>
            <w:r w:rsidR="00656359">
              <w:t xml:space="preserve">target </w:t>
            </w:r>
            <w:r>
              <w:t>string.</w:t>
            </w:r>
          </w:p>
        </w:tc>
        <w:tc>
          <w:tcPr>
            <w:tcW w:w="0" w:type="auto"/>
          </w:tcPr>
          <w:p w:rsidR="00EC7A09" w:rsidRDefault="00EC7A09" w:rsidP="001A3E85">
            <w:pPr>
              <w:pStyle w:val="TableText"/>
            </w:pPr>
            <w:r w:rsidRPr="000F0766">
              <w:rPr>
                <w:rStyle w:val="Codeintext"/>
                <w:rFonts w:eastAsiaTheme="minorEastAsia"/>
              </w:rPr>
              <w:t>^exa</w:t>
            </w:r>
            <w:r w:rsidRPr="00412CEB">
              <w:rPr>
                <w:rStyle w:val="iEmphasis"/>
              </w:rPr>
              <w:t xml:space="preserve"> </w:t>
            </w:r>
            <w:r>
              <w:t xml:space="preserve">will </w:t>
            </w:r>
            <w:r w:rsidRPr="0000202F">
              <w:t xml:space="preserve">match </w:t>
            </w:r>
            <w:r w:rsidRPr="00656359">
              <w:rPr>
                <w:rStyle w:val="Codeintext"/>
              </w:rPr>
              <w:t>example</w:t>
            </w:r>
            <w:r w:rsidRPr="0000202F">
              <w:t>,</w:t>
            </w:r>
            <w:r>
              <w:t xml:space="preserve"> but </w:t>
            </w:r>
            <w:r w:rsidRPr="000F0766">
              <w:rPr>
                <w:rStyle w:val="Codeintext"/>
                <w:rFonts w:eastAsiaTheme="minorEastAsia"/>
              </w:rPr>
              <w:t>^xa</w:t>
            </w:r>
            <w:r>
              <w:t xml:space="preserve"> will not.</w:t>
            </w:r>
          </w:p>
        </w:tc>
      </w:tr>
      <w:tr w:rsidR="00656359" w:rsidTr="001A3E85">
        <w:trPr>
          <w:cantSplit/>
        </w:trPr>
        <w:tc>
          <w:tcPr>
            <w:tcW w:w="0" w:type="auto"/>
          </w:tcPr>
          <w:p w:rsidR="00EC7A09" w:rsidRDefault="00EC7A09" w:rsidP="001A3E85">
            <w:pPr>
              <w:pStyle w:val="TableText"/>
            </w:pPr>
            <w:r>
              <w:t>End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0F0766">
              <w:rPr>
                <w:rStyle w:val="Codeintext"/>
              </w:rPr>
              <w:t>$</w:t>
            </w:r>
            <w:r>
              <w:t xml:space="preserve"> will match the end of the </w:t>
            </w:r>
            <w:r w:rsidR="00656359">
              <w:t xml:space="preserve">text </w:t>
            </w:r>
            <w:r>
              <w:t>string.</w:t>
            </w:r>
          </w:p>
        </w:tc>
        <w:tc>
          <w:tcPr>
            <w:tcW w:w="0" w:type="auto"/>
          </w:tcPr>
          <w:p w:rsidR="00EC7A09" w:rsidRDefault="00EC7A09" w:rsidP="001A3E85">
            <w:pPr>
              <w:pStyle w:val="TableText"/>
            </w:pPr>
            <w:r w:rsidRPr="007B4B5E">
              <w:rPr>
                <w:rFonts w:eastAsiaTheme="minorEastAsia"/>
              </w:rPr>
              <w:t>l</w:t>
            </w:r>
            <w:r w:rsidRPr="000F0766">
              <w:rPr>
                <w:rStyle w:val="Codeintext"/>
                <w:rFonts w:eastAsiaTheme="minorEastAsia"/>
              </w:rPr>
              <w:t>e$</w:t>
            </w:r>
            <w:r>
              <w:t xml:space="preserve"> will match </w:t>
            </w:r>
            <w:r w:rsidRPr="00656359">
              <w:rPr>
                <w:rStyle w:val="Codeintext"/>
                <w:rFonts w:eastAsiaTheme="minorEastAsia"/>
              </w:rPr>
              <w:t>example</w:t>
            </w:r>
            <w:r>
              <w:t xml:space="preserve">, but </w:t>
            </w:r>
            <w:r w:rsidRPr="000F0766">
              <w:rPr>
                <w:rStyle w:val="Codeintext"/>
                <w:rFonts w:eastAsiaTheme="minorEastAsia"/>
              </w:rPr>
              <w:t>pl$</w:t>
            </w:r>
            <w:r>
              <w:t xml:space="preserve"> will not.</w:t>
            </w:r>
          </w:p>
        </w:tc>
      </w:tr>
      <w:tr w:rsidR="00656359" w:rsidTr="001A3E85">
        <w:trPr>
          <w:cantSplit/>
        </w:trPr>
        <w:tc>
          <w:tcPr>
            <w:tcW w:w="0" w:type="auto"/>
          </w:tcPr>
          <w:p w:rsidR="00EC7A09" w:rsidRPr="001D72ED" w:rsidRDefault="00EC7A09" w:rsidP="001A3E85">
            <w:pPr>
              <w:pStyle w:val="TableText"/>
              <w:rPr>
                <w:lang w:val="en-AU"/>
              </w:rPr>
            </w:pPr>
            <w:r>
              <w:rPr>
                <w:lang w:val="en-AU"/>
              </w:rPr>
              <w:t>Any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period character will match any character.</w:t>
            </w:r>
          </w:p>
        </w:tc>
        <w:tc>
          <w:tcPr>
            <w:tcW w:w="0" w:type="auto"/>
          </w:tcPr>
          <w:p w:rsidR="00EC7A09" w:rsidRDefault="00EC7A09" w:rsidP="001A3E85">
            <w:pPr>
              <w:pStyle w:val="TableText"/>
            </w:pPr>
            <w:r w:rsidRPr="000F0766">
              <w:rPr>
                <w:rStyle w:val="Codeintext"/>
                <w:rFonts w:eastAsiaTheme="minorEastAsia"/>
              </w:rPr>
              <w:t>a.c</w:t>
            </w:r>
            <w:r>
              <w:t xml:space="preserve"> will match </w:t>
            </w:r>
            <w:r w:rsidRPr="000F0766">
              <w:rPr>
                <w:rStyle w:val="Codeintext"/>
                <w:rFonts w:eastAsiaTheme="minorEastAsia"/>
              </w:rPr>
              <w:t>abc</w:t>
            </w:r>
            <w:r>
              <w:t xml:space="preserve">, </w:t>
            </w:r>
            <w:r w:rsidRPr="000F0766">
              <w:rPr>
                <w:rStyle w:val="Codeintext"/>
                <w:rFonts w:eastAsiaTheme="minorEastAsia"/>
              </w:rPr>
              <w:t>aac</w:t>
            </w:r>
            <w:r>
              <w:t xml:space="preserve">, </w:t>
            </w:r>
            <w:r w:rsidRPr="000F0766">
              <w:rPr>
                <w:rStyle w:val="Codeintext"/>
                <w:rFonts w:eastAsiaTheme="minorEastAsia"/>
              </w:rPr>
              <w:t>adc</w:t>
            </w:r>
            <w:r>
              <w:t xml:space="preserve">, </w:t>
            </w:r>
            <w:r w:rsidRPr="000F0766">
              <w:rPr>
                <w:rStyle w:val="Codeintext"/>
                <w:rFonts w:eastAsiaTheme="minorEastAsia"/>
              </w:rPr>
              <w:t>a7c</w:t>
            </w:r>
            <w:r>
              <w:t xml:space="preserve"> and </w:t>
            </w:r>
            <w:r w:rsidRPr="000F0766">
              <w:rPr>
                <w:rStyle w:val="Codeintext"/>
                <w:rFonts w:eastAsiaTheme="minorEastAsia"/>
              </w:rPr>
              <w:t>a-c</w:t>
            </w:r>
            <w:r>
              <w:t xml:space="preserve"> but it will not match </w:t>
            </w:r>
            <w:r w:rsidRPr="000F0766">
              <w:rPr>
                <w:rStyle w:val="Codeintext"/>
                <w:rFonts w:eastAsiaTheme="minorEastAsia"/>
              </w:rPr>
              <w:t>ac</w:t>
            </w:r>
            <w:r>
              <w:t xml:space="preserve"> or </w:t>
            </w:r>
            <w:r w:rsidRPr="000F0766">
              <w:rPr>
                <w:rStyle w:val="Codeintext"/>
                <w:rFonts w:eastAsiaTheme="minorEastAsia"/>
              </w:rPr>
              <w:t>abbc</w:t>
            </w:r>
            <w:r>
              <w:t>.</w:t>
            </w:r>
          </w:p>
        </w:tc>
      </w:tr>
      <w:tr w:rsidR="00656359" w:rsidTr="001A3E85">
        <w:trPr>
          <w:cantSplit/>
        </w:trPr>
        <w:tc>
          <w:tcPr>
            <w:tcW w:w="0" w:type="auto"/>
          </w:tcPr>
          <w:p w:rsidR="00EC7A09" w:rsidRPr="001D72ED" w:rsidRDefault="00EC7A09" w:rsidP="001A3E85">
            <w:pPr>
              <w:pStyle w:val="TableText"/>
              <w:rPr>
                <w:lang w:val="en-AU"/>
              </w:rPr>
            </w:pPr>
            <w:r>
              <w:rPr>
                <w:lang w:val="en-AU"/>
              </w:rPr>
              <w:t>Repeated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Asterisk causes the matching to zero or more repetitions of the preceding character.</w:t>
            </w:r>
          </w:p>
        </w:tc>
        <w:tc>
          <w:tcPr>
            <w:tcW w:w="0" w:type="auto"/>
          </w:tcPr>
          <w:p w:rsidR="00EC7A09" w:rsidRDefault="00EC7A09" w:rsidP="001A3E85">
            <w:pPr>
              <w:pStyle w:val="TableText"/>
            </w:pPr>
            <w:r w:rsidRPr="000F0766">
              <w:rPr>
                <w:rStyle w:val="Codeintext"/>
                <w:rFonts w:eastAsiaTheme="minorEastAsia"/>
              </w:rPr>
              <w:t>ab*c</w:t>
            </w:r>
            <w:r>
              <w:t xml:space="preserve"> will match </w:t>
            </w:r>
            <w:r w:rsidRPr="000F0766">
              <w:rPr>
                <w:rStyle w:val="Codeintext"/>
                <w:rFonts w:eastAsiaTheme="minorEastAsia"/>
              </w:rPr>
              <w:t>ac</w:t>
            </w:r>
            <w:r>
              <w:t xml:space="preserve">, </w:t>
            </w:r>
            <w:r w:rsidRPr="000F0766">
              <w:rPr>
                <w:rStyle w:val="Codeintext"/>
                <w:rFonts w:eastAsiaTheme="minorEastAsia"/>
              </w:rPr>
              <w:t>abc</w:t>
            </w:r>
            <w:r>
              <w:t xml:space="preserve">, </w:t>
            </w:r>
            <w:r w:rsidRPr="000F0766">
              <w:rPr>
                <w:rStyle w:val="Codeintext"/>
                <w:rFonts w:eastAsiaTheme="minorEastAsia"/>
              </w:rPr>
              <w:t>abbc</w:t>
            </w:r>
            <w:r>
              <w:t xml:space="preserve"> or </w:t>
            </w:r>
            <w:r w:rsidRPr="000F0766">
              <w:rPr>
                <w:rStyle w:val="Codeintext"/>
                <w:rFonts w:eastAsiaTheme="minorEastAsia"/>
              </w:rPr>
              <w:t>abbbc</w:t>
            </w:r>
            <w:r>
              <w:t xml:space="preserve">, but will not match </w:t>
            </w:r>
            <w:r w:rsidRPr="000F0766">
              <w:rPr>
                <w:rStyle w:val="Codeintext"/>
                <w:rFonts w:eastAsiaTheme="minorEastAsia"/>
              </w:rPr>
              <w:t>a7c</w:t>
            </w:r>
            <w:r>
              <w:t xml:space="preserve"> or </w:t>
            </w:r>
            <w:r w:rsidRPr="000F0766">
              <w:rPr>
                <w:rStyle w:val="Codeintext"/>
                <w:rFonts w:eastAsiaTheme="minorEastAsia"/>
              </w:rPr>
              <w:t>ahc</w:t>
            </w:r>
            <w:r>
              <w:t xml:space="preserve">. It will match </w:t>
            </w:r>
            <w:r w:rsidRPr="000F0766">
              <w:rPr>
                <w:rStyle w:val="Codeintext"/>
                <w:rFonts w:eastAsiaTheme="minorEastAsia"/>
              </w:rPr>
              <w:t>aac</w:t>
            </w:r>
            <w:r>
              <w:t xml:space="preserve"> at the second character and </w:t>
            </w:r>
            <w:r w:rsidRPr="000F0766">
              <w:rPr>
                <w:rStyle w:val="Codeintext"/>
                <w:rFonts w:eastAsiaTheme="minorEastAsia"/>
              </w:rPr>
              <w:t>acc</w:t>
            </w:r>
            <w:r>
              <w:t xml:space="preserve"> at the first character, because there are zero characters between the </w:t>
            </w:r>
            <w:r w:rsidRPr="000F0766">
              <w:rPr>
                <w:rStyle w:val="Codeintext"/>
                <w:rFonts w:eastAsiaTheme="minorEastAsia"/>
              </w:rPr>
              <w:t>a</w:t>
            </w:r>
            <w:r>
              <w:t xml:space="preserve"> and </w:t>
            </w:r>
            <w:r w:rsidRPr="000F0766">
              <w:rPr>
                <w:rStyle w:val="Codeintext"/>
                <w:rFonts w:eastAsiaTheme="minorEastAsia"/>
              </w:rPr>
              <w:t>c</w:t>
            </w:r>
            <w:r w:rsidRPr="007B4B5E">
              <w:rPr>
                <w:rFonts w:eastAsiaTheme="minorEastAsia"/>
              </w:rPr>
              <w:t xml:space="preserve"> </w:t>
            </w:r>
            <w:r>
              <w:t>in those strings.</w:t>
            </w:r>
          </w:p>
        </w:tc>
      </w:tr>
      <w:tr w:rsidR="00656359" w:rsidTr="001A3E85">
        <w:trPr>
          <w:cantSplit/>
        </w:trPr>
        <w:tc>
          <w:tcPr>
            <w:tcW w:w="0" w:type="auto"/>
          </w:tcPr>
          <w:p w:rsidR="00EC7A09" w:rsidRDefault="00EC7A09" w:rsidP="001A3E85">
            <w:pPr>
              <w:pStyle w:val="TableText"/>
              <w:rPr>
                <w:lang w:val="en-AU"/>
              </w:rPr>
            </w:pPr>
            <w:r>
              <w:rPr>
                <w:lang w:val="en-AU"/>
              </w:rPr>
              <w:t>Repeated characters</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plus sign causes the matching to one or more repetitions of the previous character.</w:t>
            </w:r>
          </w:p>
        </w:tc>
        <w:tc>
          <w:tcPr>
            <w:tcW w:w="0" w:type="auto"/>
          </w:tcPr>
          <w:p w:rsidR="00EC7A09" w:rsidRDefault="00EC7A09" w:rsidP="001A3E85">
            <w:pPr>
              <w:pStyle w:val="TableText"/>
            </w:pPr>
            <w:r w:rsidRPr="000F0766">
              <w:rPr>
                <w:rStyle w:val="Codeintext"/>
                <w:rFonts w:eastAsiaTheme="minorEastAsia"/>
              </w:rPr>
              <w:t>ab+c</w:t>
            </w:r>
            <w:r>
              <w:t xml:space="preserve"> will match </w:t>
            </w:r>
            <w:r w:rsidRPr="000F0766">
              <w:rPr>
                <w:rStyle w:val="Codeintext"/>
                <w:rFonts w:eastAsiaTheme="minorEastAsia"/>
              </w:rPr>
              <w:t>abc</w:t>
            </w:r>
            <w:r>
              <w:t xml:space="preserve">, </w:t>
            </w:r>
            <w:r w:rsidRPr="000F0766">
              <w:rPr>
                <w:rStyle w:val="Codeintext"/>
                <w:rFonts w:eastAsiaTheme="minorEastAsia"/>
              </w:rPr>
              <w:t>abbc</w:t>
            </w:r>
            <w:r>
              <w:rPr>
                <w:rStyle w:val="iEmphasis"/>
              </w:rPr>
              <w:t xml:space="preserve"> </w:t>
            </w:r>
            <w:r w:rsidRPr="00412CEB">
              <w:t>or</w:t>
            </w:r>
            <w:r>
              <w:t xml:space="preserve"> </w:t>
            </w:r>
            <w:r w:rsidRPr="000F0766">
              <w:rPr>
                <w:rStyle w:val="Codeintext"/>
                <w:rFonts w:eastAsiaTheme="minorEastAsia"/>
              </w:rPr>
              <w:t>abbbc</w:t>
            </w:r>
            <w:r>
              <w:t xml:space="preserve"> but will not match </w:t>
            </w:r>
            <w:r w:rsidRPr="000F0766">
              <w:rPr>
                <w:rStyle w:val="Codeintext"/>
                <w:rFonts w:eastAsiaTheme="minorEastAsia"/>
              </w:rPr>
              <w:t>ac</w:t>
            </w:r>
            <w:r>
              <w:t>.</w:t>
            </w:r>
          </w:p>
        </w:tc>
      </w:tr>
      <w:tr w:rsidR="00656359" w:rsidTr="001A3E85">
        <w:trPr>
          <w:cantSplit/>
        </w:trPr>
        <w:tc>
          <w:tcPr>
            <w:tcW w:w="0" w:type="auto"/>
          </w:tcPr>
          <w:p w:rsidR="00EC7A09" w:rsidRDefault="00EC7A09" w:rsidP="001A3E85">
            <w:pPr>
              <w:pStyle w:val="TableText"/>
              <w:rPr>
                <w:lang w:val="en-AU"/>
              </w:rPr>
            </w:pPr>
            <w:r>
              <w:rPr>
                <w:lang w:val="en-AU"/>
              </w:rPr>
              <w:t>Alternate characters</w:t>
            </w:r>
          </w:p>
        </w:tc>
        <w:tc>
          <w:tcPr>
            <w:tcW w:w="0" w:type="auto"/>
          </w:tcPr>
          <w:p w:rsidR="00EC7A09" w:rsidRPr="007B4B5E" w:rsidRDefault="00EC7A09" w:rsidP="00A00BB6">
            <w:pPr>
              <w:pStyle w:val="CodeinTable"/>
            </w:pPr>
            <w:r w:rsidRPr="007B4B5E">
              <w:t>[</w:t>
            </w:r>
            <w:r>
              <w:t> </w:t>
            </w:r>
            <w:r w:rsidRPr="007B4B5E">
              <w:t>]</w:t>
            </w:r>
          </w:p>
        </w:tc>
        <w:tc>
          <w:tcPr>
            <w:tcW w:w="0" w:type="auto"/>
          </w:tcPr>
          <w:p w:rsidR="00EC7A09" w:rsidRDefault="00EC7A09" w:rsidP="001A3E85">
            <w:pPr>
              <w:pStyle w:val="TableText"/>
            </w:pPr>
            <w:r>
              <w:t>Strings enclosed within square brackets will match any one of the characters within the brackets.</w:t>
            </w:r>
          </w:p>
        </w:tc>
        <w:tc>
          <w:tcPr>
            <w:tcW w:w="0" w:type="auto"/>
          </w:tcPr>
          <w:p w:rsidR="00EC7A09" w:rsidRDefault="00EC7A09" w:rsidP="001A3E85">
            <w:pPr>
              <w:pStyle w:val="TableText"/>
            </w:pPr>
            <w:r w:rsidRPr="000F0766">
              <w:rPr>
                <w:rStyle w:val="Codeintext"/>
                <w:rFonts w:eastAsiaTheme="minorEastAsia"/>
              </w:rPr>
              <w:t>a[123]b</w:t>
            </w:r>
            <w:r>
              <w:t xml:space="preserve"> will match </w:t>
            </w:r>
            <w:r w:rsidRPr="000F0766">
              <w:rPr>
                <w:rStyle w:val="Codeintext"/>
                <w:rFonts w:eastAsiaTheme="minorEastAsia"/>
              </w:rPr>
              <w:t>a1b</w:t>
            </w:r>
            <w:r>
              <w:t xml:space="preserve">, </w:t>
            </w:r>
            <w:r w:rsidRPr="000F0766">
              <w:rPr>
                <w:rStyle w:val="Codeintext"/>
                <w:rFonts w:eastAsiaTheme="minorEastAsia"/>
              </w:rPr>
              <w:t>a2b</w:t>
            </w:r>
            <w:r>
              <w:t xml:space="preserve"> or </w:t>
            </w:r>
            <w:r w:rsidRPr="000F0766">
              <w:rPr>
                <w:rStyle w:val="Codeintext"/>
                <w:rFonts w:eastAsiaTheme="minorEastAsia"/>
              </w:rPr>
              <w:t>a3b</w:t>
            </w:r>
            <w:r>
              <w:t xml:space="preserve"> only. It will not match </w:t>
            </w:r>
            <w:r w:rsidRPr="000F0766">
              <w:rPr>
                <w:rStyle w:val="Codeintext"/>
                <w:rFonts w:eastAsiaTheme="minorEastAsia"/>
              </w:rPr>
              <w:t>ab</w:t>
            </w:r>
            <w:r>
              <w:t xml:space="preserve"> or any other substring.</w:t>
            </w:r>
          </w:p>
        </w:tc>
      </w:tr>
      <w:tr w:rsidR="00656359" w:rsidTr="001A3E85">
        <w:trPr>
          <w:cantSplit/>
        </w:trPr>
        <w:tc>
          <w:tcPr>
            <w:tcW w:w="0" w:type="auto"/>
          </w:tcPr>
          <w:p w:rsidR="00EC7A09" w:rsidRDefault="00EC7A09" w:rsidP="001A3E85">
            <w:pPr>
              <w:pStyle w:val="TableText"/>
              <w:rPr>
                <w:lang w:val="en-AU"/>
              </w:rPr>
            </w:pPr>
            <w:r>
              <w:rPr>
                <w:lang w:val="en-AU"/>
              </w:rPr>
              <w:t>Character ranges</w:t>
            </w:r>
          </w:p>
        </w:tc>
        <w:tc>
          <w:tcPr>
            <w:tcW w:w="0" w:type="auto"/>
          </w:tcPr>
          <w:p w:rsidR="00EC7A09" w:rsidRPr="00207647" w:rsidRDefault="00EC7A09" w:rsidP="00A00BB6">
            <w:pPr>
              <w:pStyle w:val="CodeinTable"/>
            </w:pPr>
            <w:r w:rsidRPr="00207647">
              <w:t>[</w:t>
            </w:r>
            <w:r>
              <w:t>-</w:t>
            </w:r>
            <w:r w:rsidRPr="00207647">
              <w:t>]</w:t>
            </w:r>
          </w:p>
        </w:tc>
        <w:tc>
          <w:tcPr>
            <w:tcW w:w="0" w:type="auto"/>
          </w:tcPr>
          <w:p w:rsidR="00EC7A09" w:rsidRDefault="00EC7A09" w:rsidP="001A3E85">
            <w:pPr>
              <w:pStyle w:val="TableText"/>
            </w:pPr>
            <w:r>
              <w:t xml:space="preserve">Use </w:t>
            </w:r>
            <w:r w:rsidRPr="000F0766">
              <w:rPr>
                <w:rStyle w:val="Codeintext"/>
              </w:rPr>
              <w:t>–</w:t>
            </w:r>
            <w:r>
              <w:t xml:space="preserve"> between </w:t>
            </w:r>
            <w:r w:rsidRPr="000F0766">
              <w:rPr>
                <w:rStyle w:val="Codeintext"/>
              </w:rPr>
              <w:t>[]</w:t>
            </w:r>
            <w:r>
              <w:t xml:space="preserve"> to match one of range of characters.</w:t>
            </w:r>
          </w:p>
        </w:tc>
        <w:tc>
          <w:tcPr>
            <w:tcW w:w="0" w:type="auto"/>
          </w:tcPr>
          <w:p w:rsidR="00EC7A09" w:rsidRDefault="00EC7A09" w:rsidP="001A3E85">
            <w:pPr>
              <w:pStyle w:val="TableText"/>
            </w:pPr>
            <w:r w:rsidRPr="000F0766">
              <w:rPr>
                <w:rStyle w:val="Codeintext"/>
                <w:rFonts w:eastAsiaTheme="minorEastAsia"/>
              </w:rPr>
              <w:t>[0-9]</w:t>
            </w:r>
            <w:r>
              <w:t xml:space="preserve"> matches any digit.</w:t>
            </w:r>
          </w:p>
          <w:p w:rsidR="00EC7A09" w:rsidRDefault="00EC7A09" w:rsidP="001A3E85">
            <w:pPr>
              <w:pStyle w:val="TableText"/>
            </w:pPr>
            <w:r w:rsidRPr="000F0766">
              <w:rPr>
                <w:rStyle w:val="Codeintext"/>
                <w:rFonts w:eastAsiaTheme="minorEastAsia"/>
              </w:rPr>
              <w:t>[a-z]</w:t>
            </w:r>
            <w:r>
              <w:t xml:space="preserve"> matches any letter.</w:t>
            </w:r>
          </w:p>
          <w:p w:rsidR="00EC7A09" w:rsidRDefault="00EC7A09" w:rsidP="001A3E85">
            <w:pPr>
              <w:pStyle w:val="TableText"/>
            </w:pPr>
            <w:r w:rsidRPr="000F0766">
              <w:rPr>
                <w:rStyle w:val="Codeintext"/>
                <w:rFonts w:eastAsiaTheme="minorEastAsia"/>
              </w:rPr>
              <w:t>[a-z0-9]</w:t>
            </w:r>
            <w:r>
              <w:t xml:space="preserve"> matches any digit or letter.</w:t>
            </w:r>
          </w:p>
        </w:tc>
      </w:tr>
      <w:tr w:rsidR="00656359" w:rsidTr="001A3E85">
        <w:trPr>
          <w:cantSplit/>
        </w:trPr>
        <w:tc>
          <w:tcPr>
            <w:tcW w:w="0" w:type="auto"/>
          </w:tcPr>
          <w:p w:rsidR="00EC7A09" w:rsidRDefault="00EC7A09" w:rsidP="001A3E85">
            <w:pPr>
              <w:pStyle w:val="TableText"/>
              <w:rPr>
                <w:lang w:val="en-AU"/>
              </w:rPr>
            </w:pPr>
            <w:r>
              <w:rPr>
                <w:lang w:val="en-AU"/>
              </w:rPr>
              <w:t>Escape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In order to match a special character, precede it with the backslash character.</w:t>
            </w:r>
          </w:p>
          <w:p w:rsidR="00EC7A09" w:rsidRDefault="00EC7A09" w:rsidP="001A3E85">
            <w:pPr>
              <w:pStyle w:val="TableText"/>
            </w:pPr>
            <w:r>
              <w:t xml:space="preserve">Special characters are </w:t>
            </w:r>
            <w:r w:rsidRPr="000F0766">
              <w:rPr>
                <w:rStyle w:val="Codeintext"/>
                <w:rFonts w:eastAsiaTheme="minorEastAsia"/>
              </w:rPr>
              <w:t>[</w:t>
            </w:r>
            <w:r w:rsidR="00656359">
              <w:rPr>
                <w:rStyle w:val="Codeintext"/>
                <w:rFonts w:eastAsiaTheme="minorEastAsia"/>
              </w:rPr>
              <w:t>]</w:t>
            </w:r>
            <w:r w:rsidRPr="000F0766">
              <w:rPr>
                <w:rStyle w:val="Codeintext"/>
                <w:rFonts w:eastAsiaTheme="minorEastAsia"/>
              </w:rPr>
              <w:t>\^$.|?*+(){}</w:t>
            </w:r>
          </w:p>
          <w:p w:rsidR="00EC7A09" w:rsidRDefault="00EC7A09" w:rsidP="001A3E85">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rsidRPr="007B4B5E">
              <w:rPr>
                <w:rFonts w:eastAsiaTheme="minorEastAsia"/>
              </w:rPr>
              <w:t>.</w:t>
            </w:r>
            <w:r>
              <w:t xml:space="preserve"> will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tc>
      </w:tr>
      <w:tr w:rsidR="00656359" w:rsidTr="001A3E85">
        <w:trPr>
          <w:cantSplit/>
        </w:trPr>
        <w:tc>
          <w:tcPr>
            <w:tcW w:w="0" w:type="auto"/>
          </w:tcPr>
          <w:p w:rsidR="00EC7A09" w:rsidRDefault="00EC7A09" w:rsidP="001A3E85">
            <w:pPr>
              <w:pStyle w:val="TableText"/>
              <w:rPr>
                <w:lang w:val="en-AU"/>
              </w:rPr>
            </w:pPr>
            <w:r>
              <w:rPr>
                <w:lang w:val="en-AU"/>
              </w:rPr>
              <w:t>Combinations</w:t>
            </w:r>
          </w:p>
        </w:tc>
        <w:tc>
          <w:tcPr>
            <w:tcW w:w="0" w:type="auto"/>
          </w:tcPr>
          <w:p w:rsidR="00EC7A09" w:rsidRPr="007B4B5E" w:rsidRDefault="00EC7A09" w:rsidP="00A00BB6">
            <w:pPr>
              <w:pStyle w:val="CodeinTable"/>
            </w:pPr>
          </w:p>
        </w:tc>
        <w:tc>
          <w:tcPr>
            <w:tcW w:w="0" w:type="auto"/>
          </w:tcPr>
          <w:p w:rsidR="00EC7A09" w:rsidRDefault="00EC7A09" w:rsidP="001A3E85">
            <w:pPr>
              <w:pStyle w:val="TableText"/>
            </w:pPr>
            <w:r>
              <w:t>Any of the above search methods can be combined.</w:t>
            </w:r>
          </w:p>
        </w:tc>
        <w:tc>
          <w:tcPr>
            <w:tcW w:w="0" w:type="auto"/>
          </w:tcPr>
          <w:p w:rsidR="00EC7A09" w:rsidRDefault="00EC7A09" w:rsidP="001A3E85">
            <w:pPr>
              <w:pStyle w:val="TableText"/>
            </w:pPr>
            <w:r w:rsidRPr="000F0766">
              <w:rPr>
                <w:rStyle w:val="Codeintext"/>
                <w:rFonts w:eastAsiaTheme="minorEastAsia"/>
              </w:rPr>
              <w:t>^.c</w:t>
            </w:r>
            <w:r w:rsidRPr="000F0766">
              <w:rPr>
                <w:rStyle w:val="Codeintext"/>
              </w:rPr>
              <w:t xml:space="preserve"> </w:t>
            </w:r>
            <w:r>
              <w:t xml:space="preserve">will match any string with </w:t>
            </w:r>
            <w:r w:rsidRPr="000F0766">
              <w:rPr>
                <w:rStyle w:val="Codeintext"/>
                <w:rFonts w:eastAsiaTheme="minorEastAsia"/>
              </w:rPr>
              <w:t>c</w:t>
            </w:r>
            <w:r>
              <w:t xml:space="preserve"> as its second character.</w:t>
            </w:r>
          </w:p>
          <w:p w:rsidR="00EC7A09" w:rsidRDefault="00EC7A09" w:rsidP="001A3E85">
            <w:pPr>
              <w:pStyle w:val="TableText"/>
            </w:pPr>
            <w:r w:rsidRPr="000F0766">
              <w:rPr>
                <w:rStyle w:val="Codeintext"/>
                <w:rFonts w:eastAsiaTheme="minorEastAsia"/>
              </w:rPr>
              <w:t>^abc$</w:t>
            </w:r>
            <w:r>
              <w:t xml:space="preserve"> will match the string </w:t>
            </w:r>
            <w:r w:rsidRPr="000F0766">
              <w:rPr>
                <w:rStyle w:val="Codeintext"/>
                <w:rFonts w:eastAsiaTheme="minorEastAsia"/>
              </w:rPr>
              <w:t>abc</w:t>
            </w:r>
            <w:r>
              <w:t xml:space="preserve"> only. </w:t>
            </w:r>
            <w:r w:rsidRPr="000F0766">
              <w:rPr>
                <w:rStyle w:val="Codeintext"/>
                <w:rFonts w:eastAsiaTheme="minorEastAsia"/>
              </w:rPr>
              <w:t>abcd</w:t>
            </w:r>
            <w:r>
              <w:t xml:space="preserve"> or </w:t>
            </w:r>
            <w:r w:rsidRPr="000F0766">
              <w:rPr>
                <w:rStyle w:val="Codeintext"/>
                <w:rFonts w:eastAsiaTheme="minorEastAsia"/>
              </w:rPr>
              <w:t>aabc</w:t>
            </w:r>
            <w:r>
              <w:t xml:space="preserve"> will not be matched.</w:t>
            </w:r>
          </w:p>
          <w:p w:rsidR="00EC7A09" w:rsidRDefault="00EC7A09" w:rsidP="001A3E85">
            <w:pPr>
              <w:pStyle w:val="TableText"/>
            </w:pPr>
            <w:r w:rsidRPr="000F0766">
              <w:rPr>
                <w:rStyle w:val="Codeintext"/>
                <w:rFonts w:eastAsiaTheme="minorEastAsia"/>
              </w:rPr>
              <w:t>1[abcd]+2</w:t>
            </w:r>
            <w:r>
              <w:t xml:space="preserve"> will match any combination of the characters </w:t>
            </w:r>
            <w:r w:rsidRPr="000F0766">
              <w:rPr>
                <w:rStyle w:val="Codeintext"/>
                <w:rFonts w:eastAsiaTheme="minorEastAsia"/>
              </w:rPr>
              <w:t>a</w:t>
            </w:r>
            <w:r>
              <w:t xml:space="preserve">, </w:t>
            </w:r>
            <w:r w:rsidRPr="000F0766">
              <w:rPr>
                <w:rStyle w:val="Codeintext"/>
                <w:rFonts w:eastAsiaTheme="minorEastAsia"/>
              </w:rPr>
              <w:t>b</w:t>
            </w:r>
            <w:r>
              <w:t xml:space="preserve">, </w:t>
            </w:r>
            <w:r w:rsidRPr="000F0766">
              <w:rPr>
                <w:rStyle w:val="Codeintext"/>
                <w:rFonts w:eastAsiaTheme="minorEastAsia"/>
              </w:rPr>
              <w:t>c</w:t>
            </w:r>
            <w:r>
              <w:t xml:space="preserve"> or </w:t>
            </w:r>
            <w:r w:rsidRPr="000F0766">
              <w:rPr>
                <w:rStyle w:val="Codeintext"/>
                <w:rFonts w:eastAsiaTheme="minorEastAsia"/>
              </w:rPr>
              <w:t>d</w:t>
            </w:r>
            <w:r>
              <w:t xml:space="preserve"> which occurs between the digits </w:t>
            </w:r>
            <w:r w:rsidRPr="000F0766">
              <w:rPr>
                <w:rStyle w:val="Codeintext"/>
                <w:rFonts w:eastAsiaTheme="minorEastAsia"/>
              </w:rPr>
              <w:t>1</w:t>
            </w:r>
            <w:r w:rsidRPr="007B4B5E">
              <w:rPr>
                <w:rFonts w:eastAsiaTheme="minorEastAsia"/>
              </w:rPr>
              <w:t xml:space="preserve"> </w:t>
            </w:r>
            <w:r>
              <w:t xml:space="preserve">and </w:t>
            </w:r>
            <w:r w:rsidRPr="000F0766">
              <w:rPr>
                <w:rStyle w:val="Codeintext"/>
                <w:rFonts w:eastAsiaTheme="minorEastAsia"/>
              </w:rPr>
              <w:t>2</w:t>
            </w:r>
            <w:r>
              <w:t>.</w:t>
            </w:r>
          </w:p>
          <w:p w:rsidR="00EC7A09" w:rsidRDefault="00EC7A09" w:rsidP="001A3E85">
            <w:pPr>
              <w:pStyle w:val="TableText"/>
            </w:pPr>
            <w:r w:rsidRPr="000F0766">
              <w:rPr>
                <w:rStyle w:val="Codeintext"/>
                <w:rFonts w:eastAsiaTheme="minorEastAsia"/>
              </w:rPr>
              <w:t>[\[\]]</w:t>
            </w:r>
            <w:r>
              <w:t xml:space="preserve"> will match either </w:t>
            </w:r>
            <w:r w:rsidRPr="000F0766">
              <w:rPr>
                <w:rStyle w:val="Codeintext"/>
                <w:rFonts w:eastAsiaTheme="minorEastAsia"/>
              </w:rPr>
              <w:t>[</w:t>
            </w:r>
            <w:r w:rsidRPr="007B4B5E">
              <w:rPr>
                <w:rFonts w:eastAsiaTheme="minorEastAsia"/>
              </w:rPr>
              <w:t xml:space="preserve"> </w:t>
            </w:r>
            <w:r>
              <w:t xml:space="preserve">or </w:t>
            </w:r>
            <w:r w:rsidRPr="000F0766">
              <w:rPr>
                <w:rStyle w:val="Codeintext"/>
                <w:rFonts w:eastAsiaTheme="minorEastAsia"/>
              </w:rPr>
              <w:t>]</w:t>
            </w:r>
            <w:r>
              <w:t>.</w:t>
            </w:r>
          </w:p>
          <w:p w:rsidR="00EC7A09" w:rsidRDefault="00EC7A09" w:rsidP="001A3E85">
            <w:pPr>
              <w:pStyle w:val="TableText"/>
            </w:pPr>
            <w:r w:rsidRPr="000F0766">
              <w:rPr>
                <w:rStyle w:val="Codeintext"/>
                <w:rFonts w:eastAsiaTheme="minorEastAsia"/>
              </w:rPr>
              <w:t>\.+</w:t>
            </w:r>
            <w:r>
              <w:t xml:space="preserve"> will match any run of periods.</w:t>
            </w:r>
          </w:p>
          <w:p w:rsidR="00EC7A09" w:rsidRDefault="00EC7A09" w:rsidP="001A3E85">
            <w:pPr>
              <w:pStyle w:val="TableText"/>
            </w:pPr>
            <w:r w:rsidRPr="000F0766">
              <w:rPr>
                <w:rStyle w:val="Codeintext"/>
                <w:rFonts w:eastAsiaTheme="minorEastAsia"/>
              </w:rPr>
              <w:t>[0-9]+</w:t>
            </w:r>
            <w:r>
              <w:t xml:space="preserve"> will match any integer number.</w:t>
            </w:r>
          </w:p>
          <w:p w:rsidR="00EC7A09" w:rsidRDefault="00EC7A09" w:rsidP="001A3E85">
            <w:pPr>
              <w:pStyle w:val="TableText"/>
            </w:pPr>
            <w:r w:rsidRPr="000F0766">
              <w:rPr>
                <w:rStyle w:val="Codeintext"/>
                <w:rFonts w:eastAsiaTheme="minorEastAsia"/>
              </w:rPr>
              <w:t>[0-9]+\.[0-9]*</w:t>
            </w:r>
            <w:r>
              <w:t xml:space="preserve"> will match any number with a decimal point.</w:t>
            </w:r>
          </w:p>
        </w:tc>
      </w:tr>
    </w:tbl>
    <w:p w:rsidR="002A0FFE" w:rsidRDefault="00256F45" w:rsidP="00256F45">
      <w:pPr>
        <w:pStyle w:val="Appendix1"/>
      </w:pPr>
      <w:bookmarkStart w:id="1192" w:name="_Ref357589894"/>
      <w:bookmarkStart w:id="1193" w:name="_Toc359579994"/>
      <w:r>
        <w:t>Predefined Manufacturer Table</w:t>
      </w:r>
      <w:bookmarkEnd w:id="1192"/>
      <w:bookmarkEnd w:id="1193"/>
    </w:p>
    <w:p w:rsidR="00256F45" w:rsidRDefault="00256F45" w:rsidP="00571329">
      <w:pPr>
        <w:pStyle w:val="Figure"/>
      </w:pPr>
      <w:r w:rsidRPr="00256F45">
        <w:rPr>
          <w:lang w:val="en-AU"/>
        </w:rPr>
        <w:drawing>
          <wp:inline distT="0" distB="0" distL="0" distR="0">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rsidR="00571329" w:rsidRDefault="00571329" w:rsidP="00571329">
      <w:pPr>
        <w:pStyle w:val="Appendix1"/>
      </w:pPr>
      <w:bookmarkStart w:id="1194" w:name="_Ref358389791"/>
      <w:bookmarkStart w:id="1195" w:name="_Ref358389794"/>
      <w:bookmarkStart w:id="1196" w:name="_Ref358389904"/>
      <w:bookmarkStart w:id="1197" w:name="_Ref358389907"/>
      <w:bookmarkStart w:id="1198" w:name="_Toc359579995"/>
      <w:r>
        <w:t>Predefined Sensor Table</w:t>
      </w:r>
      <w:bookmarkEnd w:id="1194"/>
      <w:bookmarkEnd w:id="1195"/>
      <w:bookmarkEnd w:id="1196"/>
      <w:bookmarkEnd w:id="1197"/>
      <w:bookmarkEnd w:id="1198"/>
    </w:p>
    <w:p w:rsidR="00571329" w:rsidRDefault="00571329" w:rsidP="00571329">
      <w:pPr>
        <w:pStyle w:val="Figure"/>
      </w:pPr>
      <w:r>
        <w:rPr>
          <w:lang w:val="en-AU"/>
        </w:rPr>
        <w:drawing>
          <wp:inline distT="0" distB="0" distL="0" distR="0">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rsidR="00571329" w:rsidRPr="00256F45" w:rsidRDefault="00571329" w:rsidP="00256F45">
      <w:pPr>
        <w:pStyle w:val="Body"/>
      </w:pPr>
    </w:p>
    <w:sectPr w:rsidR="00571329" w:rsidRPr="00256F45" w:rsidSect="00A92DD8">
      <w:headerReference w:type="default" r:id="rId145"/>
      <w:footerReference w:type="default" r:id="rId146"/>
      <w:headerReference w:type="first" r:id="rId147"/>
      <w:footerReference w:type="first" r:id="rId148"/>
      <w:type w:val="oddPage"/>
      <w:pgSz w:w="11907" w:h="16840" w:code="9"/>
      <w:pgMar w:top="1394" w:right="1134" w:bottom="1701" w:left="1418" w:header="720" w:footer="598"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22C26" w:rsidRDefault="00522C26">
      <w:r>
        <w:separator/>
      </w:r>
    </w:p>
  </w:endnote>
  <w:endnote w:type="continuationSeparator" w:id="0">
    <w:p w:rsidR="00522C26" w:rsidRDefault="00522C2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ＭＳ 明朝">
    <w:charset w:val="4E"/>
    <w:family w:val="auto"/>
    <w:pitch w:val="variable"/>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A00002EF" w:usb1="4000207B" w:usb2="00000000" w:usb3="00000000" w:csb0="0000009F" w:csb1="00000000"/>
  </w:font>
  <w:font w:name="Times">
    <w:panose1 w:val="02020603050405020304"/>
    <w:charset w:val="00"/>
    <w:family w:val="roman"/>
    <w:notTrueType/>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72A3" w:rsidRDefault="004872A3" w:rsidP="00796C6A">
    <w:pPr>
      <w:pStyle w:val="Footer"/>
      <w:pBdr>
        <w:top w:val="single" w:sz="18" w:space="5" w:color="0070C0"/>
      </w:pBdr>
      <w:tabs>
        <w:tab w:val="clear" w:pos="7938"/>
        <w:tab w:val="right" w:pos="8789"/>
      </w:tabs>
    </w:pPr>
    <w:r>
      <w:t>SPECCHIO_UserGuide.pdf</w:t>
    </w:r>
  </w:p>
  <w:p w:rsidR="004872A3" w:rsidRDefault="004872A3" w:rsidP="00796C6A">
    <w:pPr>
      <w:pStyle w:val="Footer"/>
      <w:pBdr>
        <w:top w:val="single" w:sz="18" w:space="5" w:color="0070C0"/>
      </w:pBdr>
      <w:tabs>
        <w:tab w:val="clear" w:pos="7938"/>
        <w:tab w:val="right" w:pos="9356"/>
      </w:tabs>
    </w:pPr>
    <w:r>
      <w:t xml:space="preserve">Version </w:t>
    </w:r>
    <w:fldSimple w:instr="REF VQS">
      <w:r>
        <w:rPr>
          <w:noProof/>
        </w:rPr>
        <w:t>3.0</w:t>
      </w:r>
    </w:fldSimple>
    <w:r>
      <w:t xml:space="preserve"> / </w:t>
    </w:r>
    <w:fldSimple w:instr="REF DD">
      <w:r>
        <w:rPr>
          <w:noProof/>
        </w:rPr>
        <w:t>21.06.2012</w:t>
      </w:r>
    </w:fldSimple>
    <w:r>
      <w:tab/>
    </w:r>
    <w:r>
      <w:tab/>
      <w:t>Pag</w:t>
    </w:r>
    <w:r w:rsidRPr="008030FC">
      <w:t xml:space="preserve">e </w:t>
    </w:r>
    <w:fldSimple w:instr="PAGE">
      <w:r w:rsidR="00522C26">
        <w:rPr>
          <w:noProof/>
        </w:rPr>
        <w:t>1</w:t>
      </w:r>
    </w:fldSimple>
    <w:r w:rsidRPr="008030FC">
      <w:t xml:space="preserve"> </w:t>
    </w:r>
    <w:r>
      <w:t xml:space="preserve">of </w:t>
    </w:r>
    <w:fldSimple w:instr="NUMPAGES ">
      <w:r w:rsidR="00522C26">
        <w:rPr>
          <w:noProof/>
        </w:rPr>
        <w:t>1</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72A3" w:rsidRDefault="004872A3">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22C26" w:rsidRDefault="00522C26">
      <w:r>
        <w:separator/>
      </w:r>
    </w:p>
  </w:footnote>
  <w:footnote w:type="continuationSeparator" w:id="0">
    <w:p w:rsidR="00522C26" w:rsidRDefault="00522C2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72A3" w:rsidRDefault="004872A3" w:rsidP="00796C6A">
    <w:pPr>
      <w:pStyle w:val="Header"/>
      <w:pBdr>
        <w:bottom w:val="single" w:sz="18" w:space="1" w:color="0070C0"/>
      </w:pBd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Pr="00A92DD8">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r>
    <w:fldSimple w:instr=" REF DOC_TITLE \* CHARFORMAT ">
      <w:r>
        <w:t>User Guide</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72A3" w:rsidRDefault="004872A3">
    <w:pPr>
      <w:framePr w:w="3255" w:h="992" w:wrap="notBeside" w:vAnchor="text" w:hAnchor="margin" w:y="1"/>
    </w:pPr>
  </w:p>
  <w:p w:rsidR="004872A3" w:rsidRDefault="004872A3">
    <w:pPr>
      <w:framePr w:w="3255" w:h="992" w:wrap="notBeside" w:vAnchor="text" w:hAnchor="margin" w:y="1"/>
    </w:pPr>
  </w:p>
  <w:p w:rsidR="004872A3" w:rsidRDefault="004872A3">
    <w:pPr>
      <w:rPr>
        <w:sz w:val="28"/>
        <w:szCs w:val="28"/>
      </w:rPr>
    </w:pPr>
    <w:r>
      <w:rPr>
        <w:sz w:val="28"/>
        <w:szCs w:val="28"/>
      </w:rPr>
      <w:t>Remote Sensing Laboratories</w:t>
    </w:r>
  </w:p>
  <w:p w:rsidR="004872A3" w:rsidRDefault="004872A3">
    <w:pPr>
      <w:rPr>
        <w:sz w:val="28"/>
        <w:szCs w:val="28"/>
      </w:rPr>
    </w:pPr>
    <w:r>
      <w:rPr>
        <w:sz w:val="28"/>
        <w:szCs w:val="28"/>
      </w:rPr>
      <w:t>Department of Geography</w:t>
    </w:r>
  </w:p>
  <w:p w:rsidR="004872A3" w:rsidRPr="00192611" w:rsidRDefault="004872A3">
    <w:pPr>
      <w:rPr>
        <w:sz w:val="28"/>
        <w:szCs w:val="28"/>
      </w:rPr>
    </w:pPr>
    <w:r>
      <w:rPr>
        <w:sz w:val="28"/>
        <w:szCs w:val="28"/>
      </w:rPr>
      <w:t>University of Zurich</w:t>
    </w:r>
  </w:p>
  <w:p w:rsidR="004872A3" w:rsidRDefault="004872A3">
    <w:pPr>
      <w:rPr>
        <w:sz w:val="36"/>
      </w:rPr>
    </w:pPr>
  </w:p>
  <w:p w:rsidR="004872A3" w:rsidRDefault="004872A3">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Pr="00A92DD8">
      <w:rPr>
        <w:b/>
        <w:noProof/>
      </w:rPr>
      <w:t>SPECCHIO</w:t>
    </w:r>
    <w:r>
      <w:rPr>
        <w:b/>
        <w:noProof/>
      </w:rPr>
      <w:fldChar w:fldCharType="end"/>
    </w:r>
  </w:p>
  <w:p w:rsidR="004872A3" w:rsidRDefault="004872A3">
    <w:pPr>
      <w:pBdr>
        <w:bottom w:val="single" w:sz="6" w:space="1" w:color="auto"/>
      </w:pBdr>
      <w:rPr>
        <w:sz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4446ADAE"/>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nsid w:val="01A5382E"/>
    <w:multiLevelType w:val="hybridMultilevel"/>
    <w:tmpl w:val="5B649EBE"/>
    <w:lvl w:ilvl="0" w:tplc="5DA8747C">
      <w:start w:val="1"/>
      <w:numFmt w:val="decimal"/>
      <w:pStyle w:val="NumberedItem"/>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3A159E9"/>
    <w:multiLevelType w:val="multilevel"/>
    <w:tmpl w:val="F59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45653A"/>
    <w:multiLevelType w:val="multilevel"/>
    <w:tmpl w:val="633C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E219B5"/>
    <w:multiLevelType w:val="multilevel"/>
    <w:tmpl w:val="AF70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0265BC"/>
    <w:multiLevelType w:val="multilevel"/>
    <w:tmpl w:val="2EF2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3A293D"/>
    <w:multiLevelType w:val="hybridMultilevel"/>
    <w:tmpl w:val="6EBA7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8A8163E"/>
    <w:multiLevelType w:val="hybridMultilevel"/>
    <w:tmpl w:val="F87434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CA31762"/>
    <w:multiLevelType w:val="hybridMultilevel"/>
    <w:tmpl w:val="CBC6E1A4"/>
    <w:lvl w:ilvl="0" w:tplc="CB842362">
      <w:start w:val="3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A5506A"/>
    <w:multiLevelType w:val="multilevel"/>
    <w:tmpl w:val="5B20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1EE2896"/>
    <w:multiLevelType w:val="hybridMultilevel"/>
    <w:tmpl w:val="6BB43846"/>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2">
    <w:nsid w:val="38430F79"/>
    <w:multiLevelType w:val="multilevel"/>
    <w:tmpl w:val="958A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5DA0115"/>
    <w:multiLevelType w:val="multilevel"/>
    <w:tmpl w:val="3C96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480120B5"/>
    <w:multiLevelType w:val="hybridMultilevel"/>
    <w:tmpl w:val="06F66D2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7">
    <w:nsid w:val="5CD05B2F"/>
    <w:multiLevelType w:val="multilevel"/>
    <w:tmpl w:val="E30C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116C4"/>
    <w:multiLevelType w:val="hybridMultilevel"/>
    <w:tmpl w:val="078490CA"/>
    <w:lvl w:ilvl="0" w:tplc="01C41B12">
      <w:start w:val="1"/>
      <w:numFmt w:val="bullet"/>
      <w:pStyle w:val="ProcessSub-step"/>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20">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8B59EA"/>
    <w:multiLevelType w:val="hybridMultilevel"/>
    <w:tmpl w:val="01B49EC0"/>
    <w:lvl w:ilvl="0" w:tplc="B30A13D6">
      <w:start w:val="1"/>
      <w:numFmt w:val="bullet"/>
      <w:pStyle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3"/>
  </w:num>
  <w:num w:numId="3">
    <w:abstractNumId w:val="18"/>
  </w:num>
  <w:num w:numId="4">
    <w:abstractNumId w:val="20"/>
  </w:num>
  <w:num w:numId="5">
    <w:abstractNumId w:val="21"/>
  </w:num>
  <w:num w:numId="6">
    <w:abstractNumId w:val="22"/>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lvlOverride w:ilvl="0">
      <w:startOverride w:val="1"/>
    </w:lvlOverride>
  </w:num>
  <w:num w:numId="9">
    <w:abstractNumId w:val="8"/>
  </w:num>
  <w:num w:numId="10">
    <w:abstractNumId w:val="14"/>
  </w:num>
  <w:num w:numId="11">
    <w:abstractNumId w:val="3"/>
  </w:num>
  <w:num w:numId="12">
    <w:abstractNumId w:val="17"/>
  </w:num>
  <w:num w:numId="13">
    <w:abstractNumId w:val="5"/>
  </w:num>
  <w:num w:numId="14">
    <w:abstractNumId w:val="12"/>
  </w:num>
  <w:num w:numId="15">
    <w:abstractNumId w:val="6"/>
  </w:num>
  <w:num w:numId="16">
    <w:abstractNumId w:val="4"/>
  </w:num>
  <w:num w:numId="17">
    <w:abstractNumId w:val="16"/>
  </w:num>
  <w:num w:numId="18">
    <w:abstractNumId w:val="15"/>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 w:numId="22">
    <w:abstractNumId w:val="10"/>
  </w:num>
  <w:num w:numId="23">
    <w:abstractNumId w:val="9"/>
  </w:num>
  <w:num w:numId="24">
    <w:abstractNumId w:val="11"/>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1"/>
  </w:num>
  <w:num w:numId="28">
    <w:abstractNumId w:val="19"/>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9"/>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attachedTemplate r:id="rId1"/>
  <w:stylePaneFormatFilter w:val="1028"/>
  <w:stylePaneSortMethod w:val="0000"/>
  <w:doNotTrackMove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savePreviewPicture/>
  <w:hdrShapeDefaults>
    <o:shapedefaults v:ext="edit" spidmax="103426">
      <o:colormru v:ext="edit" colors="#f4f3ec,#dbe5f1,#c4cdfc,#b8cce4,#00863d"/>
      <o:colormenu v:ext="edit" fillcolor="#00863d" strokecolor="#0070c0"/>
    </o:shapedefaults>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moteSensingReferences-Converted.enl&lt;/item&gt;&lt;/Libraries&gt;&lt;/ENLibraries&gt;"/>
  </w:docVars>
  <w:rsids>
    <w:rsidRoot w:val="00942C4D"/>
    <w:rsid w:val="0000247B"/>
    <w:rsid w:val="00002A01"/>
    <w:rsid w:val="00003B59"/>
    <w:rsid w:val="00010092"/>
    <w:rsid w:val="00011779"/>
    <w:rsid w:val="00013DA4"/>
    <w:rsid w:val="00015032"/>
    <w:rsid w:val="00016B67"/>
    <w:rsid w:val="00016E20"/>
    <w:rsid w:val="00017673"/>
    <w:rsid w:val="00021137"/>
    <w:rsid w:val="00022766"/>
    <w:rsid w:val="00022B31"/>
    <w:rsid w:val="000255E5"/>
    <w:rsid w:val="00027485"/>
    <w:rsid w:val="00027D37"/>
    <w:rsid w:val="0003320B"/>
    <w:rsid w:val="0003650F"/>
    <w:rsid w:val="00037DAE"/>
    <w:rsid w:val="000400EA"/>
    <w:rsid w:val="00041695"/>
    <w:rsid w:val="00042627"/>
    <w:rsid w:val="00043400"/>
    <w:rsid w:val="00043D2A"/>
    <w:rsid w:val="00051DB9"/>
    <w:rsid w:val="00052300"/>
    <w:rsid w:val="00052D06"/>
    <w:rsid w:val="000548B3"/>
    <w:rsid w:val="00062079"/>
    <w:rsid w:val="0006292A"/>
    <w:rsid w:val="00062D77"/>
    <w:rsid w:val="00065836"/>
    <w:rsid w:val="000659CA"/>
    <w:rsid w:val="00065A8E"/>
    <w:rsid w:val="00066298"/>
    <w:rsid w:val="00066384"/>
    <w:rsid w:val="00067105"/>
    <w:rsid w:val="0007175F"/>
    <w:rsid w:val="0007393B"/>
    <w:rsid w:val="0007482B"/>
    <w:rsid w:val="000758C5"/>
    <w:rsid w:val="00075C80"/>
    <w:rsid w:val="000774F2"/>
    <w:rsid w:val="0008201A"/>
    <w:rsid w:val="00082E93"/>
    <w:rsid w:val="000838C4"/>
    <w:rsid w:val="00085B0D"/>
    <w:rsid w:val="00086FDC"/>
    <w:rsid w:val="000874EE"/>
    <w:rsid w:val="000877F1"/>
    <w:rsid w:val="000905CA"/>
    <w:rsid w:val="00090A5F"/>
    <w:rsid w:val="000959EF"/>
    <w:rsid w:val="0009755C"/>
    <w:rsid w:val="000A07A9"/>
    <w:rsid w:val="000A0BF5"/>
    <w:rsid w:val="000A4D03"/>
    <w:rsid w:val="000B0A45"/>
    <w:rsid w:val="000B187D"/>
    <w:rsid w:val="000B2148"/>
    <w:rsid w:val="000B2A90"/>
    <w:rsid w:val="000B40E5"/>
    <w:rsid w:val="000B723E"/>
    <w:rsid w:val="000C0B06"/>
    <w:rsid w:val="000C3727"/>
    <w:rsid w:val="000C4344"/>
    <w:rsid w:val="000C5874"/>
    <w:rsid w:val="000D0BD0"/>
    <w:rsid w:val="000E3E59"/>
    <w:rsid w:val="000E40B8"/>
    <w:rsid w:val="000E7DFA"/>
    <w:rsid w:val="000F0766"/>
    <w:rsid w:val="000F1F04"/>
    <w:rsid w:val="000F2D03"/>
    <w:rsid w:val="000F38DD"/>
    <w:rsid w:val="000F4192"/>
    <w:rsid w:val="000F5133"/>
    <w:rsid w:val="001034D0"/>
    <w:rsid w:val="00103802"/>
    <w:rsid w:val="00103D92"/>
    <w:rsid w:val="00104037"/>
    <w:rsid w:val="001043BF"/>
    <w:rsid w:val="00104909"/>
    <w:rsid w:val="00104C68"/>
    <w:rsid w:val="00105693"/>
    <w:rsid w:val="00106B3F"/>
    <w:rsid w:val="00106BCD"/>
    <w:rsid w:val="00114347"/>
    <w:rsid w:val="001176EE"/>
    <w:rsid w:val="00120806"/>
    <w:rsid w:val="00121DE8"/>
    <w:rsid w:val="001247E8"/>
    <w:rsid w:val="0012487E"/>
    <w:rsid w:val="00125A0E"/>
    <w:rsid w:val="00126294"/>
    <w:rsid w:val="001265C9"/>
    <w:rsid w:val="00126BD4"/>
    <w:rsid w:val="001310CE"/>
    <w:rsid w:val="001322B6"/>
    <w:rsid w:val="001329BB"/>
    <w:rsid w:val="001337AF"/>
    <w:rsid w:val="00133A34"/>
    <w:rsid w:val="00136097"/>
    <w:rsid w:val="001361E8"/>
    <w:rsid w:val="00141131"/>
    <w:rsid w:val="001417E3"/>
    <w:rsid w:val="00142473"/>
    <w:rsid w:val="00145B70"/>
    <w:rsid w:val="0014777F"/>
    <w:rsid w:val="00151B64"/>
    <w:rsid w:val="00152B61"/>
    <w:rsid w:val="00153AAA"/>
    <w:rsid w:val="00155FA4"/>
    <w:rsid w:val="001572A2"/>
    <w:rsid w:val="00157B6F"/>
    <w:rsid w:val="00160B9E"/>
    <w:rsid w:val="00161874"/>
    <w:rsid w:val="00163196"/>
    <w:rsid w:val="00163936"/>
    <w:rsid w:val="00164972"/>
    <w:rsid w:val="00170A8D"/>
    <w:rsid w:val="00175F84"/>
    <w:rsid w:val="001761E4"/>
    <w:rsid w:val="001810F6"/>
    <w:rsid w:val="0018135B"/>
    <w:rsid w:val="00182987"/>
    <w:rsid w:val="001846DE"/>
    <w:rsid w:val="00184B5A"/>
    <w:rsid w:val="00185AD4"/>
    <w:rsid w:val="001866F7"/>
    <w:rsid w:val="00187EAB"/>
    <w:rsid w:val="0019048D"/>
    <w:rsid w:val="00190D9D"/>
    <w:rsid w:val="001941F1"/>
    <w:rsid w:val="00195485"/>
    <w:rsid w:val="00195943"/>
    <w:rsid w:val="00195F1E"/>
    <w:rsid w:val="001A05D9"/>
    <w:rsid w:val="001A1F98"/>
    <w:rsid w:val="001A3AD1"/>
    <w:rsid w:val="001A3E85"/>
    <w:rsid w:val="001A42EB"/>
    <w:rsid w:val="001A43B4"/>
    <w:rsid w:val="001A5226"/>
    <w:rsid w:val="001B1819"/>
    <w:rsid w:val="001B3A12"/>
    <w:rsid w:val="001B6174"/>
    <w:rsid w:val="001B763C"/>
    <w:rsid w:val="001C312D"/>
    <w:rsid w:val="001C4E7F"/>
    <w:rsid w:val="001C5A74"/>
    <w:rsid w:val="001C6618"/>
    <w:rsid w:val="001C7C77"/>
    <w:rsid w:val="001D236D"/>
    <w:rsid w:val="001D26D4"/>
    <w:rsid w:val="001D57A4"/>
    <w:rsid w:val="001E298F"/>
    <w:rsid w:val="001E37BC"/>
    <w:rsid w:val="001E3B63"/>
    <w:rsid w:val="001E4F7D"/>
    <w:rsid w:val="001E5C3C"/>
    <w:rsid w:val="001E65B1"/>
    <w:rsid w:val="001E70D6"/>
    <w:rsid w:val="001F51CB"/>
    <w:rsid w:val="001F5344"/>
    <w:rsid w:val="001F5FAB"/>
    <w:rsid w:val="00204599"/>
    <w:rsid w:val="002047CA"/>
    <w:rsid w:val="00204D07"/>
    <w:rsid w:val="00204DEB"/>
    <w:rsid w:val="00205E4B"/>
    <w:rsid w:val="00207647"/>
    <w:rsid w:val="002100B4"/>
    <w:rsid w:val="0021100C"/>
    <w:rsid w:val="00211995"/>
    <w:rsid w:val="00212938"/>
    <w:rsid w:val="00212F46"/>
    <w:rsid w:val="00213E8E"/>
    <w:rsid w:val="00214C9E"/>
    <w:rsid w:val="002162D7"/>
    <w:rsid w:val="002175E1"/>
    <w:rsid w:val="00221E94"/>
    <w:rsid w:val="002237E8"/>
    <w:rsid w:val="00224EB6"/>
    <w:rsid w:val="0022783A"/>
    <w:rsid w:val="00227A50"/>
    <w:rsid w:val="00233900"/>
    <w:rsid w:val="00235191"/>
    <w:rsid w:val="002353F8"/>
    <w:rsid w:val="002415EF"/>
    <w:rsid w:val="00243D76"/>
    <w:rsid w:val="00244276"/>
    <w:rsid w:val="00244E28"/>
    <w:rsid w:val="00245196"/>
    <w:rsid w:val="00245A33"/>
    <w:rsid w:val="00254A05"/>
    <w:rsid w:val="00255BE8"/>
    <w:rsid w:val="0025635E"/>
    <w:rsid w:val="00256F45"/>
    <w:rsid w:val="002574CB"/>
    <w:rsid w:val="002601B8"/>
    <w:rsid w:val="002618F4"/>
    <w:rsid w:val="002645A6"/>
    <w:rsid w:val="002677CF"/>
    <w:rsid w:val="00267C8A"/>
    <w:rsid w:val="002727A2"/>
    <w:rsid w:val="002767D2"/>
    <w:rsid w:val="00277EAA"/>
    <w:rsid w:val="00281427"/>
    <w:rsid w:val="002820CF"/>
    <w:rsid w:val="0028286B"/>
    <w:rsid w:val="00283170"/>
    <w:rsid w:val="00284DC7"/>
    <w:rsid w:val="00286262"/>
    <w:rsid w:val="0029065B"/>
    <w:rsid w:val="0029326D"/>
    <w:rsid w:val="002935FF"/>
    <w:rsid w:val="00293D32"/>
    <w:rsid w:val="002943C3"/>
    <w:rsid w:val="002979B3"/>
    <w:rsid w:val="002A04DB"/>
    <w:rsid w:val="002A0FFE"/>
    <w:rsid w:val="002A14D7"/>
    <w:rsid w:val="002A3F98"/>
    <w:rsid w:val="002A413C"/>
    <w:rsid w:val="002A47FD"/>
    <w:rsid w:val="002B10D8"/>
    <w:rsid w:val="002B31FB"/>
    <w:rsid w:val="002B46C1"/>
    <w:rsid w:val="002B5ED5"/>
    <w:rsid w:val="002C0B19"/>
    <w:rsid w:val="002C1A9A"/>
    <w:rsid w:val="002C3B6A"/>
    <w:rsid w:val="002C6764"/>
    <w:rsid w:val="002D26AF"/>
    <w:rsid w:val="002D27C1"/>
    <w:rsid w:val="002D3448"/>
    <w:rsid w:val="002D4E89"/>
    <w:rsid w:val="002E1EF5"/>
    <w:rsid w:val="002E2195"/>
    <w:rsid w:val="002E2FCF"/>
    <w:rsid w:val="002E3320"/>
    <w:rsid w:val="002E478E"/>
    <w:rsid w:val="002E79AF"/>
    <w:rsid w:val="002F155E"/>
    <w:rsid w:val="002F3529"/>
    <w:rsid w:val="002F47D9"/>
    <w:rsid w:val="002F5F99"/>
    <w:rsid w:val="00300FF1"/>
    <w:rsid w:val="0030199B"/>
    <w:rsid w:val="00305207"/>
    <w:rsid w:val="00306258"/>
    <w:rsid w:val="0030705E"/>
    <w:rsid w:val="00317107"/>
    <w:rsid w:val="00321296"/>
    <w:rsid w:val="00323D79"/>
    <w:rsid w:val="00323FF2"/>
    <w:rsid w:val="003266A3"/>
    <w:rsid w:val="003279C8"/>
    <w:rsid w:val="00334C91"/>
    <w:rsid w:val="00334CF9"/>
    <w:rsid w:val="00334E6C"/>
    <w:rsid w:val="00334F7C"/>
    <w:rsid w:val="0033520F"/>
    <w:rsid w:val="00335C2A"/>
    <w:rsid w:val="00337E91"/>
    <w:rsid w:val="00340BAD"/>
    <w:rsid w:val="00343430"/>
    <w:rsid w:val="00343837"/>
    <w:rsid w:val="00345724"/>
    <w:rsid w:val="00346654"/>
    <w:rsid w:val="003472B9"/>
    <w:rsid w:val="003479CF"/>
    <w:rsid w:val="00350C84"/>
    <w:rsid w:val="00351CC1"/>
    <w:rsid w:val="00353125"/>
    <w:rsid w:val="00355DEE"/>
    <w:rsid w:val="00356BA2"/>
    <w:rsid w:val="003579B4"/>
    <w:rsid w:val="00360D13"/>
    <w:rsid w:val="00362A26"/>
    <w:rsid w:val="00363277"/>
    <w:rsid w:val="003669B0"/>
    <w:rsid w:val="00366B54"/>
    <w:rsid w:val="00366E7F"/>
    <w:rsid w:val="0037075B"/>
    <w:rsid w:val="00371016"/>
    <w:rsid w:val="003732DD"/>
    <w:rsid w:val="003738CB"/>
    <w:rsid w:val="00373F1D"/>
    <w:rsid w:val="003745AF"/>
    <w:rsid w:val="00374F9E"/>
    <w:rsid w:val="003758A1"/>
    <w:rsid w:val="00383DF6"/>
    <w:rsid w:val="00384FF3"/>
    <w:rsid w:val="00390514"/>
    <w:rsid w:val="0039119C"/>
    <w:rsid w:val="00391D00"/>
    <w:rsid w:val="00392B0B"/>
    <w:rsid w:val="0039380A"/>
    <w:rsid w:val="0039469A"/>
    <w:rsid w:val="00395E91"/>
    <w:rsid w:val="003963DF"/>
    <w:rsid w:val="00396B9D"/>
    <w:rsid w:val="003A1458"/>
    <w:rsid w:val="003A363C"/>
    <w:rsid w:val="003B0D44"/>
    <w:rsid w:val="003B10F3"/>
    <w:rsid w:val="003B29B2"/>
    <w:rsid w:val="003C0124"/>
    <w:rsid w:val="003C09DA"/>
    <w:rsid w:val="003C1864"/>
    <w:rsid w:val="003C512E"/>
    <w:rsid w:val="003C6FD2"/>
    <w:rsid w:val="003C7A3D"/>
    <w:rsid w:val="003D0FB0"/>
    <w:rsid w:val="003D143B"/>
    <w:rsid w:val="003D22A1"/>
    <w:rsid w:val="003D425A"/>
    <w:rsid w:val="003D4CCB"/>
    <w:rsid w:val="003D5D57"/>
    <w:rsid w:val="003E1A4A"/>
    <w:rsid w:val="003E3549"/>
    <w:rsid w:val="003E371B"/>
    <w:rsid w:val="003E508C"/>
    <w:rsid w:val="003E55CD"/>
    <w:rsid w:val="003E69B9"/>
    <w:rsid w:val="003E6F8A"/>
    <w:rsid w:val="003F093E"/>
    <w:rsid w:val="003F2C83"/>
    <w:rsid w:val="003F3FD3"/>
    <w:rsid w:val="003F6493"/>
    <w:rsid w:val="003F7FCD"/>
    <w:rsid w:val="004004F6"/>
    <w:rsid w:val="00400B52"/>
    <w:rsid w:val="00401AFC"/>
    <w:rsid w:val="004030A7"/>
    <w:rsid w:val="0040574B"/>
    <w:rsid w:val="00410625"/>
    <w:rsid w:val="00410FC7"/>
    <w:rsid w:val="00413360"/>
    <w:rsid w:val="00413DFD"/>
    <w:rsid w:val="004143FD"/>
    <w:rsid w:val="0041732C"/>
    <w:rsid w:val="0041783A"/>
    <w:rsid w:val="004203B6"/>
    <w:rsid w:val="0042046F"/>
    <w:rsid w:val="00424291"/>
    <w:rsid w:val="00425801"/>
    <w:rsid w:val="00425ABF"/>
    <w:rsid w:val="00427012"/>
    <w:rsid w:val="00430506"/>
    <w:rsid w:val="004309AF"/>
    <w:rsid w:val="004310DB"/>
    <w:rsid w:val="0043189B"/>
    <w:rsid w:val="00432D97"/>
    <w:rsid w:val="00434083"/>
    <w:rsid w:val="0043642F"/>
    <w:rsid w:val="00436BD9"/>
    <w:rsid w:val="00436FF7"/>
    <w:rsid w:val="00437656"/>
    <w:rsid w:val="00440864"/>
    <w:rsid w:val="00446582"/>
    <w:rsid w:val="0044706E"/>
    <w:rsid w:val="00453EF9"/>
    <w:rsid w:val="00453FEC"/>
    <w:rsid w:val="00454C4E"/>
    <w:rsid w:val="0045564E"/>
    <w:rsid w:val="004567B8"/>
    <w:rsid w:val="00461A40"/>
    <w:rsid w:val="00462F12"/>
    <w:rsid w:val="00464FFC"/>
    <w:rsid w:val="0046580D"/>
    <w:rsid w:val="00465B0A"/>
    <w:rsid w:val="004667B5"/>
    <w:rsid w:val="004668D3"/>
    <w:rsid w:val="00470481"/>
    <w:rsid w:val="004704E6"/>
    <w:rsid w:val="004710EB"/>
    <w:rsid w:val="00471317"/>
    <w:rsid w:val="00475196"/>
    <w:rsid w:val="004755CE"/>
    <w:rsid w:val="004831E0"/>
    <w:rsid w:val="00484682"/>
    <w:rsid w:val="00486B4A"/>
    <w:rsid w:val="004872A3"/>
    <w:rsid w:val="00487FDD"/>
    <w:rsid w:val="00490031"/>
    <w:rsid w:val="0049064B"/>
    <w:rsid w:val="00493D72"/>
    <w:rsid w:val="00493F81"/>
    <w:rsid w:val="004961F4"/>
    <w:rsid w:val="00497214"/>
    <w:rsid w:val="004A1EC4"/>
    <w:rsid w:val="004A2EFA"/>
    <w:rsid w:val="004A6C50"/>
    <w:rsid w:val="004A7688"/>
    <w:rsid w:val="004B4EE6"/>
    <w:rsid w:val="004B60CF"/>
    <w:rsid w:val="004C1EF1"/>
    <w:rsid w:val="004C3526"/>
    <w:rsid w:val="004C390A"/>
    <w:rsid w:val="004C44BF"/>
    <w:rsid w:val="004C4C99"/>
    <w:rsid w:val="004C7C08"/>
    <w:rsid w:val="004D7399"/>
    <w:rsid w:val="004D7992"/>
    <w:rsid w:val="004E081F"/>
    <w:rsid w:val="004E177D"/>
    <w:rsid w:val="004E1B59"/>
    <w:rsid w:val="004E6ED6"/>
    <w:rsid w:val="004F2365"/>
    <w:rsid w:val="004F362E"/>
    <w:rsid w:val="004F3F9E"/>
    <w:rsid w:val="004F4C4C"/>
    <w:rsid w:val="004F63CC"/>
    <w:rsid w:val="004F6E0E"/>
    <w:rsid w:val="005017F4"/>
    <w:rsid w:val="00502B31"/>
    <w:rsid w:val="00502EC9"/>
    <w:rsid w:val="005035EE"/>
    <w:rsid w:val="00506408"/>
    <w:rsid w:val="00506562"/>
    <w:rsid w:val="005077C8"/>
    <w:rsid w:val="00510BC2"/>
    <w:rsid w:val="005124E2"/>
    <w:rsid w:val="0051485C"/>
    <w:rsid w:val="005148C0"/>
    <w:rsid w:val="0051611C"/>
    <w:rsid w:val="005208AE"/>
    <w:rsid w:val="00521872"/>
    <w:rsid w:val="005220B7"/>
    <w:rsid w:val="00522234"/>
    <w:rsid w:val="00522C26"/>
    <w:rsid w:val="005335E3"/>
    <w:rsid w:val="005346B8"/>
    <w:rsid w:val="0053475F"/>
    <w:rsid w:val="00535A21"/>
    <w:rsid w:val="00540712"/>
    <w:rsid w:val="00547F47"/>
    <w:rsid w:val="005504A7"/>
    <w:rsid w:val="00553C61"/>
    <w:rsid w:val="00555090"/>
    <w:rsid w:val="005565BF"/>
    <w:rsid w:val="00556D60"/>
    <w:rsid w:val="00561482"/>
    <w:rsid w:val="00561BB8"/>
    <w:rsid w:val="00562076"/>
    <w:rsid w:val="00564907"/>
    <w:rsid w:val="00565AD3"/>
    <w:rsid w:val="005679CD"/>
    <w:rsid w:val="00567E0A"/>
    <w:rsid w:val="00567E19"/>
    <w:rsid w:val="00570C60"/>
    <w:rsid w:val="00570F5B"/>
    <w:rsid w:val="00571329"/>
    <w:rsid w:val="00572C58"/>
    <w:rsid w:val="005731B1"/>
    <w:rsid w:val="005755A6"/>
    <w:rsid w:val="005771D5"/>
    <w:rsid w:val="00577470"/>
    <w:rsid w:val="00577A95"/>
    <w:rsid w:val="0058197E"/>
    <w:rsid w:val="005829C3"/>
    <w:rsid w:val="005844B5"/>
    <w:rsid w:val="00585943"/>
    <w:rsid w:val="00586F67"/>
    <w:rsid w:val="0058707C"/>
    <w:rsid w:val="00587DC2"/>
    <w:rsid w:val="0059008C"/>
    <w:rsid w:val="00592325"/>
    <w:rsid w:val="0059520E"/>
    <w:rsid w:val="0059560A"/>
    <w:rsid w:val="00595C57"/>
    <w:rsid w:val="0059600D"/>
    <w:rsid w:val="0059682B"/>
    <w:rsid w:val="00596CF3"/>
    <w:rsid w:val="005970EC"/>
    <w:rsid w:val="00597208"/>
    <w:rsid w:val="00597A3B"/>
    <w:rsid w:val="005A0497"/>
    <w:rsid w:val="005A0AA1"/>
    <w:rsid w:val="005A1D9F"/>
    <w:rsid w:val="005A36AA"/>
    <w:rsid w:val="005A3762"/>
    <w:rsid w:val="005A4108"/>
    <w:rsid w:val="005A4139"/>
    <w:rsid w:val="005B1A36"/>
    <w:rsid w:val="005B1A98"/>
    <w:rsid w:val="005B3AA3"/>
    <w:rsid w:val="005B4723"/>
    <w:rsid w:val="005B7D51"/>
    <w:rsid w:val="005C4A9F"/>
    <w:rsid w:val="005C51AF"/>
    <w:rsid w:val="005C5F65"/>
    <w:rsid w:val="005C6A98"/>
    <w:rsid w:val="005D0F20"/>
    <w:rsid w:val="005D2792"/>
    <w:rsid w:val="005D455F"/>
    <w:rsid w:val="005D5EBE"/>
    <w:rsid w:val="005D7D09"/>
    <w:rsid w:val="005E1014"/>
    <w:rsid w:val="005E5C9A"/>
    <w:rsid w:val="005E5DF0"/>
    <w:rsid w:val="005E66DA"/>
    <w:rsid w:val="005F1B81"/>
    <w:rsid w:val="005F3BB2"/>
    <w:rsid w:val="005F48C4"/>
    <w:rsid w:val="006018AC"/>
    <w:rsid w:val="00604510"/>
    <w:rsid w:val="00605B61"/>
    <w:rsid w:val="00606196"/>
    <w:rsid w:val="0061012D"/>
    <w:rsid w:val="00612627"/>
    <w:rsid w:val="006208C5"/>
    <w:rsid w:val="00623286"/>
    <w:rsid w:val="006232DF"/>
    <w:rsid w:val="006251A9"/>
    <w:rsid w:val="00625CA9"/>
    <w:rsid w:val="00626EB4"/>
    <w:rsid w:val="00630C6D"/>
    <w:rsid w:val="00632319"/>
    <w:rsid w:val="00632DB7"/>
    <w:rsid w:val="00633AC3"/>
    <w:rsid w:val="0063523C"/>
    <w:rsid w:val="00635D4E"/>
    <w:rsid w:val="0063684B"/>
    <w:rsid w:val="00637AC0"/>
    <w:rsid w:val="0064120B"/>
    <w:rsid w:val="00644C4D"/>
    <w:rsid w:val="00653690"/>
    <w:rsid w:val="00656359"/>
    <w:rsid w:val="006565CC"/>
    <w:rsid w:val="006577FD"/>
    <w:rsid w:val="006600FE"/>
    <w:rsid w:val="00660EEC"/>
    <w:rsid w:val="00663B55"/>
    <w:rsid w:val="00666C33"/>
    <w:rsid w:val="00667AA2"/>
    <w:rsid w:val="006716AF"/>
    <w:rsid w:val="00675431"/>
    <w:rsid w:val="00675E21"/>
    <w:rsid w:val="006820AE"/>
    <w:rsid w:val="00682910"/>
    <w:rsid w:val="00684366"/>
    <w:rsid w:val="00684760"/>
    <w:rsid w:val="00685AE0"/>
    <w:rsid w:val="00686E40"/>
    <w:rsid w:val="00692E54"/>
    <w:rsid w:val="00693BB0"/>
    <w:rsid w:val="00694B62"/>
    <w:rsid w:val="00697D81"/>
    <w:rsid w:val="00697DE9"/>
    <w:rsid w:val="006A3C4B"/>
    <w:rsid w:val="006A683F"/>
    <w:rsid w:val="006A6865"/>
    <w:rsid w:val="006A68C3"/>
    <w:rsid w:val="006B0A5F"/>
    <w:rsid w:val="006B1C0D"/>
    <w:rsid w:val="006B202C"/>
    <w:rsid w:val="006B202D"/>
    <w:rsid w:val="006B299A"/>
    <w:rsid w:val="006B29D5"/>
    <w:rsid w:val="006B3C7E"/>
    <w:rsid w:val="006B4F6F"/>
    <w:rsid w:val="006B5382"/>
    <w:rsid w:val="006B60CC"/>
    <w:rsid w:val="006B71A0"/>
    <w:rsid w:val="006B7D47"/>
    <w:rsid w:val="006C44F0"/>
    <w:rsid w:val="006C4689"/>
    <w:rsid w:val="006C5233"/>
    <w:rsid w:val="006C5C8E"/>
    <w:rsid w:val="006C6358"/>
    <w:rsid w:val="006C7C40"/>
    <w:rsid w:val="006D1BDC"/>
    <w:rsid w:val="006D270E"/>
    <w:rsid w:val="006D42F9"/>
    <w:rsid w:val="006D46BF"/>
    <w:rsid w:val="006E0394"/>
    <w:rsid w:val="006E03D5"/>
    <w:rsid w:val="006E0514"/>
    <w:rsid w:val="006E1590"/>
    <w:rsid w:val="006E169B"/>
    <w:rsid w:val="006E1BD3"/>
    <w:rsid w:val="006E2B24"/>
    <w:rsid w:val="006E4D6F"/>
    <w:rsid w:val="006E67E1"/>
    <w:rsid w:val="006E6A31"/>
    <w:rsid w:val="006E6EE5"/>
    <w:rsid w:val="006E74A3"/>
    <w:rsid w:val="006F0D43"/>
    <w:rsid w:val="006F3D36"/>
    <w:rsid w:val="006F3D58"/>
    <w:rsid w:val="006F4C19"/>
    <w:rsid w:val="006F5275"/>
    <w:rsid w:val="006F6ED8"/>
    <w:rsid w:val="0070020F"/>
    <w:rsid w:val="007026B3"/>
    <w:rsid w:val="00704DAA"/>
    <w:rsid w:val="0070569E"/>
    <w:rsid w:val="0070613F"/>
    <w:rsid w:val="00712354"/>
    <w:rsid w:val="007124BD"/>
    <w:rsid w:val="0071295D"/>
    <w:rsid w:val="00715565"/>
    <w:rsid w:val="0072114F"/>
    <w:rsid w:val="0072146A"/>
    <w:rsid w:val="007221BB"/>
    <w:rsid w:val="00723D0B"/>
    <w:rsid w:val="00733919"/>
    <w:rsid w:val="00733DC8"/>
    <w:rsid w:val="00734122"/>
    <w:rsid w:val="007362C3"/>
    <w:rsid w:val="0074641B"/>
    <w:rsid w:val="00746914"/>
    <w:rsid w:val="00746BC8"/>
    <w:rsid w:val="0074749A"/>
    <w:rsid w:val="007521AC"/>
    <w:rsid w:val="007530D5"/>
    <w:rsid w:val="00755DF8"/>
    <w:rsid w:val="00756DC2"/>
    <w:rsid w:val="007576C5"/>
    <w:rsid w:val="00763F24"/>
    <w:rsid w:val="0076705D"/>
    <w:rsid w:val="007674AF"/>
    <w:rsid w:val="007725A9"/>
    <w:rsid w:val="00775FF4"/>
    <w:rsid w:val="0078053C"/>
    <w:rsid w:val="00784930"/>
    <w:rsid w:val="00786760"/>
    <w:rsid w:val="00787DD8"/>
    <w:rsid w:val="00792893"/>
    <w:rsid w:val="00792B27"/>
    <w:rsid w:val="0079332C"/>
    <w:rsid w:val="007937A4"/>
    <w:rsid w:val="00794634"/>
    <w:rsid w:val="0079636E"/>
    <w:rsid w:val="00796C6A"/>
    <w:rsid w:val="007A07DA"/>
    <w:rsid w:val="007A1927"/>
    <w:rsid w:val="007A25D6"/>
    <w:rsid w:val="007A29D4"/>
    <w:rsid w:val="007A535E"/>
    <w:rsid w:val="007A6986"/>
    <w:rsid w:val="007B0A47"/>
    <w:rsid w:val="007B0B88"/>
    <w:rsid w:val="007B1E7E"/>
    <w:rsid w:val="007B2B28"/>
    <w:rsid w:val="007B39B1"/>
    <w:rsid w:val="007B4B5E"/>
    <w:rsid w:val="007B4E3E"/>
    <w:rsid w:val="007B6B63"/>
    <w:rsid w:val="007B7944"/>
    <w:rsid w:val="007C3697"/>
    <w:rsid w:val="007C3917"/>
    <w:rsid w:val="007C553E"/>
    <w:rsid w:val="007C74A6"/>
    <w:rsid w:val="007C7A03"/>
    <w:rsid w:val="007D067F"/>
    <w:rsid w:val="007D21B7"/>
    <w:rsid w:val="007D38E4"/>
    <w:rsid w:val="007D3A20"/>
    <w:rsid w:val="007D41EC"/>
    <w:rsid w:val="007D43F6"/>
    <w:rsid w:val="007D716F"/>
    <w:rsid w:val="007E101B"/>
    <w:rsid w:val="007E1FC7"/>
    <w:rsid w:val="007E2903"/>
    <w:rsid w:val="007E356B"/>
    <w:rsid w:val="007E3CAA"/>
    <w:rsid w:val="007F4F37"/>
    <w:rsid w:val="007F7627"/>
    <w:rsid w:val="00802E63"/>
    <w:rsid w:val="008030FC"/>
    <w:rsid w:val="0080606B"/>
    <w:rsid w:val="0080641E"/>
    <w:rsid w:val="00813A30"/>
    <w:rsid w:val="00814C36"/>
    <w:rsid w:val="008160AA"/>
    <w:rsid w:val="00816E24"/>
    <w:rsid w:val="00816EF8"/>
    <w:rsid w:val="00817D9F"/>
    <w:rsid w:val="00820FEB"/>
    <w:rsid w:val="00821621"/>
    <w:rsid w:val="00821767"/>
    <w:rsid w:val="008247F3"/>
    <w:rsid w:val="0082538C"/>
    <w:rsid w:val="00826104"/>
    <w:rsid w:val="00826992"/>
    <w:rsid w:val="00826997"/>
    <w:rsid w:val="008269C6"/>
    <w:rsid w:val="00831986"/>
    <w:rsid w:val="00834A06"/>
    <w:rsid w:val="00837240"/>
    <w:rsid w:val="00842401"/>
    <w:rsid w:val="00843353"/>
    <w:rsid w:val="00844696"/>
    <w:rsid w:val="00845E2B"/>
    <w:rsid w:val="00850938"/>
    <w:rsid w:val="00851208"/>
    <w:rsid w:val="0085295B"/>
    <w:rsid w:val="00856756"/>
    <w:rsid w:val="008646FA"/>
    <w:rsid w:val="0086707A"/>
    <w:rsid w:val="00871B4A"/>
    <w:rsid w:val="00871DD0"/>
    <w:rsid w:val="00872665"/>
    <w:rsid w:val="0087393F"/>
    <w:rsid w:val="008756B5"/>
    <w:rsid w:val="008761BA"/>
    <w:rsid w:val="00880773"/>
    <w:rsid w:val="00882459"/>
    <w:rsid w:val="00883C59"/>
    <w:rsid w:val="00883EFC"/>
    <w:rsid w:val="00884B44"/>
    <w:rsid w:val="00885422"/>
    <w:rsid w:val="00887779"/>
    <w:rsid w:val="008906D5"/>
    <w:rsid w:val="00893B8C"/>
    <w:rsid w:val="00893E73"/>
    <w:rsid w:val="00896084"/>
    <w:rsid w:val="00896861"/>
    <w:rsid w:val="0089749F"/>
    <w:rsid w:val="00897F15"/>
    <w:rsid w:val="008A1618"/>
    <w:rsid w:val="008A2A97"/>
    <w:rsid w:val="008A41A4"/>
    <w:rsid w:val="008A4456"/>
    <w:rsid w:val="008A45EC"/>
    <w:rsid w:val="008A4A85"/>
    <w:rsid w:val="008A560C"/>
    <w:rsid w:val="008A6C82"/>
    <w:rsid w:val="008B1E14"/>
    <w:rsid w:val="008B24AF"/>
    <w:rsid w:val="008B6239"/>
    <w:rsid w:val="008B737E"/>
    <w:rsid w:val="008B7B00"/>
    <w:rsid w:val="008C0CD9"/>
    <w:rsid w:val="008C1AD7"/>
    <w:rsid w:val="008C1F0E"/>
    <w:rsid w:val="008C2B3F"/>
    <w:rsid w:val="008C373D"/>
    <w:rsid w:val="008C4474"/>
    <w:rsid w:val="008C6ACF"/>
    <w:rsid w:val="008C6B13"/>
    <w:rsid w:val="008C71D1"/>
    <w:rsid w:val="008D2A2E"/>
    <w:rsid w:val="008D35F2"/>
    <w:rsid w:val="008D3608"/>
    <w:rsid w:val="008D4333"/>
    <w:rsid w:val="008D475E"/>
    <w:rsid w:val="008D53AA"/>
    <w:rsid w:val="008D7CDE"/>
    <w:rsid w:val="008E2F3C"/>
    <w:rsid w:val="008E6E6B"/>
    <w:rsid w:val="008E7AF5"/>
    <w:rsid w:val="008F0F80"/>
    <w:rsid w:val="008F153A"/>
    <w:rsid w:val="008F2BEE"/>
    <w:rsid w:val="008F5EC8"/>
    <w:rsid w:val="008F6155"/>
    <w:rsid w:val="008F7525"/>
    <w:rsid w:val="00900805"/>
    <w:rsid w:val="009070A4"/>
    <w:rsid w:val="00914725"/>
    <w:rsid w:val="00916223"/>
    <w:rsid w:val="00916CBE"/>
    <w:rsid w:val="0092185F"/>
    <w:rsid w:val="00923E7C"/>
    <w:rsid w:val="009241AD"/>
    <w:rsid w:val="0093363B"/>
    <w:rsid w:val="009402C5"/>
    <w:rsid w:val="009427C7"/>
    <w:rsid w:val="00942C4D"/>
    <w:rsid w:val="00943B98"/>
    <w:rsid w:val="00943F95"/>
    <w:rsid w:val="00945FEF"/>
    <w:rsid w:val="00947C9E"/>
    <w:rsid w:val="0095151A"/>
    <w:rsid w:val="00951640"/>
    <w:rsid w:val="00952667"/>
    <w:rsid w:val="00953B21"/>
    <w:rsid w:val="00955CB6"/>
    <w:rsid w:val="0095776F"/>
    <w:rsid w:val="00957BFD"/>
    <w:rsid w:val="00961B4D"/>
    <w:rsid w:val="00963352"/>
    <w:rsid w:val="00965234"/>
    <w:rsid w:val="0096594F"/>
    <w:rsid w:val="009707CA"/>
    <w:rsid w:val="00971090"/>
    <w:rsid w:val="00971581"/>
    <w:rsid w:val="009730D0"/>
    <w:rsid w:val="009736D5"/>
    <w:rsid w:val="00974AB1"/>
    <w:rsid w:val="009750E6"/>
    <w:rsid w:val="00975B29"/>
    <w:rsid w:val="00983FCA"/>
    <w:rsid w:val="00984AA8"/>
    <w:rsid w:val="009853E9"/>
    <w:rsid w:val="0098598E"/>
    <w:rsid w:val="00986EE7"/>
    <w:rsid w:val="00987223"/>
    <w:rsid w:val="0098760F"/>
    <w:rsid w:val="00990009"/>
    <w:rsid w:val="009902DB"/>
    <w:rsid w:val="0099484C"/>
    <w:rsid w:val="00995455"/>
    <w:rsid w:val="00997BC7"/>
    <w:rsid w:val="009A0C13"/>
    <w:rsid w:val="009A1936"/>
    <w:rsid w:val="009A5BBE"/>
    <w:rsid w:val="009B1029"/>
    <w:rsid w:val="009B139C"/>
    <w:rsid w:val="009B58A3"/>
    <w:rsid w:val="009B73BB"/>
    <w:rsid w:val="009C478F"/>
    <w:rsid w:val="009D1966"/>
    <w:rsid w:val="009D1F99"/>
    <w:rsid w:val="009D3992"/>
    <w:rsid w:val="009D39DD"/>
    <w:rsid w:val="009D60A0"/>
    <w:rsid w:val="009D718F"/>
    <w:rsid w:val="009D7C8A"/>
    <w:rsid w:val="009E1785"/>
    <w:rsid w:val="009E2A7E"/>
    <w:rsid w:val="009E3299"/>
    <w:rsid w:val="009E32F3"/>
    <w:rsid w:val="009E495C"/>
    <w:rsid w:val="009E5D25"/>
    <w:rsid w:val="009E617F"/>
    <w:rsid w:val="009E664E"/>
    <w:rsid w:val="009E7491"/>
    <w:rsid w:val="009E74E0"/>
    <w:rsid w:val="009F0545"/>
    <w:rsid w:val="009F280F"/>
    <w:rsid w:val="009F32F4"/>
    <w:rsid w:val="009F3DA1"/>
    <w:rsid w:val="009F4DC0"/>
    <w:rsid w:val="009F581D"/>
    <w:rsid w:val="009F5A15"/>
    <w:rsid w:val="009F7636"/>
    <w:rsid w:val="00A0057F"/>
    <w:rsid w:val="00A00BB6"/>
    <w:rsid w:val="00A028F3"/>
    <w:rsid w:val="00A07700"/>
    <w:rsid w:val="00A07DB7"/>
    <w:rsid w:val="00A10FF5"/>
    <w:rsid w:val="00A112F9"/>
    <w:rsid w:val="00A1725D"/>
    <w:rsid w:val="00A17CED"/>
    <w:rsid w:val="00A20C5B"/>
    <w:rsid w:val="00A20DB0"/>
    <w:rsid w:val="00A20F34"/>
    <w:rsid w:val="00A21EE2"/>
    <w:rsid w:val="00A23C3C"/>
    <w:rsid w:val="00A24446"/>
    <w:rsid w:val="00A24CE0"/>
    <w:rsid w:val="00A250FC"/>
    <w:rsid w:val="00A27014"/>
    <w:rsid w:val="00A27BFD"/>
    <w:rsid w:val="00A3077B"/>
    <w:rsid w:val="00A307F9"/>
    <w:rsid w:val="00A30980"/>
    <w:rsid w:val="00A30B2D"/>
    <w:rsid w:val="00A3780A"/>
    <w:rsid w:val="00A411D9"/>
    <w:rsid w:val="00A41FBF"/>
    <w:rsid w:val="00A4209F"/>
    <w:rsid w:val="00A42ED3"/>
    <w:rsid w:val="00A44F61"/>
    <w:rsid w:val="00A47AC6"/>
    <w:rsid w:val="00A51821"/>
    <w:rsid w:val="00A51D78"/>
    <w:rsid w:val="00A538D7"/>
    <w:rsid w:val="00A56EA7"/>
    <w:rsid w:val="00A5797A"/>
    <w:rsid w:val="00A64B00"/>
    <w:rsid w:val="00A67D74"/>
    <w:rsid w:val="00A7040E"/>
    <w:rsid w:val="00A72EB1"/>
    <w:rsid w:val="00A73E7B"/>
    <w:rsid w:val="00A7583F"/>
    <w:rsid w:val="00A765A0"/>
    <w:rsid w:val="00A773DA"/>
    <w:rsid w:val="00A8112C"/>
    <w:rsid w:val="00A820A5"/>
    <w:rsid w:val="00A821AE"/>
    <w:rsid w:val="00A83169"/>
    <w:rsid w:val="00A83379"/>
    <w:rsid w:val="00A83C86"/>
    <w:rsid w:val="00A84858"/>
    <w:rsid w:val="00A84EA9"/>
    <w:rsid w:val="00A855D7"/>
    <w:rsid w:val="00A859F2"/>
    <w:rsid w:val="00A863FC"/>
    <w:rsid w:val="00A910C2"/>
    <w:rsid w:val="00A924E3"/>
    <w:rsid w:val="00A92DD8"/>
    <w:rsid w:val="00A930A1"/>
    <w:rsid w:val="00A93CFC"/>
    <w:rsid w:val="00A94FF9"/>
    <w:rsid w:val="00A956D2"/>
    <w:rsid w:val="00A96224"/>
    <w:rsid w:val="00A9779B"/>
    <w:rsid w:val="00A97BC0"/>
    <w:rsid w:val="00AA263D"/>
    <w:rsid w:val="00AA303E"/>
    <w:rsid w:val="00AA31FF"/>
    <w:rsid w:val="00AA3AE1"/>
    <w:rsid w:val="00AA4F39"/>
    <w:rsid w:val="00AA6770"/>
    <w:rsid w:val="00AA7DCE"/>
    <w:rsid w:val="00AB5EB9"/>
    <w:rsid w:val="00AB6502"/>
    <w:rsid w:val="00AB7D14"/>
    <w:rsid w:val="00AC2052"/>
    <w:rsid w:val="00AC30B0"/>
    <w:rsid w:val="00AC5289"/>
    <w:rsid w:val="00AD7DC6"/>
    <w:rsid w:val="00AE0AA7"/>
    <w:rsid w:val="00AE2F37"/>
    <w:rsid w:val="00AE5E75"/>
    <w:rsid w:val="00AE7011"/>
    <w:rsid w:val="00AE7034"/>
    <w:rsid w:val="00AF18AE"/>
    <w:rsid w:val="00AF2B93"/>
    <w:rsid w:val="00AF35D7"/>
    <w:rsid w:val="00AF572A"/>
    <w:rsid w:val="00AF5843"/>
    <w:rsid w:val="00AF6F5F"/>
    <w:rsid w:val="00B00687"/>
    <w:rsid w:val="00B07F17"/>
    <w:rsid w:val="00B11938"/>
    <w:rsid w:val="00B1220E"/>
    <w:rsid w:val="00B14060"/>
    <w:rsid w:val="00B14219"/>
    <w:rsid w:val="00B14507"/>
    <w:rsid w:val="00B25CED"/>
    <w:rsid w:val="00B30C08"/>
    <w:rsid w:val="00B31C64"/>
    <w:rsid w:val="00B31CB1"/>
    <w:rsid w:val="00B35F44"/>
    <w:rsid w:val="00B36474"/>
    <w:rsid w:val="00B36FEA"/>
    <w:rsid w:val="00B371C0"/>
    <w:rsid w:val="00B40030"/>
    <w:rsid w:val="00B40EDE"/>
    <w:rsid w:val="00B41D28"/>
    <w:rsid w:val="00B43B0C"/>
    <w:rsid w:val="00B456AC"/>
    <w:rsid w:val="00B465C8"/>
    <w:rsid w:val="00B47CB5"/>
    <w:rsid w:val="00B51F53"/>
    <w:rsid w:val="00B5325A"/>
    <w:rsid w:val="00B551A6"/>
    <w:rsid w:val="00B56183"/>
    <w:rsid w:val="00B61E92"/>
    <w:rsid w:val="00B67287"/>
    <w:rsid w:val="00B73AF7"/>
    <w:rsid w:val="00B75000"/>
    <w:rsid w:val="00B75250"/>
    <w:rsid w:val="00B76121"/>
    <w:rsid w:val="00B8032A"/>
    <w:rsid w:val="00B8088C"/>
    <w:rsid w:val="00B80961"/>
    <w:rsid w:val="00B81795"/>
    <w:rsid w:val="00B84820"/>
    <w:rsid w:val="00B84CD6"/>
    <w:rsid w:val="00B85C2C"/>
    <w:rsid w:val="00B91ACB"/>
    <w:rsid w:val="00B91FA5"/>
    <w:rsid w:val="00B93C94"/>
    <w:rsid w:val="00B94047"/>
    <w:rsid w:val="00B952B6"/>
    <w:rsid w:val="00B95604"/>
    <w:rsid w:val="00B9598A"/>
    <w:rsid w:val="00B970D4"/>
    <w:rsid w:val="00BA0289"/>
    <w:rsid w:val="00BA3445"/>
    <w:rsid w:val="00BA50A2"/>
    <w:rsid w:val="00BA52FB"/>
    <w:rsid w:val="00BA6294"/>
    <w:rsid w:val="00BA639B"/>
    <w:rsid w:val="00BA72CF"/>
    <w:rsid w:val="00BB33C3"/>
    <w:rsid w:val="00BB36B5"/>
    <w:rsid w:val="00BB39E2"/>
    <w:rsid w:val="00BB4B7C"/>
    <w:rsid w:val="00BB5008"/>
    <w:rsid w:val="00BC1169"/>
    <w:rsid w:val="00BC3E3B"/>
    <w:rsid w:val="00BC40D2"/>
    <w:rsid w:val="00BC4E01"/>
    <w:rsid w:val="00BD07DD"/>
    <w:rsid w:val="00BD19C4"/>
    <w:rsid w:val="00BD2387"/>
    <w:rsid w:val="00BD2572"/>
    <w:rsid w:val="00BD39A8"/>
    <w:rsid w:val="00BD4D89"/>
    <w:rsid w:val="00BD5323"/>
    <w:rsid w:val="00BE014B"/>
    <w:rsid w:val="00BE105A"/>
    <w:rsid w:val="00BE1D96"/>
    <w:rsid w:val="00BE262F"/>
    <w:rsid w:val="00BE3829"/>
    <w:rsid w:val="00BE6811"/>
    <w:rsid w:val="00BF00B7"/>
    <w:rsid w:val="00BF0F6A"/>
    <w:rsid w:val="00BF1132"/>
    <w:rsid w:val="00BF33B1"/>
    <w:rsid w:val="00BF34E0"/>
    <w:rsid w:val="00BF4AFF"/>
    <w:rsid w:val="00BF5413"/>
    <w:rsid w:val="00BF5DA8"/>
    <w:rsid w:val="00BF7438"/>
    <w:rsid w:val="00C00B57"/>
    <w:rsid w:val="00C02284"/>
    <w:rsid w:val="00C03008"/>
    <w:rsid w:val="00C034E8"/>
    <w:rsid w:val="00C03D2A"/>
    <w:rsid w:val="00C047DD"/>
    <w:rsid w:val="00C074B4"/>
    <w:rsid w:val="00C079B0"/>
    <w:rsid w:val="00C07DC8"/>
    <w:rsid w:val="00C129D4"/>
    <w:rsid w:val="00C1320C"/>
    <w:rsid w:val="00C15A05"/>
    <w:rsid w:val="00C208D7"/>
    <w:rsid w:val="00C20C86"/>
    <w:rsid w:val="00C21A53"/>
    <w:rsid w:val="00C23794"/>
    <w:rsid w:val="00C2626C"/>
    <w:rsid w:val="00C2752A"/>
    <w:rsid w:val="00C3023B"/>
    <w:rsid w:val="00C303D9"/>
    <w:rsid w:val="00C32D7B"/>
    <w:rsid w:val="00C33177"/>
    <w:rsid w:val="00C356CB"/>
    <w:rsid w:val="00C41199"/>
    <w:rsid w:val="00C4128B"/>
    <w:rsid w:val="00C41361"/>
    <w:rsid w:val="00C41FBE"/>
    <w:rsid w:val="00C429FA"/>
    <w:rsid w:val="00C448CA"/>
    <w:rsid w:val="00C46CE2"/>
    <w:rsid w:val="00C479EA"/>
    <w:rsid w:val="00C51056"/>
    <w:rsid w:val="00C5121B"/>
    <w:rsid w:val="00C56EC3"/>
    <w:rsid w:val="00C65B76"/>
    <w:rsid w:val="00C65D61"/>
    <w:rsid w:val="00C65FA5"/>
    <w:rsid w:val="00C670E2"/>
    <w:rsid w:val="00C671CF"/>
    <w:rsid w:val="00C705A6"/>
    <w:rsid w:val="00C7255F"/>
    <w:rsid w:val="00C73A8E"/>
    <w:rsid w:val="00C82A81"/>
    <w:rsid w:val="00C83101"/>
    <w:rsid w:val="00C8775B"/>
    <w:rsid w:val="00C90EF8"/>
    <w:rsid w:val="00C91308"/>
    <w:rsid w:val="00C91334"/>
    <w:rsid w:val="00C9189A"/>
    <w:rsid w:val="00C91EDE"/>
    <w:rsid w:val="00C91F51"/>
    <w:rsid w:val="00C92BD0"/>
    <w:rsid w:val="00C966DC"/>
    <w:rsid w:val="00C96D90"/>
    <w:rsid w:val="00C9728B"/>
    <w:rsid w:val="00C974FC"/>
    <w:rsid w:val="00CA0697"/>
    <w:rsid w:val="00CA0DFA"/>
    <w:rsid w:val="00CA10E5"/>
    <w:rsid w:val="00CA3756"/>
    <w:rsid w:val="00CA4B6B"/>
    <w:rsid w:val="00CA7400"/>
    <w:rsid w:val="00CA7565"/>
    <w:rsid w:val="00CB191B"/>
    <w:rsid w:val="00CB1FEC"/>
    <w:rsid w:val="00CB28A6"/>
    <w:rsid w:val="00CB32BA"/>
    <w:rsid w:val="00CB39EE"/>
    <w:rsid w:val="00CB4748"/>
    <w:rsid w:val="00CB5B33"/>
    <w:rsid w:val="00CB5C40"/>
    <w:rsid w:val="00CB7B75"/>
    <w:rsid w:val="00CC1762"/>
    <w:rsid w:val="00CC2457"/>
    <w:rsid w:val="00CC29F0"/>
    <w:rsid w:val="00CC337F"/>
    <w:rsid w:val="00CC34B9"/>
    <w:rsid w:val="00CC3D88"/>
    <w:rsid w:val="00CC549B"/>
    <w:rsid w:val="00CC56AF"/>
    <w:rsid w:val="00CC5B09"/>
    <w:rsid w:val="00CC6173"/>
    <w:rsid w:val="00CC6411"/>
    <w:rsid w:val="00CC7819"/>
    <w:rsid w:val="00CC7C86"/>
    <w:rsid w:val="00CC7FBD"/>
    <w:rsid w:val="00CD0730"/>
    <w:rsid w:val="00CD0B64"/>
    <w:rsid w:val="00CD22EF"/>
    <w:rsid w:val="00CD2E77"/>
    <w:rsid w:val="00CD3D1B"/>
    <w:rsid w:val="00CD667E"/>
    <w:rsid w:val="00CE038C"/>
    <w:rsid w:val="00CE068F"/>
    <w:rsid w:val="00CE0A1B"/>
    <w:rsid w:val="00CE2DCF"/>
    <w:rsid w:val="00CE3F4D"/>
    <w:rsid w:val="00CE67ED"/>
    <w:rsid w:val="00CE6833"/>
    <w:rsid w:val="00CE752C"/>
    <w:rsid w:val="00CF19AD"/>
    <w:rsid w:val="00CF1FB4"/>
    <w:rsid w:val="00CF7394"/>
    <w:rsid w:val="00CF7D38"/>
    <w:rsid w:val="00D0301C"/>
    <w:rsid w:val="00D04BE3"/>
    <w:rsid w:val="00D05FBE"/>
    <w:rsid w:val="00D0611E"/>
    <w:rsid w:val="00D0645C"/>
    <w:rsid w:val="00D07FCC"/>
    <w:rsid w:val="00D104CC"/>
    <w:rsid w:val="00D13A0A"/>
    <w:rsid w:val="00D148B5"/>
    <w:rsid w:val="00D15EB7"/>
    <w:rsid w:val="00D20521"/>
    <w:rsid w:val="00D211B8"/>
    <w:rsid w:val="00D23C16"/>
    <w:rsid w:val="00D2532C"/>
    <w:rsid w:val="00D269FB"/>
    <w:rsid w:val="00D301D6"/>
    <w:rsid w:val="00D31B9F"/>
    <w:rsid w:val="00D3641C"/>
    <w:rsid w:val="00D40134"/>
    <w:rsid w:val="00D4123C"/>
    <w:rsid w:val="00D4398D"/>
    <w:rsid w:val="00D50C98"/>
    <w:rsid w:val="00D51039"/>
    <w:rsid w:val="00D51283"/>
    <w:rsid w:val="00D546F3"/>
    <w:rsid w:val="00D54ADA"/>
    <w:rsid w:val="00D5550F"/>
    <w:rsid w:val="00D61320"/>
    <w:rsid w:val="00D63F99"/>
    <w:rsid w:val="00D642A9"/>
    <w:rsid w:val="00D64BD7"/>
    <w:rsid w:val="00D7008D"/>
    <w:rsid w:val="00D703EC"/>
    <w:rsid w:val="00D70C99"/>
    <w:rsid w:val="00D726AB"/>
    <w:rsid w:val="00D73FA4"/>
    <w:rsid w:val="00D74D14"/>
    <w:rsid w:val="00D778C5"/>
    <w:rsid w:val="00D806CC"/>
    <w:rsid w:val="00D823A1"/>
    <w:rsid w:val="00D8265D"/>
    <w:rsid w:val="00D84FA6"/>
    <w:rsid w:val="00D859B9"/>
    <w:rsid w:val="00D85F6B"/>
    <w:rsid w:val="00D8645A"/>
    <w:rsid w:val="00D93CA9"/>
    <w:rsid w:val="00DA17D3"/>
    <w:rsid w:val="00DA189D"/>
    <w:rsid w:val="00DA24F7"/>
    <w:rsid w:val="00DA2F77"/>
    <w:rsid w:val="00DA4931"/>
    <w:rsid w:val="00DA4DBD"/>
    <w:rsid w:val="00DA5322"/>
    <w:rsid w:val="00DA6DBD"/>
    <w:rsid w:val="00DA70D7"/>
    <w:rsid w:val="00DA78FC"/>
    <w:rsid w:val="00DA7E70"/>
    <w:rsid w:val="00DB127A"/>
    <w:rsid w:val="00DB5CD4"/>
    <w:rsid w:val="00DB6C9B"/>
    <w:rsid w:val="00DB790B"/>
    <w:rsid w:val="00DC15DA"/>
    <w:rsid w:val="00DC1E70"/>
    <w:rsid w:val="00DC3EFF"/>
    <w:rsid w:val="00DC4705"/>
    <w:rsid w:val="00DD05B2"/>
    <w:rsid w:val="00DD1AAB"/>
    <w:rsid w:val="00DD3363"/>
    <w:rsid w:val="00DD4F3E"/>
    <w:rsid w:val="00DD57E2"/>
    <w:rsid w:val="00DE0BAC"/>
    <w:rsid w:val="00DE1117"/>
    <w:rsid w:val="00DE3175"/>
    <w:rsid w:val="00DE46F1"/>
    <w:rsid w:val="00DE5EF6"/>
    <w:rsid w:val="00DE62B9"/>
    <w:rsid w:val="00DE6EE9"/>
    <w:rsid w:val="00DE79D5"/>
    <w:rsid w:val="00DF0182"/>
    <w:rsid w:val="00DF05E8"/>
    <w:rsid w:val="00DF0B18"/>
    <w:rsid w:val="00DF1159"/>
    <w:rsid w:val="00DF64F5"/>
    <w:rsid w:val="00DF6BD7"/>
    <w:rsid w:val="00DF74A9"/>
    <w:rsid w:val="00DF7E97"/>
    <w:rsid w:val="00E01B93"/>
    <w:rsid w:val="00E04BA1"/>
    <w:rsid w:val="00E04C7D"/>
    <w:rsid w:val="00E0577E"/>
    <w:rsid w:val="00E05B19"/>
    <w:rsid w:val="00E07339"/>
    <w:rsid w:val="00E10B55"/>
    <w:rsid w:val="00E10D8B"/>
    <w:rsid w:val="00E1158C"/>
    <w:rsid w:val="00E1195F"/>
    <w:rsid w:val="00E11C05"/>
    <w:rsid w:val="00E12A44"/>
    <w:rsid w:val="00E13241"/>
    <w:rsid w:val="00E155F8"/>
    <w:rsid w:val="00E158C7"/>
    <w:rsid w:val="00E15C69"/>
    <w:rsid w:val="00E15F2C"/>
    <w:rsid w:val="00E16CEA"/>
    <w:rsid w:val="00E172F8"/>
    <w:rsid w:val="00E23CAC"/>
    <w:rsid w:val="00E23E1F"/>
    <w:rsid w:val="00E2514C"/>
    <w:rsid w:val="00E26635"/>
    <w:rsid w:val="00E323F1"/>
    <w:rsid w:val="00E360A5"/>
    <w:rsid w:val="00E36270"/>
    <w:rsid w:val="00E36F51"/>
    <w:rsid w:val="00E42230"/>
    <w:rsid w:val="00E443B4"/>
    <w:rsid w:val="00E44769"/>
    <w:rsid w:val="00E45309"/>
    <w:rsid w:val="00E47832"/>
    <w:rsid w:val="00E5047C"/>
    <w:rsid w:val="00E51617"/>
    <w:rsid w:val="00E535AD"/>
    <w:rsid w:val="00E541CA"/>
    <w:rsid w:val="00E56406"/>
    <w:rsid w:val="00E5742A"/>
    <w:rsid w:val="00E57A84"/>
    <w:rsid w:val="00E6022A"/>
    <w:rsid w:val="00E60B0C"/>
    <w:rsid w:val="00E61747"/>
    <w:rsid w:val="00E67DCB"/>
    <w:rsid w:val="00E70263"/>
    <w:rsid w:val="00E707A8"/>
    <w:rsid w:val="00E74C65"/>
    <w:rsid w:val="00E75709"/>
    <w:rsid w:val="00E75CBA"/>
    <w:rsid w:val="00E76D09"/>
    <w:rsid w:val="00E77A98"/>
    <w:rsid w:val="00E8099F"/>
    <w:rsid w:val="00E81BC4"/>
    <w:rsid w:val="00E82895"/>
    <w:rsid w:val="00E87672"/>
    <w:rsid w:val="00E87DB8"/>
    <w:rsid w:val="00E900AA"/>
    <w:rsid w:val="00E9051F"/>
    <w:rsid w:val="00E9221B"/>
    <w:rsid w:val="00E92396"/>
    <w:rsid w:val="00E92E2C"/>
    <w:rsid w:val="00E9540C"/>
    <w:rsid w:val="00E97B4D"/>
    <w:rsid w:val="00EA65AC"/>
    <w:rsid w:val="00EB05CD"/>
    <w:rsid w:val="00EB49E0"/>
    <w:rsid w:val="00EB5A4E"/>
    <w:rsid w:val="00EB6A5D"/>
    <w:rsid w:val="00EB6CBB"/>
    <w:rsid w:val="00EC00C7"/>
    <w:rsid w:val="00EC1BAF"/>
    <w:rsid w:val="00EC35D9"/>
    <w:rsid w:val="00EC5677"/>
    <w:rsid w:val="00EC5FA4"/>
    <w:rsid w:val="00EC7A09"/>
    <w:rsid w:val="00ED21BA"/>
    <w:rsid w:val="00ED2D41"/>
    <w:rsid w:val="00ED39B9"/>
    <w:rsid w:val="00ED44E6"/>
    <w:rsid w:val="00ED49E4"/>
    <w:rsid w:val="00ED55EC"/>
    <w:rsid w:val="00ED6903"/>
    <w:rsid w:val="00EE3CA4"/>
    <w:rsid w:val="00EE466C"/>
    <w:rsid w:val="00EE5F6F"/>
    <w:rsid w:val="00EF08F9"/>
    <w:rsid w:val="00EF3153"/>
    <w:rsid w:val="00EF4628"/>
    <w:rsid w:val="00EF5480"/>
    <w:rsid w:val="00EF56D8"/>
    <w:rsid w:val="00EF5FC8"/>
    <w:rsid w:val="00EF6F70"/>
    <w:rsid w:val="00F0052E"/>
    <w:rsid w:val="00F03167"/>
    <w:rsid w:val="00F04290"/>
    <w:rsid w:val="00F045C8"/>
    <w:rsid w:val="00F05390"/>
    <w:rsid w:val="00F05D62"/>
    <w:rsid w:val="00F068AE"/>
    <w:rsid w:val="00F0728C"/>
    <w:rsid w:val="00F13C34"/>
    <w:rsid w:val="00F14D8B"/>
    <w:rsid w:val="00F20CD9"/>
    <w:rsid w:val="00F2157F"/>
    <w:rsid w:val="00F21765"/>
    <w:rsid w:val="00F21869"/>
    <w:rsid w:val="00F2221E"/>
    <w:rsid w:val="00F2338E"/>
    <w:rsid w:val="00F2371D"/>
    <w:rsid w:val="00F2409D"/>
    <w:rsid w:val="00F24CD1"/>
    <w:rsid w:val="00F2621B"/>
    <w:rsid w:val="00F268F7"/>
    <w:rsid w:val="00F2736F"/>
    <w:rsid w:val="00F31350"/>
    <w:rsid w:val="00F33C57"/>
    <w:rsid w:val="00F3610B"/>
    <w:rsid w:val="00F3799B"/>
    <w:rsid w:val="00F41180"/>
    <w:rsid w:val="00F4277A"/>
    <w:rsid w:val="00F442DF"/>
    <w:rsid w:val="00F504A6"/>
    <w:rsid w:val="00F50667"/>
    <w:rsid w:val="00F50956"/>
    <w:rsid w:val="00F52044"/>
    <w:rsid w:val="00F52170"/>
    <w:rsid w:val="00F55D8A"/>
    <w:rsid w:val="00F60DFF"/>
    <w:rsid w:val="00F63B50"/>
    <w:rsid w:val="00F64652"/>
    <w:rsid w:val="00F64FE7"/>
    <w:rsid w:val="00F650F0"/>
    <w:rsid w:val="00F6559D"/>
    <w:rsid w:val="00F65C79"/>
    <w:rsid w:val="00F66DD1"/>
    <w:rsid w:val="00F7278F"/>
    <w:rsid w:val="00F73695"/>
    <w:rsid w:val="00F736B4"/>
    <w:rsid w:val="00F7610C"/>
    <w:rsid w:val="00F764C7"/>
    <w:rsid w:val="00F77254"/>
    <w:rsid w:val="00F806B4"/>
    <w:rsid w:val="00F80E71"/>
    <w:rsid w:val="00F81E4E"/>
    <w:rsid w:val="00F82D6F"/>
    <w:rsid w:val="00F86C2C"/>
    <w:rsid w:val="00F86C48"/>
    <w:rsid w:val="00F90971"/>
    <w:rsid w:val="00F9247D"/>
    <w:rsid w:val="00F92AAF"/>
    <w:rsid w:val="00F94281"/>
    <w:rsid w:val="00F949A7"/>
    <w:rsid w:val="00F95093"/>
    <w:rsid w:val="00F95E13"/>
    <w:rsid w:val="00F97784"/>
    <w:rsid w:val="00FA1F82"/>
    <w:rsid w:val="00FA3343"/>
    <w:rsid w:val="00FA40A6"/>
    <w:rsid w:val="00FA7684"/>
    <w:rsid w:val="00FB2514"/>
    <w:rsid w:val="00FB3BC9"/>
    <w:rsid w:val="00FB6D95"/>
    <w:rsid w:val="00FB7375"/>
    <w:rsid w:val="00FC20CD"/>
    <w:rsid w:val="00FC399C"/>
    <w:rsid w:val="00FC40BE"/>
    <w:rsid w:val="00FD3B94"/>
    <w:rsid w:val="00FD52B8"/>
    <w:rsid w:val="00FE1196"/>
    <w:rsid w:val="00FE5251"/>
    <w:rsid w:val="00FF3436"/>
    <w:rsid w:val="00FF3B3D"/>
    <w:rsid w:val="00FF4A4A"/>
    <w:rsid w:val="00FF4CE5"/>
    <w:rsid w:val="00FF6BCC"/>
    <w:rsid w:val="00FF7036"/>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26">
      <o:colormru v:ext="edit" colors="#f4f3ec,#dbe5f1,#c4cdfc,#b8cce4,#00863d"/>
      <o:colormenu v:ext="edit" fillcolor="#00863d" strokecolor="#0070c0"/>
    </o:shapedefaults>
    <o:shapelayout v:ext="edit">
      <o:idmap v:ext="edit" data="1"/>
      <o:rules v:ext="edit">
        <o:r id="V:Rule1" type="callout" idref="#_x0000_s1032"/>
        <o:r id="V:Rule4" type="callout" idref="#_x0000_s1052"/>
        <o:r id="V:Rule7" type="arc" idref="#_x0000_s1337"/>
        <o:r id="V:Rule8" type="callout" idref="#_x0000_s1163"/>
        <o:r id="V:Rule9" type="callout" idref="#_x0000_s1160"/>
        <o:r id="V:Rule10" type="callout" idref="#_x0000_s1161"/>
        <o:r id="V:Rule11" type="callout" idref="#_x0000_s1162"/>
        <o:r id="V:Rule16" type="callout" idref="#_x0000_s1210"/>
        <o:r id="V:Rule17" type="callout" idref="#_x0000_s1209"/>
        <o:r id="V:Rule18" type="callout" idref="#_x0000_s1230"/>
        <o:r id="V:Rule19" type="callout" idref="#_x0000_s1231"/>
        <o:r id="V:Rule20" type="callout" idref="#_x0000_s1232"/>
        <o:r id="V:Rule21" type="connector" idref="#_x0000_s1094">
          <o:proxy start="" idref="#_x0000_s1087" connectloc="3"/>
          <o:proxy end="" idref="#_x0000_s1093" connectloc="1"/>
        </o:r>
        <o:r id="V:Rule22" type="connector" idref="#_x0000_s1325">
          <o:proxy start="" idref="#_x0000_s1172" connectloc="1"/>
          <o:proxy end="" idref="#_x0000_s1170" connectloc="3"/>
        </o:r>
        <o:r id="V:Rule23" type="callout" idref="#_x0000_s1114"/>
        <o:r id="V:Rule24" type="callout" idref="#_x0000_s1108"/>
        <o:r id="V:Rule25" type="connector" idref="#_x0000_s1326">
          <o:proxy start="" idref="#_x0000_s1173" connectloc="1"/>
          <o:proxy end="" idref="#_x0000_s1171" connectloc="3"/>
        </o:r>
        <o:r id="V:Rule26" type="connector" idref="#_x0000_s1336">
          <o:proxy start="" idref="#_x0000_s1333" connectloc="2"/>
          <o:proxy end="" idref="#_x0000_s1335" connectloc="1"/>
        </o:r>
        <o:r id="V:Rule27" type="connector" idref="#_x0000_s1327">
          <o:proxy start="" idref="#_x0000_s1175" connectloc="0"/>
          <o:proxy end="" idref="#_x0000_s1174" connectloc="2"/>
        </o:r>
        <o:r id="V:Rule28" type="callout" idref="#_x0000_s1109"/>
        <o:r id="V:Rule29" type="connector" idref="#_x0000_s1051">
          <o:proxy start="" idref="#_x0000_s1047" connectloc="4"/>
          <o:proxy end="" idref="#_x0000_s1050" connectloc="1"/>
        </o:r>
        <o:r id="V:Rule30" type="connector" idref="#_x0000_s1324">
          <o:proxy start="" idref="#_x0000_s1168" connectloc="1"/>
          <o:proxy end="" idref="#_x0000_s1169" connectloc="3"/>
        </o:r>
        <o:r id="V:Rule31" type="connector" idref="#_x0000_s1042">
          <o:proxy start="" idref="#_x0000_s1036" connectloc="4"/>
          <o:proxy end="" idref="#_x0000_s1041" connectloc="1"/>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trong" w:uiPriority="22" w:qFormat="1"/>
    <w:lsdException w:name="Normal (Web)" w:uiPriority="99"/>
    <w:lsdException w:name="No List" w:uiPriority="99"/>
    <w:lsdException w:name="Table Grid" w:uiPriority="59"/>
    <w:lsdException w:name="List Paragraph" w:uiPriority="34" w:qFormat="1"/>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link w:val="Heading2Char"/>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7D43F6"/>
    <w:pPr>
      <w:keepNext/>
      <w:numPr>
        <w:ilvl w:val="2"/>
        <w:numId w:val="1"/>
      </w:numPr>
      <w:tabs>
        <w:tab w:val="left" w:pos="993"/>
      </w:tabs>
      <w:spacing w:before="240" w:after="120"/>
      <w:outlineLvl w:val="2"/>
    </w:pPr>
    <w:rPr>
      <w:b/>
      <w:szCs w:val="22"/>
    </w:rPr>
  </w:style>
  <w:style w:type="paragraph" w:styleId="Heading4">
    <w:name w:val="heading 4"/>
    <w:basedOn w:val="Normal"/>
    <w:next w:val="Normal"/>
    <w:qFormat/>
    <w:rsid w:val="007D43F6"/>
    <w:pPr>
      <w:keepNext/>
      <w:numPr>
        <w:ilvl w:val="3"/>
        <w:numId w:val="1"/>
      </w:numPr>
      <w:tabs>
        <w:tab w:val="left" w:pos="1134"/>
      </w:tabs>
      <w:spacing w:before="240" w:after="60"/>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8C1F0E"/>
    <w:pPr>
      <w:keepNext/>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5"/>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rsid w:val="00625CA9"/>
    <w:pPr>
      <w:tabs>
        <w:tab w:val="right" w:leader="dot" w:pos="8788"/>
      </w:tabs>
      <w:ind w:left="880"/>
    </w:pPr>
    <w:rPr>
      <w:rFonts w:ascii="Times New Roman" w:hAnsi="Times New Roman"/>
    </w:rPr>
  </w:style>
  <w:style w:type="paragraph" w:styleId="TOC7">
    <w:name w:val="toc 7"/>
    <w:basedOn w:val="Normal"/>
    <w:next w:val="Normal"/>
    <w:uiPriority w:val="39"/>
    <w:rsid w:val="00625CA9"/>
    <w:pPr>
      <w:tabs>
        <w:tab w:val="right" w:leader="dot" w:pos="8788"/>
      </w:tabs>
      <w:ind w:left="1100"/>
    </w:pPr>
    <w:rPr>
      <w:rFonts w:ascii="Times New Roman" w:hAnsi="Times New Roman"/>
    </w:rPr>
  </w:style>
  <w:style w:type="paragraph" w:styleId="TOC8">
    <w:name w:val="toc 8"/>
    <w:basedOn w:val="Normal"/>
    <w:next w:val="Normal"/>
    <w:uiPriority w:val="39"/>
    <w:rsid w:val="00625CA9"/>
    <w:pPr>
      <w:tabs>
        <w:tab w:val="right" w:leader="dot" w:pos="8788"/>
      </w:tabs>
      <w:ind w:left="1320"/>
    </w:pPr>
    <w:rPr>
      <w:rFonts w:ascii="Times New Roman" w:hAnsi="Times New Roman"/>
    </w:rPr>
  </w:style>
  <w:style w:type="paragraph" w:styleId="TOC9">
    <w:name w:val="toc 9"/>
    <w:basedOn w:val="Normal"/>
    <w:next w:val="Normal"/>
    <w:uiPriority w:val="39"/>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1322B6"/>
    <w:pPr>
      <w:spacing w:after="200"/>
      <w:ind w:left="709"/>
    </w:pPr>
    <w:rPr>
      <w:rFonts w:ascii="Times New Roman" w:hAnsi="Times New Roman"/>
      <w:b/>
      <w:i/>
      <w:sz w:val="24"/>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F50956"/>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link w:val="CommentTextChar"/>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052D06"/>
    <w:pPr>
      <w:keepNext/>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6CBE"/>
    <w:pPr>
      <w:numPr>
        <w:numId w:val="4"/>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i/>
      <w:color w:val="FF0000"/>
    </w:rPr>
  </w:style>
  <w:style w:type="paragraph" w:customStyle="1" w:styleId="Note">
    <w:name w:val="Note"/>
    <w:basedOn w:val="Body"/>
    <w:next w:val="Body"/>
    <w:link w:val="NoteChar"/>
    <w:qFormat/>
    <w:rsid w:val="001247E8"/>
    <w:pPr>
      <w:keepLines/>
      <w:shd w:val="clear" w:color="EEECE1" w:themeColor="background2" w:fill="FBD4B4" w:themeFill="accent6" w:themeFillTint="66"/>
      <w:ind w:left="708" w:hanging="992"/>
    </w:pPr>
  </w:style>
  <w:style w:type="character" w:customStyle="1" w:styleId="NoteChar">
    <w:name w:val="Note Char"/>
    <w:basedOn w:val="BodyChar"/>
    <w:link w:val="Note"/>
    <w:rsid w:val="001247E8"/>
    <w:rPr>
      <w:shd w:val="clear" w:color="EEECE1" w:themeColor="background2"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D0301C"/>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5220B7"/>
    <w:rPr>
      <w:i/>
      <w:iCs/>
    </w:rPr>
  </w:style>
  <w:style w:type="character" w:styleId="Strong">
    <w:name w:val="Strong"/>
    <w:basedOn w:val="DefaultParagraphFont"/>
    <w:uiPriority w:val="22"/>
    <w:qForma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style>
  <w:style w:type="character" w:customStyle="1" w:styleId="BulletFollowingChar">
    <w:name w:val="Bullet Following Char"/>
    <w:basedOn w:val="BulletChar"/>
    <w:link w:val="BulletFollowing"/>
    <w:rsid w:val="006E6A31"/>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hAnsi="Courier New"/>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8"/>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CC29F0"/>
    <w:rPr>
      <w:rFonts w:ascii="Tahoma" w:hAnsi="Tahoma"/>
      <w:sz w:val="22"/>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D3641C"/>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D3641C"/>
    <w:rPr>
      <w:shd w:val="clear" w:color="auto" w:fill="F2F2F2" w:themeFill="background1" w:themeFillShade="F2"/>
    </w:rPr>
  </w:style>
  <w:style w:type="character" w:customStyle="1" w:styleId="CodeChar">
    <w:name w:val="Code Char"/>
    <w:basedOn w:val="BodyChar"/>
    <w:link w:val="Code"/>
    <w:rsid w:val="00F50956"/>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style>
  <w:style w:type="character" w:customStyle="1" w:styleId="BulletHangingIndentChar">
    <w:name w:val="Bullet Hanging Indent Char"/>
    <w:basedOn w:val="HangingIndentChar"/>
    <w:link w:val="BulletHangingIndent"/>
    <w:rsid w:val="006E6A31"/>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i/>
    </w:rPr>
  </w:style>
  <w:style w:type="character" w:customStyle="1" w:styleId="CodeSmallChar">
    <w:name w:val="Code Small Char"/>
    <w:basedOn w:val="CodeChar"/>
    <w:link w:val="CodeSmall"/>
    <w:rsid w:val="002100B4"/>
    <w:rPr>
      <w:sz w:val="14"/>
      <w:szCs w:val="14"/>
      <w:shd w:val="clear" w:color="auto" w:fill="FFFF00"/>
    </w:rPr>
  </w:style>
  <w:style w:type="paragraph" w:styleId="Bibliography">
    <w:name w:val="Bibliography"/>
    <w:basedOn w:val="Body"/>
    <w:next w:val="Body"/>
    <w:rsid w:val="00BB33C3"/>
  </w:style>
  <w:style w:type="table" w:customStyle="1" w:styleId="Calendar1">
    <w:name w:val="Calendar 1"/>
    <w:basedOn w:val="TableNormal"/>
    <w:uiPriority w:val="99"/>
    <w:qFormat/>
    <w:rsid w:val="00587DC2"/>
    <w:rPr>
      <w:rFonts w:asciiTheme="minorHAnsi" w:eastAsiaTheme="minorEastAsia" w:hAnsiTheme="minorHAnsi" w:cstheme="minorBidi"/>
      <w:sz w:val="22"/>
      <w:szCs w:val="22"/>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4872A3"/>
    <w:rPr>
      <w:rFonts w:ascii="Arial" w:hAnsi="Arial"/>
      <w:sz w:val="22"/>
    </w:rPr>
    <w:tblPr>
      <w:tblInd w:w="709" w:type="dxa"/>
      <w:tblCellMar>
        <w:top w:w="0" w:type="dxa"/>
        <w:left w:w="108" w:type="dxa"/>
        <w:bottom w:w="0" w:type="dxa"/>
        <w:right w:w="108" w:type="dxa"/>
      </w:tblCellMar>
    </w:tblPr>
    <w:tcPr>
      <w:shd w:val="clear" w:color="auto" w:fill="DBE5F1" w:themeFill="accent1" w:themeFillTint="33"/>
    </w:tcPr>
    <w:tblStylePr w:type="firstRow">
      <w:tblPr/>
      <w:tcPr>
        <w:tcBorders>
          <w:top w:val="nil"/>
        </w:tcBorders>
        <w:shd w:val="clear" w:color="auto" w:fill="DBE5F1" w:themeFill="accent1" w:themeFillTint="33"/>
      </w:tcPr>
    </w:tblStylePr>
    <w:tblStylePr w:type="lastRow">
      <w:tblPr/>
      <w:tcPr>
        <w:tcBorders>
          <w:top w:val="nil"/>
          <w:left w:val="nil"/>
          <w:bottom w:val="nil"/>
          <w:right w:val="nil"/>
          <w:insideH w:val="nil"/>
          <w:insideV w:val="nil"/>
          <w:tl2br w:val="nil"/>
          <w:tr2bl w:val="nil"/>
        </w:tcBorders>
        <w:shd w:val="clear" w:color="auto" w:fill="DBE5F1" w:themeFill="accent1" w:themeFillTint="33"/>
      </w:tcPr>
    </w:tblStylePr>
    <w:tblStylePr w:type="nwCell">
      <w:tblPr/>
      <w:tcPr>
        <w:tcBorders>
          <w:top w:val="nil"/>
        </w:tcBorders>
        <w:shd w:val="clear" w:color="auto" w:fill="DBE5F1" w:themeFill="accent1" w:themeFillTint="33"/>
      </w:tcPr>
    </w:tblStylePr>
    <w:tblStylePr w:type="swCell">
      <w:tblPr/>
      <w:tcPr>
        <w:tcBorders>
          <w:top w:val="nil"/>
          <w:left w:val="nil"/>
          <w:bottom w:val="nil"/>
          <w:right w:val="nil"/>
          <w:insideH w:val="nil"/>
          <w:insideV w:val="nil"/>
          <w:tl2br w:val="nil"/>
          <w:tr2bl w:val="nil"/>
        </w:tcBorders>
        <w:shd w:val="clear" w:color="auto" w:fill="DBE5F1" w:themeFill="accent1" w:themeFillTint="33"/>
      </w:tcPr>
    </w:tblStylePr>
  </w:style>
  <w:style w:type="paragraph" w:customStyle="1" w:styleId="Hangingindentsub">
    <w:name w:val="Hanging indent sub"/>
    <w:basedOn w:val="HangingIndent"/>
    <w:qFormat/>
    <w:rsid w:val="00596CF3"/>
    <w:pPr>
      <w:ind w:left="4111"/>
    </w:pPr>
  </w:style>
  <w:style w:type="table" w:customStyle="1" w:styleId="TableGeneral">
    <w:name w:val="Table General"/>
    <w:basedOn w:val="TableNormal"/>
    <w:uiPriority w:val="99"/>
    <w:qFormat/>
    <w:rsid w:val="00A93CFC"/>
    <w:rPr>
      <w:rFonts w:ascii="Arial" w:hAnsi="Arial"/>
      <w:sz w:val="20"/>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off"/>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2E3320"/>
    <w:pPr>
      <w:ind w:left="459"/>
    </w:pPr>
  </w:style>
  <w:style w:type="paragraph" w:customStyle="1" w:styleId="ProcessStepFollow">
    <w:name w:val="Process Step Follow"/>
    <w:basedOn w:val="ProcessStep"/>
    <w:next w:val="ProcessStep"/>
    <w:qFormat/>
    <w:rsid w:val="008E2F3C"/>
    <w:pPr>
      <w:numPr>
        <w:numId w:val="0"/>
      </w:numPr>
      <w:ind w:left="454"/>
    </w:pPr>
  </w:style>
  <w:style w:type="paragraph" w:customStyle="1" w:styleId="ProcessStepWarning">
    <w:name w:val="Process Step Warning"/>
    <w:basedOn w:val="Warning"/>
    <w:next w:val="ProcessStep"/>
    <w:qFormat/>
    <w:rsid w:val="00684760"/>
    <w:pPr>
      <w:ind w:left="1134" w:right="141"/>
    </w:pPr>
  </w:style>
  <w:style w:type="paragraph" w:customStyle="1" w:styleId="ProcessHeading">
    <w:name w:val="Process Heading"/>
    <w:basedOn w:val="Body"/>
    <w:next w:val="ProcessStep"/>
    <w:qFormat/>
    <w:rsid w:val="00B91FA5"/>
    <w:pPr>
      <w:keepNext/>
      <w:spacing w:after="0"/>
    </w:pPr>
    <w:rPr>
      <w:b/>
      <w:i/>
    </w:rPr>
  </w:style>
  <w:style w:type="table" w:customStyle="1" w:styleId="MetadataTable">
    <w:name w:val="Metadata Table"/>
    <w:basedOn w:val="TableNormal"/>
    <w:uiPriority w:val="99"/>
    <w:qFormat/>
    <w:rsid w:val="005E66DA"/>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E36F51"/>
    <w:pPr>
      <w:numPr>
        <w:ilvl w:val="0"/>
        <w:numId w:val="0"/>
      </w:numPr>
      <w:spacing w:before="120"/>
      <w:ind w:left="712"/>
      <w:outlineLvl w:val="9"/>
    </w:pPr>
  </w:style>
  <w:style w:type="paragraph" w:customStyle="1" w:styleId="CaptioninTable">
    <w:name w:val="Caption in Table"/>
    <w:basedOn w:val="Caption"/>
    <w:next w:val="TableText"/>
    <w:qFormat/>
    <w:rsid w:val="00D15EB7"/>
    <w:pPr>
      <w:ind w:left="0"/>
    </w:pPr>
  </w:style>
  <w:style w:type="paragraph" w:customStyle="1" w:styleId="FigureinTable">
    <w:name w:val="Figure in Table"/>
    <w:basedOn w:val="Figure"/>
    <w:next w:val="CaptioninTable"/>
    <w:qFormat/>
    <w:rsid w:val="00D15EB7"/>
    <w:pPr>
      <w:ind w:left="0"/>
    </w:pPr>
  </w:style>
  <w:style w:type="paragraph" w:customStyle="1" w:styleId="HangingIndentinTable">
    <w:name w:val="Hanging Indent in Table"/>
    <w:basedOn w:val="HangingIndent"/>
    <w:qFormat/>
    <w:rsid w:val="00D15EB7"/>
    <w:pPr>
      <w:ind w:left="1220" w:hanging="1220"/>
    </w:pPr>
  </w:style>
  <w:style w:type="paragraph" w:customStyle="1" w:styleId="CodeinTable">
    <w:name w:val="Code in Table"/>
    <w:basedOn w:val="Code"/>
    <w:qFormat/>
    <w:rsid w:val="00CB1FEC"/>
    <w:pPr>
      <w:ind w:left="1559"/>
    </w:pPr>
  </w:style>
  <w:style w:type="paragraph" w:customStyle="1" w:styleId="BulletinTable">
    <w:name w:val="Bullet in Table"/>
    <w:basedOn w:val="Bullet"/>
    <w:qFormat/>
    <w:rsid w:val="00C65D61"/>
    <w:pPr>
      <w:ind w:left="403"/>
    </w:pPr>
  </w:style>
  <w:style w:type="paragraph" w:customStyle="1" w:styleId="Appendix1">
    <w:name w:val="Appendix 1"/>
    <w:basedOn w:val="Heading1"/>
    <w:next w:val="Body"/>
    <w:qFormat/>
    <w:rsid w:val="002E2195"/>
    <w:pPr>
      <w:numPr>
        <w:numId w:val="21"/>
      </w:numPr>
    </w:pPr>
  </w:style>
  <w:style w:type="paragraph" w:customStyle="1" w:styleId="HangingIndentSub0">
    <w:name w:val="Hanging Indent Sub"/>
    <w:basedOn w:val="HangingIndent"/>
    <w:qFormat/>
    <w:rsid w:val="00E155F8"/>
    <w:pPr>
      <w:ind w:left="3686" w:hanging="1276"/>
    </w:pPr>
  </w:style>
  <w:style w:type="character" w:customStyle="1" w:styleId="ipa">
    <w:name w:val="ipa"/>
    <w:basedOn w:val="DefaultParagraphFont"/>
    <w:rsid w:val="00211995"/>
  </w:style>
  <w:style w:type="paragraph" w:customStyle="1" w:styleId="FigureNewPage">
    <w:name w:val="Figure New Page"/>
    <w:basedOn w:val="Figure"/>
    <w:next w:val="Caption"/>
    <w:qFormat/>
    <w:rsid w:val="001C312D"/>
    <w:pPr>
      <w:pageBreakBefore/>
    </w:pPr>
    <w:rPr>
      <w:lang w:val="en-AU"/>
    </w:rPr>
  </w:style>
  <w:style w:type="paragraph" w:customStyle="1" w:styleId="NumberedItem">
    <w:name w:val="Numbered Item"/>
    <w:basedOn w:val="Bullet"/>
    <w:qFormat/>
    <w:rsid w:val="00B80961"/>
    <w:pPr>
      <w:numPr>
        <w:numId w:val="27"/>
      </w:numPr>
      <w:ind w:left="1134"/>
    </w:pPr>
  </w:style>
  <w:style w:type="paragraph" w:customStyle="1" w:styleId="Quotation">
    <w:name w:val="Quotation"/>
    <w:basedOn w:val="Body"/>
    <w:qFormat/>
    <w:rsid w:val="00A07DB7"/>
    <w:pPr>
      <w:ind w:left="1134"/>
    </w:pPr>
    <w:rPr>
      <w:i/>
      <w:sz w:val="20"/>
      <w:szCs w:val="20"/>
    </w:rPr>
  </w:style>
  <w:style w:type="character" w:customStyle="1" w:styleId="CommentTextChar">
    <w:name w:val="Comment Text Char"/>
    <w:basedOn w:val="DefaultParagraphFont"/>
    <w:link w:val="CommentText"/>
    <w:semiHidden/>
    <w:rsid w:val="00637AC0"/>
    <w:rPr>
      <w:rFonts w:ascii="Tahoma" w:hAnsi="Tahoma"/>
      <w:sz w:val="22"/>
    </w:rPr>
  </w:style>
  <w:style w:type="paragraph" w:customStyle="1" w:styleId="ProcessSub-step">
    <w:name w:val="Process Sub-step"/>
    <w:basedOn w:val="ProcessStep"/>
    <w:rsid w:val="00356BA2"/>
    <w:pPr>
      <w:numPr>
        <w:numId w:val="28"/>
      </w:numPr>
      <w:ind w:left="851"/>
    </w:pPr>
  </w:style>
  <w:style w:type="character" w:customStyle="1" w:styleId="Heading2Char">
    <w:name w:val="Heading 2 Char"/>
    <w:basedOn w:val="DefaultParagraphFont"/>
    <w:link w:val="Heading2"/>
    <w:rsid w:val="00334CF9"/>
    <w:rPr>
      <w:rFonts w:ascii="Tahoma" w:hAnsi="Tahoma"/>
      <w:b/>
    </w:rPr>
  </w:style>
  <w:style w:type="character" w:customStyle="1" w:styleId="Codeintext">
    <w:name w:val="Code in text"/>
    <w:basedOn w:val="BodyChar"/>
    <w:uiPriority w:val="1"/>
    <w:qFormat/>
    <w:rsid w:val="000F0766"/>
    <w:rPr>
      <w:rFonts w:ascii="Lucida Console" w:hAnsi="Lucida Console"/>
      <w:sz w:val="18"/>
      <w:bdr w:val="none" w:sz="0" w:space="0" w:color="auto"/>
      <w:shd w:val="clear" w:color="auto" w:fill="F2F2F2" w:themeFill="background1" w:themeFillShade="F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06053164">
      <w:bodyDiv w:val="1"/>
      <w:marLeft w:val="0"/>
      <w:marRight w:val="0"/>
      <w:marTop w:val="0"/>
      <w:marBottom w:val="0"/>
      <w:divBdr>
        <w:top w:val="none" w:sz="0" w:space="0" w:color="auto"/>
        <w:left w:val="none" w:sz="0" w:space="0" w:color="auto"/>
        <w:bottom w:val="none" w:sz="0" w:space="0" w:color="auto"/>
        <w:right w:val="none" w:sz="0" w:space="0" w:color="auto"/>
      </w:divBdr>
      <w:divsChild>
        <w:div w:id="94254938">
          <w:marLeft w:val="0"/>
          <w:marRight w:val="0"/>
          <w:marTop w:val="0"/>
          <w:marBottom w:val="0"/>
          <w:divBdr>
            <w:top w:val="none" w:sz="0" w:space="0" w:color="auto"/>
            <w:left w:val="none" w:sz="0" w:space="0" w:color="auto"/>
            <w:bottom w:val="none" w:sz="0" w:space="0" w:color="auto"/>
            <w:right w:val="none" w:sz="0" w:space="0" w:color="auto"/>
          </w:divBdr>
        </w:div>
        <w:div w:id="413551383">
          <w:marLeft w:val="0"/>
          <w:marRight w:val="0"/>
          <w:marTop w:val="0"/>
          <w:marBottom w:val="0"/>
          <w:divBdr>
            <w:top w:val="none" w:sz="0" w:space="0" w:color="auto"/>
            <w:left w:val="none" w:sz="0" w:space="0" w:color="auto"/>
            <w:bottom w:val="none" w:sz="0" w:space="0" w:color="auto"/>
            <w:right w:val="none" w:sz="0" w:space="0" w:color="auto"/>
          </w:divBdr>
        </w:div>
        <w:div w:id="1535574837">
          <w:marLeft w:val="0"/>
          <w:marRight w:val="0"/>
          <w:marTop w:val="0"/>
          <w:marBottom w:val="0"/>
          <w:divBdr>
            <w:top w:val="none" w:sz="0" w:space="0" w:color="auto"/>
            <w:left w:val="none" w:sz="0" w:space="0" w:color="auto"/>
            <w:bottom w:val="none" w:sz="0" w:space="0" w:color="auto"/>
            <w:right w:val="none" w:sz="0" w:space="0" w:color="auto"/>
          </w:divBdr>
        </w:div>
      </w:divsChild>
    </w:div>
    <w:div w:id="356004653">
      <w:bodyDiv w:val="1"/>
      <w:marLeft w:val="0"/>
      <w:marRight w:val="0"/>
      <w:marTop w:val="0"/>
      <w:marBottom w:val="0"/>
      <w:divBdr>
        <w:top w:val="none" w:sz="0" w:space="0" w:color="auto"/>
        <w:left w:val="none" w:sz="0" w:space="0" w:color="auto"/>
        <w:bottom w:val="none" w:sz="0" w:space="0" w:color="auto"/>
        <w:right w:val="none" w:sz="0" w:space="0" w:color="auto"/>
      </w:divBdr>
    </w:div>
    <w:div w:id="467557122">
      <w:bodyDiv w:val="1"/>
      <w:marLeft w:val="0"/>
      <w:marRight w:val="0"/>
      <w:marTop w:val="0"/>
      <w:marBottom w:val="0"/>
      <w:divBdr>
        <w:top w:val="none" w:sz="0" w:space="0" w:color="auto"/>
        <w:left w:val="none" w:sz="0" w:space="0" w:color="auto"/>
        <w:bottom w:val="none" w:sz="0" w:space="0" w:color="auto"/>
        <w:right w:val="none" w:sz="0" w:space="0" w:color="auto"/>
      </w:divBdr>
      <w:divsChild>
        <w:div w:id="1722359412">
          <w:marLeft w:val="0"/>
          <w:marRight w:val="0"/>
          <w:marTop w:val="0"/>
          <w:marBottom w:val="0"/>
          <w:divBdr>
            <w:top w:val="none" w:sz="0" w:space="0" w:color="auto"/>
            <w:left w:val="none" w:sz="0" w:space="0" w:color="auto"/>
            <w:bottom w:val="none" w:sz="0" w:space="0" w:color="auto"/>
            <w:right w:val="none" w:sz="0" w:space="0" w:color="auto"/>
          </w:divBdr>
        </w:div>
        <w:div w:id="1208956178">
          <w:marLeft w:val="0"/>
          <w:marRight w:val="0"/>
          <w:marTop w:val="0"/>
          <w:marBottom w:val="0"/>
          <w:divBdr>
            <w:top w:val="none" w:sz="0" w:space="0" w:color="auto"/>
            <w:left w:val="none" w:sz="0" w:space="0" w:color="auto"/>
            <w:bottom w:val="none" w:sz="0" w:space="0" w:color="auto"/>
            <w:right w:val="none" w:sz="0" w:space="0" w:color="auto"/>
          </w:divBdr>
        </w:div>
        <w:div w:id="68574946">
          <w:marLeft w:val="0"/>
          <w:marRight w:val="0"/>
          <w:marTop w:val="0"/>
          <w:marBottom w:val="0"/>
          <w:divBdr>
            <w:top w:val="none" w:sz="0" w:space="0" w:color="auto"/>
            <w:left w:val="none" w:sz="0" w:space="0" w:color="auto"/>
            <w:bottom w:val="none" w:sz="0" w:space="0" w:color="auto"/>
            <w:right w:val="none" w:sz="0" w:space="0" w:color="auto"/>
          </w:divBdr>
        </w:div>
        <w:div w:id="533269915">
          <w:marLeft w:val="0"/>
          <w:marRight w:val="0"/>
          <w:marTop w:val="0"/>
          <w:marBottom w:val="0"/>
          <w:divBdr>
            <w:top w:val="none" w:sz="0" w:space="0" w:color="auto"/>
            <w:left w:val="none" w:sz="0" w:space="0" w:color="auto"/>
            <w:bottom w:val="none" w:sz="0" w:space="0" w:color="auto"/>
            <w:right w:val="none" w:sz="0" w:space="0" w:color="auto"/>
          </w:divBdr>
        </w:div>
        <w:div w:id="1991060113">
          <w:marLeft w:val="0"/>
          <w:marRight w:val="0"/>
          <w:marTop w:val="0"/>
          <w:marBottom w:val="0"/>
          <w:divBdr>
            <w:top w:val="none" w:sz="0" w:space="0" w:color="auto"/>
            <w:left w:val="none" w:sz="0" w:space="0" w:color="auto"/>
            <w:bottom w:val="none" w:sz="0" w:space="0" w:color="auto"/>
            <w:right w:val="none" w:sz="0" w:space="0" w:color="auto"/>
          </w:divBdr>
        </w:div>
      </w:divsChild>
    </w:div>
    <w:div w:id="550266210">
      <w:bodyDiv w:val="1"/>
      <w:marLeft w:val="0"/>
      <w:marRight w:val="0"/>
      <w:marTop w:val="0"/>
      <w:marBottom w:val="0"/>
      <w:divBdr>
        <w:top w:val="none" w:sz="0" w:space="0" w:color="auto"/>
        <w:left w:val="none" w:sz="0" w:space="0" w:color="auto"/>
        <w:bottom w:val="none" w:sz="0" w:space="0" w:color="auto"/>
        <w:right w:val="none" w:sz="0" w:space="0" w:color="auto"/>
      </w:divBdr>
    </w:div>
    <w:div w:id="1083526198">
      <w:bodyDiv w:val="1"/>
      <w:marLeft w:val="0"/>
      <w:marRight w:val="0"/>
      <w:marTop w:val="0"/>
      <w:marBottom w:val="0"/>
      <w:divBdr>
        <w:top w:val="none" w:sz="0" w:space="0" w:color="auto"/>
        <w:left w:val="none" w:sz="0" w:space="0" w:color="auto"/>
        <w:bottom w:val="none" w:sz="0" w:space="0" w:color="auto"/>
        <w:right w:val="none" w:sz="0" w:space="0" w:color="auto"/>
      </w:divBdr>
      <w:divsChild>
        <w:div w:id="57361349">
          <w:marLeft w:val="0"/>
          <w:marRight w:val="0"/>
          <w:marTop w:val="0"/>
          <w:marBottom w:val="0"/>
          <w:divBdr>
            <w:top w:val="none" w:sz="0" w:space="0" w:color="auto"/>
            <w:left w:val="none" w:sz="0" w:space="0" w:color="auto"/>
            <w:bottom w:val="none" w:sz="0" w:space="0" w:color="auto"/>
            <w:right w:val="none" w:sz="0" w:space="0" w:color="auto"/>
          </w:divBdr>
        </w:div>
        <w:div w:id="2063825350">
          <w:marLeft w:val="0"/>
          <w:marRight w:val="0"/>
          <w:marTop w:val="0"/>
          <w:marBottom w:val="0"/>
          <w:divBdr>
            <w:top w:val="none" w:sz="0" w:space="0" w:color="auto"/>
            <w:left w:val="none" w:sz="0" w:space="0" w:color="auto"/>
            <w:bottom w:val="none" w:sz="0" w:space="0" w:color="auto"/>
            <w:right w:val="none" w:sz="0" w:space="0" w:color="auto"/>
          </w:divBdr>
        </w:div>
      </w:divsChild>
    </w:div>
    <w:div w:id="1101032424">
      <w:bodyDiv w:val="1"/>
      <w:marLeft w:val="0"/>
      <w:marRight w:val="0"/>
      <w:marTop w:val="0"/>
      <w:marBottom w:val="0"/>
      <w:divBdr>
        <w:top w:val="none" w:sz="0" w:space="0" w:color="auto"/>
        <w:left w:val="none" w:sz="0" w:space="0" w:color="auto"/>
        <w:bottom w:val="none" w:sz="0" w:space="0" w:color="auto"/>
        <w:right w:val="none" w:sz="0" w:space="0" w:color="auto"/>
      </w:divBdr>
      <w:divsChild>
        <w:div w:id="764498124">
          <w:marLeft w:val="0"/>
          <w:marRight w:val="0"/>
          <w:marTop w:val="0"/>
          <w:marBottom w:val="0"/>
          <w:divBdr>
            <w:top w:val="none" w:sz="0" w:space="0" w:color="auto"/>
            <w:left w:val="none" w:sz="0" w:space="0" w:color="auto"/>
            <w:bottom w:val="none" w:sz="0" w:space="0" w:color="auto"/>
            <w:right w:val="none" w:sz="0" w:space="0" w:color="auto"/>
          </w:divBdr>
        </w:div>
        <w:div w:id="2106918210">
          <w:marLeft w:val="0"/>
          <w:marRight w:val="0"/>
          <w:marTop w:val="0"/>
          <w:marBottom w:val="0"/>
          <w:divBdr>
            <w:top w:val="none" w:sz="0" w:space="0" w:color="auto"/>
            <w:left w:val="none" w:sz="0" w:space="0" w:color="auto"/>
            <w:bottom w:val="none" w:sz="0" w:space="0" w:color="auto"/>
            <w:right w:val="none" w:sz="0" w:space="0" w:color="auto"/>
          </w:divBdr>
          <w:divsChild>
            <w:div w:id="72699420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148522455">
                  <w:marLeft w:val="0"/>
                  <w:marRight w:val="0"/>
                  <w:marTop w:val="0"/>
                  <w:marBottom w:val="0"/>
                  <w:divBdr>
                    <w:top w:val="none" w:sz="0" w:space="0" w:color="auto"/>
                    <w:left w:val="none" w:sz="0" w:space="0" w:color="auto"/>
                    <w:bottom w:val="none" w:sz="0" w:space="0" w:color="auto"/>
                    <w:right w:val="none" w:sz="0" w:space="0" w:color="auto"/>
                  </w:divBdr>
                  <w:divsChild>
                    <w:div w:id="14009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870767">
          <w:marLeft w:val="0"/>
          <w:marRight w:val="0"/>
          <w:marTop w:val="0"/>
          <w:marBottom w:val="0"/>
          <w:divBdr>
            <w:top w:val="none" w:sz="0" w:space="0" w:color="auto"/>
            <w:left w:val="none" w:sz="0" w:space="0" w:color="auto"/>
            <w:bottom w:val="none" w:sz="0" w:space="0" w:color="auto"/>
            <w:right w:val="none" w:sz="0" w:space="0" w:color="auto"/>
          </w:divBdr>
        </w:div>
        <w:div w:id="102724825">
          <w:marLeft w:val="0"/>
          <w:marRight w:val="0"/>
          <w:marTop w:val="0"/>
          <w:marBottom w:val="0"/>
          <w:divBdr>
            <w:top w:val="none" w:sz="0" w:space="0" w:color="auto"/>
            <w:left w:val="none" w:sz="0" w:space="0" w:color="auto"/>
            <w:bottom w:val="none" w:sz="0" w:space="0" w:color="auto"/>
            <w:right w:val="none" w:sz="0" w:space="0" w:color="auto"/>
          </w:divBdr>
          <w:divsChild>
            <w:div w:id="144869552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851026111">
                  <w:marLeft w:val="0"/>
                  <w:marRight w:val="0"/>
                  <w:marTop w:val="0"/>
                  <w:marBottom w:val="0"/>
                  <w:divBdr>
                    <w:top w:val="none" w:sz="0" w:space="0" w:color="auto"/>
                    <w:left w:val="none" w:sz="0" w:space="0" w:color="auto"/>
                    <w:bottom w:val="none" w:sz="0" w:space="0" w:color="auto"/>
                    <w:right w:val="none" w:sz="0" w:space="0" w:color="auto"/>
                  </w:divBdr>
                  <w:divsChild>
                    <w:div w:id="10815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626978">
          <w:marLeft w:val="0"/>
          <w:marRight w:val="0"/>
          <w:marTop w:val="0"/>
          <w:marBottom w:val="0"/>
          <w:divBdr>
            <w:top w:val="none" w:sz="0" w:space="0" w:color="auto"/>
            <w:left w:val="none" w:sz="0" w:space="0" w:color="auto"/>
            <w:bottom w:val="none" w:sz="0" w:space="0" w:color="auto"/>
            <w:right w:val="none" w:sz="0" w:space="0" w:color="auto"/>
          </w:divBdr>
        </w:div>
        <w:div w:id="2032753025">
          <w:marLeft w:val="0"/>
          <w:marRight w:val="0"/>
          <w:marTop w:val="0"/>
          <w:marBottom w:val="0"/>
          <w:divBdr>
            <w:top w:val="none" w:sz="0" w:space="0" w:color="auto"/>
            <w:left w:val="none" w:sz="0" w:space="0" w:color="auto"/>
            <w:bottom w:val="none" w:sz="0" w:space="0" w:color="auto"/>
            <w:right w:val="none" w:sz="0" w:space="0" w:color="auto"/>
          </w:divBdr>
          <w:divsChild>
            <w:div w:id="1263538807">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0037159">
                  <w:marLeft w:val="0"/>
                  <w:marRight w:val="0"/>
                  <w:marTop w:val="0"/>
                  <w:marBottom w:val="0"/>
                  <w:divBdr>
                    <w:top w:val="none" w:sz="0" w:space="0" w:color="auto"/>
                    <w:left w:val="none" w:sz="0" w:space="0" w:color="auto"/>
                    <w:bottom w:val="none" w:sz="0" w:space="0" w:color="auto"/>
                    <w:right w:val="none" w:sz="0" w:space="0" w:color="auto"/>
                  </w:divBdr>
                  <w:divsChild>
                    <w:div w:id="94977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70497">
          <w:marLeft w:val="0"/>
          <w:marRight w:val="0"/>
          <w:marTop w:val="0"/>
          <w:marBottom w:val="0"/>
          <w:divBdr>
            <w:top w:val="none" w:sz="0" w:space="0" w:color="auto"/>
            <w:left w:val="none" w:sz="0" w:space="0" w:color="auto"/>
            <w:bottom w:val="none" w:sz="0" w:space="0" w:color="auto"/>
            <w:right w:val="none" w:sz="0" w:space="0" w:color="auto"/>
          </w:divBdr>
        </w:div>
        <w:div w:id="1410422036">
          <w:marLeft w:val="0"/>
          <w:marRight w:val="0"/>
          <w:marTop w:val="0"/>
          <w:marBottom w:val="0"/>
          <w:divBdr>
            <w:top w:val="none" w:sz="0" w:space="0" w:color="auto"/>
            <w:left w:val="none" w:sz="0" w:space="0" w:color="auto"/>
            <w:bottom w:val="none" w:sz="0" w:space="0" w:color="auto"/>
            <w:right w:val="none" w:sz="0" w:space="0" w:color="auto"/>
          </w:divBdr>
          <w:divsChild>
            <w:div w:id="714887923">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285499101">
                  <w:marLeft w:val="0"/>
                  <w:marRight w:val="0"/>
                  <w:marTop w:val="0"/>
                  <w:marBottom w:val="0"/>
                  <w:divBdr>
                    <w:top w:val="none" w:sz="0" w:space="0" w:color="auto"/>
                    <w:left w:val="none" w:sz="0" w:space="0" w:color="auto"/>
                    <w:bottom w:val="none" w:sz="0" w:space="0" w:color="auto"/>
                    <w:right w:val="none" w:sz="0" w:space="0" w:color="auto"/>
                  </w:divBdr>
                  <w:divsChild>
                    <w:div w:id="7823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536212">
          <w:marLeft w:val="0"/>
          <w:marRight w:val="0"/>
          <w:marTop w:val="0"/>
          <w:marBottom w:val="0"/>
          <w:divBdr>
            <w:top w:val="none" w:sz="0" w:space="0" w:color="auto"/>
            <w:left w:val="none" w:sz="0" w:space="0" w:color="auto"/>
            <w:bottom w:val="none" w:sz="0" w:space="0" w:color="auto"/>
            <w:right w:val="none" w:sz="0" w:space="0" w:color="auto"/>
          </w:divBdr>
        </w:div>
        <w:div w:id="1942451060">
          <w:marLeft w:val="0"/>
          <w:marRight w:val="0"/>
          <w:marTop w:val="0"/>
          <w:marBottom w:val="0"/>
          <w:divBdr>
            <w:top w:val="none" w:sz="0" w:space="0" w:color="auto"/>
            <w:left w:val="none" w:sz="0" w:space="0" w:color="auto"/>
            <w:bottom w:val="none" w:sz="0" w:space="0" w:color="auto"/>
            <w:right w:val="none" w:sz="0" w:space="0" w:color="auto"/>
          </w:divBdr>
          <w:divsChild>
            <w:div w:id="2142266081">
              <w:blockQuote w:val="1"/>
              <w:marLeft w:val="96"/>
              <w:marRight w:val="0"/>
              <w:marTop w:val="0"/>
              <w:marBottom w:val="0"/>
              <w:divBdr>
                <w:top w:val="none" w:sz="0" w:space="0" w:color="auto"/>
                <w:left w:val="single" w:sz="4" w:space="6" w:color="CCCCCC"/>
                <w:bottom w:val="none" w:sz="0" w:space="0" w:color="auto"/>
                <w:right w:val="none" w:sz="0" w:space="0" w:color="auto"/>
              </w:divBdr>
              <w:divsChild>
                <w:div w:id="491141077">
                  <w:marLeft w:val="0"/>
                  <w:marRight w:val="0"/>
                  <w:marTop w:val="0"/>
                  <w:marBottom w:val="0"/>
                  <w:divBdr>
                    <w:top w:val="none" w:sz="0" w:space="0" w:color="auto"/>
                    <w:left w:val="none" w:sz="0" w:space="0" w:color="auto"/>
                    <w:bottom w:val="none" w:sz="0" w:space="0" w:color="auto"/>
                    <w:right w:val="none" w:sz="0" w:space="0" w:color="auto"/>
                  </w:divBdr>
                  <w:divsChild>
                    <w:div w:id="77937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147792">
          <w:marLeft w:val="0"/>
          <w:marRight w:val="0"/>
          <w:marTop w:val="0"/>
          <w:marBottom w:val="0"/>
          <w:divBdr>
            <w:top w:val="none" w:sz="0" w:space="0" w:color="auto"/>
            <w:left w:val="none" w:sz="0" w:space="0" w:color="auto"/>
            <w:bottom w:val="none" w:sz="0" w:space="0" w:color="auto"/>
            <w:right w:val="none" w:sz="0" w:space="0" w:color="auto"/>
          </w:divBdr>
        </w:div>
        <w:div w:id="693650226">
          <w:marLeft w:val="0"/>
          <w:marRight w:val="0"/>
          <w:marTop w:val="0"/>
          <w:marBottom w:val="0"/>
          <w:divBdr>
            <w:top w:val="none" w:sz="0" w:space="0" w:color="auto"/>
            <w:left w:val="none" w:sz="0" w:space="0" w:color="auto"/>
            <w:bottom w:val="none" w:sz="0" w:space="0" w:color="auto"/>
            <w:right w:val="none" w:sz="0" w:space="0" w:color="auto"/>
          </w:divBdr>
          <w:divsChild>
            <w:div w:id="1400907049">
              <w:blockQuote w:val="1"/>
              <w:marLeft w:val="96"/>
              <w:marRight w:val="0"/>
              <w:marTop w:val="0"/>
              <w:marBottom w:val="0"/>
              <w:divBdr>
                <w:top w:val="none" w:sz="0" w:space="0" w:color="auto"/>
                <w:left w:val="single" w:sz="4" w:space="6" w:color="CCCCCC"/>
                <w:bottom w:val="none" w:sz="0" w:space="0" w:color="auto"/>
                <w:right w:val="none" w:sz="0" w:space="0" w:color="auto"/>
              </w:divBdr>
              <w:divsChild>
                <w:div w:id="751971006">
                  <w:marLeft w:val="0"/>
                  <w:marRight w:val="0"/>
                  <w:marTop w:val="0"/>
                  <w:marBottom w:val="0"/>
                  <w:divBdr>
                    <w:top w:val="none" w:sz="0" w:space="0" w:color="auto"/>
                    <w:left w:val="none" w:sz="0" w:space="0" w:color="auto"/>
                    <w:bottom w:val="none" w:sz="0" w:space="0" w:color="auto"/>
                    <w:right w:val="none" w:sz="0" w:space="0" w:color="auto"/>
                  </w:divBdr>
                  <w:divsChild>
                    <w:div w:id="8730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316">
          <w:marLeft w:val="0"/>
          <w:marRight w:val="0"/>
          <w:marTop w:val="0"/>
          <w:marBottom w:val="0"/>
          <w:divBdr>
            <w:top w:val="none" w:sz="0" w:space="0" w:color="auto"/>
            <w:left w:val="none" w:sz="0" w:space="0" w:color="auto"/>
            <w:bottom w:val="none" w:sz="0" w:space="0" w:color="auto"/>
            <w:right w:val="none" w:sz="0" w:space="0" w:color="auto"/>
          </w:divBdr>
        </w:div>
        <w:div w:id="1928683531">
          <w:marLeft w:val="0"/>
          <w:marRight w:val="0"/>
          <w:marTop w:val="0"/>
          <w:marBottom w:val="0"/>
          <w:divBdr>
            <w:top w:val="none" w:sz="0" w:space="0" w:color="auto"/>
            <w:left w:val="none" w:sz="0" w:space="0" w:color="auto"/>
            <w:bottom w:val="none" w:sz="0" w:space="0" w:color="auto"/>
            <w:right w:val="none" w:sz="0" w:space="0" w:color="auto"/>
          </w:divBdr>
          <w:divsChild>
            <w:div w:id="2000690858">
              <w:blockQuote w:val="1"/>
              <w:marLeft w:val="96"/>
              <w:marRight w:val="0"/>
              <w:marTop w:val="0"/>
              <w:marBottom w:val="0"/>
              <w:divBdr>
                <w:top w:val="none" w:sz="0" w:space="0" w:color="auto"/>
                <w:left w:val="single" w:sz="4" w:space="6" w:color="CCCCCC"/>
                <w:bottom w:val="none" w:sz="0" w:space="0" w:color="auto"/>
                <w:right w:val="none" w:sz="0" w:space="0" w:color="auto"/>
              </w:divBdr>
              <w:divsChild>
                <w:div w:id="261188141">
                  <w:marLeft w:val="0"/>
                  <w:marRight w:val="0"/>
                  <w:marTop w:val="0"/>
                  <w:marBottom w:val="0"/>
                  <w:divBdr>
                    <w:top w:val="none" w:sz="0" w:space="0" w:color="auto"/>
                    <w:left w:val="none" w:sz="0" w:space="0" w:color="auto"/>
                    <w:bottom w:val="none" w:sz="0" w:space="0" w:color="auto"/>
                    <w:right w:val="none" w:sz="0" w:space="0" w:color="auto"/>
                  </w:divBdr>
                  <w:divsChild>
                    <w:div w:id="144430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82971">
          <w:marLeft w:val="0"/>
          <w:marRight w:val="0"/>
          <w:marTop w:val="0"/>
          <w:marBottom w:val="0"/>
          <w:divBdr>
            <w:top w:val="none" w:sz="0" w:space="0" w:color="auto"/>
            <w:left w:val="none" w:sz="0" w:space="0" w:color="auto"/>
            <w:bottom w:val="none" w:sz="0" w:space="0" w:color="auto"/>
            <w:right w:val="none" w:sz="0" w:space="0" w:color="auto"/>
          </w:divBdr>
        </w:div>
      </w:divsChild>
    </w:div>
    <w:div w:id="1106580400">
      <w:bodyDiv w:val="1"/>
      <w:marLeft w:val="0"/>
      <w:marRight w:val="0"/>
      <w:marTop w:val="0"/>
      <w:marBottom w:val="0"/>
      <w:divBdr>
        <w:top w:val="none" w:sz="0" w:space="0" w:color="auto"/>
        <w:left w:val="none" w:sz="0" w:space="0" w:color="auto"/>
        <w:bottom w:val="none" w:sz="0" w:space="0" w:color="auto"/>
        <w:right w:val="none" w:sz="0" w:space="0" w:color="auto"/>
      </w:divBdr>
    </w:div>
    <w:div w:id="1113325863">
      <w:bodyDiv w:val="1"/>
      <w:marLeft w:val="0"/>
      <w:marRight w:val="0"/>
      <w:marTop w:val="0"/>
      <w:marBottom w:val="0"/>
      <w:divBdr>
        <w:top w:val="none" w:sz="0" w:space="0" w:color="auto"/>
        <w:left w:val="none" w:sz="0" w:space="0" w:color="auto"/>
        <w:bottom w:val="none" w:sz="0" w:space="0" w:color="auto"/>
        <w:right w:val="none" w:sz="0" w:space="0" w:color="auto"/>
      </w:divBdr>
      <w:divsChild>
        <w:div w:id="751587551">
          <w:marLeft w:val="0"/>
          <w:marRight w:val="0"/>
          <w:marTop w:val="0"/>
          <w:marBottom w:val="0"/>
          <w:divBdr>
            <w:top w:val="none" w:sz="0" w:space="0" w:color="auto"/>
            <w:left w:val="none" w:sz="0" w:space="0" w:color="auto"/>
            <w:bottom w:val="none" w:sz="0" w:space="0" w:color="auto"/>
            <w:right w:val="none" w:sz="0" w:space="0" w:color="auto"/>
          </w:divBdr>
        </w:div>
        <w:div w:id="356468497">
          <w:marLeft w:val="0"/>
          <w:marRight w:val="0"/>
          <w:marTop w:val="0"/>
          <w:marBottom w:val="0"/>
          <w:divBdr>
            <w:top w:val="none" w:sz="0" w:space="0" w:color="auto"/>
            <w:left w:val="none" w:sz="0" w:space="0" w:color="auto"/>
            <w:bottom w:val="none" w:sz="0" w:space="0" w:color="auto"/>
            <w:right w:val="none" w:sz="0" w:space="0" w:color="auto"/>
          </w:divBdr>
        </w:div>
        <w:div w:id="2106413614">
          <w:marLeft w:val="0"/>
          <w:marRight w:val="0"/>
          <w:marTop w:val="0"/>
          <w:marBottom w:val="0"/>
          <w:divBdr>
            <w:top w:val="none" w:sz="0" w:space="0" w:color="auto"/>
            <w:left w:val="none" w:sz="0" w:space="0" w:color="auto"/>
            <w:bottom w:val="none" w:sz="0" w:space="0" w:color="auto"/>
            <w:right w:val="none" w:sz="0" w:space="0" w:color="auto"/>
          </w:divBdr>
        </w:div>
      </w:divsChild>
    </w:div>
    <w:div w:id="1568611141">
      <w:bodyDiv w:val="1"/>
      <w:marLeft w:val="0"/>
      <w:marRight w:val="0"/>
      <w:marTop w:val="0"/>
      <w:marBottom w:val="0"/>
      <w:divBdr>
        <w:top w:val="none" w:sz="0" w:space="0" w:color="auto"/>
        <w:left w:val="none" w:sz="0" w:space="0" w:color="auto"/>
        <w:bottom w:val="none" w:sz="0" w:space="0" w:color="auto"/>
        <w:right w:val="none" w:sz="0" w:space="0" w:color="auto"/>
      </w:divBdr>
      <w:divsChild>
        <w:div w:id="395444433">
          <w:marLeft w:val="0"/>
          <w:marRight w:val="0"/>
          <w:marTop w:val="0"/>
          <w:marBottom w:val="0"/>
          <w:divBdr>
            <w:top w:val="none" w:sz="0" w:space="0" w:color="auto"/>
            <w:left w:val="none" w:sz="0" w:space="0" w:color="auto"/>
            <w:bottom w:val="none" w:sz="0" w:space="0" w:color="auto"/>
            <w:right w:val="none" w:sz="0" w:space="0" w:color="auto"/>
          </w:divBdr>
          <w:divsChild>
            <w:div w:id="1710258408">
              <w:marLeft w:val="0"/>
              <w:marRight w:val="0"/>
              <w:marTop w:val="0"/>
              <w:marBottom w:val="0"/>
              <w:divBdr>
                <w:top w:val="none" w:sz="0" w:space="0" w:color="auto"/>
                <w:left w:val="none" w:sz="0" w:space="0" w:color="auto"/>
                <w:bottom w:val="none" w:sz="0" w:space="0" w:color="auto"/>
                <w:right w:val="none" w:sz="0" w:space="0" w:color="auto"/>
              </w:divBdr>
              <w:divsChild>
                <w:div w:id="748037799">
                  <w:marLeft w:val="0"/>
                  <w:marRight w:val="0"/>
                  <w:marTop w:val="0"/>
                  <w:marBottom w:val="0"/>
                  <w:divBdr>
                    <w:top w:val="none" w:sz="0" w:space="0" w:color="auto"/>
                    <w:left w:val="none" w:sz="0" w:space="0" w:color="auto"/>
                    <w:bottom w:val="none" w:sz="0" w:space="0" w:color="auto"/>
                    <w:right w:val="none" w:sz="0" w:space="0" w:color="auto"/>
                  </w:divBdr>
                  <w:divsChild>
                    <w:div w:id="567494085">
                      <w:marLeft w:val="0"/>
                      <w:marRight w:val="0"/>
                      <w:marTop w:val="0"/>
                      <w:marBottom w:val="0"/>
                      <w:divBdr>
                        <w:top w:val="none" w:sz="0" w:space="0" w:color="auto"/>
                        <w:left w:val="none" w:sz="0" w:space="0" w:color="auto"/>
                        <w:bottom w:val="none" w:sz="0" w:space="0" w:color="auto"/>
                        <w:right w:val="none" w:sz="0" w:space="0" w:color="auto"/>
                      </w:divBdr>
                      <w:divsChild>
                        <w:div w:id="1352880982">
                          <w:marLeft w:val="0"/>
                          <w:marRight w:val="0"/>
                          <w:marTop w:val="0"/>
                          <w:marBottom w:val="0"/>
                          <w:divBdr>
                            <w:top w:val="none" w:sz="0" w:space="0" w:color="auto"/>
                            <w:left w:val="none" w:sz="0" w:space="0" w:color="auto"/>
                            <w:bottom w:val="none" w:sz="0" w:space="0" w:color="auto"/>
                            <w:right w:val="none" w:sz="0" w:space="0" w:color="auto"/>
                          </w:divBdr>
                          <w:divsChild>
                            <w:div w:id="2100176617">
                              <w:marLeft w:val="0"/>
                              <w:marRight w:val="0"/>
                              <w:marTop w:val="0"/>
                              <w:marBottom w:val="0"/>
                              <w:divBdr>
                                <w:top w:val="none" w:sz="0" w:space="0" w:color="auto"/>
                                <w:left w:val="none" w:sz="0" w:space="0" w:color="auto"/>
                                <w:bottom w:val="none" w:sz="0" w:space="0" w:color="auto"/>
                                <w:right w:val="none" w:sz="0" w:space="0" w:color="auto"/>
                              </w:divBdr>
                              <w:divsChild>
                                <w:div w:id="1144201832">
                                  <w:marLeft w:val="0"/>
                                  <w:marRight w:val="0"/>
                                  <w:marTop w:val="0"/>
                                  <w:marBottom w:val="0"/>
                                  <w:divBdr>
                                    <w:top w:val="none" w:sz="0" w:space="0" w:color="auto"/>
                                    <w:left w:val="none" w:sz="0" w:space="0" w:color="auto"/>
                                    <w:bottom w:val="none" w:sz="0" w:space="0" w:color="auto"/>
                                    <w:right w:val="none" w:sz="0" w:space="0" w:color="auto"/>
                                  </w:divBdr>
                                  <w:divsChild>
                                    <w:div w:id="727731467">
                                      <w:marLeft w:val="0"/>
                                      <w:marRight w:val="0"/>
                                      <w:marTop w:val="0"/>
                                      <w:marBottom w:val="0"/>
                                      <w:divBdr>
                                        <w:top w:val="none" w:sz="0" w:space="0" w:color="auto"/>
                                        <w:left w:val="none" w:sz="0" w:space="0" w:color="auto"/>
                                        <w:bottom w:val="none" w:sz="0" w:space="0" w:color="auto"/>
                                        <w:right w:val="none" w:sz="0" w:space="0" w:color="auto"/>
                                      </w:divBdr>
                                      <w:divsChild>
                                        <w:div w:id="648480536">
                                          <w:marLeft w:val="0"/>
                                          <w:marRight w:val="0"/>
                                          <w:marTop w:val="0"/>
                                          <w:marBottom w:val="0"/>
                                          <w:divBdr>
                                            <w:top w:val="none" w:sz="0" w:space="0" w:color="auto"/>
                                            <w:left w:val="none" w:sz="0" w:space="0" w:color="auto"/>
                                            <w:bottom w:val="none" w:sz="0" w:space="0" w:color="auto"/>
                                            <w:right w:val="none" w:sz="0" w:space="0" w:color="auto"/>
                                          </w:divBdr>
                                          <w:divsChild>
                                            <w:div w:id="1159271443">
                                              <w:marLeft w:val="0"/>
                                              <w:marRight w:val="0"/>
                                              <w:marTop w:val="0"/>
                                              <w:marBottom w:val="0"/>
                                              <w:divBdr>
                                                <w:top w:val="none" w:sz="0" w:space="0" w:color="auto"/>
                                                <w:left w:val="none" w:sz="0" w:space="0" w:color="auto"/>
                                                <w:bottom w:val="none" w:sz="0" w:space="0" w:color="auto"/>
                                                <w:right w:val="none" w:sz="0" w:space="0" w:color="auto"/>
                                              </w:divBdr>
                                              <w:divsChild>
                                                <w:div w:id="1069033426">
                                                  <w:marLeft w:val="0"/>
                                                  <w:marRight w:val="0"/>
                                                  <w:marTop w:val="0"/>
                                                  <w:marBottom w:val="0"/>
                                                  <w:divBdr>
                                                    <w:top w:val="none" w:sz="0" w:space="0" w:color="auto"/>
                                                    <w:left w:val="none" w:sz="0" w:space="0" w:color="auto"/>
                                                    <w:bottom w:val="none" w:sz="0" w:space="0" w:color="auto"/>
                                                    <w:right w:val="none" w:sz="0" w:space="0" w:color="auto"/>
                                                  </w:divBdr>
                                                  <w:divsChild>
                                                    <w:div w:id="2001153179">
                                                      <w:marLeft w:val="0"/>
                                                      <w:marRight w:val="0"/>
                                                      <w:marTop w:val="0"/>
                                                      <w:marBottom w:val="0"/>
                                                      <w:divBdr>
                                                        <w:top w:val="none" w:sz="0" w:space="0" w:color="auto"/>
                                                        <w:left w:val="none" w:sz="0" w:space="0" w:color="auto"/>
                                                        <w:bottom w:val="none" w:sz="0" w:space="0" w:color="auto"/>
                                                        <w:right w:val="none" w:sz="0" w:space="0" w:color="auto"/>
                                                      </w:divBdr>
                                                      <w:divsChild>
                                                        <w:div w:id="541987000">
                                                          <w:marLeft w:val="0"/>
                                                          <w:marRight w:val="0"/>
                                                          <w:marTop w:val="0"/>
                                                          <w:marBottom w:val="0"/>
                                                          <w:divBdr>
                                                            <w:top w:val="none" w:sz="0" w:space="0" w:color="auto"/>
                                                            <w:left w:val="none" w:sz="0" w:space="0" w:color="auto"/>
                                                            <w:bottom w:val="none" w:sz="0" w:space="0" w:color="auto"/>
                                                            <w:right w:val="none" w:sz="0" w:space="0" w:color="auto"/>
                                                          </w:divBdr>
                                                          <w:divsChild>
                                                            <w:div w:id="1411079162">
                                                              <w:marLeft w:val="0"/>
                                                              <w:marRight w:val="0"/>
                                                              <w:marTop w:val="0"/>
                                                              <w:marBottom w:val="0"/>
                                                              <w:divBdr>
                                                                <w:top w:val="none" w:sz="0" w:space="0" w:color="auto"/>
                                                                <w:left w:val="none" w:sz="0" w:space="0" w:color="auto"/>
                                                                <w:bottom w:val="none" w:sz="0" w:space="0" w:color="auto"/>
                                                                <w:right w:val="none" w:sz="0" w:space="0" w:color="auto"/>
                                                              </w:divBdr>
                                                              <w:divsChild>
                                                                <w:div w:id="1254780574">
                                                                  <w:marLeft w:val="0"/>
                                                                  <w:marRight w:val="0"/>
                                                                  <w:marTop w:val="0"/>
                                                                  <w:marBottom w:val="0"/>
                                                                  <w:divBdr>
                                                                    <w:top w:val="none" w:sz="0" w:space="0" w:color="auto"/>
                                                                    <w:left w:val="none" w:sz="0" w:space="0" w:color="auto"/>
                                                                    <w:bottom w:val="none" w:sz="0" w:space="0" w:color="auto"/>
                                                                    <w:right w:val="none" w:sz="0" w:space="0" w:color="auto"/>
                                                                  </w:divBdr>
                                                                  <w:divsChild>
                                                                    <w:div w:id="326131867">
                                                                      <w:marLeft w:val="86"/>
                                                                      <w:marRight w:val="473"/>
                                                                      <w:marTop w:val="0"/>
                                                                      <w:marBottom w:val="86"/>
                                                                      <w:divBdr>
                                                                        <w:top w:val="none" w:sz="0" w:space="0" w:color="auto"/>
                                                                        <w:left w:val="none" w:sz="0" w:space="0" w:color="auto"/>
                                                                        <w:bottom w:val="none" w:sz="0" w:space="0" w:color="auto"/>
                                                                        <w:right w:val="none" w:sz="0" w:space="0" w:color="auto"/>
                                                                      </w:divBdr>
                                                                      <w:divsChild>
                                                                        <w:div w:id="1268079970">
                                                                          <w:marLeft w:val="0"/>
                                                                          <w:marRight w:val="0"/>
                                                                          <w:marTop w:val="0"/>
                                                                          <w:marBottom w:val="0"/>
                                                                          <w:divBdr>
                                                                            <w:top w:val="none" w:sz="0" w:space="0" w:color="auto"/>
                                                                            <w:left w:val="none" w:sz="0" w:space="0" w:color="auto"/>
                                                                            <w:bottom w:val="none" w:sz="0" w:space="0" w:color="auto"/>
                                                                            <w:right w:val="none" w:sz="0" w:space="0" w:color="auto"/>
                                                                          </w:divBdr>
                                                                          <w:divsChild>
                                                                            <w:div w:id="523638244">
                                                                              <w:marLeft w:val="0"/>
                                                                              <w:marRight w:val="0"/>
                                                                              <w:marTop w:val="0"/>
                                                                              <w:marBottom w:val="0"/>
                                                                              <w:divBdr>
                                                                                <w:top w:val="none" w:sz="0" w:space="0" w:color="auto"/>
                                                                                <w:left w:val="none" w:sz="0" w:space="0" w:color="auto"/>
                                                                                <w:bottom w:val="none" w:sz="0" w:space="0" w:color="auto"/>
                                                                                <w:right w:val="none" w:sz="0" w:space="0" w:color="auto"/>
                                                                              </w:divBdr>
                                                                              <w:divsChild>
                                                                                <w:div w:id="1971742611">
                                                                                  <w:marLeft w:val="0"/>
                                                                                  <w:marRight w:val="0"/>
                                                                                  <w:marTop w:val="0"/>
                                                                                  <w:marBottom w:val="0"/>
                                                                                  <w:divBdr>
                                                                                    <w:top w:val="none" w:sz="0" w:space="0" w:color="auto"/>
                                                                                    <w:left w:val="none" w:sz="0" w:space="0" w:color="auto"/>
                                                                                    <w:bottom w:val="none" w:sz="0" w:space="0" w:color="auto"/>
                                                                                    <w:right w:val="none" w:sz="0" w:space="0" w:color="auto"/>
                                                                                  </w:divBdr>
                                                                                  <w:divsChild>
                                                                                    <w:div w:id="1427188178">
                                                                                      <w:marLeft w:val="0"/>
                                                                                      <w:marRight w:val="0"/>
                                                                                      <w:marTop w:val="0"/>
                                                                                      <w:marBottom w:val="0"/>
                                                                                      <w:divBdr>
                                                                                        <w:top w:val="none" w:sz="0" w:space="0" w:color="auto"/>
                                                                                        <w:left w:val="none" w:sz="0" w:space="0" w:color="auto"/>
                                                                                        <w:bottom w:val="none" w:sz="0" w:space="0" w:color="auto"/>
                                                                                        <w:right w:val="none" w:sz="0" w:space="0" w:color="auto"/>
                                                                                      </w:divBdr>
                                                                                      <w:divsChild>
                                                                                        <w:div w:id="1494760398">
                                                                                          <w:marLeft w:val="0"/>
                                                                                          <w:marRight w:val="0"/>
                                                                                          <w:marTop w:val="0"/>
                                                                                          <w:marBottom w:val="0"/>
                                                                                          <w:divBdr>
                                                                                            <w:top w:val="single" w:sz="2" w:space="0" w:color="EFEFEF"/>
                                                                                            <w:left w:val="none" w:sz="0" w:space="0" w:color="auto"/>
                                                                                            <w:bottom w:val="none" w:sz="0" w:space="0" w:color="auto"/>
                                                                                            <w:right w:val="none" w:sz="0" w:space="0" w:color="auto"/>
                                                                                          </w:divBdr>
                                                                                          <w:divsChild>
                                                                                            <w:div w:id="1230074236">
                                                                                              <w:marLeft w:val="0"/>
                                                                                              <w:marRight w:val="0"/>
                                                                                              <w:marTop w:val="0"/>
                                                                                              <w:marBottom w:val="0"/>
                                                                                              <w:divBdr>
                                                                                                <w:top w:val="single" w:sz="4" w:space="0" w:color="D8D8D8"/>
                                                                                                <w:left w:val="none" w:sz="0" w:space="0" w:color="auto"/>
                                                                                                <w:bottom w:val="none" w:sz="0" w:space="0" w:color="D8D8D8"/>
                                                                                                <w:right w:val="none" w:sz="0" w:space="0" w:color="auto"/>
                                                                                              </w:divBdr>
                                                                                              <w:divsChild>
                                                                                                <w:div w:id="1659115984">
                                                                                                  <w:marLeft w:val="0"/>
                                                                                                  <w:marRight w:val="0"/>
                                                                                                  <w:marTop w:val="0"/>
                                                                                                  <w:marBottom w:val="0"/>
                                                                                                  <w:divBdr>
                                                                                                    <w:top w:val="none" w:sz="0" w:space="0" w:color="auto"/>
                                                                                                    <w:left w:val="none" w:sz="0" w:space="0" w:color="auto"/>
                                                                                                    <w:bottom w:val="none" w:sz="0" w:space="0" w:color="auto"/>
                                                                                                    <w:right w:val="none" w:sz="0" w:space="0" w:color="auto"/>
                                                                                                  </w:divBdr>
                                                                                                  <w:divsChild>
                                                                                                    <w:div w:id="1045986365">
                                                                                                      <w:marLeft w:val="0"/>
                                                                                                      <w:marRight w:val="0"/>
                                                                                                      <w:marTop w:val="0"/>
                                                                                                      <w:marBottom w:val="0"/>
                                                                                                      <w:divBdr>
                                                                                                        <w:top w:val="none" w:sz="0" w:space="0" w:color="auto"/>
                                                                                                        <w:left w:val="none" w:sz="0" w:space="0" w:color="auto"/>
                                                                                                        <w:bottom w:val="none" w:sz="0" w:space="0" w:color="auto"/>
                                                                                                        <w:right w:val="none" w:sz="0" w:space="0" w:color="auto"/>
                                                                                                      </w:divBdr>
                                                                                                      <w:divsChild>
                                                                                                        <w:div w:id="839008425">
                                                                                                          <w:marLeft w:val="0"/>
                                                                                                          <w:marRight w:val="0"/>
                                                                                                          <w:marTop w:val="0"/>
                                                                                                          <w:marBottom w:val="0"/>
                                                                                                          <w:divBdr>
                                                                                                            <w:top w:val="none" w:sz="0" w:space="0" w:color="auto"/>
                                                                                                            <w:left w:val="single" w:sz="4" w:space="4" w:color="auto"/>
                                                                                                            <w:bottom w:val="none" w:sz="0" w:space="0" w:color="auto"/>
                                                                                                            <w:right w:val="none" w:sz="0" w:space="0" w:color="auto"/>
                                                                                                          </w:divBdr>
                                                                                                          <w:divsChild>
                                                                                                            <w:div w:id="1801142988">
                                                                                                              <w:marLeft w:val="473"/>
                                                                                                              <w:marRight w:val="0"/>
                                                                                                              <w:marTop w:val="0"/>
                                                                                                              <w:marBottom w:val="0"/>
                                                                                                              <w:divBdr>
                                                                                                                <w:top w:val="none" w:sz="0" w:space="0" w:color="auto"/>
                                                                                                                <w:left w:val="none" w:sz="0" w:space="0" w:color="auto"/>
                                                                                                                <w:bottom w:val="none" w:sz="0" w:space="0" w:color="auto"/>
                                                                                                                <w:right w:val="none" w:sz="0" w:space="0" w:color="auto"/>
                                                                                                              </w:divBdr>
                                                                                                              <w:divsChild>
                                                                                                                <w:div w:id="539973257">
                                                                                                                  <w:marLeft w:val="0"/>
                                                                                                                  <w:marRight w:val="161"/>
                                                                                                                  <w:marTop w:val="54"/>
                                                                                                                  <w:marBottom w:val="0"/>
                                                                                                                  <w:divBdr>
                                                                                                                    <w:top w:val="none" w:sz="0" w:space="0" w:color="auto"/>
                                                                                                                    <w:left w:val="none" w:sz="0" w:space="0" w:color="auto"/>
                                                                                                                    <w:bottom w:val="none" w:sz="0" w:space="0" w:color="auto"/>
                                                                                                                    <w:right w:val="none" w:sz="0" w:space="0" w:color="auto"/>
                                                                                                                  </w:divBdr>
                                                                                                                  <w:divsChild>
                                                                                                                    <w:div w:id="685524407">
                                                                                                                      <w:marLeft w:val="0"/>
                                                                                                                      <w:marRight w:val="0"/>
                                                                                                                      <w:marTop w:val="0"/>
                                                                                                                      <w:marBottom w:val="0"/>
                                                                                                                      <w:divBdr>
                                                                                                                        <w:top w:val="none" w:sz="0" w:space="0" w:color="auto"/>
                                                                                                                        <w:left w:val="none" w:sz="0" w:space="0" w:color="auto"/>
                                                                                                                        <w:bottom w:val="none" w:sz="0" w:space="0" w:color="auto"/>
                                                                                                                        <w:right w:val="none" w:sz="0" w:space="0" w:color="auto"/>
                                                                                                                      </w:divBdr>
                                                                                                                      <w:divsChild>
                                                                                                                        <w:div w:id="693072515">
                                                                                                                          <w:marLeft w:val="0"/>
                                                                                                                          <w:marRight w:val="0"/>
                                                                                                                          <w:marTop w:val="0"/>
                                                                                                                          <w:marBottom w:val="0"/>
                                                                                                                          <w:divBdr>
                                                                                                                            <w:top w:val="none" w:sz="0" w:space="0" w:color="auto"/>
                                                                                                                            <w:left w:val="none" w:sz="0" w:space="0" w:color="auto"/>
                                                                                                                            <w:bottom w:val="none" w:sz="0" w:space="0" w:color="auto"/>
                                                                                                                            <w:right w:val="none" w:sz="0" w:space="0" w:color="auto"/>
                                                                                                                          </w:divBdr>
                                                                                                                          <w:divsChild>
                                                                                                                            <w:div w:id="399329036">
                                                                                                                              <w:marLeft w:val="0"/>
                                                                                                                              <w:marRight w:val="0"/>
                                                                                                                              <w:marTop w:val="0"/>
                                                                                                                              <w:marBottom w:val="0"/>
                                                                                                                              <w:divBdr>
                                                                                                                                <w:top w:val="none" w:sz="0" w:space="0" w:color="auto"/>
                                                                                                                                <w:left w:val="none" w:sz="0" w:space="0" w:color="auto"/>
                                                                                                                                <w:bottom w:val="none" w:sz="0" w:space="0" w:color="auto"/>
                                                                                                                                <w:right w:val="none" w:sz="0" w:space="0" w:color="auto"/>
                                                                                                                              </w:divBdr>
                                                                                                                              <w:divsChild>
                                                                                                                                <w:div w:id="1331130603">
                                                                                                                                  <w:marLeft w:val="0"/>
                                                                                                                                  <w:marRight w:val="0"/>
                                                                                                                                  <w:marTop w:val="0"/>
                                                                                                                                  <w:marBottom w:val="0"/>
                                                                                                                                  <w:divBdr>
                                                                                                                                    <w:top w:val="none" w:sz="0" w:space="0" w:color="auto"/>
                                                                                                                                    <w:left w:val="none" w:sz="0" w:space="0" w:color="auto"/>
                                                                                                                                    <w:bottom w:val="none" w:sz="0" w:space="0" w:color="auto"/>
                                                                                                                                    <w:right w:val="none" w:sz="0" w:space="0" w:color="auto"/>
                                                                                                                                  </w:divBdr>
                                                                                                                                  <w:divsChild>
                                                                                                                                    <w:div w:id="158011490">
                                                                                                                                      <w:marLeft w:val="0"/>
                                                                                                                                      <w:marRight w:val="0"/>
                                                                                                                                      <w:marTop w:val="0"/>
                                                                                                                                      <w:marBottom w:val="0"/>
                                                                                                                                      <w:divBdr>
                                                                                                                                        <w:top w:val="none" w:sz="0" w:space="0" w:color="auto"/>
                                                                                                                                        <w:left w:val="none" w:sz="0" w:space="0" w:color="auto"/>
                                                                                                                                        <w:bottom w:val="none" w:sz="0" w:space="0" w:color="auto"/>
                                                                                                                                        <w:right w:val="none" w:sz="0" w:space="0" w:color="auto"/>
                                                                                                                                      </w:divBdr>
                                                                                                                                      <w:divsChild>
                                                                                                                                        <w:div w:id="9842391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7510368">
                                                                                                                                              <w:marLeft w:val="0"/>
                                                                                                                                              <w:marRight w:val="0"/>
                                                                                                                                              <w:marTop w:val="0"/>
                                                                                                                                              <w:marBottom w:val="0"/>
                                                                                                                                              <w:divBdr>
                                                                                                                                                <w:top w:val="none" w:sz="0" w:space="0" w:color="auto"/>
                                                                                                                                                <w:left w:val="none" w:sz="0" w:space="0" w:color="auto"/>
                                                                                                                                                <w:bottom w:val="none" w:sz="0" w:space="0" w:color="auto"/>
                                                                                                                                                <w:right w:val="none" w:sz="0" w:space="0" w:color="auto"/>
                                                                                                                                              </w:divBdr>
                                                                                                                                              <w:divsChild>
                                                                                                                                                <w:div w:id="19614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68301">
                                                                                                                                          <w:marLeft w:val="0"/>
                                                                                                                                          <w:marRight w:val="0"/>
                                                                                                                                          <w:marTop w:val="0"/>
                                                                                                                                          <w:marBottom w:val="0"/>
                                                                                                                                          <w:divBdr>
                                                                                                                                            <w:top w:val="none" w:sz="0" w:space="0" w:color="auto"/>
                                                                                                                                            <w:left w:val="none" w:sz="0" w:space="0" w:color="auto"/>
                                                                                                                                            <w:bottom w:val="none" w:sz="0" w:space="0" w:color="auto"/>
                                                                                                                                            <w:right w:val="none" w:sz="0" w:space="0" w:color="auto"/>
                                                                                                                                          </w:divBdr>
                                                                                                                                        </w:div>
                                                                                                                                      </w:divsChild>
                                                                                                                                    </w:div>
                                                                                                                                    <w:div w:id="478960765">
                                                                                                                                      <w:marLeft w:val="0"/>
                                                                                                                                      <w:marRight w:val="0"/>
                                                                                                                                      <w:marTop w:val="0"/>
                                                                                                                                      <w:marBottom w:val="0"/>
                                                                                                                                      <w:divBdr>
                                                                                                                                        <w:top w:val="none" w:sz="0" w:space="0" w:color="auto"/>
                                                                                                                                        <w:left w:val="none" w:sz="0" w:space="0" w:color="auto"/>
                                                                                                                                        <w:bottom w:val="none" w:sz="0" w:space="0" w:color="auto"/>
                                                                                                                                        <w:right w:val="none" w:sz="0" w:space="0" w:color="auto"/>
                                                                                                                                      </w:divBdr>
                                                                                                                                    </w:div>
                                                                                                                                    <w:div w:id="1027222547">
                                                                                                                                      <w:marLeft w:val="0"/>
                                                                                                                                      <w:marRight w:val="0"/>
                                                                                                                                      <w:marTop w:val="0"/>
                                                                                                                                      <w:marBottom w:val="0"/>
                                                                                                                                      <w:divBdr>
                                                                                                                                        <w:top w:val="none" w:sz="0" w:space="0" w:color="auto"/>
                                                                                                                                        <w:left w:val="none" w:sz="0" w:space="0" w:color="auto"/>
                                                                                                                                        <w:bottom w:val="none" w:sz="0" w:space="0" w:color="auto"/>
                                                                                                                                        <w:right w:val="none" w:sz="0" w:space="0" w:color="auto"/>
                                                                                                                                      </w:divBdr>
                                                                                                                                      <w:divsChild>
                                                                                                                                        <w:div w:id="1032536761">
                                                                                                                                          <w:marLeft w:val="0"/>
                                                                                                                                          <w:marRight w:val="0"/>
                                                                                                                                          <w:marTop w:val="0"/>
                                                                                                                                          <w:marBottom w:val="0"/>
                                                                                                                                          <w:divBdr>
                                                                                                                                            <w:top w:val="none" w:sz="0" w:space="0" w:color="auto"/>
                                                                                                                                            <w:left w:val="none" w:sz="0" w:space="0" w:color="auto"/>
                                                                                                                                            <w:bottom w:val="none" w:sz="0" w:space="0" w:color="auto"/>
                                                                                                                                            <w:right w:val="none" w:sz="0" w:space="0" w:color="auto"/>
                                                                                                                                          </w:divBdr>
                                                                                                                                        </w:div>
                                                                                                                                      </w:divsChild>
                                                                                                                                    </w:div>
                                                                                                                                    <w:div w:id="177815203">
                                                                                                                                      <w:marLeft w:val="0"/>
                                                                                                                                      <w:marRight w:val="0"/>
                                                                                                                                      <w:marTop w:val="0"/>
                                                                                                                                      <w:marBottom w:val="0"/>
                                                                                                                                      <w:divBdr>
                                                                                                                                        <w:top w:val="none" w:sz="0" w:space="0" w:color="auto"/>
                                                                                                                                        <w:left w:val="none" w:sz="0" w:space="0" w:color="auto"/>
                                                                                                                                        <w:bottom w:val="none" w:sz="0" w:space="0" w:color="auto"/>
                                                                                                                                        <w:right w:val="none" w:sz="0" w:space="0" w:color="auto"/>
                                                                                                                                      </w:divBdr>
                                                                                                                                    </w:div>
                                                                                                                                    <w:div w:id="438840671">
                                                                                                                                      <w:marLeft w:val="0"/>
                                                                                                                                      <w:marRight w:val="0"/>
                                                                                                                                      <w:marTop w:val="0"/>
                                                                                                                                      <w:marBottom w:val="0"/>
                                                                                                                                      <w:divBdr>
                                                                                                                                        <w:top w:val="none" w:sz="0" w:space="0" w:color="auto"/>
                                                                                                                                        <w:left w:val="none" w:sz="0" w:space="0" w:color="auto"/>
                                                                                                                                        <w:bottom w:val="none" w:sz="0" w:space="0" w:color="auto"/>
                                                                                                                                        <w:right w:val="none" w:sz="0" w:space="0" w:color="auto"/>
                                                                                                                                      </w:divBdr>
                                                                                                                                    </w:div>
                                                                                                                                    <w:div w:id="53628616">
                                                                                                                                      <w:marLeft w:val="0"/>
                                                                                                                                      <w:marRight w:val="0"/>
                                                                                                                                      <w:marTop w:val="0"/>
                                                                                                                                      <w:marBottom w:val="0"/>
                                                                                                                                      <w:divBdr>
                                                                                                                                        <w:top w:val="none" w:sz="0" w:space="0" w:color="auto"/>
                                                                                                                                        <w:left w:val="none" w:sz="0" w:space="0" w:color="auto"/>
                                                                                                                                        <w:bottom w:val="none" w:sz="0" w:space="0" w:color="auto"/>
                                                                                                                                        <w:right w:val="none" w:sz="0" w:space="0" w:color="auto"/>
                                                                                                                                      </w:divBdr>
                                                                                                                                      <w:divsChild>
                                                                                                                                        <w:div w:id="758647155">
                                                                                                                                          <w:marLeft w:val="0"/>
                                                                                                                                          <w:marRight w:val="0"/>
                                                                                                                                          <w:marTop w:val="0"/>
                                                                                                                                          <w:marBottom w:val="0"/>
                                                                                                                                          <w:divBdr>
                                                                                                                                            <w:top w:val="none" w:sz="0" w:space="0" w:color="auto"/>
                                                                                                                                            <w:left w:val="none" w:sz="0" w:space="0" w:color="auto"/>
                                                                                                                                            <w:bottom w:val="none" w:sz="0" w:space="0" w:color="auto"/>
                                                                                                                                            <w:right w:val="none" w:sz="0" w:space="0" w:color="auto"/>
                                                                                                                                          </w:divBdr>
                                                                                                                                        </w:div>
                                                                                                                                      </w:divsChild>
                                                                                                                                    </w:div>
                                                                                                                                    <w:div w:id="1512716508">
                                                                                                                                      <w:marLeft w:val="0"/>
                                                                                                                                      <w:marRight w:val="0"/>
                                                                                                                                      <w:marTop w:val="0"/>
                                                                                                                                      <w:marBottom w:val="0"/>
                                                                                                                                      <w:divBdr>
                                                                                                                                        <w:top w:val="none" w:sz="0" w:space="0" w:color="auto"/>
                                                                                                                                        <w:left w:val="none" w:sz="0" w:space="0" w:color="auto"/>
                                                                                                                                        <w:bottom w:val="none" w:sz="0" w:space="0" w:color="auto"/>
                                                                                                                                        <w:right w:val="none" w:sz="0" w:space="0" w:color="auto"/>
                                                                                                                                      </w:divBdr>
                                                                                                                                    </w:div>
                                                                                                                                    <w:div w:id="1992326940">
                                                                                                                                      <w:marLeft w:val="0"/>
                                                                                                                                      <w:marRight w:val="0"/>
                                                                                                                                      <w:marTop w:val="0"/>
                                                                                                                                      <w:marBottom w:val="0"/>
                                                                                                                                      <w:divBdr>
                                                                                                                                        <w:top w:val="none" w:sz="0" w:space="0" w:color="auto"/>
                                                                                                                                        <w:left w:val="none" w:sz="0" w:space="0" w:color="auto"/>
                                                                                                                                        <w:bottom w:val="none" w:sz="0" w:space="0" w:color="auto"/>
                                                                                                                                        <w:right w:val="none" w:sz="0" w:space="0" w:color="auto"/>
                                                                                                                                      </w:divBdr>
                                                                                                                                    </w:div>
                                                                                                                                    <w:div w:id="1924336362">
                                                                                                                                      <w:marLeft w:val="0"/>
                                                                                                                                      <w:marRight w:val="0"/>
                                                                                                                                      <w:marTop w:val="0"/>
                                                                                                                                      <w:marBottom w:val="0"/>
                                                                                                                                      <w:divBdr>
                                                                                                                                        <w:top w:val="none" w:sz="0" w:space="0" w:color="auto"/>
                                                                                                                                        <w:left w:val="none" w:sz="0" w:space="0" w:color="auto"/>
                                                                                                                                        <w:bottom w:val="none" w:sz="0" w:space="0" w:color="auto"/>
                                                                                                                                        <w:right w:val="none" w:sz="0" w:space="0" w:color="auto"/>
                                                                                                                                      </w:divBdr>
                                                                                                                                      <w:divsChild>
                                                                                                                                        <w:div w:id="358632012">
                                                                                                                                          <w:marLeft w:val="0"/>
                                                                                                                                          <w:marRight w:val="0"/>
                                                                                                                                          <w:marTop w:val="0"/>
                                                                                                                                          <w:marBottom w:val="0"/>
                                                                                                                                          <w:divBdr>
                                                                                                                                            <w:top w:val="none" w:sz="0" w:space="0" w:color="auto"/>
                                                                                                                                            <w:left w:val="none" w:sz="0" w:space="0" w:color="auto"/>
                                                                                                                                            <w:bottom w:val="none" w:sz="0" w:space="0" w:color="auto"/>
                                                                                                                                            <w:right w:val="none" w:sz="0" w:space="0" w:color="auto"/>
                                                                                                                                          </w:divBdr>
                                                                                                                                        </w:div>
                                                                                                                                      </w:divsChild>
                                                                                                                                    </w:div>
                                                                                                                                    <w:div w:id="1844784908">
                                                                                                                                      <w:marLeft w:val="0"/>
                                                                                                                                      <w:marRight w:val="0"/>
                                                                                                                                      <w:marTop w:val="0"/>
                                                                                                                                      <w:marBottom w:val="0"/>
                                                                                                                                      <w:divBdr>
                                                                                                                                        <w:top w:val="none" w:sz="0" w:space="0" w:color="auto"/>
                                                                                                                                        <w:left w:val="none" w:sz="0" w:space="0" w:color="auto"/>
                                                                                                                                        <w:bottom w:val="none" w:sz="0" w:space="0" w:color="auto"/>
                                                                                                                                        <w:right w:val="none" w:sz="0" w:space="0" w:color="auto"/>
                                                                                                                                      </w:divBdr>
                                                                                                                                    </w:div>
                                                                                                                                    <w:div w:id="1923098375">
                                                                                                                                      <w:marLeft w:val="0"/>
                                                                                                                                      <w:marRight w:val="0"/>
                                                                                                                                      <w:marTop w:val="0"/>
                                                                                                                                      <w:marBottom w:val="0"/>
                                                                                                                                      <w:divBdr>
                                                                                                                                        <w:top w:val="none" w:sz="0" w:space="0" w:color="auto"/>
                                                                                                                                        <w:left w:val="none" w:sz="0" w:space="0" w:color="auto"/>
                                                                                                                                        <w:bottom w:val="none" w:sz="0" w:space="0" w:color="auto"/>
                                                                                                                                        <w:right w:val="none" w:sz="0" w:space="0" w:color="auto"/>
                                                                                                                                      </w:divBdr>
                                                                                                                                    </w:div>
                                                                                                                                    <w:div w:id="1675838149">
                                                                                                                                      <w:marLeft w:val="0"/>
                                                                                                                                      <w:marRight w:val="0"/>
                                                                                                                                      <w:marTop w:val="0"/>
                                                                                                                                      <w:marBottom w:val="0"/>
                                                                                                                                      <w:divBdr>
                                                                                                                                        <w:top w:val="none" w:sz="0" w:space="0" w:color="auto"/>
                                                                                                                                        <w:left w:val="none" w:sz="0" w:space="0" w:color="auto"/>
                                                                                                                                        <w:bottom w:val="none" w:sz="0" w:space="0" w:color="auto"/>
                                                                                                                                        <w:right w:val="none" w:sz="0" w:space="0" w:color="auto"/>
                                                                                                                                      </w:divBdr>
                                                                                                                                      <w:divsChild>
                                                                                                                                        <w:div w:id="1371877615">
                                                                                                                                          <w:marLeft w:val="0"/>
                                                                                                                                          <w:marRight w:val="0"/>
                                                                                                                                          <w:marTop w:val="0"/>
                                                                                                                                          <w:marBottom w:val="0"/>
                                                                                                                                          <w:divBdr>
                                                                                                                                            <w:top w:val="none" w:sz="0" w:space="0" w:color="auto"/>
                                                                                                                                            <w:left w:val="none" w:sz="0" w:space="0" w:color="auto"/>
                                                                                                                                            <w:bottom w:val="none" w:sz="0" w:space="0" w:color="auto"/>
                                                                                                                                            <w:right w:val="none" w:sz="0" w:space="0" w:color="auto"/>
                                                                                                                                          </w:divBdr>
                                                                                                                                        </w:div>
                                                                                                                                      </w:divsChild>
                                                                                                                                    </w:div>
                                                                                                                                    <w:div w:id="1146554456">
                                                                                                                                      <w:marLeft w:val="0"/>
                                                                                                                                      <w:marRight w:val="0"/>
                                                                                                                                      <w:marTop w:val="0"/>
                                                                                                                                      <w:marBottom w:val="0"/>
                                                                                                                                      <w:divBdr>
                                                                                                                                        <w:top w:val="none" w:sz="0" w:space="0" w:color="auto"/>
                                                                                                                                        <w:left w:val="none" w:sz="0" w:space="0" w:color="auto"/>
                                                                                                                                        <w:bottom w:val="none" w:sz="0" w:space="0" w:color="auto"/>
                                                                                                                                        <w:right w:val="none" w:sz="0" w:space="0" w:color="auto"/>
                                                                                                                                      </w:divBdr>
                                                                                                                                    </w:div>
                                                                                                                                    <w:div w:id="270170879">
                                                                                                                                      <w:marLeft w:val="0"/>
                                                                                                                                      <w:marRight w:val="0"/>
                                                                                                                                      <w:marTop w:val="0"/>
                                                                                                                                      <w:marBottom w:val="0"/>
                                                                                                                                      <w:divBdr>
                                                                                                                                        <w:top w:val="none" w:sz="0" w:space="0" w:color="auto"/>
                                                                                                                                        <w:left w:val="none" w:sz="0" w:space="0" w:color="auto"/>
                                                                                                                                        <w:bottom w:val="none" w:sz="0" w:space="0" w:color="auto"/>
                                                                                                                                        <w:right w:val="none" w:sz="0" w:space="0" w:color="auto"/>
                                                                                                                                      </w:divBdr>
                                                                                                                                    </w:div>
                                                                                                                                    <w:div w:id="1048379947">
                                                                                                                                      <w:marLeft w:val="0"/>
                                                                                                                                      <w:marRight w:val="0"/>
                                                                                                                                      <w:marTop w:val="0"/>
                                                                                                                                      <w:marBottom w:val="0"/>
                                                                                                                                      <w:divBdr>
                                                                                                                                        <w:top w:val="none" w:sz="0" w:space="0" w:color="auto"/>
                                                                                                                                        <w:left w:val="none" w:sz="0" w:space="0" w:color="auto"/>
                                                                                                                                        <w:bottom w:val="none" w:sz="0" w:space="0" w:color="auto"/>
                                                                                                                                        <w:right w:val="none" w:sz="0" w:space="0" w:color="auto"/>
                                                                                                                                      </w:divBdr>
                                                                                                                                      <w:divsChild>
                                                                                                                                        <w:div w:id="838692690">
                                                                                                                                          <w:marLeft w:val="0"/>
                                                                                                                                          <w:marRight w:val="0"/>
                                                                                                                                          <w:marTop w:val="0"/>
                                                                                                                                          <w:marBottom w:val="0"/>
                                                                                                                                          <w:divBdr>
                                                                                                                                            <w:top w:val="none" w:sz="0" w:space="0" w:color="auto"/>
                                                                                                                                            <w:left w:val="none" w:sz="0" w:space="0" w:color="auto"/>
                                                                                                                                            <w:bottom w:val="none" w:sz="0" w:space="0" w:color="auto"/>
                                                                                                                                            <w:right w:val="none" w:sz="0" w:space="0" w:color="auto"/>
                                                                                                                                          </w:divBdr>
                                                                                                                                        </w:div>
                                                                                                                                      </w:divsChild>
                                                                                                                                    </w:div>
                                                                                                                                    <w:div w:id="2028751554">
                                                                                                                                      <w:marLeft w:val="0"/>
                                                                                                                                      <w:marRight w:val="0"/>
                                                                                                                                      <w:marTop w:val="0"/>
                                                                                                                                      <w:marBottom w:val="0"/>
                                                                                                                                      <w:divBdr>
                                                                                                                                        <w:top w:val="none" w:sz="0" w:space="0" w:color="auto"/>
                                                                                                                                        <w:left w:val="none" w:sz="0" w:space="0" w:color="auto"/>
                                                                                                                                        <w:bottom w:val="none" w:sz="0" w:space="0" w:color="auto"/>
                                                                                                                                        <w:right w:val="none" w:sz="0" w:space="0" w:color="auto"/>
                                                                                                                                      </w:divBdr>
                                                                                                                                    </w:div>
                                                                                                                                    <w:div w:id="326787076">
                                                                                                                                      <w:marLeft w:val="0"/>
                                                                                                                                      <w:marRight w:val="0"/>
                                                                                                                                      <w:marTop w:val="0"/>
                                                                                                                                      <w:marBottom w:val="0"/>
                                                                                                                                      <w:divBdr>
                                                                                                                                        <w:top w:val="none" w:sz="0" w:space="0" w:color="auto"/>
                                                                                                                                        <w:left w:val="none" w:sz="0" w:space="0" w:color="auto"/>
                                                                                                                                        <w:bottom w:val="none" w:sz="0" w:space="0" w:color="auto"/>
                                                                                                                                        <w:right w:val="none" w:sz="0" w:space="0" w:color="auto"/>
                                                                                                                                      </w:divBdr>
                                                                                                                                    </w:div>
                                                                                                                                    <w:div w:id="1213494334">
                                                                                                                                      <w:marLeft w:val="0"/>
                                                                                                                                      <w:marRight w:val="0"/>
                                                                                                                                      <w:marTop w:val="0"/>
                                                                                                                                      <w:marBottom w:val="0"/>
                                                                                                                                      <w:divBdr>
                                                                                                                                        <w:top w:val="none" w:sz="0" w:space="0" w:color="auto"/>
                                                                                                                                        <w:left w:val="none" w:sz="0" w:space="0" w:color="auto"/>
                                                                                                                                        <w:bottom w:val="none" w:sz="0" w:space="0" w:color="auto"/>
                                                                                                                                        <w:right w:val="none" w:sz="0" w:space="0" w:color="auto"/>
                                                                                                                                      </w:divBdr>
                                                                                                                                      <w:divsChild>
                                                                                                                                        <w:div w:id="445542520">
                                                                                                                                          <w:marLeft w:val="0"/>
                                                                                                                                          <w:marRight w:val="0"/>
                                                                                                                                          <w:marTop w:val="0"/>
                                                                                                                                          <w:marBottom w:val="0"/>
                                                                                                                                          <w:divBdr>
                                                                                                                                            <w:top w:val="none" w:sz="0" w:space="0" w:color="auto"/>
                                                                                                                                            <w:left w:val="none" w:sz="0" w:space="0" w:color="auto"/>
                                                                                                                                            <w:bottom w:val="none" w:sz="0" w:space="0" w:color="auto"/>
                                                                                                                                            <w:right w:val="none" w:sz="0" w:space="0" w:color="auto"/>
                                                                                                                                          </w:divBdr>
                                                                                                                                        </w:div>
                                                                                                                                      </w:divsChild>
                                                                                                                                    </w:div>
                                                                                                                                    <w:div w:id="687021871">
                                                                                                                                      <w:marLeft w:val="0"/>
                                                                                                                                      <w:marRight w:val="0"/>
                                                                                                                                      <w:marTop w:val="0"/>
                                                                                                                                      <w:marBottom w:val="0"/>
                                                                                                                                      <w:divBdr>
                                                                                                                                        <w:top w:val="none" w:sz="0" w:space="0" w:color="auto"/>
                                                                                                                                        <w:left w:val="none" w:sz="0" w:space="0" w:color="auto"/>
                                                                                                                                        <w:bottom w:val="none" w:sz="0" w:space="0" w:color="auto"/>
                                                                                                                                        <w:right w:val="none" w:sz="0" w:space="0" w:color="auto"/>
                                                                                                                                      </w:divBdr>
                                                                                                                                    </w:div>
                                                                                                                                    <w:div w:id="1299217594">
                                                                                                                                      <w:marLeft w:val="0"/>
                                                                                                                                      <w:marRight w:val="0"/>
                                                                                                                                      <w:marTop w:val="0"/>
                                                                                                                                      <w:marBottom w:val="0"/>
                                                                                                                                      <w:divBdr>
                                                                                                                                        <w:top w:val="none" w:sz="0" w:space="0" w:color="auto"/>
                                                                                                                                        <w:left w:val="none" w:sz="0" w:space="0" w:color="auto"/>
                                                                                                                                        <w:bottom w:val="none" w:sz="0" w:space="0" w:color="auto"/>
                                                                                                                                        <w:right w:val="none" w:sz="0" w:space="0" w:color="auto"/>
                                                                                                                                      </w:divBdr>
                                                                                                                                    </w:div>
                                                                                                                                    <w:div w:id="932975288">
                                                                                                                                      <w:marLeft w:val="0"/>
                                                                                                                                      <w:marRight w:val="0"/>
                                                                                                                                      <w:marTop w:val="0"/>
                                                                                                                                      <w:marBottom w:val="0"/>
                                                                                                                                      <w:divBdr>
                                                                                                                                        <w:top w:val="none" w:sz="0" w:space="0" w:color="auto"/>
                                                                                                                                        <w:left w:val="none" w:sz="0" w:space="0" w:color="auto"/>
                                                                                                                                        <w:bottom w:val="none" w:sz="0" w:space="0" w:color="auto"/>
                                                                                                                                        <w:right w:val="none" w:sz="0" w:space="0" w:color="auto"/>
                                                                                                                                      </w:divBdr>
                                                                                                                                      <w:divsChild>
                                                                                                                                        <w:div w:id="209846907">
                                                                                                                                          <w:marLeft w:val="0"/>
                                                                                                                                          <w:marRight w:val="0"/>
                                                                                                                                          <w:marTop w:val="0"/>
                                                                                                                                          <w:marBottom w:val="0"/>
                                                                                                                                          <w:divBdr>
                                                                                                                                            <w:top w:val="none" w:sz="0" w:space="0" w:color="auto"/>
                                                                                                                                            <w:left w:val="none" w:sz="0" w:space="0" w:color="auto"/>
                                                                                                                                            <w:bottom w:val="none" w:sz="0" w:space="0" w:color="auto"/>
                                                                                                                                            <w:right w:val="none" w:sz="0" w:space="0" w:color="auto"/>
                                                                                                                                          </w:divBdr>
                                                                                                                                        </w:div>
                                                                                                                                      </w:divsChild>
                                                                                                                                    </w:div>
                                                                                                                                    <w:div w:id="244651491">
                                                                                                                                      <w:marLeft w:val="0"/>
                                                                                                                                      <w:marRight w:val="0"/>
                                                                                                                                      <w:marTop w:val="0"/>
                                                                                                                                      <w:marBottom w:val="0"/>
                                                                                                                                      <w:divBdr>
                                                                                                                                        <w:top w:val="none" w:sz="0" w:space="0" w:color="auto"/>
                                                                                                                                        <w:left w:val="none" w:sz="0" w:space="0" w:color="auto"/>
                                                                                                                                        <w:bottom w:val="none" w:sz="0" w:space="0" w:color="auto"/>
                                                                                                                                        <w:right w:val="none" w:sz="0" w:space="0" w:color="auto"/>
                                                                                                                                      </w:divBdr>
                                                                                                                                    </w:div>
                                                                                                                                    <w:div w:id="768890293">
                                                                                                                                      <w:marLeft w:val="0"/>
                                                                                                                                      <w:marRight w:val="0"/>
                                                                                                                                      <w:marTop w:val="0"/>
                                                                                                                                      <w:marBottom w:val="0"/>
                                                                                                                                      <w:divBdr>
                                                                                                                                        <w:top w:val="none" w:sz="0" w:space="0" w:color="auto"/>
                                                                                                                                        <w:left w:val="none" w:sz="0" w:space="0" w:color="auto"/>
                                                                                                                                        <w:bottom w:val="none" w:sz="0" w:space="0" w:color="auto"/>
                                                                                                                                        <w:right w:val="none" w:sz="0" w:space="0" w:color="auto"/>
                                                                                                                                      </w:divBdr>
                                                                                                                                    </w:div>
                                                                                                                                    <w:div w:id="398291757">
                                                                                                                                      <w:marLeft w:val="0"/>
                                                                                                                                      <w:marRight w:val="0"/>
                                                                                                                                      <w:marTop w:val="0"/>
                                                                                                                                      <w:marBottom w:val="0"/>
                                                                                                                                      <w:divBdr>
                                                                                                                                        <w:top w:val="none" w:sz="0" w:space="0" w:color="auto"/>
                                                                                                                                        <w:left w:val="none" w:sz="0" w:space="0" w:color="auto"/>
                                                                                                                                        <w:bottom w:val="none" w:sz="0" w:space="0" w:color="auto"/>
                                                                                                                                        <w:right w:val="none" w:sz="0" w:space="0" w:color="auto"/>
                                                                                                                                      </w:divBdr>
                                                                                                                                      <w:divsChild>
                                                                                                                                        <w:div w:id="457380281">
                                                                                                                                          <w:marLeft w:val="0"/>
                                                                                                                                          <w:marRight w:val="0"/>
                                                                                                                                          <w:marTop w:val="0"/>
                                                                                                                                          <w:marBottom w:val="0"/>
                                                                                                                                          <w:divBdr>
                                                                                                                                            <w:top w:val="none" w:sz="0" w:space="0" w:color="auto"/>
                                                                                                                                            <w:left w:val="none" w:sz="0" w:space="0" w:color="auto"/>
                                                                                                                                            <w:bottom w:val="none" w:sz="0" w:space="0" w:color="auto"/>
                                                                                                                                            <w:right w:val="none" w:sz="0" w:space="0" w:color="auto"/>
                                                                                                                                          </w:divBdr>
                                                                                                                                        </w:div>
                                                                                                                                        <w:div w:id="1818834625">
                                                                                                                                          <w:marLeft w:val="0"/>
                                                                                                                                          <w:marRight w:val="0"/>
                                                                                                                                          <w:marTop w:val="0"/>
                                                                                                                                          <w:marBottom w:val="0"/>
                                                                                                                                          <w:divBdr>
                                                                                                                                            <w:top w:val="none" w:sz="0" w:space="0" w:color="auto"/>
                                                                                                                                            <w:left w:val="none" w:sz="0" w:space="0" w:color="auto"/>
                                                                                                                                            <w:bottom w:val="none" w:sz="0" w:space="0" w:color="auto"/>
                                                                                                                                            <w:right w:val="none" w:sz="0" w:space="0" w:color="auto"/>
                                                                                                                                          </w:divBdr>
                                                                                                                                        </w:div>
                                                                                                                                      </w:divsChild>
                                                                                                                                    </w:div>
                                                                                                                                    <w:div w:id="971983453">
                                                                                                                                      <w:marLeft w:val="0"/>
                                                                                                                                      <w:marRight w:val="0"/>
                                                                                                                                      <w:marTop w:val="0"/>
                                                                                                                                      <w:marBottom w:val="0"/>
                                                                                                                                      <w:divBdr>
                                                                                                                                        <w:top w:val="none" w:sz="0" w:space="0" w:color="auto"/>
                                                                                                                                        <w:left w:val="none" w:sz="0" w:space="0" w:color="auto"/>
                                                                                                                                        <w:bottom w:val="none" w:sz="0" w:space="0" w:color="auto"/>
                                                                                                                                        <w:right w:val="none" w:sz="0" w:space="0" w:color="auto"/>
                                                                                                                                      </w:divBdr>
                                                                                                                                    </w:div>
                                                                                                                                    <w:div w:id="16206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3107789">
      <w:bodyDiv w:val="1"/>
      <w:marLeft w:val="0"/>
      <w:marRight w:val="0"/>
      <w:marTop w:val="0"/>
      <w:marBottom w:val="0"/>
      <w:divBdr>
        <w:top w:val="none" w:sz="0" w:space="0" w:color="auto"/>
        <w:left w:val="none" w:sz="0" w:space="0" w:color="auto"/>
        <w:bottom w:val="none" w:sz="0" w:space="0" w:color="auto"/>
        <w:right w:val="none" w:sz="0" w:space="0" w:color="auto"/>
      </w:divBdr>
    </w:div>
    <w:div w:id="1788351073">
      <w:bodyDiv w:val="1"/>
      <w:marLeft w:val="0"/>
      <w:marRight w:val="0"/>
      <w:marTop w:val="0"/>
      <w:marBottom w:val="0"/>
      <w:divBdr>
        <w:top w:val="none" w:sz="0" w:space="0" w:color="auto"/>
        <w:left w:val="none" w:sz="0" w:space="0" w:color="auto"/>
        <w:bottom w:val="none" w:sz="0" w:space="0" w:color="auto"/>
        <w:right w:val="none" w:sz="0" w:space="0" w:color="auto"/>
      </w:divBdr>
    </w:div>
    <w:div w:id="1844472696">
      <w:bodyDiv w:val="1"/>
      <w:marLeft w:val="0"/>
      <w:marRight w:val="0"/>
      <w:marTop w:val="0"/>
      <w:marBottom w:val="0"/>
      <w:divBdr>
        <w:top w:val="none" w:sz="0" w:space="0" w:color="auto"/>
        <w:left w:val="none" w:sz="0" w:space="0" w:color="auto"/>
        <w:bottom w:val="none" w:sz="0" w:space="0" w:color="auto"/>
        <w:right w:val="none" w:sz="0" w:space="0" w:color="auto"/>
      </w:divBdr>
      <w:divsChild>
        <w:div w:id="26763204">
          <w:marLeft w:val="0"/>
          <w:marRight w:val="0"/>
          <w:marTop w:val="0"/>
          <w:marBottom w:val="0"/>
          <w:divBdr>
            <w:top w:val="none" w:sz="0" w:space="0" w:color="auto"/>
            <w:left w:val="none" w:sz="0" w:space="0" w:color="auto"/>
            <w:bottom w:val="none" w:sz="0" w:space="0" w:color="auto"/>
            <w:right w:val="none" w:sz="0" w:space="0" w:color="auto"/>
          </w:divBdr>
        </w:div>
        <w:div w:id="2078816572">
          <w:marLeft w:val="0"/>
          <w:marRight w:val="0"/>
          <w:marTop w:val="0"/>
          <w:marBottom w:val="0"/>
          <w:divBdr>
            <w:top w:val="none" w:sz="0" w:space="0" w:color="auto"/>
            <w:left w:val="none" w:sz="0" w:space="0" w:color="auto"/>
            <w:bottom w:val="none" w:sz="0" w:space="0" w:color="auto"/>
            <w:right w:val="none" w:sz="0" w:space="0" w:color="auto"/>
          </w:divBdr>
        </w:div>
        <w:div w:id="1190755740">
          <w:marLeft w:val="0"/>
          <w:marRight w:val="0"/>
          <w:marTop w:val="0"/>
          <w:marBottom w:val="0"/>
          <w:divBdr>
            <w:top w:val="none" w:sz="0" w:space="0" w:color="auto"/>
            <w:left w:val="none" w:sz="0" w:space="0" w:color="auto"/>
            <w:bottom w:val="none" w:sz="0" w:space="0" w:color="auto"/>
            <w:right w:val="none" w:sz="0" w:space="0" w:color="auto"/>
          </w:divBdr>
        </w:div>
      </w:divsChild>
    </w:div>
    <w:div w:id="1985623712">
      <w:bodyDiv w:val="1"/>
      <w:marLeft w:val="0"/>
      <w:marRight w:val="0"/>
      <w:marTop w:val="0"/>
      <w:marBottom w:val="0"/>
      <w:divBdr>
        <w:top w:val="none" w:sz="0" w:space="0" w:color="auto"/>
        <w:left w:val="none" w:sz="0" w:space="0" w:color="auto"/>
        <w:bottom w:val="none" w:sz="0" w:space="0" w:color="auto"/>
        <w:right w:val="none" w:sz="0" w:space="0" w:color="auto"/>
      </w:divBdr>
    </w:div>
    <w:div w:id="2064675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3.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hyperlink" Target="http://ands.org.au/" TargetMode="External"/><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6" Type="http://schemas.openxmlformats.org/officeDocument/2006/relationships/hyperlink" Target="http://researchdata.ands.org.au/" TargetMode="External"/><Relationship Id="rId107" Type="http://schemas.openxmlformats.org/officeDocument/2006/relationships/image" Target="media/image83.png"/><Relationship Id="rId11" Type="http://schemas.openxmlformats.org/officeDocument/2006/relationships/hyperlink" Target="http://www.specchio.uow.edu.au" TargetMode="Externa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19.png"/><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http://ncris.innovation.gov.au/" TargetMode="External"/><Relationship Id="rId95" Type="http://schemas.openxmlformats.org/officeDocument/2006/relationships/image" Target="media/image71.emf"/><Relationship Id="rId216" Type="http://schemas.microsoft.com/office/2007/relationships/stylesWithEffects" Target="stylesWithEffects.xml"/><Relationship Id="rId22" Type="http://schemas.openxmlformats.org/officeDocument/2006/relationships/image" Target="media/image4.png"/><Relationship Id="rId27" Type="http://schemas.openxmlformats.org/officeDocument/2006/relationships/image" Target="media/image9.emf"/><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theme" Target="theme/theme1.xml"/><Relationship Id="rId12" Type="http://schemas.openxmlformats.org/officeDocument/2006/relationships/hyperlink" Target="https://github.com/IntersectAustralia/dc10" TargetMode="External"/><Relationship Id="rId17" Type="http://schemas.openxmlformats.org/officeDocument/2006/relationships/hyperlink" Target="http://en.wikipedia.org/wiki/Special-purpose_programming_language" TargetMode="External"/><Relationship Id="rId25" Type="http://schemas.openxmlformats.org/officeDocument/2006/relationships/image" Target="media/image7.png"/><Relationship Id="rId33" Type="http://schemas.openxmlformats.org/officeDocument/2006/relationships/hyperlink" Target="http://www.doi.org/"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image" Target="media/image113.png"/><Relationship Id="rId20" Type="http://schemas.openxmlformats.org/officeDocument/2006/relationships/hyperlink" Target="http://en.wikipedia.org/wiki/Internet_Protocol"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hyperlink" Target="http://www.ands.org.au/" TargetMode="External"/><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image" Target="media/image116.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abs.gov.au/ausstats/abs@.nsf/Products/6BB427AB9696C225CA2574180004463E?opendocument"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2.emf"/><Relationship Id="rId31" Type="http://schemas.openxmlformats.org/officeDocument/2006/relationships/hyperlink" Target="http://www.Modtran5.com"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8.png"/><Relationship Id="rId148"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www.ands.org.au/" TargetMode="External"/><Relationship Id="rId18" Type="http://schemas.openxmlformats.org/officeDocument/2006/relationships/hyperlink" Target="http://en.wikipedia.org/wiki/Relational_database_management_system" TargetMode="External"/><Relationship Id="rId39" Type="http://schemas.openxmlformats.org/officeDocument/2006/relationships/image" Target="media/image19.png"/><Relationship Id="rId109" Type="http://schemas.openxmlformats.org/officeDocument/2006/relationships/image" Target="media/image85.emf"/><Relationship Id="rId34" Type="http://schemas.openxmlformats.org/officeDocument/2006/relationships/image" Target="media/image14.emf"/><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researchdata.ands.org.au/"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en.wikipedia.org/wiki/Transmission_Control_Protocol" TargetMode="External"/><Relationship Id="rId14" Type="http://schemas.openxmlformats.org/officeDocument/2006/relationships/hyperlink" Target="http://www.arc.gov.au/" TargetMode="Externa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yperlink" Target="http://docs.oracle.com/javase/tutorial/essential/regex/index.html" TargetMode="Externa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12</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13</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14</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10</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15</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16</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17</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5</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18</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11</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19</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3</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9</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7</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20</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21</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4</b:RefOrder>
  </b:Source>
  <b:Source>
    <b:Tag>Aus08</b:Tag>
    <b:SourceType>InternetSite</b:SourceType>
    <b:Guid>{142D973B-0853-436A-A01E-7D51F92186A4}</b:Guid>
    <b:LCID>0</b:LC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6</b:RefOrder>
  </b:Source>
  <b:Source>
    <b:Tag>Ora13</b:Tag>
    <b:SourceType>InternetSite</b:SourceType>
    <b:Guid>{CD6663F3-A4CD-4721-990F-F8CA1E1D0134}</b:Guid>
    <b:LCID>0</b:LCID>
    <b:Author>
      <b:Author>
        <b:Corporate>Oracle Technology Network</b:Corporate>
      </b:Author>
    </b:Author>
    <b:Title>Java Regular Expressions Tutorial</b:Title>
    <b:Year>2013</b:Year>
    <b:YearAccessed>2013</b:YearAccessed>
    <b:MonthAccessed>June</b:MonthAccessed>
    <b:DayAccessed>21</b:DayAccessed>
    <b:URL>http://docs.oracle.com/javase/tutorial/essential/regex/index.html</b:URL>
    <b:RefOrder>2</b:RefOrder>
  </b:Source>
  <b:Source>
    <b:Tag>Wik13</b:Tag>
    <b:SourceType>InternetSite</b:SourceType>
    <b:Guid>{B1FD4A66-4856-4E79-BA68-19465FB7E846}</b:Guid>
    <b:LCID>0</b:LCID>
    <b:Author>
      <b:Author>
        <b:Corporate>Wikipedia</b:Corporate>
      </b:Author>
    </b:Author>
    <b:Title>Regular Expression Description</b:Title>
    <b:YearAccessed>2013</b:YearAccessed>
    <b:MonthAccessed>June</b:MonthAccessed>
    <b:DayAccessed>21</b:DayAccessed>
    <b:URL>http://en.wikipedia.org/wiki/Regular_expression</b:URL>
    <b:Year>2013</b:Year>
    <b:RefOrder>1</b:RefOrder>
  </b:Source>
  <b:Source>
    <b:Tag>CSI11</b:Tag>
    <b:SourceType>InternetSite</b:SourceType>
    <b:Guid>{969D65AA-5AB5-409E-9008-CDEAF7BE4211}</b:Guid>
    <b:LCID>0</b:LCID>
    <b:Author>
      <b:Author>
        <b:Corporate>CSIRO</b:Corporate>
      </b:Author>
    </b:Author>
    <b:Title>The Australian Soil Classification</b:Title>
    <b:Year>2011</b:Year>
    <b:YearAccessed>2013</b:YearAccessed>
    <b:MonthAccessed>June</b:MonthAccessed>
    <b:DayAccessed>21</b:DayAccessed>
    <b:URL>http://www.clw.csiro.au/aclep/asc_re_on_line/soilhome.htm</b:URL>
    <b:RefOrder>8</b:RefOrder>
  </b:Source>
</b:Sourc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LCID>0</b:LC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12</b:RefOrder>
  </b:Source>
  <b:Source>
    <b:Tag>Hue11</b:Tag>
    <b:SourceType>JournalArticle</b:SourceType>
    <b:Guid>{BD48AF65-26A5-426C-9BAC-6320815F19BF}</b:Guid>
    <b:LCID>0</b:LC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13</b:RefOrder>
  </b:Source>
  <b:Source>
    <b:Tag>Hue09</b:Tag>
    <b:SourceType>ConferenceProceedings</b:SourceType>
    <b:Guid>{12BD4655-667A-4324-B5B4-938C2E3EF481}</b:Guid>
    <b:LCID>0</b:LC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14</b:RefOrder>
  </b:Source>
  <b:Source>
    <b:Tag>Hue092</b:Tag>
    <b:SourceType>ConferenceProceedings</b:SourceType>
    <b:Guid>{63582FC9-7423-4D82-9A7E-DD64BD525898}</b:Guid>
    <b:LCID>0</b:LC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10</b:RefOrder>
  </b:Source>
  <b:Source>
    <b:Tag>Hue091</b:Tag>
    <b:SourceType>ConferenceProceedings</b:SourceType>
    <b:Guid>{0EBFB921-B05A-41AB-A413-7ACB839196C1}</b:Guid>
    <b:LCID>0</b:LC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15</b:RefOrder>
  </b:Source>
  <b:Source>
    <b:Tag>Hue093</b:Tag>
    <b:SourceType>ArticleInAPeriodical</b:SourceType>
    <b:Guid>{6AE691C0-625D-4691-BC3B-D58FBC3A1015}</b:Guid>
    <b:LCID>0</b:LC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16</b:RefOrder>
  </b:Source>
  <b:Source>
    <b:Tag>Hue08</b:Tag>
    <b:SourceType>ConferenceProceedings</b:SourceType>
    <b:Guid>{84B8A8E9-739A-47F6-9F70-184E6C961B7E}</b:Guid>
    <b:LCID>0</b:LC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17</b:RefOrder>
  </b:Source>
  <b:Source>
    <b:Tag>Hün07</b:Tag>
    <b:SourceType>DocumentFromInternetSite</b:SourceType>
    <b:Guid>{D98638B9-648A-44E3-B07C-79EFBFAA1319}</b:Guid>
    <b:LCID>0</b:LC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5</b:RefOrder>
  </b:Source>
  <b:Source>
    <b:Tag>Hün071</b:Tag>
    <b:SourceType>ConferenceProceedings</b:SourceType>
    <b:Guid>{2F3E7911-4C22-423B-B97B-AA16938EA5E7}</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18</b:RefOrder>
  </b:Source>
  <b:Source>
    <b:Tag>Hün072</b:Tag>
    <b:SourceType>ConferenceProceedings</b:SourceType>
    <b:Guid>{D98F2181-2274-448D-B247-12D1768B0273}</b:Guid>
    <b:LCID>0</b:LC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11</b:RefOrder>
  </b:Source>
  <b:Source>
    <b:Tag>Hue06</b:Tag>
    <b:SourceType>JournalArticle</b:SourceType>
    <b:Guid>{2787825B-AE0A-4E1A-B216-A1AEE235316E}</b:Guid>
    <b:LCID>0</b:LC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19</b:RefOrder>
  </b:Source>
  <b:Source>
    <b:Tag>Hue061</b:Tag>
    <b:SourceType>Report</b:SourceType>
    <b:Guid>{09FA4209-9AF5-43A4-8B8A-D05203EE71E4}</b:Guid>
    <b:LCID>0</b:LC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3</b:RefOrder>
  </b:Source>
  <b:Source>
    <b:Tag>Lan97</b:Tag>
    <b:SourceType>Report</b:SourceType>
    <b:Guid>{C67CDB04-71DE-4787-94F5-015A790BB516}</b:Guid>
    <b:LCID>0</b:LCID>
    <b:Author>
      <b:Author>
        <b:NameList>
          <b:Person>
            <b:Last>Landgrebe</b:Last>
            <b:First>D.</b:First>
          </b:Person>
        </b:NameList>
      </b:Author>
    </b:Author>
    <b:Title>On Information Extraction Principles for Hyperspectral Data</b:Title>
    <b:Year>1997</b:Year>
    <b:Publisher>Purdue University</b:Publisher>
    <b:City>West Lafayette, IN</b:City>
    <b:RefOrder>9</b:RefOrder>
  </b:Source>
  <b:Source>
    <b:Tag>Sch</b:Tag>
    <b:SourceType>JournalArticle</b:SourceType>
    <b:Guid>{EE6A36DE-628D-4EC2-BA27-BAD3B8F2D810}</b:Guid>
    <b:LCID>0</b:LC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7</b:RefOrder>
  </b:Source>
  <b:Source>
    <b:Tag>Sch08</b:Tag>
    <b:SourceType>Report</b:SourceType>
    <b:Guid>{3AB43AF3-6B31-4D40-8A22-C6F7D5C70B12}</b:Guid>
    <b:LCID>0</b:LCID>
    <b:Author>
      <b:Author>
        <b:NameList>
          <b:Person>
            <b:Last>Schopfer</b:Last>
            <b:First>J.</b:First>
          </b:Person>
        </b:NameList>
      </b:Author>
    </b:Author>
    <b:Title>Spectrodirectional Ground-based Remote Sensing Using Dual-view Goniometry</b:Title>
    <b:Year>2008</b:Year>
    <b:Publisher>Remote Sensing Laboratories</b:Publisher>
    <b:City>Zurich</b:City>
    <b:RefOrder>20</b:RefOrder>
  </b:Source>
  <b:Source>
    <b:Tag>Sch07</b:Tag>
    <b:SourceType>ConferenceProceedings</b:SourceType>
    <b:Guid>{C477C91E-0339-4F94-BA39-BA786EBF8A3D}</b:Guid>
    <b:LCID>0</b:LC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21</b:RefOrder>
  </b:Source>
  <b:Source>
    <b:Tag>Ast03</b:Tag>
    <b:SourceType>InternetSite</b:SourceType>
    <b:Guid>{D5B72CCA-8EF7-4E80-9F1D-C4DC98F603C1}</b:Guid>
    <b:LCID>0</b:LC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4</b:RefOrder>
  </b:Source>
  <b:Source>
    <b:Tag>Aus08</b:Tag>
    <b:SourceType>InternetSite</b:SourceType>
    <b:Guid>{142D973B-0853-436A-A01E-7D51F92186A4}</b:Guid>
    <b:LCID>0</b:LC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6</b:RefOrder>
  </b:Source>
  <b:Source>
    <b:Tag>Ora13</b:Tag>
    <b:SourceType>InternetSite</b:SourceType>
    <b:Guid>{CD6663F3-A4CD-4721-990F-F8CA1E1D0134}</b:Guid>
    <b:LCID>0</b:LCID>
    <b:Author>
      <b:Author>
        <b:Corporate>Oracle Technology Network</b:Corporate>
      </b:Author>
    </b:Author>
    <b:Title>Java Regular Expressions Tutorial</b:Title>
    <b:Year>2013</b:Year>
    <b:YearAccessed>2013</b:YearAccessed>
    <b:MonthAccessed>June</b:MonthAccessed>
    <b:DayAccessed>21</b:DayAccessed>
    <b:URL>http://docs.oracle.com/javase/tutorial/essential/regex/index.html</b:URL>
    <b:RefOrder>2</b:RefOrder>
  </b:Source>
  <b:Source>
    <b:Tag>Wik13</b:Tag>
    <b:SourceType>InternetSite</b:SourceType>
    <b:Guid>{B1FD4A66-4856-4E79-BA68-19465FB7E846}</b:Guid>
    <b:LCID>0</b:LCID>
    <b:Author>
      <b:Author>
        <b:Corporate>Wikipedia</b:Corporate>
      </b:Author>
    </b:Author>
    <b:Title>Regular Expression Description</b:Title>
    <b:YearAccessed>2013</b:YearAccessed>
    <b:MonthAccessed>June</b:MonthAccessed>
    <b:DayAccessed>21</b:DayAccessed>
    <b:URL>http://en.wikipedia.org/wiki/Regular_expression</b:URL>
    <b:Year>2013</b:Year>
    <b:RefOrder>1</b:RefOrder>
  </b:Source>
  <b:Source>
    <b:Tag>CSI11</b:Tag>
    <b:SourceType>InternetSite</b:SourceType>
    <b:Guid>{969D65AA-5AB5-409E-9008-CDEAF7BE4211}</b:Guid>
    <b:LCID>0</b:LCID>
    <b:Author>
      <b:Author>
        <b:Corporate>CSIRO</b:Corporate>
      </b:Author>
    </b:Author>
    <b:Title>The Australian Soil Classification</b:Title>
    <b:Year>2011</b:Year>
    <b:YearAccessed>2013</b:YearAccessed>
    <b:MonthAccessed>June</b:MonthAccessed>
    <b:DayAccessed>21</b:DayAccessed>
    <b:URL>http://www.clw.csiro.au/aclep/asc_re_on_line/soilhome.htm</b:URL>
    <b:RefOrder>8</b:RefOrder>
  </b:Source>
</b:Sources>
</file>

<file path=customXml/itemProps1.xml><?xml version="1.0" encoding="utf-8"?>
<ds:datastoreItem xmlns:ds="http://schemas.openxmlformats.org/officeDocument/2006/customXml" ds:itemID="{CD025D64-5B45-4C22-95B1-4E78A4D9454F}">
  <ds:schemaRefs>
    <ds:schemaRef ds:uri="http://schemas.openxmlformats.org/officeDocument/2006/bibliography"/>
  </ds:schemaRefs>
</ds:datastoreItem>
</file>

<file path=customXml/itemProps2.xml><?xml version="1.0" encoding="utf-8"?>
<ds:datastoreItem xmlns:ds="http://schemas.openxmlformats.org/officeDocument/2006/customXml" ds:itemID="{318894C6-F741-4D19-B0CF-CB4B3271A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SARA_Atx_SRS_V01.dot</Template>
  <TotalTime>12303</TotalTime>
  <Pages>1</Pages>
  <Words>34630</Words>
  <Characters>197396</Characters>
  <Application>Microsoft Office Word</Application>
  <DocSecurity>0</DocSecurity>
  <Lines>1644</Lines>
  <Paragraphs>463</Paragraphs>
  <ScaleCrop>false</ScaleCrop>
  <HeadingPairs>
    <vt:vector size="4" baseType="variant">
      <vt:variant>
        <vt:lpstr>Title</vt:lpstr>
      </vt:variant>
      <vt:variant>
        <vt:i4>1</vt:i4>
      </vt:variant>
      <vt:variant>
        <vt:lpstr>Headings</vt:lpstr>
      </vt:variant>
      <vt:variant>
        <vt:i4>73</vt:i4>
      </vt:variant>
    </vt:vector>
  </HeadingPairs>
  <TitlesOfParts>
    <vt:vector size="74" baseType="lpstr">
      <vt:lpstr>ITPM-System</vt:lpstr>
      <vt:lpstr>Version: 	3.0</vt:lpstr>
      <vt:lpstr>Table of Contents</vt:lpstr>
      <vt:lpstr>Introduction</vt:lpstr>
      <vt:lpstr>    Document scope</vt:lpstr>
      <vt:lpstr>    Intended audience</vt:lpstr>
      <vt:lpstr>    SPECCHIO ownership and access</vt:lpstr>
      <vt:lpstr>    Copyright and licensing</vt:lpstr>
      <vt:lpstr>    For Further Information</vt:lpstr>
      <vt:lpstr>Glossary</vt:lpstr>
      <vt:lpstr>SPECCHIO Concepts</vt:lpstr>
      <vt:lpstr>    Before You Start</vt:lpstr>
      <vt:lpstr>    User Accounts</vt:lpstr>
      <vt:lpstr>    Administrator Access</vt:lpstr>
      <vt:lpstr>    Campaigns</vt:lpstr>
      <vt:lpstr>    Campaign Hierarchy Structure</vt:lpstr>
      <vt:lpstr>    Operational Dataflow</vt:lpstr>
      <vt:lpstr>    Research Groups and Accessing SPECCHIO Campaigns</vt:lpstr>
      <vt:lpstr>    Time Data</vt:lpstr>
      <vt:lpstr>    Data Links</vt:lpstr>
      <vt:lpstr>    Manufacturers, Sensors, Instruments and Calibrations</vt:lpstr>
      <vt:lpstr>    Supported Input Spectrum File Formats</vt:lpstr>
      <vt:lpstr>        ASD Binary Files</vt:lpstr>
      <vt:lpstr>        ASD Indico Version 7 Files</vt:lpstr>
      <vt:lpstr>        GER Signature Files</vt:lpstr>
      <vt:lpstr>        MFR OUT Files</vt:lpstr>
      <vt:lpstr>        SVC HR-1024 Files</vt:lpstr>
      <vt:lpstr>        Apogee Files</vt:lpstr>
      <vt:lpstr>        ENVI Spectral Library Files</vt:lpstr>
      <vt:lpstr>        Ocean Optics SpectraSuite Data Files</vt:lpstr>
      <vt:lpstr>        HDF5 Files containing FGI goniometer measurements</vt:lpstr>
      <vt:lpstr>        UniSpec Single Channel</vt:lpstr>
      <vt:lpstr>        UniSpec Double Channel SPU</vt:lpstr>
      <vt:lpstr>        SPECPR</vt:lpstr>
      <vt:lpstr>        Modtran Albedo File</vt:lpstr>
      <vt:lpstr>        Excel files</vt:lpstr>
      <vt:lpstr>        TXT Space Formatted Text Files</vt:lpstr>
      <vt:lpstr>    Supported Output Spectrum File Formats</vt:lpstr>
      <vt:lpstr>    Campaign-related Metadata</vt:lpstr>
      <vt:lpstr>    Spectrum-related Metadata</vt:lpstr>
      <vt:lpstr>        Campaign Details Group</vt:lpstr>
      <vt:lpstr>        Data Portal Group</vt:lpstr>
      <vt:lpstr>        Environmental Conditions Group</vt:lpstr>
      <vt:lpstr>        General Group</vt:lpstr>
      <vt:lpstr>        Generic Target Properties Group</vt:lpstr>
      <vt:lpstr>        Illumination Group</vt:lpstr>
      <vt:lpstr>        Instrument Group</vt:lpstr>
      <vt:lpstr>        Instrument Settings Group</vt:lpstr>
      <vt:lpstr>        Instrumentation Group</vt:lpstr>
      <vt:lpstr>        Keywords Group</vt:lpstr>
      <vt:lpstr>        Location Group</vt:lpstr>
      <vt:lpstr>        Names Group</vt:lpstr>
      <vt:lpstr>        Optics Group</vt:lpstr>
      <vt:lpstr>        PDFs Group</vt:lpstr>
      <vt:lpstr>        Personnel Group</vt:lpstr>
      <vt:lpstr>        Pictures Group</vt:lpstr>
      <vt:lpstr>        Processing Group</vt:lpstr>
      <vt:lpstr>        Sampling Geometry Group</vt:lpstr>
      <vt:lpstr>        Scientific References Group</vt:lpstr>
      <vt:lpstr>        Soil Parameters Group</vt:lpstr>
      <vt:lpstr>        Vegetation Biophysical Variables</vt:lpstr>
      <vt:lpstr>    Spaces, Space Factory and Data Processing using the Space Network </vt:lpstr>
      <vt:lpstr>SPECCHIO Basic Operation</vt:lpstr>
      <vt:lpstr>    Mac Operation</vt:lpstr>
      <vt:lpstr>    Unix Operation</vt:lpstr>
      <vt:lpstr>    Main Window</vt:lpstr>
      <vt:lpstr>    Logging In and Connecting to a Database</vt:lpstr>
      <vt:lpstr>    Logging Out</vt:lpstr>
      <vt:lpstr>    Changing your User Details</vt:lpstr>
      <vt:lpstr>    Browsing the Hierarchy Tree</vt:lpstr>
      <vt:lpstr>    SQL Matching Strings</vt:lpstr>
      <vt:lpstr>    Entering Dates and Times</vt:lpstr>
      <vt:lpstr>    Overview of SPECCHIO Data Loading</vt:lpstr>
      <vt:lpstr>    Creating a new Campaign</vt:lpstr>
    </vt:vector>
  </TitlesOfParts>
  <Company>atraxis</Company>
  <LinksUpToDate>false</LinksUpToDate>
  <CharactersWithSpaces>231563</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creator>CLCA</dc:creator>
  <cp:lastModifiedBy>Peter Roberts</cp:lastModifiedBy>
  <cp:revision>96</cp:revision>
  <cp:lastPrinted>2013-06-19T04:56:00Z</cp:lastPrinted>
  <dcterms:created xsi:type="dcterms:W3CDTF">2012-05-02T12:22:00Z</dcterms:created>
  <dcterms:modified xsi:type="dcterms:W3CDTF">2013-06-21T05:22:00Z</dcterms:modified>
</cp:coreProperties>
</file>